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7D04AD79"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54A270C0" w:rsidR="00B16F21" w:rsidRDefault="00B16F21" w:rsidP="00FA4F3F">
      <w:pPr>
        <w:pStyle w:val="NoSpacing"/>
        <w:ind w:firstLine="720"/>
      </w:pPr>
      <w:r>
        <w:t xml:space="preserve">Nancy 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5563DB5A"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 We examine whether characteristic plant assemblages are consistent over time, whether alpha (</w:t>
      </w:r>
      <w:r>
        <w:rPr>
          <w:rFonts w:cstheme="minorHAnsi"/>
        </w:rPr>
        <w:t>α)</w:t>
      </w:r>
      <w:r>
        <w:t xml:space="preserve"> and beta (</w:t>
      </w:r>
      <w:r>
        <w:rPr>
          <w:rFonts w:cstheme="minorHAnsi"/>
        </w:rPr>
        <w:t>β)</w:t>
      </w:r>
      <w:r>
        <w:t xml:space="preserve"> diversity change within and between assemblages, and whether associated indicator species change. We found that plant assemblages were characterized by the same dominant indicator species</w:t>
      </w:r>
      <w:r w:rsidR="00DB480D">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 xml:space="preserve">-diversity increased. Further, we found evidence for plant assemblage homogenization through the increased abundance of </w:t>
      </w:r>
      <w:commentRangeStart w:id="0"/>
      <w:r>
        <w:t xml:space="preserve">non-native </w:t>
      </w:r>
      <w:ins w:id="1" w:author="Stefanie Lane" w:date="2023-02-06T10:47:00Z">
        <w:r w:rsidR="008D4F6C">
          <w:t xml:space="preserve">invasive </w:t>
        </w:r>
      </w:ins>
      <w:r>
        <w:t>species</w:t>
      </w:r>
      <w:commentRangeEnd w:id="0"/>
      <w:ins w:id="2" w:author="Stefanie Lane" w:date="2023-02-06T10:48:00Z">
        <w:r w:rsidR="008D4F6C">
          <w:t xml:space="preserve"> such as </w:t>
        </w:r>
        <w:r w:rsidR="001B6814">
          <w:t>yellow flag iris (</w:t>
        </w:r>
        <w:r w:rsidR="001B6814">
          <w:rPr>
            <w:i/>
          </w:rPr>
          <w:t>Iris pseudacorus</w:t>
        </w:r>
        <w:r w:rsidR="001B6814">
          <w:t>) and reed canary grass (</w:t>
        </w:r>
        <w:r w:rsidR="001B6814">
          <w:rPr>
            <w:i/>
          </w:rPr>
          <w:t>Phalaris arundinacea</w:t>
        </w:r>
        <w:r w:rsidR="001B6814">
          <w:t>)</w:t>
        </w:r>
      </w:ins>
      <w:r w:rsidR="00E031ED">
        <w:rPr>
          <w:rStyle w:val="CommentReference"/>
        </w:rPr>
        <w:commentReference w:id="0"/>
      </w:r>
      <w:r>
        <w:t xml:space="preserve">. These observations may inform concepts of habitat stability in the absence of pulse disturbance pressures, and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RDefault="0001682B" w:rsidP="00F40511">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EA77CC4" w14:textId="02369EDD" w:rsidR="004D1A85" w:rsidRPr="002F78F4" w:rsidDel="001B6814" w:rsidRDefault="004D1A85" w:rsidP="00F40511">
      <w:pPr>
        <w:ind w:firstLine="720"/>
        <w:rPr>
          <w:del w:id="3" w:author="Stefanie Lane" w:date="2023-02-06T10:48:00Z"/>
        </w:rPr>
      </w:pPr>
      <w:r>
        <w:t xml:space="preserve">We are grateful to Z. Davis for providing R programming advice, </w:t>
      </w:r>
      <w:r w:rsidR="00867217">
        <w:t xml:space="preserve">to </w:t>
      </w:r>
      <w:r>
        <w:t>P. Roper for 2019 field assistance</w:t>
      </w:r>
      <w:r w:rsidR="00181EBA">
        <w:t>, and</w:t>
      </w:r>
      <w:r>
        <w:t xml:space="preserve"> </w:t>
      </w:r>
      <w:r w:rsidR="00867217">
        <w:t xml:space="preserve">to </w:t>
      </w:r>
      <w:r>
        <w:t xml:space="preserve">B. </w:t>
      </w:r>
      <w:proofErr w:type="spellStart"/>
      <w:r>
        <w:t>Staines</w:t>
      </w:r>
      <w:proofErr w:type="spellEnd"/>
      <w:r>
        <w:t xml:space="preserve"> </w:t>
      </w:r>
      <w:r w:rsidRPr="00853903">
        <w:t xml:space="preserve">(Ladner </w:t>
      </w:r>
      <w:proofErr w:type="spellStart"/>
      <w:r w:rsidRPr="00853903">
        <w:t>Harbour</w:t>
      </w:r>
      <w:proofErr w:type="spellEnd"/>
      <w:r w:rsidRPr="00853903">
        <w:t xml:space="preserve">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Richardson </w:t>
      </w:r>
      <w:r w:rsidR="00AC5354">
        <w:t>for advising on the 2019 data collection methodologies</w:t>
      </w:r>
      <w:ins w:id="4" w:author="Stefanie Lane" w:date="2023-02-08T09:19:00Z">
        <w:r w:rsidR="00173151">
          <w:t>.</w:t>
        </w:r>
      </w:ins>
      <w:del w:id="5" w:author="Stefanie Lane" w:date="2023-02-08T09:19:00Z">
        <w:r w:rsidR="00AC5354" w:rsidDel="00173151">
          <w:delText>,</w:delText>
        </w:r>
      </w:del>
      <w:r w:rsidR="00AC5354">
        <w:t xml:space="preserve"> </w:t>
      </w:r>
      <w:ins w:id="6" w:author="Stefanie Lane" w:date="2023-02-08T09:19:00Z">
        <w:r w:rsidR="00106BDF">
          <w:t xml:space="preserve">We are grateful to </w:t>
        </w:r>
      </w:ins>
      <w:del w:id="7" w:author="Stefanie Lane" w:date="2023-02-08T09:19:00Z">
        <w:r w:rsidR="00AC5354" w:rsidDel="00173151">
          <w:delText>and</w:delText>
        </w:r>
        <w:r w:rsidDel="00173151">
          <w:delText xml:space="preserve"> </w:delText>
        </w:r>
      </w:del>
      <w:r w:rsidR="006661F8">
        <w:t>M. O’Connor</w:t>
      </w:r>
      <w:ins w:id="8" w:author="Stefanie Lane" w:date="2023-02-08T09:19:00Z">
        <w:r w:rsidR="00173151">
          <w:t xml:space="preserve"> and D. Stewart </w:t>
        </w:r>
        <w:r w:rsidR="00106BDF">
          <w:t>for providing</w:t>
        </w:r>
      </w:ins>
      <w:del w:id="9" w:author="Stefanie Lane" w:date="2023-02-08T09:19:00Z">
        <w:r w:rsidR="006661F8" w:rsidDel="00173151">
          <w:delText xml:space="preserve"> </w:delText>
        </w:r>
        <w:r w:rsidR="00AC5354" w:rsidDel="00173151">
          <w:delText>for providing</w:delText>
        </w:r>
      </w:del>
      <w:r w:rsidR="00CE275A">
        <w:t xml:space="preserve"> comprehensive</w:t>
      </w:r>
      <w:r w:rsidR="006661F8">
        <w:t xml:space="preserve"> review</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 xml:space="preserve">access was granted by The Ministry of Forests, Lands, Natural Resource Operations and Rural Development. </w:t>
      </w:r>
    </w:p>
    <w:p w14:paraId="7192F3EA" w14:textId="77777777" w:rsidR="004D1A85" w:rsidRDefault="004D1A85">
      <w:pPr>
        <w:ind w:firstLine="720"/>
        <w:rPr>
          <w:rFonts w:asciiTheme="majorHAnsi" w:eastAsiaTheme="majorEastAsia" w:hAnsiTheme="majorHAnsi" w:cstheme="majorBidi"/>
          <w:color w:val="2F5496" w:themeColor="accent1" w:themeShade="BF"/>
          <w:sz w:val="32"/>
          <w:szCs w:val="32"/>
        </w:rPr>
        <w:pPrChange w:id="10" w:author="Stefanie Lane" w:date="2023-02-06T10:48:00Z">
          <w:pPr/>
        </w:pPrChange>
      </w:pPr>
      <w:del w:id="11" w:author="Stefanie Lane" w:date="2023-02-06T10:48:00Z">
        <w:r w:rsidDel="001B6814">
          <w:lastRenderedPageBreak/>
          <w:br w:type="page"/>
        </w:r>
      </w:del>
    </w:p>
    <w:p w14:paraId="5415565D" w14:textId="0CDF6784" w:rsidR="0022363E" w:rsidRDefault="0022363E" w:rsidP="0022363E">
      <w:pPr>
        <w:pStyle w:val="Heading1"/>
      </w:pPr>
      <w:r>
        <w:lastRenderedPageBreak/>
        <w:t>Intro</w:t>
      </w:r>
      <w:r w:rsidR="00F94015">
        <w:t>duction</w:t>
      </w:r>
    </w:p>
    <w:p w14:paraId="04924E7D" w14:textId="2EE1EEAE" w:rsidR="00ED7508" w:rsidDel="00E84824" w:rsidRDefault="001A62D5" w:rsidP="005F7C5D">
      <w:pPr>
        <w:ind w:firstLine="720"/>
        <w:rPr>
          <w:del w:id="12" w:author="Stefanie Lane" w:date="2023-02-08T09:20:00Z"/>
        </w:rPr>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p>
    <w:p w14:paraId="22F4BBED" w14:textId="695B98FC" w:rsidR="00ED7508" w:rsidDel="00E84824" w:rsidRDefault="004C6C15" w:rsidP="005F7C5D">
      <w:pPr>
        <w:ind w:firstLine="720"/>
        <w:rPr>
          <w:del w:id="13" w:author="Stefanie Lane" w:date="2023-02-08T09:20:00Z"/>
        </w:rPr>
      </w:pPr>
      <w:r>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p>
    <w:p w14:paraId="2D88975C" w14:textId="066AF3CE" w:rsidR="00B9664C" w:rsidDel="00E84824" w:rsidRDefault="00D17D24" w:rsidP="00E84824">
      <w:pPr>
        <w:ind w:firstLine="720"/>
        <w:rPr>
          <w:ins w:id="14" w:author="Daniel Stewart" w:date="2023-02-01T14:15:00Z"/>
          <w:del w:id="15" w:author="Stefanie Lane" w:date="2023-02-08T09:20:00Z"/>
        </w:rPr>
        <w:pPrChange w:id="16" w:author="Stefanie Lane" w:date="2023-02-08T09:20:00Z">
          <w:pPr>
            <w:ind w:hanging="480"/>
          </w:pPr>
        </w:pPrChange>
      </w:pPr>
      <w:r>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ins w:id="17" w:author="Daniel Stewart" w:date="2023-02-01T14:15:00Z">
        <w:r w:rsidR="00B9664C" w:rsidRPr="00B9664C">
          <w:t xml:space="preserve"> </w:t>
        </w:r>
      </w:ins>
    </w:p>
    <w:p w14:paraId="045CBEFE" w14:textId="6C237A4A" w:rsidR="00A92F9A" w:rsidRDefault="00A92F9A" w:rsidP="00DB11DA">
      <w:pPr>
        <w:ind w:firstLine="720"/>
      </w:pPr>
    </w:p>
    <w:p w14:paraId="4F7BFC02" w14:textId="60357ADB" w:rsidR="00AA2F11" w:rsidRDefault="009113BE" w:rsidP="007B0287">
      <w:pPr>
        <w:ind w:firstLine="720"/>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on 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proofErr w:type="spellStart"/>
      <w:ins w:id="18" w:author="Stefanie Lane" w:date="2023-02-06T10:54:00Z">
        <w:r w:rsidR="008C5173">
          <w:rPr>
            <w:rFonts w:ascii="Calibri" w:hAnsi="Calibri" w:cs="Calibri"/>
          </w:rPr>
          <w:t>Gailis</w:t>
        </w:r>
        <w:proofErr w:type="spellEnd"/>
        <w:r w:rsidR="008C5173">
          <w:rPr>
            <w:rFonts w:ascii="Calibri" w:hAnsi="Calibri" w:cs="Calibri"/>
          </w:rPr>
          <w:t xml:space="preserve"> et al., </w:t>
        </w:r>
        <w:r w:rsidR="006A158D">
          <w:rPr>
            <w:rFonts w:ascii="Calibri" w:hAnsi="Calibri" w:cs="Calibri"/>
          </w:rPr>
          <w:t xml:space="preserve">2021; </w:t>
        </w:r>
      </w:ins>
      <w:commentRangeStart w:id="19"/>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commentRangeEnd w:id="19"/>
      <w:r w:rsidR="00B9664C">
        <w:rPr>
          <w:rStyle w:val="CommentReference"/>
        </w:rPr>
        <w:commentReference w:id="19"/>
      </w:r>
      <w:r w:rsidR="00AB0A5A" w:rsidRPr="00AB0A5A">
        <w:rPr>
          <w:rFonts w:ascii="Calibri" w:hAnsi="Calibri" w:cs="Calibri"/>
        </w:rPr>
        <w:t>)</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r w:rsidR="00E77D51">
        <w:t>geography</w:t>
      </w:r>
      <w:r w:rsidR="00391339">
        <w:t xml:space="preserve"> </w:t>
      </w:r>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del w:id="20" w:author="Daniel Stewart" w:date="2023-02-01T14:33:00Z">
        <w:r w:rsidR="00241ED3" w:rsidDel="00A824F5">
          <w:delText xml:space="preserve"> </w:delText>
        </w:r>
      </w:del>
      <w:r w:rsidR="00A3469C">
        <w:t xml:space="preserve"> </w:t>
      </w:r>
      <w:r w:rsidR="003720C8">
        <w:t>85% of floodplain and 64% of stream habitat</w:t>
      </w:r>
      <w:ins w:id="21" w:author="Stefanie Lane" w:date="2023-02-06T10:58:00Z">
        <w:r w:rsidR="00583FF1">
          <w:t xml:space="preserve"> in the </w:t>
        </w:r>
        <w:r w:rsidR="00B963AE">
          <w:t xml:space="preserve">Lower Fraser </w:t>
        </w:r>
      </w:ins>
      <w:ins w:id="22" w:author="Stefanie Lane" w:date="2023-02-06T10:59:00Z">
        <w:r w:rsidR="00B963AE">
          <w:t>watershed group</w:t>
        </w:r>
      </w:ins>
      <w:del w:id="23" w:author="Stefanie Lane" w:date="2023-02-06T10:59:00Z">
        <w:r w:rsidR="003720C8" w:rsidDel="00B963AE">
          <w:delText xml:space="preserve"> </w:delText>
        </w:r>
      </w:del>
      <w:ins w:id="24" w:author="Stefanie Lane" w:date="2023-02-06T10:59:00Z">
        <w:r w:rsidR="00B963AE">
          <w:t xml:space="preserve"> </w:t>
        </w:r>
      </w:ins>
      <w:r w:rsidR="00C244E6" w:rsidRPr="00C244E6">
        <w:rPr>
          <w:rFonts w:ascii="Calibri" w:hAnsi="Calibri" w:cs="Calibri"/>
        </w:rPr>
        <w:t>(</w:t>
      </w:r>
      <w:commentRangeStart w:id="25"/>
      <w:r w:rsidR="00C244E6" w:rsidRPr="00C244E6">
        <w:rPr>
          <w:rFonts w:ascii="Calibri" w:hAnsi="Calibri" w:cs="Calibri"/>
        </w:rPr>
        <w:t>Finn et al., 2021</w:t>
      </w:r>
      <w:commentRangeEnd w:id="25"/>
      <w:r w:rsidR="00A824F5">
        <w:rPr>
          <w:rStyle w:val="CommentReference"/>
        </w:rPr>
        <w:commentReference w:id="25"/>
      </w:r>
      <w:r w:rsidR="00C244E6" w:rsidRPr="00C244E6">
        <w:rPr>
          <w:rFonts w:ascii="Calibri" w:hAnsi="Calibri" w:cs="Calibri"/>
        </w:rPr>
        <w:t>)</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resist change or recover from disturbance</w:t>
      </w:r>
      <w:r w:rsidR="00A524E4">
        <w:t xml:space="preserve"> </w:t>
      </w:r>
      <w:r w:rsidR="000335B7" w:rsidRPr="000335B7">
        <w:rPr>
          <w:rFonts w:ascii="Calibri" w:hAnsi="Calibri" w:cs="Calibri"/>
        </w:rPr>
        <w:t>(Holling, 1973)</w:t>
      </w:r>
      <w:r w:rsidR="00AA2F11">
        <w:t>.</w:t>
      </w:r>
      <w:r w:rsidR="005F1C36">
        <w:t xml:space="preserve"> </w:t>
      </w:r>
    </w:p>
    <w:p w14:paraId="4A26B4C7" w14:textId="2AAF7DF5" w:rsidR="007C0BCF" w:rsidRPr="00AA2F85" w:rsidRDefault="00592C5E" w:rsidP="00F02440">
      <w:r w:rsidRPr="00535270">
        <w:tab/>
      </w:r>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direct industrial</w:t>
      </w:r>
      <w:r w:rsidR="00886BE2" w:rsidRPr="00535270">
        <w:t xml:space="preserve"> development, and to the best of </w:t>
      </w:r>
      <w:r w:rsidR="00C04EFB" w:rsidRPr="00535270">
        <w:t>our</w:t>
      </w:r>
      <w:r w:rsidR="00886BE2" w:rsidRPr="00535270">
        <w:t xml:space="preserve"> knowledge has not experienced major natural</w:t>
      </w:r>
      <w:r w:rsidR="003E7D1B">
        <w:t xml:space="preserve"> or anthropogenic</w:t>
      </w:r>
      <w:r w:rsidR="00886BE2" w:rsidRPr="00535270">
        <w:t xml:space="preserve"> disturbance in the past 50 years. </w:t>
      </w:r>
      <w:r w:rsidR="0074167B" w:rsidRPr="00535270">
        <w:t>Two</w:t>
      </w:r>
      <w:r w:rsidR="00645972" w:rsidRPr="00535270">
        <w:t xml:space="preserve"> historical</w:t>
      </w:r>
      <w:r w:rsidR="0074167B" w:rsidRPr="00535270">
        <w:t xml:space="preserve"> studies conducted in Ladner Marsh</w:t>
      </w:r>
      <w:r w:rsidR="00FE2BE8" w:rsidRPr="00535270">
        <w:t xml:space="preserve"> </w:t>
      </w:r>
      <w:r w:rsidR="00FE2BE8" w:rsidRPr="00DC704D">
        <w:t>(Bradfield &amp; Porter, 1982; Denoth &amp; Myers, 2007)</w:t>
      </w:r>
      <w:r w:rsidR="0074167B" w:rsidRPr="00535270">
        <w:t xml:space="preserve"> </w:t>
      </w:r>
      <w:r w:rsidR="00FE2BE8" w:rsidRPr="00535270">
        <w:t>used similar methods to document</w:t>
      </w:r>
      <w:r w:rsidR="0074167B" w:rsidRPr="00535270">
        <w:t xml:space="preserve"> floristic diver</w:t>
      </w:r>
      <w:r w:rsidR="0074167B"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571E01">
        <w:rPr>
          <w:i/>
          <w:iCs/>
          <w:rPrChange w:id="26" w:author="Daniel Stewart" w:date="2023-02-02T14:18:00Z">
            <w:rPr/>
          </w:rPrChange>
        </w:rPr>
        <w:t>Carex lyngbyei</w:t>
      </w:r>
      <w:r w:rsidR="00FA24FB">
        <w:t xml:space="preserve"> </w:t>
      </w:r>
      <w:proofErr w:type="spellStart"/>
      <w:r w:rsidR="00FA24FB">
        <w:t>Hornem</w:t>
      </w:r>
      <w:proofErr w:type="spellEnd"/>
      <w:r w:rsidR="00FA24FB">
        <w:t>.</w:t>
      </w:r>
      <w:r w:rsidR="00FA24FB" w:rsidRPr="00FA24FB">
        <w:t>), Fescue (</w:t>
      </w:r>
      <w:ins w:id="27" w:author="Stefanie Lane" w:date="2023-02-08T10:04:00Z">
        <w:r w:rsidR="00066512" w:rsidRPr="00B678A8">
          <w:rPr>
            <w:i/>
            <w:rPrChange w:id="28" w:author="Stefanie Lane" w:date="2023-02-08T10:04:00Z">
              <w:rPr/>
            </w:rPrChange>
          </w:rPr>
          <w:t>Schedonorus arundinaceus</w:t>
        </w:r>
        <w:r w:rsidR="00066512" w:rsidRPr="00066512">
          <w:t xml:space="preserve"> (</w:t>
        </w:r>
        <w:proofErr w:type="spellStart"/>
        <w:r w:rsidR="00066512" w:rsidRPr="00066512">
          <w:t>Schreb</w:t>
        </w:r>
        <w:proofErr w:type="spellEnd"/>
        <w:r w:rsidR="00066512" w:rsidRPr="00066512">
          <w:t xml:space="preserve">.) </w:t>
        </w:r>
        <w:proofErr w:type="spellStart"/>
        <w:r w:rsidR="00066512" w:rsidRPr="00066512">
          <w:t>Dumort</w:t>
        </w:r>
        <w:proofErr w:type="spellEnd"/>
        <w:r w:rsidR="00066512" w:rsidRPr="00066512">
          <w:t>., nom. cons.</w:t>
        </w:r>
      </w:ins>
      <w:commentRangeStart w:id="29"/>
      <w:del w:id="30" w:author="Stefanie Lane" w:date="2023-02-08T10:04:00Z">
        <w:r w:rsidR="00FA24FB" w:rsidRPr="00571E01" w:rsidDel="00066512">
          <w:rPr>
            <w:i/>
            <w:iCs/>
            <w:rPrChange w:id="31" w:author="Daniel Stewart" w:date="2023-02-02T14:18:00Z">
              <w:rPr/>
            </w:rPrChange>
          </w:rPr>
          <w:delText>Festuca</w:delText>
        </w:r>
        <w:commentRangeEnd w:id="29"/>
        <w:r w:rsidR="00571E01" w:rsidDel="00066512">
          <w:rPr>
            <w:rStyle w:val="CommentReference"/>
          </w:rPr>
          <w:commentReference w:id="29"/>
        </w:r>
        <w:r w:rsidR="00FA24FB" w:rsidRPr="00571E01" w:rsidDel="00066512">
          <w:rPr>
            <w:i/>
            <w:iCs/>
            <w:rPrChange w:id="32" w:author="Daniel Stewart" w:date="2023-02-02T14:18:00Z">
              <w:rPr/>
            </w:rPrChange>
          </w:rPr>
          <w:delText xml:space="preserve"> </w:delText>
        </w:r>
        <w:r w:rsidR="00462B87" w:rsidRPr="00571E01" w:rsidDel="00066512">
          <w:rPr>
            <w:i/>
            <w:iCs/>
            <w:rPrChange w:id="33" w:author="Daniel Stewart" w:date="2023-02-02T14:18:00Z">
              <w:rPr/>
            </w:rPrChange>
          </w:rPr>
          <w:delText>arundinacea</w:delText>
        </w:r>
        <w:r w:rsidR="00EA2FCC" w:rsidDel="00066512">
          <w:delText xml:space="preserve"> </w:delText>
        </w:r>
        <w:r w:rsidR="00EA2FCC" w:rsidRPr="00EA2FCC" w:rsidDel="00066512">
          <w:delText>Schreb.</w:delText>
        </w:r>
      </w:del>
      <w:r w:rsidR="00FA24FB" w:rsidRPr="00FA24FB">
        <w:t xml:space="preserve">), and Bogbean </w:t>
      </w:r>
      <w:r w:rsidR="00FA24FB" w:rsidRPr="00FA24FB">
        <w:lastRenderedPageBreak/>
        <w:t>(</w:t>
      </w:r>
      <w:r w:rsidR="00FA24FB" w:rsidRPr="00571E01">
        <w:rPr>
          <w:i/>
          <w:iCs/>
          <w:rPrChange w:id="34" w:author="Daniel Stewart" w:date="2023-02-02T14:18:00Z">
            <w:rPr/>
          </w:rPrChange>
        </w:rPr>
        <w:t>Menyanthes trifoliata</w:t>
      </w:r>
      <w:r w:rsidR="00EA2FCC" w:rsidRPr="00571E01">
        <w:rPr>
          <w:i/>
          <w:iCs/>
          <w:rPrChange w:id="35" w:author="Daniel Stewart" w:date="2023-02-02T14:18:00Z">
            <w:rPr/>
          </w:rPrChange>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0074167B" w:rsidRPr="00535270">
        <w:t xml:space="preserve">provide the opportunity to repeat observations </w:t>
      </w:r>
      <w:r w:rsidR="00CB18BB" w:rsidRPr="00535270">
        <w:t>and</w:t>
      </w:r>
      <w:r w:rsidR="0074167B"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0074167B"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7000813" w:rsidR="003213DF" w:rsidRDefault="00151992" w:rsidP="003E7D1B">
      <w:pPr>
        <w:pStyle w:val="ListParagraph"/>
        <w:numPr>
          <w:ilvl w:val="0"/>
          <w:numId w:val="40"/>
        </w:numPr>
      </w:pPr>
      <w:bookmarkStart w:id="36" w:name="_Hlk113366234"/>
      <w:r>
        <w:t xml:space="preserve">Are </w:t>
      </w:r>
      <w:r w:rsidR="00C04EFB">
        <w:t xml:space="preserve">tidal freshwater marsh </w:t>
      </w:r>
      <w:r>
        <w:t>assemblages characterized by the same dominant</w:t>
      </w:r>
      <w:r w:rsidR="00D374F5">
        <w:t xml:space="preserve"> plant</w:t>
      </w:r>
      <w:r>
        <w:t xml:space="preserve"> species</w:t>
      </w:r>
      <w:r w:rsidR="00C04EFB">
        <w:t xml:space="preserve"> over a </w:t>
      </w:r>
      <w:r w:rsidR="00AD4B3A">
        <w:t>40-year</w:t>
      </w:r>
      <w:r w:rsidR="00C04EFB">
        <w:t xml:space="preserve"> period</w:t>
      </w:r>
      <w:r>
        <w:t xml:space="preserve">? In the absence of significant environmental disturbance, </w:t>
      </w:r>
      <w:r w:rsidR="00C04EFB">
        <w:t>we</w:t>
      </w:r>
      <w:r>
        <w:t xml:space="preserve"> expect the same species </w:t>
      </w:r>
      <w:r w:rsidR="00F954D3">
        <w:t xml:space="preserve">composition </w:t>
      </w:r>
      <w:r>
        <w:t xml:space="preserve">to dominate each assemblage as identified by Bradfield &amp; Porter (1982). </w:t>
      </w:r>
    </w:p>
    <w:p w14:paraId="2025B339" w14:textId="1F3109C7" w:rsidR="003213DF" w:rsidRDefault="00DD041B" w:rsidP="00114665">
      <w:pPr>
        <w:pStyle w:val="ListParagraph"/>
        <w:numPr>
          <w:ilvl w:val="0"/>
          <w:numId w:val="40"/>
        </w:numPr>
      </w:pPr>
      <w:r>
        <w:t>Are assemblages characterized by similar indicator</w:t>
      </w:r>
      <w:r w:rsidR="00D374F5">
        <w:t xml:space="preserve"> plant</w:t>
      </w:r>
      <w:r>
        <w:t xml:space="preserve"> species? If not, which species gained or lost are </w:t>
      </w:r>
      <w:r w:rsidR="008B0BB8">
        <w:t xml:space="preserve">associated with </w:t>
      </w:r>
      <w:r>
        <w:t xml:space="preserve">changes within each 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proofErr w:type="gramStart"/>
      <w:r w:rsidR="008E1F98">
        <w:t>assemblages</w:t>
      </w:r>
      <w:proofErr w:type="gramEnd"/>
      <w:r w:rsidR="008E1F98">
        <w:t xml:space="preserve">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36"/>
    </w:p>
    <w:p w14:paraId="3AEE9D35" w14:textId="65D9C02B" w:rsidR="0022363E" w:rsidRDefault="0022363E" w:rsidP="006C5D18">
      <w:pPr>
        <w:pStyle w:val="Heading1"/>
      </w:pPr>
      <w:r>
        <w:t>Methods</w:t>
      </w:r>
    </w:p>
    <w:p w14:paraId="0B5BF99B" w14:textId="133E3790" w:rsidR="008B255A" w:rsidRDefault="007F357F" w:rsidP="007F357F">
      <w:pPr>
        <w:pStyle w:val="NoSpacing"/>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ins w:id="37" w:author="Stefanie Lane" w:date="2023-02-06T12:11:00Z">
        <w:r w:rsidR="005D14F1">
          <w:t>, which was formally protected in 1991</w:t>
        </w:r>
      </w:ins>
      <w:r w:rsidR="001F436B" w:rsidRPr="00173A95">
        <w:t xml:space="preserve"> </w:t>
      </w:r>
      <w:r w:rsidR="000335B7" w:rsidRPr="000335B7">
        <w:rPr>
          <w:rFonts w:ascii="Calibri" w:hAnsi="Calibri" w:cs="Calibri"/>
        </w:rPr>
        <w:t>(Schaefer, 2004)</w:t>
      </w:r>
      <w:r w:rsidR="001F436B" w:rsidRPr="00173A95">
        <w:t xml:space="preserve"> (</w:t>
      </w:r>
      <w:r w:rsidR="003A0F7F">
        <w:t>Fig. 1</w:t>
      </w:r>
      <w:r w:rsidR="00D77FE1">
        <w:fldChar w:fldCharType="begin"/>
      </w:r>
      <w:r w:rsidR="00D77FE1">
        <w:instrText xml:space="preserve"> REF _Ref104553838 \h </w:instrText>
      </w:r>
      <w:r w:rsidR="00D77FE1">
        <w:fldChar w:fldCharType="end"/>
      </w:r>
      <w:r w:rsidR="00611EFF">
        <w:t>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commentRangeStart w:id="38"/>
      <w:r w:rsidR="001E2B56">
        <w:t>Plant</w:t>
      </w:r>
      <w:commentRangeEnd w:id="38"/>
      <w:r w:rsidR="00571E01">
        <w:rPr>
          <w:rStyle w:val="CommentReference"/>
        </w:rPr>
        <w:commentReference w:id="38"/>
      </w:r>
      <w:r w:rsidR="001E2B56">
        <w:t xml:space="preserve"> s</w:t>
      </w:r>
      <w:r w:rsidR="00A15FE2">
        <w:t xml:space="preserve">pecies common to these habitats are generally herbaceous, and the community is largely dominated by sedges and rushes with some salinity tolerance, </w:t>
      </w:r>
      <w:r>
        <w:t xml:space="preserve">and </w:t>
      </w:r>
      <w:r w:rsidR="00A15FE2">
        <w:t xml:space="preserve">a </w:t>
      </w:r>
      <w:r w:rsidR="00EF2E40">
        <w:t>diversity of</w:t>
      </w:r>
      <w:r w:rsidR="008B171B">
        <w:t xml:space="preserve"> herbaceous </w:t>
      </w:r>
      <w:r w:rsidR="00A15FE2">
        <w:t xml:space="preserve">flowering </w:t>
      </w:r>
      <w:r w:rsidR="00EF2E40">
        <w:t>species (</w:t>
      </w:r>
      <w:r w:rsidR="00215C67">
        <w:t xml:space="preserve">hereafter, </w:t>
      </w:r>
      <w:r w:rsidR="00EF2E40">
        <w:t xml:space="preserve">forbs). </w:t>
      </w:r>
      <w:r w:rsidR="00A41F77" w:rsidRPr="00626BFD">
        <w:t>This publication will reference dates the data were collected, rather than publication dates of the corresponding studies.</w:t>
      </w:r>
      <w:r>
        <w:t xml:space="preserve"> </w:t>
      </w:r>
    </w:p>
    <w:p w14:paraId="3B2B3B17" w14:textId="77777777" w:rsidR="008B255A" w:rsidRDefault="008B255A" w:rsidP="007F357F">
      <w:pPr>
        <w:pStyle w:val="NoSpacing"/>
      </w:pPr>
    </w:p>
    <w:p w14:paraId="52AF5B10" w14:textId="6DF7059C" w:rsidR="005E086E" w:rsidRDefault="008B255A" w:rsidP="000E32F2">
      <w:pPr>
        <w:pStyle w:val="NoSpacing"/>
        <w:ind w:firstLine="720"/>
      </w:pPr>
      <w:commentRangeStart w:id="39"/>
      <w:r>
        <w:t xml:space="preserve">Our main goal was to sample the vegetation in a representative way to allow comparison with the datasets collected in 1979 </w:t>
      </w:r>
      <w:r w:rsidRPr="00A41F77">
        <w:rPr>
          <w:rFonts w:ascii="Calibri" w:hAnsi="Calibri" w:cs="Calibri"/>
        </w:rPr>
        <w:t>(Bradfield &amp; Porter, 1982)</w:t>
      </w:r>
      <w:r>
        <w:t xml:space="preserve"> and 1999 </w:t>
      </w:r>
      <w:r w:rsidRPr="00A41F77">
        <w:rPr>
          <w:rFonts w:ascii="Calibri" w:hAnsi="Calibri" w:cs="Calibri"/>
        </w:rPr>
        <w:t>(Denoth &amp; Myers, 2007)</w:t>
      </w:r>
      <w:r>
        <w:t xml:space="preserve">. </w:t>
      </w:r>
      <w:commentRangeEnd w:id="39"/>
      <w:r w:rsidR="00971FCC">
        <w:rPr>
          <w:rStyle w:val="CommentReference"/>
        </w:rPr>
        <w:commentReference w:id="39"/>
      </w:r>
      <w:r>
        <w:t xml:space="preserve">Because Bradfield &amp; Porter (1982) wanted to assess whether statistical analysis verified visual estimation of species associations, the sampling conducted in 1979 introduces a bias to statistically confirm patterns identified by subjective visual </w:t>
      </w:r>
      <w:commentRangeStart w:id="40"/>
      <w:r>
        <w:t>assessment</w:t>
      </w:r>
      <w:commentRangeEnd w:id="40"/>
      <w:r w:rsidR="00A41305">
        <w:rPr>
          <w:rStyle w:val="CommentReference"/>
        </w:rPr>
        <w:commentReference w:id="40"/>
      </w:r>
      <w:r>
        <w:t>.</w:t>
      </w:r>
      <w:ins w:id="41" w:author="Stefanie Lane" w:date="2023-02-06T12:07:00Z">
        <w:r w:rsidR="00984524">
          <w:t xml:space="preserve"> Denoth and Myers (2007) </w:t>
        </w:r>
      </w:ins>
      <w:ins w:id="42" w:author="Stefanie Lane" w:date="2023-02-06T12:09:00Z">
        <w:r w:rsidR="00C30D6E">
          <w:t xml:space="preserve">sought to relocate plots </w:t>
        </w:r>
        <w:r w:rsidR="00BD62FF">
          <w:t xml:space="preserve">sampled </w:t>
        </w:r>
      </w:ins>
      <w:ins w:id="43" w:author="Stefanie Lane" w:date="2023-02-06T12:10:00Z">
        <w:r w:rsidR="00BD62FF">
          <w:t xml:space="preserve">by Bradfield &amp; Porter (1982). </w:t>
        </w:r>
      </w:ins>
      <w:r>
        <w:t xml:space="preserve"> In 2019 we sought to sample vegetation in as close a manner as the original 1979 survey, which does not eliminate </w:t>
      </w:r>
      <w:del w:id="44" w:author="Stefanie Lane" w:date="2023-02-06T12:09:00Z">
        <w:r w:rsidDel="00C30D6E">
          <w:delText>this bias</w:delText>
        </w:r>
      </w:del>
      <w:ins w:id="45" w:author="Stefanie Lane" w:date="2023-02-06T12:09:00Z">
        <w:r w:rsidR="00C30D6E">
          <w:t>bias from previous sampling designs</w:t>
        </w:r>
      </w:ins>
      <w:r>
        <w:t>. However, within the context of this sampling design we can make comparisons of changes in floristic diversity and compositional abundance.</w:t>
      </w:r>
    </w:p>
    <w:p w14:paraId="23A2ABDE" w14:textId="77777777" w:rsidR="007F357F" w:rsidRPr="00626BFD" w:rsidRDefault="007F357F" w:rsidP="000E32F2">
      <w:pPr>
        <w:pStyle w:val="NoSpacing"/>
      </w:pPr>
    </w:p>
    <w:p w14:paraId="1B7694BC" w14:textId="08F3228A" w:rsidR="00D4425C" w:rsidRDefault="00A5448B" w:rsidP="00D4425C">
      <w:pPr>
        <w:ind w:firstLine="720"/>
      </w:pPr>
      <w:r>
        <w:t xml:space="preserve">No permanent markers were left in Ladner Marsh, so precise transects assessed by Bradfield &amp; Porter (1982) or Denoth &amp; Myers (2007) were not identifiable in 2019. </w:t>
      </w:r>
      <w:r w:rsidR="00B832A6">
        <w:t xml:space="preserve">Transect </w:t>
      </w:r>
      <w:r w:rsidR="00C55BA3">
        <w:t xml:space="preserve">endpoints </w:t>
      </w:r>
      <w:r w:rsidR="00B832A6">
        <w:t>were approximated</w:t>
      </w:r>
      <w:r w:rsidR="002C1D2C">
        <w:t xml:space="preserve"> within </w:t>
      </w:r>
      <w:r w:rsidR="001E2497">
        <w:t xml:space="preserve">an estimated </w:t>
      </w:r>
      <w:r w:rsidR="002C1D2C">
        <w:t>~5 m</w:t>
      </w:r>
      <w:r w:rsidR="00B832A6">
        <w:t xml:space="preserve"> </w:t>
      </w:r>
      <w:r w:rsidR="002A34E3">
        <w:t xml:space="preserve">by overlaying Figure 1 in Bradfield &amp; Porter’s 1982 publication </w:t>
      </w:r>
      <w:r w:rsidR="00FB3E22">
        <w:t>(</w:t>
      </w:r>
      <w:r w:rsidR="00EF29DE">
        <w:t>Fig. 1</w:t>
      </w:r>
      <w:del w:id="46" w:author="Stefanie Lane" w:date="2023-02-06T12:06:00Z">
        <w:r w:rsidR="00FB3E22" w:rsidDel="008421CE">
          <w:delText>D</w:delText>
        </w:r>
      </w:del>
      <w:ins w:id="47" w:author="Stefanie Lane" w:date="2023-02-06T12:06:00Z">
        <w:r w:rsidR="008421CE">
          <w:t>C</w:t>
        </w:r>
      </w:ins>
      <w:r w:rsidR="00FB3E22">
        <w:t xml:space="preserve">) </w:t>
      </w:r>
      <w:r w:rsidR="002A34E3">
        <w:t xml:space="preserve">on a georeferenced </w:t>
      </w:r>
      <w:proofErr w:type="spellStart"/>
      <w:r w:rsidR="002A34E3">
        <w:t>basemap</w:t>
      </w:r>
      <w:proofErr w:type="spellEnd"/>
      <w:r w:rsidR="002A34E3">
        <w:t xml:space="preserve">, aligning </w:t>
      </w:r>
      <w:r w:rsidR="002C1D2C">
        <w:t>prominent features</w:t>
      </w:r>
      <w:r w:rsidR="00955CC6">
        <w:t xml:space="preserve"> such as tidal channel tributary junctions</w:t>
      </w:r>
      <w:r w:rsidR="002C1D2C">
        <w:t>, marking GPS locations in Avenza</w:t>
      </w:r>
      <w:r w:rsidR="0070559A">
        <w:t xml:space="preserve"> Maps</w:t>
      </w:r>
      <w:r w:rsidR="002C1D2C">
        <w:t xml:space="preserve"> (</w:t>
      </w:r>
      <w:r w:rsidR="0070559A">
        <w:t>Avenza Systems Inc., Ontario, Canada, v. 3.2)</w:t>
      </w:r>
      <w:r w:rsidR="008B255A">
        <w:t>, and finding these points in the field</w:t>
      </w:r>
      <w:r w:rsidR="00B832A6">
        <w:t>.</w:t>
      </w:r>
      <w:r w:rsidR="00947182">
        <w:t xml:space="preserve"> </w:t>
      </w:r>
      <w:r>
        <w:t xml:space="preserve">Transect “Q” (n = 7 plots) was omitted in 1999 and 2019 due to </w:t>
      </w:r>
      <w:r w:rsidR="00955CC6">
        <w:t>inaccessibility through</w:t>
      </w:r>
      <w:r>
        <w:t xml:space="preserve"> riparian forest with a</w:t>
      </w:r>
      <w:r w:rsidR="00955CC6">
        <w:t xml:space="preserve"> dense</w:t>
      </w:r>
      <w:r>
        <w:t xml:space="preserve"> understory of </w:t>
      </w:r>
      <w:r w:rsidR="00582A2B">
        <w:t>non-native</w:t>
      </w:r>
      <w:r>
        <w:t xml:space="preserve"> Himalayan blackberry (</w:t>
      </w:r>
      <w:r>
        <w:rPr>
          <w:i/>
        </w:rPr>
        <w:t xml:space="preserve">Rubus </w:t>
      </w:r>
      <w:r w:rsidRPr="00904BB3">
        <w:rPr>
          <w:i/>
        </w:rPr>
        <w:t>armeniacus</w:t>
      </w:r>
      <w:r w:rsidR="00C87135">
        <w:t xml:space="preserve"> </w:t>
      </w:r>
      <w:proofErr w:type="spellStart"/>
      <w:r w:rsidR="00C87135">
        <w:t>Focke</w:t>
      </w:r>
      <w:proofErr w:type="spellEnd"/>
      <w:r>
        <w:t>)</w:t>
      </w:r>
      <w:r w:rsidR="0058125F">
        <w:t>; these plots from 1979</w:t>
      </w:r>
      <w:r w:rsidR="00883BFA">
        <w:t xml:space="preserve"> were not surveyed in 1999, and</w:t>
      </w:r>
      <w:r w:rsidR="0058125F">
        <w:t xml:space="preserve"> are not included in the present ana</w:t>
      </w:r>
      <w:r w:rsidR="0058125F" w:rsidRPr="00454B0C">
        <w:rPr>
          <w:color w:val="000000" w:themeColor="text1"/>
        </w:rPr>
        <w:t>lyses</w:t>
      </w:r>
      <w:r w:rsidRPr="00454B0C">
        <w:rPr>
          <w:color w:val="000000" w:themeColor="text1"/>
        </w:rPr>
        <w:t>. An additional 18</w:t>
      </w:r>
      <w:r w:rsidR="00602041" w:rsidRPr="00454B0C">
        <w:rPr>
          <w:color w:val="000000" w:themeColor="text1"/>
        </w:rPr>
        <w:t xml:space="preserve"> </w:t>
      </w:r>
      <w:r w:rsidRPr="00454B0C">
        <w:rPr>
          <w:color w:val="000000" w:themeColor="text1"/>
        </w:rPr>
        <w:t xml:space="preserve">plots </w:t>
      </w:r>
      <w:r w:rsidR="001B70A0" w:rsidRPr="00454B0C">
        <w:rPr>
          <w:color w:val="000000" w:themeColor="text1"/>
        </w:rPr>
        <w:t xml:space="preserve">surveyed in 1979 and 1999 </w:t>
      </w:r>
      <w:r w:rsidRPr="00454B0C">
        <w:rPr>
          <w:color w:val="000000" w:themeColor="text1"/>
        </w:rPr>
        <w:t xml:space="preserve">were </w:t>
      </w:r>
      <w:r w:rsidR="005105F8" w:rsidRPr="00454B0C">
        <w:rPr>
          <w:color w:val="000000" w:themeColor="text1"/>
        </w:rPr>
        <w:t xml:space="preserve">also </w:t>
      </w:r>
      <w:r w:rsidR="0058125F" w:rsidRPr="00454B0C">
        <w:rPr>
          <w:color w:val="000000" w:themeColor="text1"/>
        </w:rPr>
        <w:t>omitted</w:t>
      </w:r>
      <w:r w:rsidRPr="00454B0C">
        <w:rPr>
          <w:color w:val="000000" w:themeColor="text1"/>
        </w:rPr>
        <w:t xml:space="preserve"> in 2019 </w:t>
      </w:r>
      <w:r w:rsidR="005105F8" w:rsidRPr="00454B0C">
        <w:rPr>
          <w:color w:val="000000" w:themeColor="text1"/>
        </w:rPr>
        <w:t>because of</w:t>
      </w:r>
      <w:r w:rsidRPr="00454B0C">
        <w:rPr>
          <w:color w:val="000000" w:themeColor="text1"/>
        </w:rPr>
        <w:t xml:space="preserve"> overgrowth of riparian fringe</w:t>
      </w:r>
      <w:r w:rsidR="000D215B" w:rsidRPr="00454B0C">
        <w:rPr>
          <w:color w:val="000000" w:themeColor="text1"/>
        </w:rPr>
        <w:t>,</w:t>
      </w:r>
      <w:r w:rsidRPr="00454B0C">
        <w:rPr>
          <w:color w:val="000000" w:themeColor="text1"/>
        </w:rPr>
        <w:t xml:space="preserve"> widening of tidal channels, or </w:t>
      </w:r>
      <w:r w:rsidR="000D215B" w:rsidRPr="00454B0C">
        <w:rPr>
          <w:color w:val="000000" w:themeColor="text1"/>
        </w:rPr>
        <w:t xml:space="preserve">variation in transect </w:t>
      </w:r>
      <w:r w:rsidR="000D215B" w:rsidRPr="00454B0C">
        <w:rPr>
          <w:color w:val="000000" w:themeColor="text1"/>
        </w:rPr>
        <w:lastRenderedPageBreak/>
        <w:t>placement</w:t>
      </w:r>
      <w:r w:rsidR="00827E44" w:rsidRPr="00454B0C">
        <w:rPr>
          <w:color w:val="000000" w:themeColor="text1"/>
        </w:rPr>
        <w:t xml:space="preserve"> (</w:t>
      </w:r>
      <w:r w:rsidR="000359C2" w:rsidRPr="00454B0C">
        <w:rPr>
          <w:noProof/>
          <w:color w:val="000000" w:themeColor="text1"/>
        </w:rPr>
        <w:fldChar w:fldCharType="begin"/>
      </w:r>
      <w:r w:rsidR="000359C2" w:rsidRPr="00454B0C">
        <w:rPr>
          <w:color w:val="000000" w:themeColor="text1"/>
        </w:rPr>
        <w:instrText xml:space="preserve"> REF _Ref104553838 \h </w:instrText>
      </w:r>
      <w:r w:rsidR="000359C2" w:rsidRPr="00454B0C">
        <w:rPr>
          <w:noProof/>
          <w:color w:val="000000" w:themeColor="text1"/>
        </w:rPr>
      </w:r>
      <w:r w:rsidR="000359C2" w:rsidRPr="00454B0C">
        <w:rPr>
          <w:noProof/>
          <w:color w:val="000000" w:themeColor="text1"/>
        </w:rPr>
        <w:fldChar w:fldCharType="end"/>
      </w:r>
      <w:del w:id="48" w:author="Stefanie Lane" w:date="2023-02-06T12:17:00Z">
        <w:r w:rsidR="00EF29DE" w:rsidRPr="00454B0C" w:rsidDel="00FD7CDD">
          <w:rPr>
            <w:noProof/>
            <w:color w:val="000000" w:themeColor="text1"/>
          </w:rPr>
          <w:delText xml:space="preserve">Fig. 1, </w:delText>
        </w:r>
      </w:del>
      <w:r w:rsidR="00EF29DE" w:rsidRPr="00454B0C">
        <w:rPr>
          <w:noProof/>
          <w:color w:val="000000" w:themeColor="text1"/>
        </w:rPr>
        <w:t>Table S1</w:t>
      </w:r>
      <w:r w:rsidR="00827E44" w:rsidRPr="00454B0C">
        <w:rPr>
          <w:color w:val="000000" w:themeColor="text1"/>
        </w:rPr>
        <w:t>)</w:t>
      </w:r>
      <w:r w:rsidRPr="00454B0C">
        <w:rPr>
          <w:color w:val="000000" w:themeColor="text1"/>
        </w:rPr>
        <w:t>.</w:t>
      </w:r>
      <w:r w:rsidR="00D4425C" w:rsidRPr="00454B0C">
        <w:rPr>
          <w:color w:val="000000" w:themeColor="text1"/>
        </w:rPr>
        <w:t xml:space="preserve"> Despite </w:t>
      </w:r>
      <w:r w:rsidR="00D4425C">
        <w:t xml:space="preserve">these decisions to exclude plots, </w:t>
      </w:r>
      <w:r w:rsidR="00D4425C" w:rsidRPr="00E03D57">
        <w:rPr>
          <w:rFonts w:ascii="Calibri" w:hAnsi="Calibri" w:cs="Calibri"/>
          <w:szCs w:val="24"/>
        </w:rPr>
        <w:t>Kopecký &amp; Macek</w:t>
      </w:r>
      <w:r w:rsidR="00D4425C">
        <w:t xml:space="preserve">  </w:t>
      </w:r>
      <w:r w:rsidR="00D4425C" w:rsidRPr="00E03D57">
        <w:rPr>
          <w:rFonts w:ascii="Calibri" w:hAnsi="Calibri" w:cs="Calibri"/>
          <w:szCs w:val="24"/>
        </w:rPr>
        <w:t>(2015)</w:t>
      </w:r>
      <w:r w:rsidR="00D4425C">
        <w:t xml:space="preserve"> have demonstrated that uncertainty of plot location does not produce unreliable evidence of plant community changes on decadal timescales. </w:t>
      </w:r>
    </w:p>
    <w:p w14:paraId="103BF06E" w14:textId="71F8492D" w:rsidR="003969AA" w:rsidDel="00A41305" w:rsidRDefault="003969AA" w:rsidP="003969AA">
      <w:pPr>
        <w:pStyle w:val="NoSpacing"/>
        <w:ind w:firstLine="720"/>
        <w:rPr>
          <w:del w:id="49" w:author="Daniel Stewart" w:date="2023-02-02T11:16:00Z"/>
        </w:rPr>
      </w:pPr>
    </w:p>
    <w:p w14:paraId="12088E45" w14:textId="34948403" w:rsidR="00D4425C" w:rsidRDefault="00C40AED" w:rsidP="000E32F2">
      <w:pPr>
        <w:pStyle w:val="NoSpacing"/>
        <w:ind w:firstLine="720"/>
      </w:pPr>
      <w:r>
        <w:t>A</w:t>
      </w:r>
      <w:r w:rsidR="007E4150">
        <w:t xml:space="preserve">long each transect, </w:t>
      </w:r>
      <w:r w:rsidR="00660428">
        <w:t xml:space="preserve">we noted patchy </w:t>
      </w:r>
      <w:r w:rsidR="00F02957">
        <w:t xml:space="preserve">species </w:t>
      </w:r>
      <w:r w:rsidR="00660428">
        <w:t xml:space="preserve">assemblages dominated by one or two species. We defined ‘dominance’ as a species having </w:t>
      </w:r>
      <w:r w:rsidR="00A11360">
        <w:t>more than</w:t>
      </w:r>
      <w:r w:rsidR="00660428">
        <w:t xml:space="preserve"> 50% cover within the </w:t>
      </w:r>
      <w:r w:rsidR="005624D1">
        <w:t>patch</w:t>
      </w:r>
      <w:r w:rsidR="00F02957">
        <w:t>y assemblage</w:t>
      </w:r>
      <w:r w:rsidR="009F574B">
        <w:t xml:space="preserve"> </w:t>
      </w:r>
      <w:r w:rsidR="009F574B" w:rsidRPr="00DB11DA">
        <w:rPr>
          <w:rPrChange w:id="50" w:author="Stefanie Lane" w:date="2023-02-08T09:21:00Z">
            <w:rPr/>
          </w:rPrChange>
        </w:rPr>
        <w:t xml:space="preserve">(Fig. </w:t>
      </w:r>
      <w:ins w:id="51" w:author="Stefanie Lane" w:date="2023-02-06T12:05:00Z">
        <w:r w:rsidR="00722277" w:rsidRPr="00DB11DA">
          <w:rPr>
            <w:rPrChange w:id="52" w:author="Stefanie Lane" w:date="2023-02-08T09:21:00Z">
              <w:rPr/>
            </w:rPrChange>
          </w:rPr>
          <w:t>2</w:t>
        </w:r>
      </w:ins>
      <w:del w:id="53" w:author="Stefanie Lane" w:date="2023-02-06T12:05:00Z">
        <w:r w:rsidR="009F574B" w:rsidRPr="00DB11DA" w:rsidDel="00722277">
          <w:rPr>
            <w:rPrChange w:id="54" w:author="Stefanie Lane" w:date="2023-02-08T09:21:00Z">
              <w:rPr/>
            </w:rPrChange>
          </w:rPr>
          <w:delText>1F</w:delText>
        </w:r>
      </w:del>
      <w:r w:rsidR="009F574B" w:rsidRPr="00DB11DA">
        <w:rPr>
          <w:rPrChange w:id="55" w:author="Stefanie Lane" w:date="2023-02-08T09:21:00Z">
            <w:rPr/>
          </w:rPrChange>
        </w:rPr>
        <w:t>)</w:t>
      </w:r>
      <w:r w:rsidR="00660428" w:rsidRPr="00DB11DA">
        <w:rPr>
          <w:rPrChange w:id="56" w:author="Stefanie Lane" w:date="2023-02-08T09:21:00Z">
            <w:rPr/>
          </w:rPrChange>
        </w:rPr>
        <w:t>.</w:t>
      </w:r>
      <w:r w:rsidR="005624D1" w:rsidRPr="00DB11DA">
        <w:rPr>
          <w:rPrChange w:id="57" w:author="Stefanie Lane" w:date="2023-02-08T09:21:00Z">
            <w:rPr/>
          </w:rPrChange>
        </w:rPr>
        <w:t xml:space="preserve"> </w:t>
      </w:r>
      <w:r w:rsidR="00B7682B" w:rsidRPr="00DB11DA">
        <w:rPr>
          <w:rPrChange w:id="58" w:author="Stefanie Lane" w:date="2023-02-08T09:21:00Z">
            <w:rPr/>
          </w:rPrChange>
        </w:rPr>
        <w:t>If</w:t>
      </w:r>
      <w:r w:rsidR="00B7682B">
        <w:t xml:space="preserve"> patches extended along more than 10 m of transect length, or no dominant species could be </w:t>
      </w:r>
      <w:r w:rsidR="00F50B13">
        <w:t>determined, we sampled every 10 m of transect length</w:t>
      </w:r>
      <w:r w:rsidR="00062BA9">
        <w:t>; we did not consider patches adjacent to the transect</w:t>
      </w:r>
      <w:r w:rsidR="00F50B13">
        <w:t xml:space="preserve">. </w:t>
      </w:r>
      <w:del w:id="59" w:author="Stefanie Lane" w:date="2023-02-08T09:51:00Z">
        <w:r w:rsidR="00062BA9" w:rsidDel="00510C96">
          <w:delText>W</w:delText>
        </w:r>
        <w:r w:rsidR="00F02957" w:rsidDel="00510C96">
          <w:delText xml:space="preserve">e </w:delText>
        </w:r>
      </w:del>
      <w:ins w:id="60" w:author="Stefanie Lane" w:date="2023-02-08T09:51:00Z">
        <w:r w:rsidR="00510C96">
          <w:t xml:space="preserve">Each plot was comprised of </w:t>
        </w:r>
      </w:ins>
      <w:del w:id="61" w:author="Stefanie Lane" w:date="2023-02-08T09:51:00Z">
        <w:r w:rsidR="00F02957" w:rsidDel="00510C96">
          <w:delText xml:space="preserve">placed </w:delText>
        </w:r>
      </w:del>
      <w:r w:rsidR="00F02957">
        <w:t>a 1 m</w:t>
      </w:r>
      <w:r w:rsidR="00F02957" w:rsidRPr="00626BFD">
        <w:rPr>
          <w:vertAlign w:val="superscript"/>
        </w:rPr>
        <w:t>2</w:t>
      </w:r>
      <w:r w:rsidR="00F02957">
        <w:t xml:space="preserve"> </w:t>
      </w:r>
      <w:commentRangeStart w:id="62"/>
      <w:del w:id="63" w:author="Stefanie Lane" w:date="2023-02-08T09:51:00Z">
        <w:r w:rsidR="008B255A" w:rsidDel="00510C96">
          <w:delText>plot</w:delText>
        </w:r>
        <w:commentRangeEnd w:id="62"/>
        <w:r w:rsidR="001C3C06" w:rsidDel="00510C96">
          <w:rPr>
            <w:rStyle w:val="CommentReference"/>
          </w:rPr>
          <w:commentReference w:id="62"/>
        </w:r>
        <w:r w:rsidR="00F02957" w:rsidDel="00510C96">
          <w:delText xml:space="preserve"> </w:delText>
        </w:r>
      </w:del>
      <w:ins w:id="64" w:author="Stefanie Lane" w:date="2023-02-08T09:51:00Z">
        <w:r w:rsidR="00510C96">
          <w:t xml:space="preserve">quadrat </w:t>
        </w:r>
      </w:ins>
      <w:r w:rsidR="00F02957">
        <w:t>centered over the transect to survey species composition and cover abundance</w:t>
      </w:r>
      <w:r w:rsidR="00062BA9">
        <w:t xml:space="preserve"> within the center of the </w:t>
      </w:r>
      <w:r w:rsidR="006B0258">
        <w:t>species-dominated patch, or every 10 m of transect length, whichever distance was shorter</w:t>
      </w:r>
      <w:r w:rsidR="002F5F88">
        <w:t xml:space="preserve"> (</w:t>
      </w:r>
      <w:r w:rsidR="00EF29DE">
        <w:rPr>
          <w:noProof/>
        </w:rPr>
        <w:t xml:space="preserve">Fig. </w:t>
      </w:r>
      <w:ins w:id="65" w:author="Stefanie Lane" w:date="2023-02-06T12:18:00Z">
        <w:r w:rsidR="00BA6C71">
          <w:t>2D</w:t>
        </w:r>
      </w:ins>
      <w:del w:id="66" w:author="Stefanie Lane" w:date="2023-02-06T12:18:00Z">
        <w:r w:rsidR="00EF29DE" w:rsidDel="00BA6C71">
          <w:rPr>
            <w:noProof/>
          </w:rPr>
          <w:delText>1</w:delText>
        </w:r>
        <w:r w:rsidR="002F5F88" w:rsidDel="00BA6C71">
          <w:delText>E</w:delText>
        </w:r>
      </w:del>
      <w:r w:rsidR="002F5F88" w:rsidRPr="007D52A9">
        <w:t>)</w:t>
      </w:r>
      <w:r w:rsidR="006B0258">
        <w:t xml:space="preserve">. </w:t>
      </w:r>
      <w:r w:rsidR="00CC29B1">
        <w:t>No patches were so small that the 1 m</w:t>
      </w:r>
      <w:r w:rsidR="00CC29B1">
        <w:rPr>
          <w:vertAlign w:val="superscript"/>
        </w:rPr>
        <w:t>2</w:t>
      </w:r>
      <w:r w:rsidR="00CC29B1">
        <w:t xml:space="preserve"> plot was less than 1 m from the boundary of the next patch. </w:t>
      </w:r>
      <w:r w:rsidR="006B0258">
        <w:t>To record species compositional abundance, we identified all species</w:t>
      </w:r>
      <w:r w:rsidR="00127FC1">
        <w:t xml:space="preserve"> with </w:t>
      </w:r>
      <w:r w:rsidR="00127FC1">
        <w:rPr>
          <w:u w:val="single"/>
        </w:rPr>
        <w:t>&gt;</w:t>
      </w:r>
      <w:r w:rsidR="00127FC1">
        <w:t xml:space="preserve"> 50% </w:t>
      </w:r>
      <w:r w:rsidR="00B82CBB">
        <w:t>of</w:t>
      </w:r>
      <w:r w:rsidR="00C51284">
        <w:t xml:space="preserve"> </w:t>
      </w:r>
      <w:r w:rsidR="00127FC1">
        <w:t>their</w:t>
      </w:r>
      <w:r w:rsidR="002B234B">
        <w:t xml:space="preserve"> foliage-producing</w:t>
      </w:r>
      <w:r w:rsidR="00127FC1">
        <w:t xml:space="preserve"> basal stems</w:t>
      </w:r>
      <w:r w:rsidR="006B0258">
        <w:t xml:space="preserve"> within </w:t>
      </w:r>
      <w:r w:rsidR="00CC29B1">
        <w:t>the plot</w:t>
      </w:r>
      <w:r w:rsidR="002B234B">
        <w:t xml:space="preserve"> boundary</w:t>
      </w:r>
      <w:r w:rsidR="00C0334F">
        <w:t xml:space="preserve">; overhanging </w:t>
      </w:r>
      <w:r w:rsidR="002B234B">
        <w:t xml:space="preserve">foliage from basal stems outside the plot </w:t>
      </w:r>
      <w:r w:rsidR="00C0334F">
        <w:t>were not considered.</w:t>
      </w:r>
      <w:r w:rsidR="00D131BF">
        <w:t xml:space="preserve"> For clonally reproducing species</w:t>
      </w:r>
      <w:r w:rsidR="00A3674B">
        <w:t xml:space="preserve"> (e.g., </w:t>
      </w:r>
      <w:del w:id="67" w:author="Stefanie Lane" w:date="2023-02-06T12:12:00Z">
        <w:r w:rsidR="00A3674B" w:rsidDel="006138FD">
          <w:rPr>
            <w:i/>
          </w:rPr>
          <w:delText xml:space="preserve">Juncus </w:delText>
        </w:r>
        <w:commentRangeStart w:id="68"/>
        <w:r w:rsidR="00A3674B" w:rsidDel="006138FD">
          <w:rPr>
            <w:i/>
          </w:rPr>
          <w:delText>balticus</w:delText>
        </w:r>
        <w:commentRangeEnd w:id="68"/>
        <w:r w:rsidR="00A200D1" w:rsidDel="006138FD">
          <w:rPr>
            <w:rStyle w:val="CommentReference"/>
          </w:rPr>
          <w:commentReference w:id="68"/>
        </w:r>
      </w:del>
      <w:ins w:id="69" w:author="Stefanie Lane" w:date="2023-02-06T12:12:00Z">
        <w:r w:rsidR="006138FD">
          <w:rPr>
            <w:i/>
          </w:rPr>
          <w:t>Carex lyngbyei</w:t>
        </w:r>
      </w:ins>
      <w:ins w:id="70" w:author="Daniel Stewart" w:date="2023-02-02T11:32:00Z">
        <w:del w:id="71" w:author="Stefanie Lane" w:date="2023-02-06T12:12:00Z">
          <w:r w:rsidR="00A200D1" w:rsidDel="006138FD">
            <w:rPr>
              <w:i/>
            </w:rPr>
            <w:delText xml:space="preserve"> </w:delText>
          </w:r>
        </w:del>
      </w:ins>
      <w:r w:rsidR="00A3674B">
        <w:t>)</w:t>
      </w:r>
      <w:r w:rsidR="00D131BF">
        <w:t>, we did not attempt to</w:t>
      </w:r>
      <w:r w:rsidR="00A65F91">
        <w:t xml:space="preserve"> distinguish stems or ramets from </w:t>
      </w:r>
      <w:r w:rsidR="00A3674B">
        <w:t>whole</w:t>
      </w:r>
      <w:r w:rsidR="00A65F91">
        <w:t xml:space="preserve"> </w:t>
      </w:r>
      <w:r w:rsidR="00A3674B">
        <w:t>plants.</w:t>
      </w:r>
      <w:r w:rsidR="00C0334F">
        <w:t xml:space="preserve"> </w:t>
      </w:r>
      <w:r w:rsidR="00587A56">
        <w:t>Aerial plot</w:t>
      </w:r>
      <w:r w:rsidR="00D4425C">
        <w:t xml:space="preserve"> cover was estimated </w:t>
      </w:r>
      <w:r w:rsidR="00576443">
        <w:t xml:space="preserve">by </w:t>
      </w:r>
      <w:r w:rsidR="00500E4E">
        <w:t xml:space="preserve">modified </w:t>
      </w:r>
      <w:r w:rsidR="00576443">
        <w:t>Braun-Blanquet cover</w:t>
      </w:r>
      <w:r w:rsidR="00D4425C">
        <w:t xml:space="preserve"> </w:t>
      </w:r>
      <w:r w:rsidR="00500E4E">
        <w:t>classes</w:t>
      </w:r>
      <w:r w:rsidR="00D4425C">
        <w:t xml:space="preserve"> </w:t>
      </w:r>
      <w:r w:rsidR="00E27E36">
        <w:t>[0 = (</w:t>
      </w:r>
      <w:r w:rsidR="00B51030">
        <w:t>0</w:t>
      </w:r>
      <w:r w:rsidR="00FF352B">
        <w:t>%</w:t>
      </w:r>
      <w:r w:rsidR="00E27E36">
        <w:t>)</w:t>
      </w:r>
      <w:r w:rsidR="00B51030">
        <w:t>,</w:t>
      </w:r>
      <w:r w:rsidR="00E27E36">
        <w:t xml:space="preserve"> 1 = (</w:t>
      </w:r>
      <w:r w:rsidR="00D4425C">
        <w:t>&lt; 25%</w:t>
      </w:r>
      <w:r w:rsidR="00E27E36">
        <w:t>)</w:t>
      </w:r>
      <w:r w:rsidR="00D4425C">
        <w:t>,</w:t>
      </w:r>
      <w:r w:rsidR="00E27E36">
        <w:t xml:space="preserve"> 2 = (</w:t>
      </w:r>
      <w:r w:rsidR="00D4425C">
        <w:t>25-50%</w:t>
      </w:r>
      <w:r w:rsidR="00E27E36">
        <w:t>)</w:t>
      </w:r>
      <w:r w:rsidR="00D4425C">
        <w:t xml:space="preserve">, </w:t>
      </w:r>
      <w:r w:rsidR="001A1881">
        <w:t>3 = (</w:t>
      </w:r>
      <w:r w:rsidR="00D4425C">
        <w:t>50-75%</w:t>
      </w:r>
      <w:r w:rsidR="001A1881">
        <w:t>)</w:t>
      </w:r>
      <w:r w:rsidR="00D4425C">
        <w:t>, and</w:t>
      </w:r>
      <w:r w:rsidR="00E27E36">
        <w:t xml:space="preserve"> 4 = (</w:t>
      </w:r>
      <w:r w:rsidR="00D4425C">
        <w:t>&gt; 75%)</w:t>
      </w:r>
      <w:r w:rsidR="00E27E36">
        <w:t>]</w:t>
      </w:r>
      <w:r w:rsidR="00D4425C">
        <w:t>.</w:t>
      </w:r>
    </w:p>
    <w:p w14:paraId="22866597" w14:textId="77777777" w:rsidR="00127FC1" w:rsidRDefault="00127FC1" w:rsidP="000E32F2">
      <w:pPr>
        <w:pStyle w:val="NoSpacing"/>
      </w:pPr>
    </w:p>
    <w:p w14:paraId="7F0B508F" w14:textId="77777777" w:rsidR="00B40842" w:rsidRDefault="00B40842" w:rsidP="00B40842">
      <w:pPr>
        <w:pStyle w:val="Heading3"/>
      </w:pPr>
      <w:r>
        <w:t>Taxonomy</w:t>
      </w:r>
    </w:p>
    <w:p w14:paraId="294F4C93" w14:textId="25666B35" w:rsidR="00485A40" w:rsidRDefault="00AA2D34" w:rsidP="005F7C5D">
      <w:pPr>
        <w:ind w:firstLine="720"/>
      </w:pPr>
      <w:r>
        <w:t>For all sampling years, o</w:t>
      </w:r>
      <w:r w:rsidR="00B40842">
        <w:t>bservation of vascular plant species was conducted in</w:t>
      </w:r>
      <w:r>
        <w:t xml:space="preserve"> early summer w</w:t>
      </w:r>
      <w:r w:rsidR="00470252">
        <w:t>hen species are identifiable by sexual reproductive traits, but before senescence</w:t>
      </w:r>
      <w:r w:rsidR="00B40842">
        <w:t xml:space="preserve"> (approx. June</w:t>
      </w:r>
      <w:r w:rsidR="00127FC1">
        <w:t xml:space="preserve"> </w:t>
      </w:r>
      <w:r w:rsidR="00B3200B">
        <w:t>–</w:t>
      </w:r>
      <w:r w:rsidR="00127FC1">
        <w:t xml:space="preserve"> </w:t>
      </w:r>
      <w:r w:rsidR="00B40842">
        <w:t xml:space="preserve">July). In all datasets, most plants were identified to species according to Hitchcock &amp; Cronquist </w:t>
      </w:r>
      <w:r w:rsidR="00B40842" w:rsidRPr="00F06652">
        <w:rPr>
          <w:rFonts w:ascii="Calibri" w:hAnsi="Calibri" w:cs="Calibri"/>
        </w:rPr>
        <w:t>(1973)</w:t>
      </w:r>
      <w:r w:rsidR="00B40842">
        <w:t xml:space="preserve">, although a few were identified at higher taxonomic </w:t>
      </w:r>
      <w:r w:rsidR="00B40842" w:rsidRPr="002866B1">
        <w:t>levels</w:t>
      </w:r>
      <w:r w:rsidR="00B40842">
        <w:t xml:space="preserve"> due to insufficient identifying characteristics</w:t>
      </w:r>
      <w:r w:rsidR="00B40842" w:rsidRPr="002866B1">
        <w:t xml:space="preserve"> (n</w:t>
      </w:r>
      <w:r w:rsidR="00B40842">
        <w:t xml:space="preserve"> </w:t>
      </w:r>
      <w:r w:rsidR="00B40842" w:rsidRPr="002866B1">
        <w:t>=</w:t>
      </w:r>
      <w:r w:rsidR="00B40842">
        <w:t xml:space="preserve"> </w:t>
      </w:r>
      <w:r w:rsidR="00B40842" w:rsidRPr="002866B1">
        <w:t>6 to</w:t>
      </w:r>
      <w:r w:rsidR="00B40842">
        <w:t xml:space="preserve"> genus, n = 2 to Family; see</w:t>
      </w:r>
      <w:r w:rsidR="00737167">
        <w:t xml:space="preserve"> </w:t>
      </w:r>
      <w:r w:rsidR="002B2C64">
        <w:t>Table S7)</w:t>
      </w:r>
      <w:r w:rsidR="00B40842" w:rsidRPr="00E90CBE">
        <w:t>.</w:t>
      </w:r>
      <w:r w:rsidR="00B40842">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w:t>
      </w:r>
      <w:commentRangeStart w:id="72"/>
      <w:r w:rsidR="00B40842">
        <w:t xml:space="preserve"> </w:t>
      </w:r>
      <w:r w:rsidR="00547B2C">
        <w:t>For example, i</w:t>
      </w:r>
      <w:r w:rsidR="00B40842">
        <w:t xml:space="preserve">n the instance of </w:t>
      </w:r>
      <w:r w:rsidR="00B40842">
        <w:rPr>
          <w:i/>
        </w:rPr>
        <w:t>Agrostis</w:t>
      </w:r>
      <w:r w:rsidR="00B40842">
        <w:t xml:space="preserve"> species, </w:t>
      </w:r>
      <w:r w:rsidR="00547B2C">
        <w:t>we assumed</w:t>
      </w:r>
      <w:r w:rsidR="00B40842">
        <w:t xml:space="preserve"> </w:t>
      </w:r>
      <w:r w:rsidR="00B40842">
        <w:rPr>
          <w:i/>
        </w:rPr>
        <w:t>Agrostis alba</w:t>
      </w:r>
      <w:r w:rsidR="00B40842">
        <w:t xml:space="preserve"> </w:t>
      </w:r>
      <w:r w:rsidR="004F551A">
        <w:t xml:space="preserve">L. </w:t>
      </w:r>
      <w:r w:rsidR="00B40842">
        <w:t xml:space="preserve">identified in 1979 and 1999 </w:t>
      </w:r>
      <w:r w:rsidR="00547B2C">
        <w:t>was synonymous</w:t>
      </w:r>
      <w:r w:rsidR="00B40842">
        <w:t xml:space="preserve"> </w:t>
      </w:r>
      <w:r w:rsidR="00547B2C">
        <w:t xml:space="preserve">with </w:t>
      </w:r>
      <w:r w:rsidR="00B40842">
        <w:rPr>
          <w:i/>
        </w:rPr>
        <w:t>Agrostis stolonifera</w:t>
      </w:r>
      <w:r w:rsidR="00B40842">
        <w:t xml:space="preserve"> </w:t>
      </w:r>
      <w:r w:rsidR="00547B2C">
        <w:t xml:space="preserve">L. </w:t>
      </w:r>
      <w:r w:rsidR="00B40842">
        <w:t>in 2019</w:t>
      </w:r>
      <w:commentRangeEnd w:id="72"/>
      <w:r w:rsidR="00A200D1">
        <w:rPr>
          <w:rStyle w:val="CommentReference"/>
        </w:rPr>
        <w:commentReference w:id="72"/>
      </w:r>
      <w:r w:rsidR="00B40842">
        <w:t xml:space="preserve">. </w:t>
      </w:r>
      <w:r w:rsidR="00F9346F">
        <w:t xml:space="preserve">All species and their synonymous nomenclature from prior data collection years are available in Supplemental </w:t>
      </w:r>
      <w:r w:rsidR="002B2C64">
        <w:t>Table S7</w:t>
      </w:r>
      <w:r w:rsidR="00F9346F">
        <w:t xml:space="preserve">. </w:t>
      </w:r>
    </w:p>
    <w:p w14:paraId="3BFEE0A2" w14:textId="6DCE26EE" w:rsidR="00D03FB7" w:rsidRDefault="00D03FB7" w:rsidP="005F7C5D">
      <w:pPr>
        <w:pStyle w:val="Heading2"/>
      </w:pPr>
      <w:r>
        <w:t xml:space="preserve">Analyses </w:t>
      </w:r>
    </w:p>
    <w:p w14:paraId="2CE0BC7B" w14:textId="5081B9FE" w:rsidR="004B1258" w:rsidRPr="000E32F2" w:rsidRDefault="009452F6" w:rsidP="007B0287">
      <w:pPr>
        <w:pStyle w:val="Caption"/>
        <w:ind w:firstLine="720"/>
        <w:rPr>
          <w:i w:val="0"/>
          <w:iCs w:val="0"/>
          <w:color w:val="auto"/>
          <w:sz w:val="22"/>
          <w:szCs w:val="22"/>
        </w:rPr>
        <w:sectPr w:rsidR="004B1258" w:rsidRPr="000E32F2" w:rsidSect="007D52A9">
          <w:headerReference w:type="default" r:id="rId18"/>
          <w:pgSz w:w="12240" w:h="15840"/>
          <w:pgMar w:top="1080" w:right="1080" w:bottom="1080" w:left="1080" w:header="720" w:footer="720" w:gutter="0"/>
          <w:lnNumType w:countBy="1" w:restart="continuous"/>
          <w:cols w:space="720"/>
          <w:titlePg/>
          <w:docGrid w:linePitch="360"/>
        </w:sectPr>
      </w:pPr>
      <w:r>
        <w:rPr>
          <w:i w:val="0"/>
          <w:iCs w:val="0"/>
          <w:color w:val="auto"/>
          <w:sz w:val="22"/>
          <w:szCs w:val="22"/>
        </w:rPr>
        <w:t xml:space="preserve">All analyses were performed in R v. </w:t>
      </w:r>
      <w:r w:rsidR="002753AC">
        <w:rPr>
          <w:i w:val="0"/>
          <w:iCs w:val="0"/>
          <w:color w:val="auto"/>
          <w:sz w:val="22"/>
          <w:szCs w:val="22"/>
        </w:rPr>
        <w:t>4.2.</w:t>
      </w:r>
      <w:commentRangeStart w:id="73"/>
      <w:r w:rsidR="002753AC">
        <w:rPr>
          <w:i w:val="0"/>
          <w:iCs w:val="0"/>
          <w:color w:val="auto"/>
          <w:sz w:val="22"/>
          <w:szCs w:val="22"/>
        </w:rPr>
        <w:t>1</w:t>
      </w:r>
      <w:commentRangeEnd w:id="73"/>
      <w:r w:rsidR="00A200D1">
        <w:rPr>
          <w:rStyle w:val="CommentReference"/>
          <w:i w:val="0"/>
          <w:iCs w:val="0"/>
          <w:color w:val="auto"/>
        </w:rPr>
        <w:commentReference w:id="73"/>
      </w:r>
      <w:ins w:id="74" w:author="Stefanie Lane" w:date="2023-02-06T12:12:00Z">
        <w:r w:rsidR="006138FD">
          <w:rPr>
            <w:i w:val="0"/>
            <w:iCs w:val="0"/>
            <w:color w:val="auto"/>
            <w:sz w:val="22"/>
            <w:szCs w:val="22"/>
          </w:rPr>
          <w:t xml:space="preserve"> (R Core Team, 2022)</w:t>
        </w:r>
      </w:ins>
      <w:r w:rsidR="002753AC">
        <w:rPr>
          <w:i w:val="0"/>
          <w:iCs w:val="0"/>
          <w:color w:val="auto"/>
          <w:sz w:val="22"/>
          <w:szCs w:val="22"/>
        </w:rPr>
        <w:t xml:space="preserve">. </w:t>
      </w:r>
      <w:r w:rsidR="008B2DA0">
        <w:rPr>
          <w:i w:val="0"/>
          <w:iCs w:val="0"/>
          <w:color w:val="auto"/>
          <w:sz w:val="22"/>
          <w:szCs w:val="22"/>
        </w:rPr>
        <w:t>We performed cluster analysis on species compositional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analysis</w:t>
      </w:r>
      <w:r w:rsidR="00BB79E4">
        <w:rPr>
          <w:i w:val="0"/>
          <w:iCs w:val="0"/>
          <w:color w:val="auto"/>
          <w:sz w:val="22"/>
          <w:szCs w:val="22"/>
        </w:rPr>
        <w:t xml:space="preserve"> </w:t>
      </w:r>
      <w:r w:rsidR="001C0365">
        <w:rPr>
          <w:i w:val="0"/>
          <w:iCs w:val="0"/>
          <w:color w:val="auto"/>
          <w:sz w:val="22"/>
          <w:szCs w:val="22"/>
        </w:rPr>
        <w:t xml:space="preserve"> using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r w:rsidR="001C0365">
        <w:rPr>
          <w:i w:val="0"/>
          <w:iCs w:val="0"/>
          <w:color w:val="auto"/>
          <w:sz w:val="22"/>
          <w:szCs w:val="22"/>
        </w:rPr>
        <w:t xml:space="preserve">. </w:t>
      </w:r>
      <w:r w:rsidR="004A6FF1">
        <w:rPr>
          <w:i w:val="0"/>
          <w:iCs w:val="0"/>
          <w:color w:val="auto"/>
          <w:sz w:val="22"/>
          <w:szCs w:val="22"/>
        </w:rPr>
        <w:t xml:space="preserve">For each dataset, </w:t>
      </w:r>
      <w:r w:rsidR="00276B00" w:rsidRPr="00DC704D">
        <w:rPr>
          <w:i w:val="0"/>
          <w:iCs w:val="0"/>
          <w:color w:val="auto"/>
          <w:sz w:val="22"/>
          <w:szCs w:val="22"/>
        </w:rPr>
        <w:t>three</w:t>
      </w:r>
      <w:r w:rsidR="004A6FF1">
        <w:rPr>
          <w:i w:val="0"/>
          <w:iCs w:val="0"/>
          <w:color w:val="auto"/>
          <w:sz w:val="22"/>
          <w:szCs w:val="22"/>
        </w:rPr>
        <w:t xml:space="preserve"> main clusters were </w:t>
      </w:r>
      <w:r w:rsidR="00694E8A">
        <w:rPr>
          <w:i w:val="0"/>
          <w:iCs w:val="0"/>
          <w:color w:val="auto"/>
          <w:sz w:val="22"/>
          <w:szCs w:val="22"/>
        </w:rPr>
        <w:t>identified</w:t>
      </w:r>
      <w:r w:rsidR="00276B00" w:rsidRPr="00DC704D">
        <w:rPr>
          <w:i w:val="0"/>
          <w:iCs w:val="0"/>
          <w:color w:val="auto"/>
          <w:sz w:val="22"/>
          <w:szCs w:val="22"/>
        </w:rPr>
        <w:t xml:space="preserve"> </w:t>
      </w:r>
      <w:r w:rsidR="00046A60">
        <w:rPr>
          <w:i w:val="0"/>
          <w:iCs w:val="0"/>
          <w:color w:val="auto"/>
          <w:sz w:val="22"/>
          <w:szCs w:val="22"/>
        </w:rPr>
        <w:t>(</w:t>
      </w:r>
      <w:r w:rsidR="004A6FF1">
        <w:rPr>
          <w:i w:val="0"/>
          <w:iCs w:val="0"/>
          <w:color w:val="auto"/>
          <w:sz w:val="22"/>
          <w:szCs w:val="22"/>
        </w:rPr>
        <w:t xml:space="preserve">termed </w:t>
      </w:r>
      <w:r w:rsidR="00046A60">
        <w:rPr>
          <w:i w:val="0"/>
          <w:iCs w:val="0"/>
          <w:color w:val="auto"/>
          <w:sz w:val="22"/>
          <w:szCs w:val="22"/>
        </w:rPr>
        <w:t>“assemblages”)</w:t>
      </w:r>
      <w:r w:rsidR="00BD4A5D" w:rsidRPr="00DC704D">
        <w:rPr>
          <w:i w:val="0"/>
          <w:iCs w:val="0"/>
          <w:color w:val="auto"/>
          <w:sz w:val="22"/>
          <w:szCs w:val="22"/>
        </w:rPr>
        <w:t>, and species indicator analysis</w:t>
      </w:r>
      <w:r w:rsidR="002A1954">
        <w:rPr>
          <w:i w:val="0"/>
          <w:iCs w:val="0"/>
          <w:color w:val="auto"/>
          <w:sz w:val="22"/>
          <w:szCs w:val="22"/>
        </w:rPr>
        <w:t xml:space="preserve"> was used </w:t>
      </w:r>
      <w:r w:rsidR="00BD4A5D" w:rsidRPr="00DC704D">
        <w:rPr>
          <w:i w:val="0"/>
          <w:iCs w:val="0"/>
          <w:color w:val="auto"/>
          <w:sz w:val="22"/>
          <w:szCs w:val="22"/>
        </w:rPr>
        <w:t xml:space="preserve"> to determine </w:t>
      </w:r>
      <w:r w:rsidR="002A1954">
        <w:rPr>
          <w:i w:val="0"/>
          <w:iCs w:val="0"/>
          <w:color w:val="auto"/>
          <w:sz w:val="22"/>
          <w:szCs w:val="22"/>
        </w:rPr>
        <w:t>which species’ compositional 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r w:rsidR="004B1258" w:rsidRPr="00103F95">
        <w:rPr>
          <w:i w:val="0"/>
          <w:iCs w:val="0"/>
          <w:color w:val="auto"/>
          <w:sz w:val="22"/>
          <w:szCs w:val="22"/>
        </w:rPr>
        <w:t>All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7ACE4EE1" w14:textId="07B8C59A" w:rsidR="004B1258" w:rsidRPr="00933EF5" w:rsidDel="001C3C06" w:rsidRDefault="004B1258" w:rsidP="00DC704D">
      <w:pPr>
        <w:rPr>
          <w:del w:id="75" w:author="Daniel Stewart" w:date="2023-02-02T11:58:00Z"/>
        </w:rPr>
      </w:pPr>
    </w:p>
    <w:p w14:paraId="7DB441F8" w14:textId="3E142EA8" w:rsidR="00FB6917" w:rsidRDefault="009A2A63" w:rsidP="00D4262D">
      <w:pPr>
        <w:ind w:firstLine="720"/>
      </w:pPr>
      <w:bookmarkStart w:id="76" w:name="_Hlk106054065"/>
      <w:r>
        <w:t xml:space="preserve">Community diversity calculations </w:t>
      </w:r>
      <w:ins w:id="77" w:author="Stefanie Lane" w:date="2023-02-06T12:13:00Z">
        <w:r w:rsidR="006138FD">
          <w:t>for each</w:t>
        </w:r>
        <w:r w:rsidR="004D02DE">
          <w:t xml:space="preserve"> year of</w:t>
        </w:r>
        <w:r w:rsidR="006138FD">
          <w:t xml:space="preserve"> observation</w:t>
        </w:r>
        <w:r w:rsidR="004D02DE">
          <w:t xml:space="preserve"> </w:t>
        </w:r>
      </w:ins>
      <w:r>
        <w:t xml:space="preserve">followed </w:t>
      </w:r>
      <w:r w:rsidR="00EC2480">
        <w:t xml:space="preserve">Whittaker </w:t>
      </w:r>
      <w:r w:rsidR="00BB7C99" w:rsidRPr="00BB7C99">
        <w:rPr>
          <w:rFonts w:ascii="Calibri" w:hAnsi="Calibri" w:cs="Calibri"/>
        </w:rPr>
        <w:t>(1975)</w:t>
      </w:r>
      <w:r w:rsidR="00B745A6">
        <w:t xml:space="preserve">, with </w:t>
      </w:r>
      <w:r w:rsidR="00B745A6">
        <w:rPr>
          <w:rFonts w:cstheme="minorHAnsi"/>
        </w:rPr>
        <w:t>α</w:t>
      </w:r>
      <w:r w:rsidR="00B745A6">
        <w:t>-diversity</w:t>
      </w:r>
      <w:r>
        <w:t xml:space="preserve"> calculated as the mean number of species per </w:t>
      </w:r>
      <w:del w:id="78" w:author="Stefanie Lane" w:date="2023-02-06T12:11:00Z">
        <w:r w:rsidDel="00AF1CB6">
          <w:delText xml:space="preserve">quadrat </w:delText>
        </w:r>
      </w:del>
      <w:ins w:id="79" w:author="Stefanie Lane" w:date="2023-02-06T12:11:00Z">
        <w:r w:rsidR="00AF1CB6">
          <w:t xml:space="preserve">plot </w:t>
        </w:r>
      </w:ins>
      <w:r>
        <w:t>within an observation year and assemblag</w:t>
      </w:r>
      <w:r w:rsidRPr="00A255D6">
        <w:t>e</w:t>
      </w:r>
      <w:r w:rsidR="00B745A6" w:rsidRPr="00A255D6">
        <w:t xml:space="preserve">, </w:t>
      </w:r>
      <w:commentRangeStart w:id="80"/>
      <w:r w:rsidR="00B745A6" w:rsidRPr="00A255D6">
        <w:t xml:space="preserve">and </w:t>
      </w:r>
      <w:r w:rsidR="00B745A6" w:rsidRPr="00A255D6">
        <w:rPr>
          <w:rFonts w:cstheme="minorHAnsi"/>
        </w:rPr>
        <w:t>β</w:t>
      </w:r>
      <w:r w:rsidR="00B745A6" w:rsidRPr="00A255D6">
        <w:t>-diversity calculated as t</w:t>
      </w:r>
      <w:r w:rsidR="00D76E01" w:rsidRPr="00A255D6">
        <w:t xml:space="preserve">he total number of species within the assemblage divided by </w:t>
      </w:r>
      <w:r w:rsidR="00D76E01" w:rsidRPr="00A255D6">
        <w:rPr>
          <w:rFonts w:cstheme="minorHAnsi"/>
        </w:rPr>
        <w:t>α</w:t>
      </w:r>
      <w:r w:rsidR="00D76E01" w:rsidRPr="00A255D6">
        <w:t>-diversity</w:t>
      </w:r>
      <w:commentRangeEnd w:id="80"/>
      <w:r w:rsidR="00EE4DC7">
        <w:rPr>
          <w:rStyle w:val="CommentReference"/>
        </w:rPr>
        <w:commentReference w:id="80"/>
      </w:r>
      <w:r w:rsidR="00D76E01" w:rsidRPr="00A255D6">
        <w:t>. The</w:t>
      </w:r>
      <w:r w:rsidR="00D76E01">
        <w:t xml:space="preserve">se calculations were also performed on all data recorded for </w:t>
      </w:r>
      <w:r w:rsidR="00743C5F">
        <w:t>each</w:t>
      </w:r>
      <w:r w:rsidR="00D76E01">
        <w:t xml:space="preserve"> observation year to generate community-wide measure</w:t>
      </w:r>
      <w:r w:rsidR="006F2224">
        <w:t>s</w:t>
      </w:r>
      <w:r w:rsidR="00D76E01">
        <w:t xml:space="preserve"> of diversity. </w:t>
      </w:r>
      <w:bookmarkEnd w:id="76"/>
      <w:r w:rsidR="003A7FEF" w:rsidRPr="003A7FEF">
        <w:t xml:space="preserve">Community turnover for each assemblage was measured using the “codyn” R package </w:t>
      </w:r>
      <w:r w:rsidR="000335B7" w:rsidRPr="000335B7">
        <w:rPr>
          <w:rFonts w:ascii="Calibri" w:hAnsi="Calibri" w:cs="Calibri"/>
        </w:rPr>
        <w:t>(Hallett et al., 2016)</w:t>
      </w:r>
      <w:r w:rsidR="003A7FEF" w:rsidRPr="003A7FEF">
        <w:t>. Total species turnover (total magnitude of change), species gained (appearances), and species lost (disappearances) were calculated as a percent change for each assemblage between 1979</w:t>
      </w:r>
      <w:ins w:id="81" w:author="Daniel Stewart" w:date="2023-02-02T12:08:00Z">
        <w:r w:rsidR="00EE4DC7" w:rsidRPr="00EE4DC7">
          <w:t>–</w:t>
        </w:r>
      </w:ins>
      <w:del w:id="82" w:author="Daniel Stewart" w:date="2023-02-02T12:08:00Z">
        <w:r w:rsidR="003A7FEF" w:rsidRPr="003A7FEF" w:rsidDel="00EE4DC7">
          <w:delText>-</w:delText>
        </w:r>
      </w:del>
      <w:r w:rsidR="003A7FEF" w:rsidRPr="003A7FEF">
        <w:t>1999, and 1999</w:t>
      </w:r>
      <w:ins w:id="83" w:author="Daniel Stewart" w:date="2023-02-02T12:09:00Z">
        <w:r w:rsidR="00EE4DC7" w:rsidRPr="00EE4DC7">
          <w:t>–</w:t>
        </w:r>
      </w:ins>
      <w:del w:id="84" w:author="Daniel Stewart" w:date="2023-02-02T12:09:00Z">
        <w:r w:rsidR="003A7FEF" w:rsidRPr="003A7FEF" w:rsidDel="00EE4DC7">
          <w:delText>-</w:delText>
        </w:r>
      </w:del>
      <w:r w:rsidR="003A7FEF" w:rsidRPr="003A7FEF">
        <w:t xml:space="preserve">2019. Total turnover was calculated as a ratio of the absolute value of species gained and lost to the total number of species observed in both timepoints. </w:t>
      </w:r>
    </w:p>
    <w:p w14:paraId="4BF5E188" w14:textId="2B5F8BBE" w:rsidR="004B1258" w:rsidDel="00F5096A" w:rsidRDefault="004B1258" w:rsidP="00D4262D">
      <w:pPr>
        <w:pStyle w:val="Caption"/>
        <w:ind w:firstLine="720"/>
        <w:rPr>
          <w:del w:id="85" w:author="Stefanie Lane" w:date="2023-02-06T11:59:00Z"/>
          <w:i w:val="0"/>
          <w:iCs w:val="0"/>
          <w:color w:val="auto"/>
          <w:sz w:val="22"/>
          <w:szCs w:val="22"/>
        </w:rPr>
      </w:pPr>
      <w:r w:rsidRPr="003744EF">
        <w:rPr>
          <w:i w:val="0"/>
          <w:iCs w:val="0"/>
          <w:color w:val="auto"/>
          <w:sz w:val="22"/>
          <w:szCs w:val="22"/>
        </w:rPr>
        <w:t xml:space="preserve">During analyses, both Euclidean and Bray-Curtis distances were used to </w:t>
      </w:r>
      <w:r w:rsidR="000663A8">
        <w:rPr>
          <w:i w:val="0"/>
          <w:iCs w:val="0"/>
          <w:color w:val="auto"/>
          <w:sz w:val="22"/>
          <w:szCs w:val="22"/>
        </w:rPr>
        <w:t>assess the effect of distance measure on results</w:t>
      </w:r>
      <w:r w:rsidRPr="003744EF">
        <w:rPr>
          <w:i w:val="0"/>
          <w:iCs w:val="0"/>
          <w:color w:val="auto"/>
          <w:sz w:val="22"/>
          <w:szCs w:val="22"/>
        </w:rPr>
        <w:t>; cluster analysis figures and indicator species table using Bray-Curtis distance are available i</w:t>
      </w:r>
      <w:r>
        <w:rPr>
          <w:i w:val="0"/>
          <w:iCs w:val="0"/>
          <w:color w:val="auto"/>
          <w:sz w:val="22"/>
          <w:szCs w:val="22"/>
        </w:rPr>
        <w:t>n</w:t>
      </w:r>
      <w:r w:rsidRPr="0040538A">
        <w:rPr>
          <w:i w:val="0"/>
          <w:iCs w:val="0"/>
          <w:color w:val="auto"/>
          <w:sz w:val="22"/>
          <w:szCs w:val="22"/>
        </w:rPr>
        <w:t xml:space="preserve"> </w:t>
      </w:r>
      <w:r w:rsidR="000663A8">
        <w:rPr>
          <w:i w:val="0"/>
          <w:iCs w:val="0"/>
          <w:color w:val="auto"/>
          <w:sz w:val="22"/>
          <w:szCs w:val="22"/>
        </w:rPr>
        <w:t xml:space="preserve">supplemental </w:t>
      </w:r>
      <w:r w:rsidR="004A46B4">
        <w:fldChar w:fldCharType="begin"/>
      </w:r>
      <w:r w:rsidR="004A46B4">
        <w:rPr>
          <w:i w:val="0"/>
          <w:iCs w:val="0"/>
          <w:color w:val="auto"/>
          <w:sz w:val="22"/>
          <w:szCs w:val="22"/>
        </w:rPr>
        <w:instrText xml:space="preserve"> REF _Ref117081138 \h  \* MERGEFORMAT </w:instrText>
      </w:r>
      <w:r w:rsidR="004A46B4">
        <w:fldChar w:fldCharType="separate"/>
      </w:r>
      <w:r w:rsidR="00D1126E" w:rsidRPr="00D1126E">
        <w:rPr>
          <w:i w:val="0"/>
          <w:iCs w:val="0"/>
          <w:color w:val="auto"/>
          <w:sz w:val="22"/>
          <w:szCs w:val="22"/>
        </w:rPr>
        <w:t>Table 4</w:t>
      </w:r>
      <w:r w:rsidR="004A46B4">
        <w:fldChar w:fldCharType="end"/>
      </w:r>
      <w:r w:rsidR="004A46B4">
        <w:rPr>
          <w:i w:val="0"/>
          <w:iCs w:val="0"/>
          <w:color w:val="auto"/>
          <w:sz w:val="22"/>
          <w:szCs w:val="22"/>
        </w:rPr>
        <w:t xml:space="preserve"> </w:t>
      </w:r>
      <w:r w:rsidRPr="0040538A">
        <w:rPr>
          <w:i w:val="0"/>
          <w:iCs w:val="0"/>
          <w:color w:val="auto"/>
          <w:sz w:val="22"/>
          <w:szCs w:val="22"/>
        </w:rPr>
        <w:t>and</w:t>
      </w:r>
      <w:ins w:id="86" w:author="Stefanie Lane" w:date="2023-02-06T12:18:00Z">
        <w:r w:rsidR="00BA6C71">
          <w:rPr>
            <w:i w:val="0"/>
            <w:iCs w:val="0"/>
            <w:color w:val="auto"/>
            <w:sz w:val="22"/>
            <w:szCs w:val="22"/>
          </w:rPr>
          <w:t xml:space="preserve"> supplemental Fig. 4</w:t>
        </w:r>
      </w:ins>
      <w:del w:id="87" w:author="Stefanie Lane" w:date="2023-02-06T12:18:00Z">
        <w:r w:rsidR="004A46B4" w:rsidDel="00BA6C71">
          <w:rPr>
            <w:i w:val="0"/>
            <w:iCs w:val="0"/>
            <w:color w:val="auto"/>
            <w:sz w:val="22"/>
            <w:szCs w:val="22"/>
          </w:rPr>
          <w:delText xml:space="preserve"> </w:delText>
        </w:r>
        <w:r w:rsidR="004A46B4" w:rsidDel="00BA6C71">
          <w:fldChar w:fldCharType="begin"/>
        </w:r>
        <w:r w:rsidR="004A46B4" w:rsidDel="00BA6C71">
          <w:rPr>
            <w:i w:val="0"/>
            <w:iCs w:val="0"/>
            <w:color w:val="auto"/>
            <w:sz w:val="22"/>
            <w:szCs w:val="22"/>
          </w:rPr>
          <w:delInstrText xml:space="preserve"> REF _Ref103857626 \h  \* MERGEFORMAT </w:delInstrText>
        </w:r>
        <w:r w:rsidR="004A46B4" w:rsidDel="00BA6C71">
          <w:fldChar w:fldCharType="separate"/>
        </w:r>
        <w:r w:rsidR="00D1126E" w:rsidRPr="00D1126E" w:rsidDel="00BA6C71">
          <w:rPr>
            <w:i w:val="0"/>
            <w:iCs w:val="0"/>
            <w:color w:val="auto"/>
            <w:sz w:val="22"/>
            <w:szCs w:val="22"/>
          </w:rPr>
          <w:delText>Figure 4</w:delText>
        </w:r>
        <w:r w:rsidR="004A46B4" w:rsidDel="00BA6C71">
          <w:fldChar w:fldCharType="end"/>
        </w:r>
        <w:r w:rsidRPr="0040538A" w:rsidDel="00BA6C71">
          <w:rPr>
            <w:i w:val="0"/>
            <w:iCs w:val="0"/>
            <w:color w:val="auto"/>
            <w:sz w:val="22"/>
            <w:szCs w:val="22"/>
          </w:rPr>
          <w:delText>.</w:delText>
        </w:r>
      </w:del>
      <w:ins w:id="88" w:author="Stefanie Lane" w:date="2023-02-06T12:18:00Z">
        <w:r w:rsidR="00BA6C71">
          <w:rPr>
            <w:i w:val="0"/>
            <w:iCs w:val="0"/>
            <w:color w:val="auto"/>
            <w:sz w:val="22"/>
            <w:szCs w:val="22"/>
          </w:rPr>
          <w:t>.</w:t>
        </w:r>
      </w:ins>
      <w:r w:rsidR="00EB5E3D">
        <w:rPr>
          <w:i w:val="0"/>
          <w:iCs w:val="0"/>
          <w:color w:val="auto"/>
          <w:sz w:val="22"/>
          <w:szCs w:val="22"/>
        </w:rPr>
        <w:t xml:space="preserve"> </w:t>
      </w:r>
      <w:r w:rsidR="00EB5E3D" w:rsidRPr="00EB5E3D">
        <w:rPr>
          <w:i w:val="0"/>
          <w:iCs w:val="0"/>
          <w:color w:val="auto"/>
          <w:sz w:val="22"/>
          <w:szCs w:val="22"/>
        </w:rPr>
        <w:t>To address inconsistent numbers of plots grouped into assemblages each year, diversity metrics were bootstrapped 1</w:t>
      </w:r>
      <w:r w:rsidR="005A3964">
        <w:rPr>
          <w:i w:val="0"/>
          <w:iCs w:val="0"/>
          <w:color w:val="auto"/>
          <w:sz w:val="22"/>
          <w:szCs w:val="22"/>
        </w:rPr>
        <w:t>0</w:t>
      </w:r>
      <w:r w:rsidR="00EB5E3D" w:rsidRPr="00EB5E3D">
        <w:rPr>
          <w:i w:val="0"/>
          <w:iCs w:val="0"/>
          <w:color w:val="auto"/>
          <w:sz w:val="22"/>
          <w:szCs w:val="22"/>
        </w:rPr>
        <w:t xml:space="preserve"> times using the minimum number of plots observed in an assemblage each year (n = 18) (</w:t>
      </w:r>
      <w:r w:rsidR="00415786">
        <w:rPr>
          <w:i w:val="0"/>
          <w:iCs w:val="0"/>
          <w:color w:val="auto"/>
          <w:sz w:val="22"/>
          <w:szCs w:val="22"/>
        </w:rPr>
        <w:t>Table S</w:t>
      </w:r>
      <w:r w:rsidR="005A3964">
        <w:rPr>
          <w:i w:val="0"/>
          <w:iCs w:val="0"/>
          <w:color w:val="auto"/>
          <w:sz w:val="22"/>
          <w:szCs w:val="22"/>
        </w:rPr>
        <w:t>3</w:t>
      </w:r>
      <w:r w:rsidR="00EB5E3D" w:rsidRPr="00EB5E3D">
        <w:rPr>
          <w:i w:val="0"/>
          <w:iCs w:val="0"/>
          <w:color w:val="auto"/>
          <w:sz w:val="22"/>
          <w:szCs w:val="22"/>
        </w:rPr>
        <w:t>).</w:t>
      </w:r>
      <w:r w:rsidRPr="0040538A">
        <w:rPr>
          <w:i w:val="0"/>
          <w:iCs w:val="0"/>
          <w:color w:val="auto"/>
          <w:sz w:val="22"/>
          <w:szCs w:val="22"/>
        </w:rPr>
        <w:t xml:space="preserve"> </w:t>
      </w:r>
      <w:del w:id="89" w:author="Daniel Stewart" w:date="2023-02-02T14:55:00Z">
        <w:r w:rsidRPr="0040538A" w:rsidDel="00B41609">
          <w:rPr>
            <w:i w:val="0"/>
            <w:iCs w:val="0"/>
            <w:color w:val="auto"/>
            <w:sz w:val="22"/>
            <w:szCs w:val="22"/>
          </w:rPr>
          <w:delText>All analyses were performed in R v.4.0.2</w:delText>
        </w:r>
        <w:r w:rsidR="00CE3C9A" w:rsidDel="00B41609">
          <w:rPr>
            <w:i w:val="0"/>
            <w:iCs w:val="0"/>
            <w:color w:val="auto"/>
            <w:sz w:val="22"/>
            <w:szCs w:val="22"/>
          </w:rPr>
          <w:delText xml:space="preserve"> </w:delText>
        </w:r>
        <w:commentRangeStart w:id="90"/>
        <w:r w:rsidR="00CE3C9A" w:rsidRPr="00550CD6" w:rsidDel="00B41609">
          <w:rPr>
            <w:i w:val="0"/>
            <w:iCs w:val="0"/>
            <w:color w:val="auto"/>
            <w:sz w:val="22"/>
            <w:szCs w:val="22"/>
          </w:rPr>
          <w:delText>(</w:delText>
        </w:r>
        <w:r w:rsidR="00C5392E" w:rsidRPr="00CE3708" w:rsidDel="00B41609">
          <w:rPr>
            <w:i w:val="0"/>
            <w:iCs w:val="0"/>
            <w:color w:val="auto"/>
            <w:sz w:val="22"/>
            <w:szCs w:val="22"/>
          </w:rPr>
          <w:delText>R Core Team, 2022</w:delText>
        </w:r>
        <w:r w:rsidR="00CE3C9A" w:rsidRPr="00550CD6" w:rsidDel="00B41609">
          <w:rPr>
            <w:i w:val="0"/>
            <w:iCs w:val="0"/>
            <w:color w:val="auto"/>
            <w:sz w:val="22"/>
            <w:szCs w:val="22"/>
          </w:rPr>
          <w:delText>)</w:delText>
        </w:r>
        <w:r w:rsidRPr="0040538A" w:rsidDel="00B41609">
          <w:rPr>
            <w:i w:val="0"/>
            <w:iCs w:val="0"/>
            <w:color w:val="auto"/>
            <w:sz w:val="22"/>
            <w:szCs w:val="22"/>
          </w:rPr>
          <w:delText xml:space="preserve">. </w:delText>
        </w:r>
        <w:commentRangeEnd w:id="90"/>
        <w:r w:rsidR="00EE4DC7" w:rsidDel="00B41609">
          <w:rPr>
            <w:rStyle w:val="CommentReference"/>
            <w:i w:val="0"/>
            <w:iCs w:val="0"/>
            <w:color w:val="auto"/>
          </w:rPr>
          <w:commentReference w:id="90"/>
        </w:r>
      </w:del>
    </w:p>
    <w:p w14:paraId="607D0B6A" w14:textId="5F858AF8" w:rsidR="00281198" w:rsidDel="00F5096A" w:rsidRDefault="00281198" w:rsidP="00281198">
      <w:pPr>
        <w:rPr>
          <w:del w:id="91" w:author="Stefanie Lane" w:date="2023-02-06T11:59:00Z"/>
        </w:rPr>
      </w:pPr>
    </w:p>
    <w:p w14:paraId="21314135" w14:textId="77777777" w:rsidR="00281198" w:rsidRPr="00281198" w:rsidRDefault="00281198">
      <w:pPr>
        <w:pStyle w:val="Caption"/>
        <w:ind w:firstLine="720"/>
        <w:pPrChange w:id="92" w:author="Stefanie Lane" w:date="2023-02-06T11:59:00Z">
          <w:pPr/>
        </w:pPrChange>
      </w:pPr>
    </w:p>
    <w:p w14:paraId="5C615CAC" w14:textId="77777777" w:rsidR="004B1258" w:rsidRDefault="004B1258" w:rsidP="00E72813"/>
    <w:p w14:paraId="7F4BA270" w14:textId="2610C232" w:rsidR="00B051DD" w:rsidRDefault="00F5096A" w:rsidP="00B051DD">
      <w:pPr>
        <w:keepNext/>
      </w:pPr>
      <w:commentRangeStart w:id="93"/>
      <w:ins w:id="94" w:author="Stefanie Lane" w:date="2023-02-06T11:59:00Z">
        <w:r>
          <w:rPr>
            <w:noProof/>
          </w:rPr>
          <w:lastRenderedPageBreak/>
          <w:drawing>
            <wp:inline distT="0" distB="0" distL="0" distR="0" wp14:anchorId="3681BCA9" wp14:editId="027FA2A0">
              <wp:extent cx="6486525" cy="25920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2817" cy="2602522"/>
                      </a:xfrm>
                      <a:prstGeom prst="rect">
                        <a:avLst/>
                      </a:prstGeom>
                      <a:noFill/>
                    </pic:spPr>
                  </pic:pic>
                </a:graphicData>
              </a:graphic>
            </wp:inline>
          </w:drawing>
        </w:r>
      </w:ins>
      <w:del w:id="95" w:author="Stefanie Lane" w:date="2023-02-06T11:58:00Z">
        <w:r w:rsidR="0065237F" w:rsidDel="00AD058D">
          <w:rPr>
            <w:noProof/>
          </w:rPr>
          <w:drawing>
            <wp:inline distT="0" distB="0" distL="0" distR="0" wp14:anchorId="3A341BEC" wp14:editId="2CCFDA2F">
              <wp:extent cx="6394552" cy="470120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5023" cy="4708907"/>
                      </a:xfrm>
                      <a:prstGeom prst="rect">
                        <a:avLst/>
                      </a:prstGeom>
                      <a:noFill/>
                    </pic:spPr>
                  </pic:pic>
                </a:graphicData>
              </a:graphic>
            </wp:inline>
          </w:drawing>
        </w:r>
      </w:del>
      <w:commentRangeEnd w:id="93"/>
      <w:r w:rsidR="00EE4DC7">
        <w:rPr>
          <w:rStyle w:val="CommentReference"/>
        </w:rPr>
        <w:commentReference w:id="93"/>
      </w:r>
    </w:p>
    <w:p w14:paraId="051EB749" w14:textId="6226F6EA" w:rsidR="00DB39C2" w:rsidRPr="00281198" w:rsidDel="00F5096A" w:rsidRDefault="00746ACC" w:rsidP="00B051DD">
      <w:pPr>
        <w:pStyle w:val="Caption"/>
        <w:rPr>
          <w:del w:id="96" w:author="Stefanie Lane" w:date="2023-02-06T11:59:00Z"/>
          <w:b/>
          <w:i w:val="0"/>
          <w:noProof/>
        </w:rPr>
      </w:pPr>
      <w:bookmarkStart w:id="97" w:name="_Ref103170248"/>
      <w:r w:rsidRPr="00746ACC">
        <w:rPr>
          <w:noProof/>
        </w:rPr>
        <w:t xml:space="preserve"> </w:t>
      </w:r>
    </w:p>
    <w:bookmarkEnd w:id="97"/>
    <w:p w14:paraId="6EE61558" w14:textId="453E6CBA" w:rsidR="00F5096A" w:rsidRDefault="00281198">
      <w:pPr>
        <w:rPr>
          <w:ins w:id="98" w:author="Stefanie Lane" w:date="2023-02-06T11:59:00Z"/>
        </w:rPr>
      </w:pPr>
      <w:r>
        <w:rPr>
          <w:b/>
        </w:rPr>
        <w:t>Fig. 1</w:t>
      </w:r>
      <w:r>
        <w:t xml:space="preserve"> </w:t>
      </w:r>
      <w:r w:rsidRPr="00281198">
        <w:t xml:space="preserve">Study area location and sampling design. (A) Regional location of the Fraser River Estuary in southwestern British Columbia, Canada, (B) South Arm Marshes Wildlife Management Area (highlighted in orange), (C) Ladner Marsh </w:t>
      </w:r>
      <w:del w:id="99" w:author="Stefanie Lane" w:date="2023-02-06T11:59:00Z">
        <w:r w:rsidRPr="00281198" w:rsidDel="00F5096A">
          <w:delText xml:space="preserve">abuts municipal development on the south bank of the Fraser River. (D) </w:delText>
        </w:r>
      </w:del>
      <w:ins w:id="100" w:author="Stefanie Lane" w:date="2023-02-06T11:59:00Z">
        <w:r w:rsidR="00F5096A">
          <w:t xml:space="preserve">with </w:t>
        </w:r>
      </w:ins>
      <w:r w:rsidRPr="00281198">
        <w:t>overlay of 2019 transect locations (shown in red) on original transect map from Bradfield and Porter (1982)</w:t>
      </w:r>
      <w:ins w:id="101" w:author="Stefanie Lane" w:date="2023-02-06T12:04:00Z">
        <w:r w:rsidR="00D90C57">
          <w:t xml:space="preserve">. </w:t>
        </w:r>
      </w:ins>
      <w:moveToRangeStart w:id="102" w:author="Stefanie Lane" w:date="2023-02-06T12:04:00Z" w:name="move126577507"/>
      <w:moveTo w:id="103" w:author="Stefanie Lane" w:date="2023-02-06T12:04:00Z">
        <w:r w:rsidR="00D90C57" w:rsidRPr="00281198">
          <w:t xml:space="preserve">Base maps (A, B) generated </w:t>
        </w:r>
        <w:r w:rsidR="00D90C57" w:rsidRPr="00281198">
          <w:lastRenderedPageBreak/>
          <w:t xml:space="preserve">by </w:t>
        </w:r>
        <w:proofErr w:type="spellStart"/>
        <w:r w:rsidR="00D90C57" w:rsidRPr="00281198">
          <w:t>iMap</w:t>
        </w:r>
        <w:proofErr w:type="spellEnd"/>
        <w:r w:rsidR="00D90C57" w:rsidRPr="00281198">
          <w:t xml:space="preserve"> published by the B. C. Conservation Data Center (Victoria, BC, Canada, </w:t>
        </w:r>
        <w:r w:rsidR="00D90C57">
          <w:fldChar w:fldCharType="begin"/>
        </w:r>
        <w:r w:rsidR="00D90C57">
          <w:instrText xml:space="preserve"> HYPERLINK "https://maps.gov.bc.ca/ess/hm/imap4m" </w:instrText>
        </w:r>
        <w:r w:rsidR="00D90C57">
          <w:fldChar w:fldCharType="separate"/>
        </w:r>
        <w:r w:rsidR="00D90C57" w:rsidRPr="00C6644F">
          <w:rPr>
            <w:rStyle w:val="Hyperlink"/>
          </w:rPr>
          <w:t>https://maps.gov.bc.ca/ess/hm/imap4m</w:t>
        </w:r>
        <w:r w:rsidR="00D90C57">
          <w:rPr>
            <w:rStyle w:val="Hyperlink"/>
          </w:rPr>
          <w:fldChar w:fldCharType="end"/>
        </w:r>
        <w:r w:rsidR="00D90C57" w:rsidRPr="00281198">
          <w:t>)</w:t>
        </w:r>
        <w:del w:id="104" w:author="Stefanie Lane" w:date="2023-02-06T12:04:00Z">
          <w:r w:rsidR="00D90C57" w:rsidRPr="00281198" w:rsidDel="00D90C57">
            <w:delText xml:space="preserve"> and (C) OpenStreetMap (OpenStreetMap contributors, 2015, </w:delText>
          </w:r>
          <w:r w:rsidR="00D90C57" w:rsidDel="00D90C57">
            <w:fldChar w:fldCharType="begin"/>
          </w:r>
          <w:r w:rsidR="00D90C57" w:rsidDel="00D90C57">
            <w:delInstrText xml:space="preserve"> HYPERLINK "https://www.openstreetmap.org/" </w:delInstrText>
          </w:r>
          <w:r w:rsidR="00D90C57" w:rsidDel="00D90C57">
            <w:fldChar w:fldCharType="separate"/>
          </w:r>
          <w:r w:rsidR="00D90C57" w:rsidRPr="00C6644F" w:rsidDel="00D90C57">
            <w:rPr>
              <w:rStyle w:val="Hyperlink"/>
            </w:rPr>
            <w:delText>https://www.openstreetmap.org/</w:delText>
          </w:r>
          <w:r w:rsidR="00D90C57" w:rsidDel="00D90C57">
            <w:rPr>
              <w:rStyle w:val="Hyperlink"/>
            </w:rPr>
            <w:fldChar w:fldCharType="end"/>
          </w:r>
          <w:r w:rsidR="00D90C57" w:rsidRPr="00281198" w:rsidDel="00D90C57">
            <w:delText>) (Lane, 2022)</w:delText>
          </w:r>
        </w:del>
      </w:moveTo>
      <w:moveToRangeEnd w:id="102"/>
      <w:ins w:id="105" w:author="Stefanie Lane" w:date="2023-02-06T12:04:00Z">
        <w:r w:rsidR="00D90C57">
          <w:t xml:space="preserve">. </w:t>
        </w:r>
      </w:ins>
      <w:del w:id="106" w:author="Stefanie Lane" w:date="2023-02-06T12:04:00Z">
        <w:r w:rsidRPr="00281198" w:rsidDel="00D90C57">
          <w:delText xml:space="preserve">, </w:delText>
        </w:r>
      </w:del>
    </w:p>
    <w:p w14:paraId="08D99FBD" w14:textId="7C2B71AA" w:rsidR="00F5096A" w:rsidRDefault="00F5096A">
      <w:pPr>
        <w:rPr>
          <w:ins w:id="107" w:author="Stefanie Lane" w:date="2023-02-06T11:59:00Z"/>
        </w:rPr>
      </w:pPr>
    </w:p>
    <w:p w14:paraId="29B48BAF" w14:textId="166E7DBF" w:rsidR="00F5096A" w:rsidRDefault="00F5096A">
      <w:pPr>
        <w:rPr>
          <w:ins w:id="108" w:author="Stefanie Lane" w:date="2023-02-06T11:59:00Z"/>
        </w:rPr>
      </w:pPr>
    </w:p>
    <w:p w14:paraId="27DAD21E" w14:textId="5203BFA7" w:rsidR="00F5096A" w:rsidRDefault="00F5096A">
      <w:pPr>
        <w:rPr>
          <w:ins w:id="109" w:author="Stefanie Lane" w:date="2023-02-06T11:59:00Z"/>
        </w:rPr>
      </w:pPr>
    </w:p>
    <w:p w14:paraId="74DC3B90" w14:textId="1D28E6C3" w:rsidR="00F5096A" w:rsidRDefault="00F5096A">
      <w:pPr>
        <w:rPr>
          <w:ins w:id="110" w:author="Stefanie Lane" w:date="2023-02-06T11:59:00Z"/>
        </w:rPr>
      </w:pPr>
    </w:p>
    <w:p w14:paraId="4529931E" w14:textId="6109F3E7" w:rsidR="00F5096A" w:rsidRDefault="00F5096A">
      <w:pPr>
        <w:rPr>
          <w:ins w:id="111" w:author="Stefanie Lane" w:date="2023-02-06T11:59:00Z"/>
        </w:rPr>
      </w:pPr>
    </w:p>
    <w:p w14:paraId="55DED862" w14:textId="53DA9682" w:rsidR="00F5096A" w:rsidRDefault="00F5096A">
      <w:pPr>
        <w:rPr>
          <w:ins w:id="112" w:author="Stefanie Lane" w:date="2023-02-06T11:59:00Z"/>
        </w:rPr>
      </w:pPr>
    </w:p>
    <w:p w14:paraId="03CCCDE6" w14:textId="2E866C48" w:rsidR="00F5096A" w:rsidRDefault="00F5096A">
      <w:pPr>
        <w:rPr>
          <w:ins w:id="113" w:author="Stefanie Lane" w:date="2023-02-06T11:59:00Z"/>
        </w:rPr>
      </w:pPr>
    </w:p>
    <w:p w14:paraId="75F4C41E" w14:textId="0DC66065" w:rsidR="00F5096A" w:rsidRDefault="00F5096A">
      <w:pPr>
        <w:rPr>
          <w:ins w:id="114" w:author="Stefanie Lane" w:date="2023-02-06T11:59:00Z"/>
        </w:rPr>
      </w:pPr>
    </w:p>
    <w:p w14:paraId="0E6CA96F" w14:textId="1CB82582" w:rsidR="00F5096A" w:rsidRDefault="00F5096A">
      <w:pPr>
        <w:rPr>
          <w:ins w:id="115" w:author="Stefanie Lane" w:date="2023-02-06T11:59:00Z"/>
        </w:rPr>
      </w:pPr>
    </w:p>
    <w:p w14:paraId="5F83BB59" w14:textId="49F3A9E5" w:rsidR="00F5096A" w:rsidRDefault="00F5096A">
      <w:pPr>
        <w:rPr>
          <w:ins w:id="116" w:author="Stefanie Lane" w:date="2023-02-06T11:59:00Z"/>
        </w:rPr>
      </w:pPr>
      <w:ins w:id="117" w:author="Stefanie Lane" w:date="2023-02-06T11:59:00Z">
        <w:r>
          <w:rPr>
            <w:noProof/>
          </w:rPr>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ins>
    </w:p>
    <w:p w14:paraId="0ECA5F03" w14:textId="77777777" w:rsidR="00F5096A" w:rsidRDefault="00F5096A">
      <w:pPr>
        <w:rPr>
          <w:ins w:id="118" w:author="Stefanie Lane" w:date="2023-02-06T11:59:00Z"/>
        </w:rPr>
      </w:pPr>
    </w:p>
    <w:p w14:paraId="1EBD7C67" w14:textId="35550AF8" w:rsidR="00764D94" w:rsidRDefault="00515791">
      <w:pPr>
        <w:rPr>
          <w:rFonts w:asciiTheme="majorHAnsi" w:eastAsiaTheme="majorEastAsia" w:hAnsiTheme="majorHAnsi" w:cstheme="majorBidi"/>
          <w:color w:val="2F5496" w:themeColor="accent1" w:themeShade="BF"/>
          <w:sz w:val="32"/>
          <w:szCs w:val="32"/>
        </w:rPr>
      </w:pPr>
      <w:ins w:id="119" w:author="Stefanie Lane" w:date="2023-02-06T12:00:00Z">
        <w:r>
          <w:rPr>
            <w:b/>
          </w:rPr>
          <w:t xml:space="preserve">Fig. 2. </w:t>
        </w:r>
      </w:ins>
      <w:ins w:id="120" w:author="Stefanie Lane" w:date="2023-02-06T12:04:00Z">
        <w:r w:rsidR="00D90C57">
          <w:t xml:space="preserve">Dominant community </w:t>
        </w:r>
      </w:ins>
      <w:ins w:id="121" w:author="Stefanie Lane" w:date="2023-02-06T12:03:00Z">
        <w:r w:rsidR="00FF0418" w:rsidRPr="00281198">
          <w:t>vegetation characteristics observed in</w:t>
        </w:r>
        <w:r w:rsidR="00FF0418">
          <w:t xml:space="preserve"> the (A) Sedge, (B) Fescue), and (C) Bogbean assemblages</w:t>
        </w:r>
        <w:r w:rsidR="00FF0418" w:rsidRPr="00281198">
          <w:t xml:space="preserve">. </w:t>
        </w:r>
      </w:ins>
      <w:r w:rsidR="00281198" w:rsidRPr="00281198">
        <w:t>(</w:t>
      </w:r>
      <w:ins w:id="122" w:author="Stefanie Lane" w:date="2023-02-06T12:04:00Z">
        <w:r w:rsidR="00D90C57">
          <w:t>D</w:t>
        </w:r>
      </w:ins>
      <w:del w:id="123" w:author="Stefanie Lane" w:date="2023-02-06T12:04:00Z">
        <w:r w:rsidR="00281198" w:rsidRPr="00281198" w:rsidDel="00D90C57">
          <w:delText>E</w:delText>
        </w:r>
      </w:del>
      <w:r w:rsidR="00281198" w:rsidRPr="00281198">
        <w:t>) illustration of semi-systematic plot placement along transect bisecting different vegetation patches</w:t>
      </w:r>
      <w:ins w:id="124" w:author="Stefanie Lane" w:date="2023-02-06T12:04:00Z">
        <w:r w:rsidR="00D90C57">
          <w:t xml:space="preserve">. </w:t>
        </w:r>
      </w:ins>
      <w:del w:id="125" w:author="Stefanie Lane" w:date="2023-02-06T12:04:00Z">
        <w:r w:rsidR="00281198" w:rsidRPr="00281198" w:rsidDel="00D90C57">
          <w:delText xml:space="preserve">, and </w:delText>
        </w:r>
      </w:del>
      <w:del w:id="126" w:author="Stefanie Lane" w:date="2023-02-06T12:03:00Z">
        <w:r w:rsidR="00281198" w:rsidRPr="00281198" w:rsidDel="00FF0418">
          <w:delText xml:space="preserve">(F) representative pictures of each assemblage type showing distinctive vegetation characteristics </w:delText>
        </w:r>
        <w:r w:rsidR="00281198" w:rsidRPr="00281198" w:rsidDel="00FF0418">
          <w:lastRenderedPageBreak/>
          <w:delText>observed in the field.</w:delText>
        </w:r>
      </w:del>
      <w:moveFromRangeStart w:id="127" w:author="Stefanie Lane" w:date="2023-02-06T12:04:00Z" w:name="move126577507"/>
      <w:moveFrom w:id="128" w:author="Stefanie Lane" w:date="2023-02-06T12:04:00Z">
        <w:r w:rsidR="00281198" w:rsidRPr="00281198" w:rsidDel="00FF0418">
          <w:t xml:space="preserve"> </w:t>
        </w:r>
        <w:r w:rsidR="00281198" w:rsidRPr="00281198" w:rsidDel="00D90C57">
          <w:t xml:space="preserve">Base maps (A, B) generated by iMap published by the B. C. Conservation Data Center (Victoria, BC, Canada, </w:t>
        </w:r>
        <w:r w:rsidR="001B6814" w:rsidDel="00D90C57">
          <w:fldChar w:fldCharType="begin"/>
        </w:r>
        <w:r w:rsidR="001B6814" w:rsidDel="00D90C57">
          <w:instrText xml:space="preserve"> HYPERLINK "https://maps.gov.bc.ca/ess/hm/imap4m" </w:instrText>
        </w:r>
        <w:r w:rsidR="001B6814" w:rsidDel="00D90C57">
          <w:fldChar w:fldCharType="separate"/>
        </w:r>
        <w:r w:rsidR="00386AB6" w:rsidRPr="00C6644F" w:rsidDel="00D90C57">
          <w:rPr>
            <w:rStyle w:val="Hyperlink"/>
          </w:rPr>
          <w:t>https://maps.gov.bc.ca/ess/hm/imap4m</w:t>
        </w:r>
        <w:r w:rsidR="001B6814" w:rsidDel="00D90C57">
          <w:rPr>
            <w:rStyle w:val="Hyperlink"/>
          </w:rPr>
          <w:fldChar w:fldCharType="end"/>
        </w:r>
        <w:r w:rsidR="00281198" w:rsidRPr="00281198" w:rsidDel="00D90C57">
          <w:t xml:space="preserve">) and (C) OpenStreetMap (OpenStreetMap contributors, 2015, </w:t>
        </w:r>
        <w:r w:rsidR="001B6814" w:rsidDel="00D90C57">
          <w:fldChar w:fldCharType="begin"/>
        </w:r>
        <w:r w:rsidR="001B6814" w:rsidDel="00D90C57">
          <w:instrText xml:space="preserve"> HYPERLINK "https://www.openstreetmap.org/" </w:instrText>
        </w:r>
        <w:r w:rsidR="001B6814" w:rsidDel="00D90C57">
          <w:fldChar w:fldCharType="separate"/>
        </w:r>
        <w:r w:rsidR="00386AB6" w:rsidRPr="00C6644F" w:rsidDel="00D90C57">
          <w:rPr>
            <w:rStyle w:val="Hyperlink"/>
          </w:rPr>
          <w:t>https://www.openstreetmap.org/</w:t>
        </w:r>
        <w:r w:rsidR="001B6814" w:rsidDel="00D90C57">
          <w:rPr>
            <w:rStyle w:val="Hyperlink"/>
          </w:rPr>
          <w:fldChar w:fldCharType="end"/>
        </w:r>
        <w:r w:rsidR="00281198" w:rsidRPr="00281198" w:rsidDel="00D90C57">
          <w:t>) (Lane, 2022)</w:t>
        </w:r>
      </w:moveFrom>
      <w:moveFromRangeEnd w:id="127"/>
      <w:del w:id="129" w:author="Stefanie Lane" w:date="2023-02-06T12:04:00Z">
        <w:r w:rsidR="00281198" w:rsidRPr="00281198" w:rsidDel="00D90C57">
          <w:delText>.</w:delText>
        </w:r>
      </w:del>
      <w:r w:rsidR="00764D94">
        <w:br w:type="page"/>
      </w:r>
    </w:p>
    <w:p w14:paraId="71F92B5C" w14:textId="0F99EFE9" w:rsidR="00B80B02" w:rsidRPr="00E90CBE" w:rsidRDefault="006C5D18" w:rsidP="009C72CE">
      <w:pPr>
        <w:pStyle w:val="Heading1"/>
      </w:pPr>
      <w:r>
        <w:lastRenderedPageBreak/>
        <w:t>Results</w:t>
      </w:r>
    </w:p>
    <w:p w14:paraId="1B4A6F04" w14:textId="32907F90" w:rsidR="005A76EB" w:rsidRDefault="00E12966" w:rsidP="00E12966">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ins w:id="130" w:author="Stefanie Lane" w:date="2023-02-08T10:06:00Z">
        <w:r w:rsidR="000A5A24" w:rsidRPr="00B84CEB">
          <w:rPr>
            <w:i/>
          </w:rPr>
          <w:t>Schedonorus arundinaceus</w:t>
        </w:r>
      </w:ins>
      <w:del w:id="131" w:author="Stefanie Lane" w:date="2023-02-08T10:06:00Z">
        <w:r w:rsidR="005A76EB" w:rsidDel="000A5A24">
          <w:rPr>
            <w:i/>
          </w:rPr>
          <w:delText xml:space="preserve">Fescue </w:delText>
        </w:r>
        <w:r w:rsidR="00462B87" w:rsidDel="000A5A24">
          <w:rPr>
            <w:i/>
          </w:rPr>
          <w:delText>arundinacea</w:delText>
        </w:r>
      </w:del>
      <w:r w:rsidR="005A76EB">
        <w:t>), and Bogbean (</w:t>
      </w:r>
      <w:r w:rsidR="005A76EB">
        <w:rPr>
          <w:i/>
        </w:rPr>
        <w:t>Menyanthes trifoliata</w:t>
      </w:r>
      <w:r w:rsidR="005A76EB">
        <w:t>) – were evident across all sampling periods (</w:t>
      </w:r>
      <w:del w:id="132" w:author="Stefanie Lane" w:date="2023-02-06T12:14:00Z">
        <w:r w:rsidR="005A76EB" w:rsidDel="008102CA">
          <w:fldChar w:fldCharType="begin"/>
        </w:r>
        <w:r w:rsidR="005A76EB" w:rsidDel="008102CA">
          <w:delInstrText xml:space="preserve"> REF _Ref94197029 \h </w:delInstrText>
        </w:r>
        <w:r w:rsidR="005A76EB" w:rsidDel="008102CA">
          <w:fldChar w:fldCharType="separate"/>
        </w:r>
        <w:r w:rsidR="00D1126E" w:rsidDel="008102CA">
          <w:delText xml:space="preserve">Figure </w:delText>
        </w:r>
        <w:r w:rsidR="00D1126E" w:rsidDel="008102CA">
          <w:rPr>
            <w:noProof/>
          </w:rPr>
          <w:delText>2</w:delText>
        </w:r>
        <w:r w:rsidR="005A76EB" w:rsidDel="008102CA">
          <w:fldChar w:fldCharType="end"/>
        </w:r>
      </w:del>
      <w:ins w:id="133" w:author="Stefanie Lane" w:date="2023-02-06T12:14:00Z">
        <w:r w:rsidR="008102CA">
          <w:t xml:space="preserve">Fig. </w:t>
        </w:r>
      </w:ins>
      <w:ins w:id="134" w:author="Stefanie Lane" w:date="2023-02-06T12:19:00Z">
        <w:r w:rsidR="00CA286F">
          <w:t>3</w:t>
        </w:r>
      </w:ins>
      <w:r w:rsidR="005A76EB">
        <w:t xml:space="preserve">). Overall dendrogram structures </w:t>
      </w:r>
      <w:r w:rsidR="004F158E">
        <w: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t>
      </w:r>
      <w:r w:rsidR="007E1F86">
        <w:t>Bogbean</w:t>
      </w:r>
      <w:r w:rsidR="004F158E">
        <w:t xml:space="preserve">-Sedge connection 1979 and 1999 to a stronger </w:t>
      </w:r>
      <w:r w:rsidR="007E1F86">
        <w:t>Fescue</w:t>
      </w:r>
      <w:r w:rsidR="004F158E">
        <w:t>-Bogbean connection in 2019 (</w:t>
      </w:r>
      <w:r w:rsidR="005A3964">
        <w:t xml:space="preserve">Fig. </w:t>
      </w:r>
      <w:ins w:id="135" w:author="Stefanie Lane" w:date="2023-02-06T12:19:00Z">
        <w:r w:rsidR="00CA286F">
          <w:t>3</w:t>
        </w:r>
      </w:ins>
      <w:del w:id="136" w:author="Stefanie Lane" w:date="2023-02-06T12:19:00Z">
        <w:r w:rsidR="005A3964" w:rsidDel="00CA286F">
          <w:delText>2</w:delText>
        </w:r>
      </w:del>
      <w:r w:rsidR="004F158E">
        <w:t xml:space="preserve">).  </w:t>
      </w:r>
    </w:p>
    <w:p w14:paraId="29C511EF" w14:textId="64A57DAA" w:rsidR="00EC4D9F" w:rsidRDefault="00E12966" w:rsidP="00E12966">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Table 2</w:t>
      </w:r>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C.C.Gmel</w:t>
      </w:r>
      <w:proofErr w:type="spellEnd"/>
      <w:r w:rsidR="00435B0E" w:rsidRPr="00114665">
        <w:t xml:space="preserve">.) </w:t>
      </w:r>
      <w:proofErr w:type="spellStart"/>
      <w:r w:rsidR="00435B0E" w:rsidRPr="00114665">
        <w:t>Palla</w:t>
      </w:r>
      <w:proofErr w:type="spellEnd"/>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proofErr w:type="spellStart"/>
      <w:r w:rsidR="00AA16C1">
        <w:t>Meerb</w:t>
      </w:r>
      <w:proofErr w:type="spellEnd"/>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del w:id="137" w:author="Stefanie Lane" w:date="2023-02-08T10:05:00Z">
        <w:r w:rsidR="007F57C9" w:rsidDel="00B678A8">
          <w:rPr>
            <w:i/>
          </w:rPr>
          <w:delText xml:space="preserve">F. </w:delText>
        </w:r>
        <w:r w:rsidR="00462B87" w:rsidDel="00B678A8">
          <w:rPr>
            <w:i/>
          </w:rPr>
          <w:delText>arundinacea</w:delText>
        </w:r>
      </w:del>
      <w:ins w:id="138" w:author="Stefanie Lane" w:date="2023-02-08T10:05:00Z">
        <w:r w:rsidR="00B678A8">
          <w:rPr>
            <w:i/>
          </w:rPr>
          <w:t>S. arundinaceus</w:t>
        </w:r>
      </w:ins>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ins w:id="139" w:author="Daniel Stewart" w:date="2023-02-02T12:23:00Z">
        <w:r w:rsidR="00EE4DC7" w:rsidRPr="00EE4DC7">
          <w:t>–</w:t>
        </w:r>
      </w:ins>
      <w:del w:id="140" w:author="Daniel Stewart" w:date="2023-02-02T12:23:00Z">
        <w:r w:rsidR="00FB3B31" w:rsidDel="00EE4DC7">
          <w:delText>-</w:delText>
        </w:r>
      </w:del>
      <w:r w:rsidR="00FB3B31">
        <w:t>2019</w:t>
      </w:r>
      <w:r w:rsidR="001867AC">
        <w:t xml:space="preserve">. </w:t>
      </w:r>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229AE2E8" w:rsidR="00D21260" w:rsidRPr="009D6D33" w:rsidRDefault="00E12966" w:rsidP="00FE39D5">
      <w:pPr>
        <w:ind w:firstLine="720"/>
      </w:pPr>
      <w:bookmarkStart w:id="141"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Table 1</w:t>
      </w:r>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Nearly 50% 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p>
    <w:p w14:paraId="53A0E035" w14:textId="4149DFA9" w:rsidR="00E12966" w:rsidRDefault="00E12966" w:rsidP="00E12966">
      <w:pPr>
        <w:ind w:firstLine="720"/>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(Fig. S2)</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del w:id="142" w:author="Stefanie Lane" w:date="2023-02-06T12:49:00Z">
        <w:r w:rsidDel="00685B0E">
          <w:delText>zero gain</w:delText>
        </w:r>
      </w:del>
      <w:ins w:id="143" w:author="Stefanie Lane" w:date="2023-02-06T12:50:00Z">
        <w:r w:rsidR="00685B0E">
          <w:t>loss of one</w:t>
        </w:r>
      </w:ins>
      <w:r>
        <w:t xml:space="preserve"> </w:t>
      </w:r>
      <w:del w:id="144" w:author="Stefanie Lane" w:date="2023-02-06T12:50:00Z">
        <w:r w:rsidDel="00685B0E">
          <w:delText xml:space="preserve">of </w:delText>
        </w:r>
      </w:del>
      <w:r w:rsidR="00341A26">
        <w:t>non-native</w:t>
      </w:r>
      <w:r w:rsidR="007720EE">
        <w:t xml:space="preserve"> species</w:t>
      </w:r>
      <w:r>
        <w:t xml:space="preserve"> in the Fescue assemblage, however </w:t>
      </w:r>
      <w:r w:rsidR="00341A26">
        <w:t xml:space="preserve">non-native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(25-50% mean cover</w:t>
      </w:r>
      <w:r w:rsidR="00E47A3F">
        <w:t>, Table S5</w:t>
      </w:r>
      <w:r>
        <w:t xml:space="preserve">). In the Bogbean assemblage, </w:t>
      </w:r>
      <w:ins w:id="145" w:author="Stefanie Lane" w:date="2023-02-06T12:54:00Z">
        <w:r w:rsidR="008A2BAB">
          <w:t xml:space="preserve">the net gain of two </w:t>
        </w:r>
      </w:ins>
      <w:del w:id="146" w:author="Stefanie Lane" w:date="2023-02-06T12:54:00Z">
        <w:r w:rsidDel="001B332E">
          <w:delText xml:space="preserve">new </w:delText>
        </w:r>
      </w:del>
      <w:r w:rsidR="00341A26">
        <w:t xml:space="preserve">non-native </w:t>
      </w:r>
      <w:r>
        <w:t>species include</w:t>
      </w:r>
      <w:ins w:id="147" w:author="Stefanie Lane" w:date="2023-02-06T12:54:00Z">
        <w:r w:rsidR="001B332E">
          <w:t>d</w:t>
        </w:r>
      </w:ins>
      <w:r>
        <w:t xml:space="preserve"> </w:t>
      </w:r>
      <w:r w:rsidR="00BB5049">
        <w:rPr>
          <w:i/>
        </w:rPr>
        <w:t>P.</w:t>
      </w:r>
      <w:r w:rsidR="00BB5049" w:rsidRPr="00AC2BE4">
        <w:rPr>
          <w:i/>
        </w:rPr>
        <w:t xml:space="preserve"> </w:t>
      </w:r>
      <w:r w:rsidR="00462B87">
        <w:rPr>
          <w:i/>
        </w:rPr>
        <w:t>arundinacea</w:t>
      </w:r>
      <w:r>
        <w:t xml:space="preserve"> and </w:t>
      </w:r>
      <w:r w:rsidRPr="00AC2BE4">
        <w:rPr>
          <w:i/>
        </w:rPr>
        <w:t>Iris pseudacorus</w:t>
      </w:r>
      <w:r>
        <w:t xml:space="preserve"> (yellow flag iris). Within the Sedge assemblage, there was a net loss of </w:t>
      </w:r>
      <w:del w:id="148" w:author="Stefanie Lane" w:date="2023-02-06T12:51:00Z">
        <w:r w:rsidDel="00103DCF">
          <w:delText>3</w:delText>
        </w:r>
      </w:del>
      <w:ins w:id="149" w:author="Stefanie Lane" w:date="2023-02-06T12:54:00Z">
        <w:r w:rsidR="001B332E">
          <w:t>two</w:t>
        </w:r>
      </w:ins>
      <w:r>
        <w:t xml:space="preserve"> native species, and net gain of </w:t>
      </w:r>
      <w:ins w:id="150" w:author="Stefanie Lane" w:date="2023-02-06T12:51:00Z">
        <w:r w:rsidR="00A95E01">
          <w:t>two</w:t>
        </w:r>
      </w:ins>
      <w:del w:id="151" w:author="Stefanie Lane" w:date="2023-02-06T12:51:00Z">
        <w:r w:rsidDel="00A95E01">
          <w:delText>3</w:delText>
        </w:r>
      </w:del>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ins w:id="152" w:author="Stefanie Lane" w:date="2023-02-06T12:19:00Z">
        <w:r w:rsidR="00CA286F">
          <w:t>4</w:t>
        </w:r>
      </w:ins>
      <w:del w:id="153" w:author="Stefanie Lane" w:date="2023-02-06T12:19:00Z">
        <w:r w:rsidR="002B6BE6" w:rsidDel="00CA286F">
          <w:delText>3</w:delText>
        </w:r>
      </w:del>
      <w:r w:rsidR="002B6BE6">
        <w:t>)</w:t>
      </w:r>
      <w:r>
        <w:t>.</w:t>
      </w:r>
    </w:p>
    <w:bookmarkEnd w:id="141"/>
    <w:p w14:paraId="683DEE38" w14:textId="1F046679" w:rsidR="004C5AEE" w:rsidDel="00FA1EF5" w:rsidRDefault="007150E2" w:rsidP="00A43AC2">
      <w:pPr>
        <w:ind w:firstLine="720"/>
        <w:rPr>
          <w:del w:id="154" w:author="Stefanie Lane" w:date="2023-02-06T11:00: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del w:id="155" w:author="Stefanie Lane" w:date="2023-02-06T12:19:00Z">
        <w:r w:rsidR="00E47A3F" w:rsidDel="00CA286F">
          <w:delText>3</w:delText>
        </w:r>
      </w:del>
      <w:ins w:id="156" w:author="Stefanie Lane" w:date="2023-02-06T12:19:00Z">
        <w:r w:rsidR="00CA286F">
          <w:t>4</w:t>
        </w:r>
      </w:ins>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del w:id="157" w:author="Stefanie Lane" w:date="2023-02-08T10:05:00Z">
        <w:r w:rsidR="003E48D9" w:rsidDel="00B678A8">
          <w:rPr>
            <w:i/>
          </w:rPr>
          <w:delText>F.</w:delText>
        </w:r>
        <w:r w:rsidR="003E48D9" w:rsidRPr="00C56065" w:rsidDel="00B678A8">
          <w:rPr>
            <w:i/>
          </w:rPr>
          <w:delText xml:space="preserve"> </w:delText>
        </w:r>
        <w:r w:rsidR="00FE5CD0" w:rsidDel="00B678A8">
          <w:rPr>
            <w:i/>
          </w:rPr>
          <w:delText>arundinacea</w:delText>
        </w:r>
      </w:del>
      <w:ins w:id="158" w:author="Stefanie Lane" w:date="2023-02-08T10:05:00Z">
        <w:r w:rsidR="00B678A8">
          <w:rPr>
            <w:i/>
          </w:rPr>
          <w:t>S. arundinaceus</w:t>
        </w:r>
      </w:ins>
      <w:r w:rsidR="003E48D9">
        <w:t xml:space="preserve"> fell from a mean of ~1.5 to ~0.75 from 1979</w:t>
      </w:r>
      <w:ins w:id="159" w:author="Daniel Stewart" w:date="2023-02-02T12:27:00Z">
        <w:r w:rsidR="00E34BC8" w:rsidRPr="00EE4DC7">
          <w:t>–</w:t>
        </w:r>
      </w:ins>
      <w:del w:id="160" w:author="Daniel Stewart" w:date="2023-02-02T12:27:00Z">
        <w:r w:rsidR="003E48D9" w:rsidDel="00E34BC8">
          <w:delText>-</w:delText>
        </w:r>
      </w:del>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ins w:id="161" w:author="Daniel Stewart" w:date="2023-02-02T12:27:00Z">
        <w:r w:rsidR="00E34BC8" w:rsidRPr="00EE4DC7">
          <w:t>–</w:t>
        </w:r>
      </w:ins>
      <w:del w:id="162" w:author="Daniel Stewart" w:date="2023-02-02T12:27:00Z">
        <w:r w:rsidR="00985C26" w:rsidDel="00E34BC8">
          <w:delText>-</w:delText>
        </w:r>
      </w:del>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cover abundance from 1979</w:t>
      </w:r>
      <w:ins w:id="163" w:author="Daniel Stewart" w:date="2023-02-02T12:27:00Z">
        <w:r w:rsidR="00E34BC8" w:rsidRPr="00EE4DC7">
          <w:t>–</w:t>
        </w:r>
      </w:ins>
      <w:del w:id="164" w:author="Daniel Stewart" w:date="2023-02-02T12:27:00Z">
        <w:r w:rsidR="00E12966" w:rsidRPr="00F92EFD" w:rsidDel="00E34BC8">
          <w:delText>-</w:delText>
        </w:r>
      </w:del>
      <w:r w:rsidR="00E12966" w:rsidRPr="00F92EFD">
        <w:t>2019</w:t>
      </w:r>
      <w:r w:rsidR="00E12966">
        <w:t xml:space="preserve"> (</w:t>
      </w:r>
      <w:r w:rsidR="00E47A3F">
        <w:t xml:space="preserve">Fig. </w:t>
      </w:r>
      <w:del w:id="165" w:author="Stefanie Lane" w:date="2023-02-06T12:19:00Z">
        <w:r w:rsidR="00E47A3F" w:rsidDel="00CA286F">
          <w:delText>3</w:delText>
        </w:r>
      </w:del>
      <w:ins w:id="166" w:author="Stefanie Lane" w:date="2023-02-06T12:19:00Z">
        <w:r w:rsidR="00CA286F">
          <w:t>4</w:t>
        </w:r>
      </w:ins>
      <w:r w:rsidR="00E12966">
        <w:t>),</w:t>
      </w:r>
      <w:r w:rsidR="006E3CE2">
        <w:t xml:space="preserve"> </w:t>
      </w:r>
      <w:r w:rsidR="001C4C35">
        <w:t>stepping down</w:t>
      </w:r>
      <w:r w:rsidR="006E3CE2">
        <w:t xml:space="preserve"> from a mean cover class</w:t>
      </w:r>
      <w:r w:rsidR="00571772">
        <w:t xml:space="preserve"> value</w:t>
      </w:r>
      <w:r w:rsidR="006E3CE2">
        <w:t xml:space="preserve"> of 3 (50</w:t>
      </w:r>
      <w:ins w:id="167" w:author="Daniel Stewart" w:date="2023-02-02T12:27:00Z">
        <w:r w:rsidR="00E34BC8" w:rsidRPr="00EE4DC7">
          <w:t>–</w:t>
        </w:r>
      </w:ins>
      <w:del w:id="168" w:author="Daniel Stewart" w:date="2023-02-02T12:27:00Z">
        <w:r w:rsidR="006E3CE2" w:rsidDel="00E34BC8">
          <w:delText>-</w:delText>
        </w:r>
      </w:del>
      <w:r w:rsidR="006E3CE2">
        <w:t>75% cover) to 2 (25</w:t>
      </w:r>
      <w:ins w:id="169" w:author="Daniel Stewart" w:date="2023-02-02T12:27:00Z">
        <w:r w:rsidR="00E34BC8" w:rsidRPr="00EE4DC7">
          <w:t>–</w:t>
        </w:r>
      </w:ins>
      <w:del w:id="170" w:author="Daniel Stewart" w:date="2023-02-02T12:27:00Z">
        <w:r w:rsidR="006E3CE2" w:rsidDel="00E34BC8">
          <w:delText>-</w:delText>
        </w:r>
      </w:del>
      <w:r w:rsidR="006E3CE2">
        <w:t xml:space="preserve">50% cover) </w:t>
      </w:r>
      <w:r w:rsidR="00E12966">
        <w:lastRenderedPageBreak/>
        <w:t>between 1979</w:t>
      </w:r>
      <w:ins w:id="171" w:author="Daniel Stewart" w:date="2023-02-02T12:28:00Z">
        <w:r w:rsidR="00E34BC8" w:rsidRPr="00EE4DC7">
          <w:t>–</w:t>
        </w:r>
      </w:ins>
      <w:del w:id="172" w:author="Daniel Stewart" w:date="2023-02-02T12:28:00Z">
        <w:r w:rsidR="00E12966" w:rsidDel="00E34BC8">
          <w:delText>-</w:delText>
        </w:r>
      </w:del>
      <w:r w:rsidR="00E12966">
        <w:t xml:space="preserve">2019. Meanwhile, </w:t>
      </w:r>
      <w:r w:rsidR="00341A26">
        <w:t>non-native</w:t>
      </w:r>
      <w:r w:rsidR="00E12966">
        <w:t xml:space="preserve"> species </w:t>
      </w:r>
      <w:r w:rsidR="00E12966" w:rsidRPr="00AC2BE4">
        <w:rPr>
          <w:i/>
        </w:rPr>
        <w:t>L</w:t>
      </w:r>
      <w:ins w:id="173" w:author="Daniel Stewart" w:date="2023-02-02T12:29:00Z">
        <w:r w:rsidR="00E34BC8">
          <w:rPr>
            <w:i/>
          </w:rPr>
          <w:t>.</w:t>
        </w:r>
      </w:ins>
      <w:del w:id="174" w:author="Daniel Stewart" w:date="2023-02-02T12:29:00Z">
        <w:r w:rsidR="00E12966" w:rsidRPr="00AC2BE4" w:rsidDel="00E34BC8">
          <w:rPr>
            <w:i/>
          </w:rPr>
          <w:delText>ythrum</w:delText>
        </w:r>
      </w:del>
      <w:r w:rsidR="00E12966" w:rsidRPr="00AC2BE4">
        <w:rPr>
          <w:i/>
        </w:rPr>
        <w:t xml:space="preserve"> salicaria </w:t>
      </w:r>
      <w:r w:rsidR="00E12966">
        <w:t xml:space="preserve">and </w:t>
      </w:r>
      <w:del w:id="175" w:author="Stefanie Lane" w:date="2023-02-08T10:05:00Z">
        <w:r w:rsidR="00495EC1" w:rsidDel="00B678A8">
          <w:rPr>
            <w:i/>
          </w:rPr>
          <w:delText>F.</w:delText>
        </w:r>
        <w:r w:rsidR="00495EC1" w:rsidRPr="00AC2BE4" w:rsidDel="00B678A8">
          <w:rPr>
            <w:i/>
          </w:rPr>
          <w:delText xml:space="preserve"> </w:delText>
        </w:r>
        <w:r w:rsidR="00462B87" w:rsidDel="00B678A8">
          <w:rPr>
            <w:i/>
          </w:rPr>
          <w:delText>arundinacea</w:delText>
        </w:r>
      </w:del>
      <w:ins w:id="176" w:author="Stefanie Lane" w:date="2023-02-08T10:05:00Z">
        <w:r w:rsidR="00B678A8">
          <w:rPr>
            <w:i/>
          </w:rPr>
          <w:t>S. arundinaceus</w:t>
        </w:r>
      </w:ins>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ins w:id="177" w:author="Stefanie Lane" w:date="2023-02-06T12:19:00Z">
        <w:r w:rsidR="00CA286F">
          <w:t>4</w:t>
        </w:r>
      </w:ins>
      <w:del w:id="178" w:author="Stefanie Lane" w:date="2023-02-06T12:19:00Z">
        <w:r w:rsidR="00D75C04" w:rsidDel="00CA286F">
          <w:delText>3</w:delText>
        </w:r>
      </w:del>
      <w:r w:rsidR="00D75C04">
        <w:t>, Table S5)</w:t>
      </w:r>
      <w:r w:rsidR="00E12966">
        <w:t>.</w:t>
      </w:r>
      <w:r w:rsidR="002D727E">
        <w:t xml:space="preserve"> </w:t>
      </w:r>
    </w:p>
    <w:p w14:paraId="0D31DF37" w14:textId="77777777" w:rsidR="00777525" w:rsidRDefault="00777525">
      <w:pPr>
        <w:ind w:firstLine="720"/>
      </w:pPr>
    </w:p>
    <w:p w14:paraId="201ED7F7" w14:textId="5B58B643" w:rsidR="00386AB6" w:rsidRDefault="00386AB6" w:rsidP="00386AB6">
      <w:pPr>
        <w:rPr>
          <w:b/>
        </w:rPr>
      </w:pPr>
      <w:r w:rsidRPr="002B358C">
        <w:rPr>
          <w:b/>
        </w:rPr>
        <w:t xml:space="preserve">Table 1 </w:t>
      </w:r>
      <w:r w:rsidR="002B358C" w:rsidRPr="002B358C">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t xml:space="preserve"> S3</w:t>
      </w:r>
      <w:r w:rsidR="002B358C" w:rsidRPr="002B358C">
        <w:t>)</w:t>
      </w:r>
      <w:r w:rsidR="002B358C" w:rsidRPr="002B358C">
        <w:rPr>
          <w:b/>
        </w:rPr>
        <w:t xml:space="preserve">  </w:t>
      </w:r>
    </w:p>
    <w:tbl>
      <w:tblPr>
        <w:tblW w:w="5320" w:type="dxa"/>
        <w:jc w:val="center"/>
        <w:tblLook w:val="04A0" w:firstRow="1" w:lastRow="0" w:firstColumn="1" w:lastColumn="0" w:noHBand="0" w:noVBand="1"/>
      </w:tblPr>
      <w:tblGrid>
        <w:gridCol w:w="1311"/>
        <w:gridCol w:w="1485"/>
        <w:gridCol w:w="878"/>
        <w:gridCol w:w="300"/>
        <w:gridCol w:w="1004"/>
        <w:gridCol w:w="1004"/>
        <w:gridCol w:w="1004"/>
      </w:tblGrid>
      <w:tr w:rsidR="00A12125" w:rsidRPr="00A12125" w14:paraId="06F76788" w14:textId="77777777" w:rsidTr="00405320">
        <w:trPr>
          <w:trHeight w:val="470"/>
          <w:jc w:val="center"/>
        </w:trPr>
        <w:tc>
          <w:tcPr>
            <w:tcW w:w="1080" w:type="dxa"/>
            <w:tcBorders>
              <w:top w:val="nil"/>
              <w:left w:val="nil"/>
              <w:bottom w:val="nil"/>
              <w:right w:val="nil"/>
            </w:tcBorders>
            <w:shd w:val="clear" w:color="auto" w:fill="auto"/>
            <w:noWrap/>
            <w:vAlign w:val="bottom"/>
            <w:hideMark/>
          </w:tcPr>
          <w:p w14:paraId="094B3D92" w14:textId="77777777" w:rsidR="00A12125" w:rsidRPr="00A12125" w:rsidRDefault="00A12125" w:rsidP="00A12125"/>
        </w:tc>
        <w:tc>
          <w:tcPr>
            <w:tcW w:w="1540" w:type="dxa"/>
            <w:gridSpan w:val="2"/>
            <w:tcBorders>
              <w:top w:val="nil"/>
              <w:left w:val="nil"/>
              <w:bottom w:val="nil"/>
              <w:right w:val="nil"/>
            </w:tcBorders>
            <w:shd w:val="clear" w:color="auto" w:fill="auto"/>
            <w:vAlign w:val="center"/>
            <w:hideMark/>
          </w:tcPr>
          <w:p w14:paraId="2685CC6D" w14:textId="77777777" w:rsidR="00A12125" w:rsidRPr="00A12125" w:rsidRDefault="00A12125" w:rsidP="00A12125">
            <w:pPr>
              <w:rPr>
                <w:b/>
                <w:bCs/>
              </w:rPr>
            </w:pPr>
            <w:r w:rsidRPr="00A12125">
              <w:rPr>
                <w:b/>
                <w:bCs/>
              </w:rPr>
              <w:t>Plot-level components</w:t>
            </w:r>
          </w:p>
        </w:tc>
        <w:tc>
          <w:tcPr>
            <w:tcW w:w="300" w:type="dxa"/>
            <w:tcBorders>
              <w:top w:val="nil"/>
              <w:left w:val="nil"/>
              <w:bottom w:val="nil"/>
              <w:right w:val="nil"/>
            </w:tcBorders>
            <w:shd w:val="clear" w:color="auto" w:fill="auto"/>
            <w:vAlign w:val="center"/>
            <w:hideMark/>
          </w:tcPr>
          <w:p w14:paraId="760048E3" w14:textId="77777777" w:rsidR="00A12125" w:rsidRPr="00A12125" w:rsidRDefault="00A12125" w:rsidP="00A12125">
            <w:pPr>
              <w:rPr>
                <w:b/>
                <w:bCs/>
              </w:rPr>
            </w:pPr>
          </w:p>
        </w:tc>
        <w:tc>
          <w:tcPr>
            <w:tcW w:w="2400" w:type="dxa"/>
            <w:gridSpan w:val="3"/>
            <w:tcBorders>
              <w:top w:val="nil"/>
              <w:left w:val="nil"/>
              <w:bottom w:val="nil"/>
              <w:right w:val="nil"/>
            </w:tcBorders>
            <w:shd w:val="clear" w:color="auto" w:fill="auto"/>
            <w:vAlign w:val="center"/>
            <w:hideMark/>
          </w:tcPr>
          <w:p w14:paraId="03F91DC3" w14:textId="77777777" w:rsidR="00A12125" w:rsidRPr="00A12125" w:rsidRDefault="00A12125" w:rsidP="00A12125">
            <w:pPr>
              <w:rPr>
                <w:b/>
                <w:bCs/>
              </w:rPr>
            </w:pPr>
            <w:r w:rsidRPr="00A12125">
              <w:rPr>
                <w:b/>
                <w:bCs/>
              </w:rPr>
              <w:t>Diversity components</w:t>
            </w:r>
          </w:p>
        </w:tc>
      </w:tr>
      <w:tr w:rsidR="00A12125" w:rsidRPr="00A12125" w14:paraId="335809D8" w14:textId="77777777" w:rsidTr="00405320">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5C4B8DE4" w14:textId="77777777" w:rsidR="00A12125" w:rsidRPr="00A12125" w:rsidRDefault="00A12125" w:rsidP="00A12125">
            <w:pPr>
              <w:rPr>
                <w:b/>
                <w:bCs/>
              </w:rPr>
            </w:pPr>
            <w:r w:rsidRPr="00A12125">
              <w:rPr>
                <w:b/>
                <w:bCs/>
              </w:rPr>
              <w:t>Assemblage</w:t>
            </w:r>
          </w:p>
        </w:tc>
        <w:tc>
          <w:tcPr>
            <w:tcW w:w="840" w:type="dxa"/>
            <w:tcBorders>
              <w:top w:val="single" w:sz="4" w:space="0" w:color="auto"/>
              <w:left w:val="nil"/>
              <w:bottom w:val="single" w:sz="4" w:space="0" w:color="auto"/>
              <w:right w:val="nil"/>
            </w:tcBorders>
            <w:shd w:val="clear" w:color="auto" w:fill="auto"/>
            <w:vAlign w:val="center"/>
            <w:hideMark/>
          </w:tcPr>
          <w:p w14:paraId="598F5A97" w14:textId="0E14B609" w:rsidR="00A12125" w:rsidRPr="00A12125" w:rsidRDefault="00A12125" w:rsidP="00A12125">
            <w:pPr>
              <w:rPr>
                <w:b/>
                <w:bCs/>
              </w:rPr>
            </w:pPr>
            <w:r w:rsidRPr="00A12125">
              <w:rPr>
                <w:b/>
                <w:bCs/>
              </w:rPr>
              <w:t xml:space="preserve">No. </w:t>
            </w:r>
            <w:del w:id="179" w:author="Stefanie Lane" w:date="2023-02-06T12:11:00Z">
              <w:r w:rsidRPr="00A12125" w:rsidDel="00AF1CB6">
                <w:rPr>
                  <w:b/>
                  <w:bCs/>
                </w:rPr>
                <w:delText>quadrats</w:delText>
              </w:r>
            </w:del>
            <w:ins w:id="180" w:author="Stefanie Lane" w:date="2023-02-06T12:11:00Z">
              <w:r w:rsidR="00AF1CB6">
                <w:rPr>
                  <w:b/>
                  <w:bCs/>
                </w:rPr>
                <w:t>plots</w:t>
              </w:r>
            </w:ins>
          </w:p>
        </w:tc>
        <w:tc>
          <w:tcPr>
            <w:tcW w:w="700" w:type="dxa"/>
            <w:tcBorders>
              <w:top w:val="single" w:sz="4" w:space="0" w:color="auto"/>
              <w:left w:val="nil"/>
              <w:bottom w:val="single" w:sz="4" w:space="0" w:color="auto"/>
              <w:right w:val="nil"/>
            </w:tcBorders>
            <w:shd w:val="clear" w:color="auto" w:fill="auto"/>
            <w:vAlign w:val="center"/>
            <w:hideMark/>
          </w:tcPr>
          <w:p w14:paraId="6B9328DF" w14:textId="77777777" w:rsidR="00A12125" w:rsidRPr="00A12125" w:rsidRDefault="00A12125" w:rsidP="00A12125">
            <w:pPr>
              <w:rPr>
                <w:b/>
                <w:bCs/>
              </w:rPr>
            </w:pPr>
            <w:r w:rsidRPr="00A12125">
              <w:rPr>
                <w:b/>
                <w:bCs/>
              </w:rPr>
              <w:t>No. species</w:t>
            </w:r>
          </w:p>
        </w:tc>
        <w:tc>
          <w:tcPr>
            <w:tcW w:w="300" w:type="dxa"/>
            <w:tcBorders>
              <w:top w:val="nil"/>
              <w:left w:val="nil"/>
              <w:bottom w:val="nil"/>
              <w:right w:val="nil"/>
            </w:tcBorders>
            <w:shd w:val="clear" w:color="auto" w:fill="auto"/>
            <w:vAlign w:val="center"/>
            <w:hideMark/>
          </w:tcPr>
          <w:p w14:paraId="0793E0EF" w14:textId="77777777" w:rsidR="00A12125" w:rsidRPr="00A12125" w:rsidRDefault="00A12125" w:rsidP="00A12125">
            <w:pPr>
              <w:rPr>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77777777" w:rsidR="00A12125" w:rsidRPr="00A12125" w:rsidRDefault="00A12125" w:rsidP="00A12125">
            <w:pPr>
              <w:rPr>
                <w:b/>
                <w:bCs/>
              </w:rPr>
            </w:pPr>
            <w:r w:rsidRPr="00A12125">
              <w:rPr>
                <w:b/>
                <w:bCs/>
              </w:rPr>
              <w:t>α diversity</w:t>
            </w:r>
          </w:p>
        </w:tc>
        <w:tc>
          <w:tcPr>
            <w:tcW w:w="800" w:type="dxa"/>
            <w:tcBorders>
              <w:top w:val="single" w:sz="4" w:space="0" w:color="auto"/>
              <w:left w:val="nil"/>
              <w:bottom w:val="single" w:sz="4" w:space="0" w:color="auto"/>
              <w:right w:val="nil"/>
            </w:tcBorders>
            <w:shd w:val="clear" w:color="auto" w:fill="auto"/>
            <w:vAlign w:val="center"/>
            <w:hideMark/>
          </w:tcPr>
          <w:p w14:paraId="717D109B" w14:textId="77777777" w:rsidR="00A12125" w:rsidRPr="00A12125" w:rsidRDefault="00A12125" w:rsidP="00A12125">
            <w:pPr>
              <w:rPr>
                <w:b/>
                <w:bCs/>
              </w:rPr>
            </w:pPr>
            <w:r w:rsidRPr="00A12125">
              <w:rPr>
                <w:b/>
                <w:bCs/>
              </w:rPr>
              <w:t xml:space="preserve">α diversity </w:t>
            </w:r>
            <w:proofErr w:type="spellStart"/>
            <w:r w:rsidRPr="00A12125">
              <w:rPr>
                <w:b/>
                <w:bCs/>
              </w:rPr>
              <w:t>sd</w:t>
            </w:r>
            <w:proofErr w:type="spellEnd"/>
          </w:p>
        </w:tc>
        <w:tc>
          <w:tcPr>
            <w:tcW w:w="800" w:type="dxa"/>
            <w:tcBorders>
              <w:top w:val="single" w:sz="4" w:space="0" w:color="auto"/>
              <w:left w:val="nil"/>
              <w:bottom w:val="single" w:sz="4" w:space="0" w:color="auto"/>
              <w:right w:val="nil"/>
            </w:tcBorders>
            <w:shd w:val="clear" w:color="auto" w:fill="auto"/>
            <w:vAlign w:val="center"/>
            <w:hideMark/>
          </w:tcPr>
          <w:p w14:paraId="65F2EC17" w14:textId="77777777" w:rsidR="00A12125" w:rsidRPr="00A12125" w:rsidRDefault="00A12125" w:rsidP="00A12125">
            <w:pPr>
              <w:rPr>
                <w:b/>
                <w:bCs/>
              </w:rPr>
            </w:pPr>
            <w:r w:rsidRPr="00A12125">
              <w:rPr>
                <w:b/>
                <w:bCs/>
              </w:rPr>
              <w:t>β diversity</w:t>
            </w:r>
          </w:p>
        </w:tc>
      </w:tr>
      <w:tr w:rsidR="00A12125" w:rsidRPr="00A12125" w14:paraId="01FC2BA1" w14:textId="77777777" w:rsidTr="00405320">
        <w:trPr>
          <w:trHeight w:val="290"/>
          <w:jc w:val="center"/>
        </w:trPr>
        <w:tc>
          <w:tcPr>
            <w:tcW w:w="1080" w:type="dxa"/>
            <w:tcBorders>
              <w:top w:val="nil"/>
              <w:left w:val="nil"/>
              <w:bottom w:val="nil"/>
              <w:right w:val="nil"/>
            </w:tcBorders>
            <w:shd w:val="clear" w:color="auto" w:fill="auto"/>
            <w:vAlign w:val="bottom"/>
            <w:hideMark/>
          </w:tcPr>
          <w:p w14:paraId="537E74FD" w14:textId="77777777" w:rsidR="00A12125" w:rsidRPr="00A12125" w:rsidRDefault="00A12125" w:rsidP="00A12125">
            <w:pPr>
              <w:rPr>
                <w:b/>
                <w:bCs/>
              </w:rPr>
            </w:pPr>
            <w:r w:rsidRPr="00A12125">
              <w:rPr>
                <w:b/>
                <w:bCs/>
              </w:rPr>
              <w:t>Sedge</w:t>
            </w:r>
          </w:p>
        </w:tc>
        <w:tc>
          <w:tcPr>
            <w:tcW w:w="840" w:type="dxa"/>
            <w:tcBorders>
              <w:top w:val="nil"/>
              <w:left w:val="nil"/>
              <w:bottom w:val="nil"/>
              <w:right w:val="nil"/>
            </w:tcBorders>
            <w:shd w:val="clear" w:color="auto" w:fill="auto"/>
            <w:noWrap/>
            <w:vAlign w:val="bottom"/>
            <w:hideMark/>
          </w:tcPr>
          <w:p w14:paraId="355AFFBA"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7F115909"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57919FA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8A60350"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3D9D86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74F8DB5" w14:textId="77777777" w:rsidR="00A12125" w:rsidRPr="00A12125" w:rsidRDefault="00A12125" w:rsidP="00A12125"/>
        </w:tc>
      </w:tr>
      <w:tr w:rsidR="00A12125" w:rsidRPr="00A12125" w14:paraId="7011973F"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77777777" w:rsidR="00A12125" w:rsidRPr="00A12125" w:rsidRDefault="00A12125" w:rsidP="00A12125">
            <w:r w:rsidRPr="00A12125">
              <w:t>34</w:t>
            </w:r>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3198FFC6"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59919DB" w14:textId="77777777" w:rsidR="00A12125" w:rsidRPr="00A12125" w:rsidRDefault="00A12125" w:rsidP="00A12125">
            <w:r w:rsidRPr="00A12125">
              <w:t>8.7</w:t>
            </w:r>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77777777" w:rsidR="00A12125" w:rsidRPr="00A12125" w:rsidRDefault="00A12125" w:rsidP="00A12125">
            <w:r w:rsidRPr="00A12125">
              <w:t>2.5</w:t>
            </w:r>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77777777" w:rsidR="00A12125" w:rsidRPr="00A12125" w:rsidRDefault="00A12125" w:rsidP="00A12125">
            <w:r w:rsidRPr="00A12125">
              <w:t>3.9</w:t>
            </w:r>
          </w:p>
        </w:tc>
      </w:tr>
      <w:tr w:rsidR="00A12125" w:rsidRPr="00A12125" w14:paraId="46B83FE7"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6DE42FD7"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60C30EE" w14:textId="77777777" w:rsidR="00A12125" w:rsidRPr="00A12125" w:rsidRDefault="00A12125" w:rsidP="00A12125">
            <w:r w:rsidRPr="00A12125">
              <w:t>31</w:t>
            </w:r>
          </w:p>
        </w:tc>
        <w:tc>
          <w:tcPr>
            <w:tcW w:w="700" w:type="dxa"/>
            <w:tcBorders>
              <w:top w:val="nil"/>
              <w:left w:val="nil"/>
              <w:bottom w:val="nil"/>
              <w:right w:val="nil"/>
            </w:tcBorders>
            <w:shd w:val="clear" w:color="auto" w:fill="auto"/>
            <w:noWrap/>
            <w:vAlign w:val="bottom"/>
            <w:hideMark/>
          </w:tcPr>
          <w:p w14:paraId="7CBE14F7" w14:textId="77777777" w:rsidR="00A12125" w:rsidRPr="00A12125" w:rsidRDefault="00A12125" w:rsidP="00A12125">
            <w:r w:rsidRPr="00A12125">
              <w:t>35</w:t>
            </w:r>
          </w:p>
        </w:tc>
        <w:tc>
          <w:tcPr>
            <w:tcW w:w="300" w:type="dxa"/>
            <w:tcBorders>
              <w:top w:val="nil"/>
              <w:left w:val="nil"/>
              <w:bottom w:val="nil"/>
              <w:right w:val="nil"/>
            </w:tcBorders>
            <w:shd w:val="clear" w:color="auto" w:fill="auto"/>
            <w:noWrap/>
            <w:vAlign w:val="bottom"/>
            <w:hideMark/>
          </w:tcPr>
          <w:p w14:paraId="23374743"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1AB58ED0" w14:textId="77777777" w:rsidR="00A12125" w:rsidRPr="00A12125" w:rsidRDefault="00A12125" w:rsidP="00A12125">
            <w:r w:rsidRPr="00A12125">
              <w:t>8.3</w:t>
            </w:r>
          </w:p>
        </w:tc>
        <w:tc>
          <w:tcPr>
            <w:tcW w:w="800" w:type="dxa"/>
            <w:tcBorders>
              <w:top w:val="nil"/>
              <w:left w:val="nil"/>
              <w:bottom w:val="single" w:sz="4" w:space="0" w:color="auto"/>
              <w:right w:val="nil"/>
            </w:tcBorders>
            <w:shd w:val="clear" w:color="auto" w:fill="auto"/>
            <w:noWrap/>
            <w:vAlign w:val="bottom"/>
            <w:hideMark/>
          </w:tcPr>
          <w:p w14:paraId="42348140" w14:textId="77777777" w:rsidR="00A12125" w:rsidRPr="00A12125" w:rsidRDefault="00A12125" w:rsidP="00A12125">
            <w:r w:rsidRPr="00A12125">
              <w:t>2.0</w:t>
            </w:r>
          </w:p>
        </w:tc>
        <w:tc>
          <w:tcPr>
            <w:tcW w:w="800" w:type="dxa"/>
            <w:tcBorders>
              <w:top w:val="nil"/>
              <w:left w:val="nil"/>
              <w:bottom w:val="single" w:sz="4" w:space="0" w:color="auto"/>
              <w:right w:val="nil"/>
            </w:tcBorders>
            <w:shd w:val="clear" w:color="auto" w:fill="auto"/>
            <w:noWrap/>
            <w:vAlign w:val="bottom"/>
            <w:hideMark/>
          </w:tcPr>
          <w:p w14:paraId="734F5D39" w14:textId="77777777" w:rsidR="00A12125" w:rsidRPr="00A12125" w:rsidRDefault="00A12125" w:rsidP="00A12125">
            <w:r w:rsidRPr="00A12125">
              <w:t>4.2</w:t>
            </w:r>
          </w:p>
        </w:tc>
      </w:tr>
      <w:tr w:rsidR="00A12125" w:rsidRPr="00A12125" w14:paraId="68E175F0"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6E80303"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6672EF66"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6256F7B1" w14:textId="77777777" w:rsidR="00A12125" w:rsidRPr="00A12125" w:rsidRDefault="00A12125" w:rsidP="00A12125">
            <w:r w:rsidRPr="00A12125">
              <w:t>7.9</w:t>
            </w:r>
          </w:p>
        </w:tc>
        <w:tc>
          <w:tcPr>
            <w:tcW w:w="800" w:type="dxa"/>
            <w:tcBorders>
              <w:top w:val="nil"/>
              <w:left w:val="nil"/>
              <w:bottom w:val="single" w:sz="4" w:space="0" w:color="auto"/>
              <w:right w:val="nil"/>
            </w:tcBorders>
            <w:shd w:val="clear" w:color="auto" w:fill="auto"/>
            <w:noWrap/>
            <w:vAlign w:val="bottom"/>
            <w:hideMark/>
          </w:tcPr>
          <w:p w14:paraId="3D6920C3" w14:textId="77777777" w:rsidR="00A12125" w:rsidRPr="00A12125" w:rsidRDefault="00A12125" w:rsidP="00A12125">
            <w:r w:rsidRPr="00A12125">
              <w:t>2.7</w:t>
            </w:r>
          </w:p>
        </w:tc>
        <w:tc>
          <w:tcPr>
            <w:tcW w:w="800" w:type="dxa"/>
            <w:tcBorders>
              <w:top w:val="nil"/>
              <w:left w:val="nil"/>
              <w:bottom w:val="single" w:sz="4" w:space="0" w:color="auto"/>
              <w:right w:val="nil"/>
            </w:tcBorders>
            <w:shd w:val="clear" w:color="auto" w:fill="auto"/>
            <w:noWrap/>
            <w:vAlign w:val="bottom"/>
            <w:hideMark/>
          </w:tcPr>
          <w:p w14:paraId="051A9C0E" w14:textId="77777777" w:rsidR="00A12125" w:rsidRPr="00A12125" w:rsidRDefault="00A12125" w:rsidP="00A12125">
            <w:r w:rsidRPr="00A12125">
              <w:t>4.3</w:t>
            </w:r>
          </w:p>
        </w:tc>
      </w:tr>
      <w:tr w:rsidR="00A12125" w:rsidRPr="00A12125" w14:paraId="26EDAC11"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2C766283"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54AE0BC3"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34061F51"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69EC3A5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6872C9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AC688E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D7EDCEA" w14:textId="77777777" w:rsidR="00A12125" w:rsidRPr="00A12125" w:rsidRDefault="00A12125" w:rsidP="00A12125"/>
        </w:tc>
      </w:tr>
      <w:tr w:rsidR="00A12125" w:rsidRPr="00A12125" w14:paraId="2668D63B"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6EEBE5A" w14:textId="77777777" w:rsidR="00A12125" w:rsidRPr="00A12125" w:rsidRDefault="00A12125" w:rsidP="00A12125">
            <w:pPr>
              <w:rPr>
                <w:b/>
                <w:bCs/>
              </w:rPr>
            </w:pPr>
            <w:r w:rsidRPr="00A12125">
              <w:rPr>
                <w:b/>
                <w:bCs/>
              </w:rPr>
              <w:t>Fescue</w:t>
            </w:r>
          </w:p>
        </w:tc>
        <w:tc>
          <w:tcPr>
            <w:tcW w:w="840" w:type="dxa"/>
            <w:tcBorders>
              <w:top w:val="nil"/>
              <w:left w:val="nil"/>
              <w:bottom w:val="nil"/>
              <w:right w:val="nil"/>
            </w:tcBorders>
            <w:shd w:val="clear" w:color="auto" w:fill="auto"/>
            <w:noWrap/>
            <w:vAlign w:val="bottom"/>
            <w:hideMark/>
          </w:tcPr>
          <w:p w14:paraId="100942B0"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E50120F"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70D1A529"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5B9FC5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B11BB5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4BF0FD" w14:textId="77777777" w:rsidR="00A12125" w:rsidRPr="00A12125" w:rsidRDefault="00A12125" w:rsidP="00A12125"/>
        </w:tc>
      </w:tr>
      <w:tr w:rsidR="00A12125" w:rsidRPr="00A12125" w14:paraId="227F43B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77777777" w:rsidR="00A12125" w:rsidRPr="00A12125" w:rsidRDefault="00A12125" w:rsidP="00A12125">
            <w:r w:rsidRPr="00A12125">
              <w:t>29</w:t>
            </w:r>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5A8A1710"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7EA3A49D"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77777777" w:rsidR="00A12125" w:rsidRPr="00A12125" w:rsidRDefault="00A12125" w:rsidP="00A12125">
            <w:r w:rsidRPr="00A12125">
              <w:t>3.9</w:t>
            </w:r>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77777777" w:rsidR="00A12125" w:rsidRPr="00A12125" w:rsidRDefault="00A12125" w:rsidP="00A12125">
            <w:r w:rsidRPr="00A12125">
              <w:t>4.2</w:t>
            </w:r>
          </w:p>
        </w:tc>
      </w:tr>
      <w:tr w:rsidR="00A12125" w:rsidRPr="00A12125" w14:paraId="4325C8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7551029"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559981C" w14:textId="77777777" w:rsidR="00A12125" w:rsidRPr="00A12125" w:rsidRDefault="00A12125" w:rsidP="00A12125">
            <w:r w:rsidRPr="00A12125">
              <w:t>33</w:t>
            </w:r>
          </w:p>
        </w:tc>
        <w:tc>
          <w:tcPr>
            <w:tcW w:w="700" w:type="dxa"/>
            <w:tcBorders>
              <w:top w:val="nil"/>
              <w:left w:val="nil"/>
              <w:bottom w:val="nil"/>
              <w:right w:val="nil"/>
            </w:tcBorders>
            <w:shd w:val="clear" w:color="auto" w:fill="auto"/>
            <w:noWrap/>
            <w:vAlign w:val="bottom"/>
            <w:hideMark/>
          </w:tcPr>
          <w:p w14:paraId="392D523F" w14:textId="77777777" w:rsidR="00A12125" w:rsidRPr="00A12125" w:rsidRDefault="00A12125" w:rsidP="00A12125">
            <w:r w:rsidRPr="00A12125">
              <w:t>41</w:t>
            </w:r>
          </w:p>
        </w:tc>
        <w:tc>
          <w:tcPr>
            <w:tcW w:w="300" w:type="dxa"/>
            <w:tcBorders>
              <w:top w:val="nil"/>
              <w:left w:val="nil"/>
              <w:bottom w:val="nil"/>
              <w:right w:val="nil"/>
            </w:tcBorders>
            <w:shd w:val="clear" w:color="auto" w:fill="auto"/>
            <w:noWrap/>
            <w:vAlign w:val="bottom"/>
            <w:hideMark/>
          </w:tcPr>
          <w:p w14:paraId="1AB9203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4B14C174" w14:textId="77777777" w:rsidR="00A12125" w:rsidRPr="00A12125" w:rsidRDefault="00A12125" w:rsidP="00A12125">
            <w:r w:rsidRPr="00A12125">
              <w:t>9.7</w:t>
            </w:r>
          </w:p>
        </w:tc>
        <w:tc>
          <w:tcPr>
            <w:tcW w:w="800" w:type="dxa"/>
            <w:tcBorders>
              <w:top w:val="nil"/>
              <w:left w:val="nil"/>
              <w:bottom w:val="single" w:sz="4" w:space="0" w:color="auto"/>
              <w:right w:val="nil"/>
            </w:tcBorders>
            <w:shd w:val="clear" w:color="auto" w:fill="auto"/>
            <w:noWrap/>
            <w:vAlign w:val="bottom"/>
            <w:hideMark/>
          </w:tcPr>
          <w:p w14:paraId="764E6E2E" w14:textId="77777777" w:rsidR="00A12125" w:rsidRPr="00A12125" w:rsidRDefault="00A12125" w:rsidP="00A12125">
            <w:r w:rsidRPr="00A12125">
              <w:t>4.0</w:t>
            </w:r>
          </w:p>
        </w:tc>
        <w:tc>
          <w:tcPr>
            <w:tcW w:w="800" w:type="dxa"/>
            <w:tcBorders>
              <w:top w:val="nil"/>
              <w:left w:val="nil"/>
              <w:bottom w:val="single" w:sz="4" w:space="0" w:color="auto"/>
              <w:right w:val="nil"/>
            </w:tcBorders>
            <w:shd w:val="clear" w:color="auto" w:fill="auto"/>
            <w:noWrap/>
            <w:vAlign w:val="bottom"/>
            <w:hideMark/>
          </w:tcPr>
          <w:p w14:paraId="39E5E242" w14:textId="77777777" w:rsidR="00A12125" w:rsidRPr="00A12125" w:rsidRDefault="00A12125" w:rsidP="00A12125">
            <w:r w:rsidRPr="00A12125">
              <w:t>4.2</w:t>
            </w:r>
          </w:p>
        </w:tc>
      </w:tr>
      <w:tr w:rsidR="00A12125" w:rsidRPr="00A12125" w14:paraId="71645552"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230C6FEF" w14:textId="77777777" w:rsidR="00A12125" w:rsidRPr="00A12125" w:rsidRDefault="00A12125" w:rsidP="00A12125">
            <w:r w:rsidRPr="00A12125">
              <w:t>18</w:t>
            </w:r>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77777777" w:rsidR="00A12125" w:rsidRPr="00A12125" w:rsidRDefault="00A12125" w:rsidP="00A12125">
            <w:r w:rsidRPr="00A12125">
              <w:t>27</w:t>
            </w:r>
          </w:p>
        </w:tc>
        <w:tc>
          <w:tcPr>
            <w:tcW w:w="300" w:type="dxa"/>
            <w:tcBorders>
              <w:top w:val="nil"/>
              <w:left w:val="nil"/>
              <w:bottom w:val="nil"/>
              <w:right w:val="nil"/>
            </w:tcBorders>
            <w:shd w:val="clear" w:color="auto" w:fill="auto"/>
            <w:noWrap/>
            <w:vAlign w:val="bottom"/>
            <w:hideMark/>
          </w:tcPr>
          <w:p w14:paraId="36BDEBD7"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F0D5B24" w14:textId="77777777" w:rsidR="00A12125" w:rsidRPr="00A12125" w:rsidRDefault="00A12125" w:rsidP="00A12125">
            <w:r w:rsidRPr="00A12125">
              <w:t>5.8</w:t>
            </w:r>
          </w:p>
        </w:tc>
        <w:tc>
          <w:tcPr>
            <w:tcW w:w="800" w:type="dxa"/>
            <w:tcBorders>
              <w:top w:val="nil"/>
              <w:left w:val="nil"/>
              <w:bottom w:val="single" w:sz="4" w:space="0" w:color="auto"/>
              <w:right w:val="nil"/>
            </w:tcBorders>
            <w:shd w:val="clear" w:color="auto" w:fill="auto"/>
            <w:noWrap/>
            <w:vAlign w:val="bottom"/>
            <w:hideMark/>
          </w:tcPr>
          <w:p w14:paraId="2E6E4B39" w14:textId="77777777" w:rsidR="00A12125" w:rsidRPr="00A12125" w:rsidRDefault="00A12125" w:rsidP="00A12125">
            <w:r w:rsidRPr="00A12125">
              <w:t>2.8</w:t>
            </w:r>
          </w:p>
        </w:tc>
        <w:tc>
          <w:tcPr>
            <w:tcW w:w="800" w:type="dxa"/>
            <w:tcBorders>
              <w:top w:val="nil"/>
              <w:left w:val="nil"/>
              <w:bottom w:val="single" w:sz="4" w:space="0" w:color="auto"/>
              <w:right w:val="nil"/>
            </w:tcBorders>
            <w:shd w:val="clear" w:color="auto" w:fill="auto"/>
            <w:noWrap/>
            <w:vAlign w:val="bottom"/>
            <w:hideMark/>
          </w:tcPr>
          <w:p w14:paraId="584886B3" w14:textId="77777777" w:rsidR="00A12125" w:rsidRPr="00A12125" w:rsidRDefault="00A12125" w:rsidP="00A12125">
            <w:r w:rsidRPr="00A12125">
              <w:t>4.6</w:t>
            </w:r>
          </w:p>
        </w:tc>
      </w:tr>
      <w:tr w:rsidR="00A12125" w:rsidRPr="00A12125" w14:paraId="5926CD00"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312A11E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35FD2F45"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4D0B42EE"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4138EA2"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D53C574"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1CABC7F"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9AE274E" w14:textId="77777777" w:rsidR="00A12125" w:rsidRPr="00A12125" w:rsidRDefault="00A12125" w:rsidP="00A12125"/>
        </w:tc>
      </w:tr>
      <w:tr w:rsidR="00A12125" w:rsidRPr="00A12125" w14:paraId="688CD02C"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409367E5" w14:textId="77777777" w:rsidR="00A12125" w:rsidRPr="00A12125" w:rsidRDefault="00A12125" w:rsidP="00A12125">
            <w:pPr>
              <w:rPr>
                <w:b/>
                <w:bCs/>
              </w:rPr>
            </w:pPr>
            <w:r w:rsidRPr="00A12125">
              <w:rPr>
                <w:b/>
                <w:bCs/>
              </w:rPr>
              <w:t>Bogbean</w:t>
            </w:r>
          </w:p>
        </w:tc>
        <w:tc>
          <w:tcPr>
            <w:tcW w:w="840" w:type="dxa"/>
            <w:tcBorders>
              <w:top w:val="nil"/>
              <w:left w:val="nil"/>
              <w:bottom w:val="nil"/>
              <w:right w:val="nil"/>
            </w:tcBorders>
            <w:shd w:val="clear" w:color="auto" w:fill="auto"/>
            <w:noWrap/>
            <w:vAlign w:val="bottom"/>
            <w:hideMark/>
          </w:tcPr>
          <w:p w14:paraId="72058F6F"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5A5C8DF5"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2BBEDAE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3E197A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083CE8B"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B975B0D" w14:textId="77777777" w:rsidR="00A12125" w:rsidRPr="00A12125" w:rsidRDefault="00A12125" w:rsidP="00A12125"/>
        </w:tc>
      </w:tr>
      <w:tr w:rsidR="00A12125" w:rsidRPr="00A12125" w14:paraId="0C76958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77777777" w:rsidR="00A12125" w:rsidRPr="00A12125" w:rsidRDefault="00A12125" w:rsidP="00A12125">
            <w:r w:rsidRPr="00A12125">
              <w:t>19</w:t>
            </w:r>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77777777" w:rsidR="00A12125" w:rsidRPr="00A12125" w:rsidRDefault="00A12125" w:rsidP="00A12125">
            <w:r w:rsidRPr="00A12125">
              <w:t>30</w:t>
            </w:r>
          </w:p>
        </w:tc>
        <w:tc>
          <w:tcPr>
            <w:tcW w:w="300" w:type="dxa"/>
            <w:tcBorders>
              <w:top w:val="nil"/>
              <w:left w:val="nil"/>
              <w:bottom w:val="nil"/>
              <w:right w:val="nil"/>
            </w:tcBorders>
            <w:shd w:val="clear" w:color="auto" w:fill="auto"/>
            <w:noWrap/>
            <w:vAlign w:val="bottom"/>
            <w:hideMark/>
          </w:tcPr>
          <w:p w14:paraId="722D7F0A"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66FA96E"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77777777" w:rsidR="00A12125" w:rsidRPr="00A12125" w:rsidRDefault="00A12125" w:rsidP="00A12125">
            <w:r w:rsidRPr="00A12125">
              <w:t>3.6</w:t>
            </w:r>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77777777" w:rsidR="00A12125" w:rsidRPr="00A12125" w:rsidRDefault="00A12125" w:rsidP="00A12125">
            <w:r w:rsidRPr="00A12125">
              <w:t>2.8</w:t>
            </w:r>
          </w:p>
        </w:tc>
      </w:tr>
      <w:tr w:rsidR="00A12125" w:rsidRPr="00A12125" w14:paraId="5CAF2B34"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C52B215"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4B86B442" w14:textId="77777777" w:rsidR="00A12125" w:rsidRPr="00A12125" w:rsidRDefault="00A12125" w:rsidP="00A12125">
            <w:r w:rsidRPr="00A12125">
              <w:t>18</w:t>
            </w:r>
          </w:p>
        </w:tc>
        <w:tc>
          <w:tcPr>
            <w:tcW w:w="700" w:type="dxa"/>
            <w:tcBorders>
              <w:top w:val="nil"/>
              <w:left w:val="nil"/>
              <w:bottom w:val="nil"/>
              <w:right w:val="nil"/>
            </w:tcBorders>
            <w:shd w:val="clear" w:color="auto" w:fill="auto"/>
            <w:noWrap/>
            <w:vAlign w:val="bottom"/>
            <w:hideMark/>
          </w:tcPr>
          <w:p w14:paraId="09BE1FA5"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5DD0C459"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D096825" w14:textId="77777777" w:rsidR="00A12125" w:rsidRPr="00A12125" w:rsidRDefault="00A12125" w:rsidP="00A12125">
            <w:r w:rsidRPr="00A12125">
              <w:t>11.5</w:t>
            </w:r>
          </w:p>
        </w:tc>
        <w:tc>
          <w:tcPr>
            <w:tcW w:w="800" w:type="dxa"/>
            <w:tcBorders>
              <w:top w:val="nil"/>
              <w:left w:val="nil"/>
              <w:bottom w:val="single" w:sz="4" w:space="0" w:color="auto"/>
              <w:right w:val="nil"/>
            </w:tcBorders>
            <w:shd w:val="clear" w:color="auto" w:fill="auto"/>
            <w:noWrap/>
            <w:vAlign w:val="bottom"/>
            <w:hideMark/>
          </w:tcPr>
          <w:p w14:paraId="5CED16CD" w14:textId="77777777" w:rsidR="00A12125" w:rsidRPr="00A12125" w:rsidRDefault="00A12125" w:rsidP="00A12125">
            <w:r w:rsidRPr="00A12125">
              <w:t>2.9</w:t>
            </w:r>
          </w:p>
        </w:tc>
        <w:tc>
          <w:tcPr>
            <w:tcW w:w="800" w:type="dxa"/>
            <w:tcBorders>
              <w:top w:val="nil"/>
              <w:left w:val="nil"/>
              <w:bottom w:val="single" w:sz="4" w:space="0" w:color="auto"/>
              <w:right w:val="nil"/>
            </w:tcBorders>
            <w:shd w:val="clear" w:color="auto" w:fill="auto"/>
            <w:noWrap/>
            <w:vAlign w:val="bottom"/>
            <w:hideMark/>
          </w:tcPr>
          <w:p w14:paraId="0E909BA1" w14:textId="77777777" w:rsidR="00A12125" w:rsidRPr="00A12125" w:rsidRDefault="00A12125" w:rsidP="00A12125">
            <w:r w:rsidRPr="00A12125">
              <w:t>3.1</w:t>
            </w:r>
          </w:p>
        </w:tc>
      </w:tr>
      <w:tr w:rsidR="00A12125" w:rsidRPr="00A12125" w14:paraId="0679E787"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33B1DBC8"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1DDDC5F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5FFF7761" w14:textId="77777777" w:rsidR="00A12125" w:rsidRPr="00A12125" w:rsidRDefault="00A12125" w:rsidP="00A12125">
            <w:r w:rsidRPr="00A12125">
              <w:t>10.5</w:t>
            </w:r>
          </w:p>
        </w:tc>
        <w:tc>
          <w:tcPr>
            <w:tcW w:w="800" w:type="dxa"/>
            <w:tcBorders>
              <w:top w:val="nil"/>
              <w:left w:val="nil"/>
              <w:bottom w:val="single" w:sz="4" w:space="0" w:color="auto"/>
              <w:right w:val="nil"/>
            </w:tcBorders>
            <w:shd w:val="clear" w:color="auto" w:fill="auto"/>
            <w:noWrap/>
            <w:vAlign w:val="bottom"/>
            <w:hideMark/>
          </w:tcPr>
          <w:p w14:paraId="6693B35B" w14:textId="77777777" w:rsidR="00A12125" w:rsidRPr="00A12125" w:rsidRDefault="00A12125" w:rsidP="00A12125">
            <w:r w:rsidRPr="00A12125">
              <w:t>1.9</w:t>
            </w:r>
          </w:p>
        </w:tc>
        <w:tc>
          <w:tcPr>
            <w:tcW w:w="800" w:type="dxa"/>
            <w:tcBorders>
              <w:top w:val="nil"/>
              <w:left w:val="nil"/>
              <w:bottom w:val="single" w:sz="4" w:space="0" w:color="auto"/>
              <w:right w:val="nil"/>
            </w:tcBorders>
            <w:shd w:val="clear" w:color="auto" w:fill="auto"/>
            <w:noWrap/>
            <w:vAlign w:val="bottom"/>
            <w:hideMark/>
          </w:tcPr>
          <w:p w14:paraId="4B549235" w14:textId="77777777" w:rsidR="00A12125" w:rsidRPr="00A12125" w:rsidRDefault="00A12125" w:rsidP="00A12125">
            <w:r w:rsidRPr="00A12125">
              <w:t>3.3</w:t>
            </w:r>
          </w:p>
        </w:tc>
      </w:tr>
      <w:tr w:rsidR="00A12125" w:rsidRPr="00A12125" w14:paraId="3312DAC9"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0DB3EB9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4A6155D2"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132636F4"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3C16E41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53827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644FD9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7FC13B74" w14:textId="77777777" w:rsidR="00A12125" w:rsidRPr="00A12125" w:rsidRDefault="00A12125" w:rsidP="00A12125"/>
        </w:tc>
      </w:tr>
      <w:tr w:rsidR="00A12125" w:rsidRPr="00A12125" w14:paraId="25E37438"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75601E6B" w14:textId="77777777" w:rsidR="00A12125" w:rsidRPr="00A12125" w:rsidRDefault="00A12125" w:rsidP="00A12125">
            <w:pPr>
              <w:rPr>
                <w:b/>
                <w:bCs/>
              </w:rPr>
            </w:pPr>
            <w:r w:rsidRPr="00A12125">
              <w:rPr>
                <w:b/>
                <w:bCs/>
              </w:rPr>
              <w:t>Total</w:t>
            </w:r>
          </w:p>
        </w:tc>
        <w:tc>
          <w:tcPr>
            <w:tcW w:w="840" w:type="dxa"/>
            <w:tcBorders>
              <w:top w:val="nil"/>
              <w:left w:val="nil"/>
              <w:bottom w:val="nil"/>
              <w:right w:val="nil"/>
            </w:tcBorders>
            <w:shd w:val="clear" w:color="auto" w:fill="auto"/>
            <w:noWrap/>
            <w:vAlign w:val="bottom"/>
            <w:hideMark/>
          </w:tcPr>
          <w:p w14:paraId="037BE111"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275F5C2"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261F03D"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424A290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15D0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9E15E18" w14:textId="77777777" w:rsidR="00A12125" w:rsidRPr="00A12125" w:rsidRDefault="00A12125" w:rsidP="00A12125"/>
        </w:tc>
      </w:tr>
      <w:tr w:rsidR="00A12125" w:rsidRPr="00A12125" w14:paraId="7D9E0268"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77777777" w:rsidR="00A12125" w:rsidRPr="00A12125" w:rsidRDefault="00A12125" w:rsidP="00A12125">
            <w:r w:rsidRPr="00A12125">
              <w:t>82</w:t>
            </w:r>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77777777" w:rsidR="00A12125" w:rsidRPr="00A12125" w:rsidRDefault="00A12125" w:rsidP="00A12125">
            <w:r w:rsidRPr="00A12125">
              <w:t>48</w:t>
            </w:r>
          </w:p>
        </w:tc>
        <w:tc>
          <w:tcPr>
            <w:tcW w:w="300" w:type="dxa"/>
            <w:tcBorders>
              <w:top w:val="nil"/>
              <w:left w:val="nil"/>
              <w:bottom w:val="nil"/>
              <w:right w:val="nil"/>
            </w:tcBorders>
            <w:shd w:val="clear" w:color="auto" w:fill="auto"/>
            <w:noWrap/>
            <w:vAlign w:val="bottom"/>
            <w:hideMark/>
          </w:tcPr>
          <w:p w14:paraId="542D5E7B"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6B8E73C4" w14:textId="77777777" w:rsidR="00A12125" w:rsidRPr="00A12125" w:rsidRDefault="00A12125" w:rsidP="00A12125">
            <w:r w:rsidRPr="00A12125">
              <w:t>10.0</w:t>
            </w:r>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77777777" w:rsidR="00A12125" w:rsidRPr="00A12125" w:rsidRDefault="00A12125" w:rsidP="00A12125">
            <w:r w:rsidRPr="00A12125">
              <w:t>3.4</w:t>
            </w:r>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77777777" w:rsidR="00A12125" w:rsidRPr="00A12125" w:rsidRDefault="00A12125" w:rsidP="00A12125">
            <w:r w:rsidRPr="00A12125">
              <w:t>4.8</w:t>
            </w:r>
          </w:p>
        </w:tc>
      </w:tr>
      <w:tr w:rsidR="00A12125" w:rsidRPr="00A12125" w14:paraId="5332DB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1CF57ED"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7A6CFA95" w14:textId="77777777" w:rsidR="00A12125" w:rsidRPr="00A12125" w:rsidRDefault="00A12125" w:rsidP="00A12125">
            <w:r w:rsidRPr="00A12125">
              <w:t>82</w:t>
            </w:r>
          </w:p>
        </w:tc>
        <w:tc>
          <w:tcPr>
            <w:tcW w:w="700" w:type="dxa"/>
            <w:tcBorders>
              <w:top w:val="nil"/>
              <w:left w:val="nil"/>
              <w:bottom w:val="nil"/>
              <w:right w:val="nil"/>
            </w:tcBorders>
            <w:shd w:val="clear" w:color="auto" w:fill="auto"/>
            <w:noWrap/>
            <w:vAlign w:val="bottom"/>
            <w:hideMark/>
          </w:tcPr>
          <w:p w14:paraId="41D61E04"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4E4A4AE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3287CC0" w14:textId="77777777" w:rsidR="00A12125" w:rsidRPr="00A12125" w:rsidRDefault="00A12125" w:rsidP="00A12125">
            <w:r w:rsidRPr="00A12125">
              <w:t>9.6</w:t>
            </w:r>
          </w:p>
        </w:tc>
        <w:tc>
          <w:tcPr>
            <w:tcW w:w="800" w:type="dxa"/>
            <w:tcBorders>
              <w:top w:val="nil"/>
              <w:left w:val="nil"/>
              <w:bottom w:val="nil"/>
              <w:right w:val="nil"/>
            </w:tcBorders>
            <w:shd w:val="clear" w:color="auto" w:fill="auto"/>
            <w:noWrap/>
            <w:vAlign w:val="bottom"/>
            <w:hideMark/>
          </w:tcPr>
          <w:p w14:paraId="13469CC2" w14:textId="77777777" w:rsidR="00A12125" w:rsidRPr="00A12125" w:rsidRDefault="00A12125" w:rsidP="00A12125">
            <w:r w:rsidRPr="00A12125">
              <w:t>3.3</w:t>
            </w:r>
          </w:p>
        </w:tc>
        <w:tc>
          <w:tcPr>
            <w:tcW w:w="800" w:type="dxa"/>
            <w:tcBorders>
              <w:top w:val="nil"/>
              <w:left w:val="nil"/>
              <w:bottom w:val="nil"/>
              <w:right w:val="nil"/>
            </w:tcBorders>
            <w:shd w:val="clear" w:color="auto" w:fill="auto"/>
            <w:noWrap/>
            <w:vAlign w:val="bottom"/>
            <w:hideMark/>
          </w:tcPr>
          <w:p w14:paraId="16F86B23" w14:textId="77777777" w:rsidR="00A12125" w:rsidRPr="00A12125" w:rsidRDefault="00A12125" w:rsidP="00A12125">
            <w:r w:rsidRPr="00A12125">
              <w:t>4.7</w:t>
            </w:r>
          </w:p>
        </w:tc>
      </w:tr>
      <w:tr w:rsidR="00A12125" w:rsidRPr="00A12125" w14:paraId="5A71298E"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20992EB" w14:textId="77777777" w:rsidR="00A12125" w:rsidRPr="00A12125" w:rsidRDefault="00A12125" w:rsidP="00A12125">
            <w:r w:rsidRPr="00A12125">
              <w:t>74</w:t>
            </w:r>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77777777" w:rsidR="00A12125" w:rsidRPr="00A12125" w:rsidRDefault="00A12125" w:rsidP="00A12125">
            <w:r w:rsidRPr="00A12125">
              <w:t>44</w:t>
            </w:r>
          </w:p>
        </w:tc>
        <w:tc>
          <w:tcPr>
            <w:tcW w:w="300" w:type="dxa"/>
            <w:tcBorders>
              <w:top w:val="nil"/>
              <w:left w:val="nil"/>
              <w:bottom w:val="nil"/>
              <w:right w:val="nil"/>
            </w:tcBorders>
            <w:shd w:val="clear" w:color="auto" w:fill="auto"/>
            <w:noWrap/>
            <w:vAlign w:val="bottom"/>
            <w:hideMark/>
          </w:tcPr>
          <w:p w14:paraId="408ADB69"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2A101B05" w14:textId="77777777" w:rsidR="00A12125" w:rsidRPr="00A12125" w:rsidRDefault="00A12125" w:rsidP="00A12125">
            <w:r w:rsidRPr="00A12125">
              <w:t>9.4</w:t>
            </w:r>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77777777" w:rsidR="00A12125" w:rsidRPr="00A12125" w:rsidRDefault="00A12125" w:rsidP="00A12125">
            <w:r w:rsidRPr="00A12125">
              <w:t>3.0</w:t>
            </w:r>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77777777" w:rsidR="00A12125" w:rsidRPr="00A12125" w:rsidRDefault="00A12125" w:rsidP="00A12125">
            <w:r w:rsidRPr="00A12125">
              <w:t>4.7</w:t>
            </w:r>
          </w:p>
        </w:tc>
      </w:tr>
    </w:tbl>
    <w:p w14:paraId="148443DA" w14:textId="6EE6040A" w:rsidR="001A5B3B" w:rsidRDefault="001A5B3B">
      <w:pPr>
        <w:rPr>
          <w:iCs/>
          <w:color w:val="44546A" w:themeColor="text2"/>
          <w:sz w:val="18"/>
          <w:szCs w:val="18"/>
        </w:rPr>
      </w:pPr>
    </w:p>
    <w:p w14:paraId="67561DE8" w14:textId="02E7F318" w:rsidR="00D1126E" w:rsidRDefault="002B358C" w:rsidP="00530C3C">
      <w:r>
        <w:rPr>
          <w:b/>
        </w:rPr>
        <w:t>Table 2</w:t>
      </w:r>
      <w:r>
        <w:t xml:space="preserve"> </w:t>
      </w:r>
      <w:r w:rsidRPr="002B358C">
        <w:t xml:space="preserve">Species significantly driving cluster groups (Euclidean distance) include the same dominant species in each assemblage type (Sedge by </w:t>
      </w:r>
      <w:r w:rsidRPr="00E34BC8">
        <w:rPr>
          <w:i/>
          <w:iCs/>
          <w:rPrChange w:id="181" w:author="Daniel Stewart" w:date="2023-02-02T12:31:00Z">
            <w:rPr/>
          </w:rPrChange>
        </w:rPr>
        <w:t>Carex lyngbyei</w:t>
      </w:r>
      <w:r w:rsidRPr="002B358C">
        <w:t xml:space="preserve">, Fescue by </w:t>
      </w:r>
      <w:del w:id="182" w:author="Stefanie Lane" w:date="2023-02-08T10:04:00Z">
        <w:r w:rsidRPr="00E34BC8" w:rsidDel="00B678A8">
          <w:rPr>
            <w:i/>
            <w:iCs/>
            <w:rPrChange w:id="183" w:author="Daniel Stewart" w:date="2023-02-02T12:31:00Z">
              <w:rPr/>
            </w:rPrChange>
          </w:rPr>
          <w:delText>Festuca arundinacea</w:delText>
        </w:r>
      </w:del>
      <w:ins w:id="184" w:author="Stefanie Lane" w:date="2023-02-08T10:04:00Z">
        <w:r w:rsidR="00B678A8">
          <w:rPr>
            <w:i/>
            <w:iCs/>
          </w:rPr>
          <w:t>Schedonorus arundinaceus</w:t>
        </w:r>
      </w:ins>
      <w:r w:rsidRPr="002B358C">
        <w:t xml:space="preserve">, Bogbean by </w:t>
      </w:r>
      <w:r w:rsidRPr="00E34BC8">
        <w:rPr>
          <w:i/>
          <w:iCs/>
          <w:rPrChange w:id="185" w:author="Daniel Stewart" w:date="2023-02-02T12:31:00Z">
            <w:rPr/>
          </w:rPrChange>
        </w:rPr>
        <w:t>Menyanthes trifoliata</w:t>
      </w:r>
      <w:r w:rsidRPr="002B358C">
        <w:t>). Indicator species significantly defining the assemblage reported for p &lt; 0.05</w:t>
      </w:r>
      <w:r w:rsidR="00530C3C">
        <w:fldChar w:fldCharType="begin"/>
      </w:r>
      <w:r w:rsidR="00530C3C">
        <w:instrText xml:space="preserve"> LINK </w:instrText>
      </w:r>
      <w:r w:rsidR="00D1126E">
        <w:instrText xml:space="preserve">Excel.Sheet.12 https://ubcca-my.sharepoint.com/personal/stefanie_lane_ubc_ca/Documents/Documents/Dissertation/CommunityStability/tables.xlsx Indic_noIndVal!R4C1:R28C9 </w:instrText>
      </w:r>
      <w:r w:rsidR="00530C3C">
        <w:instrText xml:space="preserve">\a \f 4 \h </w:instrText>
      </w:r>
      <w:r w:rsidR="00B07913">
        <w:instrText xml:space="preserve"> \* MERGEFORMAT </w:instrText>
      </w:r>
      <w:r w:rsidR="00530C3C">
        <w:fldChar w:fldCharType="separate"/>
      </w:r>
    </w:p>
    <w:tbl>
      <w:tblPr>
        <w:tblW w:w="10440" w:type="dxa"/>
        <w:tblLook w:val="04A0" w:firstRow="1" w:lastRow="0" w:firstColumn="1" w:lastColumn="0" w:noHBand="0" w:noVBand="1"/>
      </w:tblPr>
      <w:tblGrid>
        <w:gridCol w:w="1091"/>
        <w:gridCol w:w="2262"/>
        <w:gridCol w:w="810"/>
        <w:gridCol w:w="300"/>
        <w:gridCol w:w="2262"/>
        <w:gridCol w:w="751"/>
        <w:gridCol w:w="262"/>
        <w:gridCol w:w="2262"/>
        <w:gridCol w:w="881"/>
      </w:tblGrid>
      <w:tr w:rsidR="00D1126E" w:rsidRPr="00D1126E" w14:paraId="3104E92D" w14:textId="77777777" w:rsidTr="00D1126E">
        <w:trPr>
          <w:divId w:val="1944339710"/>
          <w:trHeight w:val="260"/>
        </w:trPr>
        <w:tc>
          <w:tcPr>
            <w:tcW w:w="1091" w:type="dxa"/>
            <w:tcBorders>
              <w:top w:val="nil"/>
              <w:left w:val="nil"/>
              <w:bottom w:val="single" w:sz="4" w:space="0" w:color="auto"/>
              <w:right w:val="nil"/>
            </w:tcBorders>
            <w:shd w:val="clear" w:color="auto" w:fill="auto"/>
            <w:noWrap/>
            <w:vAlign w:val="bottom"/>
            <w:hideMark/>
          </w:tcPr>
          <w:p w14:paraId="4E0FF794" w14:textId="444A095D"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5599D7CF"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r w:rsidRPr="00D1126E">
              <w:rPr>
                <w:rFonts w:ascii="Calibri" w:eastAsia="Times New Roman" w:hAnsi="Calibri" w:cs="Calibri"/>
                <w:b/>
                <w:bCs/>
                <w:color w:val="000000"/>
                <w:sz w:val="20"/>
                <w:szCs w:val="20"/>
              </w:rPr>
              <w:t>1979</w:t>
            </w:r>
          </w:p>
        </w:tc>
        <w:tc>
          <w:tcPr>
            <w:tcW w:w="300" w:type="dxa"/>
            <w:tcBorders>
              <w:top w:val="nil"/>
              <w:left w:val="nil"/>
              <w:bottom w:val="nil"/>
              <w:right w:val="nil"/>
            </w:tcBorders>
            <w:shd w:val="clear" w:color="auto" w:fill="auto"/>
            <w:noWrap/>
            <w:vAlign w:val="bottom"/>
            <w:hideMark/>
          </w:tcPr>
          <w:p w14:paraId="09F90163"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30B6D6A2"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r w:rsidRPr="00D1126E">
              <w:rPr>
                <w:rFonts w:ascii="Calibri" w:eastAsia="Times New Roman" w:hAnsi="Calibri" w:cs="Calibri"/>
                <w:b/>
                <w:bCs/>
                <w:color w:val="000000"/>
                <w:sz w:val="20"/>
                <w:szCs w:val="20"/>
              </w:rPr>
              <w:t>1999</w:t>
            </w:r>
          </w:p>
        </w:tc>
        <w:tc>
          <w:tcPr>
            <w:tcW w:w="262" w:type="dxa"/>
            <w:tcBorders>
              <w:top w:val="nil"/>
              <w:left w:val="nil"/>
              <w:bottom w:val="nil"/>
              <w:right w:val="nil"/>
            </w:tcBorders>
            <w:shd w:val="clear" w:color="auto" w:fill="auto"/>
            <w:noWrap/>
            <w:vAlign w:val="bottom"/>
            <w:hideMark/>
          </w:tcPr>
          <w:p w14:paraId="7154CA02"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5CD6A1AA" w14:textId="77777777" w:rsidR="00D1126E" w:rsidRPr="00D1126E" w:rsidRDefault="00D1126E" w:rsidP="00D1126E">
            <w:pPr>
              <w:spacing w:after="0" w:line="240" w:lineRule="auto"/>
              <w:jc w:val="center"/>
              <w:rPr>
                <w:rFonts w:ascii="Calibri" w:eastAsia="Times New Roman" w:hAnsi="Calibri" w:cs="Calibri"/>
                <w:b/>
                <w:bCs/>
                <w:color w:val="000000"/>
                <w:sz w:val="20"/>
                <w:szCs w:val="20"/>
              </w:rPr>
            </w:pPr>
            <w:r w:rsidRPr="00D1126E">
              <w:rPr>
                <w:rFonts w:ascii="Calibri" w:eastAsia="Times New Roman" w:hAnsi="Calibri" w:cs="Calibri"/>
                <w:b/>
                <w:bCs/>
                <w:color w:val="000000"/>
                <w:sz w:val="20"/>
                <w:szCs w:val="20"/>
              </w:rPr>
              <w:t>2019</w:t>
            </w:r>
          </w:p>
        </w:tc>
      </w:tr>
      <w:tr w:rsidR="00D1126E" w:rsidRPr="00D1126E" w14:paraId="7D401E9A" w14:textId="77777777" w:rsidTr="00D1126E">
        <w:trPr>
          <w:divId w:val="1944339710"/>
          <w:trHeight w:val="780"/>
        </w:trPr>
        <w:tc>
          <w:tcPr>
            <w:tcW w:w="1091" w:type="dxa"/>
            <w:tcBorders>
              <w:top w:val="nil"/>
              <w:left w:val="nil"/>
              <w:bottom w:val="single" w:sz="4" w:space="0" w:color="auto"/>
              <w:right w:val="nil"/>
            </w:tcBorders>
            <w:shd w:val="clear" w:color="auto" w:fill="auto"/>
            <w:vAlign w:val="center"/>
            <w:hideMark/>
          </w:tcPr>
          <w:p w14:paraId="247224D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Cluster Group Name</w:t>
            </w:r>
          </w:p>
        </w:tc>
        <w:tc>
          <w:tcPr>
            <w:tcW w:w="2149" w:type="dxa"/>
            <w:tcBorders>
              <w:top w:val="nil"/>
              <w:left w:val="nil"/>
              <w:bottom w:val="single" w:sz="4" w:space="0" w:color="auto"/>
              <w:right w:val="nil"/>
            </w:tcBorders>
            <w:shd w:val="clear" w:color="auto" w:fill="auto"/>
            <w:noWrap/>
            <w:vAlign w:val="center"/>
            <w:hideMark/>
          </w:tcPr>
          <w:p w14:paraId="49FBF62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Species</w:t>
            </w:r>
          </w:p>
        </w:tc>
        <w:tc>
          <w:tcPr>
            <w:tcW w:w="810" w:type="dxa"/>
            <w:tcBorders>
              <w:top w:val="nil"/>
              <w:left w:val="nil"/>
              <w:bottom w:val="single" w:sz="4" w:space="0" w:color="auto"/>
              <w:right w:val="nil"/>
            </w:tcBorders>
            <w:shd w:val="clear" w:color="auto" w:fill="auto"/>
            <w:noWrap/>
            <w:vAlign w:val="center"/>
            <w:hideMark/>
          </w:tcPr>
          <w:p w14:paraId="621E991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p-value</w:t>
            </w:r>
          </w:p>
        </w:tc>
        <w:tc>
          <w:tcPr>
            <w:tcW w:w="300" w:type="dxa"/>
            <w:tcBorders>
              <w:top w:val="nil"/>
              <w:left w:val="nil"/>
              <w:bottom w:val="nil"/>
              <w:right w:val="nil"/>
            </w:tcBorders>
            <w:shd w:val="clear" w:color="auto" w:fill="auto"/>
            <w:noWrap/>
            <w:vAlign w:val="bottom"/>
            <w:hideMark/>
          </w:tcPr>
          <w:p w14:paraId="4AE41BA3"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single" w:sz="4" w:space="0" w:color="auto"/>
              <w:right w:val="nil"/>
            </w:tcBorders>
            <w:shd w:val="clear" w:color="auto" w:fill="auto"/>
            <w:noWrap/>
            <w:vAlign w:val="center"/>
            <w:hideMark/>
          </w:tcPr>
          <w:p w14:paraId="2C0527F7"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Species</w:t>
            </w:r>
          </w:p>
        </w:tc>
        <w:tc>
          <w:tcPr>
            <w:tcW w:w="751" w:type="dxa"/>
            <w:tcBorders>
              <w:top w:val="nil"/>
              <w:left w:val="nil"/>
              <w:bottom w:val="single" w:sz="4" w:space="0" w:color="auto"/>
              <w:right w:val="nil"/>
            </w:tcBorders>
            <w:shd w:val="clear" w:color="auto" w:fill="auto"/>
            <w:noWrap/>
            <w:vAlign w:val="center"/>
            <w:hideMark/>
          </w:tcPr>
          <w:p w14:paraId="5CDAE9D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p-value</w:t>
            </w:r>
          </w:p>
        </w:tc>
        <w:tc>
          <w:tcPr>
            <w:tcW w:w="262" w:type="dxa"/>
            <w:tcBorders>
              <w:top w:val="nil"/>
              <w:left w:val="nil"/>
              <w:bottom w:val="nil"/>
              <w:right w:val="nil"/>
            </w:tcBorders>
            <w:shd w:val="clear" w:color="auto" w:fill="auto"/>
            <w:noWrap/>
            <w:vAlign w:val="center"/>
            <w:hideMark/>
          </w:tcPr>
          <w:p w14:paraId="554A0FBC"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single" w:sz="4" w:space="0" w:color="auto"/>
              <w:right w:val="nil"/>
            </w:tcBorders>
            <w:shd w:val="clear" w:color="auto" w:fill="auto"/>
            <w:noWrap/>
            <w:vAlign w:val="center"/>
            <w:hideMark/>
          </w:tcPr>
          <w:p w14:paraId="154A7A5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Species</w:t>
            </w:r>
          </w:p>
        </w:tc>
        <w:tc>
          <w:tcPr>
            <w:tcW w:w="881" w:type="dxa"/>
            <w:tcBorders>
              <w:top w:val="nil"/>
              <w:left w:val="nil"/>
              <w:bottom w:val="single" w:sz="4" w:space="0" w:color="auto"/>
              <w:right w:val="nil"/>
            </w:tcBorders>
            <w:shd w:val="clear" w:color="auto" w:fill="auto"/>
            <w:noWrap/>
            <w:vAlign w:val="center"/>
            <w:hideMark/>
          </w:tcPr>
          <w:p w14:paraId="6544035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p-value</w:t>
            </w:r>
          </w:p>
        </w:tc>
      </w:tr>
      <w:tr w:rsidR="00D1126E" w:rsidRPr="00D1126E" w14:paraId="588271C7" w14:textId="77777777" w:rsidTr="00D1126E">
        <w:trPr>
          <w:divId w:val="1944339710"/>
          <w:trHeight w:val="270"/>
        </w:trPr>
        <w:tc>
          <w:tcPr>
            <w:tcW w:w="1091" w:type="dxa"/>
            <w:tcBorders>
              <w:top w:val="nil"/>
              <w:left w:val="nil"/>
              <w:bottom w:val="nil"/>
              <w:right w:val="nil"/>
            </w:tcBorders>
            <w:shd w:val="clear" w:color="auto" w:fill="auto"/>
            <w:vAlign w:val="bottom"/>
            <w:hideMark/>
          </w:tcPr>
          <w:p w14:paraId="1FE2F488"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0CBBF2D"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0371FCEA"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004F22"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71E8B90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80FD83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2E60A72"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E2BA32A"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5B1F3D60" w14:textId="77777777" w:rsidR="00D1126E" w:rsidRPr="00D1126E" w:rsidRDefault="00D1126E" w:rsidP="00D1126E">
            <w:pPr>
              <w:spacing w:after="0" w:line="240" w:lineRule="auto"/>
              <w:rPr>
                <w:rFonts w:ascii="Times New Roman" w:eastAsia="Times New Roman" w:hAnsi="Times New Roman" w:cs="Times New Roman"/>
                <w:sz w:val="20"/>
                <w:szCs w:val="20"/>
              </w:rPr>
            </w:pPr>
          </w:p>
        </w:tc>
      </w:tr>
      <w:tr w:rsidR="00D1126E" w:rsidRPr="00D1126E" w14:paraId="4D9EB1F5" w14:textId="77777777" w:rsidTr="00D1126E">
        <w:trPr>
          <w:divId w:val="1944339710"/>
          <w:trHeight w:val="260"/>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1F53BA5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"Sedge"</w:t>
            </w:r>
          </w:p>
        </w:tc>
        <w:tc>
          <w:tcPr>
            <w:tcW w:w="2149" w:type="dxa"/>
            <w:tcBorders>
              <w:top w:val="single" w:sz="8" w:space="0" w:color="auto"/>
              <w:left w:val="nil"/>
              <w:bottom w:val="nil"/>
              <w:right w:val="nil"/>
            </w:tcBorders>
            <w:shd w:val="clear" w:color="auto" w:fill="auto"/>
            <w:noWrap/>
            <w:vAlign w:val="bottom"/>
            <w:hideMark/>
          </w:tcPr>
          <w:p w14:paraId="6A201CF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Carex lyngbyei</w:t>
            </w:r>
          </w:p>
        </w:tc>
        <w:tc>
          <w:tcPr>
            <w:tcW w:w="810" w:type="dxa"/>
            <w:tcBorders>
              <w:top w:val="single" w:sz="8" w:space="0" w:color="auto"/>
              <w:left w:val="nil"/>
              <w:bottom w:val="single" w:sz="4" w:space="0" w:color="auto"/>
              <w:right w:val="nil"/>
            </w:tcBorders>
            <w:shd w:val="clear" w:color="auto" w:fill="auto"/>
            <w:noWrap/>
            <w:vAlign w:val="bottom"/>
            <w:hideMark/>
          </w:tcPr>
          <w:p w14:paraId="6D03A0D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single" w:sz="8" w:space="0" w:color="auto"/>
              <w:left w:val="nil"/>
              <w:bottom w:val="nil"/>
              <w:right w:val="nil"/>
            </w:tcBorders>
            <w:shd w:val="clear" w:color="auto" w:fill="auto"/>
            <w:noWrap/>
            <w:vAlign w:val="bottom"/>
            <w:hideMark/>
          </w:tcPr>
          <w:p w14:paraId="3F3D6C82"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single" w:sz="8" w:space="0" w:color="auto"/>
              <w:left w:val="nil"/>
              <w:bottom w:val="nil"/>
              <w:right w:val="nil"/>
            </w:tcBorders>
            <w:shd w:val="clear" w:color="auto" w:fill="auto"/>
            <w:noWrap/>
            <w:vAlign w:val="bottom"/>
            <w:hideMark/>
          </w:tcPr>
          <w:p w14:paraId="3278975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Carex lyngbyei</w:t>
            </w:r>
          </w:p>
        </w:tc>
        <w:tc>
          <w:tcPr>
            <w:tcW w:w="751" w:type="dxa"/>
            <w:tcBorders>
              <w:top w:val="single" w:sz="8" w:space="0" w:color="auto"/>
              <w:left w:val="nil"/>
              <w:bottom w:val="nil"/>
              <w:right w:val="nil"/>
            </w:tcBorders>
            <w:shd w:val="clear" w:color="auto" w:fill="auto"/>
            <w:noWrap/>
            <w:vAlign w:val="bottom"/>
            <w:hideMark/>
          </w:tcPr>
          <w:p w14:paraId="57537FF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single" w:sz="8" w:space="0" w:color="auto"/>
              <w:left w:val="nil"/>
              <w:bottom w:val="nil"/>
              <w:right w:val="nil"/>
            </w:tcBorders>
            <w:shd w:val="clear" w:color="auto" w:fill="auto"/>
            <w:noWrap/>
            <w:vAlign w:val="bottom"/>
            <w:hideMark/>
          </w:tcPr>
          <w:p w14:paraId="3961BF0A"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single" w:sz="8" w:space="0" w:color="auto"/>
              <w:left w:val="nil"/>
              <w:bottom w:val="single" w:sz="4" w:space="0" w:color="auto"/>
              <w:right w:val="nil"/>
            </w:tcBorders>
            <w:shd w:val="clear" w:color="auto" w:fill="auto"/>
            <w:noWrap/>
            <w:vAlign w:val="bottom"/>
            <w:hideMark/>
          </w:tcPr>
          <w:p w14:paraId="75EAA9F6"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Carex lyngbyei</w:t>
            </w:r>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46873F93"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64341CF8"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5C1DEFC0"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3837A3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Sagittaria latifolia</w:t>
            </w:r>
          </w:p>
        </w:tc>
        <w:tc>
          <w:tcPr>
            <w:tcW w:w="810" w:type="dxa"/>
            <w:tcBorders>
              <w:top w:val="nil"/>
              <w:left w:val="nil"/>
              <w:bottom w:val="single" w:sz="4" w:space="0" w:color="auto"/>
              <w:right w:val="nil"/>
            </w:tcBorders>
            <w:shd w:val="clear" w:color="auto" w:fill="auto"/>
            <w:noWrap/>
            <w:vAlign w:val="bottom"/>
            <w:hideMark/>
          </w:tcPr>
          <w:p w14:paraId="65F50F5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055A3149"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021653B"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Impatiens capensis</w:t>
            </w:r>
          </w:p>
        </w:tc>
        <w:tc>
          <w:tcPr>
            <w:tcW w:w="751" w:type="dxa"/>
            <w:tcBorders>
              <w:top w:val="single" w:sz="4" w:space="0" w:color="auto"/>
              <w:left w:val="nil"/>
              <w:bottom w:val="single" w:sz="4" w:space="0" w:color="auto"/>
              <w:right w:val="nil"/>
            </w:tcBorders>
            <w:shd w:val="clear" w:color="auto" w:fill="auto"/>
            <w:noWrap/>
            <w:vAlign w:val="bottom"/>
            <w:hideMark/>
          </w:tcPr>
          <w:p w14:paraId="4C356C9D"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262" w:type="dxa"/>
            <w:tcBorders>
              <w:top w:val="nil"/>
              <w:left w:val="nil"/>
              <w:bottom w:val="nil"/>
              <w:right w:val="nil"/>
            </w:tcBorders>
            <w:shd w:val="clear" w:color="auto" w:fill="auto"/>
            <w:noWrap/>
            <w:vAlign w:val="bottom"/>
            <w:hideMark/>
          </w:tcPr>
          <w:p w14:paraId="3894975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377E589E"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051A7CD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3EDB32E8" w14:textId="77777777" w:rsidTr="00D1126E">
        <w:trPr>
          <w:divId w:val="1944339710"/>
          <w:trHeight w:val="270"/>
        </w:trPr>
        <w:tc>
          <w:tcPr>
            <w:tcW w:w="1091" w:type="dxa"/>
            <w:vMerge/>
            <w:tcBorders>
              <w:top w:val="single" w:sz="8" w:space="0" w:color="auto"/>
              <w:left w:val="single" w:sz="8" w:space="0" w:color="auto"/>
              <w:bottom w:val="single" w:sz="8" w:space="0" w:color="000000"/>
              <w:right w:val="nil"/>
            </w:tcBorders>
            <w:vAlign w:val="center"/>
            <w:hideMark/>
          </w:tcPr>
          <w:p w14:paraId="3E484044"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74D6594D"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Schoenoplectus tabernaemontani</w:t>
            </w:r>
          </w:p>
        </w:tc>
        <w:tc>
          <w:tcPr>
            <w:tcW w:w="810" w:type="dxa"/>
            <w:tcBorders>
              <w:top w:val="nil"/>
              <w:left w:val="nil"/>
              <w:bottom w:val="single" w:sz="8" w:space="0" w:color="auto"/>
              <w:right w:val="nil"/>
            </w:tcBorders>
            <w:shd w:val="clear" w:color="auto" w:fill="auto"/>
            <w:noWrap/>
            <w:vAlign w:val="bottom"/>
            <w:hideMark/>
          </w:tcPr>
          <w:p w14:paraId="5E2CCEB0"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single" w:sz="8" w:space="0" w:color="auto"/>
              <w:right w:val="nil"/>
            </w:tcBorders>
            <w:shd w:val="clear" w:color="auto" w:fill="auto"/>
            <w:noWrap/>
            <w:vAlign w:val="bottom"/>
            <w:hideMark/>
          </w:tcPr>
          <w:p w14:paraId="78022F8B"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nil"/>
              <w:left w:val="nil"/>
              <w:bottom w:val="single" w:sz="8" w:space="0" w:color="auto"/>
              <w:right w:val="nil"/>
            </w:tcBorders>
            <w:shd w:val="clear" w:color="auto" w:fill="auto"/>
            <w:noWrap/>
            <w:vAlign w:val="bottom"/>
            <w:hideMark/>
          </w:tcPr>
          <w:p w14:paraId="06E6E022"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w:t>
            </w:r>
          </w:p>
        </w:tc>
        <w:tc>
          <w:tcPr>
            <w:tcW w:w="751" w:type="dxa"/>
            <w:tcBorders>
              <w:top w:val="nil"/>
              <w:left w:val="nil"/>
              <w:bottom w:val="single" w:sz="8" w:space="0" w:color="auto"/>
              <w:right w:val="nil"/>
            </w:tcBorders>
            <w:shd w:val="clear" w:color="auto" w:fill="auto"/>
            <w:noWrap/>
            <w:vAlign w:val="bottom"/>
            <w:hideMark/>
          </w:tcPr>
          <w:p w14:paraId="62313CE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62" w:type="dxa"/>
            <w:tcBorders>
              <w:top w:val="nil"/>
              <w:left w:val="nil"/>
              <w:bottom w:val="single" w:sz="8" w:space="0" w:color="auto"/>
              <w:right w:val="nil"/>
            </w:tcBorders>
            <w:shd w:val="clear" w:color="auto" w:fill="auto"/>
            <w:noWrap/>
            <w:vAlign w:val="bottom"/>
            <w:hideMark/>
          </w:tcPr>
          <w:p w14:paraId="15FA9834"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nil"/>
              <w:left w:val="nil"/>
              <w:bottom w:val="single" w:sz="8" w:space="0" w:color="auto"/>
              <w:right w:val="nil"/>
            </w:tcBorders>
            <w:shd w:val="clear" w:color="auto" w:fill="auto"/>
            <w:noWrap/>
            <w:vAlign w:val="bottom"/>
            <w:hideMark/>
          </w:tcPr>
          <w:p w14:paraId="49ADC966"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w:t>
            </w:r>
          </w:p>
        </w:tc>
        <w:tc>
          <w:tcPr>
            <w:tcW w:w="881" w:type="dxa"/>
            <w:tcBorders>
              <w:top w:val="nil"/>
              <w:left w:val="nil"/>
              <w:bottom w:val="single" w:sz="8" w:space="0" w:color="auto"/>
              <w:right w:val="single" w:sz="8" w:space="0" w:color="auto"/>
            </w:tcBorders>
            <w:shd w:val="clear" w:color="auto" w:fill="auto"/>
            <w:noWrap/>
            <w:vAlign w:val="bottom"/>
            <w:hideMark/>
          </w:tcPr>
          <w:p w14:paraId="2B1424F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664D000" w14:textId="77777777" w:rsidTr="00D1126E">
        <w:trPr>
          <w:divId w:val="1944339710"/>
          <w:trHeight w:val="270"/>
        </w:trPr>
        <w:tc>
          <w:tcPr>
            <w:tcW w:w="1091" w:type="dxa"/>
            <w:tcBorders>
              <w:top w:val="nil"/>
              <w:left w:val="nil"/>
              <w:bottom w:val="nil"/>
              <w:right w:val="nil"/>
            </w:tcBorders>
            <w:shd w:val="clear" w:color="auto" w:fill="auto"/>
            <w:vAlign w:val="bottom"/>
            <w:hideMark/>
          </w:tcPr>
          <w:p w14:paraId="7A3CCEEF"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9DBB32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4C753457"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65BE87"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254B217A"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4E50166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7177E8B2"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026E3DC"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0F0037AE" w14:textId="77777777" w:rsidR="00D1126E" w:rsidRPr="00D1126E" w:rsidRDefault="00D1126E" w:rsidP="00D1126E">
            <w:pPr>
              <w:spacing w:after="0" w:line="240" w:lineRule="auto"/>
              <w:rPr>
                <w:rFonts w:ascii="Times New Roman" w:eastAsia="Times New Roman" w:hAnsi="Times New Roman" w:cs="Times New Roman"/>
                <w:sz w:val="20"/>
                <w:szCs w:val="20"/>
              </w:rPr>
            </w:pPr>
          </w:p>
        </w:tc>
      </w:tr>
      <w:tr w:rsidR="00D1126E" w:rsidRPr="00D1126E" w14:paraId="37D3C5A9" w14:textId="77777777" w:rsidTr="00D1126E">
        <w:trPr>
          <w:divId w:val="1944339710"/>
          <w:trHeight w:val="260"/>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48C55E9"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"Fescue"</w:t>
            </w:r>
          </w:p>
        </w:tc>
        <w:tc>
          <w:tcPr>
            <w:tcW w:w="2149" w:type="dxa"/>
            <w:tcBorders>
              <w:top w:val="single" w:sz="8" w:space="0" w:color="auto"/>
              <w:left w:val="nil"/>
              <w:bottom w:val="nil"/>
              <w:right w:val="nil"/>
            </w:tcBorders>
            <w:shd w:val="clear" w:color="auto" w:fill="auto"/>
            <w:noWrap/>
            <w:vAlign w:val="bottom"/>
            <w:hideMark/>
          </w:tcPr>
          <w:p w14:paraId="06C8912F" w14:textId="598F0DCE" w:rsidR="00D1126E" w:rsidRPr="00D1126E" w:rsidRDefault="00D1126E" w:rsidP="00D1126E">
            <w:pPr>
              <w:spacing w:after="0" w:line="240" w:lineRule="auto"/>
              <w:rPr>
                <w:rFonts w:ascii="Calibri" w:eastAsia="Times New Roman" w:hAnsi="Calibri" w:cs="Calibri"/>
                <w:i/>
                <w:iCs/>
                <w:color w:val="000000"/>
                <w:sz w:val="20"/>
                <w:szCs w:val="20"/>
              </w:rPr>
            </w:pPr>
            <w:del w:id="186" w:author="Stefanie Lane" w:date="2023-02-08T10:04:00Z">
              <w:r w:rsidRPr="00D1126E" w:rsidDel="00B678A8">
                <w:rPr>
                  <w:rFonts w:ascii="Calibri" w:eastAsia="Times New Roman" w:hAnsi="Calibri" w:cs="Calibri"/>
                  <w:i/>
                  <w:iCs/>
                  <w:color w:val="000000"/>
                  <w:sz w:val="20"/>
                  <w:szCs w:val="20"/>
                </w:rPr>
                <w:delText xml:space="preserve">Festuca </w:delText>
              </w:r>
              <w:r w:rsidR="00DF171B" w:rsidRPr="00D1126E" w:rsidDel="00B678A8">
                <w:rPr>
                  <w:rFonts w:ascii="Calibri" w:eastAsia="Times New Roman" w:hAnsi="Calibri" w:cs="Calibri"/>
                  <w:i/>
                  <w:iCs/>
                  <w:color w:val="000000"/>
                  <w:sz w:val="20"/>
                  <w:szCs w:val="20"/>
                </w:rPr>
                <w:delText>arundinacea</w:delText>
              </w:r>
            </w:del>
            <w:ins w:id="187" w:author="Stefanie Lane" w:date="2023-02-08T10:04:00Z">
              <w:r w:rsidR="00B678A8">
                <w:rPr>
                  <w:rFonts w:ascii="Calibri" w:eastAsia="Times New Roman" w:hAnsi="Calibri" w:cs="Calibri"/>
                  <w:i/>
                  <w:iCs/>
                  <w:color w:val="000000"/>
                  <w:sz w:val="20"/>
                  <w:szCs w:val="20"/>
                </w:rPr>
                <w:t>Schedonorus arundinaceus</w:t>
              </w:r>
            </w:ins>
          </w:p>
        </w:tc>
        <w:tc>
          <w:tcPr>
            <w:tcW w:w="810" w:type="dxa"/>
            <w:tcBorders>
              <w:top w:val="single" w:sz="8" w:space="0" w:color="auto"/>
              <w:left w:val="nil"/>
              <w:bottom w:val="single" w:sz="4" w:space="0" w:color="auto"/>
              <w:right w:val="nil"/>
            </w:tcBorders>
            <w:shd w:val="clear" w:color="auto" w:fill="auto"/>
            <w:noWrap/>
            <w:vAlign w:val="bottom"/>
            <w:hideMark/>
          </w:tcPr>
          <w:p w14:paraId="57765AC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single" w:sz="8" w:space="0" w:color="auto"/>
              <w:left w:val="nil"/>
              <w:bottom w:val="nil"/>
              <w:right w:val="nil"/>
            </w:tcBorders>
            <w:shd w:val="clear" w:color="auto" w:fill="auto"/>
            <w:noWrap/>
            <w:vAlign w:val="bottom"/>
            <w:hideMark/>
          </w:tcPr>
          <w:p w14:paraId="7284EEDC"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single" w:sz="8" w:space="0" w:color="auto"/>
              <w:left w:val="nil"/>
              <w:bottom w:val="nil"/>
              <w:right w:val="nil"/>
            </w:tcBorders>
            <w:shd w:val="clear" w:color="auto" w:fill="auto"/>
            <w:noWrap/>
            <w:vAlign w:val="bottom"/>
            <w:hideMark/>
          </w:tcPr>
          <w:p w14:paraId="70CC7012"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Poa palustris</w:t>
            </w:r>
          </w:p>
        </w:tc>
        <w:tc>
          <w:tcPr>
            <w:tcW w:w="751" w:type="dxa"/>
            <w:tcBorders>
              <w:top w:val="single" w:sz="8" w:space="0" w:color="auto"/>
              <w:left w:val="nil"/>
              <w:bottom w:val="single" w:sz="4" w:space="0" w:color="auto"/>
              <w:right w:val="nil"/>
            </w:tcBorders>
            <w:shd w:val="clear" w:color="auto" w:fill="auto"/>
            <w:noWrap/>
            <w:vAlign w:val="bottom"/>
            <w:hideMark/>
          </w:tcPr>
          <w:p w14:paraId="6DF4500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single" w:sz="8" w:space="0" w:color="auto"/>
              <w:left w:val="nil"/>
              <w:bottom w:val="nil"/>
              <w:right w:val="nil"/>
            </w:tcBorders>
            <w:shd w:val="clear" w:color="auto" w:fill="auto"/>
            <w:noWrap/>
            <w:vAlign w:val="bottom"/>
            <w:hideMark/>
          </w:tcPr>
          <w:p w14:paraId="50AE451A"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single" w:sz="8" w:space="0" w:color="auto"/>
              <w:left w:val="nil"/>
              <w:bottom w:val="nil"/>
              <w:right w:val="nil"/>
            </w:tcBorders>
            <w:shd w:val="clear" w:color="auto" w:fill="auto"/>
            <w:noWrap/>
            <w:vAlign w:val="bottom"/>
            <w:hideMark/>
          </w:tcPr>
          <w:p w14:paraId="489DD155" w14:textId="37ABDC52"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xml:space="preserve">Phalaris </w:t>
            </w:r>
            <w:r w:rsidR="00DF171B" w:rsidRPr="00D1126E">
              <w:rPr>
                <w:rFonts w:ascii="Calibri" w:eastAsia="Times New Roman" w:hAnsi="Calibri" w:cs="Calibri"/>
                <w:i/>
                <w:iCs/>
                <w:color w:val="000000"/>
                <w:sz w:val="20"/>
                <w:szCs w:val="20"/>
              </w:rPr>
              <w:t>arundinacea</w:t>
            </w:r>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974906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525E43D7"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5252B7DD"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4A648076"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Salix lasiandra</w:t>
            </w:r>
          </w:p>
        </w:tc>
        <w:tc>
          <w:tcPr>
            <w:tcW w:w="810" w:type="dxa"/>
            <w:tcBorders>
              <w:top w:val="nil"/>
              <w:left w:val="nil"/>
              <w:bottom w:val="single" w:sz="4" w:space="0" w:color="auto"/>
              <w:right w:val="nil"/>
            </w:tcBorders>
            <w:shd w:val="clear" w:color="auto" w:fill="auto"/>
            <w:noWrap/>
            <w:vAlign w:val="bottom"/>
            <w:hideMark/>
          </w:tcPr>
          <w:p w14:paraId="0CA10D4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1987318A"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2843F51" w14:textId="09C1FEFF" w:rsidR="00D1126E" w:rsidRPr="00D1126E" w:rsidRDefault="00D1126E" w:rsidP="00D1126E">
            <w:pPr>
              <w:spacing w:after="0" w:line="240" w:lineRule="auto"/>
              <w:rPr>
                <w:rFonts w:ascii="Calibri" w:eastAsia="Times New Roman" w:hAnsi="Calibri" w:cs="Calibri"/>
                <w:i/>
                <w:iCs/>
                <w:color w:val="000000"/>
                <w:sz w:val="20"/>
                <w:szCs w:val="20"/>
              </w:rPr>
            </w:pPr>
            <w:del w:id="188" w:author="Stefanie Lane" w:date="2023-02-08T10:04:00Z">
              <w:r w:rsidRPr="00D1126E" w:rsidDel="00B678A8">
                <w:rPr>
                  <w:rFonts w:ascii="Calibri" w:eastAsia="Times New Roman" w:hAnsi="Calibri" w:cs="Calibri"/>
                  <w:i/>
                  <w:iCs/>
                  <w:color w:val="000000"/>
                  <w:sz w:val="20"/>
                  <w:szCs w:val="20"/>
                </w:rPr>
                <w:delText xml:space="preserve">Festuca </w:delText>
              </w:r>
              <w:r w:rsidR="00DF171B" w:rsidRPr="00D1126E" w:rsidDel="00B678A8">
                <w:rPr>
                  <w:rFonts w:ascii="Calibri" w:eastAsia="Times New Roman" w:hAnsi="Calibri" w:cs="Calibri"/>
                  <w:i/>
                  <w:iCs/>
                  <w:color w:val="000000"/>
                  <w:sz w:val="20"/>
                  <w:szCs w:val="20"/>
                </w:rPr>
                <w:delText>arundinacea</w:delText>
              </w:r>
            </w:del>
            <w:ins w:id="189" w:author="Stefanie Lane" w:date="2023-02-08T10:04:00Z">
              <w:r w:rsidR="00B678A8">
                <w:rPr>
                  <w:rFonts w:ascii="Calibri" w:eastAsia="Times New Roman" w:hAnsi="Calibri" w:cs="Calibri"/>
                  <w:i/>
                  <w:iCs/>
                  <w:color w:val="000000"/>
                  <w:sz w:val="20"/>
                  <w:szCs w:val="20"/>
                </w:rPr>
                <w:t>Schedonorus arundinaceus</w:t>
              </w:r>
            </w:ins>
          </w:p>
        </w:tc>
        <w:tc>
          <w:tcPr>
            <w:tcW w:w="751" w:type="dxa"/>
            <w:tcBorders>
              <w:top w:val="nil"/>
              <w:left w:val="nil"/>
              <w:bottom w:val="single" w:sz="4" w:space="0" w:color="auto"/>
              <w:right w:val="nil"/>
            </w:tcBorders>
            <w:shd w:val="clear" w:color="auto" w:fill="auto"/>
            <w:noWrap/>
            <w:vAlign w:val="bottom"/>
            <w:hideMark/>
          </w:tcPr>
          <w:p w14:paraId="567DEB8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37C08F0D"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nil"/>
              <w:right w:val="nil"/>
            </w:tcBorders>
            <w:shd w:val="clear" w:color="auto" w:fill="auto"/>
            <w:noWrap/>
            <w:vAlign w:val="bottom"/>
            <w:hideMark/>
          </w:tcPr>
          <w:p w14:paraId="713CC1BB" w14:textId="3E5D9418" w:rsidR="00D1126E" w:rsidRPr="00D1126E" w:rsidRDefault="00D1126E" w:rsidP="00D1126E">
            <w:pPr>
              <w:spacing w:after="0" w:line="240" w:lineRule="auto"/>
              <w:rPr>
                <w:rFonts w:ascii="Calibri" w:eastAsia="Times New Roman" w:hAnsi="Calibri" w:cs="Calibri"/>
                <w:i/>
                <w:iCs/>
                <w:color w:val="000000"/>
                <w:sz w:val="20"/>
                <w:szCs w:val="20"/>
              </w:rPr>
            </w:pPr>
            <w:del w:id="190" w:author="Stefanie Lane" w:date="2023-02-08T10:04:00Z">
              <w:r w:rsidRPr="00D1126E" w:rsidDel="00B678A8">
                <w:rPr>
                  <w:rFonts w:ascii="Calibri" w:eastAsia="Times New Roman" w:hAnsi="Calibri" w:cs="Calibri"/>
                  <w:i/>
                  <w:iCs/>
                  <w:color w:val="000000"/>
                  <w:sz w:val="20"/>
                  <w:szCs w:val="20"/>
                </w:rPr>
                <w:delText xml:space="preserve">Festuca </w:delText>
              </w:r>
              <w:r w:rsidR="00DF171B" w:rsidRPr="00D1126E" w:rsidDel="00B678A8">
                <w:rPr>
                  <w:rFonts w:ascii="Calibri" w:eastAsia="Times New Roman" w:hAnsi="Calibri" w:cs="Calibri"/>
                  <w:i/>
                  <w:iCs/>
                  <w:color w:val="000000"/>
                  <w:sz w:val="20"/>
                  <w:szCs w:val="20"/>
                </w:rPr>
                <w:delText>arundinacea</w:delText>
              </w:r>
            </w:del>
            <w:ins w:id="191" w:author="Stefanie Lane" w:date="2023-02-08T10:04:00Z">
              <w:r w:rsidR="00B678A8">
                <w:rPr>
                  <w:rFonts w:ascii="Calibri" w:eastAsia="Times New Roman" w:hAnsi="Calibri" w:cs="Calibri"/>
                  <w:i/>
                  <w:iCs/>
                  <w:color w:val="000000"/>
                  <w:sz w:val="20"/>
                  <w:szCs w:val="20"/>
                </w:rPr>
                <w:t>Schedonorus arundinaceus</w:t>
              </w:r>
            </w:ins>
          </w:p>
        </w:tc>
        <w:tc>
          <w:tcPr>
            <w:tcW w:w="881" w:type="dxa"/>
            <w:tcBorders>
              <w:top w:val="nil"/>
              <w:left w:val="nil"/>
              <w:bottom w:val="single" w:sz="4" w:space="0" w:color="auto"/>
              <w:right w:val="single" w:sz="8" w:space="0" w:color="auto"/>
            </w:tcBorders>
            <w:shd w:val="clear" w:color="auto" w:fill="auto"/>
            <w:noWrap/>
            <w:vAlign w:val="bottom"/>
            <w:hideMark/>
          </w:tcPr>
          <w:p w14:paraId="42E1253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7D338E4C"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055D6F2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C7E72D9"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palustre</w:t>
            </w:r>
          </w:p>
        </w:tc>
        <w:tc>
          <w:tcPr>
            <w:tcW w:w="810" w:type="dxa"/>
            <w:tcBorders>
              <w:top w:val="nil"/>
              <w:left w:val="nil"/>
              <w:bottom w:val="single" w:sz="4" w:space="0" w:color="auto"/>
              <w:right w:val="nil"/>
            </w:tcBorders>
            <w:shd w:val="clear" w:color="auto" w:fill="auto"/>
            <w:noWrap/>
            <w:vAlign w:val="bottom"/>
            <w:hideMark/>
          </w:tcPr>
          <w:p w14:paraId="4A08F1CE"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54315928"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04362DE6" w14:textId="203D6EAB"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xml:space="preserve">Trifolium </w:t>
            </w:r>
            <w:r w:rsidR="00DF171B" w:rsidRPr="00D1126E">
              <w:rPr>
                <w:rFonts w:ascii="Calibri" w:eastAsia="Times New Roman" w:hAnsi="Calibri" w:cs="Calibri"/>
                <w:i/>
                <w:iCs/>
                <w:color w:val="000000"/>
                <w:sz w:val="20"/>
                <w:szCs w:val="20"/>
              </w:rPr>
              <w:t>wormskioldii</w:t>
            </w:r>
          </w:p>
        </w:tc>
        <w:tc>
          <w:tcPr>
            <w:tcW w:w="751" w:type="dxa"/>
            <w:tcBorders>
              <w:top w:val="nil"/>
              <w:left w:val="nil"/>
              <w:bottom w:val="single" w:sz="4" w:space="0" w:color="auto"/>
              <w:right w:val="nil"/>
            </w:tcBorders>
            <w:shd w:val="clear" w:color="auto" w:fill="auto"/>
            <w:noWrap/>
            <w:vAlign w:val="bottom"/>
            <w:hideMark/>
          </w:tcPr>
          <w:p w14:paraId="2D8B864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5CAB34B2"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2F1187E0"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fluviatile</w:t>
            </w:r>
          </w:p>
        </w:tc>
        <w:tc>
          <w:tcPr>
            <w:tcW w:w="881" w:type="dxa"/>
            <w:tcBorders>
              <w:top w:val="nil"/>
              <w:left w:val="nil"/>
              <w:bottom w:val="single" w:sz="4" w:space="0" w:color="auto"/>
              <w:right w:val="single" w:sz="8" w:space="0" w:color="auto"/>
            </w:tcBorders>
            <w:shd w:val="clear" w:color="auto" w:fill="auto"/>
            <w:noWrap/>
            <w:vAlign w:val="bottom"/>
            <w:hideMark/>
          </w:tcPr>
          <w:p w14:paraId="4E9675D7"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r>
      <w:tr w:rsidR="00D1126E" w:rsidRPr="00D1126E" w14:paraId="6DD307EA"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3DE6E79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5E4FF1A9"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Lathyrus palustris</w:t>
            </w:r>
          </w:p>
        </w:tc>
        <w:tc>
          <w:tcPr>
            <w:tcW w:w="810" w:type="dxa"/>
            <w:tcBorders>
              <w:top w:val="nil"/>
              <w:left w:val="nil"/>
              <w:bottom w:val="single" w:sz="4" w:space="0" w:color="auto"/>
              <w:right w:val="nil"/>
            </w:tcBorders>
            <w:shd w:val="clear" w:color="auto" w:fill="auto"/>
            <w:noWrap/>
            <w:vAlign w:val="bottom"/>
            <w:hideMark/>
          </w:tcPr>
          <w:p w14:paraId="3BF6BDC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03DA7B6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FBC82D7"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Bidens cernua</w:t>
            </w:r>
          </w:p>
        </w:tc>
        <w:tc>
          <w:tcPr>
            <w:tcW w:w="751" w:type="dxa"/>
            <w:tcBorders>
              <w:top w:val="nil"/>
              <w:left w:val="nil"/>
              <w:bottom w:val="single" w:sz="4" w:space="0" w:color="auto"/>
              <w:right w:val="nil"/>
            </w:tcBorders>
            <w:shd w:val="clear" w:color="auto" w:fill="auto"/>
            <w:noWrap/>
            <w:vAlign w:val="bottom"/>
            <w:hideMark/>
          </w:tcPr>
          <w:p w14:paraId="2DF4784E"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16B8081A"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D1B9707"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167DA94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0679961C"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53E38C06"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5B7FB14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Sidalcea hendersonii</w:t>
            </w:r>
          </w:p>
        </w:tc>
        <w:tc>
          <w:tcPr>
            <w:tcW w:w="810" w:type="dxa"/>
            <w:tcBorders>
              <w:top w:val="nil"/>
              <w:left w:val="nil"/>
              <w:bottom w:val="nil"/>
              <w:right w:val="nil"/>
            </w:tcBorders>
            <w:shd w:val="clear" w:color="auto" w:fill="auto"/>
            <w:noWrap/>
            <w:vAlign w:val="bottom"/>
            <w:hideMark/>
          </w:tcPr>
          <w:p w14:paraId="4CC198C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300" w:type="dxa"/>
            <w:tcBorders>
              <w:top w:val="nil"/>
              <w:left w:val="nil"/>
              <w:bottom w:val="nil"/>
              <w:right w:val="nil"/>
            </w:tcBorders>
            <w:shd w:val="clear" w:color="auto" w:fill="auto"/>
            <w:noWrap/>
            <w:vAlign w:val="bottom"/>
            <w:hideMark/>
          </w:tcPr>
          <w:p w14:paraId="3A0E36C0"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4E572948"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0D79E9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AEB4B0F"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5FAB8099"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1716697"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413B6593"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01806F31"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7365510"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Hordeum brachyantherum</w:t>
            </w:r>
          </w:p>
        </w:tc>
        <w:tc>
          <w:tcPr>
            <w:tcW w:w="810" w:type="dxa"/>
            <w:tcBorders>
              <w:top w:val="single" w:sz="4" w:space="0" w:color="auto"/>
              <w:left w:val="nil"/>
              <w:bottom w:val="single" w:sz="4" w:space="0" w:color="auto"/>
              <w:right w:val="nil"/>
            </w:tcBorders>
            <w:shd w:val="clear" w:color="auto" w:fill="auto"/>
            <w:noWrap/>
            <w:vAlign w:val="bottom"/>
            <w:hideMark/>
          </w:tcPr>
          <w:p w14:paraId="3A6A0B6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0.02</w:t>
            </w:r>
          </w:p>
        </w:tc>
        <w:tc>
          <w:tcPr>
            <w:tcW w:w="300" w:type="dxa"/>
            <w:tcBorders>
              <w:top w:val="nil"/>
              <w:left w:val="nil"/>
              <w:bottom w:val="nil"/>
              <w:right w:val="nil"/>
            </w:tcBorders>
            <w:shd w:val="clear" w:color="auto" w:fill="auto"/>
            <w:noWrap/>
            <w:vAlign w:val="bottom"/>
            <w:hideMark/>
          </w:tcPr>
          <w:p w14:paraId="11432889"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876CE42"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60D3A68C"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32A92A44"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EC751A4"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F93B95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21F50E7" w14:textId="77777777" w:rsidTr="00D1126E">
        <w:trPr>
          <w:divId w:val="1944339710"/>
          <w:trHeight w:val="270"/>
        </w:trPr>
        <w:tc>
          <w:tcPr>
            <w:tcW w:w="1091" w:type="dxa"/>
            <w:vMerge/>
            <w:tcBorders>
              <w:top w:val="single" w:sz="8" w:space="0" w:color="auto"/>
              <w:left w:val="single" w:sz="8" w:space="0" w:color="auto"/>
              <w:bottom w:val="single" w:sz="8" w:space="0" w:color="000000"/>
              <w:right w:val="nil"/>
            </w:tcBorders>
            <w:vAlign w:val="center"/>
            <w:hideMark/>
          </w:tcPr>
          <w:p w14:paraId="1EB4A01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126EEE46"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Deschampsia caespitosa</w:t>
            </w:r>
          </w:p>
        </w:tc>
        <w:tc>
          <w:tcPr>
            <w:tcW w:w="810" w:type="dxa"/>
            <w:tcBorders>
              <w:top w:val="nil"/>
              <w:left w:val="nil"/>
              <w:bottom w:val="single" w:sz="8" w:space="0" w:color="auto"/>
              <w:right w:val="nil"/>
            </w:tcBorders>
            <w:shd w:val="clear" w:color="auto" w:fill="auto"/>
            <w:noWrap/>
            <w:vAlign w:val="bottom"/>
            <w:hideMark/>
          </w:tcPr>
          <w:p w14:paraId="44B7AB5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0.05</w:t>
            </w:r>
          </w:p>
        </w:tc>
        <w:tc>
          <w:tcPr>
            <w:tcW w:w="300" w:type="dxa"/>
            <w:tcBorders>
              <w:top w:val="nil"/>
              <w:left w:val="nil"/>
              <w:bottom w:val="single" w:sz="8" w:space="0" w:color="auto"/>
              <w:right w:val="nil"/>
            </w:tcBorders>
            <w:shd w:val="clear" w:color="auto" w:fill="auto"/>
            <w:noWrap/>
            <w:vAlign w:val="bottom"/>
            <w:hideMark/>
          </w:tcPr>
          <w:p w14:paraId="55347C52"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nil"/>
              <w:left w:val="nil"/>
              <w:bottom w:val="single" w:sz="8" w:space="0" w:color="auto"/>
              <w:right w:val="nil"/>
            </w:tcBorders>
            <w:shd w:val="clear" w:color="auto" w:fill="auto"/>
            <w:noWrap/>
            <w:vAlign w:val="bottom"/>
            <w:hideMark/>
          </w:tcPr>
          <w:p w14:paraId="59924894"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751" w:type="dxa"/>
            <w:tcBorders>
              <w:top w:val="nil"/>
              <w:left w:val="nil"/>
              <w:bottom w:val="single" w:sz="8" w:space="0" w:color="auto"/>
              <w:right w:val="nil"/>
            </w:tcBorders>
            <w:shd w:val="clear" w:color="auto" w:fill="auto"/>
            <w:noWrap/>
            <w:vAlign w:val="bottom"/>
            <w:hideMark/>
          </w:tcPr>
          <w:p w14:paraId="5BF73A1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62" w:type="dxa"/>
            <w:tcBorders>
              <w:top w:val="nil"/>
              <w:left w:val="nil"/>
              <w:bottom w:val="single" w:sz="8" w:space="0" w:color="auto"/>
              <w:right w:val="nil"/>
            </w:tcBorders>
            <w:shd w:val="clear" w:color="auto" w:fill="auto"/>
            <w:noWrap/>
            <w:vAlign w:val="bottom"/>
            <w:hideMark/>
          </w:tcPr>
          <w:p w14:paraId="367C8CE0"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nil"/>
              <w:left w:val="nil"/>
              <w:bottom w:val="single" w:sz="8" w:space="0" w:color="auto"/>
              <w:right w:val="nil"/>
            </w:tcBorders>
            <w:shd w:val="clear" w:color="auto" w:fill="auto"/>
            <w:noWrap/>
            <w:vAlign w:val="bottom"/>
            <w:hideMark/>
          </w:tcPr>
          <w:p w14:paraId="6335454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 </w:t>
            </w:r>
          </w:p>
        </w:tc>
        <w:tc>
          <w:tcPr>
            <w:tcW w:w="881" w:type="dxa"/>
            <w:tcBorders>
              <w:top w:val="nil"/>
              <w:left w:val="nil"/>
              <w:bottom w:val="single" w:sz="8" w:space="0" w:color="auto"/>
              <w:right w:val="single" w:sz="8" w:space="0" w:color="auto"/>
            </w:tcBorders>
            <w:shd w:val="clear" w:color="auto" w:fill="auto"/>
            <w:noWrap/>
            <w:vAlign w:val="bottom"/>
            <w:hideMark/>
          </w:tcPr>
          <w:p w14:paraId="0DAF1E0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593D9A7" w14:textId="77777777" w:rsidTr="00D1126E">
        <w:trPr>
          <w:divId w:val="1944339710"/>
          <w:trHeight w:val="270"/>
        </w:trPr>
        <w:tc>
          <w:tcPr>
            <w:tcW w:w="1091" w:type="dxa"/>
            <w:tcBorders>
              <w:top w:val="nil"/>
              <w:left w:val="nil"/>
              <w:bottom w:val="nil"/>
              <w:right w:val="nil"/>
            </w:tcBorders>
            <w:shd w:val="clear" w:color="auto" w:fill="auto"/>
            <w:vAlign w:val="bottom"/>
            <w:hideMark/>
          </w:tcPr>
          <w:p w14:paraId="566F7267"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C84B402"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59FA7B5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795B2899"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39316DEB"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38529F6C"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54BABDE9"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B147F05"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7C59A174" w14:textId="77777777" w:rsidR="00D1126E" w:rsidRPr="00D1126E" w:rsidRDefault="00D1126E" w:rsidP="00D1126E">
            <w:pPr>
              <w:spacing w:after="0" w:line="240" w:lineRule="auto"/>
              <w:rPr>
                <w:rFonts w:ascii="Times New Roman" w:eastAsia="Times New Roman" w:hAnsi="Times New Roman" w:cs="Times New Roman"/>
                <w:sz w:val="20"/>
                <w:szCs w:val="20"/>
              </w:rPr>
            </w:pPr>
          </w:p>
        </w:tc>
      </w:tr>
      <w:tr w:rsidR="00D1126E" w:rsidRPr="00D1126E" w14:paraId="1827CDF1" w14:textId="77777777" w:rsidTr="00D1126E">
        <w:trPr>
          <w:divId w:val="1944339710"/>
          <w:trHeight w:val="260"/>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64118E8B"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"Bogbean"</w:t>
            </w:r>
          </w:p>
        </w:tc>
        <w:tc>
          <w:tcPr>
            <w:tcW w:w="2149" w:type="dxa"/>
            <w:tcBorders>
              <w:top w:val="single" w:sz="8" w:space="0" w:color="auto"/>
              <w:left w:val="nil"/>
              <w:bottom w:val="nil"/>
              <w:right w:val="nil"/>
            </w:tcBorders>
            <w:shd w:val="clear" w:color="auto" w:fill="auto"/>
            <w:noWrap/>
            <w:vAlign w:val="bottom"/>
            <w:hideMark/>
          </w:tcPr>
          <w:p w14:paraId="10965127"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Menyanthes trifoliata</w:t>
            </w:r>
          </w:p>
        </w:tc>
        <w:tc>
          <w:tcPr>
            <w:tcW w:w="810" w:type="dxa"/>
            <w:tcBorders>
              <w:top w:val="single" w:sz="8" w:space="0" w:color="auto"/>
              <w:left w:val="nil"/>
              <w:bottom w:val="single" w:sz="4" w:space="0" w:color="auto"/>
              <w:right w:val="nil"/>
            </w:tcBorders>
            <w:shd w:val="clear" w:color="auto" w:fill="auto"/>
            <w:noWrap/>
            <w:vAlign w:val="bottom"/>
            <w:hideMark/>
          </w:tcPr>
          <w:p w14:paraId="71B3F2C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single" w:sz="8" w:space="0" w:color="auto"/>
              <w:left w:val="nil"/>
              <w:bottom w:val="nil"/>
              <w:right w:val="nil"/>
            </w:tcBorders>
            <w:shd w:val="clear" w:color="auto" w:fill="auto"/>
            <w:noWrap/>
            <w:vAlign w:val="bottom"/>
            <w:hideMark/>
          </w:tcPr>
          <w:p w14:paraId="1F766DB4"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single" w:sz="8" w:space="0" w:color="auto"/>
              <w:left w:val="nil"/>
              <w:bottom w:val="nil"/>
              <w:right w:val="nil"/>
            </w:tcBorders>
            <w:shd w:val="clear" w:color="auto" w:fill="auto"/>
            <w:noWrap/>
            <w:vAlign w:val="bottom"/>
            <w:hideMark/>
          </w:tcPr>
          <w:p w14:paraId="1D5B53F5"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Mentha aquatica</w:t>
            </w:r>
          </w:p>
        </w:tc>
        <w:tc>
          <w:tcPr>
            <w:tcW w:w="751" w:type="dxa"/>
            <w:tcBorders>
              <w:top w:val="single" w:sz="8" w:space="0" w:color="auto"/>
              <w:left w:val="nil"/>
              <w:bottom w:val="single" w:sz="4" w:space="0" w:color="auto"/>
              <w:right w:val="nil"/>
            </w:tcBorders>
            <w:shd w:val="clear" w:color="auto" w:fill="auto"/>
            <w:noWrap/>
            <w:vAlign w:val="bottom"/>
            <w:hideMark/>
          </w:tcPr>
          <w:p w14:paraId="53B08F0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single" w:sz="8" w:space="0" w:color="auto"/>
              <w:left w:val="nil"/>
              <w:bottom w:val="nil"/>
              <w:right w:val="nil"/>
            </w:tcBorders>
            <w:shd w:val="clear" w:color="auto" w:fill="auto"/>
            <w:noWrap/>
            <w:vAlign w:val="bottom"/>
            <w:hideMark/>
          </w:tcPr>
          <w:p w14:paraId="376B11A0"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single" w:sz="8" w:space="0" w:color="auto"/>
              <w:left w:val="nil"/>
              <w:bottom w:val="nil"/>
              <w:right w:val="nil"/>
            </w:tcBorders>
            <w:shd w:val="clear" w:color="auto" w:fill="auto"/>
            <w:noWrap/>
            <w:vAlign w:val="bottom"/>
            <w:hideMark/>
          </w:tcPr>
          <w:p w14:paraId="218FEF0F"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Menyanthes trifoliata</w:t>
            </w:r>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9D2D45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77ADD393"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4A1457F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97F682A" w14:textId="32FBEBC6"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 xml:space="preserve">Myosotis </w:t>
            </w:r>
            <w:r w:rsidR="00DF171B" w:rsidRPr="00D1126E">
              <w:rPr>
                <w:rFonts w:ascii="Calibri" w:eastAsia="Times New Roman" w:hAnsi="Calibri" w:cs="Calibri"/>
                <w:i/>
                <w:iCs/>
                <w:sz w:val="20"/>
                <w:szCs w:val="20"/>
              </w:rPr>
              <w:t>scorpioides</w:t>
            </w:r>
          </w:p>
        </w:tc>
        <w:tc>
          <w:tcPr>
            <w:tcW w:w="810" w:type="dxa"/>
            <w:tcBorders>
              <w:top w:val="nil"/>
              <w:left w:val="nil"/>
              <w:bottom w:val="single" w:sz="4" w:space="0" w:color="auto"/>
              <w:right w:val="nil"/>
            </w:tcBorders>
            <w:shd w:val="clear" w:color="auto" w:fill="auto"/>
            <w:noWrap/>
            <w:vAlign w:val="bottom"/>
            <w:hideMark/>
          </w:tcPr>
          <w:p w14:paraId="77CBC70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5F9F6B73"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01EA0A33"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Menyanthes trifoliata</w:t>
            </w:r>
          </w:p>
        </w:tc>
        <w:tc>
          <w:tcPr>
            <w:tcW w:w="751" w:type="dxa"/>
            <w:tcBorders>
              <w:top w:val="nil"/>
              <w:left w:val="nil"/>
              <w:bottom w:val="single" w:sz="4" w:space="0" w:color="auto"/>
              <w:right w:val="nil"/>
            </w:tcBorders>
            <w:shd w:val="clear" w:color="auto" w:fill="auto"/>
            <w:noWrap/>
            <w:vAlign w:val="bottom"/>
            <w:hideMark/>
          </w:tcPr>
          <w:p w14:paraId="0A95FDD4"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37376371"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2EEC413"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Mentha aquatica</w:t>
            </w:r>
          </w:p>
        </w:tc>
        <w:tc>
          <w:tcPr>
            <w:tcW w:w="881" w:type="dxa"/>
            <w:tcBorders>
              <w:top w:val="nil"/>
              <w:left w:val="nil"/>
              <w:bottom w:val="single" w:sz="4" w:space="0" w:color="auto"/>
              <w:right w:val="single" w:sz="8" w:space="0" w:color="auto"/>
            </w:tcBorders>
            <w:shd w:val="clear" w:color="auto" w:fill="auto"/>
            <w:noWrap/>
            <w:vAlign w:val="bottom"/>
            <w:hideMark/>
          </w:tcPr>
          <w:p w14:paraId="7CE4FC3E"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37FF0324"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629AB4BF"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414F773"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Bidens cernua</w:t>
            </w:r>
          </w:p>
        </w:tc>
        <w:tc>
          <w:tcPr>
            <w:tcW w:w="810" w:type="dxa"/>
            <w:tcBorders>
              <w:top w:val="nil"/>
              <w:left w:val="nil"/>
              <w:bottom w:val="single" w:sz="4" w:space="0" w:color="auto"/>
              <w:right w:val="nil"/>
            </w:tcBorders>
            <w:shd w:val="clear" w:color="auto" w:fill="auto"/>
            <w:noWrap/>
            <w:vAlign w:val="bottom"/>
            <w:hideMark/>
          </w:tcPr>
          <w:p w14:paraId="1365DE7B"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4614D72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288E84B4" w14:textId="77777777" w:rsidR="00D1126E" w:rsidRPr="00D1126E" w:rsidRDefault="00D1126E" w:rsidP="00D1126E">
            <w:pPr>
              <w:spacing w:after="0" w:line="240" w:lineRule="auto"/>
              <w:rPr>
                <w:rFonts w:ascii="Calibri" w:eastAsia="Times New Roman" w:hAnsi="Calibri" w:cs="Calibri"/>
                <w:sz w:val="20"/>
                <w:szCs w:val="20"/>
              </w:rPr>
            </w:pPr>
            <w:r w:rsidRPr="00D1126E">
              <w:rPr>
                <w:rFonts w:ascii="Calibri" w:eastAsia="Times New Roman" w:hAnsi="Calibri" w:cs="Calibri"/>
                <w:sz w:val="20"/>
                <w:szCs w:val="20"/>
              </w:rPr>
              <w:t>Grass (unidentified)</w:t>
            </w:r>
          </w:p>
        </w:tc>
        <w:tc>
          <w:tcPr>
            <w:tcW w:w="751" w:type="dxa"/>
            <w:tcBorders>
              <w:top w:val="nil"/>
              <w:left w:val="nil"/>
              <w:bottom w:val="single" w:sz="4" w:space="0" w:color="auto"/>
              <w:right w:val="nil"/>
            </w:tcBorders>
            <w:shd w:val="clear" w:color="auto" w:fill="auto"/>
            <w:noWrap/>
            <w:vAlign w:val="bottom"/>
            <w:hideMark/>
          </w:tcPr>
          <w:p w14:paraId="7E85B432"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6A5ED4F4"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531C78F8"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Lysimachia thyrsiflora</w:t>
            </w:r>
          </w:p>
        </w:tc>
        <w:tc>
          <w:tcPr>
            <w:tcW w:w="881" w:type="dxa"/>
            <w:tcBorders>
              <w:top w:val="nil"/>
              <w:left w:val="nil"/>
              <w:bottom w:val="single" w:sz="4" w:space="0" w:color="auto"/>
              <w:right w:val="single" w:sz="8" w:space="0" w:color="auto"/>
            </w:tcBorders>
            <w:shd w:val="clear" w:color="auto" w:fill="auto"/>
            <w:noWrap/>
            <w:vAlign w:val="bottom"/>
            <w:hideMark/>
          </w:tcPr>
          <w:p w14:paraId="0659A441"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64CE7C50"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4D285864"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1FD3C5C7"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Lythrum salicaria</w:t>
            </w:r>
          </w:p>
        </w:tc>
        <w:tc>
          <w:tcPr>
            <w:tcW w:w="810" w:type="dxa"/>
            <w:tcBorders>
              <w:top w:val="nil"/>
              <w:left w:val="nil"/>
              <w:bottom w:val="single" w:sz="4" w:space="0" w:color="auto"/>
              <w:right w:val="nil"/>
            </w:tcBorders>
            <w:shd w:val="clear" w:color="auto" w:fill="auto"/>
            <w:noWrap/>
            <w:vAlign w:val="bottom"/>
            <w:hideMark/>
          </w:tcPr>
          <w:p w14:paraId="1A5727C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300" w:type="dxa"/>
            <w:tcBorders>
              <w:top w:val="nil"/>
              <w:left w:val="nil"/>
              <w:bottom w:val="nil"/>
              <w:right w:val="nil"/>
            </w:tcBorders>
            <w:shd w:val="clear" w:color="auto" w:fill="auto"/>
            <w:noWrap/>
            <w:vAlign w:val="bottom"/>
            <w:hideMark/>
          </w:tcPr>
          <w:p w14:paraId="1C9DD7E2"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E6FC3BA"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Lythrum salicaria</w:t>
            </w:r>
          </w:p>
        </w:tc>
        <w:tc>
          <w:tcPr>
            <w:tcW w:w="751" w:type="dxa"/>
            <w:tcBorders>
              <w:top w:val="nil"/>
              <w:left w:val="nil"/>
              <w:bottom w:val="single" w:sz="4" w:space="0" w:color="auto"/>
              <w:right w:val="nil"/>
            </w:tcBorders>
            <w:shd w:val="clear" w:color="auto" w:fill="auto"/>
            <w:noWrap/>
            <w:vAlign w:val="bottom"/>
            <w:hideMark/>
          </w:tcPr>
          <w:p w14:paraId="50B4B37A"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3F56215E"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64AE90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Galium trifidum</w:t>
            </w:r>
          </w:p>
        </w:tc>
        <w:tc>
          <w:tcPr>
            <w:tcW w:w="881" w:type="dxa"/>
            <w:tcBorders>
              <w:top w:val="nil"/>
              <w:left w:val="nil"/>
              <w:bottom w:val="single" w:sz="4" w:space="0" w:color="auto"/>
              <w:right w:val="single" w:sz="8" w:space="0" w:color="auto"/>
            </w:tcBorders>
            <w:shd w:val="clear" w:color="auto" w:fill="auto"/>
            <w:noWrap/>
            <w:vAlign w:val="bottom"/>
            <w:hideMark/>
          </w:tcPr>
          <w:p w14:paraId="62DA1E6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r>
      <w:tr w:rsidR="00D1126E" w:rsidRPr="00D1126E" w14:paraId="4AB10CF8"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6083E9CB"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3FACFDB1"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fluviatile</w:t>
            </w:r>
          </w:p>
        </w:tc>
        <w:tc>
          <w:tcPr>
            <w:tcW w:w="810" w:type="dxa"/>
            <w:tcBorders>
              <w:top w:val="nil"/>
              <w:left w:val="nil"/>
              <w:bottom w:val="nil"/>
              <w:right w:val="nil"/>
            </w:tcBorders>
            <w:shd w:val="clear" w:color="auto" w:fill="auto"/>
            <w:noWrap/>
            <w:vAlign w:val="bottom"/>
            <w:hideMark/>
          </w:tcPr>
          <w:p w14:paraId="6A8D4D2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300" w:type="dxa"/>
            <w:tcBorders>
              <w:top w:val="nil"/>
              <w:left w:val="nil"/>
              <w:bottom w:val="nil"/>
              <w:right w:val="nil"/>
            </w:tcBorders>
            <w:shd w:val="clear" w:color="auto" w:fill="auto"/>
            <w:noWrap/>
            <w:vAlign w:val="bottom"/>
            <w:hideMark/>
          </w:tcPr>
          <w:p w14:paraId="49D6F4C4"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678E43C"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Juncus articulatus</w:t>
            </w:r>
          </w:p>
        </w:tc>
        <w:tc>
          <w:tcPr>
            <w:tcW w:w="751" w:type="dxa"/>
            <w:tcBorders>
              <w:top w:val="nil"/>
              <w:left w:val="nil"/>
              <w:bottom w:val="single" w:sz="4" w:space="0" w:color="auto"/>
              <w:right w:val="nil"/>
            </w:tcBorders>
            <w:shd w:val="clear" w:color="auto" w:fill="auto"/>
            <w:noWrap/>
            <w:vAlign w:val="bottom"/>
            <w:hideMark/>
          </w:tcPr>
          <w:p w14:paraId="76D8B44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7287EF03"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3E9385B"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Myosotis scorpioides</w:t>
            </w:r>
          </w:p>
        </w:tc>
        <w:tc>
          <w:tcPr>
            <w:tcW w:w="881" w:type="dxa"/>
            <w:tcBorders>
              <w:top w:val="nil"/>
              <w:left w:val="nil"/>
              <w:bottom w:val="nil"/>
              <w:right w:val="single" w:sz="8" w:space="0" w:color="auto"/>
            </w:tcBorders>
            <w:shd w:val="clear" w:color="auto" w:fill="auto"/>
            <w:noWrap/>
            <w:vAlign w:val="bottom"/>
            <w:hideMark/>
          </w:tcPr>
          <w:p w14:paraId="0523D50D"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r>
      <w:tr w:rsidR="00D1126E" w:rsidRPr="00D1126E" w14:paraId="0ECE6D3B"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054B573F"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65EB480"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Lysimachia thyrsiflora</w:t>
            </w:r>
          </w:p>
        </w:tc>
        <w:tc>
          <w:tcPr>
            <w:tcW w:w="810" w:type="dxa"/>
            <w:tcBorders>
              <w:top w:val="single" w:sz="4" w:space="0" w:color="auto"/>
              <w:left w:val="nil"/>
              <w:bottom w:val="single" w:sz="4" w:space="0" w:color="auto"/>
              <w:right w:val="nil"/>
            </w:tcBorders>
            <w:shd w:val="clear" w:color="auto" w:fill="auto"/>
            <w:noWrap/>
            <w:vAlign w:val="bottom"/>
            <w:hideMark/>
          </w:tcPr>
          <w:p w14:paraId="6A3F573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0.01</w:t>
            </w:r>
          </w:p>
        </w:tc>
        <w:tc>
          <w:tcPr>
            <w:tcW w:w="300" w:type="dxa"/>
            <w:tcBorders>
              <w:top w:val="nil"/>
              <w:left w:val="nil"/>
              <w:bottom w:val="nil"/>
              <w:right w:val="nil"/>
            </w:tcBorders>
            <w:shd w:val="clear" w:color="auto" w:fill="auto"/>
            <w:noWrap/>
            <w:vAlign w:val="bottom"/>
            <w:hideMark/>
          </w:tcPr>
          <w:p w14:paraId="1B017BC0"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22F53304"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Equisetum fluviatile</w:t>
            </w:r>
          </w:p>
        </w:tc>
        <w:tc>
          <w:tcPr>
            <w:tcW w:w="751" w:type="dxa"/>
            <w:tcBorders>
              <w:top w:val="nil"/>
              <w:left w:val="nil"/>
              <w:bottom w:val="single" w:sz="4" w:space="0" w:color="auto"/>
              <w:right w:val="nil"/>
            </w:tcBorders>
            <w:shd w:val="clear" w:color="auto" w:fill="auto"/>
            <w:noWrap/>
            <w:vAlign w:val="bottom"/>
            <w:hideMark/>
          </w:tcPr>
          <w:p w14:paraId="33B2F81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73E584AA"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471F71EE"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Juncus articulatus</w:t>
            </w:r>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1C62A130"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0.02</w:t>
            </w:r>
          </w:p>
        </w:tc>
      </w:tr>
      <w:tr w:rsidR="00D1126E" w:rsidRPr="00D1126E" w14:paraId="21EF14CE"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20412C2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7F47A516"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7A9543C9"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B566D88"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4DB4C975" w14:textId="77777777" w:rsidR="00D1126E" w:rsidRPr="00D1126E" w:rsidRDefault="00D1126E" w:rsidP="00D1126E">
            <w:pPr>
              <w:spacing w:after="0" w:line="240" w:lineRule="auto"/>
              <w:rPr>
                <w:rFonts w:ascii="Calibri" w:eastAsia="Times New Roman" w:hAnsi="Calibri" w:cs="Calibri"/>
                <w:i/>
                <w:iCs/>
                <w:color w:val="000000"/>
                <w:sz w:val="20"/>
                <w:szCs w:val="20"/>
              </w:rPr>
            </w:pPr>
            <w:r w:rsidRPr="00D1126E">
              <w:rPr>
                <w:rFonts w:ascii="Calibri" w:eastAsia="Times New Roman" w:hAnsi="Calibri" w:cs="Calibri"/>
                <w:i/>
                <w:iCs/>
                <w:color w:val="000000"/>
                <w:sz w:val="20"/>
                <w:szCs w:val="20"/>
              </w:rPr>
              <w:t>Myosotis scorpioides</w:t>
            </w:r>
          </w:p>
        </w:tc>
        <w:tc>
          <w:tcPr>
            <w:tcW w:w="751" w:type="dxa"/>
            <w:tcBorders>
              <w:top w:val="nil"/>
              <w:left w:val="nil"/>
              <w:bottom w:val="single" w:sz="4" w:space="0" w:color="auto"/>
              <w:right w:val="nil"/>
            </w:tcBorders>
            <w:shd w:val="clear" w:color="auto" w:fill="auto"/>
            <w:noWrap/>
            <w:vAlign w:val="bottom"/>
            <w:hideMark/>
          </w:tcPr>
          <w:p w14:paraId="2BA1592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&lt; 0.01</w:t>
            </w:r>
          </w:p>
        </w:tc>
        <w:tc>
          <w:tcPr>
            <w:tcW w:w="262" w:type="dxa"/>
            <w:tcBorders>
              <w:top w:val="nil"/>
              <w:left w:val="nil"/>
              <w:bottom w:val="nil"/>
              <w:right w:val="nil"/>
            </w:tcBorders>
            <w:shd w:val="clear" w:color="auto" w:fill="auto"/>
            <w:noWrap/>
            <w:vAlign w:val="bottom"/>
            <w:hideMark/>
          </w:tcPr>
          <w:p w14:paraId="67E72515"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9867BA2"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741C9FF"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4EB7C6D2"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6BFDDC2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4F3C2A7"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67F2529"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26C15AFB"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2CC14CA"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Eleocharis palustris</w:t>
            </w:r>
          </w:p>
        </w:tc>
        <w:tc>
          <w:tcPr>
            <w:tcW w:w="751" w:type="dxa"/>
            <w:tcBorders>
              <w:top w:val="nil"/>
              <w:left w:val="nil"/>
              <w:bottom w:val="single" w:sz="4" w:space="0" w:color="auto"/>
              <w:right w:val="nil"/>
            </w:tcBorders>
            <w:shd w:val="clear" w:color="auto" w:fill="auto"/>
            <w:noWrap/>
            <w:vAlign w:val="bottom"/>
            <w:hideMark/>
          </w:tcPr>
          <w:p w14:paraId="4A467FC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0.02</w:t>
            </w:r>
          </w:p>
        </w:tc>
        <w:tc>
          <w:tcPr>
            <w:tcW w:w="262" w:type="dxa"/>
            <w:tcBorders>
              <w:top w:val="nil"/>
              <w:left w:val="nil"/>
              <w:bottom w:val="nil"/>
              <w:right w:val="nil"/>
            </w:tcBorders>
            <w:shd w:val="clear" w:color="auto" w:fill="auto"/>
            <w:noWrap/>
            <w:vAlign w:val="bottom"/>
            <w:hideMark/>
          </w:tcPr>
          <w:p w14:paraId="0DA0821C"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1AC21F8"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3A010F8"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1D2296A3" w14:textId="77777777" w:rsidTr="00D1126E">
        <w:trPr>
          <w:divId w:val="1944339710"/>
          <w:trHeight w:val="260"/>
        </w:trPr>
        <w:tc>
          <w:tcPr>
            <w:tcW w:w="1091" w:type="dxa"/>
            <w:vMerge/>
            <w:tcBorders>
              <w:top w:val="single" w:sz="8" w:space="0" w:color="auto"/>
              <w:left w:val="single" w:sz="8" w:space="0" w:color="auto"/>
              <w:bottom w:val="single" w:sz="8" w:space="0" w:color="000000"/>
              <w:right w:val="nil"/>
            </w:tcBorders>
            <w:vAlign w:val="center"/>
            <w:hideMark/>
          </w:tcPr>
          <w:p w14:paraId="7B534020"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43D003A9"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E2943F0"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302003FD" w14:textId="77777777" w:rsidR="00D1126E" w:rsidRPr="00D1126E" w:rsidRDefault="00D1126E" w:rsidP="00D1126E">
            <w:pPr>
              <w:spacing w:after="0" w:line="240" w:lineRule="auto"/>
              <w:jc w:val="center"/>
              <w:rPr>
                <w:rFonts w:ascii="Times New Roman" w:eastAsia="Times New Roman" w:hAnsi="Times New Roman" w:cs="Times New Roman"/>
                <w:sz w:val="20"/>
                <w:szCs w:val="20"/>
              </w:rPr>
            </w:pPr>
          </w:p>
        </w:tc>
        <w:tc>
          <w:tcPr>
            <w:tcW w:w="2189" w:type="dxa"/>
            <w:tcBorders>
              <w:top w:val="nil"/>
              <w:left w:val="nil"/>
              <w:bottom w:val="single" w:sz="4" w:space="0" w:color="auto"/>
              <w:right w:val="nil"/>
            </w:tcBorders>
            <w:shd w:val="clear" w:color="auto" w:fill="auto"/>
            <w:noWrap/>
            <w:vAlign w:val="bottom"/>
            <w:hideMark/>
          </w:tcPr>
          <w:p w14:paraId="5745C46B"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Equisetum variegatum</w:t>
            </w:r>
          </w:p>
        </w:tc>
        <w:tc>
          <w:tcPr>
            <w:tcW w:w="751" w:type="dxa"/>
            <w:tcBorders>
              <w:top w:val="nil"/>
              <w:left w:val="nil"/>
              <w:bottom w:val="single" w:sz="4" w:space="0" w:color="auto"/>
              <w:right w:val="nil"/>
            </w:tcBorders>
            <w:shd w:val="clear" w:color="auto" w:fill="auto"/>
            <w:noWrap/>
            <w:vAlign w:val="bottom"/>
            <w:hideMark/>
          </w:tcPr>
          <w:p w14:paraId="2A8D2FF6"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0.04</w:t>
            </w:r>
          </w:p>
        </w:tc>
        <w:tc>
          <w:tcPr>
            <w:tcW w:w="262" w:type="dxa"/>
            <w:tcBorders>
              <w:top w:val="nil"/>
              <w:left w:val="nil"/>
              <w:bottom w:val="nil"/>
              <w:right w:val="nil"/>
            </w:tcBorders>
            <w:shd w:val="clear" w:color="auto" w:fill="auto"/>
            <w:noWrap/>
            <w:vAlign w:val="bottom"/>
            <w:hideMark/>
          </w:tcPr>
          <w:p w14:paraId="0575CA36" w14:textId="77777777" w:rsidR="00D1126E" w:rsidRPr="00D1126E" w:rsidRDefault="00D1126E" w:rsidP="00D1126E">
            <w:pPr>
              <w:spacing w:after="0" w:line="240" w:lineRule="auto"/>
              <w:jc w:val="center"/>
              <w:rPr>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12DB24EE" w14:textId="77777777" w:rsidR="00D1126E" w:rsidRPr="00D1126E" w:rsidRDefault="00D1126E" w:rsidP="00D1126E">
            <w:pPr>
              <w:spacing w:after="0" w:line="240" w:lineRule="auto"/>
              <w:rPr>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7C24717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r w:rsidR="00D1126E" w:rsidRPr="00D1126E" w14:paraId="7EA2BD6D" w14:textId="77777777" w:rsidTr="00D1126E">
        <w:trPr>
          <w:divId w:val="1944339710"/>
          <w:trHeight w:val="270"/>
        </w:trPr>
        <w:tc>
          <w:tcPr>
            <w:tcW w:w="1091" w:type="dxa"/>
            <w:vMerge/>
            <w:tcBorders>
              <w:top w:val="single" w:sz="8" w:space="0" w:color="auto"/>
              <w:left w:val="single" w:sz="8" w:space="0" w:color="auto"/>
              <w:bottom w:val="single" w:sz="8" w:space="0" w:color="000000"/>
              <w:right w:val="nil"/>
            </w:tcBorders>
            <w:vAlign w:val="center"/>
            <w:hideMark/>
          </w:tcPr>
          <w:p w14:paraId="52F9B6F7" w14:textId="77777777" w:rsidR="00D1126E" w:rsidRPr="00D1126E" w:rsidRDefault="00D1126E" w:rsidP="00D1126E">
            <w:pPr>
              <w:spacing w:after="0" w:line="240" w:lineRule="auto"/>
              <w:rPr>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50ED1412"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810" w:type="dxa"/>
            <w:tcBorders>
              <w:top w:val="nil"/>
              <w:left w:val="nil"/>
              <w:bottom w:val="single" w:sz="8" w:space="0" w:color="auto"/>
              <w:right w:val="nil"/>
            </w:tcBorders>
            <w:shd w:val="clear" w:color="auto" w:fill="auto"/>
            <w:noWrap/>
            <w:vAlign w:val="bottom"/>
            <w:hideMark/>
          </w:tcPr>
          <w:p w14:paraId="3227D76C"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300" w:type="dxa"/>
            <w:tcBorders>
              <w:top w:val="nil"/>
              <w:left w:val="nil"/>
              <w:bottom w:val="single" w:sz="8" w:space="0" w:color="auto"/>
              <w:right w:val="nil"/>
            </w:tcBorders>
            <w:shd w:val="clear" w:color="auto" w:fill="auto"/>
            <w:noWrap/>
            <w:vAlign w:val="bottom"/>
            <w:hideMark/>
          </w:tcPr>
          <w:p w14:paraId="3D801EC1"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189" w:type="dxa"/>
            <w:tcBorders>
              <w:top w:val="nil"/>
              <w:left w:val="nil"/>
              <w:bottom w:val="single" w:sz="8" w:space="0" w:color="auto"/>
              <w:right w:val="nil"/>
            </w:tcBorders>
            <w:shd w:val="clear" w:color="auto" w:fill="auto"/>
            <w:noWrap/>
            <w:vAlign w:val="bottom"/>
            <w:hideMark/>
          </w:tcPr>
          <w:p w14:paraId="7728A7C1" w14:textId="77777777" w:rsidR="00D1126E" w:rsidRPr="00D1126E" w:rsidRDefault="00D1126E" w:rsidP="00D1126E">
            <w:pPr>
              <w:spacing w:after="0" w:line="240" w:lineRule="auto"/>
              <w:rPr>
                <w:rFonts w:ascii="Calibri" w:eastAsia="Times New Roman" w:hAnsi="Calibri" w:cs="Calibri"/>
                <w:i/>
                <w:iCs/>
                <w:sz w:val="20"/>
                <w:szCs w:val="20"/>
              </w:rPr>
            </w:pPr>
            <w:r w:rsidRPr="00D1126E">
              <w:rPr>
                <w:rFonts w:ascii="Calibri" w:eastAsia="Times New Roman" w:hAnsi="Calibri" w:cs="Calibri"/>
                <w:i/>
                <w:iCs/>
                <w:sz w:val="20"/>
                <w:szCs w:val="20"/>
              </w:rPr>
              <w:t>Deschampsia caespitosa</w:t>
            </w:r>
          </w:p>
        </w:tc>
        <w:tc>
          <w:tcPr>
            <w:tcW w:w="751" w:type="dxa"/>
            <w:tcBorders>
              <w:top w:val="nil"/>
              <w:left w:val="nil"/>
              <w:bottom w:val="single" w:sz="8" w:space="0" w:color="auto"/>
              <w:right w:val="nil"/>
            </w:tcBorders>
            <w:shd w:val="clear" w:color="auto" w:fill="auto"/>
            <w:noWrap/>
            <w:vAlign w:val="bottom"/>
            <w:hideMark/>
          </w:tcPr>
          <w:p w14:paraId="6DB8888D"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0.03</w:t>
            </w:r>
          </w:p>
        </w:tc>
        <w:tc>
          <w:tcPr>
            <w:tcW w:w="262" w:type="dxa"/>
            <w:tcBorders>
              <w:top w:val="nil"/>
              <w:left w:val="nil"/>
              <w:bottom w:val="single" w:sz="8" w:space="0" w:color="auto"/>
              <w:right w:val="nil"/>
            </w:tcBorders>
            <w:shd w:val="clear" w:color="auto" w:fill="auto"/>
            <w:noWrap/>
            <w:vAlign w:val="bottom"/>
            <w:hideMark/>
          </w:tcPr>
          <w:p w14:paraId="5B5B89B9"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2007" w:type="dxa"/>
            <w:tcBorders>
              <w:top w:val="nil"/>
              <w:left w:val="nil"/>
              <w:bottom w:val="single" w:sz="8" w:space="0" w:color="auto"/>
              <w:right w:val="nil"/>
            </w:tcBorders>
            <w:shd w:val="clear" w:color="auto" w:fill="auto"/>
            <w:noWrap/>
            <w:vAlign w:val="bottom"/>
            <w:hideMark/>
          </w:tcPr>
          <w:p w14:paraId="61BF6BD3" w14:textId="77777777" w:rsidR="00D1126E" w:rsidRPr="00D1126E" w:rsidRDefault="00D1126E" w:rsidP="00D1126E">
            <w:pPr>
              <w:spacing w:after="0" w:line="240" w:lineRule="auto"/>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c>
          <w:tcPr>
            <w:tcW w:w="881" w:type="dxa"/>
            <w:tcBorders>
              <w:top w:val="nil"/>
              <w:left w:val="nil"/>
              <w:bottom w:val="single" w:sz="8" w:space="0" w:color="auto"/>
              <w:right w:val="single" w:sz="8" w:space="0" w:color="auto"/>
            </w:tcBorders>
            <w:shd w:val="clear" w:color="auto" w:fill="auto"/>
            <w:noWrap/>
            <w:vAlign w:val="bottom"/>
            <w:hideMark/>
          </w:tcPr>
          <w:p w14:paraId="079873E5" w14:textId="77777777" w:rsidR="00D1126E" w:rsidRPr="00D1126E" w:rsidRDefault="00D1126E" w:rsidP="00D1126E">
            <w:pPr>
              <w:spacing w:after="0" w:line="240" w:lineRule="auto"/>
              <w:jc w:val="center"/>
              <w:rPr>
                <w:rFonts w:ascii="Calibri" w:eastAsia="Times New Roman" w:hAnsi="Calibri" w:cs="Calibri"/>
                <w:color w:val="000000"/>
                <w:sz w:val="20"/>
                <w:szCs w:val="20"/>
              </w:rPr>
            </w:pPr>
            <w:r w:rsidRPr="00D1126E">
              <w:rPr>
                <w:rFonts w:ascii="Calibri" w:eastAsia="Times New Roman" w:hAnsi="Calibri" w:cs="Calibri"/>
                <w:color w:val="000000"/>
                <w:sz w:val="20"/>
                <w:szCs w:val="20"/>
              </w:rPr>
              <w:t> </w:t>
            </w:r>
          </w:p>
        </w:tc>
      </w:tr>
    </w:tbl>
    <w:p w14:paraId="3BF5195D" w14:textId="0D232208" w:rsidR="00530C3C" w:rsidRPr="00C33618" w:rsidRDefault="00530C3C" w:rsidP="000E32F2">
      <w:r>
        <w:fldChar w:fldCharType="end"/>
      </w:r>
    </w:p>
    <w:p w14:paraId="4BDDC47C" w14:textId="77777777" w:rsidR="00C94867" w:rsidRPr="00DC704D" w:rsidRDefault="00C94867">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7CAF76F">
            <wp:simplePos x="0" y="0"/>
            <wp:positionH relativeFrom="margin">
              <wp:align>right</wp:align>
            </wp:positionH>
            <wp:positionV relativeFrom="paragraph">
              <wp:posOffset>305545</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26C22B0B" w14:textId="59C8D212" w:rsidR="00ED5179" w:rsidRPr="00ED5179" w:rsidRDefault="00AB4071" w:rsidP="00ED5179">
      <w:pPr>
        <w:keepNext/>
      </w:pPr>
      <w:r>
        <w:rPr>
          <w:b/>
        </w:rPr>
        <w:t>Fig.</w:t>
      </w:r>
      <w:r w:rsidR="00ED5179">
        <w:rPr>
          <w:b/>
        </w:rPr>
        <w:t xml:space="preserve"> </w:t>
      </w:r>
      <w:del w:id="192" w:author="Stefanie Lane" w:date="2023-02-06T12:14:00Z">
        <w:r w:rsidR="00ED5179" w:rsidDel="008102CA">
          <w:rPr>
            <w:b/>
          </w:rPr>
          <w:delText>2</w:delText>
        </w:r>
      </w:del>
      <w:ins w:id="193" w:author="Stefanie Lane" w:date="2023-02-06T12:14:00Z">
        <w:r w:rsidR="008102CA">
          <w:rPr>
            <w:b/>
          </w:rPr>
          <w:t>3</w:t>
        </w:r>
      </w:ins>
      <w:r w:rsidR="00ED5179">
        <w:t xml:space="preserve"> </w:t>
      </w:r>
      <w:r w:rsidR="00ED5179" w:rsidRPr="00ED5179">
        <w:t xml:space="preserve">Species cover abundance becomes more dissimilar in each assemblage over time, as shown by greater Euclidean distance between assemblage types. Note clusters of the </w:t>
      </w:r>
      <w:ins w:id="194" w:author="Stefanie Lane" w:date="2023-02-08T10:05:00Z">
        <w:r w:rsidR="000A5A24">
          <w:t>S</w:t>
        </w:r>
      </w:ins>
      <w:del w:id="195" w:author="Stefanie Lane" w:date="2023-02-08T10:05:00Z">
        <w:r w:rsidR="00ED5179" w:rsidRPr="00ED5179" w:rsidDel="000A5A24">
          <w:delText>s</w:delText>
        </w:r>
      </w:del>
      <w:r w:rsidR="00ED5179" w:rsidRPr="00ED5179">
        <w:t xml:space="preserve">edge and </w:t>
      </w:r>
      <w:del w:id="196" w:author="Stefanie Lane" w:date="2023-02-08T10:05:00Z">
        <w:r w:rsidR="00ED5179" w:rsidRPr="00ED5179" w:rsidDel="000A5A24">
          <w:delText>f</w:delText>
        </w:r>
      </w:del>
      <w:ins w:id="197" w:author="Stefanie Lane" w:date="2023-02-08T10:05:00Z">
        <w:r w:rsidR="000A5A24">
          <w:t>F</w:t>
        </w:r>
      </w:ins>
      <w:r w:rsidR="00ED5179" w:rsidRPr="00ED5179">
        <w:t>escue assemblages are more similar in 2019</w:t>
      </w:r>
    </w:p>
    <w:p w14:paraId="731B6B36" w14:textId="1B989718" w:rsidR="00F2017D" w:rsidRDefault="00F2017D" w:rsidP="00DC704D">
      <w:pPr>
        <w:keepNext/>
        <w:jc w:val="center"/>
      </w:pPr>
    </w:p>
    <w:p w14:paraId="354ED2D5" w14:textId="77777777" w:rsidR="00AD4549" w:rsidRDefault="00AD4549" w:rsidP="00AD4549">
      <w:pPr>
        <w:sectPr w:rsidR="00AD4549" w:rsidSect="000D7921">
          <w:headerReference w:type="default" r:id="rId24"/>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198" w:name="_Ref103083520"/>
    </w:p>
    <w:p w14:paraId="41572129" w14:textId="35DF76C8" w:rsidR="0089145E" w:rsidRDefault="00ED5179" w:rsidP="00ED5179">
      <w:pPr>
        <w:keepNext/>
      </w:pPr>
      <w:r>
        <w:rPr>
          <w:b/>
        </w:rPr>
        <w:t>Fig</w:t>
      </w:r>
      <w:r w:rsidR="00AB4071">
        <w:rPr>
          <w:b/>
        </w:rPr>
        <w:t>.</w:t>
      </w:r>
      <w:r>
        <w:rPr>
          <w:b/>
        </w:rPr>
        <w:t xml:space="preserve"> </w:t>
      </w:r>
      <w:del w:id="199" w:author="Stefanie Lane" w:date="2023-02-06T12:15:00Z">
        <w:r w:rsidDel="001820E2">
          <w:rPr>
            <w:b/>
          </w:rPr>
          <w:delText>3</w:delText>
        </w:r>
      </w:del>
      <w:ins w:id="200" w:author="Stefanie Lane" w:date="2023-02-06T12:15:00Z">
        <w:r w:rsidR="001820E2">
          <w:rPr>
            <w:b/>
          </w:rPr>
          <w:t>4</w:t>
        </w:r>
      </w:ins>
      <w:r>
        <w:rPr>
          <w:b/>
        </w:rPr>
        <w:t xml:space="preserve"> </w:t>
      </w:r>
      <w:r w:rsidRPr="00ED5179">
        <w:t>Changes in mean cover abundance (cover classes) for select significant indicator species (</w:t>
      </w:r>
      <w:r w:rsidRPr="00ED5179">
        <w:rPr>
          <w:i/>
        </w:rPr>
        <w:t xml:space="preserve">Carex lyngbyei, </w:t>
      </w:r>
      <w:del w:id="201" w:author="Stefanie Lane" w:date="2023-02-08T10:04:00Z">
        <w:r w:rsidRPr="00ED5179" w:rsidDel="00B678A8">
          <w:rPr>
            <w:i/>
          </w:rPr>
          <w:delText>Festuca arundinacea</w:delText>
        </w:r>
      </w:del>
      <w:ins w:id="202" w:author="Stefanie Lane" w:date="2023-02-08T10:04:00Z">
        <w:r w:rsidR="00B678A8">
          <w:rPr>
            <w:i/>
          </w:rPr>
          <w:t>Schedonorus arundinaceus</w:t>
        </w:r>
      </w:ins>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ins w:id="203" w:author="Stefanie Lane" w:date="2023-02-08T10:16:00Z">
        <w:r w:rsidR="006E4E89">
          <w:t xml:space="preserve"> asterisk</w:t>
        </w:r>
      </w:ins>
      <w:r w:rsidRPr="00ED5179">
        <w:t xml:space="preserve"> (*). Significant indicator species within each assemblage have decreased in abundance over time, while several non-native species </w:t>
      </w:r>
      <w:del w:id="204" w:author="Stefanie Lane" w:date="2023-02-08T10:16:00Z">
        <w:r w:rsidRPr="00ED5179" w:rsidDel="006E4E89">
          <w:delText xml:space="preserve">(denoted by (*)) </w:delText>
        </w:r>
      </w:del>
      <w:r w:rsidRPr="00ED5179">
        <w:t xml:space="preserve">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05" w:name="_Hlk112157303"/>
      <w:bookmarkEnd w:id="198"/>
      <w:r>
        <w:lastRenderedPageBreak/>
        <w:t xml:space="preserve">Discussion </w:t>
      </w:r>
    </w:p>
    <w:bookmarkEnd w:id="205"/>
    <w:p w14:paraId="58036CC8" w14:textId="6CC865E8" w:rsidR="00B55BE4" w:rsidRDefault="00BE39A7" w:rsidP="00A07617">
      <w:pPr>
        <w:ind w:firstLine="720"/>
      </w:pPr>
      <w:r>
        <w:t>Despite</w:t>
      </w:r>
      <w:del w:id="206" w:author="Stefanie Lane" w:date="2023-02-06T11:01:00Z">
        <w:r w:rsidDel="009D0E63">
          <w:delText xml:space="preserve"> </w:delText>
        </w:r>
        <w:commentRangeStart w:id="207"/>
        <w:r w:rsidDel="009D0E63">
          <w:delText>conservation status</w:delText>
        </w:r>
      </w:del>
      <w:ins w:id="208" w:author="Stefanie Lane" w:date="2023-02-06T11:01:00Z">
        <w:r w:rsidR="009D0E63">
          <w:t xml:space="preserve"> its status as a Wildlife Management Area</w:t>
        </w:r>
      </w:ins>
      <w:r>
        <w:t xml:space="preserve"> </w:t>
      </w:r>
      <w:commentRangeEnd w:id="207"/>
      <w:r w:rsidR="00E34BC8">
        <w:rPr>
          <w:rStyle w:val="CommentReference"/>
        </w:rPr>
        <w:commentReference w:id="207"/>
      </w:r>
      <w:r>
        <w:t xml:space="preserve">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T</w:t>
      </w:r>
      <w:r>
        <w:t xml:space="preserve">he three species most significantly characterizing the three plant assemblages, Sedge, Fescue and Bogbean, have remained the same over the past 40 years, supporting our </w:t>
      </w:r>
      <w:r w:rsidRPr="00B85AC6">
        <w:t xml:space="preserve">expectation that these characteristic species should not change in the absence of significant disturbance. </w:t>
      </w:r>
      <w:bookmarkStart w:id="209" w:name="_Hlk123898912"/>
      <w:commentRangeStart w:id="210"/>
      <w:r w:rsidR="00306F95" w:rsidRPr="00B85AC6">
        <w:rPr>
          <w:rPrChange w:id="211" w:author="Stefanie Lane" w:date="2023-02-06T11:28:00Z">
            <w:rPr>
              <w:highlight w:val="yellow"/>
            </w:rPr>
          </w:rPrChange>
        </w:rPr>
        <w:t>W</w:t>
      </w:r>
      <w:r w:rsidRPr="00B85AC6">
        <w:rPr>
          <w:rPrChange w:id="212" w:author="Stefanie Lane" w:date="2023-02-06T11:28:00Z">
            <w:rPr>
              <w:highlight w:val="yellow"/>
            </w:rPr>
          </w:rPrChange>
        </w:rPr>
        <w:t xml:space="preserve">e observed a decline of native species richness accompanied by an increased richness and abundance of </w:t>
      </w:r>
      <w:r w:rsidR="00341A26" w:rsidRPr="00B85AC6">
        <w:rPr>
          <w:rPrChange w:id="213" w:author="Stefanie Lane" w:date="2023-02-06T11:28:00Z">
            <w:rPr>
              <w:highlight w:val="yellow"/>
            </w:rPr>
          </w:rPrChange>
        </w:rPr>
        <w:t>non-native</w:t>
      </w:r>
      <w:r w:rsidRPr="00B85AC6">
        <w:rPr>
          <w:rPrChange w:id="214" w:author="Stefanie Lane" w:date="2023-02-06T11:28:00Z">
            <w:rPr>
              <w:highlight w:val="yellow"/>
            </w:rPr>
          </w:rPrChange>
        </w:rPr>
        <w:t xml:space="preserve"> species</w:t>
      </w:r>
      <w:ins w:id="215" w:author="Stefanie Lane" w:date="2023-02-06T11:27:00Z">
        <w:r w:rsidR="00D566D4" w:rsidRPr="00B85AC6">
          <w:rPr>
            <w:rPrChange w:id="216" w:author="Stefanie Lane" w:date="2023-02-06T11:28:00Z">
              <w:rPr>
                <w:highlight w:val="yellow"/>
              </w:rPr>
            </w:rPrChange>
          </w:rPr>
          <w:t xml:space="preserve">, including invasive </w:t>
        </w:r>
      </w:ins>
      <w:ins w:id="217" w:author="Stefanie Lane" w:date="2023-02-06T11:28:00Z">
        <w:r w:rsidR="00D566D4" w:rsidRPr="00B85AC6">
          <w:rPr>
            <w:rPrChange w:id="218" w:author="Stefanie Lane" w:date="2023-02-06T11:28:00Z">
              <w:rPr>
                <w:highlight w:val="yellow"/>
              </w:rPr>
            </w:rPrChange>
          </w:rPr>
          <w:t>non-native species</w:t>
        </w:r>
      </w:ins>
      <w:r w:rsidR="001F2BA8" w:rsidRPr="00B85AC6">
        <w:t xml:space="preserve">. </w:t>
      </w:r>
      <w:commentRangeEnd w:id="210"/>
      <w:r w:rsidR="007627B8" w:rsidRPr="00B85AC6">
        <w:rPr>
          <w:rStyle w:val="CommentReference"/>
        </w:rPr>
        <w:commentReference w:id="210"/>
      </w:r>
      <w:r w:rsidR="001F2BA8" w:rsidRPr="00B85AC6">
        <w:t xml:space="preserve">Of greater concern is our observation of </w:t>
      </w:r>
      <w:r w:rsidR="00DB3B41" w:rsidRPr="00B85AC6">
        <w:t>the</w:t>
      </w:r>
      <w:r w:rsidRPr="00B85AC6">
        <w:t xml:space="preserve"> homogenizati</w:t>
      </w:r>
      <w:r>
        <w:t>on of cover abundance within assemblages</w:t>
      </w:r>
      <w:r w:rsidR="001F2BA8">
        <w:t>,</w:t>
      </w:r>
      <w:r w:rsidR="00EA500C">
        <w:t xml:space="preserve"> </w:t>
      </w:r>
      <w:r>
        <w:t>and overall loss of indicator species for the Sedge and Fescue assemblages</w:t>
      </w:r>
      <w:commentRangeStart w:id="219"/>
      <w:r>
        <w:t xml:space="preserve">. </w:t>
      </w:r>
      <w:r w:rsidR="00B55BE4">
        <w:t>Increasing abundance of non-native species within each assemblage is likely driving the greater similarity within assemblages (homogenization) and greater dissimilarity between assemblages, as shown by cluster analysis</w:t>
      </w:r>
      <w:del w:id="220" w:author="Stefanie Lane" w:date="2023-02-06T12:20:00Z">
        <w:r w:rsidR="00B55BE4" w:rsidDel="00CA286F">
          <w:delText xml:space="preserve"> </w:delText>
        </w:r>
      </w:del>
      <w:ins w:id="221" w:author="Stefanie Lane" w:date="2023-02-06T12:20:00Z">
        <w:r w:rsidR="00CA286F">
          <w:t xml:space="preserve"> (Fig. 3)</w:t>
        </w:r>
      </w:ins>
      <w:del w:id="222" w:author="Stefanie Lane" w:date="2023-02-06T12:20:00Z">
        <w:r w:rsidR="00B55BE4" w:rsidDel="00CA286F">
          <w:delText>(</w:delText>
        </w:r>
        <w:r w:rsidR="00B55BE4" w:rsidDel="00CA286F">
          <w:fldChar w:fldCharType="begin"/>
        </w:r>
        <w:r w:rsidR="00B55BE4" w:rsidDel="00CA286F">
          <w:delInstrText xml:space="preserve"> REF _Ref94197029 \h </w:delInstrText>
        </w:r>
        <w:r w:rsidR="00B55BE4" w:rsidDel="00CA286F">
          <w:fldChar w:fldCharType="separate"/>
        </w:r>
        <w:r w:rsidR="00B55BE4" w:rsidDel="00CA286F">
          <w:delText xml:space="preserve">Figure </w:delText>
        </w:r>
        <w:r w:rsidR="00B55BE4" w:rsidDel="00CA286F">
          <w:rPr>
            <w:noProof/>
          </w:rPr>
          <w:delText>2</w:delText>
        </w:r>
        <w:r w:rsidR="00B55BE4" w:rsidDel="00CA286F">
          <w:fldChar w:fldCharType="end"/>
        </w:r>
        <w:r w:rsidR="00B55BE4" w:rsidDel="00CA286F">
          <w:delText>)</w:delText>
        </w:r>
      </w:del>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ins w:id="223" w:author="Stefanie Lane" w:date="2023-02-06T11:28:00Z">
        <w:r w:rsidR="00B85AC6">
          <w:t xml:space="preserve"> (especially by dominance of non-native invasive species)</w:t>
        </w:r>
      </w:ins>
      <w:r w:rsidR="00C34294">
        <w:t xml:space="preserve"> </w:t>
      </w:r>
      <w:r w:rsidR="004E7DB3">
        <w:t xml:space="preserve">leads to lower diversity overall </w:t>
      </w:r>
      <w:r w:rsidR="00AA2531" w:rsidRPr="00AA2531">
        <w:rPr>
          <w:rFonts w:ascii="Calibri" w:hAnsi="Calibri" w:cs="Calibri"/>
        </w:rPr>
        <w:t>(</w:t>
      </w:r>
      <w:proofErr w:type="spellStart"/>
      <w:r w:rsidR="00AA2531" w:rsidRPr="00AA2531">
        <w:rPr>
          <w:rFonts w:ascii="Calibri" w:hAnsi="Calibri" w:cs="Calibri"/>
        </w:rPr>
        <w:t>Houlahan</w:t>
      </w:r>
      <w:proofErr w:type="spellEnd"/>
      <w:r w:rsidR="00AA2531" w:rsidRPr="00AA2531">
        <w:rPr>
          <w:rFonts w:ascii="Calibri" w:hAnsi="Calibri" w:cs="Calibri"/>
        </w:rPr>
        <w:t xml:space="preserve">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09"/>
      <w:commentRangeEnd w:id="219"/>
      <w:r w:rsidR="00E34BC8">
        <w:rPr>
          <w:rStyle w:val="CommentReference"/>
        </w:rPr>
        <w:commentReference w:id="219"/>
      </w:r>
    </w:p>
    <w:p w14:paraId="5DFABAFC" w14:textId="671F21C5"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 xml:space="preserve">Sedge assemblage in 2019. This could suggest long-term shifts in edaphic factors and/or the </w:t>
      </w:r>
      <w:r w:rsidR="005A5EAC">
        <w:t xml:space="preserve">competitive </w:t>
      </w:r>
      <w:r w:rsidR="00BE39A7">
        <w:t xml:space="preserve">encroachment of </w:t>
      </w:r>
      <w:r w:rsidR="00341A26">
        <w:t>non-native</w:t>
      </w:r>
      <w:r w:rsidR="00BE39A7">
        <w:t xml:space="preserve"> </w:t>
      </w:r>
      <w:ins w:id="224" w:author="Stefanie Lane" w:date="2023-02-08T10:16:00Z">
        <w:r w:rsidR="00F62139">
          <w:t xml:space="preserve">invasive </w:t>
        </w:r>
      </w:ins>
      <w:r w:rsidR="00BE39A7">
        <w:t>reed canary grass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ins w:id="225" w:author="Stefanie Lane" w:date="2023-02-06T12:20:00Z">
        <w:r w:rsidR="009A277A">
          <w:t>3</w:t>
        </w:r>
      </w:ins>
      <w:del w:id="226" w:author="Stefanie Lane" w:date="2023-02-06T12:20:00Z">
        <w:r w:rsidR="00777525" w:rsidDel="009A277A">
          <w:delText>2</w:delText>
        </w:r>
      </w:del>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Table 2</w:t>
      </w:r>
      <w:r w:rsidR="001D7CD1">
        <w:t>)</w:t>
      </w:r>
      <w:r w:rsidR="00BE39A7">
        <w:t>.</w:t>
      </w:r>
      <w:r w:rsidR="00D4353A">
        <w:t xml:space="preserve"> </w:t>
      </w:r>
    </w:p>
    <w:p w14:paraId="528CD059" w14:textId="08EFA4B6" w:rsidR="0024557E" w:rsidRDefault="008A576F" w:rsidP="00A07617">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B86F02">
        <w:t xml:space="preserve"> (</w:t>
      </w:r>
      <w:r w:rsidR="00FC1C68">
        <w:t>Table 2</w:t>
      </w:r>
      <w:r w:rsidR="008A0E01">
        <w:fldChar w:fldCharType="begin"/>
      </w:r>
      <w:r w:rsidR="008A0E01">
        <w:instrText xml:space="preserve"> REF _Ref118798619 \h </w:instrText>
      </w:r>
      <w:r w:rsidR="008A0E01">
        <w:fldChar w:fldCharType="end"/>
      </w:r>
      <w:r w:rsidR="00B86F02">
        <w:t>)</w:t>
      </w:r>
      <w:r w:rsidR="00FB2867" w:rsidRPr="007A2463">
        <w:t>.</w:t>
      </w:r>
      <w:r w:rsidR="008A0E01">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may represent population dynamics of short-lived perennials</w:t>
      </w:r>
      <w:r w:rsidR="00F35D6A">
        <w:t xml:space="preserve"> such as dispersal and recruitment</w:t>
      </w:r>
      <w:r w:rsidR="007B08D6">
        <w:t>.</w:t>
      </w:r>
      <w:r w:rsidR="00180C15">
        <w:t xml:space="preserve"> Thus, </w:t>
      </w:r>
      <w:r w:rsidR="005569B1">
        <w:t>we propose</w:t>
      </w:r>
      <w:r w:rsidR="00180C15">
        <w:t xml:space="preserve"> two potential alternative </w:t>
      </w:r>
      <w:r w:rsidR="004B125C">
        <w:t xml:space="preserve">explanations </w:t>
      </w:r>
      <w:r w:rsidR="00180C15">
        <w:t xml:space="preserve">for </w:t>
      </w:r>
      <w:r w:rsidR="003E5EE4">
        <w:t xml:space="preserve">the observed </w:t>
      </w:r>
      <w:r w:rsidR="00180C15">
        <w:t xml:space="preserve">changes in floristic composition observed in the different assemblages: </w:t>
      </w:r>
      <w:r w:rsidR="006F52AD">
        <w:t xml:space="preserve">greater </w:t>
      </w:r>
      <w:r w:rsidR="00025568">
        <w:t xml:space="preserve">compositional abundance </w:t>
      </w:r>
      <w:r w:rsidR="006F52AD">
        <w:t>of</w:t>
      </w:r>
      <w:r w:rsidR="00025568">
        <w:t xml:space="preserve"> woody species or </w:t>
      </w:r>
      <w:r w:rsidR="0077580C">
        <w:t>species</w:t>
      </w:r>
      <w:r w:rsidR="00025568">
        <w:t xml:space="preserve"> tolerant of drier conditions</w:t>
      </w:r>
      <w:r w:rsidR="003E5EE4">
        <w:t xml:space="preserve"> could be indicative of channel morphology processes</w:t>
      </w:r>
      <w:r w:rsidR="0077580C">
        <w:t xml:space="preserve"> </w:t>
      </w:r>
      <w:r w:rsidR="006F52AD">
        <w:t>limiting</w:t>
      </w:r>
      <w:r w:rsidR="0077580C">
        <w:t xml:space="preserve"> bank topography suitable for</w:t>
      </w:r>
      <w:r w:rsidR="003E5EE4">
        <w:t xml:space="preserve"> aquatic emergent plants</w:t>
      </w:r>
      <w:r w:rsidR="00EA2DD3">
        <w:t xml:space="preserve">, or sedimentation feedback processes </w:t>
      </w:r>
      <w:r w:rsidR="006F52AD">
        <w:t>increasing elevation of</w:t>
      </w:r>
      <w:r w:rsidR="00EA2DD3">
        <w:t xml:space="preserve"> the marsh platform</w:t>
      </w:r>
      <w:r w:rsidR="006F52AD">
        <w:t xml:space="preserve"> relative to tidal </w:t>
      </w:r>
      <w:r w:rsidR="006F52AD">
        <w:lastRenderedPageBreak/>
        <w:t>inundation</w:t>
      </w:r>
      <w:r w:rsidR="003E5EE4">
        <w:t>.</w:t>
      </w:r>
      <w:r w:rsidR="00EA2DD3">
        <w:t xml:space="preserve"> Alternatively, population dynamics may be operating independently of abiotic conditions, or have </w:t>
      </w:r>
      <w:r w:rsidR="00CB5F54">
        <w:t>different</w:t>
      </w:r>
      <w:r w:rsidR="005569B1">
        <w:t xml:space="preserve"> outcomes depending on edaphic conditions in </w:t>
      </w:r>
      <w:r w:rsidR="00CB5F54">
        <w:t>each</w:t>
      </w:r>
      <w:r w:rsidR="005569B1">
        <w:t xml:space="preserve"> assemblage. </w:t>
      </w:r>
      <w:r w:rsidR="00BE36CE">
        <w:t>T</w:t>
      </w:r>
      <w:r w:rsidR="007D3D81">
        <w:t>est</w:t>
      </w:r>
      <w:r w:rsidR="00BE36CE">
        <w:t>ing</w:t>
      </w:r>
      <w:r w:rsidR="007D3D81">
        <w:t xml:space="preserve"> how life histories (</w:t>
      </w:r>
      <w:r w:rsidR="000414B4">
        <w:t xml:space="preserve">e.g., </w:t>
      </w:r>
      <w:r w:rsidR="007D3D81">
        <w:t xml:space="preserve">species longevity)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52719538" w:rsidR="0083015A" w:rsidRDefault="00D47477" w:rsidP="00A07617">
      <w:pPr>
        <w:ind w:firstLine="720"/>
        <w:rPr>
          <w:rFonts w:cstheme="minorHAnsi"/>
        </w:rPr>
      </w:pPr>
      <w:r>
        <w:t>G</w:t>
      </w:r>
      <w:r w:rsidR="00BE39A7">
        <w:t>reater homogeneity of cover abundance within assemblages, and greater</w:t>
      </w:r>
      <w:r w:rsidR="00253CA2">
        <w:t xml:space="preserve"> distinction in</w:t>
      </w:r>
      <w:r w:rsidR="00BE39A7">
        <w:t xml:space="preserve"> compositional abundance between assemblages</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commentRangeStart w:id="227"/>
      <w:del w:id="228" w:author="Stefanie Lane" w:date="2023-02-06T11:27:00Z">
        <w:r w:rsidR="00883C1A" w:rsidDel="00D566D4">
          <w:rPr>
            <w:rFonts w:cstheme="minorHAnsi"/>
          </w:rPr>
          <w:delText>With the exception of woody species</w:delText>
        </w:r>
        <w:r w:rsidR="00F01691" w:rsidDel="00D566D4">
          <w:rPr>
            <w:rFonts w:cstheme="minorHAnsi"/>
          </w:rPr>
          <w:delText xml:space="preserve"> gained</w:delText>
        </w:r>
        <w:r w:rsidR="00883C1A" w:rsidDel="00D566D4">
          <w:rPr>
            <w:rFonts w:cstheme="minorHAnsi"/>
          </w:rPr>
          <w:delText>, t</w:delText>
        </w:r>
        <w:r w:rsidR="00A71900" w:rsidDel="00D566D4">
          <w:rPr>
            <w:rFonts w:cstheme="minorHAnsi"/>
          </w:rPr>
          <w:delText>he life histories</w:delText>
        </w:r>
        <w:r w:rsidR="00883C1A" w:rsidDel="00D566D4">
          <w:rPr>
            <w:rFonts w:cstheme="minorHAnsi"/>
          </w:rPr>
          <w:delText xml:space="preserve"> and ecosystem functional traits of the species gained are similar to those lost from Ladner Marsh</w:delText>
        </w:r>
        <w:commentRangeEnd w:id="227"/>
        <w:r w:rsidR="007627B8" w:rsidDel="00D566D4">
          <w:rPr>
            <w:rStyle w:val="CommentReference"/>
          </w:rPr>
          <w:commentReference w:id="227"/>
        </w:r>
        <w:r w:rsidR="00883C1A" w:rsidDel="00D566D4">
          <w:rPr>
            <w:rFonts w:cstheme="minorHAnsi"/>
          </w:rPr>
          <w:delText xml:space="preserve">. </w:delText>
        </w:r>
      </w:del>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29" w:name="_Hlk123891013"/>
      <w:r w:rsidR="005C67FA">
        <w:rPr>
          <w:rFonts w:cstheme="minorHAnsi"/>
        </w:rPr>
        <w:t xml:space="preserve"> as this </w:t>
      </w:r>
      <w:ins w:id="230" w:author="Stefanie Lane" w:date="2023-02-06T11:27:00Z">
        <w:r w:rsidR="00D566D4">
          <w:rPr>
            <w:rFonts w:cstheme="minorHAnsi"/>
          </w:rPr>
          <w:t xml:space="preserve">potentially </w:t>
        </w:r>
      </w:ins>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 </w:t>
      </w:r>
      <w:r w:rsidR="0083015A" w:rsidRPr="001D7CD1">
        <w:rPr>
          <w:rFonts w:cstheme="minorHAnsi"/>
        </w:rPr>
        <w:t>however</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29"/>
    </w:p>
    <w:p w14:paraId="2AAF3ADA" w14:textId="1806ACAD" w:rsidR="00BE39A7" w:rsidRPr="009D6D33" w:rsidRDefault="00E954F2" w:rsidP="00A07617">
      <w:pPr>
        <w:ind w:firstLine="720"/>
        <w:rPr>
          <w:rFonts w:cstheme="minorHAnsi"/>
        </w:rPr>
      </w:pPr>
      <w:r>
        <w:rPr>
          <w:rFonts w:cstheme="minorHAnsi"/>
        </w:rPr>
        <w:t>Plant b</w:t>
      </w:r>
      <w:r w:rsidR="00D472DA">
        <w:rPr>
          <w:rFonts w:cstheme="minorHAnsi"/>
        </w:rPr>
        <w:t>iodiversity loss may reduce the d</w:t>
      </w:r>
      <w:r w:rsidR="004506A9">
        <w:rPr>
          <w:rFonts w:cstheme="minorHAnsi"/>
        </w:rPr>
        <w:t xml:space="preserve">ense root networks </w:t>
      </w:r>
      <w:r w:rsidR="005F2EB8">
        <w:rPr>
          <w:rFonts w:cstheme="minorHAnsi"/>
        </w:rPr>
        <w:t>to trap sediment in the marsh platform</w:t>
      </w:r>
      <w:r w:rsidR="004506A9">
        <w:rPr>
          <w:rFonts w:cstheme="minorHAnsi"/>
        </w:rPr>
        <w:t xml:space="preserve"> and</w:t>
      </w:r>
      <w:r w:rsidR="004243E3">
        <w:rPr>
          <w:rFonts w:cstheme="minorHAnsi"/>
        </w:rPr>
        <w:t xml:space="preserve"> seasonal</w:t>
      </w:r>
      <w:r w:rsidR="004506A9">
        <w:rPr>
          <w:rFonts w:cstheme="minorHAnsi"/>
        </w:rPr>
        <w:t xml:space="preserve"> pollinator value of forbs</w:t>
      </w:r>
      <w:r w:rsidR="00D472DA">
        <w:rPr>
          <w:rFonts w:cstheme="minorHAnsi"/>
        </w:rPr>
        <w:t xml:space="preserve">, although 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ins w:id="231" w:author="Daniel Stewart" w:date="2023-02-02T12:53:00Z">
        <w:r w:rsidR="007627B8" w:rsidRPr="00EE4DC7">
          <w:t>–</w:t>
        </w:r>
      </w:ins>
      <w:del w:id="232" w:author="Daniel Stewart" w:date="2023-02-02T12:53:00Z">
        <w:r w:rsidR="00D1049A" w:rsidDel="007627B8">
          <w:delText>-</w:delText>
        </w:r>
      </w:del>
      <w:r w:rsidR="00D1049A">
        <w:t>2019</w:t>
      </w:r>
      <w:r w:rsidR="00CD7B22">
        <w:t xml:space="preserve"> </w:t>
      </w:r>
      <w:r w:rsidR="00FC1C68">
        <w:t>(Fig. S2</w:t>
      </w:r>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r w:rsidR="00341A26">
        <w:t>Non-native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however 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commentRangeStart w:id="233"/>
      <w:r>
        <w:t xml:space="preserve">Mechanisms, </w:t>
      </w:r>
      <w:r w:rsidR="00BE39A7">
        <w:t>Synthesis &amp; Recommendations</w:t>
      </w:r>
      <w:commentRangeEnd w:id="233"/>
      <w:r w:rsidR="00971FCC">
        <w:rPr>
          <w:rStyle w:val="CommentReference"/>
          <w:rFonts w:asciiTheme="minorHAnsi" w:eastAsiaTheme="minorHAnsi" w:hAnsiTheme="minorHAnsi" w:cstheme="minorBidi"/>
          <w:color w:val="auto"/>
        </w:rPr>
        <w:commentReference w:id="233"/>
      </w:r>
    </w:p>
    <w:p w14:paraId="71886A5B" w14:textId="76F32A48" w:rsidR="00CA55C7" w:rsidRDefault="00341A26" w:rsidP="003F5BE9">
      <w:pPr>
        <w:ind w:firstLine="720"/>
        <w:rPr>
          <w:ins w:id="234" w:author="Stefanie Lane" w:date="2023-02-08T09:50:00Z"/>
        </w:rPr>
      </w:pPr>
      <w:r>
        <w:t>Non-native</w:t>
      </w:r>
      <w:r w:rsidR="00A03200">
        <w:t xml:space="preserve"> s</w:t>
      </w:r>
      <w:r w:rsidR="00BE39A7">
        <w:t>pecies</w:t>
      </w:r>
      <w:r w:rsidR="00BE39A7" w:rsidRPr="00757A6B">
        <w:t xml:space="preserve"> </w:t>
      </w:r>
      <w:del w:id="235" w:author="Stefanie Lane" w:date="2023-02-08T10:18:00Z">
        <w:r w:rsidR="00A03200" w:rsidDel="00937C7B">
          <w:delText>encroachment</w:delText>
        </w:r>
        <w:r w:rsidR="00A03200" w:rsidRPr="00757A6B" w:rsidDel="00937C7B">
          <w:delText xml:space="preserve"> </w:delText>
        </w:r>
      </w:del>
      <w:ins w:id="236" w:author="Stefanie Lane" w:date="2023-02-08T10:18:00Z">
        <w:r w:rsidR="00937C7B">
          <w:t>invasion</w:t>
        </w:r>
        <w:r w:rsidR="00937C7B" w:rsidRPr="00757A6B">
          <w:t xml:space="preserve"> </w:t>
        </w:r>
      </w:ins>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r w:rsidR="00CC3464">
        <w:t>, especially when top-down trophic interactions are also lost</w:t>
      </w:r>
      <w:r w:rsidR="00C43860">
        <w:t xml:space="preserve"> from the ecosystem</w:t>
      </w:r>
      <w:r w:rsidR="003644E4">
        <w:t xml:space="preserve"> </w:t>
      </w:r>
      <w:r w:rsidR="003644E4" w:rsidRPr="003644E4">
        <w:rPr>
          <w:rFonts w:ascii="Calibri" w:hAnsi="Calibri" w:cs="Calibri"/>
        </w:rPr>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del w:id="237" w:author="Daniel Stewart" w:date="2023-02-02T12:58:00Z">
        <w:r w:rsidR="00D31AA5" w:rsidDel="00563415">
          <w:delText xml:space="preserve"> </w:delText>
        </w:r>
      </w:del>
      <w:r w:rsidR="00742F8E">
        <w:t xml:space="preserve"> </w:t>
      </w:r>
      <w:r w:rsidR="00742F8E" w:rsidRPr="000D3AD7">
        <w:rPr>
          <w:rFonts w:ascii="Calibri" w:hAnsi="Calibri" w:cs="Calibri"/>
        </w:rPr>
        <w:t>(</w:t>
      </w:r>
      <w:r w:rsidR="00742F8E">
        <w:rPr>
          <w:rFonts w:ascii="Calibri" w:hAnsi="Calibri" w:cs="Calibri"/>
        </w:rPr>
        <w:t xml:space="preserve">e.g., </w:t>
      </w:r>
      <w:r w:rsidR="00742F8E" w:rsidRPr="000D3AD7">
        <w:rPr>
          <w:rFonts w:ascii="Calibri" w:hAnsi="Calibri" w:cs="Calibri"/>
        </w:rPr>
        <w:t>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4E64980A" w:rsidR="00BE39A7" w:rsidRDefault="00B2311F" w:rsidP="003F5BE9">
      <w:pPr>
        <w:ind w:firstLine="720"/>
        <w:rPr>
          <w:ins w:id="238" w:author="Daniel Stewart" w:date="2023-02-02T13:02:00Z"/>
        </w:rPr>
      </w:pPr>
      <w:r>
        <w:t xml:space="preserve">Optimal abiotic conditions for the recruitment and spatial occupancy of native or </w:t>
      </w:r>
      <w:r w:rsidR="00341A26">
        <w:t>non-native</w:t>
      </w:r>
      <w:r>
        <w:t xml:space="preserve"> species may largely be driven by soil characteristics and related sedimentation processes. Sedimentary changes such as sediment starvation or subsidence would result in more satur</w:t>
      </w:r>
      <w:bookmarkStart w:id="239" w:name="_GoBack"/>
      <w:bookmarkEnd w:id="239"/>
      <w:r>
        <w:t>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w:t>
      </w:r>
      <w:r>
        <w:lastRenderedPageBreak/>
        <w:t xml:space="preserve">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rPr>
          <w:rPrChange w:id="240" w:author="Stefanie Lane" w:date="2023-02-08T10:37:00Z">
            <w:rPr/>
          </w:rPrChange>
        </w:rPr>
        <w:t xml:space="preserve">istributed sediment. </w:t>
      </w:r>
      <w:ins w:id="241" w:author="Stefanie Lane" w:date="2023-02-08T10:21:00Z">
        <w:r w:rsidR="000703CB" w:rsidRPr="00810405">
          <w:rPr>
            <w:rPrChange w:id="242" w:author="Stefanie Lane" w:date="2023-02-08T10:37:00Z">
              <w:rPr/>
            </w:rPrChange>
          </w:rPr>
          <w:t xml:space="preserve">While </w:t>
        </w:r>
      </w:ins>
      <w:ins w:id="243" w:author="Stefanie Lane" w:date="2023-02-08T10:19:00Z">
        <w:r w:rsidR="00D305BA" w:rsidRPr="00810405">
          <w:rPr>
            <w:rPrChange w:id="244" w:author="Stefanie Lane" w:date="2023-02-08T10:37:00Z">
              <w:rPr/>
            </w:rPrChange>
          </w:rPr>
          <w:t xml:space="preserve">Ladner Marsh </w:t>
        </w:r>
      </w:ins>
      <w:ins w:id="245" w:author="Stefanie Lane" w:date="2023-02-08T10:20:00Z">
        <w:r w:rsidR="004C0E17" w:rsidRPr="00810405">
          <w:rPr>
            <w:rPrChange w:id="246" w:author="Stefanie Lane" w:date="2023-02-08T10:37:00Z">
              <w:rPr/>
            </w:rPrChange>
          </w:rPr>
          <w:t xml:space="preserve">has </w:t>
        </w:r>
      </w:ins>
      <w:ins w:id="247" w:author="Stefanie Lane" w:date="2023-02-08T10:21:00Z">
        <w:r w:rsidR="000703CB" w:rsidRPr="00810405">
          <w:rPr>
            <w:rPrChange w:id="248" w:author="Stefanie Lane" w:date="2023-02-08T10:37:00Z">
              <w:rPr/>
            </w:rPrChange>
          </w:rPr>
          <w:t>largely escaped direct natural (e.g.,</w:t>
        </w:r>
      </w:ins>
      <w:ins w:id="249" w:author="Stefanie Lane" w:date="2023-02-08T10:22:00Z">
        <w:r w:rsidR="00D966A3" w:rsidRPr="00810405">
          <w:rPr>
            <w:rPrChange w:id="250" w:author="Stefanie Lane" w:date="2023-02-08T10:37:00Z">
              <w:rPr/>
            </w:rPrChange>
          </w:rPr>
          <w:t xml:space="preserve"> scouring</w:t>
        </w:r>
      </w:ins>
      <w:ins w:id="251" w:author="Stefanie Lane" w:date="2023-02-08T10:21:00Z">
        <w:r w:rsidR="000703CB" w:rsidRPr="00810405">
          <w:rPr>
            <w:rPrChange w:id="252" w:author="Stefanie Lane" w:date="2023-02-08T10:37:00Z">
              <w:rPr/>
            </w:rPrChange>
          </w:rPr>
          <w:t xml:space="preserve"> tidal surge) and anthropogenic disturbance (e.g., industrial development), it is </w:t>
        </w:r>
      </w:ins>
      <w:ins w:id="253" w:author="Stefanie Lane" w:date="2023-02-08T10:22:00Z">
        <w:r w:rsidR="00D966A3" w:rsidRPr="00810405">
          <w:rPr>
            <w:rPrChange w:id="254" w:author="Stefanie Lane" w:date="2023-02-08T10:37:00Z">
              <w:rPr/>
            </w:rPrChange>
          </w:rPr>
          <w:t xml:space="preserve">subject to continuous pressures resulting from modifications throughout the Fraser River Estuary. Cumulative effects of altered water, sediment, and nutrient regimes </w:t>
        </w:r>
      </w:ins>
      <w:ins w:id="255" w:author="Stefanie Lane" w:date="2023-02-08T10:29:00Z">
        <w:r w:rsidR="001E54D2" w:rsidRPr="00810405">
          <w:rPr>
            <w:rPrChange w:id="256" w:author="Stefanie Lane" w:date="2023-02-08T10:37:00Z">
              <w:rPr/>
            </w:rPrChange>
          </w:rPr>
          <w:t>impacting</w:t>
        </w:r>
      </w:ins>
      <w:ins w:id="257" w:author="Stefanie Lane" w:date="2023-02-08T10:22:00Z">
        <w:r w:rsidR="00D966A3" w:rsidRPr="00810405">
          <w:rPr>
            <w:rPrChange w:id="258" w:author="Stefanie Lane" w:date="2023-02-08T10:37:00Z">
              <w:rPr/>
            </w:rPrChange>
          </w:rPr>
          <w:t xml:space="preserve"> the </w:t>
        </w:r>
      </w:ins>
      <w:ins w:id="259" w:author="Stefanie Lane" w:date="2023-02-08T10:23:00Z">
        <w:r w:rsidR="00D93C2E" w:rsidRPr="00810405">
          <w:rPr>
            <w:rPrChange w:id="260" w:author="Stefanie Lane" w:date="2023-02-08T10:37:00Z">
              <w:rPr/>
            </w:rPrChange>
          </w:rPr>
          <w:t>lower reaches of the Fraser River</w:t>
        </w:r>
      </w:ins>
      <w:ins w:id="261" w:author="Stefanie Lane" w:date="2023-02-08T10:24:00Z">
        <w:r w:rsidR="00B55A4F" w:rsidRPr="00810405">
          <w:rPr>
            <w:rPrChange w:id="262" w:author="Stefanie Lane" w:date="2023-02-08T10:37:00Z">
              <w:rPr/>
            </w:rPrChange>
          </w:rPr>
          <w:t xml:space="preserve"> </w:t>
        </w:r>
      </w:ins>
      <w:ins w:id="263" w:author="Stefanie Lane" w:date="2023-02-08T10:23:00Z">
        <w:r w:rsidR="00D93C2E" w:rsidRPr="00810405">
          <w:rPr>
            <w:rPrChange w:id="264" w:author="Stefanie Lane" w:date="2023-02-08T10:37:00Z">
              <w:rPr/>
            </w:rPrChange>
          </w:rPr>
          <w:t>can alter competitive dynamics of plant communities</w:t>
        </w:r>
      </w:ins>
      <w:ins w:id="265" w:author="Stefanie Lane" w:date="2023-02-08T10:24:00Z">
        <w:r w:rsidR="00B55A4F" w:rsidRPr="00810405">
          <w:rPr>
            <w:rPrChange w:id="266" w:author="Stefanie Lane" w:date="2023-02-08T10:37:00Z">
              <w:rPr/>
            </w:rPrChange>
          </w:rPr>
          <w:t xml:space="preserve"> (</w:t>
        </w:r>
      </w:ins>
      <w:proofErr w:type="spellStart"/>
      <w:ins w:id="267" w:author="Stefanie Lane" w:date="2023-02-08T10:37:00Z">
        <w:r w:rsidR="00A92976" w:rsidRPr="00810405">
          <w:rPr>
            <w:rPrChange w:id="268" w:author="Stefanie Lane" w:date="2023-02-08T10:37:00Z">
              <w:rPr/>
            </w:rPrChange>
          </w:rPr>
          <w:t>Dethier</w:t>
        </w:r>
        <w:proofErr w:type="spellEnd"/>
        <w:r w:rsidR="00A92976" w:rsidRPr="00810405">
          <w:rPr>
            <w:rPrChange w:id="269" w:author="Stefanie Lane" w:date="2023-02-08T10:37:00Z">
              <w:rPr/>
            </w:rPrChange>
          </w:rPr>
          <w:t xml:space="preserve"> &amp; Hacker, 2005; </w:t>
        </w:r>
      </w:ins>
      <w:ins w:id="270" w:author="Stefanie Lane" w:date="2023-02-08T10:30:00Z">
        <w:r w:rsidR="003D427D" w:rsidRPr="00810405">
          <w:rPr>
            <w:rPrChange w:id="271" w:author="Stefanie Lane" w:date="2023-02-08T10:37:00Z">
              <w:rPr>
                <w:highlight w:val="lightGray"/>
              </w:rPr>
            </w:rPrChange>
          </w:rPr>
          <w:t xml:space="preserve">Flores-Moreno et al., </w:t>
        </w:r>
        <w:r w:rsidR="007112BE" w:rsidRPr="00810405">
          <w:rPr>
            <w:rPrChange w:id="272" w:author="Stefanie Lane" w:date="2023-02-08T10:37:00Z">
              <w:rPr>
                <w:highlight w:val="lightGray"/>
              </w:rPr>
            </w:rPrChange>
          </w:rPr>
          <w:t>2016</w:t>
        </w:r>
      </w:ins>
      <w:ins w:id="273" w:author="Stefanie Lane" w:date="2023-02-08T10:24:00Z">
        <w:r w:rsidR="00B55A4F" w:rsidRPr="00810405">
          <w:rPr>
            <w:rPrChange w:id="274" w:author="Stefanie Lane" w:date="2023-02-08T10:37:00Z">
              <w:rPr/>
            </w:rPrChange>
          </w:rPr>
          <w:t>)</w:t>
        </w:r>
      </w:ins>
      <w:ins w:id="275" w:author="Stefanie Lane" w:date="2023-02-08T10:34:00Z">
        <w:r w:rsidR="00E97B8B" w:rsidRPr="00810405">
          <w:rPr>
            <w:rPrChange w:id="276" w:author="Stefanie Lane" w:date="2023-02-08T10:37:00Z">
              <w:rPr/>
            </w:rPrChange>
          </w:rPr>
          <w:t xml:space="preserve"> while </w:t>
        </w:r>
      </w:ins>
      <w:ins w:id="277" w:author="Stefanie Lane" w:date="2023-02-08T10:25:00Z">
        <w:r w:rsidR="00EC289D" w:rsidRPr="00810405">
          <w:rPr>
            <w:rPrChange w:id="278" w:author="Stefanie Lane" w:date="2023-02-08T10:37:00Z">
              <w:rPr/>
            </w:rPrChange>
          </w:rPr>
          <w:t xml:space="preserve">facilitating dispersal and recruitment of non-native species </w:t>
        </w:r>
      </w:ins>
      <w:ins w:id="279" w:author="Stefanie Lane" w:date="2023-02-08T10:34:00Z">
        <w:r w:rsidR="00E97B8B" w:rsidRPr="00810405">
          <w:rPr>
            <w:rPrChange w:id="280" w:author="Stefanie Lane" w:date="2023-02-08T10:37:00Z">
              <w:rPr/>
            </w:rPrChange>
          </w:rPr>
          <w:t>and</w:t>
        </w:r>
      </w:ins>
      <w:ins w:id="281" w:author="Stefanie Lane" w:date="2023-02-08T10:25:00Z">
        <w:r w:rsidR="00EC289D" w:rsidRPr="00810405">
          <w:rPr>
            <w:rPrChange w:id="282" w:author="Stefanie Lane" w:date="2023-02-08T10:37:00Z">
              <w:rPr/>
            </w:rPrChange>
          </w:rPr>
          <w:t xml:space="preserve"> potenti</w:t>
        </w:r>
      </w:ins>
      <w:ins w:id="283" w:author="Stefanie Lane" w:date="2023-02-08T10:26:00Z">
        <w:r w:rsidR="00EC289D" w:rsidRPr="00810405">
          <w:rPr>
            <w:rPrChange w:id="284" w:author="Stefanie Lane" w:date="2023-02-08T10:37:00Z">
              <w:rPr/>
            </w:rPrChange>
          </w:rPr>
          <w:t>ally</w:t>
        </w:r>
      </w:ins>
      <w:ins w:id="285" w:author="Stefanie Lane" w:date="2023-02-08T10:25:00Z">
        <w:r w:rsidR="00EC289D" w:rsidRPr="00810405">
          <w:rPr>
            <w:rPrChange w:id="286" w:author="Stefanie Lane" w:date="2023-02-08T10:37:00Z">
              <w:rPr/>
            </w:rPrChange>
          </w:rPr>
          <w:t xml:space="preserve"> limiting </w:t>
        </w:r>
      </w:ins>
      <w:ins w:id="287" w:author="Stefanie Lane" w:date="2023-02-08T10:26:00Z">
        <w:r w:rsidR="00EC289D" w:rsidRPr="00810405">
          <w:rPr>
            <w:rPrChange w:id="288" w:author="Stefanie Lane" w:date="2023-02-08T10:37:00Z">
              <w:rPr/>
            </w:rPrChange>
          </w:rPr>
          <w:t xml:space="preserve">the dispersal and recruitment of native species. </w:t>
        </w:r>
      </w:ins>
      <w:r w:rsidRPr="00810405">
        <w:rPr>
          <w:rPrChange w:id="289" w:author="Stefanie Lane" w:date="2023-02-08T10:37:00Z">
            <w:rPr/>
          </w:rPrChange>
        </w:rPr>
        <w:t>Propagule pools would depend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xml:space="preserve">, then species colonization within the ecosystem is rare or </w:t>
      </w:r>
      <w:commentRangeStart w:id="290"/>
      <w:r>
        <w:t>lost</w:t>
      </w:r>
      <w:ins w:id="291" w:author="Stefanie Lane" w:date="2023-02-06T11:17:00Z">
        <w:r w:rsidR="004318EB">
          <w:t xml:space="preserve"> (but see Stewart et al., 2022)</w:t>
        </w:r>
      </w:ins>
      <w:r w:rsidRPr="00FD48B1">
        <w:t xml:space="preserve">. </w:t>
      </w:r>
      <w:commentRangeEnd w:id="290"/>
      <w:r w:rsidR="00563415">
        <w:rPr>
          <w:rStyle w:val="CommentReference"/>
        </w:rPr>
        <w:commentReference w:id="290"/>
      </w:r>
      <w:commentRangeStart w:id="292"/>
      <w:r w:rsidRPr="00FD48B1">
        <w:t xml:space="preserve">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commentRangeEnd w:id="292"/>
      <w:r w:rsidR="001E79B7">
        <w:rPr>
          <w:rStyle w:val="CommentReference"/>
        </w:rPr>
        <w:commentReference w:id="292"/>
      </w:r>
      <w:ins w:id="293" w:author="Stefanie Lane" w:date="2023-02-06T11:12:00Z">
        <w:r w:rsidR="009A329B">
          <w:t xml:space="preserve"> (</w:t>
        </w:r>
      </w:ins>
      <w:proofErr w:type="spellStart"/>
      <w:ins w:id="294" w:author="Stefanie Lane" w:date="2023-02-06T11:13:00Z">
        <w:r w:rsidR="009A329B">
          <w:t>Briski</w:t>
        </w:r>
        <w:proofErr w:type="spellEnd"/>
        <w:r w:rsidR="009A329B">
          <w:t xml:space="preserve"> et al., 2012)</w:t>
        </w:r>
      </w:ins>
      <w:r w:rsidRPr="00FD48B1">
        <w:t>.</w:t>
      </w:r>
      <w:r w:rsidR="0077726A" w:rsidRPr="00FD48B1">
        <w:t xml:space="preserve"> </w:t>
      </w:r>
      <w:r w:rsidR="0077726A">
        <w:t>Thus, a</w:t>
      </w:r>
      <w:r>
        <w:t>biotic shifts may be altering the seed recruitment niches</w:t>
      </w:r>
      <w:r w:rsidR="00387B4B">
        <w:t xml:space="preserve"> which may</w:t>
      </w:r>
      <w:r>
        <w:t xml:space="preserve"> </w:t>
      </w:r>
      <w:r w:rsidR="00742F8E">
        <w:t>restrict</w:t>
      </w:r>
      <w:r w:rsidR="005A1945">
        <w:t xml:space="preserve"> recruitment of</w:t>
      </w:r>
      <w:r w:rsidR="00742F8E">
        <w:t xml:space="preserve"> native</w:t>
      </w:r>
      <w:r>
        <w:t xml:space="preserve"> speci</w:t>
      </w:r>
      <w:r w:rsidR="005A1945">
        <w:t>es diversity</w:t>
      </w:r>
      <w:r>
        <w:t xml:space="preserve">, while dispersal networks may be delivering disproportionately more seed of </w:t>
      </w:r>
      <w:r w:rsidR="00341A26">
        <w:t>non-native</w:t>
      </w:r>
      <w:ins w:id="295" w:author="Stefanie Lane" w:date="2023-02-08T10:24:00Z">
        <w:r w:rsidR="00B55A4F">
          <w:t>, invasive</w:t>
        </w:r>
      </w:ins>
      <w:r>
        <w:t xml:space="preserve"> species. </w:t>
      </w:r>
    </w:p>
    <w:p w14:paraId="35DCCD34" w14:textId="2CE15627" w:rsidR="00563415" w:rsidRPr="002C5261" w:rsidDel="00563415" w:rsidRDefault="00563415" w:rsidP="003F5BE9">
      <w:pPr>
        <w:ind w:firstLine="720"/>
        <w:rPr>
          <w:del w:id="296" w:author="Daniel Stewart" w:date="2023-02-02T13:02:00Z"/>
        </w:rPr>
      </w:pPr>
    </w:p>
    <w:p w14:paraId="4D96ECF3" w14:textId="34672387" w:rsidR="003414EC" w:rsidRDefault="00961F12" w:rsidP="00BE39A7">
      <w:pPr>
        <w:ind w:firstLine="720"/>
        <w:rPr>
          <w:ins w:id="297" w:author="Daniel Stewart" w:date="2023-02-02T14:06:00Z"/>
        </w:rPr>
      </w:pPr>
      <w:commentRangeStart w:id="298"/>
      <w:r>
        <w:t xml:space="preserve">A common </w:t>
      </w:r>
      <w:r w:rsidR="00195DA8">
        <w:t>(mis)</w:t>
      </w:r>
      <w:r>
        <w:t xml:space="preserve">assumption is that </w:t>
      </w:r>
      <w:r w:rsidR="005F13EE">
        <w:t>“</w:t>
      </w:r>
      <w:r>
        <w:t>undisturbed</w:t>
      </w:r>
      <w:r w:rsidR="005F13EE">
        <w:t>”</w:t>
      </w:r>
      <w:r>
        <w:t xml:space="preserve"> </w:t>
      </w:r>
      <w:ins w:id="299" w:author="Daniel Stewart" w:date="2023-02-02T13:58:00Z">
        <w:r w:rsidR="003414EC">
          <w:t xml:space="preserve">protected </w:t>
        </w:r>
      </w:ins>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300"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ins w:id="301" w:author="Stefanie Lane" w:date="2023-02-08T09:47:00Z">
        <w:r w:rsidR="006033C4">
          <w:t>However, the designation of Ladner Marsh as a Wildlife Management Area is</w:t>
        </w:r>
        <w:r w:rsidR="00937950">
          <w:t xml:space="preserve"> likely</w:t>
        </w:r>
        <w:r w:rsidR="006033C4">
          <w:t xml:space="preserve"> insufficient </w:t>
        </w:r>
        <w:r w:rsidR="00937950">
          <w:t>to protect</w:t>
        </w:r>
      </w:ins>
      <w:ins w:id="302" w:author="Stefanie Lane" w:date="2023-02-08T09:48:00Z">
        <w:r w:rsidR="00937950">
          <w:t xml:space="preserve"> the habitat from </w:t>
        </w:r>
      </w:ins>
      <w:ins w:id="303" w:author="Stefanie Lane" w:date="2023-02-08T09:49:00Z">
        <w:r w:rsidR="008871E9">
          <w:t>large-scale environmental</w:t>
        </w:r>
      </w:ins>
      <w:ins w:id="304" w:author="Stefanie Lane" w:date="2023-02-08T09:48:00Z">
        <w:r w:rsidR="00937950">
          <w:t xml:space="preserve"> stressors </w:t>
        </w:r>
        <w:r w:rsidR="008871E9">
          <w:t xml:space="preserve">in the Fraser River Estuary, such as </w:t>
        </w:r>
      </w:ins>
      <w:ins w:id="305" w:author="Stefanie Lane" w:date="2023-02-08T09:49:00Z">
        <w:r w:rsidR="008871E9">
          <w:t xml:space="preserve">nutrient enrichment. </w:t>
        </w:r>
      </w:ins>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ins w:id="306" w:author="Stefanie Lane" w:date="2023-02-08T09:47:00Z">
        <w:r w:rsidR="00937950">
          <w:t xml:space="preserve">with respect to non-native, invasive encroachment </w:t>
        </w:r>
      </w:ins>
      <w:r w:rsidR="00811EA0">
        <w:t xml:space="preserve">during the span </w:t>
      </w:r>
      <w:r w:rsidR="00FD0F70">
        <w:t>of 20</w:t>
      </w:r>
      <w:r w:rsidR="002F3BE6" w:rsidRPr="00EE4DC7">
        <w:t>–</w:t>
      </w:r>
      <w:r w:rsidR="00FD0F70">
        <w:t>40 years</w:t>
      </w:r>
      <w:commentRangeEnd w:id="298"/>
      <w:r w:rsidR="00094D57">
        <w:rPr>
          <w:rStyle w:val="CommentReference"/>
        </w:rPr>
        <w:commentReference w:id="298"/>
      </w:r>
      <w:r w:rsidR="00811EA0">
        <w:t>.</w:t>
      </w:r>
      <w:ins w:id="307" w:author="Stefanie Lane" w:date="2023-02-08T09:43:00Z">
        <w:r w:rsidR="00A15529">
          <w:t xml:space="preserve"> </w:t>
        </w:r>
      </w:ins>
      <w:del w:id="308" w:author="Stefanie Lane" w:date="2023-02-08T09:44:00Z">
        <w:r w:rsidR="00811EA0" w:rsidDel="00A15529">
          <w:delText xml:space="preserve"> </w:delText>
        </w:r>
      </w:del>
      <w:bookmarkEnd w:id="300"/>
      <w:ins w:id="309" w:author="Stefanie Lane" w:date="2023-02-06T11:22:00Z">
        <w:r w:rsidR="00F70051">
          <w:t xml:space="preserve">We strongly advocate for the development of long-term vegetation monitoring to inform </w:t>
        </w:r>
        <w:r w:rsidR="00BA178F">
          <w:t xml:space="preserve">non-native invasive species management occurring in </w:t>
        </w:r>
      </w:ins>
      <w:ins w:id="310" w:author="Stefanie Lane" w:date="2023-02-06T11:23:00Z">
        <w:r w:rsidR="00BA178F">
          <w:t>this</w:t>
        </w:r>
      </w:ins>
      <w:ins w:id="311" w:author="Stefanie Lane" w:date="2023-02-06T11:25:00Z">
        <w:r w:rsidR="005F38AE">
          <w:t xml:space="preserve"> and similar</w:t>
        </w:r>
      </w:ins>
      <w:ins w:id="312" w:author="Stefanie Lane" w:date="2023-02-06T11:23:00Z">
        <w:r w:rsidR="00BA178F">
          <w:t xml:space="preserve"> WMA</w:t>
        </w:r>
      </w:ins>
      <w:ins w:id="313" w:author="Stefanie Lane" w:date="2023-02-06T11:25:00Z">
        <w:r w:rsidR="005F38AE">
          <w:t>s</w:t>
        </w:r>
      </w:ins>
      <w:ins w:id="314" w:author="Stefanie Lane" w:date="2023-02-06T11:23:00Z">
        <w:r w:rsidR="00BA178F">
          <w:t xml:space="preserve"> (see also Stewart, Hood, and Martin, 2023). </w:t>
        </w:r>
      </w:ins>
    </w:p>
    <w:p w14:paraId="43C54AEC" w14:textId="64593313" w:rsidR="00BE39A7" w:rsidRDefault="00195DA8" w:rsidP="00BE39A7">
      <w:pPr>
        <w:ind w:firstLine="720"/>
      </w:pPr>
      <w:moveFromRangeStart w:id="315" w:author="Daniel Stewart" w:date="2023-02-02T14:00:00Z" w:name="move126238850"/>
      <w:commentRangeStart w:id="316"/>
      <w:moveFrom w:id="317" w:author="Daniel Stewart" w:date="2023-02-02T14:00:00Z">
        <w:r w:rsidDel="003414EC">
          <w:t>A</w:t>
        </w:r>
        <w:r w:rsidR="00BE39A7" w:rsidDel="003414EC">
          <w:t xml:space="preserve">ctive management informed by experimental testing of hydrogeomorphologic drivers, dispersal networks, and recruitment strategies will be needed to maintain ecologically desired species composition in the face of climate change. </w:t>
        </w:r>
        <w:commentRangeEnd w:id="316"/>
        <w:r w:rsidR="002F3BE6" w:rsidDel="003414EC">
          <w:rPr>
            <w:rStyle w:val="CommentReference"/>
          </w:rPr>
          <w:commentReference w:id="316"/>
        </w:r>
      </w:moveFrom>
      <w:moveFromRangeEnd w:id="315"/>
      <w:r w:rsidR="00BE39A7">
        <w:t xml:space="preserve">If we are to prioritize conservation of functional coastal wetlands that include a significant representation of native species, we must seek new ways to </w:t>
      </w:r>
      <w:del w:id="318" w:author="Daniel Stewart" w:date="2023-02-02T14:06:00Z">
        <w:r w:rsidR="00BE39A7" w:rsidDel="003414EC">
          <w:delText xml:space="preserve">actively </w:delText>
        </w:r>
      </w:del>
      <w:r w:rsidR="00BE39A7">
        <w:t xml:space="preserve">manage habitats such as </w:t>
      </w:r>
      <w:r>
        <w:t xml:space="preserve">the </w:t>
      </w:r>
      <w:r w:rsidR="00BE39A7">
        <w:t>Ladner Marsh</w:t>
      </w:r>
      <w:r w:rsidR="0052296F">
        <w:t>.</w:t>
      </w:r>
      <w:ins w:id="319" w:author="Daniel Stewart" w:date="2023-02-02T14:00:00Z">
        <w:r w:rsidR="003414EC" w:rsidRPr="003414EC">
          <w:t xml:space="preserve"> </w:t>
        </w:r>
      </w:ins>
      <w:moveToRangeStart w:id="320" w:author="Daniel Stewart" w:date="2023-02-02T14:00:00Z" w:name="move126238850"/>
      <w:moveTo w:id="321" w:author="Daniel Stewart" w:date="2023-02-02T14:00:00Z">
        <w:r w:rsidR="003414EC">
          <w:t>Active management</w:t>
        </w:r>
      </w:moveTo>
      <w:ins w:id="322" w:author="Daniel Stewart" w:date="2023-02-02T14:00:00Z">
        <w:r w:rsidR="003414EC">
          <w:t xml:space="preserve"> </w:t>
        </w:r>
      </w:ins>
      <w:ins w:id="323" w:author="Daniel Stewart" w:date="2023-02-02T14:03:00Z">
        <w:r w:rsidR="003414EC">
          <w:t xml:space="preserve">may be required to maintain ecologically-desired species composition in </w:t>
        </w:r>
      </w:ins>
      <w:ins w:id="324" w:author="Daniel Stewart" w:date="2023-02-02T14:04:00Z">
        <w:r w:rsidR="003414EC">
          <w:t xml:space="preserve">the wake of environmental change, and </w:t>
        </w:r>
      </w:ins>
      <w:ins w:id="325" w:author="Daniel Stewart" w:date="2023-02-02T14:00:00Z">
        <w:r w:rsidR="003414EC">
          <w:t xml:space="preserve">should be informed by ongoing </w:t>
        </w:r>
      </w:ins>
      <w:ins w:id="326" w:author="Daniel Stewart" w:date="2023-02-02T14:04:00Z">
        <w:r w:rsidR="003414EC">
          <w:t xml:space="preserve">experimentation into the role of </w:t>
        </w:r>
      </w:ins>
      <w:moveTo w:id="327" w:author="Daniel Stewart" w:date="2023-02-02T14:00:00Z">
        <w:del w:id="328" w:author="Daniel Stewart" w:date="2023-02-02T14:02:00Z">
          <w:r w:rsidR="003414EC" w:rsidDel="003414EC">
            <w:delText xml:space="preserve"> </w:delText>
          </w:r>
        </w:del>
        <w:del w:id="329" w:author="Daniel Stewart" w:date="2023-02-02T14:01:00Z">
          <w:r w:rsidR="003414EC" w:rsidDel="003414EC">
            <w:delText xml:space="preserve">informed by experimental testing of </w:delText>
          </w:r>
        </w:del>
      </w:moveTo>
      <w:ins w:id="330" w:author="Daniel Stewart" w:date="2023-02-02T14:02:00Z">
        <w:r w:rsidR="003414EC">
          <w:t xml:space="preserve"> </w:t>
        </w:r>
      </w:ins>
      <w:moveTo w:id="331" w:author="Daniel Stewart" w:date="2023-02-02T14:00:00Z">
        <w:r w:rsidR="003414EC">
          <w:t>hydrogeomorphologic drivers, dispersal networks</w:t>
        </w:r>
      </w:moveTo>
      <w:ins w:id="332" w:author="Daniel Stewart" w:date="2023-02-02T14:02:00Z">
        <w:r w:rsidR="003414EC">
          <w:t xml:space="preserve">, </w:t>
        </w:r>
      </w:ins>
      <w:ins w:id="333" w:author="Daniel Stewart" w:date="2023-02-02T14:05:00Z">
        <w:r w:rsidR="003414EC">
          <w:t xml:space="preserve">recruitment strategies, </w:t>
        </w:r>
      </w:ins>
      <w:ins w:id="334" w:author="Daniel Stewart" w:date="2023-02-02T14:07:00Z">
        <w:r w:rsidR="003414EC">
          <w:t xml:space="preserve">disturbance, and </w:t>
        </w:r>
      </w:ins>
      <w:commentRangeStart w:id="335"/>
      <w:ins w:id="336" w:author="Daniel Stewart" w:date="2023-02-02T14:05:00Z">
        <w:r w:rsidR="003414EC">
          <w:t xml:space="preserve">invasive species management to achieve </w:t>
        </w:r>
      </w:ins>
      <w:commentRangeEnd w:id="335"/>
      <w:ins w:id="337" w:author="Daniel Stewart" w:date="2023-02-02T14:11:00Z">
        <w:r w:rsidR="00E031ED">
          <w:rPr>
            <w:rStyle w:val="CommentReference"/>
          </w:rPr>
          <w:commentReference w:id="335"/>
        </w:r>
      </w:ins>
      <w:ins w:id="338" w:author="Daniel Stewart" w:date="2023-02-02T14:05:00Z">
        <w:r w:rsidR="003414EC">
          <w:t xml:space="preserve">this goal. </w:t>
        </w:r>
      </w:ins>
      <w:moveTo w:id="339" w:author="Daniel Stewart" w:date="2023-02-02T14:00:00Z">
        <w:del w:id="340" w:author="Daniel Stewart" w:date="2023-02-02T14:01:00Z">
          <w:r w:rsidR="003414EC" w:rsidDel="003414EC">
            <w:delText xml:space="preserve">, and </w:delText>
          </w:r>
        </w:del>
        <w:del w:id="341" w:author="Daniel Stewart" w:date="2023-02-02T14:06:00Z">
          <w:r w:rsidR="003414EC" w:rsidDel="003414EC">
            <w:delText xml:space="preserve">recruitment strategies will be needed to maintain ecologically desired species composition in the face of climate change. </w:delText>
          </w:r>
        </w:del>
      </w:moveTo>
      <w:moveToRangeEnd w:id="320"/>
      <w:del w:id="342" w:author="Daniel Stewart" w:date="2023-02-02T14:06:00Z">
        <w:r w:rsidR="0052296F" w:rsidDel="003414EC">
          <w:delText xml:space="preserve"> </w:delText>
        </w:r>
      </w:del>
      <w:ins w:id="343" w:author="Daniel Stewart" w:date="2023-02-02T14:07:00Z">
        <w:r w:rsidR="00E031ED">
          <w:t xml:space="preserve">In so doing, </w:t>
        </w:r>
      </w:ins>
      <w:del w:id="344" w:author="Daniel Stewart" w:date="2023-02-02T14:07:00Z">
        <w:r w:rsidR="0052296F" w:rsidDel="00E031ED">
          <w:delText>T</w:delText>
        </w:r>
        <w:r w:rsidR="00BE39A7" w:rsidDel="00E031ED">
          <w:delText xml:space="preserve">hrough control of </w:delText>
        </w:r>
        <w:r w:rsidR="00F8627C" w:rsidDel="00E031ED">
          <w:delText>non-native</w:delText>
        </w:r>
        <w:r w:rsidR="00BE39A7" w:rsidDel="00E031ED">
          <w:delText xml:space="preserve"> species</w:delText>
        </w:r>
        <w:r w:rsidR="0052296F" w:rsidDel="00E031ED">
          <w:delText xml:space="preserve"> and</w:delText>
        </w:r>
        <w:r w:rsidR="00BE39A7" w:rsidDel="00E031ED">
          <w:delText xml:space="preserve"> experimental management practices </w:delText>
        </w:r>
        <w:r w:rsidR="0052296F" w:rsidDel="00E031ED">
          <w:delText xml:space="preserve">to employ </w:delText>
        </w:r>
        <w:r w:rsidR="00BE39A7" w:rsidDel="00E031ED">
          <w:delText>sediment application and/or native species planting</w:delText>
        </w:r>
        <w:r w:rsidR="0052296F" w:rsidDel="00E031ED">
          <w:delText xml:space="preserve">, </w:delText>
        </w:r>
      </w:del>
      <w:r w:rsidR="0052296F">
        <w:t xml:space="preserve">practitioners may </w:t>
      </w:r>
      <w:r w:rsidR="00BE39A7">
        <w:t xml:space="preserve">enhance ecosystem processes within remnant </w:t>
      </w:r>
      <w:r w:rsidR="008A398F">
        <w:t>coastal</w:t>
      </w:r>
      <w:r w:rsidR="0052296F">
        <w:t xml:space="preserve"> wetland </w:t>
      </w:r>
      <w:r w:rsidR="00BE39A7">
        <w:t xml:space="preserve">habitats. This active management process also presents a timely and necessary opportunity </w:t>
      </w:r>
      <w:r w:rsidR="008A398F">
        <w:t xml:space="preserve">in the Pacific Northwest of North America </w:t>
      </w:r>
      <w:r w:rsidR="00BE39A7">
        <w:t>to engage with First Nations to revive traditional management practices</w:t>
      </w:r>
      <w:r w:rsidR="00680610">
        <w:t xml:space="preserve"> in tidal wetlands</w:t>
      </w:r>
      <w:r w:rsidR="00BE39A7">
        <w:t xml:space="preserve">, such as select mechanical disturbance </w:t>
      </w:r>
      <w:r w:rsidR="000335B7" w:rsidRPr="000335B7">
        <w:rPr>
          <w:rFonts w:ascii="Calibri" w:hAnsi="Calibri" w:cs="Calibri"/>
        </w:rPr>
        <w:t>(Turner, 2014)</w:t>
      </w:r>
      <w:r w:rsidR="00BE39A7">
        <w:t xml:space="preserve">: working with traditional knowledge holders </w:t>
      </w:r>
      <w:r w:rsidR="00680610">
        <w:t xml:space="preserve">in these ecosystems </w:t>
      </w:r>
      <w:r w:rsidR="00BE39A7">
        <w:t>may yield deeper understanding of plant community function and habitat stability, which would enhance ecosystem resilience and potentially lead to positive effects on</w:t>
      </w:r>
      <w:r w:rsidR="001D74D7">
        <w:t xml:space="preserve"> regional</w:t>
      </w:r>
      <w:r w:rsidR="00EB0285">
        <w:t xml:space="preserve">ly important </w:t>
      </w:r>
      <w:r w:rsidR="00BE39A7">
        <w:t xml:space="preserve">salmonid </w:t>
      </w:r>
      <w:r w:rsidR="00680610">
        <w:t xml:space="preserve">and </w:t>
      </w:r>
      <w:ins w:id="345" w:author="Stefanie Lane" w:date="2023-02-08T09:41:00Z">
        <w:r w:rsidR="00FA337D">
          <w:t>shore</w:t>
        </w:r>
      </w:ins>
      <w:del w:id="346" w:author="Stefanie Lane" w:date="2023-02-08T09:41:00Z">
        <w:r w:rsidR="00680610" w:rsidDel="00FA337D">
          <w:delText>shore</w:delText>
        </w:r>
      </w:del>
      <w:r w:rsidR="00680610">
        <w:t xml:space="preserve">bird </w:t>
      </w:r>
      <w:r w:rsidR="00BE39A7">
        <w:t xml:space="preserve">populations while contributing to reconciliation between Indigenous and colonial cultures. </w:t>
      </w:r>
    </w:p>
    <w:p w14:paraId="0C240E1B" w14:textId="3048583E" w:rsidR="00EB1BCB" w:rsidRDefault="00EB1BCB">
      <w:pPr>
        <w:ind w:hanging="480"/>
        <w:rPr>
          <w:rFonts w:asciiTheme="majorHAnsi" w:eastAsiaTheme="majorEastAsia" w:hAnsiTheme="majorHAnsi" w:cstheme="majorBidi"/>
          <w:color w:val="2F5496" w:themeColor="accent1" w:themeShade="BF"/>
          <w:sz w:val="32"/>
          <w:szCs w:val="32"/>
        </w:rPr>
        <w:pPrChange w:id="347" w:author="Daniel Stewart" w:date="2023-02-02T13:31:00Z">
          <w:pPr/>
        </w:pPrChange>
      </w:pPr>
      <w:del w:id="348" w:author="Daniel Stewart" w:date="2023-02-02T13:31:00Z">
        <w:r w:rsidDel="00094D57">
          <w:br w:type="page"/>
        </w:r>
      </w:del>
    </w:p>
    <w:p w14:paraId="074FB016" w14:textId="644026F9" w:rsidR="007A3D34" w:rsidRDefault="00694C2C" w:rsidP="00340BB0">
      <w:pPr>
        <w:pStyle w:val="Heading1"/>
      </w:pPr>
      <w:r>
        <w:lastRenderedPageBreak/>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08B2CCBA"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54ED900F" w:rsidR="00694C2C" w:rsidRDefault="00A1025B" w:rsidP="00694C2C">
      <w:r>
        <w:t>Study conception</w:t>
      </w:r>
      <w:r w:rsidR="002F00D1">
        <w:t>,</w:t>
      </w:r>
      <w:r w:rsidR="0014430F">
        <w:t xml:space="preserve"> 2019 data collection, and analysis </w:t>
      </w:r>
      <w:r>
        <w:t>were</w:t>
      </w:r>
      <w:r w:rsidR="0014430F">
        <w:t xml:space="preserve"> </w:t>
      </w:r>
      <w:r w:rsidR="00441CBB">
        <w:t>exclusively undertaken</w:t>
      </w:r>
      <w:r w:rsidR="00895AFF">
        <w:t xml:space="preserve"> </w:t>
      </w:r>
      <w:r w:rsidR="0014430F">
        <w:t>by Stefanie L. Lane. Original (1979)</w:t>
      </w:r>
      <w:r>
        <w:t xml:space="preserve"> study concept comparing pla</w:t>
      </w:r>
      <w:r w:rsidR="0014430F">
        <w:t>nt assemblages, data collection, and analysis were performed or overseen by Gary</w:t>
      </w:r>
      <w:r w:rsidR="002F00D1">
        <w:t xml:space="preserve"> E.</w:t>
      </w:r>
      <w:r w:rsidR="0014430F">
        <w:t xml:space="preserve"> Bradfield. Madlen Denoth contributed </w:t>
      </w:r>
      <w:r w:rsidR="009F538B">
        <w:t>data collected in 1999</w:t>
      </w:r>
      <w:r w:rsidR="0014430F">
        <w:t xml:space="preserve">. Nancy </w:t>
      </w:r>
      <w:r w:rsidR="002F00D1">
        <w:t xml:space="preserve">A. </w:t>
      </w:r>
      <w:r w:rsidR="0014430F">
        <w:t xml:space="preserve">Shackelford </w:t>
      </w:r>
      <w:r w:rsidR="001F4CD8">
        <w:t>assisted with theoretical framework</w:t>
      </w:r>
      <w:r w:rsidR="00441CBB">
        <w:t xml:space="preserve"> and manuscript revision</w:t>
      </w:r>
      <w:r w:rsidR="001F4CD8">
        <w:t>. Manuscript was drafted by Stefanie L. Lane; Nancy</w:t>
      </w:r>
      <w:r w:rsidR="000F1E70">
        <w:t xml:space="preserve"> A.</w:t>
      </w:r>
      <w:r w:rsidR="001F4CD8">
        <w:t xml:space="preserve"> Shackelford and Tara G. Martin commented 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6" w:history="1">
        <w:r w:rsidR="003D1B65" w:rsidRPr="00FF29DB">
          <w:rPr>
            <w:rStyle w:val="Hyperlink"/>
          </w:rPr>
          <w:t>https://github.com/stefanielane/CommunityStability.git</w:t>
        </w:r>
      </w:hyperlink>
      <w:r>
        <w:t xml:space="preserve">), or </w:t>
      </w:r>
      <w:r w:rsidR="00126A23">
        <w:t>via Dryad (</w:t>
      </w:r>
      <w:hyperlink r:id="rId27"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35226628" w14:textId="649584F8" w:rsidR="00AA2531" w:rsidRPr="00AA2531" w:rsidRDefault="00AA2531" w:rsidP="00AA2531">
      <w:pPr>
        <w:pStyle w:val="Bibliography"/>
        <w:rPr>
          <w:rFonts w:ascii="Calibri" w:hAnsi="Calibri" w:cs="Calibri"/>
        </w:rPr>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77777777" w:rsidR="00AA2531" w:rsidRPr="00AA2531" w:rsidRDefault="00AA2531" w:rsidP="00AA2531">
      <w:pPr>
        <w:pStyle w:val="Bibliography"/>
        <w:rPr>
          <w:rFonts w:ascii="Calibri" w:hAnsi="Calibri" w:cs="Calibri"/>
        </w:rPr>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(7005), 181–184. https://doi.org/10.1038/nature02850</w:t>
      </w:r>
    </w:p>
    <w:p w14:paraId="7156FE95" w14:textId="77777777" w:rsidR="00AA2531" w:rsidRPr="00AA2531" w:rsidRDefault="00AA2531" w:rsidP="00AA2531">
      <w:pPr>
        <w:pStyle w:val="Bibliography"/>
        <w:rPr>
          <w:rFonts w:ascii="Calibri" w:hAnsi="Calibri" w:cs="Calibri"/>
        </w:rPr>
      </w:pPr>
      <w:r w:rsidRPr="00AA2531">
        <w:rPr>
          <w:rFonts w:ascii="Calibri" w:hAnsi="Calibri" w:cs="Calibri"/>
        </w:rPr>
        <w:t xml:space="preserve">Bradfield, G. E., &amp; Porter, G. L. (1982). Vegetation structure and diversity components of a Fraser estuary tidal marsh. </w:t>
      </w:r>
      <w:r w:rsidRPr="00AA2531">
        <w:rPr>
          <w:rFonts w:ascii="Calibri" w:hAnsi="Calibri" w:cs="Calibri"/>
          <w:i/>
          <w:iCs/>
        </w:rPr>
        <w:t>Canadian Journal of Botany</w:t>
      </w:r>
      <w:r w:rsidRPr="00AA2531">
        <w:rPr>
          <w:rFonts w:ascii="Calibri" w:hAnsi="Calibri" w:cs="Calibri"/>
        </w:rPr>
        <w:t xml:space="preserve">, </w:t>
      </w:r>
      <w:r w:rsidRPr="00AA2531">
        <w:rPr>
          <w:rFonts w:ascii="Calibri" w:hAnsi="Calibri" w:cs="Calibri"/>
          <w:i/>
          <w:iCs/>
        </w:rPr>
        <w:t>60</w:t>
      </w:r>
      <w:r w:rsidRPr="00AA2531">
        <w:rPr>
          <w:rFonts w:ascii="Calibri" w:hAnsi="Calibri" w:cs="Calibri"/>
        </w:rPr>
        <w:t>(4), 440–451. https://doi.org/10.1139/b82-060</w:t>
      </w:r>
    </w:p>
    <w:p w14:paraId="691D7F40" w14:textId="20189686" w:rsidR="00BA7ED6" w:rsidRDefault="00BA7ED6" w:rsidP="00AA2531">
      <w:pPr>
        <w:pStyle w:val="Bibliography"/>
        <w:rPr>
          <w:ins w:id="349" w:author="Stefanie Lane" w:date="2023-02-06T11:13:00Z"/>
          <w:rFonts w:ascii="Calibri" w:hAnsi="Calibri" w:cs="Calibri"/>
        </w:rPr>
      </w:pPr>
      <w:proofErr w:type="spellStart"/>
      <w:ins w:id="350" w:author="Stefanie Lane" w:date="2023-02-06T11:13:00Z">
        <w:r w:rsidRPr="00BA7ED6">
          <w:rPr>
            <w:rFonts w:ascii="Calibri" w:hAnsi="Calibri" w:cs="Calibri"/>
          </w:rPr>
          <w:t>Briski</w:t>
        </w:r>
        <w:proofErr w:type="spellEnd"/>
        <w:r w:rsidRPr="00BA7ED6">
          <w:rPr>
            <w:rFonts w:ascii="Calibri" w:hAnsi="Calibri" w:cs="Calibri"/>
          </w:rPr>
          <w:t xml:space="preserve">, E., Bailey, S. A., Casas-Monroy, O., </w:t>
        </w:r>
        <w:proofErr w:type="spellStart"/>
        <w:r w:rsidRPr="00BA7ED6">
          <w:rPr>
            <w:rFonts w:ascii="Calibri" w:hAnsi="Calibri" w:cs="Calibri"/>
          </w:rPr>
          <w:t>DiBacco</w:t>
        </w:r>
        <w:proofErr w:type="spellEnd"/>
        <w:r w:rsidRPr="00BA7ED6">
          <w:rPr>
            <w:rFonts w:ascii="Calibri" w:hAnsi="Calibri" w:cs="Calibri"/>
          </w:rPr>
          <w:t xml:space="preserve">, C., </w:t>
        </w:r>
        <w:proofErr w:type="spellStart"/>
        <w:r w:rsidRPr="00BA7ED6">
          <w:rPr>
            <w:rFonts w:ascii="Calibri" w:hAnsi="Calibri" w:cs="Calibri"/>
          </w:rPr>
          <w:t>Kaczmarska</w:t>
        </w:r>
        <w:proofErr w:type="spellEnd"/>
        <w:r w:rsidRPr="00BA7ED6">
          <w:rPr>
            <w:rFonts w:ascii="Calibri" w:hAnsi="Calibri" w:cs="Calibri"/>
          </w:rPr>
          <w:t>, I., Levings, C., ... &amp; MacIsaac, H. J. (2012). Relationship between propagule pressure and colonization pressure in invasion ecology: a test with ships' ballast. Proceedings of the Royal Society B: Biological Sciences, 279(1740), 2990-2997.</w:t>
        </w:r>
      </w:ins>
    </w:p>
    <w:p w14:paraId="3171898C" w14:textId="0ED6FFBC" w:rsidR="00AA2531" w:rsidRPr="00AA2531" w:rsidRDefault="00AA2531" w:rsidP="00AA2531">
      <w:pPr>
        <w:pStyle w:val="Bibliography"/>
        <w:rPr>
          <w:rFonts w:ascii="Calibri" w:hAnsi="Calibri" w:cs="Calibri"/>
        </w:rPr>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AA2531">
      <w:pPr>
        <w:pStyle w:val="Bibliography"/>
        <w:rPr>
          <w:rFonts w:ascii="Calibri" w:hAnsi="Calibri" w:cs="Calibri"/>
        </w:rPr>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rsidP="00AA2531">
      <w:pPr>
        <w:pStyle w:val="Bibliography"/>
        <w:rPr>
          <w:rFonts w:ascii="Calibri" w:hAnsi="Calibri" w:cs="Calibri"/>
        </w:rPr>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AA2531">
      <w:pPr>
        <w:pStyle w:val="Bibliography"/>
        <w:rPr>
          <w:rFonts w:ascii="Calibri" w:hAnsi="Calibri" w:cs="Calibri"/>
        </w:rPr>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w:t>
      </w:r>
      <w:r w:rsidRPr="00AA2531">
        <w:rPr>
          <w:rFonts w:ascii="Calibri" w:hAnsi="Calibri" w:cs="Calibri"/>
        </w:rPr>
        <w:lastRenderedPageBreak/>
        <w:t xml:space="preserve">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AA2531">
      <w:pPr>
        <w:pStyle w:val="Bibliography"/>
        <w:rPr>
          <w:rFonts w:ascii="Calibri" w:hAnsi="Calibri" w:cs="Calibri"/>
        </w:rPr>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AA2531">
      <w:pPr>
        <w:pStyle w:val="Bibliography"/>
        <w:rPr>
          <w:rFonts w:ascii="Calibri" w:hAnsi="Calibri" w:cs="Calibri"/>
        </w:rPr>
      </w:pPr>
      <w:r w:rsidRPr="00AA2531">
        <w:rPr>
          <w:rFonts w:ascii="Calibri" w:hAnsi="Calibri" w:cs="Calibri"/>
        </w:rPr>
        <w:t xml:space="preserve">de Bello, F., Lavorel, S., Hallett, L. M., Valencia, E., Garnier, E., Roscher, C., Conti, L., Galland, T., Goberna, M., Májeková, M., Montesinos-Navarro, A., Pausas, J. G., Verdú, M., E-Vojtkó, A., Götzenberger,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AA2531">
      <w:pPr>
        <w:pStyle w:val="Bibliography"/>
        <w:rPr>
          <w:rFonts w:ascii="Calibri" w:hAnsi="Calibri" w:cs="Calibri"/>
        </w:rPr>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AA2531">
      <w:pPr>
        <w:pStyle w:val="Bibliography"/>
        <w:rPr>
          <w:rFonts w:ascii="Calibri" w:hAnsi="Calibri" w:cs="Calibri"/>
        </w:rPr>
      </w:pPr>
      <w:r w:rsidRPr="00AA2531">
        <w:rPr>
          <w:rFonts w:ascii="Calibri" w:hAnsi="Calibri" w:cs="Calibri"/>
        </w:rPr>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AA2531">
      <w:pPr>
        <w:pStyle w:val="Bibliography"/>
        <w:rPr>
          <w:ins w:id="351" w:author="Stefanie Lane" w:date="2023-02-08T10:36:00Z"/>
          <w:rFonts w:ascii="Calibri" w:hAnsi="Calibri" w:cs="Calibri"/>
        </w:rPr>
      </w:pPr>
      <w:proofErr w:type="spellStart"/>
      <w:ins w:id="352" w:author="Stefanie Lane" w:date="2023-02-08T10:36:00Z">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ins>
    </w:p>
    <w:p w14:paraId="5DD4ABE7" w14:textId="1D197ACF" w:rsidR="00AA2531" w:rsidRPr="00AA2531" w:rsidRDefault="00AA2531" w:rsidP="00AA2531">
      <w:pPr>
        <w:pStyle w:val="Bibliography"/>
        <w:rPr>
          <w:rFonts w:ascii="Calibri" w:hAnsi="Calibri" w:cs="Calibri"/>
        </w:rPr>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AA2531">
      <w:pPr>
        <w:pStyle w:val="Bibliography"/>
        <w:rPr>
          <w:rFonts w:ascii="Calibri" w:hAnsi="Calibri" w:cs="Calibri"/>
        </w:rPr>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AA2531">
      <w:pPr>
        <w:pStyle w:val="Bibliography"/>
        <w:rPr>
          <w:rFonts w:ascii="Calibri" w:hAnsi="Calibri" w:cs="Calibri"/>
        </w:rPr>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rsidP="00AA2531">
      <w:pPr>
        <w:pStyle w:val="Bibliography"/>
        <w:rPr>
          <w:rFonts w:ascii="Calibri" w:hAnsi="Calibri" w:cs="Calibri"/>
        </w:rPr>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AA2531">
      <w:pPr>
        <w:pStyle w:val="Bibliography"/>
        <w:rPr>
          <w:rFonts w:ascii="Calibri" w:hAnsi="Calibri" w:cs="Calibri"/>
        </w:rPr>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AA2531">
      <w:pPr>
        <w:pStyle w:val="Bibliography"/>
        <w:rPr>
          <w:ins w:id="353" w:author="Stefanie Lane" w:date="2023-02-08T10:31:00Z"/>
          <w:rFonts w:ascii="Calibri" w:hAnsi="Calibri" w:cs="Calibri"/>
        </w:rPr>
      </w:pPr>
      <w:ins w:id="354" w:author="Stefanie Lane" w:date="2023-02-08T10:31:00Z">
        <w:r w:rsidRPr="007112BE">
          <w:rPr>
            <w:rFonts w:ascii="Calibri" w:hAnsi="Calibri" w:cs="Calibri"/>
          </w:rPr>
          <w:t xml:space="preserve">Flores-Moreno, H., Reich, P. B., Lind, E. M., Sullivan, L. L., </w:t>
        </w:r>
        <w:proofErr w:type="spellStart"/>
        <w:r w:rsidRPr="007112BE">
          <w:rPr>
            <w:rFonts w:ascii="Calibri" w:hAnsi="Calibri" w:cs="Calibri"/>
          </w:rPr>
          <w:t>Seabloom</w:t>
        </w:r>
        <w:proofErr w:type="spellEnd"/>
        <w:r w:rsidRPr="007112BE">
          <w:rPr>
            <w:rFonts w:ascii="Calibri" w:hAnsi="Calibri" w:cs="Calibri"/>
          </w:rPr>
          <w:t xml:space="preserve">, E. W., </w:t>
        </w:r>
        <w:proofErr w:type="spellStart"/>
        <w:r w:rsidRPr="007112BE">
          <w:rPr>
            <w:rFonts w:ascii="Calibri" w:hAnsi="Calibri" w:cs="Calibri"/>
          </w:rPr>
          <w:t>Yahdjian</w:t>
        </w:r>
        <w:proofErr w:type="spellEnd"/>
        <w:r w:rsidRPr="007112BE">
          <w:rPr>
            <w:rFonts w:ascii="Calibri" w:hAnsi="Calibri" w:cs="Calibri"/>
          </w:rPr>
          <w:t>, L., ... &amp; Borer, E. T. (2016). Climate modifies response of non-native and native species richness to nutrient enrichment. Philosophical Transactions of the Royal Society B: Biological Sciences, 371(1694), 20150273.</w:t>
        </w:r>
      </w:ins>
      <w:ins w:id="355" w:author="Stefanie Lane" w:date="2023-02-08T10:32:00Z">
        <w:r>
          <w:rPr>
            <w:rFonts w:ascii="Calibri" w:hAnsi="Calibri" w:cs="Calibri"/>
          </w:rPr>
          <w:t xml:space="preserve"> </w:t>
        </w:r>
        <w:r w:rsidRPr="007112BE">
          <w:rPr>
            <w:rFonts w:ascii="Calibri" w:hAnsi="Calibri" w:cs="Calibri"/>
          </w:rPr>
          <w:t>https://doi.org/10.1098/rstb.2015.0273</w:t>
        </w:r>
      </w:ins>
    </w:p>
    <w:p w14:paraId="49D9E444" w14:textId="4C7C80C2" w:rsidR="006A158D" w:rsidRPr="00684F80" w:rsidRDefault="006A158D" w:rsidP="00AA2531">
      <w:pPr>
        <w:pStyle w:val="Bibliography"/>
        <w:rPr>
          <w:ins w:id="356" w:author="Stefanie Lane" w:date="2023-02-06T10:55:00Z"/>
          <w:rFonts w:ascii="Calibri" w:hAnsi="Calibri" w:cs="Calibri"/>
        </w:rPr>
      </w:pPr>
      <w:proofErr w:type="spellStart"/>
      <w:ins w:id="357" w:author="Stefanie Lane" w:date="2023-02-06T10:55:00Z">
        <w:r>
          <w:rPr>
            <w:rFonts w:ascii="Calibri" w:hAnsi="Calibri" w:cs="Calibri"/>
          </w:rPr>
          <w:t>Gailis</w:t>
        </w:r>
        <w:proofErr w:type="spellEnd"/>
        <w:r>
          <w:rPr>
            <w:rFonts w:ascii="Calibri" w:hAnsi="Calibri" w:cs="Calibri"/>
          </w:rPr>
          <w:t xml:space="preserve">, M., </w:t>
        </w:r>
        <w:proofErr w:type="spellStart"/>
        <w:r>
          <w:rPr>
            <w:rFonts w:ascii="Calibri" w:hAnsi="Calibri" w:cs="Calibri"/>
          </w:rPr>
          <w:t>Kohfeld</w:t>
        </w:r>
        <w:proofErr w:type="spellEnd"/>
        <w:r>
          <w:rPr>
            <w:rFonts w:ascii="Calibri" w:hAnsi="Calibri" w:cs="Calibri"/>
          </w:rPr>
          <w:t xml:space="preserve">, K. E., </w:t>
        </w:r>
        <w:proofErr w:type="spellStart"/>
        <w:r>
          <w:rPr>
            <w:rFonts w:ascii="Calibri" w:hAnsi="Calibri" w:cs="Calibri"/>
          </w:rPr>
          <w:t>Pellat</w:t>
        </w:r>
        <w:proofErr w:type="spellEnd"/>
        <w:r>
          <w:rPr>
            <w:rFonts w:ascii="Calibri" w:hAnsi="Calibri" w:cs="Calibri"/>
          </w:rPr>
          <w:t xml:space="preserve">, M. G., &amp; Carlson, D. (2021). </w:t>
        </w:r>
      </w:ins>
      <w:ins w:id="358" w:author="Stefanie Lane" w:date="2023-02-06T10:56:00Z">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ins>
    </w:p>
    <w:p w14:paraId="0D527855" w14:textId="7C7C5BC7" w:rsidR="00AA2531" w:rsidRPr="00AA2531" w:rsidRDefault="00AA2531" w:rsidP="00AA2531">
      <w:pPr>
        <w:pStyle w:val="Bibliography"/>
        <w:rPr>
          <w:rFonts w:ascii="Calibri" w:hAnsi="Calibri" w:cs="Calibri"/>
        </w:rPr>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AA2531">
      <w:pPr>
        <w:pStyle w:val="Bibliography"/>
        <w:rPr>
          <w:rFonts w:ascii="Calibri" w:hAnsi="Calibri" w:cs="Calibri"/>
        </w:rPr>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AA2531">
      <w:pPr>
        <w:pStyle w:val="Bibliography"/>
        <w:rPr>
          <w:rFonts w:ascii="Calibri" w:hAnsi="Calibri" w:cs="Calibri"/>
        </w:rPr>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AA2531">
      <w:pPr>
        <w:pStyle w:val="Bibliography"/>
        <w:rPr>
          <w:rFonts w:ascii="Calibri" w:hAnsi="Calibri" w:cs="Calibri"/>
        </w:rPr>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AA2531">
      <w:pPr>
        <w:pStyle w:val="Bibliography"/>
        <w:rPr>
          <w:rFonts w:ascii="Calibri" w:hAnsi="Calibri" w:cs="Calibri"/>
        </w:rPr>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AA2531">
      <w:pPr>
        <w:pStyle w:val="Bibliography"/>
        <w:rPr>
          <w:rFonts w:ascii="Calibri" w:hAnsi="Calibri" w:cs="Calibri"/>
        </w:rPr>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AA2531">
      <w:pPr>
        <w:pStyle w:val="Bibliography"/>
        <w:rPr>
          <w:rFonts w:ascii="Calibri" w:hAnsi="Calibri" w:cs="Calibri"/>
        </w:rPr>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AA2531">
      <w:pPr>
        <w:pStyle w:val="Bibliography"/>
        <w:rPr>
          <w:rFonts w:ascii="Calibri" w:hAnsi="Calibri" w:cs="Calibri"/>
        </w:rPr>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AA2531">
      <w:pPr>
        <w:pStyle w:val="Bibliography"/>
        <w:rPr>
          <w:rFonts w:ascii="Calibri" w:hAnsi="Calibri" w:cs="Calibri"/>
        </w:rPr>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77777777" w:rsidR="00AA2531" w:rsidRPr="00AA2531" w:rsidRDefault="00AA2531" w:rsidP="00AA2531">
      <w:pPr>
        <w:pStyle w:val="Bibliography"/>
        <w:rPr>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(2), 115–128. https://doi.org/10.1016/j.ecoleng.2003.09.006</w:t>
      </w:r>
    </w:p>
    <w:p w14:paraId="2770C2E5" w14:textId="77777777" w:rsidR="00AA2531" w:rsidRPr="00AA2531" w:rsidRDefault="00AA2531" w:rsidP="00AA2531">
      <w:pPr>
        <w:pStyle w:val="Bibliography"/>
        <w:rPr>
          <w:rFonts w:ascii="Calibri" w:hAnsi="Calibri" w:cs="Calibri"/>
        </w:rPr>
      </w:pPr>
      <w:r w:rsidRPr="00AA2531">
        <w:rPr>
          <w:rFonts w:ascii="Calibri" w:hAnsi="Calibri" w:cs="Calibri"/>
        </w:rPr>
        <w:t xml:space="preserve">Nyman, J. A., Walters, R. J., Delaune, R. D., &amp; Patrick, W. H. (2006). Marsh vertical accretion via vegetative growth. </w:t>
      </w:r>
      <w:r w:rsidRPr="00AA2531">
        <w:rPr>
          <w:rFonts w:ascii="Calibri" w:hAnsi="Calibri" w:cs="Calibri"/>
          <w:i/>
          <w:iCs/>
        </w:rPr>
        <w:t>Estuarine, Coastal and Shelf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AA2531">
      <w:pPr>
        <w:pStyle w:val="Bibliography"/>
        <w:rPr>
          <w:rFonts w:ascii="Calibri" w:hAnsi="Calibri" w:cs="Calibri"/>
        </w:rPr>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AA2531">
      <w:pPr>
        <w:pStyle w:val="Bibliography"/>
        <w:rPr>
          <w:rFonts w:ascii="Calibri" w:hAnsi="Calibri" w:cs="Calibri"/>
        </w:rPr>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550CD6">
      <w:pPr>
        <w:pStyle w:val="Bibliography"/>
        <w:rPr>
          <w:rFonts w:ascii="Calibri" w:hAnsi="Calibri" w:cs="Calibri"/>
        </w:rPr>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AA2531">
      <w:pPr>
        <w:pStyle w:val="Bibliography"/>
        <w:rPr>
          <w:rFonts w:ascii="Calibri" w:hAnsi="Calibri" w:cs="Calibri"/>
        </w:rPr>
      </w:pPr>
      <w:r w:rsidRPr="00AA2531">
        <w:rPr>
          <w:rFonts w:ascii="Calibri" w:hAnsi="Calibri" w:cs="Calibri"/>
        </w:rPr>
        <w:t xml:space="preserve">Sagoff,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AA2531">
      <w:pPr>
        <w:pStyle w:val="Bibliography"/>
        <w:rPr>
          <w:rFonts w:ascii="Calibri" w:hAnsi="Calibri" w:cs="Calibri"/>
        </w:rPr>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AA2531">
      <w:pPr>
        <w:pStyle w:val="Bibliography"/>
        <w:rPr>
          <w:rFonts w:ascii="Calibri" w:hAnsi="Calibri" w:cs="Calibri"/>
        </w:rPr>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AA2531">
      <w:pPr>
        <w:pStyle w:val="Bibliography"/>
        <w:rPr>
          <w:rFonts w:ascii="Calibri" w:hAnsi="Calibri" w:cs="Calibri"/>
        </w:rPr>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76765B">
      <w:pPr>
        <w:pStyle w:val="Bibliography"/>
        <w:rPr>
          <w:ins w:id="359" w:author="Stefanie Lane" w:date="2023-02-06T11:24:00Z"/>
          <w:rFonts w:ascii="Calibri" w:hAnsi="Calibri" w:cs="Calibri"/>
        </w:rPr>
      </w:pPr>
      <w:ins w:id="360" w:author="Stefanie Lane" w:date="2023-02-06T11:17:00Z">
        <w:r w:rsidRPr="0076765B">
          <w:rPr>
            <w:rFonts w:ascii="Calibri" w:hAnsi="Calibri" w:cs="Calibri"/>
          </w:rPr>
          <w:t>Stewart</w:t>
        </w:r>
      </w:ins>
      <w:ins w:id="361" w:author="Stefanie Lane" w:date="2023-02-06T11:18:00Z">
        <w:r>
          <w:rPr>
            <w:rFonts w:ascii="Calibri" w:hAnsi="Calibri" w:cs="Calibri"/>
          </w:rPr>
          <w:t>,</w:t>
        </w:r>
      </w:ins>
      <w:ins w:id="362" w:author="Stefanie Lane" w:date="2023-02-06T11:17:00Z">
        <w:r w:rsidRPr="0076765B">
          <w:rPr>
            <w:rFonts w:ascii="Calibri" w:hAnsi="Calibri" w:cs="Calibri"/>
          </w:rPr>
          <w:t xml:space="preserve"> D</w:t>
        </w:r>
      </w:ins>
      <w:ins w:id="363" w:author="Stefanie Lane" w:date="2023-02-06T11:18:00Z">
        <w:r>
          <w:rPr>
            <w:rFonts w:ascii="Calibri" w:hAnsi="Calibri" w:cs="Calibri"/>
          </w:rPr>
          <w:t>.</w:t>
        </w:r>
      </w:ins>
      <w:ins w:id="364" w:author="Stefanie Lane" w:date="2023-02-06T11:17:00Z">
        <w:r w:rsidRPr="0076765B">
          <w:rPr>
            <w:rFonts w:ascii="Calibri" w:hAnsi="Calibri" w:cs="Calibri"/>
          </w:rPr>
          <w:t xml:space="preserve">, </w:t>
        </w:r>
        <w:proofErr w:type="spellStart"/>
        <w:r w:rsidRPr="0076765B">
          <w:rPr>
            <w:rFonts w:ascii="Calibri" w:hAnsi="Calibri" w:cs="Calibri"/>
          </w:rPr>
          <w:t>Hennigar</w:t>
        </w:r>
      </w:ins>
      <w:proofErr w:type="spellEnd"/>
      <w:ins w:id="365" w:author="Stefanie Lane" w:date="2023-02-06T11:18:00Z">
        <w:r>
          <w:rPr>
            <w:rFonts w:ascii="Calibri" w:hAnsi="Calibri" w:cs="Calibri"/>
          </w:rPr>
          <w:t>,</w:t>
        </w:r>
      </w:ins>
      <w:ins w:id="366" w:author="Stefanie Lane" w:date="2023-02-06T11:17:00Z">
        <w:r w:rsidRPr="0076765B">
          <w:rPr>
            <w:rFonts w:ascii="Calibri" w:hAnsi="Calibri" w:cs="Calibri"/>
          </w:rPr>
          <w:t xml:space="preserve"> D</w:t>
        </w:r>
      </w:ins>
      <w:ins w:id="367" w:author="Stefanie Lane" w:date="2023-02-06T11:18:00Z">
        <w:r>
          <w:rPr>
            <w:rFonts w:ascii="Calibri" w:hAnsi="Calibri" w:cs="Calibri"/>
          </w:rPr>
          <w:t>.</w:t>
        </w:r>
      </w:ins>
      <w:ins w:id="368" w:author="Stefanie Lane" w:date="2023-02-06T11:17:00Z">
        <w:r w:rsidRPr="0076765B">
          <w:rPr>
            <w:rFonts w:ascii="Calibri" w:hAnsi="Calibri" w:cs="Calibri"/>
          </w:rPr>
          <w:t>, Ingham</w:t>
        </w:r>
      </w:ins>
      <w:ins w:id="369" w:author="Stefanie Lane" w:date="2023-02-06T11:18:00Z">
        <w:r>
          <w:rPr>
            <w:rFonts w:ascii="Calibri" w:hAnsi="Calibri" w:cs="Calibri"/>
          </w:rPr>
          <w:t>,</w:t>
        </w:r>
      </w:ins>
      <w:ins w:id="370" w:author="Stefanie Lane" w:date="2023-02-06T11:17:00Z">
        <w:r w:rsidRPr="0076765B">
          <w:rPr>
            <w:rFonts w:ascii="Calibri" w:hAnsi="Calibri" w:cs="Calibri"/>
          </w:rPr>
          <w:t xml:space="preserve"> R</w:t>
        </w:r>
      </w:ins>
      <w:ins w:id="371" w:author="Stefanie Lane" w:date="2023-02-06T11:18:00Z">
        <w:r>
          <w:rPr>
            <w:rFonts w:ascii="Calibri" w:hAnsi="Calibri" w:cs="Calibri"/>
          </w:rPr>
          <w:t>.</w:t>
        </w:r>
      </w:ins>
      <w:ins w:id="372" w:author="Stefanie Lane" w:date="2023-02-06T11:17:00Z">
        <w:r w:rsidRPr="0076765B">
          <w:rPr>
            <w:rFonts w:ascii="Calibri" w:hAnsi="Calibri" w:cs="Calibri"/>
          </w:rPr>
          <w:t xml:space="preserve">, </w:t>
        </w:r>
      </w:ins>
      <w:ins w:id="373" w:author="Stefanie Lane" w:date="2023-02-06T11:18:00Z">
        <w:r>
          <w:rPr>
            <w:rFonts w:ascii="Calibri" w:hAnsi="Calibri" w:cs="Calibri"/>
          </w:rPr>
          <w:t xml:space="preserve">&amp; </w:t>
        </w:r>
      </w:ins>
      <w:ins w:id="374" w:author="Stefanie Lane" w:date="2023-02-06T11:17:00Z">
        <w:r w:rsidRPr="0076765B">
          <w:rPr>
            <w:rFonts w:ascii="Calibri" w:hAnsi="Calibri" w:cs="Calibri"/>
          </w:rPr>
          <w:t xml:space="preserve">Balke, E. </w:t>
        </w:r>
      </w:ins>
      <w:ins w:id="375" w:author="Stefanie Lane" w:date="2023-02-06T11:18:00Z">
        <w:r>
          <w:rPr>
            <w:rFonts w:ascii="Calibri" w:hAnsi="Calibri" w:cs="Calibri"/>
          </w:rPr>
          <w:t>(</w:t>
        </w:r>
      </w:ins>
      <w:ins w:id="376" w:author="Stefanie Lane" w:date="2023-02-06T11:17:00Z">
        <w:r w:rsidRPr="0076765B">
          <w:rPr>
            <w:rFonts w:ascii="Calibri" w:hAnsi="Calibri" w:cs="Calibri"/>
          </w:rPr>
          <w:t>2022</w:t>
        </w:r>
      </w:ins>
      <w:ins w:id="377" w:author="Stefanie Lane" w:date="2023-02-06T11:18:00Z">
        <w:r>
          <w:rPr>
            <w:rFonts w:ascii="Calibri" w:hAnsi="Calibri" w:cs="Calibri"/>
          </w:rPr>
          <w:t>)</w:t>
        </w:r>
      </w:ins>
      <w:ins w:id="378" w:author="Stefanie Lane" w:date="2023-02-06T11:17:00Z">
        <w:r w:rsidRPr="0076765B">
          <w:rPr>
            <w:rFonts w:ascii="Calibri" w:hAnsi="Calibri" w:cs="Calibri"/>
          </w:rPr>
          <w:t>. Factors influencing the</w:t>
        </w:r>
      </w:ins>
      <w:ins w:id="379" w:author="Stefanie Lane" w:date="2023-02-06T11:18:00Z">
        <w:r>
          <w:rPr>
            <w:rFonts w:ascii="Calibri" w:hAnsi="Calibri" w:cs="Calibri"/>
          </w:rPr>
          <w:t xml:space="preserve"> </w:t>
        </w:r>
      </w:ins>
      <w:ins w:id="380" w:author="Stefanie Lane" w:date="2023-02-06T11:17:00Z">
        <w:r w:rsidRPr="0076765B">
          <w:rPr>
            <w:rFonts w:ascii="Calibri" w:hAnsi="Calibri" w:cs="Calibri"/>
          </w:rPr>
          <w:t>persistence of created tidal marshes in the Fraser River Estuary. Ducks Unlimited Canada, Surrey,</w:t>
        </w:r>
      </w:ins>
      <w:ins w:id="381" w:author="Stefanie Lane" w:date="2023-02-06T11:18:00Z">
        <w:r>
          <w:rPr>
            <w:rFonts w:ascii="Calibri" w:hAnsi="Calibri" w:cs="Calibri"/>
          </w:rPr>
          <w:t xml:space="preserve"> </w:t>
        </w:r>
      </w:ins>
      <w:ins w:id="382" w:author="Stefanie Lane" w:date="2023-02-06T11:17:00Z">
        <w:r w:rsidRPr="0076765B">
          <w:rPr>
            <w:rFonts w:ascii="Calibri" w:hAnsi="Calibri" w:cs="Calibri"/>
          </w:rPr>
          <w:t>British Columbia, Canada</w:t>
        </w:r>
      </w:ins>
    </w:p>
    <w:p w14:paraId="11AFD943" w14:textId="51D6F7EB" w:rsidR="006922E8" w:rsidRPr="006922E8" w:rsidRDefault="006922E8">
      <w:pPr>
        <w:pStyle w:val="Bibliography"/>
        <w:rPr>
          <w:ins w:id="383" w:author="Stefanie Lane" w:date="2023-02-06T11:17:00Z"/>
          <w:rFonts w:ascii="Calibri" w:hAnsi="Calibri" w:cs="Calibri"/>
        </w:rPr>
      </w:pPr>
      <w:ins w:id="384" w:author="Stefanie Lane" w:date="2023-02-06T11:24:00Z">
        <w:r w:rsidRPr="006922E8">
          <w:rPr>
            <w:rFonts w:ascii="Calibri" w:hAnsi="Calibri" w:cs="Calibri"/>
            <w:rPrChange w:id="385" w:author="Stefanie Lane" w:date="2023-02-06T11:24:00Z">
              <w:rPr/>
            </w:rPrChange>
          </w:rPr>
          <w:t xml:space="preserve">Stewart, D., Hood, W. G., &amp; Martin, T. G. (2023). Undetected but Widespread: </w:t>
        </w:r>
      </w:ins>
      <w:ins w:id="386" w:author="Stefanie Lane" w:date="2023-02-06T11:25:00Z">
        <w:r w:rsidRPr="006922E8">
          <w:rPr>
            <w:rFonts w:ascii="Calibri" w:hAnsi="Calibri" w:cs="Calibri"/>
          </w:rPr>
          <w:t>The</w:t>
        </w:r>
      </w:ins>
      <w:ins w:id="387" w:author="Stefanie Lane" w:date="2023-02-06T11:24:00Z">
        <w:r w:rsidRPr="006922E8">
          <w:rPr>
            <w:rFonts w:ascii="Calibri" w:hAnsi="Calibri" w:cs="Calibri"/>
            <w:rPrChange w:id="388" w:author="Stefanie Lane" w:date="2023-02-06T11:24:00Z">
              <w:rPr/>
            </w:rPrChange>
          </w:rPr>
          <w:t xml:space="preserve"> Cryptic Invasion of </w:t>
        </w:r>
        <w:r>
          <w:rPr>
            <w:rFonts w:ascii="Calibri" w:hAnsi="Calibri" w:cs="Calibri"/>
          </w:rPr>
          <w:t>N</w:t>
        </w:r>
        <w:r w:rsidRPr="006922E8">
          <w:rPr>
            <w:rFonts w:ascii="Calibri" w:hAnsi="Calibri" w:cs="Calibri"/>
            <w:rPrChange w:id="389" w:author="Stefanie Lane" w:date="2023-02-06T11:24:00Z">
              <w:rPr/>
            </w:rPrChange>
          </w:rPr>
          <w:t>on-Native Cattail (</w:t>
        </w:r>
        <w:r w:rsidRPr="006922E8">
          <w:rPr>
            <w:rFonts w:ascii="Calibri" w:hAnsi="Calibri" w:cs="Calibri"/>
            <w:i/>
            <w:rPrChange w:id="390" w:author="Stefanie Lane" w:date="2023-02-06T11:25:00Z">
              <w:rPr/>
            </w:rPrChange>
          </w:rPr>
          <w:t>Typha</w:t>
        </w:r>
        <w:r w:rsidRPr="006922E8">
          <w:rPr>
            <w:rFonts w:ascii="Calibri" w:hAnsi="Calibri" w:cs="Calibri"/>
            <w:rPrChange w:id="391" w:author="Stefanie Lane" w:date="2023-02-06T11:24:00Z">
              <w:rPr/>
            </w:rPrChange>
          </w:rPr>
          <w:t xml:space="preserve">) in a Pacific Northwest Estuary. </w:t>
        </w:r>
        <w:r w:rsidRPr="006922E8">
          <w:rPr>
            <w:rFonts w:ascii="Calibri" w:hAnsi="Calibri" w:cs="Calibri"/>
            <w:rPrChange w:id="392" w:author="Stefanie Lane" w:date="2023-02-06T11:24:00Z">
              <w:rPr>
                <w:i/>
                <w:iCs/>
              </w:rPr>
            </w:rPrChange>
          </w:rPr>
          <w:t>Estuaries and Coasts</w:t>
        </w:r>
        <w:r w:rsidRPr="006922E8">
          <w:rPr>
            <w:rFonts w:ascii="Calibri" w:hAnsi="Calibri" w:cs="Calibri"/>
            <w:rPrChange w:id="393" w:author="Stefanie Lane" w:date="2023-02-06T11:24:00Z">
              <w:rPr/>
            </w:rPrChange>
          </w:rPr>
          <w:t>, 1-16.</w:t>
        </w:r>
      </w:ins>
      <w:ins w:id="394" w:author="Stefanie Lane" w:date="2023-02-06T11:25:00Z">
        <w:r>
          <w:rPr>
            <w:rFonts w:ascii="Calibri" w:hAnsi="Calibri" w:cs="Calibri"/>
          </w:rPr>
          <w:t xml:space="preserve"> </w:t>
        </w:r>
        <w:r w:rsidRPr="006922E8">
          <w:rPr>
            <w:rFonts w:ascii="Calibri" w:hAnsi="Calibri" w:cs="Calibri"/>
          </w:rPr>
          <w:t>https://doi.org/10.1007/s12237-023-01171-4</w:t>
        </w:r>
      </w:ins>
    </w:p>
    <w:p w14:paraId="6B5DF0F0" w14:textId="31DE325D" w:rsidR="00AA2531" w:rsidRPr="00AA2531" w:rsidRDefault="00AA2531" w:rsidP="00AA2531">
      <w:pPr>
        <w:pStyle w:val="Bibliography"/>
        <w:rPr>
          <w:rFonts w:ascii="Calibri" w:hAnsi="Calibri" w:cs="Calibri"/>
        </w:rPr>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(7093), 629–632. https://doi.org/10.1038/nature04742</w:t>
      </w:r>
    </w:p>
    <w:p w14:paraId="6134EEBC" w14:textId="77777777" w:rsidR="00AA2531" w:rsidRPr="00AA2531" w:rsidRDefault="00AA2531" w:rsidP="00AA2531">
      <w:pPr>
        <w:pStyle w:val="Bibliography"/>
        <w:rPr>
          <w:rFonts w:ascii="Calibri" w:hAnsi="Calibri" w:cs="Calibri"/>
        </w:rPr>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AA2531">
      <w:pPr>
        <w:pStyle w:val="Bibliography"/>
        <w:rPr>
          <w:rFonts w:ascii="Calibri" w:hAnsi="Calibri" w:cs="Calibri"/>
        </w:rPr>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AA2531">
      <w:pPr>
        <w:pStyle w:val="Bibliography"/>
        <w:rPr>
          <w:rFonts w:ascii="Calibri" w:hAnsi="Calibri" w:cs="Calibri"/>
        </w:rPr>
      </w:pPr>
      <w:r w:rsidRPr="00AA2531">
        <w:rPr>
          <w:rFonts w:ascii="Calibri" w:hAnsi="Calibri" w:cs="Calibri"/>
        </w:rPr>
        <w:t xml:space="preserve">Waller, L. P., Allen, W. J., Barratt, B. I. P., Condron, L. M., França, F. M., Hunt, J. E., Koele, N., Orwin, K. H., Steel, G. S., Tylianakis, J. M., Wakelin, S. A., &amp; Dickie, I. A. (2020). Biotic interactions drive </w:t>
      </w:r>
      <w:r w:rsidRPr="00AA2531">
        <w:rPr>
          <w:rFonts w:ascii="Calibri" w:hAnsi="Calibri" w:cs="Calibri"/>
        </w:rPr>
        <w:lastRenderedPageBreak/>
        <w:t xml:space="preserve">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AA2531">
      <w:pPr>
        <w:pStyle w:val="Bibliography"/>
        <w:rPr>
          <w:rFonts w:ascii="Calibri" w:hAnsi="Calibri" w:cs="Calibri"/>
        </w:rPr>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02B1FA42" w:rsidR="00ED5179" w:rsidRDefault="003B2929" w:rsidP="00F222C0">
      <w:r w:rsidRPr="003B2929">
        <w:rPr>
          <w:b/>
        </w:rPr>
        <w:t>Table S1</w:t>
      </w:r>
      <w:r>
        <w:rPr>
          <w:b/>
        </w:rPr>
        <w:t xml:space="preserve"> </w:t>
      </w:r>
      <w:r w:rsidRPr="003B2929">
        <w:t>A total of 25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395" w:name="_Ref103856212"/>
    </w:p>
    <w:bookmarkEnd w:id="395"/>
    <w:p w14:paraId="26042487" w14:textId="28888AD6" w:rsidR="003B2929" w:rsidRPr="003B2929" w:rsidRDefault="003B2929" w:rsidP="00F752B9">
      <w:r>
        <w:rPr>
          <w:b/>
        </w:rPr>
        <w:lastRenderedPageBreak/>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Table 2</w:t>
      </w:r>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62"/>
        <w:gridCol w:w="2420"/>
        <w:gridCol w:w="780"/>
        <w:gridCol w:w="262"/>
        <w:gridCol w:w="2262"/>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253A50E8" w:rsidR="00DF171B" w:rsidRPr="00DF171B" w:rsidRDefault="00DF171B" w:rsidP="00DF171B">
            <w:pPr>
              <w:spacing w:after="0" w:line="240" w:lineRule="auto"/>
              <w:rPr>
                <w:rFonts w:ascii="Calibri" w:eastAsia="Times New Roman" w:hAnsi="Calibri" w:cs="Calibri"/>
                <w:i/>
                <w:iCs/>
                <w:color w:val="000000"/>
                <w:sz w:val="20"/>
                <w:szCs w:val="20"/>
              </w:rPr>
            </w:pPr>
            <w:del w:id="396" w:author="Stefanie Lane" w:date="2023-02-06T12:38:00Z">
              <w:r w:rsidRPr="00DF171B" w:rsidDel="00C00465">
                <w:rPr>
                  <w:rFonts w:ascii="Calibri" w:eastAsia="Times New Roman" w:hAnsi="Calibri" w:cs="Calibri"/>
                  <w:i/>
                  <w:iCs/>
                  <w:color w:val="000000"/>
                  <w:sz w:val="20"/>
                  <w:szCs w:val="20"/>
                </w:rPr>
                <w:delText>Mentha arvensis</w:delText>
              </w:r>
            </w:del>
            <w:ins w:id="397" w:author="Stefanie Lane" w:date="2023-02-06T12:38:00Z">
              <w:r w:rsidR="00C00465">
                <w:rPr>
                  <w:rFonts w:ascii="Calibri" w:eastAsia="Times New Roman" w:hAnsi="Calibri" w:cs="Calibri"/>
                  <w:i/>
                  <w:iCs/>
                  <w:color w:val="000000"/>
                  <w:sz w:val="20"/>
                  <w:szCs w:val="20"/>
                </w:rPr>
                <w:t>Mentha canadensis</w:t>
              </w:r>
            </w:ins>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6AF84B65" w:rsidR="00DF171B" w:rsidRPr="00DF171B" w:rsidRDefault="00DF171B" w:rsidP="00DF171B">
            <w:pPr>
              <w:spacing w:after="0" w:line="240" w:lineRule="auto"/>
              <w:rPr>
                <w:rFonts w:ascii="Calibri" w:eastAsia="Times New Roman" w:hAnsi="Calibri" w:cs="Calibri"/>
                <w:i/>
                <w:iCs/>
                <w:color w:val="000000"/>
                <w:sz w:val="20"/>
                <w:szCs w:val="20"/>
              </w:rPr>
            </w:pPr>
            <w:del w:id="398" w:author="Stefanie Lane" w:date="2023-02-08T10:04:00Z">
              <w:r w:rsidRPr="00DF171B" w:rsidDel="00B678A8">
                <w:rPr>
                  <w:rFonts w:ascii="Calibri" w:eastAsia="Times New Roman" w:hAnsi="Calibri" w:cs="Calibri"/>
                  <w:i/>
                  <w:iCs/>
                  <w:color w:val="000000"/>
                  <w:sz w:val="20"/>
                  <w:szCs w:val="20"/>
                </w:rPr>
                <w:delText>Festuca arundinacea</w:delText>
              </w:r>
            </w:del>
            <w:ins w:id="399"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527156F4" w:rsidR="00DF171B" w:rsidRPr="00DF171B" w:rsidRDefault="00DF171B" w:rsidP="00DF171B">
            <w:pPr>
              <w:spacing w:after="0" w:line="240" w:lineRule="auto"/>
              <w:rPr>
                <w:rFonts w:ascii="Calibri" w:eastAsia="Times New Roman" w:hAnsi="Calibri" w:cs="Calibri"/>
                <w:i/>
                <w:iCs/>
                <w:color w:val="000000"/>
                <w:sz w:val="20"/>
                <w:szCs w:val="20"/>
              </w:rPr>
            </w:pPr>
            <w:del w:id="400" w:author="Stefanie Lane" w:date="2023-02-08T10:04:00Z">
              <w:r w:rsidRPr="00DF171B" w:rsidDel="00B678A8">
                <w:rPr>
                  <w:rFonts w:ascii="Calibri" w:eastAsia="Times New Roman" w:hAnsi="Calibri" w:cs="Calibri"/>
                  <w:i/>
                  <w:iCs/>
                  <w:color w:val="000000"/>
                  <w:sz w:val="20"/>
                  <w:szCs w:val="20"/>
                </w:rPr>
                <w:delText>Festuca arundinacea</w:delText>
              </w:r>
            </w:del>
            <w:ins w:id="401"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6121B2D1" w:rsidR="00DF171B" w:rsidRPr="00DF171B" w:rsidRDefault="00DF171B" w:rsidP="00DF171B">
            <w:pPr>
              <w:spacing w:after="0" w:line="240" w:lineRule="auto"/>
              <w:rPr>
                <w:rFonts w:ascii="Calibri" w:eastAsia="Times New Roman" w:hAnsi="Calibri" w:cs="Calibri"/>
                <w:i/>
                <w:iCs/>
                <w:color w:val="000000"/>
                <w:sz w:val="20"/>
                <w:szCs w:val="20"/>
              </w:rPr>
            </w:pPr>
            <w:del w:id="402" w:author="Stefanie Lane" w:date="2023-02-08T10:04:00Z">
              <w:r w:rsidRPr="00DF171B" w:rsidDel="00B678A8">
                <w:rPr>
                  <w:rFonts w:ascii="Calibri" w:eastAsia="Times New Roman" w:hAnsi="Calibri" w:cs="Calibri"/>
                  <w:i/>
                  <w:iCs/>
                  <w:color w:val="000000"/>
                  <w:sz w:val="20"/>
                  <w:szCs w:val="20"/>
                </w:rPr>
                <w:delText>Festuca arundinacea</w:delText>
              </w:r>
            </w:del>
            <w:ins w:id="403"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286D53E3" w:rsidR="005B324C" w:rsidRPr="005B324C" w:rsidRDefault="005B324C" w:rsidP="005B324C">
      <w:r>
        <w:rPr>
          <w:b/>
        </w:rPr>
        <w:t>Table S3</w:t>
      </w:r>
      <w:r>
        <w:t xml:space="preserve"> </w:t>
      </w:r>
      <w:r w:rsidRPr="005B324C">
        <w:t>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as reported in Table 2 is not expected to affect loss of species or plot-based diversity metrics</w:t>
      </w:r>
    </w:p>
    <w:p w14:paraId="63447C27" w14:textId="5CD5A87E" w:rsidR="00D1126E" w:rsidRDefault="0047773F">
      <w:pPr>
        <w:pStyle w:val="Caption"/>
        <w:rPr>
          <w:i w:val="0"/>
          <w:iCs w:val="0"/>
          <w:color w:val="auto"/>
          <w:sz w:val="22"/>
          <w:szCs w:val="22"/>
        </w:rPr>
      </w:pPr>
      <w:r>
        <w:fldChar w:fldCharType="begin"/>
      </w:r>
      <w:r>
        <w:instrText xml:space="preserve"> LINK </w:instrText>
      </w:r>
      <w:r w:rsidR="00D1126E">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fldChar w:fldCharType="separate"/>
      </w:r>
    </w:p>
    <w:tbl>
      <w:tblPr>
        <w:tblW w:w="6280" w:type="dxa"/>
        <w:jc w:val="center"/>
        <w:tblLook w:val="04A0" w:firstRow="1" w:lastRow="0" w:firstColumn="1" w:lastColumn="0" w:noHBand="0" w:noVBand="1"/>
      </w:tblPr>
      <w:tblGrid>
        <w:gridCol w:w="1311"/>
        <w:gridCol w:w="1485"/>
        <w:gridCol w:w="960"/>
        <w:gridCol w:w="300"/>
        <w:gridCol w:w="1004"/>
        <w:gridCol w:w="1004"/>
        <w:gridCol w:w="1004"/>
      </w:tblGrid>
      <w:tr w:rsidR="00D1126E" w:rsidRPr="00D1126E" w14:paraId="63CB65F6" w14:textId="77777777" w:rsidTr="00D1126E">
        <w:trPr>
          <w:divId w:val="1125733716"/>
          <w:trHeight w:val="470"/>
          <w:jc w:val="center"/>
        </w:trPr>
        <w:tc>
          <w:tcPr>
            <w:tcW w:w="1180" w:type="dxa"/>
            <w:tcBorders>
              <w:top w:val="nil"/>
              <w:left w:val="nil"/>
              <w:bottom w:val="nil"/>
              <w:right w:val="nil"/>
            </w:tcBorders>
            <w:shd w:val="clear" w:color="auto" w:fill="auto"/>
            <w:noWrap/>
            <w:vAlign w:val="bottom"/>
            <w:hideMark/>
          </w:tcPr>
          <w:p w14:paraId="0E7479AD" w14:textId="6810B033" w:rsidR="00D1126E" w:rsidRPr="00D1126E" w:rsidRDefault="00D1126E" w:rsidP="00D1126E">
            <w:pPr>
              <w:spacing w:after="0" w:line="240" w:lineRule="auto"/>
              <w:rPr>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256CA403"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Plot-level components</w:t>
            </w:r>
          </w:p>
        </w:tc>
        <w:tc>
          <w:tcPr>
            <w:tcW w:w="300" w:type="dxa"/>
            <w:tcBorders>
              <w:top w:val="nil"/>
              <w:left w:val="nil"/>
              <w:bottom w:val="nil"/>
              <w:right w:val="nil"/>
            </w:tcBorders>
            <w:shd w:val="clear" w:color="auto" w:fill="auto"/>
            <w:noWrap/>
            <w:vAlign w:val="bottom"/>
            <w:hideMark/>
          </w:tcPr>
          <w:p w14:paraId="53DCC97A" w14:textId="77777777" w:rsidR="00D1126E" w:rsidRPr="00D1126E" w:rsidRDefault="00D1126E" w:rsidP="00D1126E">
            <w:pPr>
              <w:spacing w:after="0" w:line="240" w:lineRule="auto"/>
              <w:jc w:val="center"/>
              <w:rPr>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582A249C"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Diversity components</w:t>
            </w:r>
          </w:p>
        </w:tc>
      </w:tr>
      <w:tr w:rsidR="00D1126E" w:rsidRPr="00D1126E" w14:paraId="155AECCE" w14:textId="77777777" w:rsidTr="00D1126E">
        <w:trPr>
          <w:divId w:val="1125733716"/>
          <w:trHeight w:val="780"/>
          <w:jc w:val="center"/>
        </w:trPr>
        <w:tc>
          <w:tcPr>
            <w:tcW w:w="1180" w:type="dxa"/>
            <w:tcBorders>
              <w:top w:val="nil"/>
              <w:left w:val="nil"/>
              <w:bottom w:val="nil"/>
              <w:right w:val="nil"/>
            </w:tcBorders>
            <w:shd w:val="clear" w:color="auto" w:fill="auto"/>
            <w:vAlign w:val="center"/>
            <w:hideMark/>
          </w:tcPr>
          <w:p w14:paraId="0D1380C9"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Assemblage</w:t>
            </w:r>
          </w:p>
        </w:tc>
        <w:tc>
          <w:tcPr>
            <w:tcW w:w="960" w:type="dxa"/>
            <w:tcBorders>
              <w:top w:val="nil"/>
              <w:left w:val="nil"/>
              <w:bottom w:val="nil"/>
              <w:right w:val="nil"/>
            </w:tcBorders>
            <w:shd w:val="clear" w:color="auto" w:fill="auto"/>
            <w:vAlign w:val="center"/>
            <w:hideMark/>
          </w:tcPr>
          <w:p w14:paraId="40406082" w14:textId="691D00C2"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 xml:space="preserve">No. </w:t>
            </w:r>
            <w:del w:id="404" w:author="Stefanie Lane" w:date="2023-02-06T12:12:00Z">
              <w:r w:rsidRPr="00D1126E" w:rsidDel="00AF1CB6">
                <w:rPr>
                  <w:rFonts w:ascii="Calibri" w:eastAsia="Times New Roman" w:hAnsi="Calibri" w:cs="Calibri"/>
                  <w:b/>
                  <w:bCs/>
                  <w:color w:val="000000"/>
                </w:rPr>
                <w:delText>quadrats</w:delText>
              </w:r>
            </w:del>
            <w:ins w:id="405" w:author="Stefanie Lane" w:date="2023-02-06T12:12:00Z">
              <w:r w:rsidR="00AF1CB6">
                <w:rPr>
                  <w:rFonts w:ascii="Calibri" w:eastAsia="Times New Roman" w:hAnsi="Calibri" w:cs="Calibri"/>
                  <w:b/>
                  <w:bCs/>
                  <w:color w:val="000000"/>
                </w:rPr>
                <w:t>plots</w:t>
              </w:r>
            </w:ins>
          </w:p>
        </w:tc>
        <w:tc>
          <w:tcPr>
            <w:tcW w:w="960" w:type="dxa"/>
            <w:tcBorders>
              <w:top w:val="nil"/>
              <w:left w:val="nil"/>
              <w:bottom w:val="nil"/>
              <w:right w:val="nil"/>
            </w:tcBorders>
            <w:shd w:val="clear" w:color="auto" w:fill="auto"/>
            <w:vAlign w:val="center"/>
            <w:hideMark/>
          </w:tcPr>
          <w:p w14:paraId="00C32BA1"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No. species</w:t>
            </w:r>
          </w:p>
        </w:tc>
        <w:tc>
          <w:tcPr>
            <w:tcW w:w="300" w:type="dxa"/>
            <w:tcBorders>
              <w:top w:val="nil"/>
              <w:left w:val="nil"/>
              <w:bottom w:val="nil"/>
              <w:right w:val="nil"/>
            </w:tcBorders>
            <w:shd w:val="clear" w:color="auto" w:fill="auto"/>
            <w:vAlign w:val="center"/>
            <w:hideMark/>
          </w:tcPr>
          <w:p w14:paraId="5A6D6F24" w14:textId="77777777" w:rsidR="00D1126E" w:rsidRPr="00D1126E" w:rsidRDefault="00D1126E" w:rsidP="00D1126E">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334DA600"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α diversity</w:t>
            </w:r>
          </w:p>
        </w:tc>
        <w:tc>
          <w:tcPr>
            <w:tcW w:w="960" w:type="dxa"/>
            <w:tcBorders>
              <w:top w:val="nil"/>
              <w:left w:val="nil"/>
              <w:bottom w:val="nil"/>
              <w:right w:val="nil"/>
            </w:tcBorders>
            <w:shd w:val="clear" w:color="auto" w:fill="auto"/>
            <w:vAlign w:val="center"/>
            <w:hideMark/>
          </w:tcPr>
          <w:p w14:paraId="44E61ED9"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 xml:space="preserve">α diversity </w:t>
            </w:r>
            <w:proofErr w:type="spellStart"/>
            <w:r w:rsidRPr="00D1126E">
              <w:rPr>
                <w:rFonts w:ascii="Calibri" w:eastAsia="Times New Roman" w:hAnsi="Calibri" w:cs="Calibri"/>
                <w:b/>
                <w:bCs/>
                <w:color w:val="000000"/>
              </w:rPr>
              <w:t>sd</w:t>
            </w:r>
            <w:proofErr w:type="spellEnd"/>
          </w:p>
        </w:tc>
        <w:tc>
          <w:tcPr>
            <w:tcW w:w="960" w:type="dxa"/>
            <w:tcBorders>
              <w:top w:val="nil"/>
              <w:left w:val="nil"/>
              <w:bottom w:val="nil"/>
              <w:right w:val="nil"/>
            </w:tcBorders>
            <w:shd w:val="clear" w:color="auto" w:fill="auto"/>
            <w:vAlign w:val="center"/>
            <w:hideMark/>
          </w:tcPr>
          <w:p w14:paraId="4B3A444C" w14:textId="77777777" w:rsidR="00D1126E" w:rsidRPr="00D1126E" w:rsidRDefault="00D1126E" w:rsidP="00D1126E">
            <w:pPr>
              <w:spacing w:after="0" w:line="240" w:lineRule="auto"/>
              <w:jc w:val="center"/>
              <w:rPr>
                <w:rFonts w:ascii="Calibri" w:eastAsia="Times New Roman" w:hAnsi="Calibri" w:cs="Calibri"/>
                <w:b/>
                <w:bCs/>
                <w:color w:val="000000"/>
              </w:rPr>
            </w:pPr>
            <w:r w:rsidRPr="00D1126E">
              <w:rPr>
                <w:rFonts w:ascii="Calibri" w:eastAsia="Times New Roman" w:hAnsi="Calibri" w:cs="Calibri"/>
                <w:b/>
                <w:bCs/>
                <w:color w:val="000000"/>
              </w:rPr>
              <w:t>β diversity</w:t>
            </w:r>
          </w:p>
        </w:tc>
      </w:tr>
      <w:tr w:rsidR="00D1126E" w:rsidRPr="00D1126E" w14:paraId="1CB2AD06" w14:textId="77777777" w:rsidTr="00D1126E">
        <w:trPr>
          <w:divId w:val="1125733716"/>
          <w:trHeight w:val="290"/>
          <w:jc w:val="center"/>
        </w:trPr>
        <w:tc>
          <w:tcPr>
            <w:tcW w:w="1180" w:type="dxa"/>
            <w:tcBorders>
              <w:top w:val="nil"/>
              <w:left w:val="nil"/>
              <w:bottom w:val="nil"/>
              <w:right w:val="nil"/>
            </w:tcBorders>
            <w:shd w:val="clear" w:color="auto" w:fill="auto"/>
            <w:vAlign w:val="bottom"/>
            <w:hideMark/>
          </w:tcPr>
          <w:p w14:paraId="5C3B6277"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Sedge</w:t>
            </w:r>
          </w:p>
        </w:tc>
        <w:tc>
          <w:tcPr>
            <w:tcW w:w="960" w:type="dxa"/>
            <w:tcBorders>
              <w:top w:val="nil"/>
              <w:left w:val="nil"/>
              <w:bottom w:val="nil"/>
              <w:right w:val="nil"/>
            </w:tcBorders>
            <w:shd w:val="clear" w:color="auto" w:fill="auto"/>
            <w:noWrap/>
            <w:vAlign w:val="bottom"/>
            <w:hideMark/>
          </w:tcPr>
          <w:p w14:paraId="6D3D61F1"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6E35E46" w14:textId="77777777" w:rsidR="00D1126E" w:rsidRPr="00D1126E" w:rsidRDefault="00D1126E" w:rsidP="00D1126E">
            <w:pPr>
              <w:spacing w:after="0" w:line="240" w:lineRule="auto"/>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BA489DB"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2497C03"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82756AE"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8353804" w14:textId="77777777" w:rsidR="00D1126E" w:rsidRPr="00D1126E" w:rsidRDefault="00D1126E" w:rsidP="00D1126E">
            <w:pPr>
              <w:spacing w:after="0" w:line="240" w:lineRule="auto"/>
              <w:rPr>
                <w:rFonts w:ascii="Times New Roman" w:eastAsia="Times New Roman" w:hAnsi="Times New Roman" w:cs="Times New Roman"/>
              </w:rPr>
            </w:pPr>
          </w:p>
        </w:tc>
      </w:tr>
      <w:tr w:rsidR="00D1126E" w:rsidRPr="00D1126E" w14:paraId="28C89079"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0DA4822B"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7B226DE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72E03A2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32.3</w:t>
            </w:r>
          </w:p>
        </w:tc>
        <w:tc>
          <w:tcPr>
            <w:tcW w:w="300" w:type="dxa"/>
            <w:tcBorders>
              <w:top w:val="nil"/>
              <w:left w:val="nil"/>
              <w:bottom w:val="nil"/>
              <w:right w:val="nil"/>
            </w:tcBorders>
            <w:shd w:val="clear" w:color="auto" w:fill="auto"/>
            <w:noWrap/>
            <w:vAlign w:val="bottom"/>
            <w:hideMark/>
          </w:tcPr>
          <w:p w14:paraId="1F2392DB"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2C5A75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10.67</w:t>
            </w:r>
          </w:p>
        </w:tc>
        <w:tc>
          <w:tcPr>
            <w:tcW w:w="960" w:type="dxa"/>
            <w:tcBorders>
              <w:top w:val="single" w:sz="4" w:space="0" w:color="auto"/>
              <w:left w:val="nil"/>
              <w:bottom w:val="single" w:sz="4" w:space="0" w:color="auto"/>
              <w:right w:val="nil"/>
            </w:tcBorders>
            <w:shd w:val="clear" w:color="auto" w:fill="auto"/>
            <w:noWrap/>
            <w:vAlign w:val="bottom"/>
            <w:hideMark/>
          </w:tcPr>
          <w:p w14:paraId="63B0740A"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2.34</w:t>
            </w:r>
          </w:p>
        </w:tc>
        <w:tc>
          <w:tcPr>
            <w:tcW w:w="960" w:type="dxa"/>
            <w:tcBorders>
              <w:top w:val="single" w:sz="4" w:space="0" w:color="auto"/>
              <w:left w:val="nil"/>
              <w:bottom w:val="single" w:sz="4" w:space="0" w:color="auto"/>
              <w:right w:val="nil"/>
            </w:tcBorders>
            <w:shd w:val="clear" w:color="auto" w:fill="auto"/>
            <w:noWrap/>
            <w:vAlign w:val="bottom"/>
            <w:hideMark/>
          </w:tcPr>
          <w:p w14:paraId="0360848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3.03</w:t>
            </w:r>
          </w:p>
        </w:tc>
      </w:tr>
      <w:tr w:rsidR="00D1126E" w:rsidRPr="00D1126E" w14:paraId="27A9EF57"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315B479A"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15D6AA07"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6745822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31.6</w:t>
            </w:r>
          </w:p>
        </w:tc>
        <w:tc>
          <w:tcPr>
            <w:tcW w:w="300" w:type="dxa"/>
            <w:tcBorders>
              <w:top w:val="nil"/>
              <w:left w:val="nil"/>
              <w:bottom w:val="nil"/>
              <w:right w:val="nil"/>
            </w:tcBorders>
            <w:shd w:val="clear" w:color="auto" w:fill="auto"/>
            <w:noWrap/>
            <w:vAlign w:val="bottom"/>
            <w:hideMark/>
          </w:tcPr>
          <w:p w14:paraId="709F8B3A"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3AD279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8.31</w:t>
            </w:r>
          </w:p>
        </w:tc>
        <w:tc>
          <w:tcPr>
            <w:tcW w:w="960" w:type="dxa"/>
            <w:tcBorders>
              <w:top w:val="nil"/>
              <w:left w:val="nil"/>
              <w:bottom w:val="single" w:sz="4" w:space="0" w:color="auto"/>
              <w:right w:val="nil"/>
            </w:tcBorders>
            <w:shd w:val="clear" w:color="auto" w:fill="auto"/>
            <w:noWrap/>
            <w:vAlign w:val="bottom"/>
            <w:hideMark/>
          </w:tcPr>
          <w:p w14:paraId="14D44E2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1.98</w:t>
            </w:r>
          </w:p>
        </w:tc>
        <w:tc>
          <w:tcPr>
            <w:tcW w:w="960" w:type="dxa"/>
            <w:tcBorders>
              <w:top w:val="nil"/>
              <w:left w:val="nil"/>
              <w:bottom w:val="single" w:sz="4" w:space="0" w:color="auto"/>
              <w:right w:val="nil"/>
            </w:tcBorders>
            <w:shd w:val="clear" w:color="auto" w:fill="auto"/>
            <w:noWrap/>
            <w:vAlign w:val="bottom"/>
            <w:hideMark/>
          </w:tcPr>
          <w:p w14:paraId="2FC80664"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3.81</w:t>
            </w:r>
          </w:p>
        </w:tc>
      </w:tr>
      <w:tr w:rsidR="00D1126E" w:rsidRPr="00D1126E" w14:paraId="068D1FD3"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D4F9B3F"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32039408"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4E52D01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30.8</w:t>
            </w:r>
          </w:p>
        </w:tc>
        <w:tc>
          <w:tcPr>
            <w:tcW w:w="300" w:type="dxa"/>
            <w:tcBorders>
              <w:top w:val="nil"/>
              <w:left w:val="nil"/>
              <w:bottom w:val="nil"/>
              <w:right w:val="nil"/>
            </w:tcBorders>
            <w:shd w:val="clear" w:color="auto" w:fill="auto"/>
            <w:noWrap/>
            <w:vAlign w:val="bottom"/>
            <w:hideMark/>
          </w:tcPr>
          <w:p w14:paraId="5A052239"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1FEBCD3"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8.18</w:t>
            </w:r>
          </w:p>
        </w:tc>
        <w:tc>
          <w:tcPr>
            <w:tcW w:w="960" w:type="dxa"/>
            <w:tcBorders>
              <w:top w:val="nil"/>
              <w:left w:val="nil"/>
              <w:bottom w:val="single" w:sz="4" w:space="0" w:color="auto"/>
              <w:right w:val="nil"/>
            </w:tcBorders>
            <w:shd w:val="clear" w:color="auto" w:fill="auto"/>
            <w:noWrap/>
            <w:vAlign w:val="bottom"/>
            <w:hideMark/>
          </w:tcPr>
          <w:p w14:paraId="749EB58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2.51</w:t>
            </w:r>
          </w:p>
        </w:tc>
        <w:tc>
          <w:tcPr>
            <w:tcW w:w="960" w:type="dxa"/>
            <w:tcBorders>
              <w:top w:val="nil"/>
              <w:left w:val="nil"/>
              <w:bottom w:val="single" w:sz="4" w:space="0" w:color="auto"/>
              <w:right w:val="nil"/>
            </w:tcBorders>
            <w:shd w:val="clear" w:color="auto" w:fill="auto"/>
            <w:noWrap/>
            <w:vAlign w:val="bottom"/>
            <w:hideMark/>
          </w:tcPr>
          <w:p w14:paraId="07A6015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3.77</w:t>
            </w:r>
          </w:p>
        </w:tc>
      </w:tr>
      <w:tr w:rsidR="00D1126E" w:rsidRPr="00D1126E" w14:paraId="6A5E6BAE" w14:textId="77777777" w:rsidTr="00D1126E">
        <w:trPr>
          <w:divId w:val="1125733716"/>
          <w:trHeight w:val="200"/>
          <w:jc w:val="center"/>
        </w:trPr>
        <w:tc>
          <w:tcPr>
            <w:tcW w:w="1180" w:type="dxa"/>
            <w:tcBorders>
              <w:top w:val="nil"/>
              <w:left w:val="nil"/>
              <w:bottom w:val="nil"/>
              <w:right w:val="nil"/>
            </w:tcBorders>
            <w:shd w:val="clear" w:color="auto" w:fill="auto"/>
            <w:noWrap/>
            <w:vAlign w:val="bottom"/>
            <w:hideMark/>
          </w:tcPr>
          <w:p w14:paraId="6F0A993F"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A5FD8D"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EFCC0D8"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7F0844"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16D04D3"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E5EF0B0"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B446834"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1C195CDD"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4355D56B"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Fescue</w:t>
            </w:r>
          </w:p>
        </w:tc>
        <w:tc>
          <w:tcPr>
            <w:tcW w:w="960" w:type="dxa"/>
            <w:tcBorders>
              <w:top w:val="nil"/>
              <w:left w:val="nil"/>
              <w:bottom w:val="nil"/>
              <w:right w:val="nil"/>
            </w:tcBorders>
            <w:shd w:val="clear" w:color="auto" w:fill="auto"/>
            <w:noWrap/>
            <w:vAlign w:val="bottom"/>
            <w:hideMark/>
          </w:tcPr>
          <w:p w14:paraId="4EE9303A"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2EC1069"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53E8934"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224970"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1459"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E158D2"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515DB1B4"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140C4568"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35CF665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709532D3"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43</w:t>
            </w:r>
          </w:p>
        </w:tc>
        <w:tc>
          <w:tcPr>
            <w:tcW w:w="300" w:type="dxa"/>
            <w:tcBorders>
              <w:top w:val="nil"/>
              <w:left w:val="nil"/>
              <w:bottom w:val="nil"/>
              <w:right w:val="nil"/>
            </w:tcBorders>
            <w:shd w:val="clear" w:color="auto" w:fill="auto"/>
            <w:noWrap/>
            <w:vAlign w:val="bottom"/>
            <w:hideMark/>
          </w:tcPr>
          <w:p w14:paraId="26CBBD18"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21FFA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13.0</w:t>
            </w:r>
          </w:p>
        </w:tc>
        <w:tc>
          <w:tcPr>
            <w:tcW w:w="960" w:type="dxa"/>
            <w:tcBorders>
              <w:top w:val="single" w:sz="4" w:space="0" w:color="auto"/>
              <w:left w:val="nil"/>
              <w:bottom w:val="single" w:sz="4" w:space="0" w:color="auto"/>
              <w:right w:val="nil"/>
            </w:tcBorders>
            <w:shd w:val="clear" w:color="auto" w:fill="auto"/>
            <w:noWrap/>
            <w:vAlign w:val="bottom"/>
            <w:hideMark/>
          </w:tcPr>
          <w:p w14:paraId="405ABEB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3.9</w:t>
            </w:r>
          </w:p>
        </w:tc>
        <w:tc>
          <w:tcPr>
            <w:tcW w:w="960" w:type="dxa"/>
            <w:tcBorders>
              <w:top w:val="single" w:sz="4" w:space="0" w:color="auto"/>
              <w:left w:val="nil"/>
              <w:bottom w:val="single" w:sz="4" w:space="0" w:color="auto"/>
              <w:right w:val="nil"/>
            </w:tcBorders>
            <w:shd w:val="clear" w:color="auto" w:fill="auto"/>
            <w:noWrap/>
            <w:vAlign w:val="bottom"/>
            <w:hideMark/>
          </w:tcPr>
          <w:p w14:paraId="7453E3F9"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3.3</w:t>
            </w:r>
          </w:p>
        </w:tc>
      </w:tr>
      <w:tr w:rsidR="00D1126E" w:rsidRPr="00D1126E" w14:paraId="438D730B"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1277361D"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0263A359"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437E3246"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5B5B6FF6"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E31A9D"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9.7</w:t>
            </w:r>
          </w:p>
        </w:tc>
        <w:tc>
          <w:tcPr>
            <w:tcW w:w="960" w:type="dxa"/>
            <w:tcBorders>
              <w:top w:val="nil"/>
              <w:left w:val="nil"/>
              <w:bottom w:val="single" w:sz="4" w:space="0" w:color="auto"/>
              <w:right w:val="nil"/>
            </w:tcBorders>
            <w:shd w:val="clear" w:color="auto" w:fill="auto"/>
            <w:noWrap/>
            <w:vAlign w:val="bottom"/>
            <w:hideMark/>
          </w:tcPr>
          <w:p w14:paraId="6C80E89A"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3.9</w:t>
            </w:r>
          </w:p>
        </w:tc>
        <w:tc>
          <w:tcPr>
            <w:tcW w:w="960" w:type="dxa"/>
            <w:tcBorders>
              <w:top w:val="nil"/>
              <w:left w:val="nil"/>
              <w:bottom w:val="single" w:sz="4" w:space="0" w:color="auto"/>
              <w:right w:val="nil"/>
            </w:tcBorders>
            <w:shd w:val="clear" w:color="auto" w:fill="auto"/>
            <w:noWrap/>
            <w:vAlign w:val="bottom"/>
            <w:hideMark/>
          </w:tcPr>
          <w:p w14:paraId="2868478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3.8</w:t>
            </w:r>
          </w:p>
        </w:tc>
      </w:tr>
      <w:tr w:rsidR="00D1126E" w:rsidRPr="00D1126E" w14:paraId="3F5C1046"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248334C8"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588C909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2393794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27</w:t>
            </w:r>
          </w:p>
        </w:tc>
        <w:tc>
          <w:tcPr>
            <w:tcW w:w="300" w:type="dxa"/>
            <w:tcBorders>
              <w:top w:val="nil"/>
              <w:left w:val="nil"/>
              <w:bottom w:val="nil"/>
              <w:right w:val="nil"/>
            </w:tcBorders>
            <w:shd w:val="clear" w:color="auto" w:fill="auto"/>
            <w:noWrap/>
            <w:vAlign w:val="bottom"/>
            <w:hideMark/>
          </w:tcPr>
          <w:p w14:paraId="6B9F4CE9"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9567D7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5.8</w:t>
            </w:r>
          </w:p>
        </w:tc>
        <w:tc>
          <w:tcPr>
            <w:tcW w:w="960" w:type="dxa"/>
            <w:tcBorders>
              <w:top w:val="nil"/>
              <w:left w:val="nil"/>
              <w:bottom w:val="single" w:sz="4" w:space="0" w:color="auto"/>
              <w:right w:val="nil"/>
            </w:tcBorders>
            <w:shd w:val="clear" w:color="auto" w:fill="auto"/>
            <w:noWrap/>
            <w:vAlign w:val="bottom"/>
            <w:hideMark/>
          </w:tcPr>
          <w:p w14:paraId="6618B4D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2.8</w:t>
            </w:r>
          </w:p>
        </w:tc>
        <w:tc>
          <w:tcPr>
            <w:tcW w:w="960" w:type="dxa"/>
            <w:tcBorders>
              <w:top w:val="nil"/>
              <w:left w:val="nil"/>
              <w:bottom w:val="single" w:sz="4" w:space="0" w:color="auto"/>
              <w:right w:val="nil"/>
            </w:tcBorders>
            <w:shd w:val="clear" w:color="auto" w:fill="auto"/>
            <w:noWrap/>
            <w:vAlign w:val="bottom"/>
            <w:hideMark/>
          </w:tcPr>
          <w:p w14:paraId="5CDDADA9"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4.6</w:t>
            </w:r>
          </w:p>
        </w:tc>
      </w:tr>
      <w:tr w:rsidR="00D1126E" w:rsidRPr="00D1126E" w14:paraId="1BAC78F1" w14:textId="77777777" w:rsidTr="00D1126E">
        <w:trPr>
          <w:divId w:val="1125733716"/>
          <w:trHeight w:val="200"/>
          <w:jc w:val="center"/>
        </w:trPr>
        <w:tc>
          <w:tcPr>
            <w:tcW w:w="1180" w:type="dxa"/>
            <w:tcBorders>
              <w:top w:val="nil"/>
              <w:left w:val="nil"/>
              <w:bottom w:val="nil"/>
              <w:right w:val="nil"/>
            </w:tcBorders>
            <w:shd w:val="clear" w:color="auto" w:fill="auto"/>
            <w:noWrap/>
            <w:vAlign w:val="bottom"/>
            <w:hideMark/>
          </w:tcPr>
          <w:p w14:paraId="49E92C24"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4F2B56"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3E35F2"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EA84520"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870D003"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AE8F8CE"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69DB818"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6FC44F0F"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42A871B8"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Bogbean</w:t>
            </w:r>
          </w:p>
        </w:tc>
        <w:tc>
          <w:tcPr>
            <w:tcW w:w="960" w:type="dxa"/>
            <w:tcBorders>
              <w:top w:val="nil"/>
              <w:left w:val="nil"/>
              <w:bottom w:val="nil"/>
              <w:right w:val="nil"/>
            </w:tcBorders>
            <w:shd w:val="clear" w:color="auto" w:fill="auto"/>
            <w:noWrap/>
            <w:vAlign w:val="bottom"/>
            <w:hideMark/>
          </w:tcPr>
          <w:p w14:paraId="531F7436"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8BA29AF"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DE1843"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557538"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7EA5A2"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50BD8"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38B0832D"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5919DA60"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4FDB6C5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2FD7384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32</w:t>
            </w:r>
          </w:p>
        </w:tc>
        <w:tc>
          <w:tcPr>
            <w:tcW w:w="300" w:type="dxa"/>
            <w:tcBorders>
              <w:top w:val="nil"/>
              <w:left w:val="nil"/>
              <w:bottom w:val="nil"/>
              <w:right w:val="nil"/>
            </w:tcBorders>
            <w:shd w:val="clear" w:color="auto" w:fill="auto"/>
            <w:noWrap/>
            <w:vAlign w:val="bottom"/>
            <w:hideMark/>
          </w:tcPr>
          <w:p w14:paraId="6E97590E"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F4056B0"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12.8</w:t>
            </w:r>
          </w:p>
        </w:tc>
        <w:tc>
          <w:tcPr>
            <w:tcW w:w="960" w:type="dxa"/>
            <w:tcBorders>
              <w:top w:val="single" w:sz="4" w:space="0" w:color="auto"/>
              <w:left w:val="nil"/>
              <w:bottom w:val="single" w:sz="4" w:space="0" w:color="auto"/>
              <w:right w:val="nil"/>
            </w:tcBorders>
            <w:shd w:val="clear" w:color="auto" w:fill="auto"/>
            <w:noWrap/>
            <w:vAlign w:val="bottom"/>
            <w:hideMark/>
          </w:tcPr>
          <w:p w14:paraId="224A674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3.6</w:t>
            </w:r>
          </w:p>
        </w:tc>
        <w:tc>
          <w:tcPr>
            <w:tcW w:w="960" w:type="dxa"/>
            <w:tcBorders>
              <w:top w:val="single" w:sz="4" w:space="0" w:color="auto"/>
              <w:left w:val="nil"/>
              <w:bottom w:val="single" w:sz="4" w:space="0" w:color="auto"/>
              <w:right w:val="nil"/>
            </w:tcBorders>
            <w:shd w:val="clear" w:color="auto" w:fill="auto"/>
            <w:noWrap/>
            <w:vAlign w:val="bottom"/>
            <w:hideMark/>
          </w:tcPr>
          <w:p w14:paraId="1B697B6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2.5</w:t>
            </w:r>
          </w:p>
        </w:tc>
      </w:tr>
      <w:tr w:rsidR="00D1126E" w:rsidRPr="00D1126E" w14:paraId="4BE7D31B"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66A51DE0"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677813F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04A37CD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0EF848B4"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609CEA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11.5</w:t>
            </w:r>
          </w:p>
        </w:tc>
        <w:tc>
          <w:tcPr>
            <w:tcW w:w="960" w:type="dxa"/>
            <w:tcBorders>
              <w:top w:val="nil"/>
              <w:left w:val="nil"/>
              <w:bottom w:val="single" w:sz="4" w:space="0" w:color="auto"/>
              <w:right w:val="nil"/>
            </w:tcBorders>
            <w:shd w:val="clear" w:color="auto" w:fill="auto"/>
            <w:noWrap/>
            <w:vAlign w:val="bottom"/>
            <w:hideMark/>
          </w:tcPr>
          <w:p w14:paraId="2149850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2.9</w:t>
            </w:r>
          </w:p>
        </w:tc>
        <w:tc>
          <w:tcPr>
            <w:tcW w:w="960" w:type="dxa"/>
            <w:tcBorders>
              <w:top w:val="nil"/>
              <w:left w:val="nil"/>
              <w:bottom w:val="single" w:sz="4" w:space="0" w:color="auto"/>
              <w:right w:val="nil"/>
            </w:tcBorders>
            <w:shd w:val="clear" w:color="auto" w:fill="auto"/>
            <w:noWrap/>
            <w:vAlign w:val="bottom"/>
            <w:hideMark/>
          </w:tcPr>
          <w:p w14:paraId="1C82404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w:t>
            </w:r>
          </w:p>
        </w:tc>
      </w:tr>
      <w:tr w:rsidR="00D1126E" w:rsidRPr="00D1126E" w14:paraId="36EB1441"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179A9651"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20855D4C"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3758E51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w:t>
            </w:r>
          </w:p>
        </w:tc>
        <w:tc>
          <w:tcPr>
            <w:tcW w:w="300" w:type="dxa"/>
            <w:tcBorders>
              <w:top w:val="nil"/>
              <w:left w:val="nil"/>
              <w:bottom w:val="nil"/>
              <w:right w:val="nil"/>
            </w:tcBorders>
            <w:shd w:val="clear" w:color="auto" w:fill="auto"/>
            <w:noWrap/>
            <w:vAlign w:val="bottom"/>
            <w:hideMark/>
          </w:tcPr>
          <w:p w14:paraId="685A14FF"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E472D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10.5</w:t>
            </w:r>
          </w:p>
        </w:tc>
        <w:tc>
          <w:tcPr>
            <w:tcW w:w="960" w:type="dxa"/>
            <w:tcBorders>
              <w:top w:val="nil"/>
              <w:left w:val="nil"/>
              <w:bottom w:val="single" w:sz="4" w:space="0" w:color="auto"/>
              <w:right w:val="nil"/>
            </w:tcBorders>
            <w:shd w:val="clear" w:color="auto" w:fill="auto"/>
            <w:noWrap/>
            <w:vAlign w:val="bottom"/>
            <w:hideMark/>
          </w:tcPr>
          <w:p w14:paraId="7115C99D"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1.9</w:t>
            </w:r>
          </w:p>
        </w:tc>
        <w:tc>
          <w:tcPr>
            <w:tcW w:w="960" w:type="dxa"/>
            <w:tcBorders>
              <w:top w:val="nil"/>
              <w:left w:val="nil"/>
              <w:bottom w:val="single" w:sz="4" w:space="0" w:color="auto"/>
              <w:right w:val="nil"/>
            </w:tcBorders>
            <w:shd w:val="clear" w:color="auto" w:fill="auto"/>
            <w:noWrap/>
            <w:vAlign w:val="bottom"/>
            <w:hideMark/>
          </w:tcPr>
          <w:p w14:paraId="6BE47861"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3.0</w:t>
            </w:r>
          </w:p>
        </w:tc>
      </w:tr>
      <w:tr w:rsidR="00D1126E" w:rsidRPr="00D1126E" w14:paraId="47695ACF" w14:textId="77777777" w:rsidTr="00D1126E">
        <w:trPr>
          <w:divId w:val="1125733716"/>
          <w:trHeight w:val="200"/>
          <w:jc w:val="center"/>
        </w:trPr>
        <w:tc>
          <w:tcPr>
            <w:tcW w:w="1180" w:type="dxa"/>
            <w:tcBorders>
              <w:top w:val="nil"/>
              <w:left w:val="nil"/>
              <w:bottom w:val="nil"/>
              <w:right w:val="nil"/>
            </w:tcBorders>
            <w:shd w:val="clear" w:color="auto" w:fill="auto"/>
            <w:noWrap/>
            <w:vAlign w:val="bottom"/>
            <w:hideMark/>
          </w:tcPr>
          <w:p w14:paraId="7374D48E"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40B4EB5" w14:textId="77777777" w:rsidR="00D1126E" w:rsidRPr="00D1126E" w:rsidRDefault="00D1126E" w:rsidP="00D1126E">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0D7712A"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41D11F5"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A46923B"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064E469"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99B571A"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2A52947E"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2FCD934A" w14:textId="77777777" w:rsidR="00D1126E" w:rsidRPr="00D1126E" w:rsidRDefault="00D1126E" w:rsidP="00D1126E">
            <w:pPr>
              <w:spacing w:after="0" w:line="240" w:lineRule="auto"/>
              <w:rPr>
                <w:rFonts w:ascii="Calibri" w:eastAsia="Times New Roman" w:hAnsi="Calibri" w:cs="Calibri"/>
                <w:b/>
                <w:bCs/>
                <w:color w:val="000000"/>
              </w:rPr>
            </w:pPr>
            <w:r w:rsidRPr="00D1126E">
              <w:rPr>
                <w:rFonts w:ascii="Calibri" w:eastAsia="Times New Roman" w:hAnsi="Calibri" w:cs="Calibri"/>
                <w:b/>
                <w:bCs/>
                <w:color w:val="000000"/>
              </w:rPr>
              <w:t>Total</w:t>
            </w:r>
          </w:p>
        </w:tc>
        <w:tc>
          <w:tcPr>
            <w:tcW w:w="960" w:type="dxa"/>
            <w:tcBorders>
              <w:top w:val="nil"/>
              <w:left w:val="nil"/>
              <w:bottom w:val="nil"/>
              <w:right w:val="nil"/>
            </w:tcBorders>
            <w:shd w:val="clear" w:color="auto" w:fill="auto"/>
            <w:noWrap/>
            <w:vAlign w:val="bottom"/>
            <w:hideMark/>
          </w:tcPr>
          <w:p w14:paraId="7C983A6C" w14:textId="77777777" w:rsidR="00D1126E" w:rsidRPr="00D1126E" w:rsidRDefault="00D1126E" w:rsidP="00D1126E">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7063871"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4B046F4"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99EDAE1"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E3FB438" w14:textId="77777777" w:rsidR="00D1126E" w:rsidRPr="00D1126E" w:rsidRDefault="00D1126E" w:rsidP="00D1126E">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190F4" w14:textId="77777777" w:rsidR="00D1126E" w:rsidRPr="00D1126E" w:rsidRDefault="00D1126E" w:rsidP="00D1126E">
            <w:pPr>
              <w:spacing w:after="0" w:line="240" w:lineRule="auto"/>
              <w:jc w:val="center"/>
              <w:rPr>
                <w:rFonts w:ascii="Times New Roman" w:eastAsia="Times New Roman" w:hAnsi="Times New Roman" w:cs="Times New Roman"/>
              </w:rPr>
            </w:pPr>
          </w:p>
        </w:tc>
      </w:tr>
      <w:tr w:rsidR="00D1126E" w:rsidRPr="00D1126E" w14:paraId="4178222C"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D1773ED"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47C70FE2"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3AB92133"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48</w:t>
            </w:r>
          </w:p>
        </w:tc>
        <w:tc>
          <w:tcPr>
            <w:tcW w:w="300" w:type="dxa"/>
            <w:tcBorders>
              <w:top w:val="nil"/>
              <w:left w:val="nil"/>
              <w:bottom w:val="nil"/>
              <w:right w:val="nil"/>
            </w:tcBorders>
            <w:shd w:val="clear" w:color="auto" w:fill="auto"/>
            <w:noWrap/>
            <w:vAlign w:val="bottom"/>
            <w:hideMark/>
          </w:tcPr>
          <w:p w14:paraId="6B3B8208"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4F86B4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12.2</w:t>
            </w:r>
          </w:p>
        </w:tc>
        <w:tc>
          <w:tcPr>
            <w:tcW w:w="960" w:type="dxa"/>
            <w:tcBorders>
              <w:top w:val="single" w:sz="4" w:space="0" w:color="auto"/>
              <w:left w:val="nil"/>
              <w:bottom w:val="single" w:sz="4" w:space="0" w:color="auto"/>
              <w:right w:val="nil"/>
            </w:tcBorders>
            <w:shd w:val="clear" w:color="auto" w:fill="auto"/>
            <w:noWrap/>
            <w:vAlign w:val="bottom"/>
            <w:hideMark/>
          </w:tcPr>
          <w:p w14:paraId="2939A006"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3.5</w:t>
            </w:r>
          </w:p>
        </w:tc>
        <w:tc>
          <w:tcPr>
            <w:tcW w:w="960" w:type="dxa"/>
            <w:tcBorders>
              <w:top w:val="single" w:sz="4" w:space="0" w:color="auto"/>
              <w:left w:val="nil"/>
              <w:bottom w:val="single" w:sz="4" w:space="0" w:color="auto"/>
              <w:right w:val="nil"/>
            </w:tcBorders>
            <w:shd w:val="clear" w:color="auto" w:fill="auto"/>
            <w:noWrap/>
            <w:vAlign w:val="bottom"/>
            <w:hideMark/>
          </w:tcPr>
          <w:p w14:paraId="22BCD65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3.9</w:t>
            </w:r>
          </w:p>
        </w:tc>
      </w:tr>
      <w:tr w:rsidR="00D1126E" w:rsidRPr="00D1126E" w14:paraId="788FA5F0" w14:textId="77777777" w:rsidTr="00D1126E">
        <w:trPr>
          <w:divId w:val="1125733716"/>
          <w:trHeight w:val="290"/>
          <w:jc w:val="center"/>
        </w:trPr>
        <w:tc>
          <w:tcPr>
            <w:tcW w:w="1180" w:type="dxa"/>
            <w:tcBorders>
              <w:top w:val="nil"/>
              <w:left w:val="nil"/>
              <w:bottom w:val="nil"/>
              <w:right w:val="nil"/>
            </w:tcBorders>
            <w:shd w:val="clear" w:color="auto" w:fill="auto"/>
            <w:noWrap/>
            <w:vAlign w:val="bottom"/>
            <w:hideMark/>
          </w:tcPr>
          <w:p w14:paraId="38C3C5E8"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498C198A"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54</w:t>
            </w:r>
          </w:p>
        </w:tc>
        <w:tc>
          <w:tcPr>
            <w:tcW w:w="960" w:type="dxa"/>
            <w:tcBorders>
              <w:top w:val="nil"/>
              <w:left w:val="nil"/>
              <w:bottom w:val="nil"/>
              <w:right w:val="nil"/>
            </w:tcBorders>
            <w:shd w:val="clear" w:color="auto" w:fill="auto"/>
            <w:noWrap/>
            <w:vAlign w:val="bottom"/>
            <w:hideMark/>
          </w:tcPr>
          <w:p w14:paraId="1EBCAF2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47994EB4"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F6D24CF"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10.0</w:t>
            </w:r>
          </w:p>
        </w:tc>
        <w:tc>
          <w:tcPr>
            <w:tcW w:w="960" w:type="dxa"/>
            <w:tcBorders>
              <w:top w:val="nil"/>
              <w:left w:val="nil"/>
              <w:bottom w:val="nil"/>
              <w:right w:val="nil"/>
            </w:tcBorders>
            <w:shd w:val="clear" w:color="auto" w:fill="auto"/>
            <w:noWrap/>
            <w:vAlign w:val="bottom"/>
            <w:hideMark/>
          </w:tcPr>
          <w:p w14:paraId="7929F5BC"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3.4</w:t>
            </w:r>
          </w:p>
        </w:tc>
        <w:tc>
          <w:tcPr>
            <w:tcW w:w="960" w:type="dxa"/>
            <w:tcBorders>
              <w:top w:val="nil"/>
              <w:left w:val="nil"/>
              <w:bottom w:val="nil"/>
              <w:right w:val="nil"/>
            </w:tcBorders>
            <w:shd w:val="clear" w:color="auto" w:fill="auto"/>
            <w:noWrap/>
            <w:vAlign w:val="bottom"/>
            <w:hideMark/>
          </w:tcPr>
          <w:p w14:paraId="59C513A6"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4.2</w:t>
            </w:r>
          </w:p>
        </w:tc>
      </w:tr>
      <w:tr w:rsidR="00D1126E" w:rsidRPr="00D1126E" w14:paraId="7E965390" w14:textId="77777777" w:rsidTr="00D1126E">
        <w:trPr>
          <w:divId w:val="1125733716"/>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9DDD1D6" w14:textId="77777777" w:rsidR="00D1126E" w:rsidRPr="00D1126E" w:rsidRDefault="00D1126E" w:rsidP="00D1126E">
            <w:pPr>
              <w:spacing w:after="0" w:line="240" w:lineRule="auto"/>
              <w:jc w:val="right"/>
              <w:rPr>
                <w:rFonts w:ascii="Calibri" w:eastAsia="Times New Roman" w:hAnsi="Calibri" w:cs="Calibri"/>
                <w:color w:val="000000"/>
              </w:rPr>
            </w:pPr>
            <w:r w:rsidRPr="00D1126E">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0DC7DD1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4779160B"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0B4F6C4E" w14:textId="77777777" w:rsidR="00D1126E" w:rsidRPr="00D1126E" w:rsidRDefault="00D1126E" w:rsidP="00D1126E">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0FAAAAE"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8.2</w:t>
            </w:r>
          </w:p>
        </w:tc>
        <w:tc>
          <w:tcPr>
            <w:tcW w:w="960" w:type="dxa"/>
            <w:tcBorders>
              <w:top w:val="single" w:sz="4" w:space="0" w:color="auto"/>
              <w:left w:val="nil"/>
              <w:bottom w:val="single" w:sz="4" w:space="0" w:color="auto"/>
              <w:right w:val="nil"/>
            </w:tcBorders>
            <w:shd w:val="clear" w:color="auto" w:fill="auto"/>
            <w:noWrap/>
            <w:vAlign w:val="bottom"/>
            <w:hideMark/>
          </w:tcPr>
          <w:p w14:paraId="2B728D7C"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4AA9155" w14:textId="77777777" w:rsidR="00D1126E" w:rsidRPr="00D1126E" w:rsidRDefault="00D1126E" w:rsidP="00D1126E">
            <w:pPr>
              <w:spacing w:after="0" w:line="240" w:lineRule="auto"/>
              <w:jc w:val="center"/>
              <w:rPr>
                <w:rFonts w:ascii="Calibri" w:eastAsia="Times New Roman" w:hAnsi="Calibri" w:cs="Calibri"/>
                <w:color w:val="000000"/>
              </w:rPr>
            </w:pPr>
            <w:r w:rsidRPr="00D1126E">
              <w:rPr>
                <w:rFonts w:ascii="Calibri" w:eastAsia="Times New Roman" w:hAnsi="Calibri" w:cs="Calibri"/>
                <w:color w:val="000000"/>
              </w:rPr>
              <w:t>5.1</w:t>
            </w:r>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lastRenderedPageBreak/>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1999  </w:t>
      </w:r>
    </w:p>
    <w:tbl>
      <w:tblPr>
        <w:tblW w:w="10350" w:type="dxa"/>
        <w:tblLook w:val="04A0" w:firstRow="1" w:lastRow="0" w:firstColumn="1" w:lastColumn="0" w:noHBand="0" w:noVBand="1"/>
        <w:tblPrChange w:id="406" w:author="Stefanie Lane" w:date="2023-02-06T12:47:00Z">
          <w:tblPr>
            <w:tblW w:w="10350" w:type="dxa"/>
            <w:tblLook w:val="04A0" w:firstRow="1" w:lastRow="0" w:firstColumn="1" w:lastColumn="0" w:noHBand="0" w:noVBand="1"/>
          </w:tblPr>
        </w:tblPrChange>
      </w:tblPr>
      <w:tblGrid>
        <w:gridCol w:w="1311"/>
        <w:gridCol w:w="1279"/>
        <w:gridCol w:w="3320"/>
        <w:gridCol w:w="960"/>
        <w:gridCol w:w="960"/>
        <w:gridCol w:w="960"/>
        <w:gridCol w:w="1560"/>
        <w:tblGridChange w:id="407">
          <w:tblGrid>
            <w:gridCol w:w="1311"/>
            <w:gridCol w:w="1279"/>
            <w:gridCol w:w="3320"/>
            <w:gridCol w:w="960"/>
            <w:gridCol w:w="960"/>
            <w:gridCol w:w="960"/>
            <w:gridCol w:w="1560"/>
          </w:tblGrid>
        </w:tblGridChange>
      </w:tblGrid>
      <w:tr w:rsidR="00C44004" w:rsidRPr="00C44004" w14:paraId="2CFA52D3" w14:textId="77777777" w:rsidTr="00745462">
        <w:trPr>
          <w:trHeight w:val="590"/>
          <w:trPrChange w:id="408" w:author="Stefanie Lane" w:date="2023-02-06T12:47:00Z">
            <w:trPr>
              <w:trHeight w:val="590"/>
            </w:trPr>
          </w:trPrChange>
        </w:trPr>
        <w:tc>
          <w:tcPr>
            <w:tcW w:w="1311" w:type="dxa"/>
            <w:tcBorders>
              <w:top w:val="single" w:sz="4" w:space="0" w:color="auto"/>
              <w:left w:val="nil"/>
              <w:bottom w:val="single" w:sz="8" w:space="0" w:color="auto"/>
              <w:right w:val="nil"/>
            </w:tcBorders>
            <w:shd w:val="clear" w:color="auto" w:fill="auto"/>
            <w:noWrap/>
            <w:vAlign w:val="center"/>
            <w:hideMark/>
            <w:tcPrChange w:id="409" w:author="Stefanie Lane" w:date="2023-02-06T12:47:00Z">
              <w:tcPr>
                <w:tcW w:w="1311" w:type="dxa"/>
                <w:tcBorders>
                  <w:top w:val="single" w:sz="4" w:space="0" w:color="auto"/>
                  <w:left w:val="nil"/>
                  <w:bottom w:val="single" w:sz="8" w:space="0" w:color="auto"/>
                  <w:right w:val="nil"/>
                </w:tcBorders>
                <w:shd w:val="clear" w:color="auto" w:fill="auto"/>
                <w:noWrap/>
                <w:vAlign w:val="center"/>
                <w:hideMark/>
              </w:tcPr>
            </w:tcPrChange>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Change w:id="410" w:author="Stefanie Lane" w:date="2023-02-06T12:47:00Z">
              <w:tcPr>
                <w:tcW w:w="1279" w:type="dxa"/>
                <w:tcBorders>
                  <w:top w:val="single" w:sz="4" w:space="0" w:color="auto"/>
                  <w:left w:val="nil"/>
                  <w:bottom w:val="single" w:sz="8" w:space="0" w:color="auto"/>
                  <w:right w:val="nil"/>
                </w:tcBorders>
                <w:shd w:val="clear" w:color="auto" w:fill="auto"/>
                <w:noWrap/>
                <w:vAlign w:val="center"/>
                <w:hideMark/>
              </w:tcPr>
            </w:tcPrChange>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Change w:id="411" w:author="Stefanie Lane" w:date="2023-02-06T12:47:00Z">
              <w:tcPr>
                <w:tcW w:w="3320" w:type="dxa"/>
                <w:tcBorders>
                  <w:top w:val="single" w:sz="4" w:space="0" w:color="auto"/>
                  <w:left w:val="nil"/>
                  <w:bottom w:val="single" w:sz="8" w:space="0" w:color="auto"/>
                  <w:right w:val="nil"/>
                </w:tcBorders>
                <w:shd w:val="clear" w:color="auto" w:fill="auto"/>
                <w:noWrap/>
                <w:vAlign w:val="center"/>
                <w:hideMark/>
              </w:tcPr>
            </w:tcPrChange>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Change w:id="412"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Change w:id="413"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Change w:id="414"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Change w:id="415" w:author="Stefanie Lane" w:date="2023-02-06T12:47:00Z">
              <w:tcPr>
                <w:tcW w:w="1560" w:type="dxa"/>
                <w:tcBorders>
                  <w:top w:val="single" w:sz="4" w:space="0" w:color="auto"/>
                  <w:left w:val="nil"/>
                  <w:bottom w:val="single" w:sz="8" w:space="0" w:color="auto"/>
                  <w:right w:val="nil"/>
                </w:tcBorders>
                <w:shd w:val="clear" w:color="auto" w:fill="auto"/>
                <w:vAlign w:val="center"/>
                <w:hideMark/>
              </w:tcPr>
            </w:tcPrChange>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745462">
        <w:trPr>
          <w:trHeight w:val="290"/>
          <w:trPrChange w:id="416" w:author="Stefanie Lane" w:date="2023-02-06T12:47:00Z">
            <w:trPr>
              <w:trHeight w:val="290"/>
            </w:trPr>
          </w:trPrChange>
        </w:trPr>
        <w:tc>
          <w:tcPr>
            <w:tcW w:w="1311" w:type="dxa"/>
            <w:vMerge w:val="restart"/>
            <w:tcBorders>
              <w:top w:val="nil"/>
              <w:left w:val="single" w:sz="8" w:space="0" w:color="auto"/>
              <w:bottom w:val="single" w:sz="8" w:space="0" w:color="000000"/>
              <w:right w:val="nil"/>
            </w:tcBorders>
            <w:shd w:val="clear" w:color="auto" w:fill="auto"/>
            <w:noWrap/>
            <w:vAlign w:val="center"/>
            <w:hideMark/>
            <w:tcPrChange w:id="417" w:author="Stefanie Lane" w:date="2023-02-06T12:47:00Z">
              <w:tcPr>
                <w:tcW w:w="1311" w:type="dxa"/>
                <w:vMerge w:val="restart"/>
                <w:tcBorders>
                  <w:top w:val="nil"/>
                  <w:left w:val="single" w:sz="8" w:space="0" w:color="auto"/>
                  <w:bottom w:val="single" w:sz="8" w:space="0" w:color="000000"/>
                  <w:right w:val="nil"/>
                </w:tcBorders>
                <w:shd w:val="clear" w:color="auto" w:fill="auto"/>
                <w:noWrap/>
                <w:vAlign w:val="center"/>
                <w:hideMark/>
              </w:tcPr>
            </w:tcPrChange>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Change w:id="418" w:author="Stefanie Lane" w:date="2023-02-06T12:47:00Z">
              <w:tcPr>
                <w:tcW w:w="1279" w:type="dxa"/>
                <w:vMerge w:val="restart"/>
                <w:tcBorders>
                  <w:top w:val="nil"/>
                  <w:left w:val="single" w:sz="8" w:space="0" w:color="auto"/>
                  <w:bottom w:val="single" w:sz="8" w:space="0" w:color="000000"/>
                  <w:right w:val="nil"/>
                </w:tcBorders>
                <w:shd w:val="clear" w:color="auto" w:fill="auto"/>
                <w:noWrap/>
                <w:vAlign w:val="center"/>
                <w:hideMark/>
              </w:tcPr>
            </w:tcPrChange>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Change w:id="419" w:author="Stefanie Lane" w:date="2023-02-06T12:47:00Z">
              <w:tcPr>
                <w:tcW w:w="3320" w:type="dxa"/>
                <w:tcBorders>
                  <w:top w:val="nil"/>
                  <w:left w:val="nil"/>
                  <w:bottom w:val="nil"/>
                  <w:right w:val="nil"/>
                </w:tcBorders>
                <w:shd w:val="clear" w:color="auto" w:fill="auto"/>
                <w:noWrap/>
                <w:vAlign w:val="bottom"/>
                <w:hideMark/>
              </w:tcPr>
            </w:tcPrChange>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Change w:id="420" w:author="Stefanie Lane" w:date="2023-02-06T12:47:00Z">
              <w:tcPr>
                <w:tcW w:w="960" w:type="dxa"/>
                <w:tcBorders>
                  <w:top w:val="nil"/>
                  <w:left w:val="nil"/>
                  <w:bottom w:val="nil"/>
                  <w:right w:val="nil"/>
                </w:tcBorders>
                <w:shd w:val="clear" w:color="auto" w:fill="auto"/>
                <w:noWrap/>
                <w:vAlign w:val="bottom"/>
                <w:hideMark/>
              </w:tcPr>
            </w:tcPrChange>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Change w:id="421" w:author="Stefanie Lane" w:date="2023-02-06T12:47:00Z">
              <w:tcPr>
                <w:tcW w:w="960" w:type="dxa"/>
                <w:tcBorders>
                  <w:top w:val="nil"/>
                  <w:left w:val="nil"/>
                  <w:bottom w:val="nil"/>
                  <w:right w:val="nil"/>
                </w:tcBorders>
                <w:shd w:val="clear" w:color="auto" w:fill="auto"/>
                <w:noWrap/>
                <w:vAlign w:val="bottom"/>
                <w:hideMark/>
              </w:tcPr>
            </w:tcPrChange>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Change w:id="422" w:author="Stefanie Lane" w:date="2023-02-06T12:47:00Z">
              <w:tcPr>
                <w:tcW w:w="960" w:type="dxa"/>
                <w:tcBorders>
                  <w:top w:val="nil"/>
                  <w:left w:val="nil"/>
                  <w:bottom w:val="nil"/>
                  <w:right w:val="nil"/>
                </w:tcBorders>
                <w:shd w:val="clear" w:color="auto" w:fill="auto"/>
                <w:noWrap/>
                <w:vAlign w:val="bottom"/>
                <w:hideMark/>
              </w:tcPr>
            </w:tcPrChange>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Change w:id="423"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745462">
        <w:trPr>
          <w:trHeight w:val="290"/>
          <w:trPrChange w:id="424" w:author="Stefanie Lane" w:date="2023-02-06T12:47:00Z">
            <w:trPr>
              <w:trHeight w:val="290"/>
            </w:trPr>
          </w:trPrChange>
        </w:trPr>
        <w:tc>
          <w:tcPr>
            <w:tcW w:w="1311" w:type="dxa"/>
            <w:vMerge/>
            <w:tcBorders>
              <w:top w:val="nil"/>
              <w:left w:val="single" w:sz="8" w:space="0" w:color="auto"/>
              <w:bottom w:val="single" w:sz="8" w:space="0" w:color="000000"/>
              <w:right w:val="nil"/>
            </w:tcBorders>
            <w:vAlign w:val="center"/>
            <w:hideMark/>
            <w:tcPrChange w:id="425" w:author="Stefanie Lane" w:date="2023-02-06T12:47:00Z">
              <w:tcPr>
                <w:tcW w:w="1311" w:type="dxa"/>
                <w:vMerge/>
                <w:tcBorders>
                  <w:top w:val="nil"/>
                  <w:left w:val="single" w:sz="8" w:space="0" w:color="auto"/>
                  <w:bottom w:val="single" w:sz="8" w:space="0" w:color="000000"/>
                  <w:right w:val="nil"/>
                </w:tcBorders>
                <w:vAlign w:val="center"/>
                <w:hideMark/>
              </w:tcPr>
            </w:tcPrChange>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26" w:author="Stefanie Lane" w:date="2023-02-06T12:47:00Z">
              <w:tcPr>
                <w:tcW w:w="1279" w:type="dxa"/>
                <w:vMerge/>
                <w:tcBorders>
                  <w:top w:val="nil"/>
                  <w:left w:val="single" w:sz="8" w:space="0" w:color="auto"/>
                  <w:bottom w:val="single" w:sz="8" w:space="0" w:color="000000"/>
                  <w:right w:val="nil"/>
                </w:tcBorders>
                <w:vAlign w:val="center"/>
                <w:hideMark/>
              </w:tcPr>
            </w:tcPrChange>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427" w:author="Stefanie Lane" w:date="2023-02-06T12:47:00Z">
              <w:tcPr>
                <w:tcW w:w="3320" w:type="dxa"/>
                <w:tcBorders>
                  <w:top w:val="nil"/>
                  <w:left w:val="nil"/>
                  <w:bottom w:val="nil"/>
                  <w:right w:val="nil"/>
                </w:tcBorders>
                <w:shd w:val="clear" w:color="auto" w:fill="auto"/>
                <w:noWrap/>
                <w:vAlign w:val="bottom"/>
                <w:hideMark/>
              </w:tcPr>
            </w:tcPrChange>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Change w:id="428" w:author="Stefanie Lane" w:date="2023-02-06T12:47:00Z">
              <w:tcPr>
                <w:tcW w:w="960" w:type="dxa"/>
                <w:tcBorders>
                  <w:top w:val="nil"/>
                  <w:left w:val="nil"/>
                  <w:bottom w:val="nil"/>
                  <w:right w:val="nil"/>
                </w:tcBorders>
                <w:shd w:val="clear" w:color="auto" w:fill="auto"/>
                <w:noWrap/>
                <w:vAlign w:val="bottom"/>
                <w:hideMark/>
              </w:tcPr>
            </w:tcPrChange>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429" w:author="Stefanie Lane" w:date="2023-02-06T12:47:00Z">
              <w:tcPr>
                <w:tcW w:w="960" w:type="dxa"/>
                <w:tcBorders>
                  <w:top w:val="nil"/>
                  <w:left w:val="nil"/>
                  <w:bottom w:val="nil"/>
                  <w:right w:val="nil"/>
                </w:tcBorders>
                <w:shd w:val="clear" w:color="auto" w:fill="auto"/>
                <w:noWrap/>
                <w:vAlign w:val="bottom"/>
                <w:hideMark/>
              </w:tcPr>
            </w:tcPrChange>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Change w:id="430" w:author="Stefanie Lane" w:date="2023-02-06T12:47:00Z">
              <w:tcPr>
                <w:tcW w:w="960" w:type="dxa"/>
                <w:tcBorders>
                  <w:top w:val="nil"/>
                  <w:left w:val="nil"/>
                  <w:bottom w:val="nil"/>
                  <w:right w:val="nil"/>
                </w:tcBorders>
                <w:shd w:val="clear" w:color="auto" w:fill="auto"/>
                <w:noWrap/>
                <w:vAlign w:val="bottom"/>
                <w:hideMark/>
              </w:tcPr>
            </w:tcPrChange>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Change w:id="431"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64D5F682" w:rsidR="00C44004" w:rsidRPr="00C44004" w:rsidRDefault="00C44004" w:rsidP="00C44004">
            <w:pPr>
              <w:spacing w:after="0" w:line="240" w:lineRule="auto"/>
              <w:rPr>
                <w:rFonts w:ascii="Calibri" w:eastAsia="Times New Roman" w:hAnsi="Calibri" w:cs="Calibri"/>
                <w:i/>
                <w:iCs/>
                <w:color w:val="000000"/>
              </w:rPr>
            </w:pPr>
            <w:del w:id="432" w:author="Stefanie Lane" w:date="2023-02-08T10:04:00Z">
              <w:r w:rsidRPr="00C44004" w:rsidDel="00B678A8">
                <w:rPr>
                  <w:rFonts w:ascii="Calibri" w:eastAsia="Times New Roman" w:hAnsi="Calibri" w:cs="Calibri"/>
                  <w:i/>
                  <w:iCs/>
                  <w:color w:val="000000"/>
                </w:rPr>
                <w:delText>Festuca arundinacea</w:delText>
              </w:r>
            </w:del>
            <w:ins w:id="433"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136362" w:rsidP="00C44004">
            <w:pPr>
              <w:spacing w:after="0" w:line="240" w:lineRule="auto"/>
              <w:jc w:val="center"/>
              <w:rPr>
                <w:rFonts w:ascii="Calibri" w:eastAsia="Times New Roman" w:hAnsi="Calibri" w:cs="Calibri"/>
                <w:color w:val="000000"/>
              </w:rPr>
            </w:pPr>
            <w:commentRangeStart w:id="434"/>
            <w:commentRangeEnd w:id="434"/>
            <w:r>
              <w:rPr>
                <w:rStyle w:val="CommentReference"/>
              </w:rPr>
              <w:commentReference w:id="434"/>
            </w:r>
            <w:ins w:id="435" w:author="Stefanie Lane" w:date="2023-02-06T12:21:00Z">
              <w:r w:rsidR="004079C7">
                <w:rPr>
                  <w:rFonts w:ascii="Calibri" w:eastAsia="Times New Roman" w:hAnsi="Calibri" w:cs="Calibri"/>
                  <w:color w:val="000000"/>
                </w:rPr>
                <w:t>Native</w:t>
              </w:r>
            </w:ins>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D143A8">
        <w:trPr>
          <w:trHeight w:val="290"/>
          <w:trPrChange w:id="436"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437"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38"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439" w:author="Stefanie Lane" w:date="2023-02-06T12:39:00Z">
              <w:tcPr>
                <w:tcW w:w="3320" w:type="dxa"/>
                <w:tcBorders>
                  <w:top w:val="single" w:sz="4" w:space="0" w:color="auto"/>
                  <w:left w:val="nil"/>
                  <w:bottom w:val="single" w:sz="4" w:space="0" w:color="auto"/>
                  <w:right w:val="nil"/>
                </w:tcBorders>
                <w:shd w:val="clear" w:color="auto" w:fill="auto"/>
                <w:noWrap/>
                <w:vAlign w:val="bottom"/>
                <w:hideMark/>
              </w:tcPr>
            </w:tcPrChange>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Change w:id="440"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441"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442"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443" w:author="Stefanie Lane" w:date="2023-02-06T12:39:00Z">
              <w:tcPr>
                <w:tcW w:w="156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D143A8">
        <w:trPr>
          <w:trHeight w:val="290"/>
          <w:ins w:id="444" w:author="Stefanie Lane" w:date="2023-02-06T12:39:00Z"/>
          <w:trPrChange w:id="445"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tcPrChange w:id="446" w:author="Stefanie Lane" w:date="2023-02-06T12:39:00Z">
              <w:tcPr>
                <w:tcW w:w="1311" w:type="dxa"/>
                <w:vMerge/>
                <w:tcBorders>
                  <w:top w:val="nil"/>
                  <w:left w:val="single" w:sz="8" w:space="0" w:color="auto"/>
                  <w:bottom w:val="single" w:sz="8" w:space="0" w:color="000000"/>
                  <w:right w:val="nil"/>
                </w:tcBorders>
                <w:vAlign w:val="center"/>
              </w:tcPr>
            </w:tcPrChange>
          </w:tcPr>
          <w:p w14:paraId="018A226C" w14:textId="77777777" w:rsidR="00D143A8" w:rsidRPr="00C44004" w:rsidRDefault="00D143A8" w:rsidP="00D143A8">
            <w:pPr>
              <w:spacing w:after="0" w:line="240" w:lineRule="auto"/>
              <w:rPr>
                <w:ins w:id="447" w:author="Stefanie Lane" w:date="2023-02-06T12:39: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448" w:author="Stefanie Lane" w:date="2023-02-06T12:39:00Z">
              <w:tcPr>
                <w:tcW w:w="1279" w:type="dxa"/>
                <w:vMerge/>
                <w:tcBorders>
                  <w:top w:val="nil"/>
                  <w:left w:val="single" w:sz="8" w:space="0" w:color="auto"/>
                  <w:bottom w:val="single" w:sz="8" w:space="0" w:color="000000"/>
                  <w:right w:val="nil"/>
                </w:tcBorders>
                <w:vAlign w:val="center"/>
              </w:tcPr>
            </w:tcPrChange>
          </w:tcPr>
          <w:p w14:paraId="2B574A33" w14:textId="77777777" w:rsidR="00D143A8" w:rsidRPr="00C44004" w:rsidRDefault="00D143A8" w:rsidP="00D143A8">
            <w:pPr>
              <w:spacing w:after="0" w:line="240" w:lineRule="auto"/>
              <w:rPr>
                <w:ins w:id="449" w:author="Stefanie Lane" w:date="2023-02-06T12:39: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450" w:author="Stefanie Lane" w:date="2023-02-06T12:39:00Z">
              <w:tcPr>
                <w:tcW w:w="3320" w:type="dxa"/>
                <w:tcBorders>
                  <w:top w:val="nil"/>
                  <w:left w:val="nil"/>
                  <w:bottom w:val="nil"/>
                  <w:right w:val="nil"/>
                </w:tcBorders>
                <w:shd w:val="clear" w:color="auto" w:fill="auto"/>
                <w:noWrap/>
                <w:vAlign w:val="bottom"/>
              </w:tcPr>
            </w:tcPrChange>
          </w:tcPr>
          <w:p w14:paraId="4EC64C83" w14:textId="5FF24EDD" w:rsidR="00D143A8" w:rsidRPr="00C44004" w:rsidRDefault="00D143A8" w:rsidP="00D143A8">
            <w:pPr>
              <w:spacing w:after="0" w:line="240" w:lineRule="auto"/>
              <w:rPr>
                <w:ins w:id="451" w:author="Stefanie Lane" w:date="2023-02-06T12:39:00Z"/>
                <w:rFonts w:ascii="Calibri" w:eastAsia="Times New Roman" w:hAnsi="Calibri" w:cs="Calibri"/>
                <w:i/>
                <w:iCs/>
                <w:color w:val="000000"/>
              </w:rPr>
            </w:pPr>
            <w:ins w:id="452" w:author="Stefanie Lane" w:date="2023-02-06T12:39:00Z">
              <w:r>
                <w:rPr>
                  <w:rFonts w:ascii="Calibri" w:eastAsia="Times New Roman" w:hAnsi="Calibri" w:cs="Calibri"/>
                  <w:i/>
                  <w:iCs/>
                  <w:color w:val="000000"/>
                </w:rPr>
                <w:t>Mentha canadensis</w:t>
              </w:r>
              <w:r>
                <w:rPr>
                  <w:rStyle w:val="CommentReference"/>
                </w:rPr>
                <w:commentReference w:id="453"/>
              </w:r>
            </w:ins>
          </w:p>
        </w:tc>
        <w:tc>
          <w:tcPr>
            <w:tcW w:w="960" w:type="dxa"/>
            <w:tcBorders>
              <w:top w:val="single" w:sz="4" w:space="0" w:color="auto"/>
              <w:left w:val="nil"/>
              <w:bottom w:val="single" w:sz="4" w:space="0" w:color="auto"/>
              <w:right w:val="nil"/>
            </w:tcBorders>
            <w:shd w:val="clear" w:color="auto" w:fill="auto"/>
            <w:noWrap/>
            <w:vAlign w:val="bottom"/>
            <w:tcPrChange w:id="454" w:author="Stefanie Lane" w:date="2023-02-06T12:39:00Z">
              <w:tcPr>
                <w:tcW w:w="960" w:type="dxa"/>
                <w:tcBorders>
                  <w:top w:val="nil"/>
                  <w:left w:val="nil"/>
                  <w:bottom w:val="nil"/>
                  <w:right w:val="nil"/>
                </w:tcBorders>
                <w:shd w:val="clear" w:color="auto" w:fill="auto"/>
                <w:noWrap/>
                <w:vAlign w:val="bottom"/>
              </w:tcPr>
            </w:tcPrChange>
          </w:tcPr>
          <w:p w14:paraId="28721598" w14:textId="38A4E09C" w:rsidR="00D143A8" w:rsidRPr="00C44004" w:rsidRDefault="00D143A8" w:rsidP="00D143A8">
            <w:pPr>
              <w:spacing w:after="0" w:line="240" w:lineRule="auto"/>
              <w:jc w:val="center"/>
              <w:rPr>
                <w:ins w:id="455" w:author="Stefanie Lane" w:date="2023-02-06T12:39:00Z"/>
                <w:rFonts w:ascii="Calibri" w:eastAsia="Times New Roman" w:hAnsi="Calibri" w:cs="Calibri"/>
                <w:color w:val="000000"/>
              </w:rPr>
            </w:pPr>
            <w:ins w:id="456" w:author="Stefanie Lane" w:date="2023-02-06T12:39:00Z">
              <w:r w:rsidRPr="00C44004">
                <w:rPr>
                  <w:rFonts w:ascii="Calibri" w:eastAsia="Times New Roman" w:hAnsi="Calibri" w:cs="Calibri"/>
                  <w:color w:val="000000"/>
                </w:rPr>
                <w:t>0.5</w:t>
              </w:r>
            </w:ins>
          </w:p>
        </w:tc>
        <w:tc>
          <w:tcPr>
            <w:tcW w:w="960" w:type="dxa"/>
            <w:tcBorders>
              <w:top w:val="single" w:sz="4" w:space="0" w:color="auto"/>
              <w:left w:val="nil"/>
              <w:bottom w:val="single" w:sz="4" w:space="0" w:color="auto"/>
              <w:right w:val="nil"/>
            </w:tcBorders>
            <w:shd w:val="clear" w:color="auto" w:fill="auto"/>
            <w:noWrap/>
            <w:vAlign w:val="bottom"/>
            <w:tcPrChange w:id="457" w:author="Stefanie Lane" w:date="2023-02-06T12:39:00Z">
              <w:tcPr>
                <w:tcW w:w="960" w:type="dxa"/>
                <w:tcBorders>
                  <w:top w:val="nil"/>
                  <w:left w:val="nil"/>
                  <w:bottom w:val="nil"/>
                  <w:right w:val="nil"/>
                </w:tcBorders>
                <w:shd w:val="clear" w:color="auto" w:fill="auto"/>
                <w:noWrap/>
                <w:vAlign w:val="bottom"/>
              </w:tcPr>
            </w:tcPrChange>
          </w:tcPr>
          <w:p w14:paraId="3BB33BD7" w14:textId="28498ED3" w:rsidR="00D143A8" w:rsidRPr="00C44004" w:rsidRDefault="00D143A8" w:rsidP="00D143A8">
            <w:pPr>
              <w:spacing w:after="0" w:line="240" w:lineRule="auto"/>
              <w:jc w:val="center"/>
              <w:rPr>
                <w:ins w:id="458" w:author="Stefanie Lane" w:date="2023-02-06T12:39:00Z"/>
                <w:rFonts w:ascii="Calibri" w:eastAsia="Times New Roman" w:hAnsi="Calibri" w:cs="Calibri"/>
                <w:color w:val="000000"/>
              </w:rPr>
            </w:pPr>
            <w:ins w:id="459" w:author="Stefanie Lane" w:date="2023-02-06T12:39:00Z">
              <w:r w:rsidRPr="00C44004">
                <w:rPr>
                  <w:rFonts w:ascii="Calibri" w:eastAsia="Times New Roman" w:hAnsi="Calibri" w:cs="Calibri"/>
                  <w:color w:val="000000"/>
                </w:rPr>
                <w:t> </w:t>
              </w:r>
            </w:ins>
          </w:p>
        </w:tc>
        <w:tc>
          <w:tcPr>
            <w:tcW w:w="960" w:type="dxa"/>
            <w:tcBorders>
              <w:top w:val="single" w:sz="4" w:space="0" w:color="auto"/>
              <w:left w:val="nil"/>
              <w:bottom w:val="single" w:sz="4" w:space="0" w:color="auto"/>
              <w:right w:val="nil"/>
            </w:tcBorders>
            <w:shd w:val="clear" w:color="auto" w:fill="auto"/>
            <w:noWrap/>
            <w:vAlign w:val="bottom"/>
            <w:tcPrChange w:id="460" w:author="Stefanie Lane" w:date="2023-02-06T12:39:00Z">
              <w:tcPr>
                <w:tcW w:w="960" w:type="dxa"/>
                <w:tcBorders>
                  <w:top w:val="single" w:sz="4" w:space="0" w:color="auto"/>
                  <w:left w:val="nil"/>
                  <w:bottom w:val="nil"/>
                  <w:right w:val="nil"/>
                </w:tcBorders>
                <w:shd w:val="clear" w:color="auto" w:fill="auto"/>
                <w:noWrap/>
                <w:vAlign w:val="bottom"/>
              </w:tcPr>
            </w:tcPrChange>
          </w:tcPr>
          <w:p w14:paraId="660B75DA" w14:textId="28F8F970" w:rsidR="00D143A8" w:rsidRPr="00C44004" w:rsidRDefault="00D143A8" w:rsidP="00D143A8">
            <w:pPr>
              <w:spacing w:after="0" w:line="240" w:lineRule="auto"/>
              <w:jc w:val="center"/>
              <w:rPr>
                <w:ins w:id="461" w:author="Stefanie Lane" w:date="2023-02-06T12:39:00Z"/>
                <w:rFonts w:ascii="Calibri" w:eastAsia="Times New Roman" w:hAnsi="Calibri" w:cs="Calibri"/>
                <w:color w:val="000000"/>
              </w:rPr>
            </w:pPr>
            <w:ins w:id="462" w:author="Stefanie Lane" w:date="2023-02-06T12:39: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463" w:author="Stefanie Lane" w:date="2023-02-06T12:39:00Z">
              <w:tcPr>
                <w:tcW w:w="1560" w:type="dxa"/>
                <w:tcBorders>
                  <w:top w:val="nil"/>
                  <w:left w:val="nil"/>
                  <w:bottom w:val="nil"/>
                  <w:right w:val="single" w:sz="8" w:space="0" w:color="auto"/>
                </w:tcBorders>
                <w:shd w:val="clear" w:color="auto" w:fill="auto"/>
                <w:noWrap/>
                <w:vAlign w:val="bottom"/>
              </w:tcPr>
            </w:tcPrChange>
          </w:tcPr>
          <w:p w14:paraId="60B528B9" w14:textId="72860DC8" w:rsidR="00D143A8" w:rsidRPr="00C44004" w:rsidRDefault="00D143A8" w:rsidP="00D143A8">
            <w:pPr>
              <w:spacing w:after="0" w:line="240" w:lineRule="auto"/>
              <w:jc w:val="center"/>
              <w:rPr>
                <w:ins w:id="464" w:author="Stefanie Lane" w:date="2023-02-06T12:39:00Z"/>
                <w:rFonts w:ascii="Calibri" w:eastAsia="Times New Roman" w:hAnsi="Calibri" w:cs="Calibri"/>
                <w:color w:val="000000"/>
              </w:rPr>
            </w:pPr>
            <w:ins w:id="465" w:author="Stefanie Lane" w:date="2023-02-06T12:39:00Z">
              <w:r w:rsidRPr="00C44004">
                <w:rPr>
                  <w:rFonts w:ascii="Calibri" w:eastAsia="Times New Roman" w:hAnsi="Calibri" w:cs="Calibri"/>
                  <w:color w:val="000000"/>
                </w:rPr>
                <w:t>-</w:t>
              </w:r>
            </w:ins>
          </w:p>
        </w:tc>
      </w:tr>
      <w:tr w:rsidR="00D143A8" w:rsidRPr="00C44004" w14:paraId="2F7947BF" w14:textId="77777777" w:rsidTr="00D143A8">
        <w:trPr>
          <w:trHeight w:val="290"/>
          <w:trPrChange w:id="466"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467"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68"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469" w:author="Stefanie Lane" w:date="2023-02-06T12:39:00Z">
              <w:tcPr>
                <w:tcW w:w="3320" w:type="dxa"/>
                <w:tcBorders>
                  <w:top w:val="nil"/>
                  <w:left w:val="nil"/>
                  <w:bottom w:val="nil"/>
                  <w:right w:val="nil"/>
                </w:tcBorders>
                <w:shd w:val="clear" w:color="auto" w:fill="auto"/>
                <w:noWrap/>
                <w:vAlign w:val="bottom"/>
                <w:hideMark/>
              </w:tcPr>
            </w:tcPrChange>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Change w:id="470" w:author="Stefanie Lane" w:date="2023-02-06T12:39:00Z">
              <w:tcPr>
                <w:tcW w:w="960" w:type="dxa"/>
                <w:tcBorders>
                  <w:top w:val="nil"/>
                  <w:left w:val="nil"/>
                  <w:bottom w:val="nil"/>
                  <w:right w:val="nil"/>
                </w:tcBorders>
                <w:shd w:val="clear" w:color="auto" w:fill="auto"/>
                <w:noWrap/>
                <w:vAlign w:val="bottom"/>
                <w:hideMark/>
              </w:tcPr>
            </w:tcPrChange>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471" w:author="Stefanie Lane" w:date="2023-02-06T12:39:00Z">
              <w:tcPr>
                <w:tcW w:w="960" w:type="dxa"/>
                <w:tcBorders>
                  <w:top w:val="nil"/>
                  <w:left w:val="nil"/>
                  <w:bottom w:val="nil"/>
                  <w:right w:val="nil"/>
                </w:tcBorders>
                <w:shd w:val="clear" w:color="auto" w:fill="auto"/>
                <w:noWrap/>
                <w:vAlign w:val="bottom"/>
                <w:hideMark/>
              </w:tcPr>
            </w:tcPrChange>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472"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Change w:id="473" w:author="Stefanie Lane" w:date="2023-02-06T12:39:00Z">
              <w:tcPr>
                <w:tcW w:w="1560" w:type="dxa"/>
                <w:tcBorders>
                  <w:top w:val="nil"/>
                  <w:left w:val="nil"/>
                  <w:bottom w:val="nil"/>
                  <w:right w:val="single" w:sz="8" w:space="0" w:color="auto"/>
                </w:tcBorders>
                <w:shd w:val="clear" w:color="auto" w:fill="auto"/>
                <w:noWrap/>
                <w:vAlign w:val="bottom"/>
                <w:hideMark/>
              </w:tcPr>
            </w:tcPrChange>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7F5EB95B" w:rsidR="00D143A8" w:rsidRPr="00C44004" w:rsidRDefault="00D143A8" w:rsidP="00D143A8">
            <w:pPr>
              <w:spacing w:after="0" w:line="240" w:lineRule="auto"/>
              <w:rPr>
                <w:rFonts w:ascii="Calibri" w:eastAsia="Times New Roman" w:hAnsi="Calibri" w:cs="Calibri"/>
                <w:i/>
                <w:iCs/>
                <w:color w:val="000000"/>
              </w:rPr>
            </w:pPr>
            <w:del w:id="474" w:author="Stefanie Lane" w:date="2023-02-08T10:04:00Z">
              <w:r w:rsidRPr="00C44004" w:rsidDel="00B678A8">
                <w:rPr>
                  <w:rFonts w:ascii="Calibri" w:eastAsia="Times New Roman" w:hAnsi="Calibri" w:cs="Calibri"/>
                  <w:i/>
                  <w:iCs/>
                  <w:color w:val="000000"/>
                </w:rPr>
                <w:delText>Festuca arundinacea</w:delText>
              </w:r>
            </w:del>
            <w:ins w:id="475" w:author="Stefanie Lane" w:date="2023-02-08T10:04:00Z">
              <w:r w:rsidR="00B678A8">
                <w:rPr>
                  <w:rFonts w:ascii="Calibri" w:eastAsia="Times New Roman" w:hAnsi="Calibri" w:cs="Calibri"/>
                  <w:i/>
                  <w:iCs/>
                  <w:color w:val="000000"/>
                </w:rPr>
                <w:t>Schedonorus arundinaceus</w:t>
              </w:r>
            </w:ins>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ins w:id="476" w:author="Stefanie Lane" w:date="2023-02-06T12:21:00Z">
              <w:r>
                <w:rPr>
                  <w:rFonts w:ascii="Calibri" w:eastAsia="Times New Roman" w:hAnsi="Calibri" w:cs="Calibri"/>
                  <w:color w:val="000000"/>
                </w:rPr>
                <w:t>Native</w:t>
              </w:r>
            </w:ins>
            <w:r w:rsidRPr="00C44004">
              <w:rPr>
                <w:rFonts w:ascii="Calibri" w:eastAsia="Times New Roman" w:hAnsi="Calibri" w:cs="Calibri"/>
                <w:color w:val="000000"/>
              </w:rPr>
              <w:t> </w:t>
            </w:r>
            <w:commentRangeStart w:id="477"/>
            <w:commentRangeEnd w:id="477"/>
            <w:r>
              <w:rPr>
                <w:rStyle w:val="CommentReference"/>
              </w:rPr>
              <w:commentReference w:id="477"/>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1B04AE3" w:rsidR="00D143A8" w:rsidRPr="00C44004" w:rsidRDefault="00D143A8" w:rsidP="00D143A8">
            <w:pPr>
              <w:spacing w:after="0" w:line="240" w:lineRule="auto"/>
              <w:rPr>
                <w:rFonts w:ascii="Calibri" w:eastAsia="Times New Roman" w:hAnsi="Calibri" w:cs="Calibri"/>
                <w:i/>
                <w:iCs/>
                <w:color w:val="000000"/>
              </w:rPr>
            </w:pPr>
            <w:del w:id="478" w:author="Stefanie Lane" w:date="2023-02-06T12:22:00Z">
              <w:r w:rsidRPr="00C44004" w:rsidDel="000A23F7">
                <w:rPr>
                  <w:rFonts w:ascii="Calibri" w:eastAsia="Times New Roman" w:hAnsi="Calibri" w:cs="Calibri"/>
                  <w:i/>
                  <w:iCs/>
                  <w:color w:val="000000"/>
                </w:rPr>
                <w:delText>Mimulus guttatus</w:delText>
              </w:r>
            </w:del>
            <w:ins w:id="479"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ins w:id="480" w:author="Stefanie Lane" w:date="2023-02-06T12:42:00Z"/>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ins w:id="481"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ins w:id="482"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ins w:id="483" w:author="Stefanie Lane" w:date="2023-02-06T12:42:00Z"/>
                <w:rFonts w:ascii="Calibri" w:eastAsia="Times New Roman" w:hAnsi="Calibri" w:cs="Calibri"/>
                <w:i/>
                <w:iCs/>
                <w:color w:val="000000"/>
              </w:rPr>
            </w:pPr>
            <w:ins w:id="484" w:author="Stefanie Lane" w:date="2023-02-06T12:42:00Z">
              <w:r>
                <w:rPr>
                  <w:rFonts w:ascii="Calibri" w:eastAsia="Times New Roman" w:hAnsi="Calibri" w:cs="Calibri"/>
                  <w:i/>
                  <w:iCs/>
                  <w:color w:val="000000"/>
                </w:rPr>
                <w:t>Mentha canadensis</w:t>
              </w:r>
            </w:ins>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ins w:id="485" w:author="Stefanie Lane" w:date="2023-02-06T12:42:00Z"/>
                <w:rFonts w:ascii="Calibri" w:eastAsia="Times New Roman" w:hAnsi="Calibri" w:cs="Calibri"/>
                <w:color w:val="000000"/>
              </w:rPr>
            </w:pPr>
            <w:ins w:id="486"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ins w:id="487" w:author="Stefanie Lane" w:date="2023-02-06T12:42:00Z"/>
                <w:rFonts w:ascii="Calibri" w:eastAsia="Times New Roman" w:hAnsi="Calibri" w:cs="Calibri"/>
                <w:color w:val="000000"/>
              </w:rPr>
            </w:pPr>
            <w:ins w:id="488"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ins w:id="489" w:author="Stefanie Lane" w:date="2023-02-06T12:42:00Z"/>
                <w:rFonts w:ascii="Calibri" w:eastAsia="Times New Roman" w:hAnsi="Calibri" w:cs="Calibri"/>
                <w:color w:val="000000"/>
              </w:rPr>
            </w:pPr>
            <w:ins w:id="490"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ins w:id="491" w:author="Stefanie Lane" w:date="2023-02-06T12:42:00Z"/>
                <w:rFonts w:ascii="Calibri" w:eastAsia="Times New Roman" w:hAnsi="Calibri" w:cs="Calibri"/>
                <w:color w:val="000000"/>
              </w:rPr>
            </w:pPr>
            <w:ins w:id="492" w:author="Stefanie Lane" w:date="2023-02-06T12:42:00Z">
              <w:r w:rsidRPr="00C44004">
                <w:rPr>
                  <w:rFonts w:ascii="Calibri" w:eastAsia="Times New Roman" w:hAnsi="Calibri" w:cs="Calibri"/>
                  <w:color w:val="000000"/>
                </w:rPr>
                <w:t>-</w:t>
              </w:r>
            </w:ins>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B36617">
        <w:trPr>
          <w:trHeight w:val="290"/>
          <w:trPrChange w:id="493"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494"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495"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496" w:author="Stefanie Lane" w:date="2023-02-06T12:43:00Z">
              <w:tcPr>
                <w:tcW w:w="3320" w:type="dxa"/>
                <w:tcBorders>
                  <w:top w:val="single" w:sz="4" w:space="0" w:color="auto"/>
                  <w:left w:val="nil"/>
                  <w:bottom w:val="single" w:sz="4" w:space="0" w:color="auto"/>
                  <w:right w:val="nil"/>
                </w:tcBorders>
                <w:shd w:val="clear" w:color="auto" w:fill="auto"/>
                <w:noWrap/>
                <w:vAlign w:val="bottom"/>
                <w:hideMark/>
              </w:tcPr>
            </w:tcPrChange>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Change w:id="497"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498"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499"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Change w:id="500" w:author="Stefanie Lane" w:date="2023-02-06T12:43:00Z">
              <w:tcPr>
                <w:tcW w:w="1560" w:type="dxa"/>
                <w:tcBorders>
                  <w:top w:val="nil"/>
                  <w:left w:val="nil"/>
                  <w:bottom w:val="single" w:sz="4" w:space="0" w:color="auto"/>
                  <w:right w:val="single" w:sz="8" w:space="0" w:color="auto"/>
                </w:tcBorders>
                <w:shd w:val="clear" w:color="auto" w:fill="auto"/>
                <w:noWrap/>
                <w:vAlign w:val="bottom"/>
                <w:hideMark/>
              </w:tcPr>
            </w:tcPrChange>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B36617">
        <w:trPr>
          <w:trHeight w:val="290"/>
          <w:ins w:id="501" w:author="Stefanie Lane" w:date="2023-02-06T12:42:00Z"/>
          <w:trPrChange w:id="502"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tcPrChange w:id="503" w:author="Stefanie Lane" w:date="2023-02-06T12:43:00Z">
              <w:tcPr>
                <w:tcW w:w="1311" w:type="dxa"/>
                <w:vMerge/>
                <w:tcBorders>
                  <w:top w:val="nil"/>
                  <w:left w:val="single" w:sz="8" w:space="0" w:color="auto"/>
                  <w:bottom w:val="single" w:sz="8" w:space="0" w:color="000000"/>
                  <w:right w:val="nil"/>
                </w:tcBorders>
                <w:vAlign w:val="center"/>
              </w:tcPr>
            </w:tcPrChange>
          </w:tcPr>
          <w:p w14:paraId="358E4055" w14:textId="77777777" w:rsidR="00B36617" w:rsidRPr="00C44004" w:rsidRDefault="00B36617" w:rsidP="00B36617">
            <w:pPr>
              <w:spacing w:after="0" w:line="240" w:lineRule="auto"/>
              <w:rPr>
                <w:ins w:id="504"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505" w:author="Stefanie Lane" w:date="2023-02-06T12:43:00Z">
              <w:tcPr>
                <w:tcW w:w="1279" w:type="dxa"/>
                <w:vMerge/>
                <w:tcBorders>
                  <w:top w:val="nil"/>
                  <w:left w:val="single" w:sz="8" w:space="0" w:color="auto"/>
                  <w:bottom w:val="single" w:sz="8" w:space="0" w:color="000000"/>
                  <w:right w:val="nil"/>
                </w:tcBorders>
                <w:vAlign w:val="center"/>
              </w:tcPr>
            </w:tcPrChange>
          </w:tcPr>
          <w:p w14:paraId="2D46BF0B" w14:textId="77777777" w:rsidR="00B36617" w:rsidRPr="00C44004" w:rsidRDefault="00B36617" w:rsidP="00B36617">
            <w:pPr>
              <w:spacing w:after="0" w:line="240" w:lineRule="auto"/>
              <w:rPr>
                <w:ins w:id="506"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507" w:author="Stefanie Lane" w:date="2023-02-06T12:43:00Z">
              <w:tcPr>
                <w:tcW w:w="3320" w:type="dxa"/>
                <w:tcBorders>
                  <w:top w:val="nil"/>
                  <w:left w:val="nil"/>
                  <w:bottom w:val="nil"/>
                  <w:right w:val="nil"/>
                </w:tcBorders>
                <w:shd w:val="clear" w:color="auto" w:fill="auto"/>
                <w:noWrap/>
                <w:vAlign w:val="bottom"/>
              </w:tcPr>
            </w:tcPrChange>
          </w:tcPr>
          <w:p w14:paraId="0E1BCB63" w14:textId="4C1638F7" w:rsidR="00B36617" w:rsidRPr="00C44004" w:rsidRDefault="00B36617" w:rsidP="00B36617">
            <w:pPr>
              <w:spacing w:after="0" w:line="240" w:lineRule="auto"/>
              <w:rPr>
                <w:ins w:id="508" w:author="Stefanie Lane" w:date="2023-02-06T12:42:00Z"/>
                <w:rFonts w:ascii="Calibri" w:eastAsia="Times New Roman" w:hAnsi="Calibri" w:cs="Calibri"/>
                <w:i/>
                <w:iCs/>
                <w:color w:val="000000"/>
              </w:rPr>
            </w:pPr>
            <w:ins w:id="509" w:author="Stefanie Lane" w:date="2023-02-06T12:42:00Z">
              <w:r w:rsidRPr="00C44004">
                <w:rPr>
                  <w:rFonts w:ascii="Calibri" w:eastAsia="Times New Roman" w:hAnsi="Calibri" w:cs="Calibri"/>
                  <w:i/>
                  <w:iCs/>
                  <w:color w:val="000000"/>
                </w:rPr>
                <w:t>Lysimachia thyrsiflora</w:t>
              </w:r>
            </w:ins>
          </w:p>
        </w:tc>
        <w:tc>
          <w:tcPr>
            <w:tcW w:w="960" w:type="dxa"/>
            <w:tcBorders>
              <w:top w:val="single" w:sz="4" w:space="0" w:color="auto"/>
              <w:left w:val="nil"/>
              <w:bottom w:val="single" w:sz="4" w:space="0" w:color="auto"/>
              <w:right w:val="nil"/>
            </w:tcBorders>
            <w:shd w:val="clear" w:color="auto" w:fill="auto"/>
            <w:noWrap/>
            <w:vAlign w:val="bottom"/>
            <w:tcPrChange w:id="510" w:author="Stefanie Lane" w:date="2023-02-06T12:43:00Z">
              <w:tcPr>
                <w:tcW w:w="960" w:type="dxa"/>
                <w:tcBorders>
                  <w:top w:val="nil"/>
                  <w:left w:val="nil"/>
                  <w:bottom w:val="nil"/>
                  <w:right w:val="nil"/>
                </w:tcBorders>
                <w:shd w:val="clear" w:color="auto" w:fill="auto"/>
                <w:noWrap/>
                <w:vAlign w:val="bottom"/>
              </w:tcPr>
            </w:tcPrChange>
          </w:tcPr>
          <w:p w14:paraId="5B5645E4" w14:textId="0B943A4B" w:rsidR="00B36617" w:rsidRPr="00C44004" w:rsidRDefault="00B36617" w:rsidP="00B36617">
            <w:pPr>
              <w:spacing w:after="0" w:line="240" w:lineRule="auto"/>
              <w:rPr>
                <w:ins w:id="511" w:author="Stefanie Lane" w:date="2023-02-06T12:42:00Z"/>
                <w:rFonts w:ascii="Calibri" w:eastAsia="Times New Roman" w:hAnsi="Calibri" w:cs="Calibri"/>
                <w:i/>
                <w:iCs/>
                <w:color w:val="000000"/>
              </w:rPr>
            </w:pPr>
            <w:ins w:id="512" w:author="Stefanie Lane" w:date="2023-02-06T12:42: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Change w:id="513" w:author="Stefanie Lane" w:date="2023-02-06T12:43:00Z">
              <w:tcPr>
                <w:tcW w:w="960" w:type="dxa"/>
                <w:tcBorders>
                  <w:top w:val="nil"/>
                  <w:left w:val="nil"/>
                  <w:bottom w:val="single" w:sz="4" w:space="0" w:color="auto"/>
                  <w:right w:val="nil"/>
                </w:tcBorders>
                <w:shd w:val="clear" w:color="auto" w:fill="auto"/>
                <w:noWrap/>
                <w:vAlign w:val="bottom"/>
              </w:tcPr>
            </w:tcPrChange>
          </w:tcPr>
          <w:p w14:paraId="17C42D1F" w14:textId="508D0B90" w:rsidR="00B36617" w:rsidRPr="00C44004" w:rsidRDefault="00B36617" w:rsidP="00B36617">
            <w:pPr>
              <w:spacing w:after="0" w:line="240" w:lineRule="auto"/>
              <w:jc w:val="center"/>
              <w:rPr>
                <w:ins w:id="514" w:author="Stefanie Lane" w:date="2023-02-06T12:42:00Z"/>
                <w:rFonts w:ascii="Calibri" w:eastAsia="Times New Roman" w:hAnsi="Calibri" w:cs="Calibri"/>
                <w:color w:val="000000"/>
              </w:rPr>
            </w:pPr>
            <w:ins w:id="515" w:author="Stefanie Lane" w:date="2023-02-06T12:42: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516" w:author="Stefanie Lane" w:date="2023-02-06T12:43:00Z">
              <w:tcPr>
                <w:tcW w:w="960" w:type="dxa"/>
                <w:tcBorders>
                  <w:top w:val="nil"/>
                  <w:left w:val="nil"/>
                  <w:bottom w:val="nil"/>
                  <w:right w:val="nil"/>
                </w:tcBorders>
                <w:shd w:val="clear" w:color="auto" w:fill="auto"/>
                <w:noWrap/>
                <w:vAlign w:val="bottom"/>
              </w:tcPr>
            </w:tcPrChange>
          </w:tcPr>
          <w:p w14:paraId="5C03CA50" w14:textId="4E01759E" w:rsidR="00B36617" w:rsidRPr="00C44004" w:rsidRDefault="00B36617" w:rsidP="00B36617">
            <w:pPr>
              <w:spacing w:after="0" w:line="240" w:lineRule="auto"/>
              <w:jc w:val="center"/>
              <w:rPr>
                <w:ins w:id="517" w:author="Stefanie Lane" w:date="2023-02-06T12:42:00Z"/>
                <w:rFonts w:ascii="Calibri" w:eastAsia="Times New Roman" w:hAnsi="Calibri" w:cs="Calibri"/>
                <w:color w:val="000000"/>
              </w:rPr>
            </w:pPr>
            <w:ins w:id="518"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519" w:author="Stefanie Lane" w:date="2023-02-06T12:43:00Z">
              <w:tcPr>
                <w:tcW w:w="1560" w:type="dxa"/>
                <w:tcBorders>
                  <w:top w:val="nil"/>
                  <w:left w:val="nil"/>
                  <w:bottom w:val="nil"/>
                  <w:right w:val="single" w:sz="8" w:space="0" w:color="auto"/>
                </w:tcBorders>
                <w:shd w:val="clear" w:color="auto" w:fill="auto"/>
                <w:noWrap/>
                <w:vAlign w:val="bottom"/>
              </w:tcPr>
            </w:tcPrChange>
          </w:tcPr>
          <w:p w14:paraId="187546EA" w14:textId="348610AC" w:rsidR="00B36617" w:rsidRPr="00C44004" w:rsidRDefault="00B36617" w:rsidP="00B36617">
            <w:pPr>
              <w:spacing w:after="0" w:line="240" w:lineRule="auto"/>
              <w:jc w:val="center"/>
              <w:rPr>
                <w:ins w:id="520" w:author="Stefanie Lane" w:date="2023-02-06T12:42:00Z"/>
                <w:rFonts w:ascii="Calibri" w:eastAsia="Times New Roman" w:hAnsi="Calibri" w:cs="Calibri"/>
                <w:color w:val="000000"/>
              </w:rPr>
            </w:pPr>
          </w:p>
        </w:tc>
      </w:tr>
      <w:tr w:rsidR="00B36617" w:rsidRPr="00C44004" w14:paraId="4C6A0B8B" w14:textId="77777777" w:rsidTr="00B36617">
        <w:trPr>
          <w:trHeight w:val="290"/>
          <w:ins w:id="521" w:author="Stefanie Lane" w:date="2023-02-06T12:43:00Z"/>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ins w:id="522" w:author="Stefanie Lane" w:date="2023-02-06T12:43: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ins w:id="523" w:author="Stefanie Lane" w:date="2023-02-06T12:43:00Z"/>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ins w:id="524" w:author="Stefanie Lane" w:date="2023-02-06T12:43:00Z"/>
                <w:rFonts w:ascii="Calibri" w:eastAsia="Times New Roman" w:hAnsi="Calibri" w:cs="Calibri"/>
                <w:i/>
                <w:iCs/>
                <w:color w:val="000000"/>
              </w:rPr>
            </w:pPr>
            <w:ins w:id="525" w:author="Stefanie Lane" w:date="2023-02-06T12:43:00Z">
              <w:r w:rsidRPr="00C44004">
                <w:rPr>
                  <w:rFonts w:ascii="Calibri" w:eastAsia="Times New Roman" w:hAnsi="Calibri" w:cs="Calibri"/>
                  <w:i/>
                  <w:iCs/>
                  <w:color w:val="000000"/>
                </w:rPr>
                <w:t>Schoenoplectus tabernaemontani</w:t>
              </w:r>
            </w:ins>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ins w:id="526" w:author="Stefanie Lane" w:date="2023-02-06T12:43:00Z"/>
                <w:rFonts w:ascii="Calibri" w:eastAsia="Times New Roman" w:hAnsi="Calibri" w:cs="Calibri"/>
                <w:i/>
                <w:iCs/>
                <w:color w:val="000000"/>
              </w:rPr>
            </w:pPr>
            <w:ins w:id="527" w:author="Stefanie Lane" w:date="2023-02-06T12:43: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ins w:id="528" w:author="Stefanie Lane" w:date="2023-02-06T12:43:00Z"/>
                <w:rFonts w:ascii="Calibri" w:eastAsia="Times New Roman" w:hAnsi="Calibri" w:cs="Calibri"/>
                <w:color w:val="000000"/>
              </w:rPr>
            </w:pPr>
            <w:ins w:id="529" w:author="Stefanie Lane" w:date="2023-02-06T12:43:00Z">
              <w:r w:rsidRPr="00C44004">
                <w:rPr>
                  <w:rFonts w:ascii="Calibri" w:eastAsia="Times New Roman" w:hAnsi="Calibri" w:cs="Calibri"/>
                  <w:color w:val="000000"/>
                </w:rPr>
                <w:t>0.2</w:t>
              </w:r>
            </w:ins>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ins w:id="530" w:author="Stefanie Lane" w:date="2023-02-06T12:43:00Z"/>
                <w:rFonts w:ascii="Calibri" w:eastAsia="Times New Roman" w:hAnsi="Calibri" w:cs="Calibri"/>
                <w:color w:val="000000"/>
              </w:rPr>
            </w:pPr>
            <w:ins w:id="531" w:author="Stefanie Lane" w:date="2023-02-06T12:43:00Z">
              <w:r w:rsidRPr="00C44004">
                <w:rPr>
                  <w:rFonts w:ascii="Calibri" w:eastAsia="Times New Roman" w:hAnsi="Calibri" w:cs="Calibri"/>
                  <w:color w:val="000000"/>
                </w:rPr>
                <w:t>0.1</w:t>
              </w:r>
            </w:ins>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ins w:id="532" w:author="Stefanie Lane" w:date="2023-02-06T12:43:00Z"/>
                <w:rFonts w:ascii="Calibri" w:eastAsia="Times New Roman" w:hAnsi="Calibri" w:cs="Calibri"/>
                <w:color w:val="000000"/>
              </w:rPr>
            </w:pPr>
          </w:p>
        </w:tc>
      </w:tr>
      <w:tr w:rsidR="00B36617" w:rsidRPr="00C44004" w14:paraId="657FBFBC" w14:textId="77777777" w:rsidTr="00B36617">
        <w:trPr>
          <w:trHeight w:val="290"/>
          <w:trPrChange w:id="533"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534"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535"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536" w:author="Stefanie Lane" w:date="2023-02-06T12:43:00Z">
              <w:tcPr>
                <w:tcW w:w="3320" w:type="dxa"/>
                <w:tcBorders>
                  <w:top w:val="nil"/>
                  <w:left w:val="nil"/>
                  <w:bottom w:val="nil"/>
                  <w:right w:val="nil"/>
                </w:tcBorders>
                <w:shd w:val="clear" w:color="auto" w:fill="auto"/>
                <w:noWrap/>
                <w:vAlign w:val="bottom"/>
                <w:hideMark/>
              </w:tcPr>
            </w:tcPrChange>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Change w:id="537" w:author="Stefanie Lane" w:date="2023-02-06T12:43:00Z">
              <w:tcPr>
                <w:tcW w:w="960" w:type="dxa"/>
                <w:tcBorders>
                  <w:top w:val="nil"/>
                  <w:left w:val="nil"/>
                  <w:bottom w:val="nil"/>
                  <w:right w:val="nil"/>
                </w:tcBorders>
                <w:shd w:val="clear" w:color="auto" w:fill="auto"/>
                <w:noWrap/>
                <w:vAlign w:val="bottom"/>
                <w:hideMark/>
              </w:tcPr>
            </w:tcPrChange>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Change w:id="538" w:author="Stefanie Lane" w:date="2023-02-06T12:43:00Z">
              <w:tcPr>
                <w:tcW w:w="960" w:type="dxa"/>
                <w:tcBorders>
                  <w:top w:val="nil"/>
                  <w:left w:val="nil"/>
                  <w:bottom w:val="single" w:sz="4" w:space="0" w:color="auto"/>
                  <w:right w:val="nil"/>
                </w:tcBorders>
                <w:shd w:val="clear" w:color="auto" w:fill="auto"/>
                <w:noWrap/>
                <w:vAlign w:val="bottom"/>
                <w:hideMark/>
              </w:tcPr>
            </w:tcPrChange>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Change w:id="539" w:author="Stefanie Lane" w:date="2023-02-06T12:43:00Z">
              <w:tcPr>
                <w:tcW w:w="960" w:type="dxa"/>
                <w:tcBorders>
                  <w:top w:val="nil"/>
                  <w:left w:val="nil"/>
                  <w:bottom w:val="nil"/>
                  <w:right w:val="nil"/>
                </w:tcBorders>
                <w:shd w:val="clear" w:color="auto" w:fill="auto"/>
                <w:noWrap/>
                <w:vAlign w:val="bottom"/>
                <w:hideMark/>
              </w:tcPr>
            </w:tcPrChange>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Change w:id="540" w:author="Stefanie Lane" w:date="2023-02-06T12:43:00Z">
              <w:tcPr>
                <w:tcW w:w="1560" w:type="dxa"/>
                <w:tcBorders>
                  <w:top w:val="nil"/>
                  <w:left w:val="nil"/>
                  <w:bottom w:val="nil"/>
                  <w:right w:val="single" w:sz="8" w:space="0" w:color="auto"/>
                </w:tcBorders>
                <w:shd w:val="clear" w:color="auto" w:fill="auto"/>
                <w:noWrap/>
                <w:vAlign w:val="bottom"/>
                <w:hideMark/>
              </w:tcPr>
            </w:tcPrChange>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FF9D9FB" w:rsidR="00B36617" w:rsidRPr="00C44004" w:rsidRDefault="00B36617" w:rsidP="00B36617">
            <w:pPr>
              <w:spacing w:after="0" w:line="240" w:lineRule="auto"/>
              <w:rPr>
                <w:rFonts w:ascii="Calibri" w:eastAsia="Times New Roman" w:hAnsi="Calibri" w:cs="Calibri"/>
                <w:i/>
                <w:iCs/>
                <w:color w:val="000000"/>
              </w:rPr>
            </w:pPr>
            <w:del w:id="541" w:author="Stefanie Lane" w:date="2023-02-08T10:04:00Z">
              <w:r w:rsidRPr="00C44004" w:rsidDel="00B678A8">
                <w:rPr>
                  <w:rFonts w:ascii="Calibri" w:eastAsia="Times New Roman" w:hAnsi="Calibri" w:cs="Calibri"/>
                  <w:i/>
                  <w:iCs/>
                  <w:color w:val="000000"/>
                </w:rPr>
                <w:delText>Festuca arundinacea</w:delText>
              </w:r>
            </w:del>
            <w:ins w:id="542"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ins w:id="543" w:author="Stefanie Lane" w:date="2023-02-06T12:22:00Z">
              <w:r>
                <w:rPr>
                  <w:rFonts w:ascii="Calibri" w:eastAsia="Times New Roman" w:hAnsi="Calibri" w:cs="Calibri"/>
                  <w:color w:val="000000"/>
                </w:rPr>
                <w:t>Native</w:t>
              </w:r>
            </w:ins>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63359299" w:rsidR="00B36617" w:rsidRPr="00C44004" w:rsidRDefault="00B36617" w:rsidP="00B36617">
            <w:pPr>
              <w:spacing w:after="0" w:line="240" w:lineRule="auto"/>
              <w:rPr>
                <w:rFonts w:ascii="Calibri" w:eastAsia="Times New Roman" w:hAnsi="Calibri" w:cs="Calibri"/>
                <w:i/>
                <w:iCs/>
                <w:color w:val="000000"/>
              </w:rPr>
            </w:pPr>
            <w:del w:id="544" w:author="Stefanie Lane" w:date="2023-02-06T12:22:00Z">
              <w:r w:rsidRPr="00C44004" w:rsidDel="000A23F7">
                <w:rPr>
                  <w:rFonts w:ascii="Calibri" w:eastAsia="Times New Roman" w:hAnsi="Calibri" w:cs="Calibri"/>
                  <w:i/>
                  <w:iCs/>
                  <w:color w:val="000000"/>
                </w:rPr>
                <w:delText>Mimulus guttatus</w:delText>
              </w:r>
            </w:del>
            <w:ins w:id="545"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7A6D47">
        <w:trPr>
          <w:trHeight w:val="290"/>
          <w:trPrChange w:id="546"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547"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548"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549" w:author="Stefanie Lane" w:date="2023-02-06T12:44:00Z">
              <w:tcPr>
                <w:tcW w:w="3320" w:type="dxa"/>
                <w:tcBorders>
                  <w:top w:val="single" w:sz="4" w:space="0" w:color="auto"/>
                  <w:left w:val="nil"/>
                  <w:bottom w:val="single" w:sz="4" w:space="0" w:color="auto"/>
                  <w:right w:val="nil"/>
                </w:tcBorders>
                <w:shd w:val="clear" w:color="auto" w:fill="auto"/>
                <w:noWrap/>
                <w:vAlign w:val="bottom"/>
                <w:hideMark/>
              </w:tcPr>
            </w:tcPrChange>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Change w:id="550"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Change w:id="551"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Change w:id="552" w:author="Stefanie Lane" w:date="2023-02-06T12:44:00Z">
              <w:tcPr>
                <w:tcW w:w="960" w:type="dxa"/>
                <w:tcBorders>
                  <w:top w:val="nil"/>
                  <w:left w:val="nil"/>
                  <w:bottom w:val="single" w:sz="4" w:space="0" w:color="auto"/>
                  <w:right w:val="nil"/>
                </w:tcBorders>
                <w:shd w:val="clear" w:color="auto" w:fill="auto"/>
                <w:noWrap/>
                <w:vAlign w:val="bottom"/>
                <w:hideMark/>
              </w:tcPr>
            </w:tcPrChange>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Change w:id="553"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7A6D47">
        <w:trPr>
          <w:trHeight w:val="290"/>
          <w:ins w:id="554" w:author="Stefanie Lane" w:date="2023-02-06T12:44:00Z"/>
          <w:trPrChange w:id="555"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tcPrChange w:id="556" w:author="Stefanie Lane" w:date="2023-02-06T12:44:00Z">
              <w:tcPr>
                <w:tcW w:w="1311" w:type="dxa"/>
                <w:vMerge/>
                <w:tcBorders>
                  <w:top w:val="nil"/>
                  <w:left w:val="single" w:sz="8" w:space="0" w:color="auto"/>
                  <w:bottom w:val="single" w:sz="8" w:space="0" w:color="000000"/>
                  <w:right w:val="nil"/>
                </w:tcBorders>
                <w:vAlign w:val="center"/>
              </w:tcPr>
            </w:tcPrChange>
          </w:tcPr>
          <w:p w14:paraId="090CE1EB" w14:textId="77777777" w:rsidR="007A6D47" w:rsidRPr="00C44004" w:rsidRDefault="007A6D47" w:rsidP="007A6D47">
            <w:pPr>
              <w:spacing w:after="0" w:line="240" w:lineRule="auto"/>
              <w:rPr>
                <w:ins w:id="557" w:author="Stefanie Lane" w:date="2023-02-06T12:44: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558" w:author="Stefanie Lane" w:date="2023-02-06T12:44:00Z">
              <w:tcPr>
                <w:tcW w:w="1279" w:type="dxa"/>
                <w:vMerge/>
                <w:tcBorders>
                  <w:top w:val="nil"/>
                  <w:left w:val="single" w:sz="8" w:space="0" w:color="auto"/>
                  <w:bottom w:val="single" w:sz="8" w:space="0" w:color="000000"/>
                  <w:right w:val="nil"/>
                </w:tcBorders>
                <w:vAlign w:val="center"/>
              </w:tcPr>
            </w:tcPrChange>
          </w:tcPr>
          <w:p w14:paraId="4E439BA2" w14:textId="77777777" w:rsidR="007A6D47" w:rsidRPr="00C44004" w:rsidRDefault="007A6D47" w:rsidP="007A6D47">
            <w:pPr>
              <w:spacing w:after="0" w:line="240" w:lineRule="auto"/>
              <w:rPr>
                <w:ins w:id="559" w:author="Stefanie Lane" w:date="2023-02-06T12:44: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560" w:author="Stefanie Lane" w:date="2023-02-06T12:44:00Z">
              <w:tcPr>
                <w:tcW w:w="3320" w:type="dxa"/>
                <w:tcBorders>
                  <w:top w:val="nil"/>
                  <w:left w:val="nil"/>
                  <w:bottom w:val="nil"/>
                  <w:right w:val="nil"/>
                </w:tcBorders>
                <w:shd w:val="clear" w:color="auto" w:fill="auto"/>
                <w:noWrap/>
                <w:vAlign w:val="bottom"/>
              </w:tcPr>
            </w:tcPrChange>
          </w:tcPr>
          <w:p w14:paraId="12B67696" w14:textId="02F56277" w:rsidR="007A6D47" w:rsidRPr="00C44004" w:rsidRDefault="007A6D47" w:rsidP="007A6D47">
            <w:pPr>
              <w:spacing w:after="0" w:line="240" w:lineRule="auto"/>
              <w:rPr>
                <w:ins w:id="561" w:author="Stefanie Lane" w:date="2023-02-06T12:44:00Z"/>
                <w:rFonts w:ascii="Calibri" w:eastAsia="Times New Roman" w:hAnsi="Calibri" w:cs="Calibri"/>
                <w:i/>
                <w:iCs/>
                <w:color w:val="000000"/>
              </w:rPr>
            </w:pPr>
            <w:ins w:id="562" w:author="Stefanie Lane" w:date="2023-02-06T12:44:00Z">
              <w:r>
                <w:rPr>
                  <w:rFonts w:ascii="Calibri" w:eastAsia="Times New Roman" w:hAnsi="Calibri" w:cs="Calibri"/>
                  <w:i/>
                  <w:iCs/>
                  <w:color w:val="000000"/>
                </w:rPr>
                <w:t>Mentha canadensis</w:t>
              </w:r>
              <w:r>
                <w:rPr>
                  <w:rStyle w:val="CommentReference"/>
                </w:rPr>
                <w:commentReference w:id="563"/>
              </w:r>
            </w:ins>
          </w:p>
        </w:tc>
        <w:tc>
          <w:tcPr>
            <w:tcW w:w="960" w:type="dxa"/>
            <w:tcBorders>
              <w:top w:val="single" w:sz="4" w:space="0" w:color="auto"/>
              <w:left w:val="nil"/>
              <w:bottom w:val="single" w:sz="4" w:space="0" w:color="auto"/>
              <w:right w:val="nil"/>
            </w:tcBorders>
            <w:shd w:val="clear" w:color="auto" w:fill="auto"/>
            <w:noWrap/>
            <w:vAlign w:val="bottom"/>
            <w:tcPrChange w:id="564" w:author="Stefanie Lane" w:date="2023-02-06T12:44:00Z">
              <w:tcPr>
                <w:tcW w:w="960" w:type="dxa"/>
                <w:tcBorders>
                  <w:top w:val="nil"/>
                  <w:left w:val="nil"/>
                  <w:bottom w:val="nil"/>
                  <w:right w:val="nil"/>
                </w:tcBorders>
                <w:shd w:val="clear" w:color="auto" w:fill="auto"/>
                <w:noWrap/>
                <w:vAlign w:val="bottom"/>
              </w:tcPr>
            </w:tcPrChange>
          </w:tcPr>
          <w:p w14:paraId="7CF01F12" w14:textId="18E8FA9E" w:rsidR="007A6D47" w:rsidRPr="00C44004" w:rsidRDefault="007A6D47" w:rsidP="007A6D47">
            <w:pPr>
              <w:spacing w:after="0" w:line="240" w:lineRule="auto"/>
              <w:jc w:val="center"/>
              <w:rPr>
                <w:ins w:id="565" w:author="Stefanie Lane" w:date="2023-02-06T12:44:00Z"/>
                <w:rFonts w:ascii="Calibri" w:eastAsia="Times New Roman" w:hAnsi="Calibri" w:cs="Calibri"/>
                <w:color w:val="000000"/>
              </w:rPr>
            </w:pPr>
            <w:ins w:id="566" w:author="Stefanie Lane" w:date="2023-02-06T12:44: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567" w:author="Stefanie Lane" w:date="2023-02-06T12:44:00Z">
              <w:tcPr>
                <w:tcW w:w="960" w:type="dxa"/>
                <w:tcBorders>
                  <w:top w:val="nil"/>
                  <w:left w:val="nil"/>
                  <w:bottom w:val="nil"/>
                  <w:right w:val="nil"/>
                </w:tcBorders>
                <w:shd w:val="clear" w:color="auto" w:fill="auto"/>
                <w:noWrap/>
                <w:vAlign w:val="bottom"/>
              </w:tcPr>
            </w:tcPrChange>
          </w:tcPr>
          <w:p w14:paraId="22E4F9CA" w14:textId="3CE34AC7" w:rsidR="007A6D47" w:rsidRPr="00C44004" w:rsidRDefault="007A6D47" w:rsidP="007A6D47">
            <w:pPr>
              <w:spacing w:after="0" w:line="240" w:lineRule="auto"/>
              <w:jc w:val="center"/>
              <w:rPr>
                <w:ins w:id="568" w:author="Stefanie Lane" w:date="2023-02-06T12:44:00Z"/>
                <w:rFonts w:ascii="Calibri" w:eastAsia="Times New Roman" w:hAnsi="Calibri" w:cs="Calibri"/>
                <w:color w:val="000000"/>
              </w:rPr>
            </w:pPr>
            <w:ins w:id="569" w:author="Stefanie Lane" w:date="2023-02-06T12:44: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Change w:id="570" w:author="Stefanie Lane" w:date="2023-02-06T12:44:00Z">
              <w:tcPr>
                <w:tcW w:w="960" w:type="dxa"/>
                <w:tcBorders>
                  <w:top w:val="nil"/>
                  <w:left w:val="nil"/>
                  <w:bottom w:val="nil"/>
                  <w:right w:val="nil"/>
                </w:tcBorders>
                <w:shd w:val="clear" w:color="auto" w:fill="auto"/>
                <w:noWrap/>
                <w:vAlign w:val="bottom"/>
              </w:tcPr>
            </w:tcPrChange>
          </w:tcPr>
          <w:p w14:paraId="454F84C9" w14:textId="76B883CA" w:rsidR="007A6D47" w:rsidRPr="00C44004" w:rsidRDefault="007A6D47" w:rsidP="007A6D47">
            <w:pPr>
              <w:spacing w:after="0" w:line="240" w:lineRule="auto"/>
              <w:jc w:val="center"/>
              <w:rPr>
                <w:ins w:id="571" w:author="Stefanie Lane" w:date="2023-02-06T12:44:00Z"/>
                <w:rFonts w:ascii="Calibri" w:eastAsia="Times New Roman" w:hAnsi="Calibri" w:cs="Calibri"/>
                <w:color w:val="000000"/>
              </w:rPr>
            </w:pPr>
            <w:ins w:id="572" w:author="Stefanie Lane" w:date="2023-02-06T12:44: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573" w:author="Stefanie Lane" w:date="2023-02-06T12:44:00Z">
              <w:tcPr>
                <w:tcW w:w="1560" w:type="dxa"/>
                <w:tcBorders>
                  <w:top w:val="nil"/>
                  <w:left w:val="nil"/>
                  <w:bottom w:val="single" w:sz="4" w:space="0" w:color="auto"/>
                  <w:right w:val="single" w:sz="8" w:space="0" w:color="auto"/>
                </w:tcBorders>
                <w:shd w:val="clear" w:color="auto" w:fill="auto"/>
                <w:noWrap/>
                <w:vAlign w:val="bottom"/>
              </w:tcPr>
            </w:tcPrChange>
          </w:tcPr>
          <w:p w14:paraId="16A5FB06" w14:textId="1FA4D1DF" w:rsidR="007A6D47" w:rsidRPr="00C44004" w:rsidRDefault="007A6D47" w:rsidP="007A6D47">
            <w:pPr>
              <w:spacing w:after="0" w:line="240" w:lineRule="auto"/>
              <w:jc w:val="center"/>
              <w:rPr>
                <w:ins w:id="574" w:author="Stefanie Lane" w:date="2023-02-06T12:44:00Z"/>
                <w:rFonts w:ascii="Calibri" w:eastAsia="Times New Roman" w:hAnsi="Calibri" w:cs="Calibri"/>
                <w:color w:val="000000"/>
              </w:rPr>
            </w:pPr>
            <w:ins w:id="575" w:author="Stefanie Lane" w:date="2023-02-06T12:44:00Z">
              <w:r w:rsidRPr="00C44004">
                <w:rPr>
                  <w:rFonts w:ascii="Calibri" w:eastAsia="Times New Roman" w:hAnsi="Calibri" w:cs="Calibri"/>
                  <w:color w:val="000000"/>
                </w:rPr>
                <w:t>-</w:t>
              </w:r>
            </w:ins>
          </w:p>
        </w:tc>
      </w:tr>
      <w:tr w:rsidR="007A6D47" w:rsidRPr="00C44004" w14:paraId="1FF93915" w14:textId="77777777" w:rsidTr="007A6D47">
        <w:trPr>
          <w:trHeight w:val="290"/>
          <w:trPrChange w:id="576"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577"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578"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579" w:author="Stefanie Lane" w:date="2023-02-06T12:44:00Z">
              <w:tcPr>
                <w:tcW w:w="3320" w:type="dxa"/>
                <w:tcBorders>
                  <w:top w:val="nil"/>
                  <w:left w:val="nil"/>
                  <w:bottom w:val="nil"/>
                  <w:right w:val="nil"/>
                </w:tcBorders>
                <w:shd w:val="clear" w:color="auto" w:fill="auto"/>
                <w:noWrap/>
                <w:vAlign w:val="bottom"/>
                <w:hideMark/>
              </w:tcPr>
            </w:tcPrChange>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Change w:id="580" w:author="Stefanie Lane" w:date="2023-02-06T12:44:00Z">
              <w:tcPr>
                <w:tcW w:w="960" w:type="dxa"/>
                <w:tcBorders>
                  <w:top w:val="nil"/>
                  <w:left w:val="nil"/>
                  <w:bottom w:val="nil"/>
                  <w:right w:val="nil"/>
                </w:tcBorders>
                <w:shd w:val="clear" w:color="auto" w:fill="auto"/>
                <w:noWrap/>
                <w:vAlign w:val="bottom"/>
                <w:hideMark/>
              </w:tcPr>
            </w:tcPrChange>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581" w:author="Stefanie Lane" w:date="2023-02-06T12:44:00Z">
              <w:tcPr>
                <w:tcW w:w="960" w:type="dxa"/>
                <w:tcBorders>
                  <w:top w:val="nil"/>
                  <w:left w:val="nil"/>
                  <w:bottom w:val="nil"/>
                  <w:right w:val="nil"/>
                </w:tcBorders>
                <w:shd w:val="clear" w:color="auto" w:fill="auto"/>
                <w:noWrap/>
                <w:vAlign w:val="bottom"/>
                <w:hideMark/>
              </w:tcPr>
            </w:tcPrChange>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582" w:author="Stefanie Lane" w:date="2023-02-06T12:44:00Z">
              <w:tcPr>
                <w:tcW w:w="960" w:type="dxa"/>
                <w:tcBorders>
                  <w:top w:val="nil"/>
                  <w:left w:val="nil"/>
                  <w:bottom w:val="nil"/>
                  <w:right w:val="nil"/>
                </w:tcBorders>
                <w:shd w:val="clear" w:color="auto" w:fill="auto"/>
                <w:noWrap/>
                <w:vAlign w:val="bottom"/>
                <w:hideMark/>
              </w:tcPr>
            </w:tcPrChange>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583"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Mean cover class values for all species recorded in each observation dataset, averaged across all plots.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Change w:id="584">
          <w:tblGrid>
            <w:gridCol w:w="3320"/>
            <w:gridCol w:w="680"/>
            <w:gridCol w:w="680"/>
            <w:gridCol w:w="680"/>
            <w:gridCol w:w="1140"/>
            <w:gridCol w:w="960"/>
          </w:tblGrid>
        </w:tblGridChange>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F11875" w:rsidRDefault="00F11875" w:rsidP="00F11875">
            <w:pPr>
              <w:spacing w:after="0" w:line="240" w:lineRule="auto"/>
              <w:rPr>
                <w:rFonts w:ascii="Calibri" w:eastAsia="Times New Roman" w:hAnsi="Calibri" w:cs="Calibri"/>
                <w:b/>
                <w:bCs/>
                <w:color w:val="000000"/>
              </w:rPr>
            </w:pPr>
            <w:r w:rsidRPr="00F11875">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Myosotis </w:t>
            </w:r>
            <w:r w:rsidR="00B651DB" w:rsidRPr="00F11875">
              <w:rPr>
                <w:rFonts w:ascii="Calibri" w:eastAsia="Times New Roman" w:hAnsi="Calibri" w:cs="Calibr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5F2C712F" w:rsidR="00F11875" w:rsidRPr="00F11875" w:rsidRDefault="00F11875" w:rsidP="00F11875">
            <w:pPr>
              <w:spacing w:after="0" w:line="240" w:lineRule="auto"/>
              <w:rPr>
                <w:rFonts w:ascii="Calibri" w:eastAsia="Times New Roman" w:hAnsi="Calibri" w:cs="Calibri"/>
                <w:color w:val="000000"/>
              </w:rPr>
            </w:pPr>
            <w:del w:id="585" w:author="Stefanie Lane" w:date="2023-02-08T10:04:00Z">
              <w:r w:rsidRPr="00F11875" w:rsidDel="00B678A8">
                <w:rPr>
                  <w:rFonts w:ascii="Calibri" w:eastAsia="Times New Roman" w:hAnsi="Calibri" w:cs="Calibri"/>
                  <w:color w:val="000000"/>
                </w:rPr>
                <w:delText>Festuca arundinacea</w:delText>
              </w:r>
            </w:del>
            <w:ins w:id="586" w:author="Stefanie Lane" w:date="2023-02-08T10:04:00Z">
              <w:r w:rsidR="00B678A8">
                <w:rPr>
                  <w:rFonts w:ascii="Calibri" w:eastAsia="Times New Roman" w:hAnsi="Calibri" w:cs="Calibri"/>
                  <w:color w:val="000000"/>
                </w:rPr>
                <w:t>Schedonorus arundinaceus</w:t>
              </w:r>
            </w:ins>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Iris </w:t>
            </w:r>
            <w:r w:rsidR="00B651DB" w:rsidRPr="00F11875">
              <w:rPr>
                <w:rFonts w:ascii="Calibri" w:eastAsia="Times New Roman" w:hAnsi="Calibri" w:cs="Calibr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F11875" w:rsidRDefault="00F11875" w:rsidP="00F11875">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1945D0E7" w:rsidR="00F11875" w:rsidRPr="00F11875" w:rsidRDefault="00F11875" w:rsidP="00F11875">
            <w:pPr>
              <w:spacing w:after="0" w:line="240" w:lineRule="auto"/>
              <w:rPr>
                <w:rFonts w:ascii="Calibri" w:eastAsia="Times New Roman" w:hAnsi="Calibri" w:cs="Calibri"/>
                <w:color w:val="000000"/>
              </w:rPr>
            </w:pPr>
            <w:del w:id="587" w:author="Stefanie Lane" w:date="2023-02-06T12:22:00Z">
              <w:r w:rsidRPr="00F11875" w:rsidDel="000A23F7">
                <w:rPr>
                  <w:rFonts w:ascii="Calibri" w:eastAsia="Times New Roman" w:hAnsi="Calibri" w:cs="Calibri"/>
                  <w:color w:val="000000"/>
                </w:rPr>
                <w:delText>Mimulus guttatus</w:delText>
              </w:r>
            </w:del>
            <w:ins w:id="588" w:author="Stefanie Lane" w:date="2023-02-06T12:22:00Z">
              <w:r w:rsidR="000A23F7">
                <w:rPr>
                  <w:rFonts w:ascii="Calibri" w:eastAsia="Times New Roman" w:hAnsi="Calibri" w:cs="Calibri"/>
                  <w:color w:val="000000"/>
                </w:rPr>
                <w:t>Erythranthe scouleri</w:t>
              </w:r>
            </w:ins>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Trifolium </w:t>
            </w:r>
            <w:r w:rsidR="00414079" w:rsidRPr="00F11875">
              <w:rPr>
                <w:rFonts w:ascii="Calibri" w:eastAsia="Times New Roman" w:hAnsi="Calibri" w:cs="Calibr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74BD73E3" w:rsidR="00F11875" w:rsidRPr="00F11875" w:rsidRDefault="00F11875" w:rsidP="00F11875">
            <w:pPr>
              <w:spacing w:after="0" w:line="240" w:lineRule="auto"/>
              <w:rPr>
                <w:rFonts w:ascii="Calibri" w:eastAsia="Times New Roman" w:hAnsi="Calibri" w:cs="Calibri"/>
                <w:color w:val="000000"/>
              </w:rPr>
            </w:pPr>
            <w:del w:id="589" w:author="Stefanie Lane" w:date="2023-02-06T12:38:00Z">
              <w:r w:rsidRPr="00F11875" w:rsidDel="00C00465">
                <w:rPr>
                  <w:rFonts w:ascii="Calibri" w:eastAsia="Times New Roman" w:hAnsi="Calibri" w:cs="Calibri"/>
                  <w:color w:val="000000"/>
                </w:rPr>
                <w:delText>Mentha arvensis</w:delText>
              </w:r>
            </w:del>
            <w:ins w:id="590" w:author="Stefanie Lane" w:date="2023-02-06T12:38:00Z">
              <w:r w:rsidR="00C00465">
                <w:rPr>
                  <w:rFonts w:ascii="Calibri" w:eastAsia="Times New Roman" w:hAnsi="Calibri" w:cs="Calibri"/>
                  <w:color w:val="000000"/>
                </w:rPr>
                <w:t>Mentha canadensis</w:t>
              </w:r>
            </w:ins>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lastRenderedPageBreak/>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5825C3">
        <w:tblPrEx>
          <w:tblW w:w="7460" w:type="dxa"/>
          <w:jc w:val="center"/>
          <w:tblPrExChange w:id="591" w:author="Stefanie Lane" w:date="2023-02-08T10:34:00Z">
            <w:tblPrEx>
              <w:tblW w:w="7460" w:type="dxa"/>
              <w:jc w:val="center"/>
            </w:tblPrEx>
          </w:tblPrExChange>
        </w:tblPrEx>
        <w:trPr>
          <w:trHeight w:val="290"/>
          <w:jc w:val="center"/>
          <w:trPrChange w:id="592" w:author="Stefanie Lane" w:date="2023-02-08T10:34:00Z">
            <w:trPr>
              <w:trHeight w:val="290"/>
              <w:jc w:val="center"/>
            </w:trPr>
          </w:trPrChange>
        </w:trPr>
        <w:tc>
          <w:tcPr>
            <w:tcW w:w="3320" w:type="dxa"/>
            <w:tcBorders>
              <w:top w:val="single" w:sz="4" w:space="0" w:color="auto"/>
              <w:left w:val="nil"/>
              <w:bottom w:val="single" w:sz="4" w:space="0" w:color="auto"/>
              <w:right w:val="nil"/>
            </w:tcBorders>
            <w:shd w:val="clear" w:color="auto" w:fill="auto"/>
            <w:noWrap/>
            <w:vAlign w:val="bottom"/>
            <w:hideMark/>
            <w:tcPrChange w:id="593" w:author="Stefanie Lane" w:date="2023-02-08T10:34:00Z">
              <w:tcPr>
                <w:tcW w:w="3320" w:type="dxa"/>
                <w:tcBorders>
                  <w:top w:val="single" w:sz="4" w:space="0" w:color="auto"/>
                  <w:left w:val="nil"/>
                  <w:bottom w:val="single" w:sz="4" w:space="0" w:color="auto"/>
                  <w:right w:val="nil"/>
                </w:tcBorders>
                <w:shd w:val="clear" w:color="auto" w:fill="auto"/>
                <w:noWrap/>
                <w:vAlign w:val="bottom"/>
                <w:hideMark/>
              </w:tcPr>
            </w:tcPrChange>
          </w:tcPr>
          <w:p w14:paraId="6776B95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Change w:id="594"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Change w:id="595"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Change w:id="596"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Change w:id="597"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598"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5825C3">
        <w:tblPrEx>
          <w:tblW w:w="7460" w:type="dxa"/>
          <w:jc w:val="center"/>
          <w:tblPrExChange w:id="599" w:author="Stefanie Lane" w:date="2023-02-08T10:34:00Z">
            <w:tblPrEx>
              <w:tblW w:w="7460" w:type="dxa"/>
              <w:jc w:val="center"/>
            </w:tblPrEx>
          </w:tblPrExChange>
        </w:tblPrEx>
        <w:trPr>
          <w:trHeight w:val="290"/>
          <w:jc w:val="center"/>
          <w:trPrChange w:id="600" w:author="Stefanie Lane" w:date="2023-02-08T10:34:00Z">
            <w:trPr>
              <w:trHeight w:val="290"/>
              <w:jc w:val="center"/>
            </w:trPr>
          </w:trPrChange>
        </w:trPr>
        <w:tc>
          <w:tcPr>
            <w:tcW w:w="3320" w:type="dxa"/>
            <w:tcBorders>
              <w:top w:val="single" w:sz="4" w:space="0" w:color="auto"/>
              <w:left w:val="nil"/>
              <w:bottom w:val="nil"/>
              <w:right w:val="nil"/>
            </w:tcBorders>
            <w:shd w:val="clear" w:color="auto" w:fill="auto"/>
            <w:noWrap/>
            <w:vAlign w:val="bottom"/>
            <w:hideMark/>
            <w:tcPrChange w:id="601" w:author="Stefanie Lane" w:date="2023-02-08T10:34:00Z">
              <w:tcPr>
                <w:tcW w:w="3320" w:type="dxa"/>
                <w:tcBorders>
                  <w:top w:val="nil"/>
                  <w:left w:val="nil"/>
                  <w:bottom w:val="nil"/>
                  <w:right w:val="nil"/>
                </w:tcBorders>
                <w:shd w:val="clear" w:color="auto" w:fill="auto"/>
                <w:noWrap/>
                <w:vAlign w:val="bottom"/>
                <w:hideMark/>
              </w:tcPr>
            </w:tcPrChange>
          </w:tcPr>
          <w:p w14:paraId="0E7AB61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Eleocharis palustris</w:t>
            </w:r>
          </w:p>
        </w:tc>
        <w:tc>
          <w:tcPr>
            <w:tcW w:w="680" w:type="dxa"/>
            <w:tcBorders>
              <w:top w:val="single" w:sz="4" w:space="0" w:color="auto"/>
              <w:left w:val="nil"/>
              <w:bottom w:val="nil"/>
              <w:right w:val="nil"/>
            </w:tcBorders>
            <w:shd w:val="clear" w:color="auto" w:fill="auto"/>
            <w:noWrap/>
            <w:vAlign w:val="bottom"/>
            <w:hideMark/>
            <w:tcPrChange w:id="602" w:author="Stefanie Lane" w:date="2023-02-08T10:34:00Z">
              <w:tcPr>
                <w:tcW w:w="680" w:type="dxa"/>
                <w:tcBorders>
                  <w:top w:val="nil"/>
                  <w:left w:val="nil"/>
                  <w:bottom w:val="nil"/>
                  <w:right w:val="nil"/>
                </w:tcBorders>
                <w:shd w:val="clear" w:color="auto" w:fill="auto"/>
                <w:noWrap/>
                <w:vAlign w:val="bottom"/>
                <w:hideMark/>
              </w:tcPr>
            </w:tcPrChange>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Change w:id="603" w:author="Stefanie Lane" w:date="2023-02-08T10:34:00Z">
              <w:tcPr>
                <w:tcW w:w="680" w:type="dxa"/>
                <w:tcBorders>
                  <w:top w:val="nil"/>
                  <w:left w:val="nil"/>
                  <w:bottom w:val="nil"/>
                  <w:right w:val="nil"/>
                </w:tcBorders>
                <w:shd w:val="clear" w:color="auto" w:fill="auto"/>
                <w:noWrap/>
                <w:vAlign w:val="bottom"/>
                <w:hideMark/>
              </w:tcPr>
            </w:tcPrChange>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Change w:id="604" w:author="Stefanie Lane" w:date="2023-02-08T10:34:00Z">
              <w:tcPr>
                <w:tcW w:w="680" w:type="dxa"/>
                <w:tcBorders>
                  <w:top w:val="nil"/>
                  <w:left w:val="nil"/>
                  <w:bottom w:val="nil"/>
                  <w:right w:val="nil"/>
                </w:tcBorders>
                <w:shd w:val="clear" w:color="auto" w:fill="auto"/>
                <w:noWrap/>
                <w:vAlign w:val="bottom"/>
                <w:hideMark/>
              </w:tcPr>
            </w:tcPrChange>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Change w:id="605"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606"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Sidalcea</w:t>
            </w:r>
            <w:r w:rsidR="00F11875" w:rsidRPr="00F11875">
              <w:rPr>
                <w:rFonts w:ascii="Calibri" w:eastAsia="Times New Roman" w:hAnsi="Calibri" w:cs="Calibr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Festuca 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Asteraceae</w:t>
            </w:r>
            <w:r w:rsidR="00F11875" w:rsidRPr="00F11875">
              <w:rPr>
                <w:rFonts w:ascii="Calibri" w:eastAsia="Times New Roman" w:hAnsi="Calibri" w:cs="Calibri"/>
                <w:color w:val="000000"/>
              </w:rPr>
              <w:t xml:space="preserve"> 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Poaceae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Change w:id="607">
          <w:tblGrid>
            <w:gridCol w:w="3340"/>
            <w:gridCol w:w="3140"/>
            <w:gridCol w:w="1720"/>
          </w:tblGrid>
        </w:tblGridChange>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Species found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ins w:id="608" w:author="Stefanie Lane" w:date="2023-02-06T12:35:00Z"/>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ins w:id="609" w:author="Stefanie Lane" w:date="2023-02-06T12:35:00Z"/>
                <w:rFonts w:ascii="Calibri" w:eastAsia="Times New Roman" w:hAnsi="Calibri" w:cs="Calibri"/>
                <w:i/>
                <w:iCs/>
                <w:color w:val="000000"/>
              </w:rPr>
            </w:pPr>
            <w:ins w:id="610" w:author="Stefanie Lane" w:date="2023-02-06T12:35:00Z">
              <w:r>
                <w:rPr>
                  <w:rFonts w:ascii="Calibri" w:eastAsia="Times New Roman" w:hAnsi="Calibri" w:cs="Calibri"/>
                  <w:i/>
                  <w:iCs/>
                  <w:color w:val="000000"/>
                </w:rPr>
                <w:t>Erythranthe scouleri</w:t>
              </w:r>
            </w:ins>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ins w:id="611" w:author="Stefanie Lane" w:date="2023-02-06T12:35:00Z"/>
                <w:rFonts w:ascii="Calibri" w:eastAsia="Times New Roman" w:hAnsi="Calibri" w:cs="Calibri"/>
                <w:i/>
                <w:iCs/>
                <w:color w:val="000000"/>
              </w:rPr>
            </w:pPr>
            <w:ins w:id="612" w:author="Stefanie Lane" w:date="2023-02-06T12:35:00Z">
              <w:r>
                <w:rPr>
                  <w:rFonts w:ascii="Calibri" w:eastAsia="Times New Roman" w:hAnsi="Calibri" w:cs="Calibri"/>
                  <w:i/>
                  <w:iCs/>
                  <w:color w:val="000000"/>
                </w:rPr>
                <w:t>Mimulus guttatus</w:t>
              </w:r>
            </w:ins>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ins w:id="613" w:author="Stefanie Lane" w:date="2023-02-06T12:35:00Z"/>
                <w:rFonts w:ascii="Calibri" w:eastAsia="Times New Roman" w:hAnsi="Calibri" w:cs="Calibri"/>
                <w:color w:val="000000"/>
              </w:rPr>
            </w:pPr>
            <w:ins w:id="614" w:author="Stefanie Lane" w:date="2023-02-06T12:35:00Z">
              <w:r w:rsidRPr="00132719">
                <w:rPr>
                  <w:rFonts w:ascii="Calibri" w:eastAsia="Times New Roman" w:hAnsi="Calibri" w:cs="Calibri"/>
                  <w:color w:val="000000"/>
                </w:rPr>
                <w:t>Native</w:t>
              </w:r>
            </w:ins>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9A0221" w14:paraId="56DF085A" w14:textId="77A0F741" w:rsidTr="009A0221">
        <w:tblPrEx>
          <w:tblW w:w="8200" w:type="dxa"/>
          <w:tblPrExChange w:id="615" w:author="Stefanie Lane" w:date="2023-02-08T10:33:00Z">
            <w:tblPrEx>
              <w:tblW w:w="8200" w:type="dxa"/>
            </w:tblPrEx>
          </w:tblPrExChange>
        </w:tblPrEx>
        <w:trPr>
          <w:trHeight w:val="290"/>
          <w:del w:id="616" w:author="Stefanie Lane" w:date="2023-02-08T10:33:00Z"/>
          <w:trPrChange w:id="617" w:author="Stefanie Lane" w:date="2023-02-08T10:33:00Z">
            <w:trPr>
              <w:trHeight w:val="290"/>
            </w:trPr>
          </w:trPrChange>
        </w:trPr>
        <w:tc>
          <w:tcPr>
            <w:tcW w:w="3340" w:type="dxa"/>
            <w:tcBorders>
              <w:top w:val="nil"/>
              <w:left w:val="nil"/>
              <w:bottom w:val="single" w:sz="4" w:space="0" w:color="auto"/>
              <w:right w:val="nil"/>
            </w:tcBorders>
            <w:shd w:val="clear" w:color="auto" w:fill="auto"/>
            <w:noWrap/>
            <w:vAlign w:val="bottom"/>
            <w:tcPrChange w:id="618" w:author="Stefanie Lane" w:date="2023-02-08T10:33:00Z">
              <w:tcPr>
                <w:tcW w:w="3340" w:type="dxa"/>
                <w:tcBorders>
                  <w:top w:val="nil"/>
                  <w:left w:val="nil"/>
                  <w:bottom w:val="single" w:sz="4" w:space="0" w:color="auto"/>
                  <w:right w:val="nil"/>
                </w:tcBorders>
                <w:shd w:val="clear" w:color="auto" w:fill="auto"/>
                <w:noWrap/>
                <w:vAlign w:val="bottom"/>
              </w:tcPr>
            </w:tcPrChange>
          </w:tcPr>
          <w:p w14:paraId="463DE005" w14:textId="69B1C0DB" w:rsidR="00775B7B" w:rsidRPr="00132719" w:rsidDel="009A0221" w:rsidRDefault="00775B7B" w:rsidP="00775B7B">
            <w:pPr>
              <w:spacing w:after="0" w:line="240" w:lineRule="auto"/>
              <w:rPr>
                <w:del w:id="619" w:author="Stefanie Lane" w:date="2023-02-08T10:33:00Z"/>
                <w:rFonts w:ascii="Calibri" w:eastAsia="Times New Roman" w:hAnsi="Calibri" w:cs="Calibri"/>
                <w:i/>
                <w:iCs/>
                <w:color w:val="000000"/>
              </w:rPr>
            </w:pPr>
            <w:del w:id="620" w:author="Stefanie Lane" w:date="2023-02-08T10:04:00Z">
              <w:r w:rsidRPr="00132719" w:rsidDel="00B678A8">
                <w:rPr>
                  <w:rFonts w:ascii="Calibri" w:eastAsia="Times New Roman" w:hAnsi="Calibri" w:cs="Calibri"/>
                  <w:i/>
                  <w:iCs/>
                  <w:color w:val="000000"/>
                </w:rPr>
                <w:delText xml:space="preserve">Festuca </w:delText>
              </w:r>
              <w:r w:rsidDel="00B678A8">
                <w:rPr>
                  <w:rFonts w:ascii="Calibri" w:eastAsia="Times New Roman" w:hAnsi="Calibri" w:cs="Calibri"/>
                  <w:i/>
                  <w:iCs/>
                  <w:color w:val="000000"/>
                </w:rPr>
                <w:delText>arundinacea</w:delText>
              </w:r>
            </w:del>
          </w:p>
        </w:tc>
        <w:tc>
          <w:tcPr>
            <w:tcW w:w="3140" w:type="dxa"/>
            <w:tcBorders>
              <w:top w:val="nil"/>
              <w:left w:val="nil"/>
              <w:bottom w:val="single" w:sz="4" w:space="0" w:color="auto"/>
              <w:right w:val="nil"/>
            </w:tcBorders>
            <w:shd w:val="clear" w:color="auto" w:fill="auto"/>
            <w:noWrap/>
            <w:vAlign w:val="bottom"/>
            <w:tcPrChange w:id="621" w:author="Stefanie Lane" w:date="2023-02-08T10:33:00Z">
              <w:tcPr>
                <w:tcW w:w="3140" w:type="dxa"/>
                <w:tcBorders>
                  <w:top w:val="nil"/>
                  <w:left w:val="nil"/>
                  <w:bottom w:val="single" w:sz="4" w:space="0" w:color="auto"/>
                  <w:right w:val="nil"/>
                </w:tcBorders>
                <w:shd w:val="clear" w:color="auto" w:fill="auto"/>
                <w:noWrap/>
                <w:vAlign w:val="bottom"/>
              </w:tcPr>
            </w:tcPrChange>
          </w:tcPr>
          <w:p w14:paraId="4EC7F10A" w14:textId="63406E9E" w:rsidR="00775B7B" w:rsidRPr="00132719" w:rsidDel="009A0221" w:rsidRDefault="00775B7B" w:rsidP="00775B7B">
            <w:pPr>
              <w:spacing w:after="0" w:line="240" w:lineRule="auto"/>
              <w:rPr>
                <w:del w:id="622" w:author="Stefanie Lane" w:date="2023-02-08T10:33:00Z"/>
                <w:rFonts w:ascii="Calibri" w:eastAsia="Times New Roman" w:hAnsi="Calibri" w:cs="Calibri"/>
                <w:i/>
                <w:iCs/>
                <w:color w:val="000000"/>
              </w:rPr>
            </w:pPr>
            <w:del w:id="623" w:author="Stefanie Lane" w:date="2023-02-08T10:33:00Z">
              <w:r w:rsidRPr="00132719" w:rsidDel="009A0221">
                <w:rPr>
                  <w:rFonts w:ascii="Calibri" w:eastAsia="Times New Roman" w:hAnsi="Calibri" w:cs="Calibri"/>
                  <w:i/>
                  <w:iCs/>
                  <w:color w:val="000000"/>
                </w:rPr>
                <w:delText> </w:delText>
              </w:r>
            </w:del>
          </w:p>
        </w:tc>
        <w:tc>
          <w:tcPr>
            <w:tcW w:w="1720" w:type="dxa"/>
            <w:tcBorders>
              <w:top w:val="nil"/>
              <w:left w:val="nil"/>
              <w:bottom w:val="single" w:sz="4" w:space="0" w:color="auto"/>
              <w:right w:val="nil"/>
            </w:tcBorders>
            <w:shd w:val="clear" w:color="auto" w:fill="auto"/>
            <w:noWrap/>
            <w:vAlign w:val="bottom"/>
            <w:tcPrChange w:id="624" w:author="Stefanie Lane" w:date="2023-02-08T10:33:00Z">
              <w:tcPr>
                <w:tcW w:w="1720" w:type="dxa"/>
                <w:tcBorders>
                  <w:top w:val="nil"/>
                  <w:left w:val="nil"/>
                  <w:bottom w:val="single" w:sz="4" w:space="0" w:color="auto"/>
                  <w:right w:val="nil"/>
                </w:tcBorders>
                <w:shd w:val="clear" w:color="auto" w:fill="auto"/>
                <w:noWrap/>
                <w:vAlign w:val="bottom"/>
              </w:tcPr>
            </w:tcPrChange>
          </w:tcPr>
          <w:p w14:paraId="6776E293" w14:textId="39E0942B" w:rsidR="00775B7B" w:rsidRPr="00132719" w:rsidDel="009A0221" w:rsidRDefault="00775B7B" w:rsidP="00775B7B">
            <w:pPr>
              <w:spacing w:after="0" w:line="240" w:lineRule="auto"/>
              <w:jc w:val="center"/>
              <w:rPr>
                <w:del w:id="625" w:author="Stefanie Lane" w:date="2023-02-08T10:33:00Z"/>
                <w:rFonts w:ascii="Calibri" w:eastAsia="Times New Roman" w:hAnsi="Calibri" w:cs="Calibri"/>
                <w:color w:val="000000"/>
              </w:rPr>
            </w:pPr>
            <w:del w:id="626" w:author="Stefanie Lane" w:date="2023-02-08T10:33:00Z">
              <w:r w:rsidDel="009A0221">
                <w:rPr>
                  <w:rFonts w:ascii="Calibri" w:eastAsia="Times New Roman" w:hAnsi="Calibri" w:cs="Calibri"/>
                  <w:color w:val="000000"/>
                </w:rPr>
                <w:delText>Non-native</w:delText>
              </w:r>
            </w:del>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lastRenderedPageBreak/>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45D2C8E9" w:rsidR="00775B7B" w:rsidRPr="00132719" w:rsidRDefault="00775B7B" w:rsidP="00775B7B">
            <w:pPr>
              <w:spacing w:after="0" w:line="240" w:lineRule="auto"/>
              <w:rPr>
                <w:rFonts w:ascii="Calibri" w:eastAsia="Times New Roman" w:hAnsi="Calibri" w:cs="Calibri"/>
                <w:i/>
                <w:iCs/>
              </w:rPr>
            </w:pPr>
            <w:del w:id="627" w:author="Stefanie Lane" w:date="2023-02-06T12:38:00Z">
              <w:r w:rsidRPr="00132719" w:rsidDel="00C00465">
                <w:rPr>
                  <w:rFonts w:ascii="Calibri" w:eastAsia="Times New Roman" w:hAnsi="Calibri" w:cs="Calibri"/>
                  <w:i/>
                  <w:iCs/>
                </w:rPr>
                <w:delText>Mentha arvensis</w:delText>
              </w:r>
            </w:del>
            <w:ins w:id="628" w:author="Stefanie Lane" w:date="2023-02-06T12:38:00Z">
              <w:r w:rsidR="00C00465">
                <w:rPr>
                  <w:rFonts w:ascii="Calibri" w:eastAsia="Times New Roman" w:hAnsi="Calibri" w:cs="Calibri"/>
                  <w:i/>
                  <w:iCs/>
                </w:rPr>
                <w:t>Mentha canadensis</w:t>
              </w:r>
            </w:ins>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775B7B" w14:paraId="3F8A3B44" w14:textId="2992E8E4" w:rsidTr="00D64622">
        <w:tblPrEx>
          <w:tblW w:w="8200" w:type="dxa"/>
          <w:tblPrExChange w:id="629" w:author="Stefanie Lane" w:date="2023-02-06T12:35:00Z">
            <w:tblPrEx>
              <w:tblW w:w="8200" w:type="dxa"/>
            </w:tblPrEx>
          </w:tblPrExChange>
        </w:tblPrEx>
        <w:trPr>
          <w:trHeight w:val="290"/>
          <w:del w:id="630" w:author="Stefanie Lane" w:date="2023-02-06T12:35:00Z"/>
          <w:trPrChange w:id="631" w:author="Stefanie Lane" w:date="2023-02-06T12:35:00Z">
            <w:trPr>
              <w:trHeight w:val="290"/>
            </w:trPr>
          </w:trPrChange>
        </w:trPr>
        <w:tc>
          <w:tcPr>
            <w:tcW w:w="3340" w:type="dxa"/>
            <w:tcBorders>
              <w:top w:val="nil"/>
              <w:left w:val="nil"/>
              <w:bottom w:val="single" w:sz="4" w:space="0" w:color="auto"/>
              <w:right w:val="nil"/>
            </w:tcBorders>
            <w:shd w:val="clear" w:color="auto" w:fill="auto"/>
            <w:noWrap/>
            <w:vAlign w:val="bottom"/>
            <w:tcPrChange w:id="632" w:author="Stefanie Lane" w:date="2023-02-06T12:35:00Z">
              <w:tcPr>
                <w:tcW w:w="3340" w:type="dxa"/>
                <w:tcBorders>
                  <w:top w:val="nil"/>
                  <w:left w:val="nil"/>
                  <w:bottom w:val="single" w:sz="4" w:space="0" w:color="auto"/>
                  <w:right w:val="nil"/>
                </w:tcBorders>
                <w:shd w:val="clear" w:color="auto" w:fill="auto"/>
                <w:noWrap/>
                <w:vAlign w:val="bottom"/>
              </w:tcPr>
            </w:tcPrChange>
          </w:tcPr>
          <w:p w14:paraId="728AFB5D" w14:textId="1B643BB7" w:rsidR="00775B7B" w:rsidRPr="00132719" w:rsidDel="00775B7B" w:rsidRDefault="00775B7B" w:rsidP="00775B7B">
            <w:pPr>
              <w:spacing w:after="0" w:line="240" w:lineRule="auto"/>
              <w:rPr>
                <w:del w:id="633" w:author="Stefanie Lane" w:date="2023-02-06T12:35:00Z"/>
                <w:rFonts w:ascii="Calibri" w:eastAsia="Times New Roman" w:hAnsi="Calibri" w:cs="Calibri"/>
                <w:i/>
                <w:iCs/>
                <w:color w:val="000000"/>
              </w:rPr>
            </w:pPr>
            <w:commentRangeStart w:id="634"/>
            <w:del w:id="635" w:author="Stefanie Lane" w:date="2023-02-06T12:22:00Z">
              <w:r w:rsidRPr="00132719" w:rsidDel="000A23F7">
                <w:rPr>
                  <w:rFonts w:ascii="Calibri" w:eastAsia="Times New Roman" w:hAnsi="Calibri" w:cs="Calibri"/>
                  <w:i/>
                  <w:iCs/>
                  <w:color w:val="000000"/>
                </w:rPr>
                <w:delText>Mimulus guttatus</w:delText>
              </w:r>
            </w:del>
            <w:commentRangeEnd w:id="634"/>
            <w:del w:id="636" w:author="Stefanie Lane" w:date="2023-02-06T12:23:00Z">
              <w:r w:rsidDel="005777B8">
                <w:rPr>
                  <w:rStyle w:val="CommentReference"/>
                </w:rPr>
                <w:commentReference w:id="634"/>
              </w:r>
            </w:del>
          </w:p>
        </w:tc>
        <w:tc>
          <w:tcPr>
            <w:tcW w:w="3140" w:type="dxa"/>
            <w:tcBorders>
              <w:top w:val="nil"/>
              <w:left w:val="nil"/>
              <w:bottom w:val="single" w:sz="4" w:space="0" w:color="auto"/>
              <w:right w:val="nil"/>
            </w:tcBorders>
            <w:shd w:val="clear" w:color="auto" w:fill="auto"/>
            <w:noWrap/>
            <w:vAlign w:val="bottom"/>
            <w:tcPrChange w:id="637" w:author="Stefanie Lane" w:date="2023-02-06T12:35:00Z">
              <w:tcPr>
                <w:tcW w:w="3140" w:type="dxa"/>
                <w:tcBorders>
                  <w:top w:val="nil"/>
                  <w:left w:val="nil"/>
                  <w:bottom w:val="single" w:sz="4" w:space="0" w:color="auto"/>
                  <w:right w:val="nil"/>
                </w:tcBorders>
                <w:shd w:val="clear" w:color="auto" w:fill="auto"/>
                <w:noWrap/>
                <w:vAlign w:val="bottom"/>
              </w:tcPr>
            </w:tcPrChange>
          </w:tcPr>
          <w:p w14:paraId="58DA1E63" w14:textId="6F53915A" w:rsidR="00775B7B" w:rsidRPr="00132719" w:rsidDel="00775B7B" w:rsidRDefault="00775B7B" w:rsidP="00775B7B">
            <w:pPr>
              <w:spacing w:after="0" w:line="240" w:lineRule="auto"/>
              <w:rPr>
                <w:del w:id="638" w:author="Stefanie Lane" w:date="2023-02-06T12:35:00Z"/>
                <w:rFonts w:ascii="Calibri" w:eastAsia="Times New Roman" w:hAnsi="Calibri" w:cs="Calibri"/>
                <w:i/>
                <w:iCs/>
              </w:rPr>
            </w:pPr>
            <w:del w:id="639" w:author="Stefanie Lane" w:date="2023-02-06T12:23:00Z">
              <w:r w:rsidRPr="00132719" w:rsidDel="005777B8">
                <w:rPr>
                  <w:rFonts w:ascii="Calibri" w:eastAsia="Times New Roman" w:hAnsi="Calibri" w:cs="Calibri"/>
                  <w:i/>
                  <w:iCs/>
                </w:rPr>
                <w:delText> </w:delText>
              </w:r>
            </w:del>
          </w:p>
        </w:tc>
        <w:tc>
          <w:tcPr>
            <w:tcW w:w="1720" w:type="dxa"/>
            <w:tcBorders>
              <w:top w:val="nil"/>
              <w:left w:val="nil"/>
              <w:bottom w:val="single" w:sz="4" w:space="0" w:color="auto"/>
              <w:right w:val="nil"/>
            </w:tcBorders>
            <w:shd w:val="clear" w:color="auto" w:fill="auto"/>
            <w:noWrap/>
            <w:vAlign w:val="bottom"/>
            <w:tcPrChange w:id="640" w:author="Stefanie Lane" w:date="2023-02-06T12:35:00Z">
              <w:tcPr>
                <w:tcW w:w="1720" w:type="dxa"/>
                <w:tcBorders>
                  <w:top w:val="nil"/>
                  <w:left w:val="nil"/>
                  <w:bottom w:val="single" w:sz="4" w:space="0" w:color="auto"/>
                  <w:right w:val="nil"/>
                </w:tcBorders>
                <w:shd w:val="clear" w:color="auto" w:fill="auto"/>
                <w:noWrap/>
                <w:vAlign w:val="bottom"/>
              </w:tcPr>
            </w:tcPrChange>
          </w:tcPr>
          <w:p w14:paraId="42CCA2B1" w14:textId="73FC1A89" w:rsidR="00775B7B" w:rsidRPr="00132719" w:rsidDel="00775B7B" w:rsidRDefault="00775B7B" w:rsidP="00775B7B">
            <w:pPr>
              <w:spacing w:after="0" w:line="240" w:lineRule="auto"/>
              <w:jc w:val="center"/>
              <w:rPr>
                <w:del w:id="641" w:author="Stefanie Lane" w:date="2023-02-06T12:35:00Z"/>
                <w:rFonts w:ascii="Calibri" w:eastAsia="Times New Roman" w:hAnsi="Calibri" w:cs="Calibri"/>
                <w:color w:val="000000"/>
              </w:rPr>
            </w:pPr>
            <w:del w:id="642" w:author="Stefanie Lane" w:date="2023-02-06T12:35:00Z">
              <w:r w:rsidRPr="00132719" w:rsidDel="00D64622">
                <w:rPr>
                  <w:rFonts w:ascii="Calibri" w:eastAsia="Times New Roman" w:hAnsi="Calibri" w:cs="Calibri"/>
                  <w:color w:val="000000"/>
                </w:rPr>
                <w:delText>Native</w:delText>
              </w:r>
            </w:del>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C6C8AE9"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del w:id="643" w:author="Stefanie Lane" w:date="2023-02-06T12:36:00Z">
              <w:r w:rsidRPr="001C2072" w:rsidDel="001A6DA8">
                <w:rPr>
                  <w:rFonts w:ascii="Calibri" w:eastAsia="Times New Roman" w:hAnsi="Calibri" w:cs="Calibri"/>
                  <w:color w:val="000000"/>
                  <w:rPrChange w:id="644" w:author="Daniel Stewart" w:date="2023-02-02T13:52:00Z">
                    <w:rPr>
                      <w:rFonts w:ascii="Calibri" w:eastAsia="Times New Roman" w:hAnsi="Calibri" w:cs="Calibri"/>
                      <w:i/>
                      <w:iCs/>
                      <w:color w:val="000000"/>
                    </w:rPr>
                  </w:rPrChange>
                </w:rPr>
                <w:delText>var</w:delText>
              </w:r>
              <w:r w:rsidRPr="00132719" w:rsidDel="001A6DA8">
                <w:rPr>
                  <w:rFonts w:ascii="Calibri" w:eastAsia="Times New Roman" w:hAnsi="Calibri" w:cs="Calibri"/>
                  <w:i/>
                  <w:iCs/>
                  <w:color w:val="000000"/>
                </w:rPr>
                <w:delText xml:space="preserve"> dilatata</w:delText>
              </w:r>
            </w:del>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ins w:id="645" w:author="Stefanie Lane" w:date="2023-02-08T10:33:00Z"/>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ins w:id="646" w:author="Stefanie Lane" w:date="2023-02-08T10:33:00Z"/>
                <w:rFonts w:ascii="Calibri" w:eastAsia="Times New Roman" w:hAnsi="Calibri" w:cs="Calibri"/>
                <w:i/>
                <w:iCs/>
                <w:color w:val="000000"/>
              </w:rPr>
            </w:pPr>
            <w:ins w:id="647" w:author="Stefanie Lane" w:date="2023-02-08T10:33:00Z">
              <w:r>
                <w:rPr>
                  <w:rFonts w:ascii="Calibri" w:eastAsia="Times New Roman" w:hAnsi="Calibri" w:cs="Calibri"/>
                  <w:i/>
                  <w:iCs/>
                  <w:color w:val="000000"/>
                </w:rPr>
                <w:t>Schedonorus arundinaceus</w:t>
              </w:r>
            </w:ins>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ins w:id="648" w:author="Stefanie Lane" w:date="2023-02-08T10:33:00Z"/>
                <w:rFonts w:ascii="Calibri" w:eastAsia="Times New Roman" w:hAnsi="Calibri" w:cs="Calibri"/>
                <w:i/>
                <w:iCs/>
                <w:color w:val="000000"/>
              </w:rPr>
            </w:pPr>
            <w:ins w:id="649" w:author="Stefanie Lane" w:date="2023-02-08T10:33:00Z">
              <w:r w:rsidRPr="00132719">
                <w:rPr>
                  <w:rFonts w:ascii="Calibri" w:eastAsia="Times New Roman" w:hAnsi="Calibri" w:cs="Calibri"/>
                  <w:i/>
                  <w:iCs/>
                  <w:color w:val="000000"/>
                </w:rPr>
                <w:t> </w:t>
              </w:r>
              <w:r>
                <w:rPr>
                  <w:rFonts w:ascii="Calibri" w:eastAsia="Times New Roman" w:hAnsi="Calibri" w:cs="Calibri"/>
                  <w:i/>
                  <w:iCs/>
                  <w:color w:val="000000"/>
                </w:rPr>
                <w:t>Festuca arundinacea</w:t>
              </w:r>
            </w:ins>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ins w:id="650" w:author="Stefanie Lane" w:date="2023-02-08T10:33:00Z"/>
                <w:rFonts w:ascii="Calibri" w:eastAsia="Times New Roman" w:hAnsi="Calibri" w:cs="Calibri"/>
                <w:color w:val="000000"/>
              </w:rPr>
            </w:pPr>
            <w:ins w:id="651" w:author="Stefanie Lane" w:date="2023-02-08T10:33:00Z">
              <w:r>
                <w:rPr>
                  <w:rFonts w:ascii="Calibri" w:eastAsia="Times New Roman" w:hAnsi="Calibri" w:cs="Calibri"/>
                  <w:color w:val="000000"/>
                </w:rPr>
                <w:t>Non-native</w:t>
              </w:r>
            </w:ins>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4B6BC710" w:rsidR="009A0221" w:rsidRPr="00132719" w:rsidRDefault="009A0221" w:rsidP="009A0221">
            <w:pPr>
              <w:spacing w:after="0" w:line="240" w:lineRule="auto"/>
              <w:rPr>
                <w:rFonts w:ascii="Calibri" w:eastAsia="Times New Roman" w:hAnsi="Calibri" w:cs="Calibri"/>
                <w:i/>
                <w:iCs/>
              </w:rPr>
            </w:pPr>
            <w:commentRangeStart w:id="652"/>
            <w:del w:id="653" w:author="Stefanie Lane" w:date="2023-02-06T12:23:00Z">
              <w:r w:rsidRPr="00132719" w:rsidDel="005777B8">
                <w:rPr>
                  <w:rFonts w:ascii="Calibri" w:eastAsia="Times New Roman" w:hAnsi="Calibri" w:cs="Calibri"/>
                  <w:i/>
                  <w:iCs/>
                </w:rPr>
                <w:delText>Trifolium wormskioldii</w:delText>
              </w:r>
              <w:commentRangeEnd w:id="652"/>
              <w:r w:rsidDel="005777B8">
                <w:rPr>
                  <w:rStyle w:val="CommentReference"/>
                </w:rPr>
                <w:commentReference w:id="652"/>
              </w:r>
            </w:del>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377432" cy="3985895"/>
                    </a:xfrm>
                    <a:prstGeom prst="rect">
                      <a:avLst/>
                    </a:prstGeom>
                  </pic:spPr>
                </pic:pic>
              </a:graphicData>
            </a:graphic>
          </wp:inline>
        </w:drawing>
      </w:r>
    </w:p>
    <w:p w14:paraId="4A8781F5" w14:textId="0ED20E7F" w:rsidR="009D2585" w:rsidRDefault="009D2585" w:rsidP="009D2585">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ins w:id="654" w:author="Stefanie Lane" w:date="2023-02-06T12:20:00Z">
        <w:r w:rsidR="009A277A">
          <w:t>3</w:t>
        </w:r>
      </w:ins>
      <w:del w:id="655" w:author="Stefanie Lane" w:date="2023-02-06T12:20:00Z">
        <w:r w:rsidRPr="003B2929" w:rsidDel="009A277A">
          <w:delText>2</w:delText>
        </w:r>
      </w:del>
      <w:r w:rsidRPr="003B2929">
        <w:t xml:space="preserve">) </w:t>
      </w:r>
    </w:p>
    <w:p w14:paraId="4B916454" w14:textId="77777777" w:rsidR="009D2585" w:rsidRDefault="009D2585" w:rsidP="009D2585">
      <w:pPr>
        <w:keepNext/>
        <w:jc w:val="center"/>
      </w:pPr>
      <w:r>
        <w:rPr>
          <w:noProof/>
        </w:rPr>
        <w:lastRenderedPageBreak/>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866B96A" w:rsidR="009D2585" w:rsidRPr="008029F2" w:rsidRDefault="009D2585" w:rsidP="009D2585">
      <w:pPr>
        <w:rPr>
          <w:b/>
        </w:rPr>
      </w:pPr>
      <w:r>
        <w:rPr>
          <w:b/>
        </w:rPr>
        <w:t>Fig. S2</w:t>
      </w:r>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aniel Stewart" w:date="2023-02-02T14:15:00Z" w:initials="DS">
    <w:p w14:paraId="13D65639" w14:textId="77777777" w:rsidR="00D93C2E" w:rsidRDefault="00D93C2E" w:rsidP="001B6814">
      <w:r>
        <w:rPr>
          <w:rStyle w:val="CommentReference"/>
        </w:rPr>
        <w:annotationRef/>
      </w:r>
      <w:r>
        <w:rPr>
          <w:color w:val="000000"/>
          <w:sz w:val="20"/>
          <w:szCs w:val="20"/>
        </w:rPr>
        <w:t xml:space="preserve">If Iris and Phalaris represent the greatest increases, then I would not shy away from using the term ‘invasive’ nor their scientific names. Both species have very little traction in invasive species conversations locally. </w:t>
      </w:r>
    </w:p>
  </w:comment>
  <w:comment w:id="19" w:author="Daniel Stewart" w:date="2023-02-01T14:16:00Z" w:initials="DS">
    <w:p w14:paraId="281232AD" w14:textId="4792110C" w:rsidR="00D93C2E" w:rsidRDefault="00D93C2E" w:rsidP="001B6814">
      <w:r>
        <w:rPr>
          <w:rStyle w:val="CommentReference"/>
        </w:rPr>
        <w:annotationRef/>
      </w:r>
      <w:r>
        <w:rPr>
          <w:color w:val="000000"/>
          <w:sz w:val="20"/>
          <w:szCs w:val="20"/>
        </w:rPr>
        <w:t>Consider adding this paper from Boundary Bay marshes too:</w:t>
      </w:r>
    </w:p>
    <w:p w14:paraId="5D2EEAB1" w14:textId="77777777" w:rsidR="00D93C2E" w:rsidRDefault="00D93C2E" w:rsidP="001B6814"/>
    <w:p w14:paraId="6BEE6BF4" w14:textId="77777777" w:rsidR="00D93C2E" w:rsidRDefault="00D93C2E" w:rsidP="001B6814">
      <w:r>
        <w:rPr>
          <w:color w:val="000000"/>
          <w:sz w:val="20"/>
          <w:szCs w:val="20"/>
        </w:rPr>
        <w:t xml:space="preserve">Gailis, Maija, Karen Elizabeth Kohfeld, Marlow G. Pellatt, and Deborah Carlson. ‘Quantifying Blue Carbon for the Largest Salt Marsh in Southern British Columbia: Implications for Regional Coastal Management’. Coastal Engineering Journal 63, no. 3 (3 July 2021): 275–309. </w:t>
      </w:r>
      <w:hyperlink r:id="rId1" w:history="1">
        <w:r w:rsidRPr="008C33BA">
          <w:rPr>
            <w:rStyle w:val="Hyperlink"/>
            <w:sz w:val="20"/>
            <w:szCs w:val="20"/>
          </w:rPr>
          <w:t>https://doi.org/10.1080/21664250.2021.1894815</w:t>
        </w:r>
      </w:hyperlink>
      <w:r>
        <w:rPr>
          <w:color w:val="000000"/>
          <w:sz w:val="20"/>
          <w:szCs w:val="20"/>
        </w:rPr>
        <w:t xml:space="preserve">. </w:t>
      </w:r>
    </w:p>
    <w:p w14:paraId="1A502A1B" w14:textId="77777777" w:rsidR="00D93C2E" w:rsidRDefault="00D93C2E" w:rsidP="001B6814"/>
  </w:comment>
  <w:comment w:id="25" w:author="Daniel Stewart" w:date="2023-02-01T14:34:00Z" w:initials="DS">
    <w:p w14:paraId="1B3E8C83" w14:textId="77777777" w:rsidR="00D93C2E" w:rsidRDefault="00D93C2E" w:rsidP="001B6814">
      <w:r>
        <w:rPr>
          <w:rStyle w:val="CommentReference"/>
        </w:rPr>
        <w:annotationRef/>
      </w:r>
      <w:r>
        <w:rPr>
          <w:color w:val="000000"/>
          <w:sz w:val="20"/>
          <w:szCs w:val="20"/>
        </w:rPr>
        <w:t>Are these #s relevant to the Fraser Estuary? Or the Lower Fraser?</w:t>
      </w:r>
    </w:p>
  </w:comment>
  <w:comment w:id="29" w:author="Daniel Stewart" w:date="2023-02-02T14:20:00Z" w:initials="DS">
    <w:p w14:paraId="59ED4DDF" w14:textId="77777777" w:rsidR="00D93C2E" w:rsidRDefault="00D93C2E" w:rsidP="001B6814">
      <w:r>
        <w:rPr>
          <w:rStyle w:val="CommentReference"/>
        </w:rPr>
        <w:annotationRef/>
      </w:r>
      <w:r>
        <w:rPr>
          <w:color w:val="000000"/>
          <w:sz w:val="20"/>
          <w:szCs w:val="20"/>
        </w:rPr>
        <w:t>Now Schedonorus</w:t>
      </w:r>
    </w:p>
  </w:comment>
  <w:comment w:id="38" w:author="Daniel Stewart" w:date="2023-02-02T14:22:00Z" w:initials="DS">
    <w:p w14:paraId="21BF1AE2" w14:textId="77777777" w:rsidR="00D93C2E" w:rsidRDefault="00D93C2E" w:rsidP="001B6814">
      <w:r>
        <w:rPr>
          <w:rStyle w:val="CommentReference"/>
        </w:rPr>
        <w:annotationRef/>
      </w:r>
      <w:r>
        <w:rPr>
          <w:color w:val="000000"/>
          <w:sz w:val="20"/>
          <w:szCs w:val="20"/>
        </w:rPr>
        <w:t xml:space="preserve">I think (pertinent to my comments in the discussion) that it would be worth mentioning that this marsh is formally protected. </w:t>
      </w:r>
    </w:p>
  </w:comment>
  <w:comment w:id="39" w:author="Daniel Stewart" w:date="2023-02-02T14:49:00Z" w:initials="DS">
    <w:p w14:paraId="46DC9838" w14:textId="77777777" w:rsidR="00D93C2E" w:rsidRDefault="00D93C2E" w:rsidP="001B6814">
      <w:r>
        <w:rPr>
          <w:rStyle w:val="CommentReference"/>
        </w:rPr>
        <w:annotationRef/>
      </w:r>
      <w:r>
        <w:rPr>
          <w:sz w:val="20"/>
          <w:szCs w:val="20"/>
        </w:rPr>
        <w:t xml:space="preserve">Your data appear pretty sensitive to skill/effort differences between observers. Especially when these studies had different objectives. </w:t>
      </w:r>
      <w:r>
        <w:rPr>
          <w:sz w:val="20"/>
          <w:szCs w:val="20"/>
        </w:rPr>
        <w:cr/>
      </w:r>
      <w:r>
        <w:rPr>
          <w:sz w:val="20"/>
          <w:szCs w:val="20"/>
        </w:rPr>
        <w:cr/>
        <w:t xml:space="preserve">An example of this is the compensation site report we released last year. We actually included “observer” as a variable in our model and found that the person surveying had a significant impact on the # of species detected (up to 1 species/plot). </w:t>
      </w:r>
      <w:r>
        <w:rPr>
          <w:sz w:val="20"/>
          <w:szCs w:val="20"/>
        </w:rPr>
        <w:cr/>
      </w:r>
      <w:r>
        <w:rPr>
          <w:sz w:val="20"/>
          <w:szCs w:val="20"/>
        </w:rPr>
        <w:cr/>
        <w:t xml:space="preserve">You know these data more than me and I defer to you, but just want you to be prepared for potential pushback on this issue! </w:t>
      </w:r>
      <w:r>
        <w:rPr>
          <w:sz w:val="20"/>
          <w:szCs w:val="20"/>
        </w:rPr>
        <w:cr/>
      </w:r>
    </w:p>
  </w:comment>
  <w:comment w:id="40" w:author="Daniel Stewart" w:date="2023-02-02T11:07:00Z" w:initials="DS">
    <w:p w14:paraId="723F2931" w14:textId="3020DD94" w:rsidR="00D93C2E" w:rsidRDefault="00D93C2E" w:rsidP="001B6814">
      <w:r>
        <w:rPr>
          <w:rStyle w:val="CommentReference"/>
        </w:rPr>
        <w:annotationRef/>
      </w:r>
      <w:r>
        <w:rPr>
          <w:color w:val="000000"/>
          <w:sz w:val="20"/>
          <w:szCs w:val="20"/>
        </w:rPr>
        <w:t xml:space="preserve">Were these 1979 methods repeated again in 1999? If so please clarify. If not, you may need to note discrepancies in methods/approaches. </w:t>
      </w:r>
    </w:p>
  </w:comment>
  <w:comment w:id="62" w:author="Daniel Stewart" w:date="2023-02-02T12:03:00Z" w:initials="DS">
    <w:p w14:paraId="21F45C64" w14:textId="77777777" w:rsidR="00D93C2E" w:rsidRDefault="00D93C2E" w:rsidP="001B6814">
      <w:r>
        <w:rPr>
          <w:rStyle w:val="CommentReference"/>
        </w:rPr>
        <w:annotationRef/>
      </w:r>
      <w:r>
        <w:rPr>
          <w:sz w:val="20"/>
          <w:szCs w:val="20"/>
        </w:rPr>
        <w:t xml:space="preserve">I’ve noticed the terms “plot” and “quadrat” are used interchangeably in the Methods text. I suggest clarifying this, maybe adjusting this sentence to something like “Each plot was comprised of a 1m2 quadrat centered over the transect…”  </w:t>
      </w:r>
    </w:p>
  </w:comment>
  <w:comment w:id="68" w:author="Daniel Stewart" w:date="2023-02-02T11:32:00Z" w:initials="DS">
    <w:p w14:paraId="373ABDEB" w14:textId="77777777" w:rsidR="00D93C2E" w:rsidRDefault="00D93C2E" w:rsidP="001B6814">
      <w:r>
        <w:rPr>
          <w:rStyle w:val="CommentReference"/>
        </w:rPr>
        <w:annotationRef/>
      </w:r>
      <w:r>
        <w:rPr>
          <w:sz w:val="20"/>
          <w:szCs w:val="20"/>
        </w:rPr>
        <w:t>Insert describer to be consistent with formatting.</w:t>
      </w:r>
    </w:p>
    <w:p w14:paraId="6394B56A" w14:textId="77777777" w:rsidR="00D93C2E" w:rsidRDefault="00D93C2E" w:rsidP="001B6814"/>
    <w:p w14:paraId="145BBE3F" w14:textId="77777777" w:rsidR="00D93C2E" w:rsidRDefault="00D93C2E" w:rsidP="001B6814">
      <w:r>
        <w:rPr>
          <w:sz w:val="20"/>
          <w:szCs w:val="20"/>
        </w:rPr>
        <w:t xml:space="preserve">Also, I’m being knit-picky but J. balticus is not mentioned anywhere else in the paper. Maybe C. lyngbyei?  </w:t>
      </w:r>
    </w:p>
  </w:comment>
  <w:comment w:id="72" w:author="Daniel Stewart" w:date="2023-02-02T11:34:00Z" w:initials="DS">
    <w:p w14:paraId="62CF6E6E" w14:textId="3DC42645" w:rsidR="00D93C2E" w:rsidRDefault="00D93C2E" w:rsidP="001B6814">
      <w:r>
        <w:rPr>
          <w:rStyle w:val="CommentReference"/>
        </w:rPr>
        <w:annotationRef/>
      </w:r>
      <w:r>
        <w:rPr>
          <w:color w:val="000000"/>
          <w:sz w:val="20"/>
          <w:szCs w:val="20"/>
        </w:rPr>
        <w:t xml:space="preserve">I second this approach! Agrostis taxonomy is a bit of a mess locally. </w:t>
      </w:r>
    </w:p>
  </w:comment>
  <w:comment w:id="73" w:author="Daniel Stewart" w:date="2023-02-02T11:37:00Z" w:initials="DS">
    <w:p w14:paraId="200F777B" w14:textId="77777777" w:rsidR="00D93C2E" w:rsidRDefault="00D93C2E" w:rsidP="001B6814">
      <w:r>
        <w:rPr>
          <w:rStyle w:val="CommentReference"/>
        </w:rPr>
        <w:annotationRef/>
      </w:r>
      <w:r>
        <w:rPr>
          <w:sz w:val="20"/>
          <w:szCs w:val="20"/>
        </w:rPr>
        <w:t xml:space="preserve">Citation for R software to be consistent? I noticed you cited Avenza above. </w:t>
      </w:r>
    </w:p>
  </w:comment>
  <w:comment w:id="80" w:author="Daniel Stewart" w:date="2023-02-02T12:07:00Z" w:initials="DS">
    <w:p w14:paraId="7C56C847" w14:textId="77777777" w:rsidR="00D93C2E" w:rsidRDefault="00D93C2E" w:rsidP="001B6814">
      <w:r>
        <w:rPr>
          <w:rStyle w:val="CommentReference"/>
        </w:rPr>
        <w:annotationRef/>
      </w:r>
      <w:r>
        <w:rPr>
          <w:color w:val="000000"/>
          <w:sz w:val="20"/>
          <w:szCs w:val="20"/>
        </w:rPr>
        <w:t xml:space="preserve">Is this also within an observation year? </w:t>
      </w:r>
    </w:p>
  </w:comment>
  <w:comment w:id="90" w:author="Daniel Stewart" w:date="2023-02-02T12:10:00Z" w:initials="DS">
    <w:p w14:paraId="54BEA8D1" w14:textId="77777777" w:rsidR="00D93C2E" w:rsidRDefault="00D93C2E" w:rsidP="001B6814">
      <w:r>
        <w:rPr>
          <w:rStyle w:val="CommentReference"/>
        </w:rPr>
        <w:annotationRef/>
      </w:r>
      <w:r>
        <w:rPr>
          <w:color w:val="000000"/>
          <w:sz w:val="20"/>
          <w:szCs w:val="20"/>
        </w:rPr>
        <w:t>See my note on citing R above</w:t>
      </w:r>
    </w:p>
  </w:comment>
  <w:comment w:id="93" w:author="Daniel Stewart" w:date="2023-02-02T12:21:00Z" w:initials="DS">
    <w:p w14:paraId="5DF60C90" w14:textId="77777777" w:rsidR="00D93C2E" w:rsidRDefault="00D93C2E" w:rsidP="001B6814">
      <w:r>
        <w:rPr>
          <w:rStyle w:val="CommentReference"/>
        </w:rPr>
        <w:annotationRef/>
      </w:r>
      <w:r>
        <w:rPr>
          <w:color w:val="000000"/>
          <w:sz w:val="20"/>
          <w:szCs w:val="20"/>
        </w:rPr>
        <w:t>This figure contains a lot of info. I’m a little concerned that small text size and too much content may be detracting from its effectiveness. I don’t have a perfect solution to offer, but here are a few thoughts:</w:t>
      </w:r>
    </w:p>
    <w:p w14:paraId="434CDB3C" w14:textId="77777777" w:rsidR="00D93C2E" w:rsidRDefault="00D93C2E" w:rsidP="001B6814"/>
    <w:p w14:paraId="76836E5A" w14:textId="77777777" w:rsidR="00D93C2E" w:rsidRDefault="00D93C2E" w:rsidP="001B6814">
      <w:r>
        <w:rPr>
          <w:color w:val="000000"/>
          <w:sz w:val="20"/>
          <w:szCs w:val="20"/>
        </w:rPr>
        <w:t xml:space="preserve">-Could figure C and D be combined? </w:t>
      </w:r>
    </w:p>
    <w:p w14:paraId="2B2D5F91" w14:textId="77777777" w:rsidR="00D93C2E" w:rsidRDefault="00D93C2E" w:rsidP="001B6814">
      <w:r>
        <w:rPr>
          <w:color w:val="000000"/>
          <w:sz w:val="20"/>
          <w:szCs w:val="20"/>
        </w:rPr>
        <w:t xml:space="preserve">-Alternatively, can the figure be split in two? I feel like A-D could be one figure (moved up to Ln 132), focusing on the location of your work, and E-F could be another (perhaps moved to Ln 144), focusing on field methods. </w:t>
      </w:r>
    </w:p>
    <w:p w14:paraId="06B814AC" w14:textId="77777777" w:rsidR="00D93C2E" w:rsidRDefault="00D93C2E" w:rsidP="001B6814">
      <w:r>
        <w:rPr>
          <w:color w:val="000000"/>
          <w:sz w:val="20"/>
          <w:szCs w:val="20"/>
        </w:rPr>
        <w:t>-Text size of Figures A-D is illegible on my screen at 130% zoom, which may need to be remedied by increasing font size, or increasing figure size</w:t>
      </w:r>
    </w:p>
    <w:p w14:paraId="5EFDB98A" w14:textId="77777777" w:rsidR="00D93C2E" w:rsidRDefault="00D93C2E" w:rsidP="001B6814">
      <w:r>
        <w:rPr>
          <w:color w:val="000000"/>
          <w:sz w:val="20"/>
          <w:szCs w:val="20"/>
        </w:rPr>
        <w:t xml:space="preserve">-can you brighten the photos in  F? </w:t>
      </w:r>
    </w:p>
    <w:p w14:paraId="46C3BFAB" w14:textId="77777777" w:rsidR="00D93C2E" w:rsidRDefault="00D93C2E" w:rsidP="001B6814"/>
    <w:p w14:paraId="6E4FAFA6" w14:textId="77777777" w:rsidR="00D93C2E" w:rsidRDefault="00D93C2E" w:rsidP="001B6814"/>
  </w:comment>
  <w:comment w:id="207" w:author="Daniel Stewart" w:date="2023-02-02T12:36:00Z" w:initials="DS">
    <w:p w14:paraId="3CC2C67F" w14:textId="77777777" w:rsidR="00D93C2E" w:rsidRDefault="00D93C2E" w:rsidP="001B6814">
      <w:r>
        <w:rPr>
          <w:rStyle w:val="CommentReference"/>
        </w:rPr>
        <w:annotationRef/>
      </w:r>
      <w:r>
        <w:rPr>
          <w:color w:val="000000"/>
          <w:sz w:val="20"/>
          <w:szCs w:val="20"/>
        </w:rPr>
        <w:t xml:space="preserve">Is this referring to it being a WMA? </w:t>
      </w:r>
    </w:p>
  </w:comment>
  <w:comment w:id="210" w:author="Daniel Stewart" w:date="2023-02-02T12:54:00Z" w:initials="DS">
    <w:p w14:paraId="64EB611E" w14:textId="77777777" w:rsidR="00D93C2E" w:rsidRDefault="00D93C2E" w:rsidP="001B6814">
      <w:r>
        <w:rPr>
          <w:rStyle w:val="CommentReference"/>
        </w:rPr>
        <w:annotationRef/>
      </w:r>
      <w:r>
        <w:rPr>
          <w:color w:val="000000"/>
          <w:sz w:val="20"/>
          <w:szCs w:val="20"/>
        </w:rPr>
        <w:t xml:space="preserve">I think this sentence is one of the most important to emphasize. </w:t>
      </w:r>
    </w:p>
  </w:comment>
  <w:comment w:id="219" w:author="Daniel Stewart" w:date="2023-02-02T12:41:00Z" w:initials="DS">
    <w:p w14:paraId="2FD3E836" w14:textId="77777777" w:rsidR="00D93C2E" w:rsidRDefault="00D93C2E" w:rsidP="001B6814">
      <w:r>
        <w:rPr>
          <w:rStyle w:val="CommentReference"/>
        </w:rPr>
        <w:annotationRef/>
      </w:r>
      <w:r>
        <w:rPr>
          <w:sz w:val="20"/>
          <w:szCs w:val="20"/>
        </w:rPr>
        <w:t xml:space="preserve">I’d also add that it isn’t just non-native species but invasive species that are increasing (Phalaris, Iris). These have competitive advantages well-beyond most non-natives in the estuary and are terribly understudied. </w:t>
      </w:r>
    </w:p>
  </w:comment>
  <w:comment w:id="227" w:author="Daniel Stewart" w:date="2023-02-02T12:51:00Z" w:initials="DS">
    <w:p w14:paraId="5EDF4618" w14:textId="4D3A7170" w:rsidR="00D93C2E" w:rsidRDefault="00D93C2E" w:rsidP="001B6814">
      <w:r>
        <w:rPr>
          <w:rStyle w:val="CommentReference"/>
        </w:rPr>
        <w:annotationRef/>
      </w:r>
      <w:r>
        <w:rPr>
          <w:color w:val="000000"/>
          <w:sz w:val="20"/>
          <w:szCs w:val="20"/>
        </w:rPr>
        <w:t>Can you clarify? What life histories and functional traits?</w:t>
      </w:r>
    </w:p>
  </w:comment>
  <w:comment w:id="233" w:author="Daniel Stewart" w:date="2023-02-02T14:40:00Z" w:initials="DS">
    <w:p w14:paraId="4D002D31" w14:textId="77777777" w:rsidR="00D93C2E" w:rsidRDefault="00D93C2E" w:rsidP="001B6814">
      <w:r>
        <w:rPr>
          <w:rStyle w:val="CommentReference"/>
        </w:rPr>
        <w:annotationRef/>
      </w:r>
      <w:r>
        <w:rPr>
          <w:sz w:val="20"/>
          <w:szCs w:val="20"/>
        </w:rPr>
        <w:t>I think recruitment is an important mechanism to consider (and a topic you know tons about!), but I’d advise looking at environmental change, and the slow response of a plant community to that change. This can compound when invasive species are thrown into the mix. Potential other factors to consider are:</w:t>
      </w:r>
      <w:r>
        <w:rPr>
          <w:sz w:val="20"/>
          <w:szCs w:val="20"/>
        </w:rPr>
        <w:cr/>
      </w:r>
      <w:r>
        <w:rPr>
          <w:sz w:val="20"/>
          <w:szCs w:val="20"/>
        </w:rPr>
        <w:cr/>
        <w:t>-isolation of Ladner Marsh from natural and anthropogenic disturbance (pulse stability) which facilitate diversity</w:t>
      </w:r>
      <w:r>
        <w:rPr>
          <w:sz w:val="20"/>
          <w:szCs w:val="20"/>
        </w:rPr>
        <w:cr/>
        <w:t>-how modifications to the river have contributed to that stability (e.g. Deas Slough causeway, nearby dikes, alteration of waterways)</w:t>
      </w:r>
      <w:r>
        <w:rPr>
          <w:sz w:val="20"/>
          <w:szCs w:val="20"/>
        </w:rPr>
        <w:cr/>
        <w:t xml:space="preserve">-estuary-wide environmental changes, most notably increases in available nutrients, which can greatly alter the competitive dynamics of a community </w:t>
      </w:r>
    </w:p>
  </w:comment>
  <w:comment w:id="290" w:author="Daniel Stewart" w:date="2023-02-02T13:03:00Z" w:initials="DS">
    <w:p w14:paraId="3CC8E627" w14:textId="74572258" w:rsidR="00D93C2E" w:rsidRDefault="00D93C2E" w:rsidP="001B6814">
      <w:r>
        <w:rPr>
          <w:rStyle w:val="CommentReference"/>
        </w:rPr>
        <w:annotationRef/>
      </w:r>
      <w:r>
        <w:rPr>
          <w:sz w:val="20"/>
          <w:szCs w:val="20"/>
        </w:rPr>
        <w:t xml:space="preserve">Thus far we haven’t seen evidence of this in the Fraser, though I agree it warrants investigation. Our recent tidal marsh creation project report found no significant difference between created marshes and reference marshes in terms of richness, despite the fact that created marshes are generally planted with 1-2 species at most, and are highly fragmented. This suggests that many native species are effectively dispersing in the estuary. This manuscript is currently undergoing final preparations for journal submission: </w:t>
      </w:r>
      <w:r>
        <w:rPr>
          <w:sz w:val="20"/>
          <w:szCs w:val="20"/>
        </w:rPr>
        <w:cr/>
      </w:r>
      <w:r>
        <w:rPr>
          <w:sz w:val="20"/>
          <w:szCs w:val="20"/>
        </w:rPr>
        <w:cr/>
        <w:t xml:space="preserve">Stewart, Daniel, Daniel Hennigar, Robyn Ingham, and Eric Balke. ‘Factors Influencing the Persistence of Created Tidal Marshes in the Fraser River Estuary’. Technical Report. Surrey, B.C.: Ducks Unlimited Canada, 2022. </w:t>
      </w:r>
      <w:hyperlink r:id="rId2" w:history="1">
        <w:r w:rsidRPr="00907310">
          <w:rPr>
            <w:rStyle w:val="Hyperlink"/>
            <w:sz w:val="20"/>
            <w:szCs w:val="20"/>
          </w:rPr>
          <w:t>http://dx.doi.org/10.13140/RG.2.2.25743.66724</w:t>
        </w:r>
      </w:hyperlink>
      <w:r>
        <w:rPr>
          <w:sz w:val="20"/>
          <w:szCs w:val="20"/>
        </w:rPr>
        <w:t>.</w:t>
      </w:r>
      <w:r>
        <w:rPr>
          <w:sz w:val="20"/>
          <w:szCs w:val="20"/>
        </w:rPr>
        <w:cr/>
      </w:r>
      <w:r>
        <w:rPr>
          <w:sz w:val="20"/>
          <w:szCs w:val="20"/>
        </w:rPr>
        <w:cr/>
      </w:r>
      <w:r>
        <w:rPr>
          <w:sz w:val="20"/>
          <w:szCs w:val="20"/>
        </w:rPr>
        <w:cr/>
      </w:r>
    </w:p>
  </w:comment>
  <w:comment w:id="292" w:author="Daniel Stewart" w:date="2023-02-02T13:15:00Z" w:initials="DS">
    <w:p w14:paraId="3A37F7E0" w14:textId="77777777" w:rsidR="00D93C2E" w:rsidRDefault="00D93C2E" w:rsidP="001B6814">
      <w:r>
        <w:rPr>
          <w:rStyle w:val="CommentReference"/>
        </w:rPr>
        <w:annotationRef/>
      </w:r>
      <w:r>
        <w:rPr>
          <w:sz w:val="20"/>
          <w:szCs w:val="20"/>
        </w:rPr>
        <w:t xml:space="preserve">I agree this is a major factor in the estuary, particularly with loosestrife which has excellent seed banking abilities and can produce &gt;1 million seeds/plant. Increased propagule pressure = increased colonisation pressure. </w:t>
      </w:r>
      <w:r>
        <w:rPr>
          <w:sz w:val="20"/>
          <w:szCs w:val="20"/>
        </w:rPr>
        <w:cr/>
      </w:r>
      <w:r>
        <w:rPr>
          <w:sz w:val="20"/>
          <w:szCs w:val="20"/>
        </w:rPr>
        <w:cr/>
        <w:t xml:space="preserve">Briski, Elizabeta, Sarah A. Bailey, Oscar Casas-Monroy, Claudio DiBacco, Irena Kaczmarska, Colin Levings, Michael L. MacGillivary, et al. ‘Relationship between Propagule Pressure and Colonization Pressure in Invasion Ecology: A Test with Ships’ Ballast’. Proceedings of the Royal Society B: Biological Sciences 279, no. 1740 (7 August 2012): 2990–97. </w:t>
      </w:r>
      <w:hyperlink r:id="rId3" w:history="1">
        <w:r w:rsidRPr="00B85D28">
          <w:rPr>
            <w:rStyle w:val="Hyperlink"/>
            <w:sz w:val="20"/>
            <w:szCs w:val="20"/>
          </w:rPr>
          <w:t>https://doi.org/10.1098/rspb.2011.2671</w:t>
        </w:r>
      </w:hyperlink>
      <w:r>
        <w:rPr>
          <w:sz w:val="20"/>
          <w:szCs w:val="20"/>
        </w:rPr>
        <w:t>.</w:t>
      </w:r>
      <w:r>
        <w:rPr>
          <w:sz w:val="20"/>
          <w:szCs w:val="20"/>
        </w:rPr>
        <w:cr/>
      </w:r>
      <w:r>
        <w:rPr>
          <w:sz w:val="20"/>
          <w:szCs w:val="20"/>
        </w:rPr>
        <w:cr/>
      </w:r>
      <w:r>
        <w:rPr>
          <w:sz w:val="20"/>
          <w:szCs w:val="20"/>
        </w:rPr>
        <w:cr/>
      </w:r>
    </w:p>
  </w:comment>
  <w:comment w:id="298" w:author="Daniel Stewart" w:date="2023-02-02T13:31:00Z" w:initials="DS">
    <w:p w14:paraId="0FC27197" w14:textId="77777777" w:rsidR="00D93C2E" w:rsidRDefault="00D93C2E" w:rsidP="001B6814">
      <w:r>
        <w:rPr>
          <w:rStyle w:val="CommentReference"/>
        </w:rPr>
        <w:annotationRef/>
      </w:r>
      <w:r>
        <w:rPr>
          <w:sz w:val="20"/>
          <w:szCs w:val="20"/>
        </w:rPr>
        <w:t>I think this can be expanded on further, and is an important point for local conservation/management. This site occurs in a marsh that has been formally protected as a WMA since 1991. Knowing that these changes can occur, despite the lines on the map protecting them, is a wakeup call that managers need to hear (I’m advocating really hard for the province to install a long-term vegetation monitoring plan into their WMAs).</w:t>
      </w:r>
      <w:r>
        <w:rPr>
          <w:sz w:val="20"/>
          <w:szCs w:val="20"/>
        </w:rPr>
        <w:cr/>
      </w:r>
      <w:r>
        <w:rPr>
          <w:sz w:val="20"/>
          <w:szCs w:val="20"/>
        </w:rPr>
        <w:cr/>
        <w:t>This was also demonstrated in our recent cattail paper, which showed that the majority of non-native cattail in the estuary is in protected marshes. These changes in community composition will continue to go undetected without proper monitoring programs.</w:t>
      </w:r>
    </w:p>
    <w:p w14:paraId="318C6561" w14:textId="77777777" w:rsidR="00D93C2E" w:rsidRDefault="00D93C2E" w:rsidP="001B6814"/>
    <w:p w14:paraId="57793FF4" w14:textId="77777777" w:rsidR="00D93C2E" w:rsidRDefault="00D93C2E" w:rsidP="001B6814">
      <w:r>
        <w:rPr>
          <w:sz w:val="20"/>
          <w:szCs w:val="20"/>
        </w:rPr>
        <w:t>So maybe in the “alert” sentence you could add the need for monitoring programs?</w:t>
      </w:r>
      <w:r>
        <w:rPr>
          <w:sz w:val="20"/>
          <w:szCs w:val="20"/>
        </w:rPr>
        <w:cr/>
      </w:r>
      <w:r>
        <w:rPr>
          <w:sz w:val="20"/>
          <w:szCs w:val="20"/>
        </w:rPr>
        <w:cr/>
        <w:t xml:space="preserve">Stewart, Daniel, W. Gregory Hood, and Tara G. Martin. ‘Undetected but Widespread: The Cryptic Invasion of Non-Native Cattail (Typha) in a Pacific Northwest Estuary’. Estuaries and Coasts, 27 January 2023. </w:t>
      </w:r>
      <w:hyperlink r:id="rId4" w:history="1">
        <w:r w:rsidRPr="00BC4D2B">
          <w:rPr>
            <w:rStyle w:val="Hyperlink"/>
            <w:sz w:val="20"/>
            <w:szCs w:val="20"/>
          </w:rPr>
          <w:t>https://doi.org/10.1007/s12237-023-01171-4</w:t>
        </w:r>
      </w:hyperlink>
      <w:r>
        <w:rPr>
          <w:sz w:val="20"/>
          <w:szCs w:val="20"/>
        </w:rPr>
        <w:t xml:space="preserve">. </w:t>
      </w:r>
      <w:r>
        <w:rPr>
          <w:sz w:val="20"/>
          <w:szCs w:val="20"/>
        </w:rPr>
        <w:cr/>
      </w:r>
    </w:p>
  </w:comment>
  <w:comment w:id="316" w:author="Daniel Stewart" w:date="2023-02-02T13:25:00Z" w:initials="DS">
    <w:p w14:paraId="1B1128F6" w14:textId="6B2E0FB5" w:rsidR="00D93C2E" w:rsidRDefault="00D93C2E" w:rsidP="001B6814">
      <w:r>
        <w:rPr>
          <w:rStyle w:val="CommentReference"/>
        </w:rPr>
        <w:annotationRef/>
      </w:r>
      <w:r>
        <w:rPr>
          <w:sz w:val="20"/>
          <w:szCs w:val="20"/>
        </w:rPr>
        <w:t>I don’t disagree with this list, but also question its overall applicability (how would identifying these factors result in tangible, on the ground change in such an uncontrolled system?). Other potential items to include are:</w:t>
      </w:r>
    </w:p>
    <w:p w14:paraId="7C5D2D5F" w14:textId="77777777" w:rsidR="00D93C2E" w:rsidRDefault="00D93C2E" w:rsidP="001B6814"/>
    <w:p w14:paraId="28ACA49A" w14:textId="77777777" w:rsidR="00D93C2E" w:rsidRDefault="00D93C2E" w:rsidP="001B6814">
      <w:r>
        <w:rPr>
          <w:sz w:val="20"/>
          <w:szCs w:val="20"/>
        </w:rPr>
        <w:t xml:space="preserve">- Control methods for competitive non-native species. For </w:t>
      </w:r>
    </w:p>
  </w:comment>
  <w:comment w:id="335" w:author="Daniel Stewart" w:date="2023-02-02T14:11:00Z" w:initials="DS">
    <w:p w14:paraId="777D6AB8" w14:textId="77777777" w:rsidR="00D93C2E" w:rsidRDefault="00D93C2E" w:rsidP="001B6814">
      <w:r>
        <w:rPr>
          <w:rStyle w:val="CommentReference"/>
        </w:rPr>
        <w:annotationRef/>
      </w:r>
      <w:r>
        <w:rPr>
          <w:color w:val="000000"/>
          <w:sz w:val="20"/>
          <w:szCs w:val="20"/>
        </w:rPr>
        <w:t xml:space="preserve">I think this is huge - and there may be evidence of this in your data with how loosestrife has remained fairly stable or even declined. Of the three Invasives in your study, it is the only one with a biocontrol agent in the region. </w:t>
      </w:r>
    </w:p>
  </w:comment>
  <w:comment w:id="434" w:author="Daniel Stewart" w:date="2023-02-02T13:41:00Z" w:initials="DS">
    <w:p w14:paraId="44C85C7A" w14:textId="77777777" w:rsidR="00D93C2E" w:rsidRDefault="00D93C2E" w:rsidP="001B6814">
      <w:r>
        <w:rPr>
          <w:rStyle w:val="CommentReference"/>
        </w:rPr>
        <w:annotationRef/>
      </w:r>
      <w:r>
        <w:rPr>
          <w:color w:val="000000"/>
          <w:sz w:val="20"/>
          <w:szCs w:val="20"/>
        </w:rPr>
        <w:t xml:space="preserve">Insert “native” here </w:t>
      </w:r>
    </w:p>
  </w:comment>
  <w:comment w:id="453" w:author="Daniel Stewart" w:date="2023-02-02T13:39:00Z" w:initials="DS">
    <w:p w14:paraId="6DC84FA8" w14:textId="77777777" w:rsidR="00D93C2E" w:rsidRDefault="00D93C2E" w:rsidP="001B6814">
      <w:r>
        <w:rPr>
          <w:rStyle w:val="CommentReference"/>
        </w:rPr>
        <w:annotationRef/>
      </w:r>
      <w:r>
        <w:rPr>
          <w:color w:val="000000"/>
          <w:sz w:val="20"/>
          <w:szCs w:val="20"/>
        </w:rPr>
        <w:t>This is now called Mentha canadensis, and is considered native.</w:t>
      </w:r>
    </w:p>
  </w:comment>
  <w:comment w:id="477" w:author="Daniel Stewart" w:date="2023-02-02T13:45:00Z" w:initials="DS">
    <w:p w14:paraId="17F6F374" w14:textId="001EB0E6" w:rsidR="00D93C2E" w:rsidRDefault="00D93C2E" w:rsidP="001B6814">
      <w:r>
        <w:rPr>
          <w:rStyle w:val="CommentReference"/>
        </w:rPr>
        <w:annotationRef/>
      </w:r>
      <w:r>
        <w:rPr>
          <w:color w:val="000000"/>
          <w:sz w:val="20"/>
          <w:szCs w:val="20"/>
        </w:rPr>
        <w:t>Insert “native”</w:t>
      </w:r>
    </w:p>
  </w:comment>
  <w:comment w:id="563" w:author="Daniel Stewart" w:date="2023-02-02T13:49:00Z" w:initials="DS">
    <w:p w14:paraId="1ACF2C73" w14:textId="77777777" w:rsidR="00D93C2E" w:rsidRDefault="00D93C2E" w:rsidP="001B6814">
      <w:r>
        <w:rPr>
          <w:rStyle w:val="CommentReference"/>
        </w:rPr>
        <w:annotationRef/>
      </w:r>
      <w:r>
        <w:rPr>
          <w:color w:val="000000"/>
          <w:sz w:val="20"/>
          <w:szCs w:val="20"/>
        </w:rPr>
        <w:t xml:space="preserve">See my note above. </w:t>
      </w:r>
    </w:p>
  </w:comment>
  <w:comment w:id="634" w:author="Daniel Stewart" w:date="2023-02-02T13:52:00Z" w:initials="DS">
    <w:p w14:paraId="5BAAD877" w14:textId="77777777" w:rsidR="00D93C2E" w:rsidRDefault="00D93C2E" w:rsidP="001B6814">
      <w:r>
        <w:rPr>
          <w:rStyle w:val="CommentReference"/>
        </w:rPr>
        <w:annotationRef/>
      </w:r>
      <w:r>
        <w:rPr>
          <w:color w:val="000000"/>
          <w:sz w:val="20"/>
          <w:szCs w:val="20"/>
        </w:rPr>
        <w:t>In the estuary we now refer to this as Erythranthe scouleri.</w:t>
      </w:r>
    </w:p>
  </w:comment>
  <w:comment w:id="652" w:author="Daniel Stewart" w:date="2023-02-02T13:53:00Z" w:initials="DS">
    <w:p w14:paraId="1E9F4419" w14:textId="77777777" w:rsidR="009A0221" w:rsidRDefault="009A0221" w:rsidP="001B6814">
      <w:r>
        <w:rPr>
          <w:rStyle w:val="CommentReference"/>
        </w:rPr>
        <w:annotationRef/>
      </w:r>
      <w:r>
        <w:rPr>
          <w:color w:val="000000"/>
          <w:sz w:val="20"/>
          <w:szCs w:val="20"/>
        </w:rPr>
        <w:t>What is the difference between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D65639" w15:done="1"/>
  <w15:commentEx w15:paraId="1A502A1B" w15:done="1"/>
  <w15:commentEx w15:paraId="1B3E8C83" w15:done="1"/>
  <w15:commentEx w15:paraId="59ED4DDF" w15:done="0"/>
  <w15:commentEx w15:paraId="21BF1AE2" w15:done="1"/>
  <w15:commentEx w15:paraId="46DC9838" w15:done="1"/>
  <w15:commentEx w15:paraId="723F2931" w15:done="1"/>
  <w15:commentEx w15:paraId="21F45C64" w15:done="1"/>
  <w15:commentEx w15:paraId="145BBE3F" w15:done="0"/>
  <w15:commentEx w15:paraId="62CF6E6E" w15:done="1"/>
  <w15:commentEx w15:paraId="200F777B" w15:done="1"/>
  <w15:commentEx w15:paraId="7C56C847" w15:done="1"/>
  <w15:commentEx w15:paraId="54BEA8D1" w15:done="0"/>
  <w15:commentEx w15:paraId="6E4FAFA6" w15:done="1"/>
  <w15:commentEx w15:paraId="3CC2C67F" w15:done="1"/>
  <w15:commentEx w15:paraId="64EB611E" w15:done="1"/>
  <w15:commentEx w15:paraId="2FD3E836" w15:done="1"/>
  <w15:commentEx w15:paraId="5EDF4618" w15:done="0"/>
  <w15:commentEx w15:paraId="4D002D31" w15:done="1"/>
  <w15:commentEx w15:paraId="3CC8E627" w15:done="1"/>
  <w15:commentEx w15:paraId="3A37F7E0" w15:done="1"/>
  <w15:commentEx w15:paraId="57793FF4" w15:done="1"/>
  <w15:commentEx w15:paraId="28ACA49A" w15:done="0"/>
  <w15:commentEx w15:paraId="777D6AB8" w15:done="1"/>
  <w15:commentEx w15:paraId="44C85C7A" w15:done="1"/>
  <w15:commentEx w15:paraId="6DC84FA8" w15:done="1"/>
  <w15:commentEx w15:paraId="17F6F374" w15:done="1"/>
  <w15:commentEx w15:paraId="1ACF2C73" w15:done="1"/>
  <w15:commentEx w15:paraId="5BAAD877" w15:done="0"/>
  <w15:commentEx w15:paraId="1E9F44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643F8" w16cex:dateUtc="2023-02-02T22:15:00Z"/>
  <w16cex:commentExtensible w16cex:durableId="2784F2A9" w16cex:dateUtc="2023-02-01T22:16:00Z"/>
  <w16cex:commentExtensible w16cex:durableId="2784F6DA" w16cex:dateUtc="2023-02-01T22:34:00Z"/>
  <w16cex:commentExtensible w16cex:durableId="2786454B" w16cex:dateUtc="2023-02-02T22:20:00Z"/>
  <w16cex:commentExtensible w16cex:durableId="278645BD" w16cex:dateUtc="2023-02-02T22:22:00Z"/>
  <w16cex:commentExtensible w16cex:durableId="27864C03" w16cex:dateUtc="2023-02-02T22:49:00Z"/>
  <w16cex:commentExtensible w16cex:durableId="278617E5" w16cex:dateUtc="2023-02-02T19:07:00Z"/>
  <w16cex:commentExtensible w16cex:durableId="2786252F" w16cex:dateUtc="2023-02-02T20:03:00Z"/>
  <w16cex:commentExtensible w16cex:durableId="27861DDC" w16cex:dateUtc="2023-02-02T19:32:00Z"/>
  <w16cex:commentExtensible w16cex:durableId="27861E55" w16cex:dateUtc="2023-02-02T19:34:00Z"/>
  <w16cex:commentExtensible w16cex:durableId="27861EE0" w16cex:dateUtc="2023-02-02T19:37:00Z"/>
  <w16cex:commentExtensible w16cex:durableId="2786260D" w16cex:dateUtc="2023-02-02T20:07:00Z"/>
  <w16cex:commentExtensible w16cex:durableId="278626BE" w16cex:dateUtc="2023-02-02T20:10:00Z"/>
  <w16cex:commentExtensible w16cex:durableId="27862953" w16cex:dateUtc="2023-02-02T20:21:00Z"/>
  <w16cex:commentExtensible w16cex:durableId="27862CD3" w16cex:dateUtc="2023-02-02T20:36:00Z"/>
  <w16cex:commentExtensible w16cex:durableId="27863116" w16cex:dateUtc="2023-02-02T20:54:00Z"/>
  <w16cex:commentExtensible w16cex:durableId="27862DE0" w16cex:dateUtc="2023-02-02T20:41:00Z"/>
  <w16cex:commentExtensible w16cex:durableId="27863040" w16cex:dateUtc="2023-02-02T20:51:00Z"/>
  <w16cex:commentExtensible w16cex:durableId="278649E7" w16cex:dateUtc="2023-02-02T22:40:00Z"/>
  <w16cex:commentExtensible w16cex:durableId="27863323" w16cex:dateUtc="2023-02-02T21:03:00Z"/>
  <w16cex:commentExtensible w16cex:durableId="278635EA" w16cex:dateUtc="2023-02-02T21:15:00Z"/>
  <w16cex:commentExtensible w16cex:durableId="278639C0" w16cex:dateUtc="2023-02-02T21:31:00Z"/>
  <w16cex:commentExtensible w16cex:durableId="27863861" w16cex:dateUtc="2023-02-02T21:25:00Z"/>
  <w16cex:commentExtensible w16cex:durableId="27864315" w16cex:dateUtc="2023-02-02T22:11:00Z"/>
  <w16cex:commentExtensible w16cex:durableId="27863B81" w16cex:dateUtc="2023-02-02T21:39:00Z"/>
  <w16cex:commentExtensible w16cex:durableId="27863BEF" w16cex:dateUtc="2023-02-02T21:41:00Z"/>
  <w16cex:commentExtensible w16cex:durableId="27863D87" w16cex:dateUtc="2023-02-02T21:47:00Z"/>
  <w16cex:commentExtensible w16cex:durableId="27863D15" w16cex:dateUtc="2023-02-02T21:45:00Z"/>
  <w16cex:commentExtensible w16cex:durableId="27863DFC" w16cex:dateUtc="2023-02-02T21:49:00Z"/>
  <w16cex:commentExtensible w16cex:durableId="27863E90" w16cex:dateUtc="2023-02-02T21:52:00Z"/>
  <w16cex:commentExtensible w16cex:durableId="27863EC3" w16cex:dateUtc="2023-02-02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D65639" w16cid:durableId="278643F8"/>
  <w16cid:commentId w16cid:paraId="1A502A1B" w16cid:durableId="2784F2A9"/>
  <w16cid:commentId w16cid:paraId="1B3E8C83" w16cid:durableId="2784F6DA"/>
  <w16cid:commentId w16cid:paraId="59ED4DDF" w16cid:durableId="2786454B"/>
  <w16cid:commentId w16cid:paraId="21BF1AE2" w16cid:durableId="278645BD"/>
  <w16cid:commentId w16cid:paraId="46DC9838" w16cid:durableId="27864C03"/>
  <w16cid:commentId w16cid:paraId="723F2931" w16cid:durableId="278617E5"/>
  <w16cid:commentId w16cid:paraId="21F45C64" w16cid:durableId="2786252F"/>
  <w16cid:commentId w16cid:paraId="145BBE3F" w16cid:durableId="27861DDC"/>
  <w16cid:commentId w16cid:paraId="62CF6E6E" w16cid:durableId="27861E55"/>
  <w16cid:commentId w16cid:paraId="200F777B" w16cid:durableId="27861EE0"/>
  <w16cid:commentId w16cid:paraId="7C56C847" w16cid:durableId="2786260D"/>
  <w16cid:commentId w16cid:paraId="54BEA8D1" w16cid:durableId="278626BE"/>
  <w16cid:commentId w16cid:paraId="6E4FAFA6" w16cid:durableId="27862953"/>
  <w16cid:commentId w16cid:paraId="3CC2C67F" w16cid:durableId="27862CD3"/>
  <w16cid:commentId w16cid:paraId="64EB611E" w16cid:durableId="27863116"/>
  <w16cid:commentId w16cid:paraId="2FD3E836" w16cid:durableId="27862DE0"/>
  <w16cid:commentId w16cid:paraId="5EDF4618" w16cid:durableId="27863040"/>
  <w16cid:commentId w16cid:paraId="4D002D31" w16cid:durableId="278649E7"/>
  <w16cid:commentId w16cid:paraId="3CC8E627" w16cid:durableId="27863323"/>
  <w16cid:commentId w16cid:paraId="3A37F7E0" w16cid:durableId="278635EA"/>
  <w16cid:commentId w16cid:paraId="57793FF4" w16cid:durableId="278639C0"/>
  <w16cid:commentId w16cid:paraId="28ACA49A" w16cid:durableId="27863861"/>
  <w16cid:commentId w16cid:paraId="777D6AB8" w16cid:durableId="27864315"/>
  <w16cid:commentId w16cid:paraId="44C85C7A" w16cid:durableId="27863BEF"/>
  <w16cid:commentId w16cid:paraId="17F6F374" w16cid:durableId="27863D15"/>
  <w16cid:commentId w16cid:paraId="5BAAD877" w16cid:durableId="27863E90"/>
  <w16cid:commentId w16cid:paraId="1E9F4419" w16cid:durableId="27863E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981EC8" w14:textId="77777777" w:rsidR="00D93C2E" w:rsidRDefault="00D93C2E" w:rsidP="00BF4E75">
      <w:pPr>
        <w:spacing w:after="0" w:line="240" w:lineRule="auto"/>
      </w:pPr>
      <w:r>
        <w:separator/>
      </w:r>
    </w:p>
  </w:endnote>
  <w:endnote w:type="continuationSeparator" w:id="0">
    <w:p w14:paraId="05CF1013" w14:textId="77777777" w:rsidR="00D93C2E" w:rsidRDefault="00D93C2E" w:rsidP="00BF4E75">
      <w:pPr>
        <w:spacing w:after="0" w:line="240" w:lineRule="auto"/>
      </w:pPr>
      <w:r>
        <w:continuationSeparator/>
      </w:r>
    </w:p>
  </w:endnote>
  <w:endnote w:type="continuationNotice" w:id="1">
    <w:p w14:paraId="1DA4BEA3" w14:textId="77777777" w:rsidR="00D93C2E" w:rsidRDefault="00D93C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7E38C" w14:textId="77777777" w:rsidR="00D93C2E" w:rsidRDefault="00D93C2E" w:rsidP="00BF4E75">
      <w:pPr>
        <w:spacing w:after="0" w:line="240" w:lineRule="auto"/>
      </w:pPr>
      <w:r>
        <w:separator/>
      </w:r>
    </w:p>
  </w:footnote>
  <w:footnote w:type="continuationSeparator" w:id="0">
    <w:p w14:paraId="76AB3780" w14:textId="77777777" w:rsidR="00D93C2E" w:rsidRDefault="00D93C2E" w:rsidP="00BF4E75">
      <w:pPr>
        <w:spacing w:after="0" w:line="240" w:lineRule="auto"/>
      </w:pPr>
      <w:r>
        <w:continuationSeparator/>
      </w:r>
    </w:p>
  </w:footnote>
  <w:footnote w:type="continuationNotice" w:id="1">
    <w:p w14:paraId="5765A1B5" w14:textId="77777777" w:rsidR="00D93C2E" w:rsidRDefault="00D93C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599134"/>
      <w:docPartObj>
        <w:docPartGallery w:val="Page Numbers (Top of Page)"/>
        <w:docPartUnique/>
      </w:docPartObj>
    </w:sdtPr>
    <w:sdtEndPr>
      <w:rPr>
        <w:noProof/>
      </w:rPr>
    </w:sdtEndPr>
    <w:sdtContent>
      <w:p w14:paraId="202B23FC" w14:textId="7DA2D004" w:rsidR="00D93C2E" w:rsidRDefault="00D93C2E">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D93C2E" w:rsidRDefault="00D93C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175818"/>
      <w:docPartObj>
        <w:docPartGallery w:val="Page Numbers (Top of Page)"/>
        <w:docPartUnique/>
      </w:docPartObj>
    </w:sdtPr>
    <w:sdtEndPr>
      <w:rPr>
        <w:noProof/>
      </w:rPr>
    </w:sdtEndPr>
    <w:sdtContent>
      <w:p w14:paraId="7C2A62D9" w14:textId="7902EC3B" w:rsidR="00D93C2E" w:rsidRDefault="00D93C2E">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D93C2E" w:rsidRDefault="00D93C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8"/>
  </w:num>
  <w:num w:numId="3">
    <w:abstractNumId w:val="15"/>
  </w:num>
  <w:num w:numId="4">
    <w:abstractNumId w:val="21"/>
  </w:num>
  <w:num w:numId="5">
    <w:abstractNumId w:val="38"/>
  </w:num>
  <w:num w:numId="6">
    <w:abstractNumId w:val="34"/>
  </w:num>
  <w:num w:numId="7">
    <w:abstractNumId w:val="12"/>
  </w:num>
  <w:num w:numId="8">
    <w:abstractNumId w:val="11"/>
  </w:num>
  <w:num w:numId="9">
    <w:abstractNumId w:val="24"/>
  </w:num>
  <w:num w:numId="10">
    <w:abstractNumId w:val="2"/>
  </w:num>
  <w:num w:numId="11">
    <w:abstractNumId w:val="1"/>
  </w:num>
  <w:num w:numId="12">
    <w:abstractNumId w:val="3"/>
  </w:num>
  <w:num w:numId="13">
    <w:abstractNumId w:val="14"/>
  </w:num>
  <w:num w:numId="14">
    <w:abstractNumId w:val="26"/>
  </w:num>
  <w:num w:numId="15">
    <w:abstractNumId w:val="10"/>
  </w:num>
  <w:num w:numId="16">
    <w:abstractNumId w:val="18"/>
  </w:num>
  <w:num w:numId="17">
    <w:abstractNumId w:val="27"/>
  </w:num>
  <w:num w:numId="18">
    <w:abstractNumId w:val="22"/>
  </w:num>
  <w:num w:numId="19">
    <w:abstractNumId w:val="13"/>
  </w:num>
  <w:num w:numId="20">
    <w:abstractNumId w:val="17"/>
  </w:num>
  <w:num w:numId="21">
    <w:abstractNumId w:val="37"/>
  </w:num>
  <w:num w:numId="22">
    <w:abstractNumId w:val="40"/>
  </w:num>
  <w:num w:numId="23">
    <w:abstractNumId w:val="35"/>
  </w:num>
  <w:num w:numId="24">
    <w:abstractNumId w:val="4"/>
  </w:num>
  <w:num w:numId="25">
    <w:abstractNumId w:val="6"/>
  </w:num>
  <w:num w:numId="26">
    <w:abstractNumId w:val="33"/>
  </w:num>
  <w:num w:numId="27">
    <w:abstractNumId w:val="31"/>
  </w:num>
  <w:num w:numId="28">
    <w:abstractNumId w:val="42"/>
  </w:num>
  <w:num w:numId="29">
    <w:abstractNumId w:val="5"/>
  </w:num>
  <w:num w:numId="30">
    <w:abstractNumId w:val="30"/>
  </w:num>
  <w:num w:numId="31">
    <w:abstractNumId w:val="28"/>
  </w:num>
  <w:num w:numId="32">
    <w:abstractNumId w:val="32"/>
  </w:num>
  <w:num w:numId="33">
    <w:abstractNumId w:val="7"/>
  </w:num>
  <w:num w:numId="34">
    <w:abstractNumId w:val="0"/>
  </w:num>
  <w:num w:numId="35">
    <w:abstractNumId w:val="20"/>
  </w:num>
  <w:num w:numId="36">
    <w:abstractNumId w:val="9"/>
  </w:num>
  <w:num w:numId="37">
    <w:abstractNumId w:val="16"/>
  </w:num>
  <w:num w:numId="38">
    <w:abstractNumId w:val="36"/>
  </w:num>
  <w:num w:numId="39">
    <w:abstractNumId w:val="29"/>
  </w:num>
  <w:num w:numId="40">
    <w:abstractNumId w:val="39"/>
  </w:num>
  <w:num w:numId="41">
    <w:abstractNumId w:val="41"/>
  </w:num>
  <w:num w:numId="42">
    <w:abstractNumId w:val="23"/>
  </w:num>
  <w:num w:numId="43">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ie Lane">
    <w15:presenceInfo w15:providerId="None" w15:userId="Stefanie Lane"/>
  </w15:person>
  <w15:person w15:author="Daniel Stewart">
    <w15:presenceInfo w15:providerId="Windows Live" w15:userId="d79e1966eb26c4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D46"/>
    <w:rsid w:val="000020A6"/>
    <w:rsid w:val="000028FD"/>
    <w:rsid w:val="00002B17"/>
    <w:rsid w:val="0000464B"/>
    <w:rsid w:val="000078AC"/>
    <w:rsid w:val="00007C90"/>
    <w:rsid w:val="00007D89"/>
    <w:rsid w:val="000100C5"/>
    <w:rsid w:val="0001042C"/>
    <w:rsid w:val="00010D37"/>
    <w:rsid w:val="0001195D"/>
    <w:rsid w:val="00011E3D"/>
    <w:rsid w:val="00012A89"/>
    <w:rsid w:val="00012C42"/>
    <w:rsid w:val="000146C2"/>
    <w:rsid w:val="00014A9A"/>
    <w:rsid w:val="00014C3B"/>
    <w:rsid w:val="00014CC8"/>
    <w:rsid w:val="00014D08"/>
    <w:rsid w:val="0001682B"/>
    <w:rsid w:val="000169C2"/>
    <w:rsid w:val="0001759B"/>
    <w:rsid w:val="000178FD"/>
    <w:rsid w:val="00020056"/>
    <w:rsid w:val="00020B45"/>
    <w:rsid w:val="00021ECF"/>
    <w:rsid w:val="00023269"/>
    <w:rsid w:val="00023622"/>
    <w:rsid w:val="00023B13"/>
    <w:rsid w:val="00025568"/>
    <w:rsid w:val="0003077F"/>
    <w:rsid w:val="00030FB9"/>
    <w:rsid w:val="00032A06"/>
    <w:rsid w:val="00032F50"/>
    <w:rsid w:val="0003331D"/>
    <w:rsid w:val="000335B7"/>
    <w:rsid w:val="0003389B"/>
    <w:rsid w:val="00034FC5"/>
    <w:rsid w:val="00035204"/>
    <w:rsid w:val="0003526B"/>
    <w:rsid w:val="000353ED"/>
    <w:rsid w:val="0003545C"/>
    <w:rsid w:val="000359C2"/>
    <w:rsid w:val="00036063"/>
    <w:rsid w:val="0003711B"/>
    <w:rsid w:val="00040606"/>
    <w:rsid w:val="000406CD"/>
    <w:rsid w:val="000414B4"/>
    <w:rsid w:val="000415CA"/>
    <w:rsid w:val="00041623"/>
    <w:rsid w:val="000423C4"/>
    <w:rsid w:val="000425A4"/>
    <w:rsid w:val="00042C5A"/>
    <w:rsid w:val="000431F1"/>
    <w:rsid w:val="00044FA6"/>
    <w:rsid w:val="00045C36"/>
    <w:rsid w:val="00046624"/>
    <w:rsid w:val="00046A60"/>
    <w:rsid w:val="000475FF"/>
    <w:rsid w:val="00050718"/>
    <w:rsid w:val="00050B97"/>
    <w:rsid w:val="00051192"/>
    <w:rsid w:val="0005195D"/>
    <w:rsid w:val="00051B04"/>
    <w:rsid w:val="000526C6"/>
    <w:rsid w:val="00053453"/>
    <w:rsid w:val="00054383"/>
    <w:rsid w:val="0005604F"/>
    <w:rsid w:val="00056084"/>
    <w:rsid w:val="00057AEE"/>
    <w:rsid w:val="00057D4B"/>
    <w:rsid w:val="00060358"/>
    <w:rsid w:val="00060AB7"/>
    <w:rsid w:val="00061706"/>
    <w:rsid w:val="00062BA9"/>
    <w:rsid w:val="000637FD"/>
    <w:rsid w:val="00063E63"/>
    <w:rsid w:val="0006408D"/>
    <w:rsid w:val="000648CF"/>
    <w:rsid w:val="00064908"/>
    <w:rsid w:val="00064A54"/>
    <w:rsid w:val="00064ACC"/>
    <w:rsid w:val="0006502E"/>
    <w:rsid w:val="00065197"/>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1F4"/>
    <w:rsid w:val="000766B8"/>
    <w:rsid w:val="00076FA5"/>
    <w:rsid w:val="000770BA"/>
    <w:rsid w:val="00080FBC"/>
    <w:rsid w:val="00081087"/>
    <w:rsid w:val="000815B6"/>
    <w:rsid w:val="000822A0"/>
    <w:rsid w:val="00083189"/>
    <w:rsid w:val="000832A2"/>
    <w:rsid w:val="000834F5"/>
    <w:rsid w:val="00084BC6"/>
    <w:rsid w:val="00085771"/>
    <w:rsid w:val="00085CD4"/>
    <w:rsid w:val="00086CE1"/>
    <w:rsid w:val="00086D6C"/>
    <w:rsid w:val="0008706B"/>
    <w:rsid w:val="00087251"/>
    <w:rsid w:val="000900E9"/>
    <w:rsid w:val="00091870"/>
    <w:rsid w:val="00091B5C"/>
    <w:rsid w:val="000938AA"/>
    <w:rsid w:val="00094D57"/>
    <w:rsid w:val="00094EB5"/>
    <w:rsid w:val="000A179C"/>
    <w:rsid w:val="000A23F7"/>
    <w:rsid w:val="000A283C"/>
    <w:rsid w:val="000A2ECF"/>
    <w:rsid w:val="000A3AB7"/>
    <w:rsid w:val="000A3E15"/>
    <w:rsid w:val="000A3E1A"/>
    <w:rsid w:val="000A497A"/>
    <w:rsid w:val="000A4A50"/>
    <w:rsid w:val="000A57D0"/>
    <w:rsid w:val="000A5A24"/>
    <w:rsid w:val="000A6492"/>
    <w:rsid w:val="000A7784"/>
    <w:rsid w:val="000A7824"/>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FF"/>
    <w:rsid w:val="000D1015"/>
    <w:rsid w:val="000D1B5F"/>
    <w:rsid w:val="000D215B"/>
    <w:rsid w:val="000D2AAE"/>
    <w:rsid w:val="000D3031"/>
    <w:rsid w:val="000D33FC"/>
    <w:rsid w:val="000D340D"/>
    <w:rsid w:val="000D3AD7"/>
    <w:rsid w:val="000D3FE4"/>
    <w:rsid w:val="000D4503"/>
    <w:rsid w:val="000D4F36"/>
    <w:rsid w:val="000D57FF"/>
    <w:rsid w:val="000D7921"/>
    <w:rsid w:val="000E0AA0"/>
    <w:rsid w:val="000E1309"/>
    <w:rsid w:val="000E1C8D"/>
    <w:rsid w:val="000E2011"/>
    <w:rsid w:val="000E32F2"/>
    <w:rsid w:val="000E45C4"/>
    <w:rsid w:val="000E4F24"/>
    <w:rsid w:val="000E4F3A"/>
    <w:rsid w:val="000E5484"/>
    <w:rsid w:val="000E5B61"/>
    <w:rsid w:val="000E643E"/>
    <w:rsid w:val="000E6E42"/>
    <w:rsid w:val="000E729E"/>
    <w:rsid w:val="000E7352"/>
    <w:rsid w:val="000E7AE9"/>
    <w:rsid w:val="000F08CD"/>
    <w:rsid w:val="000F0F9A"/>
    <w:rsid w:val="000F0FB8"/>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B71"/>
    <w:rsid w:val="0010340E"/>
    <w:rsid w:val="00103DCF"/>
    <w:rsid w:val="00103F95"/>
    <w:rsid w:val="001042B3"/>
    <w:rsid w:val="00104466"/>
    <w:rsid w:val="001045B0"/>
    <w:rsid w:val="001062CB"/>
    <w:rsid w:val="00106BDF"/>
    <w:rsid w:val="001105CB"/>
    <w:rsid w:val="00110DE4"/>
    <w:rsid w:val="00111023"/>
    <w:rsid w:val="001121E1"/>
    <w:rsid w:val="00112B78"/>
    <w:rsid w:val="00113427"/>
    <w:rsid w:val="00114665"/>
    <w:rsid w:val="001148CD"/>
    <w:rsid w:val="001148DE"/>
    <w:rsid w:val="00114E8B"/>
    <w:rsid w:val="00114EB3"/>
    <w:rsid w:val="00115FDC"/>
    <w:rsid w:val="00116D28"/>
    <w:rsid w:val="00116F1A"/>
    <w:rsid w:val="00120429"/>
    <w:rsid w:val="0012104D"/>
    <w:rsid w:val="00121419"/>
    <w:rsid w:val="00122537"/>
    <w:rsid w:val="00122884"/>
    <w:rsid w:val="00124273"/>
    <w:rsid w:val="00124BDB"/>
    <w:rsid w:val="00124F9C"/>
    <w:rsid w:val="001262D0"/>
    <w:rsid w:val="00126416"/>
    <w:rsid w:val="00126A23"/>
    <w:rsid w:val="00127FC1"/>
    <w:rsid w:val="00130227"/>
    <w:rsid w:val="001307AD"/>
    <w:rsid w:val="00130DE3"/>
    <w:rsid w:val="001326DF"/>
    <w:rsid w:val="00132719"/>
    <w:rsid w:val="00132E6A"/>
    <w:rsid w:val="00132E99"/>
    <w:rsid w:val="00133550"/>
    <w:rsid w:val="0013437B"/>
    <w:rsid w:val="00135A6C"/>
    <w:rsid w:val="00136362"/>
    <w:rsid w:val="001369F0"/>
    <w:rsid w:val="00137AA7"/>
    <w:rsid w:val="00137DE2"/>
    <w:rsid w:val="001401E6"/>
    <w:rsid w:val="00140BDF"/>
    <w:rsid w:val="001410CD"/>
    <w:rsid w:val="0014157A"/>
    <w:rsid w:val="00141FDA"/>
    <w:rsid w:val="00142404"/>
    <w:rsid w:val="00142945"/>
    <w:rsid w:val="001429F4"/>
    <w:rsid w:val="0014430F"/>
    <w:rsid w:val="00145842"/>
    <w:rsid w:val="00147878"/>
    <w:rsid w:val="001504D2"/>
    <w:rsid w:val="00151992"/>
    <w:rsid w:val="00153D83"/>
    <w:rsid w:val="0015412F"/>
    <w:rsid w:val="0015482B"/>
    <w:rsid w:val="00154B30"/>
    <w:rsid w:val="0015525B"/>
    <w:rsid w:val="001552E4"/>
    <w:rsid w:val="0015552F"/>
    <w:rsid w:val="00155EC6"/>
    <w:rsid w:val="00156528"/>
    <w:rsid w:val="0015725C"/>
    <w:rsid w:val="0015732E"/>
    <w:rsid w:val="001578C8"/>
    <w:rsid w:val="00160864"/>
    <w:rsid w:val="0016094B"/>
    <w:rsid w:val="00160B87"/>
    <w:rsid w:val="00160C1F"/>
    <w:rsid w:val="00161052"/>
    <w:rsid w:val="001617DD"/>
    <w:rsid w:val="0016265B"/>
    <w:rsid w:val="001627D6"/>
    <w:rsid w:val="00162ED5"/>
    <w:rsid w:val="00163B51"/>
    <w:rsid w:val="001646E3"/>
    <w:rsid w:val="00165333"/>
    <w:rsid w:val="0016567D"/>
    <w:rsid w:val="001656ED"/>
    <w:rsid w:val="00165997"/>
    <w:rsid w:val="00165AD4"/>
    <w:rsid w:val="00165DCB"/>
    <w:rsid w:val="00170E03"/>
    <w:rsid w:val="00171408"/>
    <w:rsid w:val="0017156E"/>
    <w:rsid w:val="00173151"/>
    <w:rsid w:val="00173A95"/>
    <w:rsid w:val="00175845"/>
    <w:rsid w:val="00175D27"/>
    <w:rsid w:val="001760FB"/>
    <w:rsid w:val="00176325"/>
    <w:rsid w:val="0017705E"/>
    <w:rsid w:val="00177A8E"/>
    <w:rsid w:val="00177E71"/>
    <w:rsid w:val="00177F29"/>
    <w:rsid w:val="00180C15"/>
    <w:rsid w:val="00181EBA"/>
    <w:rsid w:val="001820E2"/>
    <w:rsid w:val="00182C65"/>
    <w:rsid w:val="00182D7E"/>
    <w:rsid w:val="00183D94"/>
    <w:rsid w:val="00183E18"/>
    <w:rsid w:val="00184350"/>
    <w:rsid w:val="00184440"/>
    <w:rsid w:val="0018553F"/>
    <w:rsid w:val="0018587A"/>
    <w:rsid w:val="00185AB9"/>
    <w:rsid w:val="001867AC"/>
    <w:rsid w:val="00190738"/>
    <w:rsid w:val="00191332"/>
    <w:rsid w:val="00191909"/>
    <w:rsid w:val="00191A59"/>
    <w:rsid w:val="00192617"/>
    <w:rsid w:val="00192CAF"/>
    <w:rsid w:val="00193021"/>
    <w:rsid w:val="00193320"/>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A0EA3"/>
    <w:rsid w:val="001A11D6"/>
    <w:rsid w:val="001A1881"/>
    <w:rsid w:val="001A34D2"/>
    <w:rsid w:val="001A3616"/>
    <w:rsid w:val="001A3EA1"/>
    <w:rsid w:val="001A3ED2"/>
    <w:rsid w:val="001A595A"/>
    <w:rsid w:val="001A5B3B"/>
    <w:rsid w:val="001A62D5"/>
    <w:rsid w:val="001A6DA8"/>
    <w:rsid w:val="001A6EA1"/>
    <w:rsid w:val="001A74A2"/>
    <w:rsid w:val="001B0737"/>
    <w:rsid w:val="001B0904"/>
    <w:rsid w:val="001B103D"/>
    <w:rsid w:val="001B122A"/>
    <w:rsid w:val="001B1861"/>
    <w:rsid w:val="001B332E"/>
    <w:rsid w:val="001B3F90"/>
    <w:rsid w:val="001B46DC"/>
    <w:rsid w:val="001B6814"/>
    <w:rsid w:val="001B70A0"/>
    <w:rsid w:val="001B77EA"/>
    <w:rsid w:val="001B7EC2"/>
    <w:rsid w:val="001C0365"/>
    <w:rsid w:val="001C04D5"/>
    <w:rsid w:val="001C2072"/>
    <w:rsid w:val="001C22FB"/>
    <w:rsid w:val="001C2799"/>
    <w:rsid w:val="001C2E6E"/>
    <w:rsid w:val="001C33F4"/>
    <w:rsid w:val="001C3C06"/>
    <w:rsid w:val="001C4110"/>
    <w:rsid w:val="001C4C35"/>
    <w:rsid w:val="001C585A"/>
    <w:rsid w:val="001C64DC"/>
    <w:rsid w:val="001D071B"/>
    <w:rsid w:val="001D0894"/>
    <w:rsid w:val="001D098D"/>
    <w:rsid w:val="001D3977"/>
    <w:rsid w:val="001D3B02"/>
    <w:rsid w:val="001D3EAE"/>
    <w:rsid w:val="001D4552"/>
    <w:rsid w:val="001D47E7"/>
    <w:rsid w:val="001D487B"/>
    <w:rsid w:val="001D61AD"/>
    <w:rsid w:val="001D7003"/>
    <w:rsid w:val="001D74D7"/>
    <w:rsid w:val="001D7731"/>
    <w:rsid w:val="001D7CD1"/>
    <w:rsid w:val="001E033A"/>
    <w:rsid w:val="001E072A"/>
    <w:rsid w:val="001E210B"/>
    <w:rsid w:val="001E2497"/>
    <w:rsid w:val="001E2B56"/>
    <w:rsid w:val="001E3351"/>
    <w:rsid w:val="001E3C6F"/>
    <w:rsid w:val="001E40D0"/>
    <w:rsid w:val="001E50E6"/>
    <w:rsid w:val="001E54D2"/>
    <w:rsid w:val="001E5A8C"/>
    <w:rsid w:val="001E5D06"/>
    <w:rsid w:val="001E6553"/>
    <w:rsid w:val="001E759C"/>
    <w:rsid w:val="001E79B7"/>
    <w:rsid w:val="001F0165"/>
    <w:rsid w:val="001F0C92"/>
    <w:rsid w:val="001F19B1"/>
    <w:rsid w:val="001F1D23"/>
    <w:rsid w:val="001F2BA8"/>
    <w:rsid w:val="001F3B46"/>
    <w:rsid w:val="001F436B"/>
    <w:rsid w:val="001F4CD8"/>
    <w:rsid w:val="001F4D1F"/>
    <w:rsid w:val="001F5046"/>
    <w:rsid w:val="001F5545"/>
    <w:rsid w:val="001F5852"/>
    <w:rsid w:val="001F699E"/>
    <w:rsid w:val="001F6AC9"/>
    <w:rsid w:val="001F6F8B"/>
    <w:rsid w:val="0020057A"/>
    <w:rsid w:val="00201A74"/>
    <w:rsid w:val="00202599"/>
    <w:rsid w:val="002025D5"/>
    <w:rsid w:val="00202A12"/>
    <w:rsid w:val="00204F18"/>
    <w:rsid w:val="0020507B"/>
    <w:rsid w:val="00205444"/>
    <w:rsid w:val="002058BA"/>
    <w:rsid w:val="00205D24"/>
    <w:rsid w:val="002066B9"/>
    <w:rsid w:val="00206A47"/>
    <w:rsid w:val="00206F53"/>
    <w:rsid w:val="00207B11"/>
    <w:rsid w:val="0021014A"/>
    <w:rsid w:val="00210833"/>
    <w:rsid w:val="002116AC"/>
    <w:rsid w:val="002117EF"/>
    <w:rsid w:val="00215022"/>
    <w:rsid w:val="00215C48"/>
    <w:rsid w:val="00215C67"/>
    <w:rsid w:val="00216BAC"/>
    <w:rsid w:val="00217779"/>
    <w:rsid w:val="00221150"/>
    <w:rsid w:val="0022148A"/>
    <w:rsid w:val="0022363E"/>
    <w:rsid w:val="0022504C"/>
    <w:rsid w:val="00226A79"/>
    <w:rsid w:val="00230665"/>
    <w:rsid w:val="00230F74"/>
    <w:rsid w:val="00231775"/>
    <w:rsid w:val="00231BAA"/>
    <w:rsid w:val="00232AF1"/>
    <w:rsid w:val="00232B99"/>
    <w:rsid w:val="00233A34"/>
    <w:rsid w:val="002346AE"/>
    <w:rsid w:val="002355AC"/>
    <w:rsid w:val="00235C27"/>
    <w:rsid w:val="00236A5C"/>
    <w:rsid w:val="0023791D"/>
    <w:rsid w:val="00240EFF"/>
    <w:rsid w:val="0024165F"/>
    <w:rsid w:val="0024166F"/>
    <w:rsid w:val="0024173A"/>
    <w:rsid w:val="00241A51"/>
    <w:rsid w:val="00241ED3"/>
    <w:rsid w:val="0024305C"/>
    <w:rsid w:val="002445D1"/>
    <w:rsid w:val="0024557E"/>
    <w:rsid w:val="00245C13"/>
    <w:rsid w:val="00245C4A"/>
    <w:rsid w:val="0024702D"/>
    <w:rsid w:val="002501CE"/>
    <w:rsid w:val="00250355"/>
    <w:rsid w:val="002505BD"/>
    <w:rsid w:val="00250AFD"/>
    <w:rsid w:val="0025136C"/>
    <w:rsid w:val="00251DBF"/>
    <w:rsid w:val="00251F2D"/>
    <w:rsid w:val="00252136"/>
    <w:rsid w:val="00252FF7"/>
    <w:rsid w:val="002530CB"/>
    <w:rsid w:val="002532A3"/>
    <w:rsid w:val="00253CA2"/>
    <w:rsid w:val="00254112"/>
    <w:rsid w:val="0025479E"/>
    <w:rsid w:val="00255AC0"/>
    <w:rsid w:val="00255BCB"/>
    <w:rsid w:val="00255F0D"/>
    <w:rsid w:val="00256BCE"/>
    <w:rsid w:val="00257238"/>
    <w:rsid w:val="0025752A"/>
    <w:rsid w:val="00257EE0"/>
    <w:rsid w:val="00260E9B"/>
    <w:rsid w:val="0026100C"/>
    <w:rsid w:val="002613DE"/>
    <w:rsid w:val="00262172"/>
    <w:rsid w:val="00262B24"/>
    <w:rsid w:val="0026386E"/>
    <w:rsid w:val="0026387D"/>
    <w:rsid w:val="0026405A"/>
    <w:rsid w:val="00264104"/>
    <w:rsid w:val="002647A9"/>
    <w:rsid w:val="0026490B"/>
    <w:rsid w:val="00265339"/>
    <w:rsid w:val="00265374"/>
    <w:rsid w:val="00265CEC"/>
    <w:rsid w:val="00266237"/>
    <w:rsid w:val="0026711C"/>
    <w:rsid w:val="0026723A"/>
    <w:rsid w:val="00270100"/>
    <w:rsid w:val="0027015A"/>
    <w:rsid w:val="002719F7"/>
    <w:rsid w:val="00271F10"/>
    <w:rsid w:val="0027229B"/>
    <w:rsid w:val="0027315E"/>
    <w:rsid w:val="00274100"/>
    <w:rsid w:val="002753AC"/>
    <w:rsid w:val="00276B00"/>
    <w:rsid w:val="00277767"/>
    <w:rsid w:val="00277DF8"/>
    <w:rsid w:val="002807D2"/>
    <w:rsid w:val="0028101F"/>
    <w:rsid w:val="00281198"/>
    <w:rsid w:val="00281A74"/>
    <w:rsid w:val="00281B1F"/>
    <w:rsid w:val="00281B21"/>
    <w:rsid w:val="002825EC"/>
    <w:rsid w:val="00282781"/>
    <w:rsid w:val="00282D23"/>
    <w:rsid w:val="002839E8"/>
    <w:rsid w:val="002846E2"/>
    <w:rsid w:val="002853ED"/>
    <w:rsid w:val="002870BD"/>
    <w:rsid w:val="0029101D"/>
    <w:rsid w:val="00291286"/>
    <w:rsid w:val="00291BAF"/>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DDB"/>
    <w:rsid w:val="002B4227"/>
    <w:rsid w:val="002B4493"/>
    <w:rsid w:val="002B602F"/>
    <w:rsid w:val="002B6766"/>
    <w:rsid w:val="002B6BE6"/>
    <w:rsid w:val="002B7A49"/>
    <w:rsid w:val="002B7F52"/>
    <w:rsid w:val="002C0185"/>
    <w:rsid w:val="002C15CA"/>
    <w:rsid w:val="002C1B96"/>
    <w:rsid w:val="002C1D2C"/>
    <w:rsid w:val="002C2500"/>
    <w:rsid w:val="002C2814"/>
    <w:rsid w:val="002C2B35"/>
    <w:rsid w:val="002C2E18"/>
    <w:rsid w:val="002C3C8D"/>
    <w:rsid w:val="002C4FFA"/>
    <w:rsid w:val="002C55D8"/>
    <w:rsid w:val="002C6819"/>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727E"/>
    <w:rsid w:val="002D7F1C"/>
    <w:rsid w:val="002E0274"/>
    <w:rsid w:val="002E02B0"/>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902"/>
    <w:rsid w:val="002F27E1"/>
    <w:rsid w:val="002F2AE6"/>
    <w:rsid w:val="002F31C1"/>
    <w:rsid w:val="002F3708"/>
    <w:rsid w:val="002F3BE6"/>
    <w:rsid w:val="002F3C7E"/>
    <w:rsid w:val="002F438B"/>
    <w:rsid w:val="002F47C7"/>
    <w:rsid w:val="002F4DD5"/>
    <w:rsid w:val="002F548C"/>
    <w:rsid w:val="002F591F"/>
    <w:rsid w:val="002F5F88"/>
    <w:rsid w:val="002F72ED"/>
    <w:rsid w:val="002F78F4"/>
    <w:rsid w:val="002F7CB6"/>
    <w:rsid w:val="00300749"/>
    <w:rsid w:val="00300D58"/>
    <w:rsid w:val="00302A99"/>
    <w:rsid w:val="00302BAF"/>
    <w:rsid w:val="00302E12"/>
    <w:rsid w:val="003039A5"/>
    <w:rsid w:val="00304676"/>
    <w:rsid w:val="0030673F"/>
    <w:rsid w:val="003069B8"/>
    <w:rsid w:val="00306F95"/>
    <w:rsid w:val="00307412"/>
    <w:rsid w:val="00307FEB"/>
    <w:rsid w:val="00310235"/>
    <w:rsid w:val="00310388"/>
    <w:rsid w:val="00311779"/>
    <w:rsid w:val="00311A63"/>
    <w:rsid w:val="00311DF5"/>
    <w:rsid w:val="00311ED8"/>
    <w:rsid w:val="003124A1"/>
    <w:rsid w:val="0031439A"/>
    <w:rsid w:val="00314D54"/>
    <w:rsid w:val="00315C34"/>
    <w:rsid w:val="00316E6C"/>
    <w:rsid w:val="003171E9"/>
    <w:rsid w:val="003213DF"/>
    <w:rsid w:val="00321C4A"/>
    <w:rsid w:val="00321D8D"/>
    <w:rsid w:val="00322751"/>
    <w:rsid w:val="00323240"/>
    <w:rsid w:val="0032440B"/>
    <w:rsid w:val="0032580F"/>
    <w:rsid w:val="0032655A"/>
    <w:rsid w:val="00326E41"/>
    <w:rsid w:val="00327456"/>
    <w:rsid w:val="00327D46"/>
    <w:rsid w:val="00330735"/>
    <w:rsid w:val="0033085B"/>
    <w:rsid w:val="00331981"/>
    <w:rsid w:val="00331C29"/>
    <w:rsid w:val="00331CF9"/>
    <w:rsid w:val="00331E39"/>
    <w:rsid w:val="00332C68"/>
    <w:rsid w:val="00332EF5"/>
    <w:rsid w:val="00333323"/>
    <w:rsid w:val="00334ABA"/>
    <w:rsid w:val="00335529"/>
    <w:rsid w:val="00335EA8"/>
    <w:rsid w:val="00336630"/>
    <w:rsid w:val="0033682E"/>
    <w:rsid w:val="00336C31"/>
    <w:rsid w:val="00336FE4"/>
    <w:rsid w:val="00340BB0"/>
    <w:rsid w:val="00340BED"/>
    <w:rsid w:val="00340ED7"/>
    <w:rsid w:val="003414EC"/>
    <w:rsid w:val="00341A26"/>
    <w:rsid w:val="00341EBD"/>
    <w:rsid w:val="00342ABF"/>
    <w:rsid w:val="003436E0"/>
    <w:rsid w:val="00343A98"/>
    <w:rsid w:val="00344CC9"/>
    <w:rsid w:val="003452F6"/>
    <w:rsid w:val="00345DE4"/>
    <w:rsid w:val="00346135"/>
    <w:rsid w:val="00350D7F"/>
    <w:rsid w:val="00351298"/>
    <w:rsid w:val="003516D0"/>
    <w:rsid w:val="003518FC"/>
    <w:rsid w:val="00351D89"/>
    <w:rsid w:val="00352A16"/>
    <w:rsid w:val="0035373D"/>
    <w:rsid w:val="00353F7C"/>
    <w:rsid w:val="00353FEA"/>
    <w:rsid w:val="00354D05"/>
    <w:rsid w:val="003554A2"/>
    <w:rsid w:val="00355BBB"/>
    <w:rsid w:val="00355E83"/>
    <w:rsid w:val="00356B3E"/>
    <w:rsid w:val="00356FC2"/>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3A49"/>
    <w:rsid w:val="00373BDC"/>
    <w:rsid w:val="003744EF"/>
    <w:rsid w:val="00375FF5"/>
    <w:rsid w:val="00376059"/>
    <w:rsid w:val="003765AB"/>
    <w:rsid w:val="00376FC5"/>
    <w:rsid w:val="00377013"/>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B6"/>
    <w:rsid w:val="00387B4B"/>
    <w:rsid w:val="003900B2"/>
    <w:rsid w:val="00390CC3"/>
    <w:rsid w:val="00390DB5"/>
    <w:rsid w:val="003911FA"/>
    <w:rsid w:val="00391339"/>
    <w:rsid w:val="00392DC9"/>
    <w:rsid w:val="00392F8F"/>
    <w:rsid w:val="003969AA"/>
    <w:rsid w:val="003A048B"/>
    <w:rsid w:val="003A0F7F"/>
    <w:rsid w:val="003A302D"/>
    <w:rsid w:val="003A3518"/>
    <w:rsid w:val="003A476F"/>
    <w:rsid w:val="003A6805"/>
    <w:rsid w:val="003A6BF0"/>
    <w:rsid w:val="003A7FEF"/>
    <w:rsid w:val="003B0E2E"/>
    <w:rsid w:val="003B1B0B"/>
    <w:rsid w:val="003B2576"/>
    <w:rsid w:val="003B2929"/>
    <w:rsid w:val="003B2DDD"/>
    <w:rsid w:val="003B3564"/>
    <w:rsid w:val="003B5A38"/>
    <w:rsid w:val="003B66C2"/>
    <w:rsid w:val="003B6B3D"/>
    <w:rsid w:val="003B7A2A"/>
    <w:rsid w:val="003C16FB"/>
    <w:rsid w:val="003C24CD"/>
    <w:rsid w:val="003C77E5"/>
    <w:rsid w:val="003C783A"/>
    <w:rsid w:val="003D0B07"/>
    <w:rsid w:val="003D0C8D"/>
    <w:rsid w:val="003D15FC"/>
    <w:rsid w:val="003D1B65"/>
    <w:rsid w:val="003D1FED"/>
    <w:rsid w:val="003D217F"/>
    <w:rsid w:val="003D30A6"/>
    <w:rsid w:val="003D3321"/>
    <w:rsid w:val="003D3366"/>
    <w:rsid w:val="003D427D"/>
    <w:rsid w:val="003D4C7B"/>
    <w:rsid w:val="003D5043"/>
    <w:rsid w:val="003D5257"/>
    <w:rsid w:val="003D7780"/>
    <w:rsid w:val="003E057F"/>
    <w:rsid w:val="003E0877"/>
    <w:rsid w:val="003E1207"/>
    <w:rsid w:val="003E322E"/>
    <w:rsid w:val="003E38B1"/>
    <w:rsid w:val="003E3BE9"/>
    <w:rsid w:val="003E42DD"/>
    <w:rsid w:val="003E48D9"/>
    <w:rsid w:val="003E5380"/>
    <w:rsid w:val="003E5928"/>
    <w:rsid w:val="003E5EE4"/>
    <w:rsid w:val="003E6D9C"/>
    <w:rsid w:val="003E73BD"/>
    <w:rsid w:val="003E77DE"/>
    <w:rsid w:val="003E7D1B"/>
    <w:rsid w:val="003E7D76"/>
    <w:rsid w:val="003F0CC5"/>
    <w:rsid w:val="003F0DE8"/>
    <w:rsid w:val="003F19D8"/>
    <w:rsid w:val="003F241A"/>
    <w:rsid w:val="003F2561"/>
    <w:rsid w:val="003F3DA8"/>
    <w:rsid w:val="003F3E2D"/>
    <w:rsid w:val="003F3F7D"/>
    <w:rsid w:val="003F4603"/>
    <w:rsid w:val="003F46BE"/>
    <w:rsid w:val="003F479F"/>
    <w:rsid w:val="003F5BE9"/>
    <w:rsid w:val="00401CF6"/>
    <w:rsid w:val="00403637"/>
    <w:rsid w:val="00403789"/>
    <w:rsid w:val="0040424A"/>
    <w:rsid w:val="00404C66"/>
    <w:rsid w:val="00404CFC"/>
    <w:rsid w:val="00405320"/>
    <w:rsid w:val="0040538A"/>
    <w:rsid w:val="00405FBE"/>
    <w:rsid w:val="004074EB"/>
    <w:rsid w:val="004079C7"/>
    <w:rsid w:val="00410567"/>
    <w:rsid w:val="00412BC8"/>
    <w:rsid w:val="00414079"/>
    <w:rsid w:val="0041482D"/>
    <w:rsid w:val="00415113"/>
    <w:rsid w:val="00415786"/>
    <w:rsid w:val="00417186"/>
    <w:rsid w:val="00417CFC"/>
    <w:rsid w:val="004201F0"/>
    <w:rsid w:val="004209CF"/>
    <w:rsid w:val="004215E5"/>
    <w:rsid w:val="0042175C"/>
    <w:rsid w:val="00421CA1"/>
    <w:rsid w:val="004230F9"/>
    <w:rsid w:val="004243E3"/>
    <w:rsid w:val="004250FF"/>
    <w:rsid w:val="004269BE"/>
    <w:rsid w:val="00427EC4"/>
    <w:rsid w:val="004306D0"/>
    <w:rsid w:val="00431393"/>
    <w:rsid w:val="004313B8"/>
    <w:rsid w:val="004318EB"/>
    <w:rsid w:val="00431B5B"/>
    <w:rsid w:val="0043332E"/>
    <w:rsid w:val="0043333B"/>
    <w:rsid w:val="00433C77"/>
    <w:rsid w:val="00434A28"/>
    <w:rsid w:val="00434C56"/>
    <w:rsid w:val="00434F98"/>
    <w:rsid w:val="004351B5"/>
    <w:rsid w:val="00435B0E"/>
    <w:rsid w:val="00436959"/>
    <w:rsid w:val="00436FFB"/>
    <w:rsid w:val="00437EB0"/>
    <w:rsid w:val="00441CBB"/>
    <w:rsid w:val="00443FA2"/>
    <w:rsid w:val="004440E6"/>
    <w:rsid w:val="00444F7F"/>
    <w:rsid w:val="0044529D"/>
    <w:rsid w:val="00446B55"/>
    <w:rsid w:val="00447198"/>
    <w:rsid w:val="00447259"/>
    <w:rsid w:val="00447764"/>
    <w:rsid w:val="004506A9"/>
    <w:rsid w:val="00450EEF"/>
    <w:rsid w:val="004517BA"/>
    <w:rsid w:val="00451D10"/>
    <w:rsid w:val="00452942"/>
    <w:rsid w:val="00453072"/>
    <w:rsid w:val="00453ACC"/>
    <w:rsid w:val="00454781"/>
    <w:rsid w:val="00454B0C"/>
    <w:rsid w:val="004567B5"/>
    <w:rsid w:val="00456B4F"/>
    <w:rsid w:val="0045765D"/>
    <w:rsid w:val="00457D2C"/>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4703"/>
    <w:rsid w:val="0047773F"/>
    <w:rsid w:val="00481F1F"/>
    <w:rsid w:val="004832DC"/>
    <w:rsid w:val="004834EB"/>
    <w:rsid w:val="00483733"/>
    <w:rsid w:val="00483828"/>
    <w:rsid w:val="00483D34"/>
    <w:rsid w:val="0048433D"/>
    <w:rsid w:val="0048459B"/>
    <w:rsid w:val="00484DDC"/>
    <w:rsid w:val="00485A40"/>
    <w:rsid w:val="0048665D"/>
    <w:rsid w:val="00486ABD"/>
    <w:rsid w:val="00487436"/>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A0096"/>
    <w:rsid w:val="004A05B5"/>
    <w:rsid w:val="004A11CD"/>
    <w:rsid w:val="004A412C"/>
    <w:rsid w:val="004A46B4"/>
    <w:rsid w:val="004A4987"/>
    <w:rsid w:val="004A6FF1"/>
    <w:rsid w:val="004A7E82"/>
    <w:rsid w:val="004B0EA2"/>
    <w:rsid w:val="004B1258"/>
    <w:rsid w:val="004B125C"/>
    <w:rsid w:val="004B1BD8"/>
    <w:rsid w:val="004B1CD4"/>
    <w:rsid w:val="004B1E88"/>
    <w:rsid w:val="004B4DCF"/>
    <w:rsid w:val="004B4F5B"/>
    <w:rsid w:val="004B5453"/>
    <w:rsid w:val="004B5482"/>
    <w:rsid w:val="004B5A6B"/>
    <w:rsid w:val="004C0674"/>
    <w:rsid w:val="004C0E17"/>
    <w:rsid w:val="004C1992"/>
    <w:rsid w:val="004C27A2"/>
    <w:rsid w:val="004C3383"/>
    <w:rsid w:val="004C3D45"/>
    <w:rsid w:val="004C46A4"/>
    <w:rsid w:val="004C58D7"/>
    <w:rsid w:val="004C5AEE"/>
    <w:rsid w:val="004C6C15"/>
    <w:rsid w:val="004C75E2"/>
    <w:rsid w:val="004C7DF9"/>
    <w:rsid w:val="004D02DE"/>
    <w:rsid w:val="004D05CA"/>
    <w:rsid w:val="004D0D10"/>
    <w:rsid w:val="004D0FAD"/>
    <w:rsid w:val="004D1A85"/>
    <w:rsid w:val="004D1B87"/>
    <w:rsid w:val="004D1F88"/>
    <w:rsid w:val="004D3AB1"/>
    <w:rsid w:val="004D4202"/>
    <w:rsid w:val="004D6175"/>
    <w:rsid w:val="004D64AE"/>
    <w:rsid w:val="004D6D42"/>
    <w:rsid w:val="004D7289"/>
    <w:rsid w:val="004D7707"/>
    <w:rsid w:val="004D7A19"/>
    <w:rsid w:val="004E025F"/>
    <w:rsid w:val="004E02A1"/>
    <w:rsid w:val="004E07B6"/>
    <w:rsid w:val="004E07CE"/>
    <w:rsid w:val="004E0F3A"/>
    <w:rsid w:val="004E2523"/>
    <w:rsid w:val="004E3A5A"/>
    <w:rsid w:val="004E41B7"/>
    <w:rsid w:val="004E4F25"/>
    <w:rsid w:val="004E4FD4"/>
    <w:rsid w:val="004E511D"/>
    <w:rsid w:val="004E55A1"/>
    <w:rsid w:val="004E5737"/>
    <w:rsid w:val="004E6247"/>
    <w:rsid w:val="004E6525"/>
    <w:rsid w:val="004E715D"/>
    <w:rsid w:val="004E761A"/>
    <w:rsid w:val="004E7BED"/>
    <w:rsid w:val="004E7DB3"/>
    <w:rsid w:val="004F0A5E"/>
    <w:rsid w:val="004F158E"/>
    <w:rsid w:val="004F15B5"/>
    <w:rsid w:val="004F1DD3"/>
    <w:rsid w:val="004F22B4"/>
    <w:rsid w:val="004F2CC3"/>
    <w:rsid w:val="004F3149"/>
    <w:rsid w:val="004F31B5"/>
    <w:rsid w:val="004F4742"/>
    <w:rsid w:val="004F551A"/>
    <w:rsid w:val="004F5CAC"/>
    <w:rsid w:val="004F5D7D"/>
    <w:rsid w:val="004F6583"/>
    <w:rsid w:val="005006C8"/>
    <w:rsid w:val="00500E4E"/>
    <w:rsid w:val="00502AA6"/>
    <w:rsid w:val="0050398A"/>
    <w:rsid w:val="0050398F"/>
    <w:rsid w:val="00504CB3"/>
    <w:rsid w:val="00504E47"/>
    <w:rsid w:val="00505257"/>
    <w:rsid w:val="005057F7"/>
    <w:rsid w:val="00506E75"/>
    <w:rsid w:val="005105F8"/>
    <w:rsid w:val="00510C96"/>
    <w:rsid w:val="00511F46"/>
    <w:rsid w:val="005138C0"/>
    <w:rsid w:val="00513926"/>
    <w:rsid w:val="00514DA9"/>
    <w:rsid w:val="00515791"/>
    <w:rsid w:val="00516504"/>
    <w:rsid w:val="00516E54"/>
    <w:rsid w:val="0051760C"/>
    <w:rsid w:val="00517991"/>
    <w:rsid w:val="00517DAD"/>
    <w:rsid w:val="005205A8"/>
    <w:rsid w:val="00520744"/>
    <w:rsid w:val="005209C4"/>
    <w:rsid w:val="00520A50"/>
    <w:rsid w:val="005211A7"/>
    <w:rsid w:val="0052296F"/>
    <w:rsid w:val="00522ABE"/>
    <w:rsid w:val="00522C09"/>
    <w:rsid w:val="00523DCA"/>
    <w:rsid w:val="00524332"/>
    <w:rsid w:val="005245AB"/>
    <w:rsid w:val="005245B5"/>
    <w:rsid w:val="00530C3C"/>
    <w:rsid w:val="005314CF"/>
    <w:rsid w:val="005317D4"/>
    <w:rsid w:val="00532682"/>
    <w:rsid w:val="00533507"/>
    <w:rsid w:val="00534F10"/>
    <w:rsid w:val="00535269"/>
    <w:rsid w:val="00535270"/>
    <w:rsid w:val="00535E4B"/>
    <w:rsid w:val="00536771"/>
    <w:rsid w:val="00536D7E"/>
    <w:rsid w:val="005372BF"/>
    <w:rsid w:val="00537848"/>
    <w:rsid w:val="0054108C"/>
    <w:rsid w:val="00541E9E"/>
    <w:rsid w:val="0054211F"/>
    <w:rsid w:val="005429E8"/>
    <w:rsid w:val="005433FF"/>
    <w:rsid w:val="0054402A"/>
    <w:rsid w:val="00545520"/>
    <w:rsid w:val="00545B23"/>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9B1"/>
    <w:rsid w:val="00556C34"/>
    <w:rsid w:val="00557665"/>
    <w:rsid w:val="005576FA"/>
    <w:rsid w:val="0055787A"/>
    <w:rsid w:val="00560BD4"/>
    <w:rsid w:val="00561B5B"/>
    <w:rsid w:val="00561EB0"/>
    <w:rsid w:val="00562266"/>
    <w:rsid w:val="005622C3"/>
    <w:rsid w:val="005624D1"/>
    <w:rsid w:val="00563294"/>
    <w:rsid w:val="00563415"/>
    <w:rsid w:val="00563755"/>
    <w:rsid w:val="00563A63"/>
    <w:rsid w:val="00564330"/>
    <w:rsid w:val="00564B1B"/>
    <w:rsid w:val="00565D1D"/>
    <w:rsid w:val="00566C69"/>
    <w:rsid w:val="00567277"/>
    <w:rsid w:val="005709DE"/>
    <w:rsid w:val="00571772"/>
    <w:rsid w:val="00571E01"/>
    <w:rsid w:val="005726B7"/>
    <w:rsid w:val="00572AAF"/>
    <w:rsid w:val="005741BB"/>
    <w:rsid w:val="005744F3"/>
    <w:rsid w:val="00576443"/>
    <w:rsid w:val="005775E0"/>
    <w:rsid w:val="005776B5"/>
    <w:rsid w:val="005777B8"/>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510"/>
    <w:rsid w:val="0059170F"/>
    <w:rsid w:val="00591C26"/>
    <w:rsid w:val="00592970"/>
    <w:rsid w:val="00592A8A"/>
    <w:rsid w:val="00592B7A"/>
    <w:rsid w:val="00592C5E"/>
    <w:rsid w:val="00595372"/>
    <w:rsid w:val="00595899"/>
    <w:rsid w:val="00597434"/>
    <w:rsid w:val="00597B02"/>
    <w:rsid w:val="00597B6A"/>
    <w:rsid w:val="005A0A05"/>
    <w:rsid w:val="005A0CEB"/>
    <w:rsid w:val="005A13B4"/>
    <w:rsid w:val="005A152F"/>
    <w:rsid w:val="005A1945"/>
    <w:rsid w:val="005A3958"/>
    <w:rsid w:val="005A3964"/>
    <w:rsid w:val="005A45E0"/>
    <w:rsid w:val="005A5EAC"/>
    <w:rsid w:val="005A646D"/>
    <w:rsid w:val="005A64B1"/>
    <w:rsid w:val="005A73BE"/>
    <w:rsid w:val="005A76EB"/>
    <w:rsid w:val="005A7F9E"/>
    <w:rsid w:val="005B01F1"/>
    <w:rsid w:val="005B1812"/>
    <w:rsid w:val="005B182C"/>
    <w:rsid w:val="005B1D1F"/>
    <w:rsid w:val="005B2868"/>
    <w:rsid w:val="005B2A34"/>
    <w:rsid w:val="005B324C"/>
    <w:rsid w:val="005B3DD8"/>
    <w:rsid w:val="005B3EAB"/>
    <w:rsid w:val="005B3F3F"/>
    <w:rsid w:val="005B41A4"/>
    <w:rsid w:val="005B45C6"/>
    <w:rsid w:val="005B5681"/>
    <w:rsid w:val="005B6F7B"/>
    <w:rsid w:val="005B73D6"/>
    <w:rsid w:val="005C05E1"/>
    <w:rsid w:val="005C0700"/>
    <w:rsid w:val="005C10A8"/>
    <w:rsid w:val="005C1666"/>
    <w:rsid w:val="005C168D"/>
    <w:rsid w:val="005C1DBD"/>
    <w:rsid w:val="005C2E6D"/>
    <w:rsid w:val="005C36C7"/>
    <w:rsid w:val="005C36D9"/>
    <w:rsid w:val="005C3E4E"/>
    <w:rsid w:val="005C67FA"/>
    <w:rsid w:val="005C7E26"/>
    <w:rsid w:val="005D0F1A"/>
    <w:rsid w:val="005D14F1"/>
    <w:rsid w:val="005D2289"/>
    <w:rsid w:val="005D3606"/>
    <w:rsid w:val="005D42F4"/>
    <w:rsid w:val="005D4914"/>
    <w:rsid w:val="005D4D22"/>
    <w:rsid w:val="005D604F"/>
    <w:rsid w:val="005D63D3"/>
    <w:rsid w:val="005D71DC"/>
    <w:rsid w:val="005D7840"/>
    <w:rsid w:val="005E086E"/>
    <w:rsid w:val="005E1406"/>
    <w:rsid w:val="005E1C14"/>
    <w:rsid w:val="005E3171"/>
    <w:rsid w:val="005E3503"/>
    <w:rsid w:val="005E4258"/>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1380"/>
    <w:rsid w:val="00601C8E"/>
    <w:rsid w:val="00602041"/>
    <w:rsid w:val="0060276B"/>
    <w:rsid w:val="006033C4"/>
    <w:rsid w:val="00603887"/>
    <w:rsid w:val="00604724"/>
    <w:rsid w:val="0060507D"/>
    <w:rsid w:val="006056DB"/>
    <w:rsid w:val="006058F4"/>
    <w:rsid w:val="00606561"/>
    <w:rsid w:val="00606677"/>
    <w:rsid w:val="006072B1"/>
    <w:rsid w:val="00607597"/>
    <w:rsid w:val="00607741"/>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FBC"/>
    <w:rsid w:val="00616D04"/>
    <w:rsid w:val="0062006A"/>
    <w:rsid w:val="006202C7"/>
    <w:rsid w:val="00621AD0"/>
    <w:rsid w:val="006227CC"/>
    <w:rsid w:val="006228AE"/>
    <w:rsid w:val="006229F7"/>
    <w:rsid w:val="00623488"/>
    <w:rsid w:val="006236E0"/>
    <w:rsid w:val="00624A07"/>
    <w:rsid w:val="00625AAE"/>
    <w:rsid w:val="006260D4"/>
    <w:rsid w:val="006261B2"/>
    <w:rsid w:val="006268EF"/>
    <w:rsid w:val="00626CB4"/>
    <w:rsid w:val="006270A2"/>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C2"/>
    <w:rsid w:val="00640F94"/>
    <w:rsid w:val="00641175"/>
    <w:rsid w:val="0064149B"/>
    <w:rsid w:val="00642FB2"/>
    <w:rsid w:val="00644338"/>
    <w:rsid w:val="00645972"/>
    <w:rsid w:val="00645BA0"/>
    <w:rsid w:val="00646478"/>
    <w:rsid w:val="0064684A"/>
    <w:rsid w:val="006509EF"/>
    <w:rsid w:val="0065175A"/>
    <w:rsid w:val="0065237F"/>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549B"/>
    <w:rsid w:val="00666186"/>
    <w:rsid w:val="006661F8"/>
    <w:rsid w:val="00666F91"/>
    <w:rsid w:val="0066777E"/>
    <w:rsid w:val="0067071B"/>
    <w:rsid w:val="00670D47"/>
    <w:rsid w:val="00671503"/>
    <w:rsid w:val="00672105"/>
    <w:rsid w:val="00672132"/>
    <w:rsid w:val="00672AF5"/>
    <w:rsid w:val="00673842"/>
    <w:rsid w:val="00673CF3"/>
    <w:rsid w:val="006742F3"/>
    <w:rsid w:val="006753B2"/>
    <w:rsid w:val="00675DE4"/>
    <w:rsid w:val="00675F92"/>
    <w:rsid w:val="00676817"/>
    <w:rsid w:val="006779DC"/>
    <w:rsid w:val="00677BE0"/>
    <w:rsid w:val="00680610"/>
    <w:rsid w:val="006822AD"/>
    <w:rsid w:val="00682510"/>
    <w:rsid w:val="006825FE"/>
    <w:rsid w:val="00682835"/>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41AD"/>
    <w:rsid w:val="006943BC"/>
    <w:rsid w:val="00694C2C"/>
    <w:rsid w:val="00694E8A"/>
    <w:rsid w:val="00695A7B"/>
    <w:rsid w:val="006A03F4"/>
    <w:rsid w:val="006A05B2"/>
    <w:rsid w:val="006A113D"/>
    <w:rsid w:val="006A158D"/>
    <w:rsid w:val="006A1D56"/>
    <w:rsid w:val="006A2027"/>
    <w:rsid w:val="006A23F5"/>
    <w:rsid w:val="006A3A46"/>
    <w:rsid w:val="006A6238"/>
    <w:rsid w:val="006A6D6A"/>
    <w:rsid w:val="006A7EBD"/>
    <w:rsid w:val="006B0258"/>
    <w:rsid w:val="006B280C"/>
    <w:rsid w:val="006B4B1A"/>
    <w:rsid w:val="006B4D7D"/>
    <w:rsid w:val="006B67B7"/>
    <w:rsid w:val="006B7D31"/>
    <w:rsid w:val="006B7F7A"/>
    <w:rsid w:val="006C0FD4"/>
    <w:rsid w:val="006C1001"/>
    <w:rsid w:val="006C1E97"/>
    <w:rsid w:val="006C27E6"/>
    <w:rsid w:val="006C2A87"/>
    <w:rsid w:val="006C3B4D"/>
    <w:rsid w:val="006C45D8"/>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7A0C"/>
    <w:rsid w:val="006D7D53"/>
    <w:rsid w:val="006E07BF"/>
    <w:rsid w:val="006E0F29"/>
    <w:rsid w:val="006E12A0"/>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706"/>
    <w:rsid w:val="006F36A0"/>
    <w:rsid w:val="006F3B74"/>
    <w:rsid w:val="006F3C9D"/>
    <w:rsid w:val="006F3FB8"/>
    <w:rsid w:val="006F44DC"/>
    <w:rsid w:val="006F4C99"/>
    <w:rsid w:val="006F52AD"/>
    <w:rsid w:val="006F63DA"/>
    <w:rsid w:val="006F7223"/>
    <w:rsid w:val="006F792D"/>
    <w:rsid w:val="006F7949"/>
    <w:rsid w:val="00701643"/>
    <w:rsid w:val="0070263C"/>
    <w:rsid w:val="00704458"/>
    <w:rsid w:val="00704594"/>
    <w:rsid w:val="0070513B"/>
    <w:rsid w:val="0070559A"/>
    <w:rsid w:val="0070593E"/>
    <w:rsid w:val="00705CB9"/>
    <w:rsid w:val="007068D1"/>
    <w:rsid w:val="007072B6"/>
    <w:rsid w:val="007079F9"/>
    <w:rsid w:val="007108E4"/>
    <w:rsid w:val="007112BE"/>
    <w:rsid w:val="00711CA1"/>
    <w:rsid w:val="0071257D"/>
    <w:rsid w:val="00713666"/>
    <w:rsid w:val="00713AA8"/>
    <w:rsid w:val="00714DA7"/>
    <w:rsid w:val="007150E2"/>
    <w:rsid w:val="00715E10"/>
    <w:rsid w:val="00716B73"/>
    <w:rsid w:val="00716C72"/>
    <w:rsid w:val="00717599"/>
    <w:rsid w:val="00717925"/>
    <w:rsid w:val="00717B42"/>
    <w:rsid w:val="00717F79"/>
    <w:rsid w:val="00722277"/>
    <w:rsid w:val="00722C6E"/>
    <w:rsid w:val="007232F0"/>
    <w:rsid w:val="00724187"/>
    <w:rsid w:val="007262A8"/>
    <w:rsid w:val="007277D8"/>
    <w:rsid w:val="00727FDF"/>
    <w:rsid w:val="00730E37"/>
    <w:rsid w:val="00730EE5"/>
    <w:rsid w:val="007319A9"/>
    <w:rsid w:val="00731E9D"/>
    <w:rsid w:val="0073236A"/>
    <w:rsid w:val="007340B4"/>
    <w:rsid w:val="00735705"/>
    <w:rsid w:val="00735F9E"/>
    <w:rsid w:val="00736096"/>
    <w:rsid w:val="00736E67"/>
    <w:rsid w:val="00737167"/>
    <w:rsid w:val="00737227"/>
    <w:rsid w:val="00737366"/>
    <w:rsid w:val="00737DC6"/>
    <w:rsid w:val="0074150F"/>
    <w:rsid w:val="0074167B"/>
    <w:rsid w:val="00742ECA"/>
    <w:rsid w:val="00742F8E"/>
    <w:rsid w:val="007438F6"/>
    <w:rsid w:val="00743C5F"/>
    <w:rsid w:val="00744FD6"/>
    <w:rsid w:val="00745462"/>
    <w:rsid w:val="0074639E"/>
    <w:rsid w:val="00746A34"/>
    <w:rsid w:val="00746ACC"/>
    <w:rsid w:val="007502B6"/>
    <w:rsid w:val="007503F0"/>
    <w:rsid w:val="00750658"/>
    <w:rsid w:val="00750723"/>
    <w:rsid w:val="00750F10"/>
    <w:rsid w:val="0075178D"/>
    <w:rsid w:val="00751C22"/>
    <w:rsid w:val="00751D86"/>
    <w:rsid w:val="00752CEE"/>
    <w:rsid w:val="0075327A"/>
    <w:rsid w:val="00754CEC"/>
    <w:rsid w:val="00755FA7"/>
    <w:rsid w:val="00756082"/>
    <w:rsid w:val="007560EB"/>
    <w:rsid w:val="007604A5"/>
    <w:rsid w:val="007613DB"/>
    <w:rsid w:val="00761764"/>
    <w:rsid w:val="00762609"/>
    <w:rsid w:val="007627B8"/>
    <w:rsid w:val="00762AB0"/>
    <w:rsid w:val="007635AF"/>
    <w:rsid w:val="007641CD"/>
    <w:rsid w:val="00764D94"/>
    <w:rsid w:val="00765E49"/>
    <w:rsid w:val="00766A27"/>
    <w:rsid w:val="00766A9C"/>
    <w:rsid w:val="0076765B"/>
    <w:rsid w:val="00767D63"/>
    <w:rsid w:val="007700F0"/>
    <w:rsid w:val="00770D39"/>
    <w:rsid w:val="0077186C"/>
    <w:rsid w:val="00771950"/>
    <w:rsid w:val="00771C50"/>
    <w:rsid w:val="007720EE"/>
    <w:rsid w:val="00772D17"/>
    <w:rsid w:val="00773068"/>
    <w:rsid w:val="00774A3D"/>
    <w:rsid w:val="00774F7E"/>
    <w:rsid w:val="0077580C"/>
    <w:rsid w:val="00775B7B"/>
    <w:rsid w:val="00775E14"/>
    <w:rsid w:val="0077726A"/>
    <w:rsid w:val="007775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76E4"/>
    <w:rsid w:val="007910C1"/>
    <w:rsid w:val="00791770"/>
    <w:rsid w:val="00791A3B"/>
    <w:rsid w:val="00791DB8"/>
    <w:rsid w:val="00793D97"/>
    <w:rsid w:val="007945ED"/>
    <w:rsid w:val="007947E2"/>
    <w:rsid w:val="00794FEF"/>
    <w:rsid w:val="00796E00"/>
    <w:rsid w:val="007A06C0"/>
    <w:rsid w:val="007A161D"/>
    <w:rsid w:val="007A2463"/>
    <w:rsid w:val="007A295B"/>
    <w:rsid w:val="007A3D34"/>
    <w:rsid w:val="007A3E6B"/>
    <w:rsid w:val="007A43B5"/>
    <w:rsid w:val="007A5898"/>
    <w:rsid w:val="007A5AD4"/>
    <w:rsid w:val="007A5BBC"/>
    <w:rsid w:val="007A5BC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FD"/>
    <w:rsid w:val="007C216B"/>
    <w:rsid w:val="007C2518"/>
    <w:rsid w:val="007C36CA"/>
    <w:rsid w:val="007C4787"/>
    <w:rsid w:val="007C5111"/>
    <w:rsid w:val="007C5BD3"/>
    <w:rsid w:val="007C65DB"/>
    <w:rsid w:val="007C7215"/>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691F"/>
    <w:rsid w:val="007D6E8A"/>
    <w:rsid w:val="007D79A2"/>
    <w:rsid w:val="007D7FC0"/>
    <w:rsid w:val="007E0130"/>
    <w:rsid w:val="007E1038"/>
    <w:rsid w:val="007E1F86"/>
    <w:rsid w:val="007E2743"/>
    <w:rsid w:val="007E3BEE"/>
    <w:rsid w:val="007E4150"/>
    <w:rsid w:val="007E422F"/>
    <w:rsid w:val="007E551D"/>
    <w:rsid w:val="007E76F8"/>
    <w:rsid w:val="007F10E6"/>
    <w:rsid w:val="007F224A"/>
    <w:rsid w:val="007F2945"/>
    <w:rsid w:val="007F2AFD"/>
    <w:rsid w:val="007F2C68"/>
    <w:rsid w:val="007F357F"/>
    <w:rsid w:val="007F4687"/>
    <w:rsid w:val="007F552F"/>
    <w:rsid w:val="007F57C9"/>
    <w:rsid w:val="007F58E7"/>
    <w:rsid w:val="007F678F"/>
    <w:rsid w:val="007F6820"/>
    <w:rsid w:val="007F6D5D"/>
    <w:rsid w:val="007F7457"/>
    <w:rsid w:val="007F75D5"/>
    <w:rsid w:val="00801A98"/>
    <w:rsid w:val="008029F2"/>
    <w:rsid w:val="00803152"/>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CE5"/>
    <w:rsid w:val="00824093"/>
    <w:rsid w:val="008246B7"/>
    <w:rsid w:val="00825048"/>
    <w:rsid w:val="0082558B"/>
    <w:rsid w:val="00826980"/>
    <w:rsid w:val="00827754"/>
    <w:rsid w:val="008278AB"/>
    <w:rsid w:val="00827992"/>
    <w:rsid w:val="00827E44"/>
    <w:rsid w:val="00827EE2"/>
    <w:rsid w:val="0083015A"/>
    <w:rsid w:val="00831F9E"/>
    <w:rsid w:val="00832709"/>
    <w:rsid w:val="00834C53"/>
    <w:rsid w:val="0083503E"/>
    <w:rsid w:val="008358B4"/>
    <w:rsid w:val="00835A79"/>
    <w:rsid w:val="00840506"/>
    <w:rsid w:val="0084145C"/>
    <w:rsid w:val="00841571"/>
    <w:rsid w:val="0084176A"/>
    <w:rsid w:val="00841CC4"/>
    <w:rsid w:val="00841E62"/>
    <w:rsid w:val="008421CE"/>
    <w:rsid w:val="00843D41"/>
    <w:rsid w:val="00843EDC"/>
    <w:rsid w:val="00843FAB"/>
    <w:rsid w:val="00845EA1"/>
    <w:rsid w:val="00846E77"/>
    <w:rsid w:val="00847A51"/>
    <w:rsid w:val="00847E0E"/>
    <w:rsid w:val="00852326"/>
    <w:rsid w:val="00853061"/>
    <w:rsid w:val="00853200"/>
    <w:rsid w:val="008547E1"/>
    <w:rsid w:val="00855241"/>
    <w:rsid w:val="0086027D"/>
    <w:rsid w:val="00861509"/>
    <w:rsid w:val="00862EDC"/>
    <w:rsid w:val="00865A8D"/>
    <w:rsid w:val="0086653A"/>
    <w:rsid w:val="008667DB"/>
    <w:rsid w:val="00867217"/>
    <w:rsid w:val="008712CB"/>
    <w:rsid w:val="008712F3"/>
    <w:rsid w:val="00872B0C"/>
    <w:rsid w:val="00872B88"/>
    <w:rsid w:val="00872EF0"/>
    <w:rsid w:val="00873701"/>
    <w:rsid w:val="00875EE5"/>
    <w:rsid w:val="00876513"/>
    <w:rsid w:val="00876D65"/>
    <w:rsid w:val="008772A4"/>
    <w:rsid w:val="008775FD"/>
    <w:rsid w:val="008801B5"/>
    <w:rsid w:val="00880A48"/>
    <w:rsid w:val="00883BFA"/>
    <w:rsid w:val="00883C1A"/>
    <w:rsid w:val="008847DD"/>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FF7"/>
    <w:rsid w:val="008A2825"/>
    <w:rsid w:val="008A2BAB"/>
    <w:rsid w:val="008A398F"/>
    <w:rsid w:val="008A50C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90"/>
    <w:rsid w:val="008B54D6"/>
    <w:rsid w:val="008B5C68"/>
    <w:rsid w:val="008B741A"/>
    <w:rsid w:val="008B7573"/>
    <w:rsid w:val="008B774C"/>
    <w:rsid w:val="008C1ED6"/>
    <w:rsid w:val="008C1ED9"/>
    <w:rsid w:val="008C2B2E"/>
    <w:rsid w:val="008C37CD"/>
    <w:rsid w:val="008C5173"/>
    <w:rsid w:val="008C76B7"/>
    <w:rsid w:val="008D1487"/>
    <w:rsid w:val="008D148B"/>
    <w:rsid w:val="008D2B4D"/>
    <w:rsid w:val="008D3363"/>
    <w:rsid w:val="008D3478"/>
    <w:rsid w:val="008D4031"/>
    <w:rsid w:val="008D412C"/>
    <w:rsid w:val="008D4F6C"/>
    <w:rsid w:val="008D51B1"/>
    <w:rsid w:val="008D620A"/>
    <w:rsid w:val="008D6FF0"/>
    <w:rsid w:val="008D70B6"/>
    <w:rsid w:val="008D7C52"/>
    <w:rsid w:val="008E0C4C"/>
    <w:rsid w:val="008E1F98"/>
    <w:rsid w:val="008E207B"/>
    <w:rsid w:val="008E28D2"/>
    <w:rsid w:val="008E3E4F"/>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4A72"/>
    <w:rsid w:val="008F615E"/>
    <w:rsid w:val="008F67B8"/>
    <w:rsid w:val="008F774C"/>
    <w:rsid w:val="0090054E"/>
    <w:rsid w:val="009013A2"/>
    <w:rsid w:val="009024D3"/>
    <w:rsid w:val="009029D0"/>
    <w:rsid w:val="00902E6D"/>
    <w:rsid w:val="0090306A"/>
    <w:rsid w:val="00903A33"/>
    <w:rsid w:val="00904591"/>
    <w:rsid w:val="00904B6A"/>
    <w:rsid w:val="00907858"/>
    <w:rsid w:val="00907A37"/>
    <w:rsid w:val="00907F33"/>
    <w:rsid w:val="00910BAB"/>
    <w:rsid w:val="009113BE"/>
    <w:rsid w:val="009118D4"/>
    <w:rsid w:val="0091199A"/>
    <w:rsid w:val="0091299F"/>
    <w:rsid w:val="009129C1"/>
    <w:rsid w:val="00912C74"/>
    <w:rsid w:val="00912D77"/>
    <w:rsid w:val="0091346E"/>
    <w:rsid w:val="00914152"/>
    <w:rsid w:val="0091469A"/>
    <w:rsid w:val="00914749"/>
    <w:rsid w:val="00915AD9"/>
    <w:rsid w:val="00915BF8"/>
    <w:rsid w:val="0091666F"/>
    <w:rsid w:val="0091685C"/>
    <w:rsid w:val="00916C60"/>
    <w:rsid w:val="00916FCC"/>
    <w:rsid w:val="00920A98"/>
    <w:rsid w:val="009216D0"/>
    <w:rsid w:val="009243D5"/>
    <w:rsid w:val="0092463A"/>
    <w:rsid w:val="009247E5"/>
    <w:rsid w:val="0092571E"/>
    <w:rsid w:val="00926019"/>
    <w:rsid w:val="009262D8"/>
    <w:rsid w:val="009266CB"/>
    <w:rsid w:val="00926CC1"/>
    <w:rsid w:val="00927269"/>
    <w:rsid w:val="0092786B"/>
    <w:rsid w:val="00927ACF"/>
    <w:rsid w:val="00930F60"/>
    <w:rsid w:val="00931405"/>
    <w:rsid w:val="00931CB9"/>
    <w:rsid w:val="009335C2"/>
    <w:rsid w:val="00933E4A"/>
    <w:rsid w:val="00933EF5"/>
    <w:rsid w:val="0093412C"/>
    <w:rsid w:val="00934D31"/>
    <w:rsid w:val="009359AB"/>
    <w:rsid w:val="00936505"/>
    <w:rsid w:val="00937950"/>
    <w:rsid w:val="00937C7B"/>
    <w:rsid w:val="00937CCB"/>
    <w:rsid w:val="0094003C"/>
    <w:rsid w:val="00942048"/>
    <w:rsid w:val="00942DF3"/>
    <w:rsid w:val="009434BA"/>
    <w:rsid w:val="009452F6"/>
    <w:rsid w:val="00945595"/>
    <w:rsid w:val="0094616F"/>
    <w:rsid w:val="009468BB"/>
    <w:rsid w:val="00947182"/>
    <w:rsid w:val="0095055A"/>
    <w:rsid w:val="0095147C"/>
    <w:rsid w:val="009515CD"/>
    <w:rsid w:val="009518AE"/>
    <w:rsid w:val="00954FB4"/>
    <w:rsid w:val="00955CC6"/>
    <w:rsid w:val="00955EA6"/>
    <w:rsid w:val="009560F5"/>
    <w:rsid w:val="009565D0"/>
    <w:rsid w:val="00956F76"/>
    <w:rsid w:val="009575C7"/>
    <w:rsid w:val="0096038A"/>
    <w:rsid w:val="00960ADF"/>
    <w:rsid w:val="00960C24"/>
    <w:rsid w:val="00960C57"/>
    <w:rsid w:val="0096189D"/>
    <w:rsid w:val="00961F12"/>
    <w:rsid w:val="00962576"/>
    <w:rsid w:val="00962E6C"/>
    <w:rsid w:val="00964A54"/>
    <w:rsid w:val="00965B70"/>
    <w:rsid w:val="00967299"/>
    <w:rsid w:val="00967664"/>
    <w:rsid w:val="00971A0A"/>
    <w:rsid w:val="00971FCC"/>
    <w:rsid w:val="00972717"/>
    <w:rsid w:val="0097316A"/>
    <w:rsid w:val="00973A9E"/>
    <w:rsid w:val="00975FFD"/>
    <w:rsid w:val="0097614E"/>
    <w:rsid w:val="009765DE"/>
    <w:rsid w:val="00980731"/>
    <w:rsid w:val="00980A64"/>
    <w:rsid w:val="0098105C"/>
    <w:rsid w:val="00981268"/>
    <w:rsid w:val="00982B42"/>
    <w:rsid w:val="009831EC"/>
    <w:rsid w:val="009835B0"/>
    <w:rsid w:val="009836CC"/>
    <w:rsid w:val="009837A5"/>
    <w:rsid w:val="00983F18"/>
    <w:rsid w:val="00984524"/>
    <w:rsid w:val="009853E8"/>
    <w:rsid w:val="0098597F"/>
    <w:rsid w:val="00985B10"/>
    <w:rsid w:val="00985C26"/>
    <w:rsid w:val="0098703B"/>
    <w:rsid w:val="00987A32"/>
    <w:rsid w:val="00990A72"/>
    <w:rsid w:val="00991436"/>
    <w:rsid w:val="0099288F"/>
    <w:rsid w:val="00992F14"/>
    <w:rsid w:val="00992FD9"/>
    <w:rsid w:val="00993139"/>
    <w:rsid w:val="00993560"/>
    <w:rsid w:val="00993730"/>
    <w:rsid w:val="0099445A"/>
    <w:rsid w:val="00995248"/>
    <w:rsid w:val="0099765D"/>
    <w:rsid w:val="009A0221"/>
    <w:rsid w:val="009A277A"/>
    <w:rsid w:val="009A2A63"/>
    <w:rsid w:val="009A329B"/>
    <w:rsid w:val="009A5C36"/>
    <w:rsid w:val="009A5E36"/>
    <w:rsid w:val="009A68C5"/>
    <w:rsid w:val="009A70CC"/>
    <w:rsid w:val="009A71BD"/>
    <w:rsid w:val="009A74F1"/>
    <w:rsid w:val="009B0066"/>
    <w:rsid w:val="009B1053"/>
    <w:rsid w:val="009B141E"/>
    <w:rsid w:val="009B152A"/>
    <w:rsid w:val="009B15CD"/>
    <w:rsid w:val="009B15E7"/>
    <w:rsid w:val="009B1A00"/>
    <w:rsid w:val="009B1A8A"/>
    <w:rsid w:val="009B1BF0"/>
    <w:rsid w:val="009B3910"/>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2620"/>
    <w:rsid w:val="009C26BA"/>
    <w:rsid w:val="009C3C00"/>
    <w:rsid w:val="009C3D6D"/>
    <w:rsid w:val="009C3F5B"/>
    <w:rsid w:val="009C4224"/>
    <w:rsid w:val="009C4383"/>
    <w:rsid w:val="009C47B2"/>
    <w:rsid w:val="009C4C63"/>
    <w:rsid w:val="009C60E7"/>
    <w:rsid w:val="009C72CE"/>
    <w:rsid w:val="009C757D"/>
    <w:rsid w:val="009C7F51"/>
    <w:rsid w:val="009D0E63"/>
    <w:rsid w:val="009D132B"/>
    <w:rsid w:val="009D1A0A"/>
    <w:rsid w:val="009D2215"/>
    <w:rsid w:val="009D2585"/>
    <w:rsid w:val="009D2CBF"/>
    <w:rsid w:val="009D3C9C"/>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678D"/>
    <w:rsid w:val="009E6EF0"/>
    <w:rsid w:val="009F0260"/>
    <w:rsid w:val="009F1121"/>
    <w:rsid w:val="009F2497"/>
    <w:rsid w:val="009F2D99"/>
    <w:rsid w:val="009F4161"/>
    <w:rsid w:val="009F4733"/>
    <w:rsid w:val="009F4F68"/>
    <w:rsid w:val="009F538B"/>
    <w:rsid w:val="009F574B"/>
    <w:rsid w:val="009F650B"/>
    <w:rsid w:val="009F7460"/>
    <w:rsid w:val="00A00E4C"/>
    <w:rsid w:val="00A0174D"/>
    <w:rsid w:val="00A019AF"/>
    <w:rsid w:val="00A03200"/>
    <w:rsid w:val="00A03E3C"/>
    <w:rsid w:val="00A04088"/>
    <w:rsid w:val="00A04573"/>
    <w:rsid w:val="00A0546E"/>
    <w:rsid w:val="00A057AC"/>
    <w:rsid w:val="00A062E4"/>
    <w:rsid w:val="00A067F6"/>
    <w:rsid w:val="00A06E47"/>
    <w:rsid w:val="00A07607"/>
    <w:rsid w:val="00A07617"/>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CBF"/>
    <w:rsid w:val="00A22262"/>
    <w:rsid w:val="00A22923"/>
    <w:rsid w:val="00A22EC7"/>
    <w:rsid w:val="00A238B2"/>
    <w:rsid w:val="00A25394"/>
    <w:rsid w:val="00A255D6"/>
    <w:rsid w:val="00A25A9F"/>
    <w:rsid w:val="00A25F28"/>
    <w:rsid w:val="00A26EDE"/>
    <w:rsid w:val="00A300F5"/>
    <w:rsid w:val="00A30A7A"/>
    <w:rsid w:val="00A3231D"/>
    <w:rsid w:val="00A34032"/>
    <w:rsid w:val="00A34338"/>
    <w:rsid w:val="00A3469C"/>
    <w:rsid w:val="00A35DB7"/>
    <w:rsid w:val="00A3674B"/>
    <w:rsid w:val="00A36F97"/>
    <w:rsid w:val="00A4023D"/>
    <w:rsid w:val="00A40812"/>
    <w:rsid w:val="00A40B7A"/>
    <w:rsid w:val="00A41305"/>
    <w:rsid w:val="00A414E5"/>
    <w:rsid w:val="00A41C9C"/>
    <w:rsid w:val="00A41F77"/>
    <w:rsid w:val="00A42668"/>
    <w:rsid w:val="00A43219"/>
    <w:rsid w:val="00A43430"/>
    <w:rsid w:val="00A43AC2"/>
    <w:rsid w:val="00A4417A"/>
    <w:rsid w:val="00A443FC"/>
    <w:rsid w:val="00A44FA4"/>
    <w:rsid w:val="00A4533D"/>
    <w:rsid w:val="00A46471"/>
    <w:rsid w:val="00A4684F"/>
    <w:rsid w:val="00A47155"/>
    <w:rsid w:val="00A4761F"/>
    <w:rsid w:val="00A47782"/>
    <w:rsid w:val="00A4794B"/>
    <w:rsid w:val="00A50052"/>
    <w:rsid w:val="00A50A0C"/>
    <w:rsid w:val="00A51337"/>
    <w:rsid w:val="00A51372"/>
    <w:rsid w:val="00A516D4"/>
    <w:rsid w:val="00A51A9A"/>
    <w:rsid w:val="00A5217F"/>
    <w:rsid w:val="00A524E4"/>
    <w:rsid w:val="00A53335"/>
    <w:rsid w:val="00A5448B"/>
    <w:rsid w:val="00A55689"/>
    <w:rsid w:val="00A5580A"/>
    <w:rsid w:val="00A55AFE"/>
    <w:rsid w:val="00A56B24"/>
    <w:rsid w:val="00A572EA"/>
    <w:rsid w:val="00A627ED"/>
    <w:rsid w:val="00A62F8C"/>
    <w:rsid w:val="00A63C79"/>
    <w:rsid w:val="00A641B0"/>
    <w:rsid w:val="00A64503"/>
    <w:rsid w:val="00A65220"/>
    <w:rsid w:val="00A65322"/>
    <w:rsid w:val="00A65634"/>
    <w:rsid w:val="00A65739"/>
    <w:rsid w:val="00A65867"/>
    <w:rsid w:val="00A65C46"/>
    <w:rsid w:val="00A65F91"/>
    <w:rsid w:val="00A660A8"/>
    <w:rsid w:val="00A66519"/>
    <w:rsid w:val="00A66521"/>
    <w:rsid w:val="00A6698C"/>
    <w:rsid w:val="00A67394"/>
    <w:rsid w:val="00A67F7E"/>
    <w:rsid w:val="00A704A2"/>
    <w:rsid w:val="00A704EF"/>
    <w:rsid w:val="00A7172C"/>
    <w:rsid w:val="00A71890"/>
    <w:rsid w:val="00A71900"/>
    <w:rsid w:val="00A71F4D"/>
    <w:rsid w:val="00A73066"/>
    <w:rsid w:val="00A741B5"/>
    <w:rsid w:val="00A74744"/>
    <w:rsid w:val="00A7560C"/>
    <w:rsid w:val="00A761BA"/>
    <w:rsid w:val="00A7637D"/>
    <w:rsid w:val="00A76889"/>
    <w:rsid w:val="00A8047C"/>
    <w:rsid w:val="00A80776"/>
    <w:rsid w:val="00A812C3"/>
    <w:rsid w:val="00A81685"/>
    <w:rsid w:val="00A824F5"/>
    <w:rsid w:val="00A836C3"/>
    <w:rsid w:val="00A83A6A"/>
    <w:rsid w:val="00A83CC3"/>
    <w:rsid w:val="00A84099"/>
    <w:rsid w:val="00A84D3A"/>
    <w:rsid w:val="00A85981"/>
    <w:rsid w:val="00A85FBC"/>
    <w:rsid w:val="00A863CC"/>
    <w:rsid w:val="00A914EE"/>
    <w:rsid w:val="00A92244"/>
    <w:rsid w:val="00A92717"/>
    <w:rsid w:val="00A92976"/>
    <w:rsid w:val="00A92BF8"/>
    <w:rsid w:val="00A92F9A"/>
    <w:rsid w:val="00A944B6"/>
    <w:rsid w:val="00A9489B"/>
    <w:rsid w:val="00A94B74"/>
    <w:rsid w:val="00A94DD3"/>
    <w:rsid w:val="00A95E01"/>
    <w:rsid w:val="00A9637E"/>
    <w:rsid w:val="00A970BB"/>
    <w:rsid w:val="00A97781"/>
    <w:rsid w:val="00A97D83"/>
    <w:rsid w:val="00AA00C7"/>
    <w:rsid w:val="00AA097D"/>
    <w:rsid w:val="00AA142C"/>
    <w:rsid w:val="00AA15F9"/>
    <w:rsid w:val="00AA16C1"/>
    <w:rsid w:val="00AA19AA"/>
    <w:rsid w:val="00AA1B69"/>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D4C"/>
    <w:rsid w:val="00AB7C6A"/>
    <w:rsid w:val="00AB7C6D"/>
    <w:rsid w:val="00AB7CBC"/>
    <w:rsid w:val="00AB7DAD"/>
    <w:rsid w:val="00AC0554"/>
    <w:rsid w:val="00AC078D"/>
    <w:rsid w:val="00AC1054"/>
    <w:rsid w:val="00AC1473"/>
    <w:rsid w:val="00AC332B"/>
    <w:rsid w:val="00AC33B6"/>
    <w:rsid w:val="00AC4026"/>
    <w:rsid w:val="00AC4386"/>
    <w:rsid w:val="00AC5354"/>
    <w:rsid w:val="00AC6FC0"/>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3114"/>
    <w:rsid w:val="00AE3431"/>
    <w:rsid w:val="00AE3EAA"/>
    <w:rsid w:val="00AE3EEA"/>
    <w:rsid w:val="00AE417E"/>
    <w:rsid w:val="00AE42C1"/>
    <w:rsid w:val="00AE46BC"/>
    <w:rsid w:val="00AE4E82"/>
    <w:rsid w:val="00AE6672"/>
    <w:rsid w:val="00AF0EE7"/>
    <w:rsid w:val="00AF13B8"/>
    <w:rsid w:val="00AF166C"/>
    <w:rsid w:val="00AF19D2"/>
    <w:rsid w:val="00AF1CB6"/>
    <w:rsid w:val="00AF1F4D"/>
    <w:rsid w:val="00AF4EFC"/>
    <w:rsid w:val="00AF5903"/>
    <w:rsid w:val="00AF5C4D"/>
    <w:rsid w:val="00AF617B"/>
    <w:rsid w:val="00AF6732"/>
    <w:rsid w:val="00AF6DDB"/>
    <w:rsid w:val="00AF6F9D"/>
    <w:rsid w:val="00AF721E"/>
    <w:rsid w:val="00B027AD"/>
    <w:rsid w:val="00B02FA4"/>
    <w:rsid w:val="00B051DD"/>
    <w:rsid w:val="00B067C5"/>
    <w:rsid w:val="00B0684C"/>
    <w:rsid w:val="00B075E1"/>
    <w:rsid w:val="00B07913"/>
    <w:rsid w:val="00B10282"/>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6A74"/>
    <w:rsid w:val="00B16A83"/>
    <w:rsid w:val="00B16F21"/>
    <w:rsid w:val="00B17914"/>
    <w:rsid w:val="00B17DDE"/>
    <w:rsid w:val="00B200A5"/>
    <w:rsid w:val="00B200BA"/>
    <w:rsid w:val="00B20487"/>
    <w:rsid w:val="00B20B1C"/>
    <w:rsid w:val="00B20FEF"/>
    <w:rsid w:val="00B21BC1"/>
    <w:rsid w:val="00B21E18"/>
    <w:rsid w:val="00B225CB"/>
    <w:rsid w:val="00B2311F"/>
    <w:rsid w:val="00B238CA"/>
    <w:rsid w:val="00B23904"/>
    <w:rsid w:val="00B23B30"/>
    <w:rsid w:val="00B23CC1"/>
    <w:rsid w:val="00B24004"/>
    <w:rsid w:val="00B24FA3"/>
    <w:rsid w:val="00B2582D"/>
    <w:rsid w:val="00B26ADC"/>
    <w:rsid w:val="00B26E4D"/>
    <w:rsid w:val="00B272BE"/>
    <w:rsid w:val="00B30E96"/>
    <w:rsid w:val="00B30FEA"/>
    <w:rsid w:val="00B3200B"/>
    <w:rsid w:val="00B3220D"/>
    <w:rsid w:val="00B3227D"/>
    <w:rsid w:val="00B326A2"/>
    <w:rsid w:val="00B32C11"/>
    <w:rsid w:val="00B32D23"/>
    <w:rsid w:val="00B35CD6"/>
    <w:rsid w:val="00B36617"/>
    <w:rsid w:val="00B3719A"/>
    <w:rsid w:val="00B40224"/>
    <w:rsid w:val="00B40842"/>
    <w:rsid w:val="00B41474"/>
    <w:rsid w:val="00B41609"/>
    <w:rsid w:val="00B44909"/>
    <w:rsid w:val="00B44E1E"/>
    <w:rsid w:val="00B4575F"/>
    <w:rsid w:val="00B4779B"/>
    <w:rsid w:val="00B47D6F"/>
    <w:rsid w:val="00B50176"/>
    <w:rsid w:val="00B50CE7"/>
    <w:rsid w:val="00B51030"/>
    <w:rsid w:val="00B52797"/>
    <w:rsid w:val="00B528AF"/>
    <w:rsid w:val="00B5315A"/>
    <w:rsid w:val="00B5422A"/>
    <w:rsid w:val="00B5481E"/>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229"/>
    <w:rsid w:val="00B829EB"/>
    <w:rsid w:val="00B82CBB"/>
    <w:rsid w:val="00B832A6"/>
    <w:rsid w:val="00B83ED7"/>
    <w:rsid w:val="00B84F11"/>
    <w:rsid w:val="00B85AC6"/>
    <w:rsid w:val="00B8617A"/>
    <w:rsid w:val="00B86420"/>
    <w:rsid w:val="00B86535"/>
    <w:rsid w:val="00B86F02"/>
    <w:rsid w:val="00B90265"/>
    <w:rsid w:val="00B903C8"/>
    <w:rsid w:val="00B905EE"/>
    <w:rsid w:val="00B92DA1"/>
    <w:rsid w:val="00B94ABA"/>
    <w:rsid w:val="00B95114"/>
    <w:rsid w:val="00B95C51"/>
    <w:rsid w:val="00B95F38"/>
    <w:rsid w:val="00B963AE"/>
    <w:rsid w:val="00B9664C"/>
    <w:rsid w:val="00B9796C"/>
    <w:rsid w:val="00BA0F76"/>
    <w:rsid w:val="00BA178F"/>
    <w:rsid w:val="00BA207B"/>
    <w:rsid w:val="00BA2269"/>
    <w:rsid w:val="00BA22E1"/>
    <w:rsid w:val="00BA28BB"/>
    <w:rsid w:val="00BA3B32"/>
    <w:rsid w:val="00BA3B7F"/>
    <w:rsid w:val="00BA423A"/>
    <w:rsid w:val="00BA489F"/>
    <w:rsid w:val="00BA6842"/>
    <w:rsid w:val="00BA6C71"/>
    <w:rsid w:val="00BA6D7B"/>
    <w:rsid w:val="00BA70AB"/>
    <w:rsid w:val="00BA77BB"/>
    <w:rsid w:val="00BA7988"/>
    <w:rsid w:val="00BA7BDB"/>
    <w:rsid w:val="00BA7ED6"/>
    <w:rsid w:val="00BB0030"/>
    <w:rsid w:val="00BB151C"/>
    <w:rsid w:val="00BB2167"/>
    <w:rsid w:val="00BB21C0"/>
    <w:rsid w:val="00BB2F1C"/>
    <w:rsid w:val="00BB3381"/>
    <w:rsid w:val="00BB395E"/>
    <w:rsid w:val="00BB3A77"/>
    <w:rsid w:val="00BB4188"/>
    <w:rsid w:val="00BB43F1"/>
    <w:rsid w:val="00BB4442"/>
    <w:rsid w:val="00BB4ABC"/>
    <w:rsid w:val="00BB5049"/>
    <w:rsid w:val="00BB79E4"/>
    <w:rsid w:val="00BB7B17"/>
    <w:rsid w:val="00BB7C99"/>
    <w:rsid w:val="00BC0673"/>
    <w:rsid w:val="00BC2519"/>
    <w:rsid w:val="00BC6EB6"/>
    <w:rsid w:val="00BC7372"/>
    <w:rsid w:val="00BC7638"/>
    <w:rsid w:val="00BD06D9"/>
    <w:rsid w:val="00BD1C6F"/>
    <w:rsid w:val="00BD23FD"/>
    <w:rsid w:val="00BD25FC"/>
    <w:rsid w:val="00BD2963"/>
    <w:rsid w:val="00BD2EEF"/>
    <w:rsid w:val="00BD4897"/>
    <w:rsid w:val="00BD4A5D"/>
    <w:rsid w:val="00BD4A6B"/>
    <w:rsid w:val="00BD5C6E"/>
    <w:rsid w:val="00BD62FF"/>
    <w:rsid w:val="00BD7884"/>
    <w:rsid w:val="00BD7941"/>
    <w:rsid w:val="00BE1DC1"/>
    <w:rsid w:val="00BE22F1"/>
    <w:rsid w:val="00BE2A61"/>
    <w:rsid w:val="00BE2B2D"/>
    <w:rsid w:val="00BE3435"/>
    <w:rsid w:val="00BE36CE"/>
    <w:rsid w:val="00BE39A7"/>
    <w:rsid w:val="00BE3DC4"/>
    <w:rsid w:val="00BE3EBE"/>
    <w:rsid w:val="00BE4E14"/>
    <w:rsid w:val="00BE4F87"/>
    <w:rsid w:val="00BE5B2D"/>
    <w:rsid w:val="00BE6419"/>
    <w:rsid w:val="00BE6592"/>
    <w:rsid w:val="00BE76F6"/>
    <w:rsid w:val="00BF11E6"/>
    <w:rsid w:val="00BF15A3"/>
    <w:rsid w:val="00BF1A1B"/>
    <w:rsid w:val="00BF33D6"/>
    <w:rsid w:val="00BF4CF1"/>
    <w:rsid w:val="00BF4E75"/>
    <w:rsid w:val="00BF6BC0"/>
    <w:rsid w:val="00C00465"/>
    <w:rsid w:val="00C0125E"/>
    <w:rsid w:val="00C025C4"/>
    <w:rsid w:val="00C02E94"/>
    <w:rsid w:val="00C0334F"/>
    <w:rsid w:val="00C03394"/>
    <w:rsid w:val="00C034D0"/>
    <w:rsid w:val="00C04996"/>
    <w:rsid w:val="00C04EFB"/>
    <w:rsid w:val="00C11597"/>
    <w:rsid w:val="00C116DD"/>
    <w:rsid w:val="00C11F92"/>
    <w:rsid w:val="00C14267"/>
    <w:rsid w:val="00C142A5"/>
    <w:rsid w:val="00C14515"/>
    <w:rsid w:val="00C1541D"/>
    <w:rsid w:val="00C1570D"/>
    <w:rsid w:val="00C16108"/>
    <w:rsid w:val="00C1612D"/>
    <w:rsid w:val="00C165EB"/>
    <w:rsid w:val="00C16D36"/>
    <w:rsid w:val="00C204B2"/>
    <w:rsid w:val="00C22A4D"/>
    <w:rsid w:val="00C22C3B"/>
    <w:rsid w:val="00C23268"/>
    <w:rsid w:val="00C244E6"/>
    <w:rsid w:val="00C2455A"/>
    <w:rsid w:val="00C24AE9"/>
    <w:rsid w:val="00C2620F"/>
    <w:rsid w:val="00C26A4D"/>
    <w:rsid w:val="00C278BD"/>
    <w:rsid w:val="00C27CB3"/>
    <w:rsid w:val="00C305EB"/>
    <w:rsid w:val="00C30D6E"/>
    <w:rsid w:val="00C31F17"/>
    <w:rsid w:val="00C325A9"/>
    <w:rsid w:val="00C32D1F"/>
    <w:rsid w:val="00C33618"/>
    <w:rsid w:val="00C33CFD"/>
    <w:rsid w:val="00C33D86"/>
    <w:rsid w:val="00C33F43"/>
    <w:rsid w:val="00C34294"/>
    <w:rsid w:val="00C3536E"/>
    <w:rsid w:val="00C358CD"/>
    <w:rsid w:val="00C361AB"/>
    <w:rsid w:val="00C36798"/>
    <w:rsid w:val="00C36DEA"/>
    <w:rsid w:val="00C372B0"/>
    <w:rsid w:val="00C37528"/>
    <w:rsid w:val="00C40AED"/>
    <w:rsid w:val="00C40B61"/>
    <w:rsid w:val="00C41BD1"/>
    <w:rsid w:val="00C41C30"/>
    <w:rsid w:val="00C42257"/>
    <w:rsid w:val="00C43526"/>
    <w:rsid w:val="00C43531"/>
    <w:rsid w:val="00C4373A"/>
    <w:rsid w:val="00C43860"/>
    <w:rsid w:val="00C44004"/>
    <w:rsid w:val="00C4444F"/>
    <w:rsid w:val="00C45A65"/>
    <w:rsid w:val="00C46A58"/>
    <w:rsid w:val="00C46BE3"/>
    <w:rsid w:val="00C46C72"/>
    <w:rsid w:val="00C47540"/>
    <w:rsid w:val="00C5002E"/>
    <w:rsid w:val="00C503CA"/>
    <w:rsid w:val="00C51284"/>
    <w:rsid w:val="00C52729"/>
    <w:rsid w:val="00C533CA"/>
    <w:rsid w:val="00C5392E"/>
    <w:rsid w:val="00C5549B"/>
    <w:rsid w:val="00C55998"/>
    <w:rsid w:val="00C55BA3"/>
    <w:rsid w:val="00C56065"/>
    <w:rsid w:val="00C5636B"/>
    <w:rsid w:val="00C56564"/>
    <w:rsid w:val="00C56866"/>
    <w:rsid w:val="00C57018"/>
    <w:rsid w:val="00C57936"/>
    <w:rsid w:val="00C601B8"/>
    <w:rsid w:val="00C61EC1"/>
    <w:rsid w:val="00C64559"/>
    <w:rsid w:val="00C65075"/>
    <w:rsid w:val="00C661EE"/>
    <w:rsid w:val="00C66B8E"/>
    <w:rsid w:val="00C674C0"/>
    <w:rsid w:val="00C67DE7"/>
    <w:rsid w:val="00C70D36"/>
    <w:rsid w:val="00C712A8"/>
    <w:rsid w:val="00C714A0"/>
    <w:rsid w:val="00C71566"/>
    <w:rsid w:val="00C72265"/>
    <w:rsid w:val="00C72556"/>
    <w:rsid w:val="00C7269E"/>
    <w:rsid w:val="00C72C95"/>
    <w:rsid w:val="00C73D34"/>
    <w:rsid w:val="00C7450F"/>
    <w:rsid w:val="00C748F1"/>
    <w:rsid w:val="00C75E34"/>
    <w:rsid w:val="00C75E98"/>
    <w:rsid w:val="00C764F1"/>
    <w:rsid w:val="00C76D5E"/>
    <w:rsid w:val="00C779E6"/>
    <w:rsid w:val="00C803E9"/>
    <w:rsid w:val="00C80754"/>
    <w:rsid w:val="00C80AEC"/>
    <w:rsid w:val="00C80B84"/>
    <w:rsid w:val="00C8195F"/>
    <w:rsid w:val="00C8310E"/>
    <w:rsid w:val="00C83A8E"/>
    <w:rsid w:val="00C83D32"/>
    <w:rsid w:val="00C847A1"/>
    <w:rsid w:val="00C849F4"/>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A0247"/>
    <w:rsid w:val="00CA06BF"/>
    <w:rsid w:val="00CA1C8A"/>
    <w:rsid w:val="00CA1E2C"/>
    <w:rsid w:val="00CA217E"/>
    <w:rsid w:val="00CA286F"/>
    <w:rsid w:val="00CA299E"/>
    <w:rsid w:val="00CA2FD9"/>
    <w:rsid w:val="00CA351E"/>
    <w:rsid w:val="00CA3FA9"/>
    <w:rsid w:val="00CA4346"/>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4E27"/>
    <w:rsid w:val="00CB5F54"/>
    <w:rsid w:val="00CB72B2"/>
    <w:rsid w:val="00CC01C2"/>
    <w:rsid w:val="00CC033F"/>
    <w:rsid w:val="00CC0606"/>
    <w:rsid w:val="00CC1422"/>
    <w:rsid w:val="00CC29B1"/>
    <w:rsid w:val="00CC3464"/>
    <w:rsid w:val="00CC359C"/>
    <w:rsid w:val="00CC3A16"/>
    <w:rsid w:val="00CC44A2"/>
    <w:rsid w:val="00CC4CB5"/>
    <w:rsid w:val="00CC5170"/>
    <w:rsid w:val="00CC592C"/>
    <w:rsid w:val="00CC6B71"/>
    <w:rsid w:val="00CC78BA"/>
    <w:rsid w:val="00CD2620"/>
    <w:rsid w:val="00CD36F1"/>
    <w:rsid w:val="00CD36F2"/>
    <w:rsid w:val="00CD5021"/>
    <w:rsid w:val="00CD760E"/>
    <w:rsid w:val="00CD7B22"/>
    <w:rsid w:val="00CE0922"/>
    <w:rsid w:val="00CE0935"/>
    <w:rsid w:val="00CE0CA3"/>
    <w:rsid w:val="00CE107C"/>
    <w:rsid w:val="00CE1DA6"/>
    <w:rsid w:val="00CE1F44"/>
    <w:rsid w:val="00CE25CD"/>
    <w:rsid w:val="00CE275A"/>
    <w:rsid w:val="00CE3708"/>
    <w:rsid w:val="00CE3C9A"/>
    <w:rsid w:val="00CE3E67"/>
    <w:rsid w:val="00CE3FEC"/>
    <w:rsid w:val="00CE40F0"/>
    <w:rsid w:val="00CE440B"/>
    <w:rsid w:val="00CE4D3E"/>
    <w:rsid w:val="00CE5059"/>
    <w:rsid w:val="00CE5085"/>
    <w:rsid w:val="00CE544C"/>
    <w:rsid w:val="00CE56A8"/>
    <w:rsid w:val="00CE5FA4"/>
    <w:rsid w:val="00CE6BB0"/>
    <w:rsid w:val="00CE79B7"/>
    <w:rsid w:val="00CE7FBA"/>
    <w:rsid w:val="00CE7FE6"/>
    <w:rsid w:val="00CF0E11"/>
    <w:rsid w:val="00CF1899"/>
    <w:rsid w:val="00CF1A90"/>
    <w:rsid w:val="00CF1D15"/>
    <w:rsid w:val="00CF3124"/>
    <w:rsid w:val="00CF3773"/>
    <w:rsid w:val="00CF37E6"/>
    <w:rsid w:val="00CF381A"/>
    <w:rsid w:val="00CF490D"/>
    <w:rsid w:val="00CF4F30"/>
    <w:rsid w:val="00CF60F3"/>
    <w:rsid w:val="00CF6E65"/>
    <w:rsid w:val="00CF76D0"/>
    <w:rsid w:val="00D005C3"/>
    <w:rsid w:val="00D006A8"/>
    <w:rsid w:val="00D00AEA"/>
    <w:rsid w:val="00D00D38"/>
    <w:rsid w:val="00D01521"/>
    <w:rsid w:val="00D02040"/>
    <w:rsid w:val="00D03FB7"/>
    <w:rsid w:val="00D04063"/>
    <w:rsid w:val="00D04874"/>
    <w:rsid w:val="00D04961"/>
    <w:rsid w:val="00D04DEB"/>
    <w:rsid w:val="00D04DF2"/>
    <w:rsid w:val="00D04E75"/>
    <w:rsid w:val="00D0523C"/>
    <w:rsid w:val="00D05525"/>
    <w:rsid w:val="00D056C7"/>
    <w:rsid w:val="00D06E1D"/>
    <w:rsid w:val="00D075CE"/>
    <w:rsid w:val="00D10058"/>
    <w:rsid w:val="00D100AD"/>
    <w:rsid w:val="00D100CD"/>
    <w:rsid w:val="00D1049A"/>
    <w:rsid w:val="00D108FA"/>
    <w:rsid w:val="00D1108B"/>
    <w:rsid w:val="00D1126E"/>
    <w:rsid w:val="00D12581"/>
    <w:rsid w:val="00D12703"/>
    <w:rsid w:val="00D131BF"/>
    <w:rsid w:val="00D1328A"/>
    <w:rsid w:val="00D137D1"/>
    <w:rsid w:val="00D140CA"/>
    <w:rsid w:val="00D143A8"/>
    <w:rsid w:val="00D147AF"/>
    <w:rsid w:val="00D1578C"/>
    <w:rsid w:val="00D158CE"/>
    <w:rsid w:val="00D15B85"/>
    <w:rsid w:val="00D16117"/>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FFF"/>
    <w:rsid w:val="00D33D45"/>
    <w:rsid w:val="00D346C6"/>
    <w:rsid w:val="00D349BF"/>
    <w:rsid w:val="00D34FA5"/>
    <w:rsid w:val="00D35466"/>
    <w:rsid w:val="00D35BB2"/>
    <w:rsid w:val="00D35CF0"/>
    <w:rsid w:val="00D361CA"/>
    <w:rsid w:val="00D36DC7"/>
    <w:rsid w:val="00D36EDD"/>
    <w:rsid w:val="00D37097"/>
    <w:rsid w:val="00D374F5"/>
    <w:rsid w:val="00D40E10"/>
    <w:rsid w:val="00D41379"/>
    <w:rsid w:val="00D4140D"/>
    <w:rsid w:val="00D417C6"/>
    <w:rsid w:val="00D4262D"/>
    <w:rsid w:val="00D42A39"/>
    <w:rsid w:val="00D4353A"/>
    <w:rsid w:val="00D43FBD"/>
    <w:rsid w:val="00D4425C"/>
    <w:rsid w:val="00D449DB"/>
    <w:rsid w:val="00D472DA"/>
    <w:rsid w:val="00D47477"/>
    <w:rsid w:val="00D502A8"/>
    <w:rsid w:val="00D50E98"/>
    <w:rsid w:val="00D5247D"/>
    <w:rsid w:val="00D525E1"/>
    <w:rsid w:val="00D529B9"/>
    <w:rsid w:val="00D5322B"/>
    <w:rsid w:val="00D53476"/>
    <w:rsid w:val="00D5364E"/>
    <w:rsid w:val="00D541D1"/>
    <w:rsid w:val="00D566D4"/>
    <w:rsid w:val="00D570B4"/>
    <w:rsid w:val="00D57B41"/>
    <w:rsid w:val="00D605C4"/>
    <w:rsid w:val="00D608C6"/>
    <w:rsid w:val="00D617FA"/>
    <w:rsid w:val="00D623F0"/>
    <w:rsid w:val="00D63F18"/>
    <w:rsid w:val="00D64622"/>
    <w:rsid w:val="00D647B8"/>
    <w:rsid w:val="00D66AC3"/>
    <w:rsid w:val="00D67027"/>
    <w:rsid w:val="00D673A3"/>
    <w:rsid w:val="00D67A7B"/>
    <w:rsid w:val="00D70675"/>
    <w:rsid w:val="00D70908"/>
    <w:rsid w:val="00D70B30"/>
    <w:rsid w:val="00D71364"/>
    <w:rsid w:val="00D714F9"/>
    <w:rsid w:val="00D71C66"/>
    <w:rsid w:val="00D72B27"/>
    <w:rsid w:val="00D732FC"/>
    <w:rsid w:val="00D73FB1"/>
    <w:rsid w:val="00D74EE0"/>
    <w:rsid w:val="00D75C04"/>
    <w:rsid w:val="00D75DA9"/>
    <w:rsid w:val="00D76E01"/>
    <w:rsid w:val="00D76F6F"/>
    <w:rsid w:val="00D773CF"/>
    <w:rsid w:val="00D77807"/>
    <w:rsid w:val="00D77FE1"/>
    <w:rsid w:val="00D800BC"/>
    <w:rsid w:val="00D8029E"/>
    <w:rsid w:val="00D804F7"/>
    <w:rsid w:val="00D8058E"/>
    <w:rsid w:val="00D81553"/>
    <w:rsid w:val="00D81B84"/>
    <w:rsid w:val="00D81CB7"/>
    <w:rsid w:val="00D83235"/>
    <w:rsid w:val="00D83711"/>
    <w:rsid w:val="00D83A6A"/>
    <w:rsid w:val="00D8421D"/>
    <w:rsid w:val="00D84B2A"/>
    <w:rsid w:val="00D85193"/>
    <w:rsid w:val="00D859E5"/>
    <w:rsid w:val="00D85A3F"/>
    <w:rsid w:val="00D8669D"/>
    <w:rsid w:val="00D86CB9"/>
    <w:rsid w:val="00D86EE5"/>
    <w:rsid w:val="00D8774E"/>
    <w:rsid w:val="00D90C57"/>
    <w:rsid w:val="00D9113B"/>
    <w:rsid w:val="00D91984"/>
    <w:rsid w:val="00D92323"/>
    <w:rsid w:val="00D92E45"/>
    <w:rsid w:val="00D93136"/>
    <w:rsid w:val="00D93C2E"/>
    <w:rsid w:val="00D9468B"/>
    <w:rsid w:val="00D94856"/>
    <w:rsid w:val="00D95107"/>
    <w:rsid w:val="00D9577E"/>
    <w:rsid w:val="00D95917"/>
    <w:rsid w:val="00D95CDE"/>
    <w:rsid w:val="00D95D14"/>
    <w:rsid w:val="00D95FF2"/>
    <w:rsid w:val="00D966A3"/>
    <w:rsid w:val="00D969DE"/>
    <w:rsid w:val="00D97485"/>
    <w:rsid w:val="00D97AC7"/>
    <w:rsid w:val="00D97B61"/>
    <w:rsid w:val="00D97EA0"/>
    <w:rsid w:val="00DA0E1A"/>
    <w:rsid w:val="00DA19E5"/>
    <w:rsid w:val="00DA2374"/>
    <w:rsid w:val="00DA2CBC"/>
    <w:rsid w:val="00DA2D3B"/>
    <w:rsid w:val="00DA31C7"/>
    <w:rsid w:val="00DA394C"/>
    <w:rsid w:val="00DA4426"/>
    <w:rsid w:val="00DA5F77"/>
    <w:rsid w:val="00DA6142"/>
    <w:rsid w:val="00DA6217"/>
    <w:rsid w:val="00DA75AE"/>
    <w:rsid w:val="00DB11DA"/>
    <w:rsid w:val="00DB1221"/>
    <w:rsid w:val="00DB1300"/>
    <w:rsid w:val="00DB1408"/>
    <w:rsid w:val="00DB17EC"/>
    <w:rsid w:val="00DB193D"/>
    <w:rsid w:val="00DB21FF"/>
    <w:rsid w:val="00DB252A"/>
    <w:rsid w:val="00DB370D"/>
    <w:rsid w:val="00DB38C6"/>
    <w:rsid w:val="00DB39C2"/>
    <w:rsid w:val="00DB3B41"/>
    <w:rsid w:val="00DB3F4C"/>
    <w:rsid w:val="00DB480D"/>
    <w:rsid w:val="00DB4B52"/>
    <w:rsid w:val="00DB5AC9"/>
    <w:rsid w:val="00DB669B"/>
    <w:rsid w:val="00DB6F38"/>
    <w:rsid w:val="00DC07F3"/>
    <w:rsid w:val="00DC0E63"/>
    <w:rsid w:val="00DC1B97"/>
    <w:rsid w:val="00DC2740"/>
    <w:rsid w:val="00DC27A2"/>
    <w:rsid w:val="00DC317A"/>
    <w:rsid w:val="00DC5555"/>
    <w:rsid w:val="00DC56B3"/>
    <w:rsid w:val="00DC704D"/>
    <w:rsid w:val="00DC71DA"/>
    <w:rsid w:val="00DD041B"/>
    <w:rsid w:val="00DD0C1B"/>
    <w:rsid w:val="00DD10A0"/>
    <w:rsid w:val="00DD16EB"/>
    <w:rsid w:val="00DD1D8E"/>
    <w:rsid w:val="00DD287F"/>
    <w:rsid w:val="00DD2C74"/>
    <w:rsid w:val="00DD2FCF"/>
    <w:rsid w:val="00DD3A85"/>
    <w:rsid w:val="00DD3C5D"/>
    <w:rsid w:val="00DD4C27"/>
    <w:rsid w:val="00DD54D4"/>
    <w:rsid w:val="00DD56C4"/>
    <w:rsid w:val="00DD6F5B"/>
    <w:rsid w:val="00DD7D83"/>
    <w:rsid w:val="00DE03D3"/>
    <w:rsid w:val="00DE0985"/>
    <w:rsid w:val="00DE0C36"/>
    <w:rsid w:val="00DE13CA"/>
    <w:rsid w:val="00DE3142"/>
    <w:rsid w:val="00DE35CC"/>
    <w:rsid w:val="00DE3CCB"/>
    <w:rsid w:val="00DE607E"/>
    <w:rsid w:val="00DE7F11"/>
    <w:rsid w:val="00DF0459"/>
    <w:rsid w:val="00DF048D"/>
    <w:rsid w:val="00DF05AC"/>
    <w:rsid w:val="00DF0779"/>
    <w:rsid w:val="00DF1151"/>
    <w:rsid w:val="00DF118F"/>
    <w:rsid w:val="00DF16C3"/>
    <w:rsid w:val="00DF171B"/>
    <w:rsid w:val="00DF19B2"/>
    <w:rsid w:val="00DF1B65"/>
    <w:rsid w:val="00DF1C6C"/>
    <w:rsid w:val="00DF3F9D"/>
    <w:rsid w:val="00DF41AE"/>
    <w:rsid w:val="00DF50C7"/>
    <w:rsid w:val="00DF6183"/>
    <w:rsid w:val="00E00A7F"/>
    <w:rsid w:val="00E01451"/>
    <w:rsid w:val="00E01C0E"/>
    <w:rsid w:val="00E01EEA"/>
    <w:rsid w:val="00E02BF3"/>
    <w:rsid w:val="00E031ED"/>
    <w:rsid w:val="00E03DB7"/>
    <w:rsid w:val="00E04A26"/>
    <w:rsid w:val="00E04F65"/>
    <w:rsid w:val="00E04FC7"/>
    <w:rsid w:val="00E057C1"/>
    <w:rsid w:val="00E061A8"/>
    <w:rsid w:val="00E062FC"/>
    <w:rsid w:val="00E06557"/>
    <w:rsid w:val="00E07755"/>
    <w:rsid w:val="00E07B04"/>
    <w:rsid w:val="00E07E08"/>
    <w:rsid w:val="00E10A2E"/>
    <w:rsid w:val="00E1190F"/>
    <w:rsid w:val="00E12509"/>
    <w:rsid w:val="00E12966"/>
    <w:rsid w:val="00E14193"/>
    <w:rsid w:val="00E1495F"/>
    <w:rsid w:val="00E14B82"/>
    <w:rsid w:val="00E15471"/>
    <w:rsid w:val="00E15E1A"/>
    <w:rsid w:val="00E16842"/>
    <w:rsid w:val="00E16F58"/>
    <w:rsid w:val="00E17066"/>
    <w:rsid w:val="00E20B52"/>
    <w:rsid w:val="00E221CB"/>
    <w:rsid w:val="00E224E6"/>
    <w:rsid w:val="00E240C3"/>
    <w:rsid w:val="00E24595"/>
    <w:rsid w:val="00E24A76"/>
    <w:rsid w:val="00E24F65"/>
    <w:rsid w:val="00E265CF"/>
    <w:rsid w:val="00E270CF"/>
    <w:rsid w:val="00E27DCF"/>
    <w:rsid w:val="00E27E36"/>
    <w:rsid w:val="00E3064C"/>
    <w:rsid w:val="00E30ACE"/>
    <w:rsid w:val="00E32019"/>
    <w:rsid w:val="00E32107"/>
    <w:rsid w:val="00E33562"/>
    <w:rsid w:val="00E34BC8"/>
    <w:rsid w:val="00E350B0"/>
    <w:rsid w:val="00E36358"/>
    <w:rsid w:val="00E36505"/>
    <w:rsid w:val="00E37D78"/>
    <w:rsid w:val="00E40AAD"/>
    <w:rsid w:val="00E41142"/>
    <w:rsid w:val="00E42346"/>
    <w:rsid w:val="00E42512"/>
    <w:rsid w:val="00E42D7D"/>
    <w:rsid w:val="00E43ECE"/>
    <w:rsid w:val="00E4546D"/>
    <w:rsid w:val="00E45AB9"/>
    <w:rsid w:val="00E4608F"/>
    <w:rsid w:val="00E4663E"/>
    <w:rsid w:val="00E466E4"/>
    <w:rsid w:val="00E47769"/>
    <w:rsid w:val="00E47A3F"/>
    <w:rsid w:val="00E47DE5"/>
    <w:rsid w:val="00E508B5"/>
    <w:rsid w:val="00E512E8"/>
    <w:rsid w:val="00E5257D"/>
    <w:rsid w:val="00E530AC"/>
    <w:rsid w:val="00E53E74"/>
    <w:rsid w:val="00E545CF"/>
    <w:rsid w:val="00E54798"/>
    <w:rsid w:val="00E54F00"/>
    <w:rsid w:val="00E563DA"/>
    <w:rsid w:val="00E5656A"/>
    <w:rsid w:val="00E56BEA"/>
    <w:rsid w:val="00E56CB1"/>
    <w:rsid w:val="00E5700C"/>
    <w:rsid w:val="00E57F13"/>
    <w:rsid w:val="00E600E4"/>
    <w:rsid w:val="00E60FB9"/>
    <w:rsid w:val="00E61A9B"/>
    <w:rsid w:val="00E61EF9"/>
    <w:rsid w:val="00E62615"/>
    <w:rsid w:val="00E6327A"/>
    <w:rsid w:val="00E6376F"/>
    <w:rsid w:val="00E63948"/>
    <w:rsid w:val="00E658A2"/>
    <w:rsid w:val="00E65D05"/>
    <w:rsid w:val="00E66484"/>
    <w:rsid w:val="00E67759"/>
    <w:rsid w:val="00E706FC"/>
    <w:rsid w:val="00E70CDA"/>
    <w:rsid w:val="00E71AA9"/>
    <w:rsid w:val="00E71C29"/>
    <w:rsid w:val="00E72030"/>
    <w:rsid w:val="00E72694"/>
    <w:rsid w:val="00E72813"/>
    <w:rsid w:val="00E729CD"/>
    <w:rsid w:val="00E73137"/>
    <w:rsid w:val="00E73CEC"/>
    <w:rsid w:val="00E740DA"/>
    <w:rsid w:val="00E74143"/>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3209"/>
    <w:rsid w:val="00E83221"/>
    <w:rsid w:val="00E84824"/>
    <w:rsid w:val="00E853B4"/>
    <w:rsid w:val="00E85DB7"/>
    <w:rsid w:val="00E85E2A"/>
    <w:rsid w:val="00E862C0"/>
    <w:rsid w:val="00E871F6"/>
    <w:rsid w:val="00E87841"/>
    <w:rsid w:val="00E90CBE"/>
    <w:rsid w:val="00E91B4C"/>
    <w:rsid w:val="00E927D5"/>
    <w:rsid w:val="00E93886"/>
    <w:rsid w:val="00E944E1"/>
    <w:rsid w:val="00E954F2"/>
    <w:rsid w:val="00E95A36"/>
    <w:rsid w:val="00E96DED"/>
    <w:rsid w:val="00E97B8B"/>
    <w:rsid w:val="00EA0260"/>
    <w:rsid w:val="00EA04D5"/>
    <w:rsid w:val="00EA053C"/>
    <w:rsid w:val="00EA1201"/>
    <w:rsid w:val="00EA13DD"/>
    <w:rsid w:val="00EA174F"/>
    <w:rsid w:val="00EA23C3"/>
    <w:rsid w:val="00EA2DD3"/>
    <w:rsid w:val="00EA2FCC"/>
    <w:rsid w:val="00EA3303"/>
    <w:rsid w:val="00EA375B"/>
    <w:rsid w:val="00EA4CCB"/>
    <w:rsid w:val="00EA500C"/>
    <w:rsid w:val="00EA54B2"/>
    <w:rsid w:val="00EA6993"/>
    <w:rsid w:val="00EA786D"/>
    <w:rsid w:val="00EA78C7"/>
    <w:rsid w:val="00EA7939"/>
    <w:rsid w:val="00EB0285"/>
    <w:rsid w:val="00EB0574"/>
    <w:rsid w:val="00EB0607"/>
    <w:rsid w:val="00EB17BE"/>
    <w:rsid w:val="00EB1BCB"/>
    <w:rsid w:val="00EB3E1E"/>
    <w:rsid w:val="00EB4CE1"/>
    <w:rsid w:val="00EB4EF6"/>
    <w:rsid w:val="00EB5014"/>
    <w:rsid w:val="00EB58B4"/>
    <w:rsid w:val="00EB5E3D"/>
    <w:rsid w:val="00EB5F8D"/>
    <w:rsid w:val="00EB6652"/>
    <w:rsid w:val="00EB6800"/>
    <w:rsid w:val="00EB7D94"/>
    <w:rsid w:val="00EC03FB"/>
    <w:rsid w:val="00EC08F6"/>
    <w:rsid w:val="00EC0E54"/>
    <w:rsid w:val="00EC14B7"/>
    <w:rsid w:val="00EC1912"/>
    <w:rsid w:val="00EC2480"/>
    <w:rsid w:val="00EC289D"/>
    <w:rsid w:val="00EC318A"/>
    <w:rsid w:val="00EC35C9"/>
    <w:rsid w:val="00EC4172"/>
    <w:rsid w:val="00EC4678"/>
    <w:rsid w:val="00EC470A"/>
    <w:rsid w:val="00EC4D9F"/>
    <w:rsid w:val="00EC5692"/>
    <w:rsid w:val="00EC6E5B"/>
    <w:rsid w:val="00EC79B9"/>
    <w:rsid w:val="00EC7C93"/>
    <w:rsid w:val="00ED0CB9"/>
    <w:rsid w:val="00ED2AAF"/>
    <w:rsid w:val="00ED432F"/>
    <w:rsid w:val="00ED4FD3"/>
    <w:rsid w:val="00ED5179"/>
    <w:rsid w:val="00ED5970"/>
    <w:rsid w:val="00ED5DE3"/>
    <w:rsid w:val="00ED658E"/>
    <w:rsid w:val="00ED6A35"/>
    <w:rsid w:val="00ED6E01"/>
    <w:rsid w:val="00ED7456"/>
    <w:rsid w:val="00ED7508"/>
    <w:rsid w:val="00ED752B"/>
    <w:rsid w:val="00ED765A"/>
    <w:rsid w:val="00ED7D40"/>
    <w:rsid w:val="00EE00B3"/>
    <w:rsid w:val="00EE010C"/>
    <w:rsid w:val="00EE06AB"/>
    <w:rsid w:val="00EE1637"/>
    <w:rsid w:val="00EE1C74"/>
    <w:rsid w:val="00EE42AD"/>
    <w:rsid w:val="00EE466E"/>
    <w:rsid w:val="00EE4DC7"/>
    <w:rsid w:val="00EE55AC"/>
    <w:rsid w:val="00EE5600"/>
    <w:rsid w:val="00EE5B7B"/>
    <w:rsid w:val="00EE5FF3"/>
    <w:rsid w:val="00EE6F44"/>
    <w:rsid w:val="00EE701C"/>
    <w:rsid w:val="00EE77BC"/>
    <w:rsid w:val="00EE7A5B"/>
    <w:rsid w:val="00EF03A0"/>
    <w:rsid w:val="00EF0807"/>
    <w:rsid w:val="00EF11F2"/>
    <w:rsid w:val="00EF13C9"/>
    <w:rsid w:val="00EF240E"/>
    <w:rsid w:val="00EF25A3"/>
    <w:rsid w:val="00EF29DE"/>
    <w:rsid w:val="00EF2E40"/>
    <w:rsid w:val="00EF307A"/>
    <w:rsid w:val="00EF396E"/>
    <w:rsid w:val="00EF3ED1"/>
    <w:rsid w:val="00EF3F51"/>
    <w:rsid w:val="00EF4732"/>
    <w:rsid w:val="00EF4ED1"/>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EDD"/>
    <w:rsid w:val="00F1008D"/>
    <w:rsid w:val="00F113F5"/>
    <w:rsid w:val="00F11875"/>
    <w:rsid w:val="00F11F03"/>
    <w:rsid w:val="00F13A30"/>
    <w:rsid w:val="00F13D1F"/>
    <w:rsid w:val="00F15F7E"/>
    <w:rsid w:val="00F17047"/>
    <w:rsid w:val="00F17B99"/>
    <w:rsid w:val="00F2017D"/>
    <w:rsid w:val="00F222C0"/>
    <w:rsid w:val="00F22523"/>
    <w:rsid w:val="00F22952"/>
    <w:rsid w:val="00F23186"/>
    <w:rsid w:val="00F2346B"/>
    <w:rsid w:val="00F2385E"/>
    <w:rsid w:val="00F23965"/>
    <w:rsid w:val="00F244B2"/>
    <w:rsid w:val="00F25D14"/>
    <w:rsid w:val="00F268FA"/>
    <w:rsid w:val="00F276E0"/>
    <w:rsid w:val="00F305FB"/>
    <w:rsid w:val="00F309EA"/>
    <w:rsid w:val="00F315F4"/>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AAF"/>
    <w:rsid w:val="00F45D4C"/>
    <w:rsid w:val="00F45F29"/>
    <w:rsid w:val="00F46DE2"/>
    <w:rsid w:val="00F47998"/>
    <w:rsid w:val="00F47BBD"/>
    <w:rsid w:val="00F50457"/>
    <w:rsid w:val="00F504D0"/>
    <w:rsid w:val="00F5071A"/>
    <w:rsid w:val="00F507C0"/>
    <w:rsid w:val="00F5096A"/>
    <w:rsid w:val="00F50B13"/>
    <w:rsid w:val="00F525FA"/>
    <w:rsid w:val="00F52BCC"/>
    <w:rsid w:val="00F5377C"/>
    <w:rsid w:val="00F540D9"/>
    <w:rsid w:val="00F55297"/>
    <w:rsid w:val="00F5696D"/>
    <w:rsid w:val="00F573EF"/>
    <w:rsid w:val="00F60479"/>
    <w:rsid w:val="00F60D2F"/>
    <w:rsid w:val="00F614F1"/>
    <w:rsid w:val="00F62139"/>
    <w:rsid w:val="00F622F3"/>
    <w:rsid w:val="00F62757"/>
    <w:rsid w:val="00F62D34"/>
    <w:rsid w:val="00F63A19"/>
    <w:rsid w:val="00F6604A"/>
    <w:rsid w:val="00F661DD"/>
    <w:rsid w:val="00F66297"/>
    <w:rsid w:val="00F66803"/>
    <w:rsid w:val="00F66A63"/>
    <w:rsid w:val="00F66A7C"/>
    <w:rsid w:val="00F676D1"/>
    <w:rsid w:val="00F676E8"/>
    <w:rsid w:val="00F67AA2"/>
    <w:rsid w:val="00F67B8D"/>
    <w:rsid w:val="00F70051"/>
    <w:rsid w:val="00F7211B"/>
    <w:rsid w:val="00F73B25"/>
    <w:rsid w:val="00F73E9C"/>
    <w:rsid w:val="00F7401C"/>
    <w:rsid w:val="00F752B9"/>
    <w:rsid w:val="00F754EB"/>
    <w:rsid w:val="00F7589A"/>
    <w:rsid w:val="00F75B96"/>
    <w:rsid w:val="00F7759C"/>
    <w:rsid w:val="00F77621"/>
    <w:rsid w:val="00F77679"/>
    <w:rsid w:val="00F77806"/>
    <w:rsid w:val="00F8031D"/>
    <w:rsid w:val="00F80438"/>
    <w:rsid w:val="00F812CC"/>
    <w:rsid w:val="00F82BB0"/>
    <w:rsid w:val="00F854BF"/>
    <w:rsid w:val="00F8601E"/>
    <w:rsid w:val="00F8627C"/>
    <w:rsid w:val="00F90B99"/>
    <w:rsid w:val="00F92C8A"/>
    <w:rsid w:val="00F92EFD"/>
    <w:rsid w:val="00F9303D"/>
    <w:rsid w:val="00F9346F"/>
    <w:rsid w:val="00F94015"/>
    <w:rsid w:val="00F94B85"/>
    <w:rsid w:val="00F954D3"/>
    <w:rsid w:val="00F96909"/>
    <w:rsid w:val="00F9702A"/>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233D"/>
    <w:rsid w:val="00FB2867"/>
    <w:rsid w:val="00FB3565"/>
    <w:rsid w:val="00FB3B31"/>
    <w:rsid w:val="00FB3E22"/>
    <w:rsid w:val="00FB450F"/>
    <w:rsid w:val="00FB539A"/>
    <w:rsid w:val="00FB5F66"/>
    <w:rsid w:val="00FB64DD"/>
    <w:rsid w:val="00FB6917"/>
    <w:rsid w:val="00FB6AA0"/>
    <w:rsid w:val="00FB6B29"/>
    <w:rsid w:val="00FB6C9B"/>
    <w:rsid w:val="00FB797B"/>
    <w:rsid w:val="00FB7B95"/>
    <w:rsid w:val="00FC0A3B"/>
    <w:rsid w:val="00FC115A"/>
    <w:rsid w:val="00FC1A57"/>
    <w:rsid w:val="00FC1C68"/>
    <w:rsid w:val="00FC1CB8"/>
    <w:rsid w:val="00FC1E8E"/>
    <w:rsid w:val="00FC27B5"/>
    <w:rsid w:val="00FC2AB6"/>
    <w:rsid w:val="00FC390B"/>
    <w:rsid w:val="00FC3E91"/>
    <w:rsid w:val="00FC460E"/>
    <w:rsid w:val="00FC461A"/>
    <w:rsid w:val="00FC47B0"/>
    <w:rsid w:val="00FC5E00"/>
    <w:rsid w:val="00FC6416"/>
    <w:rsid w:val="00FC700E"/>
    <w:rsid w:val="00FC7578"/>
    <w:rsid w:val="00FC7C7B"/>
    <w:rsid w:val="00FC7E24"/>
    <w:rsid w:val="00FC7EC2"/>
    <w:rsid w:val="00FD0F70"/>
    <w:rsid w:val="00FD158B"/>
    <w:rsid w:val="00FD278C"/>
    <w:rsid w:val="00FD28BE"/>
    <w:rsid w:val="00FD3F0F"/>
    <w:rsid w:val="00FD40DC"/>
    <w:rsid w:val="00FD41DF"/>
    <w:rsid w:val="00FD48B1"/>
    <w:rsid w:val="00FD4B64"/>
    <w:rsid w:val="00FD6216"/>
    <w:rsid w:val="00FD668C"/>
    <w:rsid w:val="00FD711B"/>
    <w:rsid w:val="00FD7A68"/>
    <w:rsid w:val="00FD7BB5"/>
    <w:rsid w:val="00FD7CDD"/>
    <w:rsid w:val="00FE156E"/>
    <w:rsid w:val="00FE1C76"/>
    <w:rsid w:val="00FE2056"/>
    <w:rsid w:val="00FE28AA"/>
    <w:rsid w:val="00FE2BE8"/>
    <w:rsid w:val="00FE39D5"/>
    <w:rsid w:val="00FE3D7A"/>
    <w:rsid w:val="00FE457F"/>
    <w:rsid w:val="00FE509A"/>
    <w:rsid w:val="00FE5CD0"/>
    <w:rsid w:val="00FE71DC"/>
    <w:rsid w:val="00FE73FB"/>
    <w:rsid w:val="00FE7CA4"/>
    <w:rsid w:val="00FF0418"/>
    <w:rsid w:val="00FF0B82"/>
    <w:rsid w:val="00FF352B"/>
    <w:rsid w:val="00FF38A0"/>
    <w:rsid w:val="00FF456A"/>
    <w:rsid w:val="00FF4DC7"/>
    <w:rsid w:val="00FF4F6C"/>
    <w:rsid w:val="00FF589B"/>
    <w:rsid w:val="00FF5C1B"/>
    <w:rsid w:val="00FF5C2F"/>
    <w:rsid w:val="00FF5CB3"/>
    <w:rsid w:val="00FF5F50"/>
    <w:rsid w:val="00FF6556"/>
    <w:rsid w:val="00FF67CC"/>
    <w:rsid w:val="00FF6B76"/>
    <w:rsid w:val="00FF754B"/>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98/rspb.2011.2671" TargetMode="External"/><Relationship Id="rId2" Type="http://schemas.openxmlformats.org/officeDocument/2006/relationships/hyperlink" Target="http://dx.doi.org/10.13140/RG.2.2.25743.66724" TargetMode="External"/><Relationship Id="rId1" Type="http://schemas.openxmlformats.org/officeDocument/2006/relationships/hyperlink" Target="https://doi.org/10.1080/21664250.2021.1894815" TargetMode="External"/><Relationship Id="rId4" Type="http://schemas.openxmlformats.org/officeDocument/2006/relationships/hyperlink" Target="https://doi.org/10.1007/s12237-023-01171-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eader" Target="header1.xml"/><Relationship Id="rId26" Type="http://schemas.openxmlformats.org/officeDocument/2006/relationships/hyperlink" Target="https://github.com/stefanielane/CommunityStability.git" TargetMode="External"/><Relationship Id="rId3" Type="http://schemas.openxmlformats.org/officeDocument/2006/relationships/customXml" Target="../customXml/item3.xml"/><Relationship Id="rId21" Type="http://schemas.openxmlformats.org/officeDocument/2006/relationships/image" Target="media/image3.png"/><Relationship Id="rId34" Type="http://schemas.microsoft.com/office/2018/08/relationships/commentsExtensible" Target="commentsExtensib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image" Target="media/image6.png"/><Relationship Id="rId33" Type="http://schemas.openxmlformats.org/officeDocument/2006/relationships/theme" Target="theme/theme1.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2.png"/><Relationship Id="rId29" Type="http://schemas.openxmlformats.org/officeDocument/2006/relationships/image" Target="media/image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header" Target="header2.xml"/><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5.svg"/><Relationship Id="rId28"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4.png"/><Relationship Id="rId27" Type="http://schemas.openxmlformats.org/officeDocument/2006/relationships/hyperlink" Target="https://doi.org/10.5061/dryad.r7sqv9sh8" TargetMode="External"/><Relationship Id="rId30" Type="http://schemas.openxmlformats.org/officeDocument/2006/relationships/image" Target="media/image9.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2.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 ds:uri="http://purl.org/dc/elements/1.1/"/>
    <ds:schemaRef ds:uri="http://schemas.openxmlformats.org/package/2006/metadata/core-properties"/>
    <ds:schemaRef ds:uri="http://purl.org/dc/terms/"/>
    <ds:schemaRef ds:uri="http://www.w3.org/XML/1998/namespace"/>
    <ds:schemaRef ds:uri="http://schemas.microsoft.com/office/2006/documentManagement/types"/>
    <ds:schemaRef ds:uri="360018dd-41eb-4458-b1d4-4b46a95a2b02"/>
    <ds:schemaRef ds:uri="8c008993-a31f-4b40-b1f3-88dd9c6e1924"/>
    <ds:schemaRef ds:uri="http://purl.org/dc/dcmitype/"/>
  </ds:schemaRefs>
</ds:datastoreItem>
</file>

<file path=customXml/itemProps4.xml><?xml version="1.0" encoding="utf-8"?>
<ds:datastoreItem xmlns:ds="http://schemas.openxmlformats.org/officeDocument/2006/customXml" ds:itemID="{042C6383-F76D-4047-B583-68CF4AAAF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36</Pages>
  <Words>10757</Words>
  <Characters>61320</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Stefanie Lane</cp:lastModifiedBy>
  <cp:revision>20</cp:revision>
  <cp:lastPrinted>2022-07-07T18:52:00Z</cp:lastPrinted>
  <dcterms:created xsi:type="dcterms:W3CDTF">2023-02-06T19:21:00Z</dcterms:created>
  <dcterms:modified xsi:type="dcterms:W3CDTF">2023-02-08T18:37:00Z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id="6NVRayp3"/&gt;&lt;style id="http://www.zotero.org/styles/apa" locale="en-US" hasBibliography="1" bibliographyStyleHasBeenSet="1"/&gt;&lt;prefs&gt;&lt;pref name="fieldType" value="Field"/&gt;&lt;/prefs&gt;&lt;/data&gt;</vt:lpwstr>
  </property>
</Properties>
</file>