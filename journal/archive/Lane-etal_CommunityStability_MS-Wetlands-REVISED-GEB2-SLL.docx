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265F9E0"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the </w:t>
      </w:r>
      <w:del w:id="3" w:author="Lane, Stefanie" w:date="2023-09-18T11:40:00Z">
        <w:r w:rsidRPr="00C57C3F" w:rsidDel="00C57C3F">
          <w:delText xml:space="preserve">same </w:delText>
        </w:r>
      </w:del>
      <w:ins w:id="4" w:author="Lane, Stefanie" w:date="2023-09-18T11:40:00Z">
        <w:r w:rsidR="00C57C3F" w:rsidRPr="00C57C3F">
          <w:rPr>
            <w:rPrChange w:id="5" w:author="Lane, Stefanie" w:date="2023-09-18T11:41:00Z">
              <w:rPr>
                <w:highlight w:val="yellow"/>
              </w:rPr>
            </w:rPrChange>
          </w:rPr>
          <w:t>similar</w:t>
        </w:r>
      </w:ins>
      <w:del w:id="6" w:author="Lane, Stefanie" w:date="2023-09-18T11:40:00Z">
        <w:r w:rsidRPr="00C57C3F" w:rsidDel="00C57C3F">
          <w:delText>d</w:delText>
        </w:r>
      </w:del>
      <w:del w:id="7"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8"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9" w:author="Lane, Stefanie" w:date="2023-09-18T11:46:00Z">
        <w:r w:rsidR="00401995">
          <w:t xml:space="preserve">, and </w:t>
        </w:r>
      </w:ins>
      <w:ins w:id="10" w:author="Lane, Stefanie" w:date="2023-09-18T11:47:00Z">
        <w:r w:rsidR="004B3298">
          <w:t>reed canary grass (</w:t>
        </w:r>
        <w:r w:rsidR="004B3298">
          <w:rPr>
            <w:i/>
            <w:iCs/>
          </w:rPr>
          <w:t>Phalaris arundinacea</w:t>
        </w:r>
        <w:r w:rsidR="004B3298">
          <w:t>)</w:t>
        </w:r>
      </w:ins>
      <w:del w:id="11" w:author="Lane, Stefanie" w:date="2023-09-18T11:41:00Z">
        <w:r w:rsidR="001B6814" w:rsidDel="00F46E37">
          <w:delText xml:space="preserve"> and </w:delText>
        </w:r>
        <w:r w:rsidR="001B6814" w:rsidRPr="003C7E31" w:rsidDel="00F46E37">
          <w:rPr>
            <w:highlight w:val="yellow"/>
            <w:rPrChange w:id="12" w:author="Lane, Stefanie" w:date="2023-09-11T17:19:00Z">
              <w:rPr/>
            </w:rPrChange>
          </w:rPr>
          <w:delText>reed canary grass (</w:delText>
        </w:r>
        <w:r w:rsidR="001B6814" w:rsidRPr="003C7E31" w:rsidDel="00F46E37">
          <w:rPr>
            <w:i/>
            <w:highlight w:val="yellow"/>
            <w:rPrChange w:id="13"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4" w:author="Lane, Stefanie" w:date="2023-09-18T11:41:00Z">
        <w:r w:rsidRPr="00F46E37" w:rsidDel="00F46E37">
          <w:delText xml:space="preserve">pulse </w:delText>
        </w:r>
      </w:del>
      <w:ins w:id="15" w:author="Lane, Stefanie" w:date="2023-09-18T11:41:00Z">
        <w:r w:rsidR="00F46E37" w:rsidRPr="00F46E37">
          <w:rPr>
            <w:rPrChange w:id="16" w:author="Lane, Stefanie" w:date="2023-09-18T11:42:00Z">
              <w:rPr>
                <w:highlight w:val="yellow"/>
              </w:rPr>
            </w:rPrChange>
          </w:rPr>
          <w:t>direct anthropogenic</w:t>
        </w:r>
        <w:r w:rsidR="00F46E37" w:rsidRPr="00F46E37">
          <w:t xml:space="preserve"> </w:t>
        </w:r>
      </w:ins>
      <w:r w:rsidRPr="00F46E37">
        <w:t>disturbance</w:t>
      </w:r>
      <w:del w:id="17" w:author="Lane, Stefanie" w:date="2023-09-18T11:42:00Z">
        <w:r w:rsidRPr="00F46E37" w:rsidDel="00F46E37">
          <w:delText xml:space="preserve"> </w:delText>
        </w:r>
      </w:del>
      <w:del w:id="18" w:author="Lane, Stefanie" w:date="2023-07-16T15:50:00Z">
        <w:r w:rsidRPr="00F46E37" w:rsidDel="000F1B01">
          <w:delText>pressures, and</w:delText>
        </w:r>
      </w:del>
      <w:ins w:id="19" w:author="Lane, Stefanie" w:date="2023-07-16T15:51:00Z">
        <w:r w:rsidR="000F1B01" w:rsidRPr="00F46E37">
          <w:t>,</w:t>
        </w:r>
      </w:ins>
      <w:ins w:id="20"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1"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34F4E1D7" w:rsidR="004D1A85" w:rsidRDefault="004D1A85" w:rsidP="008C6DF1">
      <w:pPr>
        <w:rPr>
          <w:ins w:id="22" w:author="Lane, Stefanie" w:date="2023-09-19T10:17:00Z"/>
        </w:rPr>
      </w:pPr>
      <w:r>
        <w:t xml:space="preserve">We are grateful to Z. Davis for providing R programming </w:t>
      </w:r>
      <w:del w:id="23" w:author="Lane, Stefanie" w:date="2023-09-19T10:16:00Z">
        <w:r w:rsidDel="008A53F9">
          <w:delText>advice</w:delText>
        </w:r>
      </w:del>
      <w:ins w:id="24"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Harbour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31BA5CE4" w:rsidR="00AA2F11" w:rsidDel="00697815" w:rsidRDefault="009113BE" w:rsidP="007B0287">
      <w:pPr>
        <w:ind w:firstLine="720"/>
        <w:rPr>
          <w:del w:id="25"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6" w:author="Lane, Stefanie" w:date="2023-07-26T16:13:00Z">
        <w:r w:rsidR="003B2DDD" w:rsidDel="00563CDE">
          <w:delText xml:space="preserve">on </w:delText>
        </w:r>
      </w:del>
      <w:ins w:id="27" w:author="Lane, Stefanie" w:date="2023-07-26T16:13:00Z">
        <w:r w:rsidR="00563CDE">
          <w:t xml:space="preserve">according to </w:t>
        </w:r>
      </w:ins>
      <w:ins w:id="28" w:author="Lane, Stefanie" w:date="2023-07-26T16:11:00Z">
        <w:r w:rsidR="003F6D05">
          <w:t>daily</w:t>
        </w:r>
      </w:ins>
      <w:ins w:id="29" w:author="Lane, Stefanie" w:date="2023-07-26T16:13:00Z">
        <w:r w:rsidR="00DA71CC">
          <w:t xml:space="preserve"> and</w:t>
        </w:r>
      </w:ins>
      <w:ins w:id="30" w:author="Lane, Stefanie" w:date="2023-07-26T16:11:00Z">
        <w:r w:rsidR="003F6D05">
          <w:t xml:space="preserve"> monthly</w:t>
        </w:r>
      </w:ins>
      <w:ins w:id="31" w:author="Lane, Stefanie" w:date="2023-07-26T16:13:00Z">
        <w:r w:rsidR="00DA71CC">
          <w:t xml:space="preserve"> </w:t>
        </w:r>
        <w:r w:rsidR="009D4C55">
          <w:t xml:space="preserve">cycles, as well </w:t>
        </w:r>
      </w:ins>
      <w:ins w:id="32" w:author="Lane, Stefanie" w:date="2023-07-26T16:14:00Z">
        <w:r w:rsidR="00666FC7">
          <w:t xml:space="preserve">changes due to </w:t>
        </w:r>
      </w:ins>
      <w:ins w:id="33" w:author="Lane, Stefanie" w:date="2023-07-26T16:13:00Z">
        <w:r w:rsidR="009D4C55">
          <w:t>ecosystem scale processes such as sedimentation or marsh subsidence on</w:t>
        </w:r>
      </w:ins>
      <w:ins w:id="34"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35" w:author="Lane, Stefanie" w:date="2023-09-07T12:04:00Z">
        <w:r w:rsidR="00E77D51" w:rsidDel="007A6349">
          <w:delText>geography</w:delText>
        </w:r>
        <w:r w:rsidR="00391339" w:rsidDel="007A6349">
          <w:delText xml:space="preserve"> </w:delText>
        </w:r>
      </w:del>
      <w:ins w:id="36"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watershed  </w:t>
      </w:r>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37" w:author="Lane, Stefanie" w:date="2023-07-26T16:15:00Z">
        <w:r w:rsidR="00764763">
          <w:t xml:space="preserve">adapt to </w:t>
        </w:r>
      </w:ins>
      <w:del w:id="38"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pPr>
        <w:ind w:firstLine="720"/>
        <w:rPr>
          <w:ins w:id="39" w:author="Lane, Stefanie" w:date="2023-07-26T16:16:00Z"/>
        </w:rPr>
        <w:pPrChange w:id="40" w:author="Lane, Stefanie" w:date="2023-09-18T11:40:00Z">
          <w:pPr/>
        </w:pPrChange>
      </w:pPr>
      <w:del w:id="41"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42"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43" w:author="Lane, Stefanie" w:date="2023-09-18T11:39:00Z">
        <w:r w:rsidR="00E655FC">
          <w:t xml:space="preserve"> such as </w:t>
        </w:r>
      </w:ins>
      <w:ins w:id="44" w:author="Lane, Stefanie" w:date="2023-09-18T11:40:00Z">
        <w:r w:rsidR="00697815">
          <w:t>diking or</w:t>
        </w:r>
        <w:r w:rsidR="00E655FC">
          <w:t xml:space="preserve"> agriculture</w:t>
        </w:r>
        <w:r w:rsidR="00697815">
          <w:t xml:space="preserve"> </w:t>
        </w:r>
      </w:ins>
      <w:del w:id="45"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46"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Hornem.</w:t>
      </w:r>
      <w:r w:rsidR="00FA24FB" w:rsidRPr="00FA24FB">
        <w:t>), Fescue (</w:t>
      </w:r>
      <w:r w:rsidR="00066512" w:rsidRPr="00137F24">
        <w:rPr>
          <w:i/>
        </w:rPr>
        <w:t>Schedonorus arundinaceus</w:t>
      </w:r>
      <w:r w:rsidR="00066512" w:rsidRPr="00066512">
        <w:t xml:space="preserve"> (Schreb.</w:t>
      </w:r>
      <w:r w:rsidR="00900F68">
        <w:t xml:space="preserve">, formerly </w:t>
      </w:r>
      <w:r w:rsidR="00900F68" w:rsidRPr="00137F24">
        <w:rPr>
          <w:i/>
        </w:rPr>
        <w:t>Festuca arundinacea</w:t>
      </w:r>
      <w:r w:rsidR="00066512" w:rsidRPr="00066512">
        <w:t>) Dumort.,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47" w:name="_Hlk113366234"/>
      <w:del w:id="48" w:author="Lane, Stefanie" w:date="2023-09-11T17:59:00Z">
        <w:r w:rsidDel="00434F6A">
          <w:delText xml:space="preserve">Are </w:delText>
        </w:r>
      </w:del>
      <w:del w:id="49"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0" w:author="Lane, Stefanie" w:date="2023-09-11T17:58:00Z">
        <w:r w:rsidR="00434F6A" w:rsidRPr="00434F6A">
          <w:t>How have assemblages</w:t>
        </w:r>
      </w:ins>
      <w:ins w:id="51" w:author="Lane, Stefanie" w:date="2023-09-11T17:59:00Z">
        <w:r w:rsidR="00434F6A">
          <w:t xml:space="preserve"> in Ladner Marsh</w:t>
        </w:r>
      </w:ins>
      <w:ins w:id="52" w:author="Lane, Stefanie" w:date="2023-09-11T17:58:00Z">
        <w:r w:rsidR="00434F6A" w:rsidRPr="00434F6A">
          <w:t xml:space="preserve"> changed over the past 40 years? </w:t>
        </w:r>
      </w:ins>
      <w:r>
        <w:t xml:space="preserve"> </w:t>
      </w:r>
      <w:ins w:id="53"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54" w:author="Lane, Stefanie" w:date="2023-09-11T18:02:00Z">
        <w:r w:rsidR="005271BD">
          <w:t xml:space="preserve">t, what species changes are associated with each </w:t>
        </w:r>
      </w:ins>
      <w:del w:id="55"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7"/>
    </w:p>
    <w:p w14:paraId="23050A05" w14:textId="48D5F8F7" w:rsidR="0043651F" w:rsidRDefault="0022363E">
      <w:pPr>
        <w:pStyle w:val="Heading1"/>
        <w:rPr>
          <w:ins w:id="56" w:author="Lane, Stefanie" w:date="2023-07-26T16:03:00Z"/>
        </w:rPr>
        <w:pPrChange w:id="57" w:author="Lane, Stefanie" w:date="2023-07-26T16:03:00Z">
          <w:pPr/>
        </w:pPrChange>
      </w:pPr>
      <w:r>
        <w:t>Methods</w:t>
      </w:r>
    </w:p>
    <w:p w14:paraId="23B21028" w14:textId="3DF44AEE" w:rsidR="0043651F" w:rsidRPr="0043651F" w:rsidRDefault="0043651F">
      <w:pPr>
        <w:pStyle w:val="Heading2"/>
        <w:pPrChange w:id="58" w:author="Lane, Stefanie" w:date="2023-07-26T16:03:00Z">
          <w:pPr>
            <w:pStyle w:val="Heading1"/>
          </w:pPr>
        </w:pPrChange>
      </w:pPr>
      <w:ins w:id="59" w:author="Lane, Stefanie" w:date="2023-07-26T16:03:00Z">
        <w:r>
          <w:t>Site history &amp; context</w:t>
        </w:r>
      </w:ins>
    </w:p>
    <w:p w14:paraId="3C357277" w14:textId="77777777" w:rsidR="00594299" w:rsidRDefault="007F357F" w:rsidP="007F357F">
      <w:pPr>
        <w:pStyle w:val="NoSpacing"/>
        <w:rPr>
          <w:ins w:id="60"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61" w:author="Lane, Stefanie" w:date="2023-09-14T10:37:00Z"/>
        </w:rPr>
      </w:pPr>
    </w:p>
    <w:p w14:paraId="1385B504" w14:textId="7AA88980" w:rsidR="00472FA5" w:rsidRPr="001B29FA" w:rsidRDefault="001E2B56">
      <w:pPr>
        <w:pStyle w:val="NoSpacing"/>
        <w:ind w:firstLine="720"/>
        <w:rPr>
          <w:ins w:id="62" w:author="Lane, Stefanie" w:date="2023-09-14T11:25:00Z"/>
        </w:rPr>
        <w:pPrChange w:id="63"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64" w:author="Gary" w:date="2023-08-16T10:34:00Z">
        <w:r w:rsidR="006F25C9" w:rsidRPr="001B29FA">
          <w:t>, grass</w:t>
        </w:r>
      </w:ins>
      <w:ins w:id="65" w:author="Gary" w:date="2023-08-16T10:35:00Z">
        <w:r w:rsidR="006F25C9" w:rsidRPr="001B29FA">
          <w:t>es,</w:t>
        </w:r>
      </w:ins>
      <w:ins w:id="66" w:author="Lane, Stefanie" w:date="2023-09-11T17:36:00Z">
        <w:r w:rsidR="00B8329E" w:rsidRPr="001B29FA">
          <w:t xml:space="preserve"> r</w:t>
        </w:r>
      </w:ins>
      <w:del w:id="67" w:author="Gary" w:date="2023-08-16T11:40:00Z">
        <w:r w:rsidR="00A15FE2" w:rsidRPr="001B29FA" w:rsidDel="00734D0B">
          <w:delText xml:space="preserve"> and r</w:delText>
        </w:r>
      </w:del>
      <w:r w:rsidR="00A15FE2" w:rsidRPr="001B29FA">
        <w:t>ushes</w:t>
      </w:r>
      <w:del w:id="68" w:author="Lane, Stefanie" w:date="2023-09-14T10:38:00Z">
        <w:r w:rsidR="00A15FE2" w:rsidRPr="001B29FA" w:rsidDel="00BF2F5A">
          <w:delText xml:space="preserve"> with some salinity tolerance</w:delText>
        </w:r>
      </w:del>
      <w:r w:rsidR="00A15FE2" w:rsidRPr="001B29FA">
        <w:t xml:space="preserve">, </w:t>
      </w:r>
      <w:del w:id="69" w:author="Lane, Stefanie" w:date="2023-09-14T11:15:00Z">
        <w:r w:rsidR="007F357F" w:rsidRPr="001B29FA" w:rsidDel="00BF4D0D">
          <w:delText xml:space="preserve">and </w:delText>
        </w:r>
      </w:del>
      <w:ins w:id="70"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71"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72" w:author="Lane, Stefanie" w:date="2023-09-14T11:16:00Z">
        <w:r w:rsidR="00BF4D0D" w:rsidRPr="001B29FA">
          <w:t xml:space="preserve"> regimes</w:t>
        </w:r>
      </w:ins>
      <w:ins w:id="73" w:author="Lane, Stefanie" w:date="2023-09-14T10:38:00Z">
        <w:r w:rsidR="00FE4C96" w:rsidRPr="001B29FA">
          <w:t xml:space="preserve"> </w:t>
        </w:r>
      </w:ins>
      <w:ins w:id="74" w:author="Lane, Stefanie" w:date="2023-09-14T10:40:00Z">
        <w:r w:rsidR="00F77CE7" w:rsidRPr="001B29FA">
          <w:t xml:space="preserve">(Bertness &amp; Ellison, 1987). </w:t>
        </w:r>
      </w:ins>
      <w:ins w:id="75" w:author="Lane, Stefanie" w:date="2023-09-18T11:19:00Z">
        <w:r w:rsidR="000841DF" w:rsidRPr="001B29FA">
          <w:rPr>
            <w:rPrChange w:id="76" w:author="Lane, Stefanie" w:date="2023-09-18T11:27:00Z">
              <w:rPr>
                <w:highlight w:val="yellow"/>
              </w:rPr>
            </w:rPrChange>
          </w:rPr>
          <w:t xml:space="preserve">The </w:t>
        </w:r>
      </w:ins>
      <w:ins w:id="77" w:author="Lane, Stefanie" w:date="2023-09-18T11:22:00Z">
        <w:r w:rsidR="00E56D5A" w:rsidRPr="001B29FA">
          <w:rPr>
            <w:rPrChange w:id="78" w:author="Lane, Stefanie" w:date="2023-09-18T11:27:00Z">
              <w:rPr>
                <w:highlight w:val="yellow"/>
              </w:rPr>
            </w:rPrChange>
          </w:rPr>
          <w:t>areas surveyed</w:t>
        </w:r>
      </w:ins>
      <w:ins w:id="79" w:author="Lane, Stefanie" w:date="2023-09-18T11:20:00Z">
        <w:r w:rsidR="000841DF" w:rsidRPr="001B29FA">
          <w:rPr>
            <w:rPrChange w:id="80" w:author="Lane, Stefanie" w:date="2023-09-18T11:27:00Z">
              <w:rPr>
                <w:highlight w:val="yellow"/>
              </w:rPr>
            </w:rPrChange>
          </w:rPr>
          <w:t xml:space="preserve"> in Ladner Marsh</w:t>
        </w:r>
      </w:ins>
      <w:ins w:id="81" w:author="Lane, Stefanie" w:date="2023-09-19T09:44:00Z">
        <w:r w:rsidR="00C72153">
          <w:t xml:space="preserve"> (with the exception of Transect Q, omitted </w:t>
        </w:r>
        <w:r w:rsidR="00021F48">
          <w:t>as explained in section ‘Differences between datasets’</w:t>
        </w:r>
        <w:r w:rsidR="00C72153">
          <w:t>)</w:t>
        </w:r>
      </w:ins>
      <w:ins w:id="82" w:author="Lane, Stefanie" w:date="2023-09-18T11:20:00Z">
        <w:r w:rsidR="000841DF" w:rsidRPr="001B29FA">
          <w:rPr>
            <w:rPrChange w:id="83" w:author="Lane, Stefanie" w:date="2023-09-18T11:27:00Z">
              <w:rPr>
                <w:highlight w:val="yellow"/>
              </w:rPr>
            </w:rPrChange>
          </w:rPr>
          <w:t xml:space="preserve"> correspond to </w:t>
        </w:r>
        <w:r w:rsidR="002907CC" w:rsidRPr="001B29FA">
          <w:rPr>
            <w:rPrChange w:id="84"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85" w:author="Lane, Stefanie" w:date="2023-09-18T11:27:00Z">
              <w:rPr>
                <w:highlight w:val="yellow"/>
              </w:rPr>
            </w:rPrChange>
          </w:rPr>
          <w:t>sea level</w:t>
        </w:r>
        <w:r w:rsidR="002907CC" w:rsidRPr="001B29FA">
          <w:rPr>
            <w:rPrChange w:id="86" w:author="Lane, Stefanie" w:date="2023-09-18T11:27:00Z">
              <w:rPr>
                <w:highlight w:val="yellow"/>
              </w:rPr>
            </w:rPrChange>
          </w:rPr>
          <w:t>)</w:t>
        </w:r>
        <w:r w:rsidR="00523B84" w:rsidRPr="001B29FA">
          <w:rPr>
            <w:rPrChange w:id="87" w:author="Lane, Stefanie" w:date="2023-09-18T11:27:00Z">
              <w:rPr>
                <w:highlight w:val="yellow"/>
              </w:rPr>
            </w:rPrChange>
          </w:rPr>
          <w:t xml:space="preserve"> (</w:t>
        </w:r>
      </w:ins>
      <w:ins w:id="88" w:author="Lane, Stefanie" w:date="2023-09-18T11:21:00Z">
        <w:r w:rsidR="00523B84" w:rsidRPr="001B29FA">
          <w:rPr>
            <w:rPrChange w:id="89" w:author="Lane, Stefanie" w:date="2023-09-18T11:27:00Z">
              <w:rPr>
                <w:highlight w:val="yellow"/>
              </w:rPr>
            </w:rPrChange>
          </w:rPr>
          <w:t xml:space="preserve">as measured in </w:t>
        </w:r>
      </w:ins>
      <w:ins w:id="90" w:author="Lane, Stefanie" w:date="2023-09-18T11:20:00Z">
        <w:r w:rsidR="00523B84" w:rsidRPr="001B29FA">
          <w:rPr>
            <w:rPrChange w:id="91" w:author="Lane, Stefanie" w:date="2023-09-18T11:27:00Z">
              <w:rPr>
                <w:highlight w:val="yellow"/>
              </w:rPr>
            </w:rPrChange>
          </w:rPr>
          <w:t>L</w:t>
        </w:r>
      </w:ins>
      <w:ins w:id="92" w:author="Lane, Stefanie" w:date="2023-09-18T11:21:00Z">
        <w:r w:rsidR="00523B84" w:rsidRPr="001B29FA">
          <w:rPr>
            <w:rPrChange w:id="93" w:author="Lane, Stefanie" w:date="2023-09-18T11:27:00Z">
              <w:rPr>
                <w:highlight w:val="yellow"/>
              </w:rPr>
            </w:rPrChange>
          </w:rPr>
          <w:t xml:space="preserve">ane, 2022). </w:t>
        </w:r>
      </w:ins>
      <w:ins w:id="94" w:author="Lane, Stefanie" w:date="2023-09-18T11:24:00Z">
        <w:r w:rsidR="00593A44" w:rsidRPr="001B29FA">
          <w:rPr>
            <w:rPrChange w:id="95" w:author="Lane, Stefanie" w:date="2023-09-18T11:27:00Z">
              <w:rPr>
                <w:highlight w:val="yellow"/>
              </w:rPr>
            </w:rPrChange>
          </w:rPr>
          <w:t>Many species encountered in the surveys conducted are not restricted to these elevation ranges</w:t>
        </w:r>
        <w:r w:rsidR="00863C04" w:rsidRPr="001B29FA">
          <w:rPr>
            <w:rPrChange w:id="96" w:author="Lane, Stefanie" w:date="2023-09-18T11:27:00Z">
              <w:rPr>
                <w:highlight w:val="yellow"/>
              </w:rPr>
            </w:rPrChange>
          </w:rPr>
          <w:t>;</w:t>
        </w:r>
        <w:r w:rsidR="0027184F" w:rsidRPr="001B29FA">
          <w:rPr>
            <w:rPrChange w:id="97" w:author="Lane, Stefanie" w:date="2023-09-18T11:27:00Z">
              <w:rPr>
                <w:highlight w:val="yellow"/>
              </w:rPr>
            </w:rPrChange>
          </w:rPr>
          <w:t xml:space="preserve"> emergent vegetation </w:t>
        </w:r>
      </w:ins>
      <w:ins w:id="98" w:author="Lane, Stefanie" w:date="2023-09-18T11:25:00Z">
        <w:r w:rsidR="0027184F" w:rsidRPr="001B29FA">
          <w:rPr>
            <w:rPrChange w:id="99" w:author="Lane, Stefanie" w:date="2023-09-18T11:27:00Z">
              <w:rPr>
                <w:highlight w:val="yellow"/>
              </w:rPr>
            </w:rPrChange>
          </w:rPr>
          <w:t xml:space="preserve">begins at the local </w:t>
        </w:r>
        <w:r w:rsidR="00AF3487" w:rsidRPr="001B29FA">
          <w:rPr>
            <w:rPrChange w:id="100" w:author="Lane, Stefanie" w:date="2023-09-18T11:27:00Z">
              <w:rPr>
                <w:highlight w:val="yellow"/>
              </w:rPr>
            </w:rPrChange>
          </w:rPr>
          <w:t>mean tide (0 m above mean sea level), extending to the upper limit of tidal</w:t>
        </w:r>
      </w:ins>
      <w:ins w:id="101" w:author="Lane, Stefanie" w:date="2023-09-18T11:26:00Z">
        <w:r w:rsidR="00842195" w:rsidRPr="001B29FA">
          <w:rPr>
            <w:rPrChange w:id="102" w:author="Lane, Stefanie" w:date="2023-09-18T11:27:00Z">
              <w:rPr>
                <w:highlight w:val="yellow"/>
              </w:rPr>
            </w:rPrChange>
          </w:rPr>
          <w:t xml:space="preserve">ly influenced inundation (Janousek et al., 2019). Thus, </w:t>
        </w:r>
      </w:ins>
      <w:ins w:id="103" w:author="Lane, Stefanie" w:date="2023-09-18T11:27:00Z">
        <w:r w:rsidR="00842195" w:rsidRPr="001B29FA">
          <w:rPr>
            <w:rPrChange w:id="104" w:author="Lane, Stefanie" w:date="2023-09-18T11:27:00Z">
              <w:rPr>
                <w:highlight w:val="yellow"/>
              </w:rPr>
            </w:rPrChange>
          </w:rPr>
          <w:t>the</w:t>
        </w:r>
      </w:ins>
      <w:ins w:id="105" w:author="Lane, Stefanie" w:date="2023-09-14T11:26:00Z">
        <w:r w:rsidR="008F3CDF" w:rsidRPr="001B29FA">
          <w:t xml:space="preserve"> elevation</w:t>
        </w:r>
      </w:ins>
      <w:ins w:id="106" w:author="Lane, Stefanie" w:date="2023-09-14T11:48:00Z">
        <w:r w:rsidR="00BB27AB" w:rsidRPr="001B29FA">
          <w:t xml:space="preserve"> range</w:t>
        </w:r>
      </w:ins>
      <w:ins w:id="107" w:author="Lane, Stefanie" w:date="2023-09-14T11:26:00Z">
        <w:r w:rsidR="008F3CDF" w:rsidRPr="001B29FA">
          <w:t xml:space="preserve"> of </w:t>
        </w:r>
      </w:ins>
      <w:ins w:id="108" w:author="Lane, Stefanie" w:date="2023-09-18T11:27:00Z">
        <w:r w:rsidR="00842195" w:rsidRPr="001B29FA">
          <w:rPr>
            <w:rPrChange w:id="109" w:author="Lane, Stefanie" w:date="2023-09-18T11:27:00Z">
              <w:rPr>
                <w:highlight w:val="yellow"/>
              </w:rPr>
            </w:rPrChange>
          </w:rPr>
          <w:t xml:space="preserve">surveyed areas that we compare here occurred </w:t>
        </w:r>
      </w:ins>
      <w:ins w:id="110" w:author="Lane, Stefanie" w:date="2023-09-14T11:26:00Z">
        <w:r w:rsidR="008F3CDF" w:rsidRPr="001B29FA">
          <w:t xml:space="preserve">within </w:t>
        </w:r>
      </w:ins>
      <w:ins w:id="111" w:author="Lane, Stefanie" w:date="2023-09-14T11:27:00Z">
        <w:r w:rsidR="009D45B4" w:rsidRPr="001B29FA">
          <w:t>a sufficiently restricted</w:t>
        </w:r>
      </w:ins>
      <w:ins w:id="112" w:author="Lane, Stefanie" w:date="2023-09-18T11:27:00Z">
        <w:r w:rsidR="001B29FA" w:rsidRPr="001B29FA">
          <w:rPr>
            <w:rPrChange w:id="113" w:author="Lane, Stefanie" w:date="2023-09-18T11:27:00Z">
              <w:rPr>
                <w:highlight w:val="yellow"/>
              </w:rPr>
            </w:rPrChange>
          </w:rPr>
          <w:t xml:space="preserve"> tidal elevation</w:t>
        </w:r>
      </w:ins>
      <w:ins w:id="114" w:author="Lane, Stefanie" w:date="2023-09-14T11:27:00Z">
        <w:r w:rsidR="009D45B4" w:rsidRPr="001B29FA">
          <w:t xml:space="preserve"> range that we do not expect </w:t>
        </w:r>
        <w:r w:rsidR="00345405" w:rsidRPr="001B29FA">
          <w:t>elevation gradients and related hydrologic/</w:t>
        </w:r>
      </w:ins>
      <w:ins w:id="115" w:author="Lane, Stefanie" w:date="2023-09-14T11:28:00Z">
        <w:r w:rsidR="00345405" w:rsidRPr="001B29FA">
          <w:t>salinity regimes to be a strong driver of species distributions</w:t>
        </w:r>
      </w:ins>
      <w:ins w:id="116" w:author="Lane, Stefanie" w:date="2023-09-18T11:27:00Z">
        <w:r w:rsidR="001B29FA" w:rsidRPr="001B29FA">
          <w:rPr>
            <w:rPrChange w:id="117" w:author="Lane, Stefanie" w:date="2023-09-18T11:27:00Z">
              <w:rPr>
                <w:highlight w:val="yellow"/>
              </w:rPr>
            </w:rPrChange>
          </w:rPr>
          <w:t xml:space="preserve"> within the areas surveyed</w:t>
        </w:r>
      </w:ins>
      <w:ins w:id="118" w:author="Lane, Stefanie" w:date="2023-09-14T11:28:00Z">
        <w:r w:rsidR="00345405" w:rsidRPr="001B29FA">
          <w:t xml:space="preserve">. </w:t>
        </w:r>
      </w:ins>
    </w:p>
    <w:p w14:paraId="71079A83" w14:textId="14070562" w:rsidR="00910B8D" w:rsidRDefault="00A41F77" w:rsidP="007F357F">
      <w:pPr>
        <w:pStyle w:val="NoSpacing"/>
        <w:rPr>
          <w:ins w:id="119" w:author="Lane, Stefanie" w:date="2023-07-26T16:06:00Z"/>
        </w:rPr>
      </w:pPr>
      <w:moveFromRangeStart w:id="120" w:author="Lane, Stefanie" w:date="2023-09-14T11:22:00Z" w:name="move145582956"/>
      <w:moveFrom w:id="121" w:author="Lane, Stefanie" w:date="2023-09-14T11:22:00Z">
        <w:r w:rsidRPr="00D80526" w:rsidDel="00E82DB7">
          <w:t>This publication will reference dates the data were collected, rather than publication dates of the corresponding studies.</w:t>
        </w:r>
        <w:del w:id="122" w:author="Lane, Stefanie" w:date="2023-09-14T11:41:00Z">
          <w:r w:rsidR="007F357F" w:rsidDel="008D7C70">
            <w:delText xml:space="preserve"> </w:delText>
          </w:r>
        </w:del>
      </w:moveFrom>
      <w:moveFromRangeEnd w:id="120"/>
    </w:p>
    <w:p w14:paraId="101140BE" w14:textId="13F3995D" w:rsidR="003158C9" w:rsidRDefault="003158C9">
      <w:pPr>
        <w:pStyle w:val="Heading2"/>
        <w:rPr>
          <w:ins w:id="123" w:author="Lane, Stefanie" w:date="2023-07-26T16:06:00Z"/>
        </w:rPr>
        <w:pPrChange w:id="124" w:author="Lane, Stefanie" w:date="2023-07-26T16:06:00Z">
          <w:pPr>
            <w:pStyle w:val="NoSpacing"/>
          </w:pPr>
        </w:pPrChange>
      </w:pPr>
      <w:ins w:id="125" w:author="Lane, Stefanie" w:date="2023-07-26T16:06:00Z">
        <w:r>
          <w:t>Sampling design &amp; harmonization between observations</w:t>
        </w:r>
      </w:ins>
    </w:p>
    <w:p w14:paraId="3D17EF78" w14:textId="77777777" w:rsidR="00E82DB7" w:rsidRDefault="00A92187">
      <w:pPr>
        <w:pStyle w:val="NoSpacing"/>
        <w:ind w:firstLine="410"/>
        <w:rPr>
          <w:moveTo w:id="126" w:author="Lane, Stefanie" w:date="2023-09-14T11:22:00Z"/>
        </w:rPr>
        <w:pPrChange w:id="127" w:author="Lane, Stefanie" w:date="2023-09-14T11:22:00Z">
          <w:pPr>
            <w:pStyle w:val="NoSpacing"/>
          </w:pPr>
        </w:pPrChange>
      </w:pPr>
      <w:ins w:id="128" w:author="Lane, Stefanie" w:date="2023-09-11T17:42:00Z">
        <w:r w:rsidRPr="00A92187">
          <w:t>Our main goal was to sample the vegetation in a representative way to allow comparison with the datasets collected in 1979 (Bradfield &amp; Porter, 1982) and 1999 (Denoth &amp; Myers, 2007).</w:t>
        </w:r>
      </w:ins>
      <w:ins w:id="129" w:author="Lane, Stefanie" w:date="2023-09-14T11:22:00Z">
        <w:r w:rsidR="00E82DB7">
          <w:t xml:space="preserve"> </w:t>
        </w:r>
      </w:ins>
      <w:moveToRangeStart w:id="130" w:author="Lane, Stefanie" w:date="2023-09-14T11:22:00Z" w:name="move145582956"/>
      <w:moveTo w:id="131"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30"/>
    <w:p w14:paraId="37B085E2" w14:textId="5A4AAEA7" w:rsidR="00910B8D" w:rsidDel="00615AD9" w:rsidRDefault="00A92187">
      <w:pPr>
        <w:rPr>
          <w:del w:id="132" w:author="Lane, Stefanie" w:date="2023-07-26T16:04:00Z"/>
        </w:rPr>
        <w:pPrChange w:id="133" w:author="Lane, Stefanie" w:date="2023-07-26T16:07:00Z">
          <w:pPr>
            <w:pStyle w:val="Heading2"/>
          </w:pPr>
        </w:pPrChange>
      </w:pPr>
      <w:ins w:id="134" w:author="Lane, Stefanie" w:date="2023-09-11T17:42:00Z">
        <w:r>
          <w:t xml:space="preserve"> </w:t>
        </w:r>
      </w:ins>
    </w:p>
    <w:p w14:paraId="788A8D23" w14:textId="6F02D9A2" w:rsidR="00861AEA" w:rsidRDefault="00861AEA" w:rsidP="00861AEA">
      <w:pPr>
        <w:pStyle w:val="NoSpacing"/>
        <w:ind w:firstLine="410"/>
        <w:rPr>
          <w:ins w:id="135" w:author="Gary" w:date="2023-08-16T16:02:00Z"/>
        </w:rPr>
      </w:pPr>
      <w:ins w:id="136" w:author="Gary" w:date="2023-08-16T16:02:00Z">
        <w:r>
          <w:t xml:space="preserve">In the original 1979 study, </w:t>
        </w:r>
        <w:commentRangeStart w:id="137"/>
        <w:del w:id="138" w:author="Lane, Stefanie" w:date="2023-09-25T14:33:00Z">
          <w:r w:rsidDel="003C11E7">
            <w:delText>seven</w:delText>
          </w:r>
        </w:del>
      </w:ins>
      <w:ins w:id="139" w:author="Lane, Stefanie" w:date="2023-09-25T14:33:00Z">
        <w:r w:rsidR="003C11E7">
          <w:t>eight</w:t>
        </w:r>
      </w:ins>
      <w:ins w:id="140" w:author="Gary" w:date="2023-08-16T16:02:00Z">
        <w:r>
          <w:t xml:space="preserve"> transects (Q-</w:t>
        </w:r>
      </w:ins>
      <w:ins w:id="141" w:author="Lane, Stefanie" w:date="2023-09-25T14:33:00Z">
        <w:r w:rsidR="003C11E7">
          <w:t>X</w:t>
        </w:r>
      </w:ins>
      <w:ins w:id="142" w:author="Gary" w:date="2023-08-16T16:02:00Z">
        <w:del w:id="143" w:author="Lane, Stefanie" w:date="2023-09-25T14:33:00Z">
          <w:r w:rsidDel="003C11E7">
            <w:delText>W</w:delText>
          </w:r>
        </w:del>
        <w:r>
          <w:t xml:space="preserve">) </w:t>
        </w:r>
      </w:ins>
      <w:commentRangeEnd w:id="137"/>
      <w:ins w:id="144" w:author="Gary" w:date="2023-09-20T12:50:00Z">
        <w:r w:rsidR="0059149A">
          <w:rPr>
            <w:rStyle w:val="CommentReference"/>
          </w:rPr>
          <w:commentReference w:id="137"/>
        </w:r>
      </w:ins>
      <w:ins w:id="145" w:author="Gary" w:date="2023-08-16T16:02:00Z">
        <w:r>
          <w:t xml:space="preserve">were laid out in a subjective fashion to cross through the main features of vegetation diversity at Ladner Marsh (Fig. 1 in </w:t>
        </w:r>
        <w:del w:id="146" w:author="Lane, Stefanie" w:date="2023-09-11T17:42:00Z">
          <w:r w:rsidDel="00151669">
            <w:delText>B&amp;P</w:delText>
          </w:r>
        </w:del>
      </w:ins>
      <w:ins w:id="147" w:author="Lane, Stefanie" w:date="2023-09-11T17:42:00Z">
        <w:r w:rsidR="00151669">
          <w:t>Bradfield &amp; Porter,</w:t>
        </w:r>
      </w:ins>
      <w:ins w:id="148" w:author="Gary" w:date="2023-08-16T16:02:00Z">
        <w:r>
          <w:t xml:space="preserve"> 1982). All transects spanned a similar elevation range across the marsh platform</w:t>
        </w:r>
      </w:ins>
      <w:ins w:id="149" w:author="Lane, Stefanie" w:date="2023-09-18T11:28:00Z">
        <w:r w:rsidR="00F63F2A">
          <w:t xml:space="preserve">, </w:t>
        </w:r>
      </w:ins>
      <w:ins w:id="150" w:author="Gary" w:date="2023-08-16T16:02:00Z">
        <w:del w:id="151" w:author="Lane, Stefanie" w:date="2023-09-18T11:28:00Z">
          <w:r w:rsidDel="00F63F2A">
            <w:delText xml:space="preserve"> </w:delText>
          </w:r>
          <w:r w:rsidRPr="00E97DE8" w:rsidDel="00F63F2A">
            <w:rPr>
              <w:highlight w:val="yellow"/>
              <w:rPrChange w:id="152" w:author="Lane, Stefanie" w:date="2023-09-14T10:34:00Z">
                <w:rPr/>
              </w:rPrChange>
            </w:rPr>
            <w:delText>(2-3 m above local chart datum)</w:delText>
          </w:r>
          <w:r w:rsidDel="00F63F2A">
            <w:delText xml:space="preserve"> </w:delText>
          </w:r>
        </w:del>
        <w:r>
          <w:t xml:space="preserve">with the three main plant assemblages (Sedge, </w:t>
        </w:r>
        <w:del w:id="153" w:author="Lane, Stefanie" w:date="2023-09-11T17:42:00Z">
          <w:r w:rsidDel="00A92187">
            <w:delText>Festuca</w:delText>
          </w:r>
        </w:del>
      </w:ins>
      <w:ins w:id="154" w:author="Lane, Stefanie" w:date="2023-09-11T17:42:00Z">
        <w:r w:rsidR="00A92187">
          <w:t>Fescue</w:t>
        </w:r>
      </w:ins>
      <w:ins w:id="155" w:author="Gary" w:date="2023-08-16T16:02:00Z">
        <w:r>
          <w:t>, Bogbean) separated by apparent changes in hydrological conditions along transects.</w:t>
        </w:r>
      </w:ins>
    </w:p>
    <w:p w14:paraId="7655833A" w14:textId="577E99C0" w:rsidR="00861AEA" w:rsidRDefault="00861AEA">
      <w:pPr>
        <w:ind w:firstLine="720"/>
        <w:rPr>
          <w:ins w:id="156" w:author="Gary" w:date="2023-08-16T16:02:00Z"/>
        </w:rPr>
        <w:pPrChange w:id="157" w:author="Lane, Stefanie" w:date="2023-09-19T09:51:00Z">
          <w:pPr>
            <w:pStyle w:val="NoSpacing"/>
            <w:ind w:firstLine="410"/>
          </w:pPr>
        </w:pPrChange>
      </w:pPr>
      <w:ins w:id="158" w:author="Gary" w:date="2023-08-16T16:02:00Z">
        <w:r>
          <w:t>In the 1999 study,</w:t>
        </w:r>
        <w:del w:id="159" w:author="Lane, Stefanie" w:date="2023-09-11T17:43:00Z">
          <w:r w:rsidDel="00222995">
            <w:delText xml:space="preserve"> B&amp;P’s</w:delText>
          </w:r>
        </w:del>
      </w:ins>
      <w:ins w:id="160" w:author="Lane, Stefanie" w:date="2023-09-11T17:43:00Z">
        <w:r w:rsidR="00222995">
          <w:t xml:space="preserve"> Bradfield &amp; Porter’s</w:t>
        </w:r>
      </w:ins>
      <w:ins w:id="161" w:author="Gary" w:date="2023-08-16T16:02:00Z">
        <w:r>
          <w:t xml:space="preserve"> (1982) Fig.1 was used to visually approximate the locations of transects to repeat the vegetation survey</w:t>
        </w:r>
        <w:r w:rsidRPr="009608E4">
          <w:t xml:space="preserve"> </w:t>
        </w:r>
        <w:r>
          <w:t>(D</w:t>
        </w:r>
        <w:del w:id="162" w:author="Lane, Stefanie" w:date="2023-09-11T17:43:00Z">
          <w:r w:rsidDel="00222995">
            <w:delText>&amp;M</w:delText>
          </w:r>
        </w:del>
      </w:ins>
      <w:ins w:id="163" w:author="Lane, Stefanie" w:date="2023-09-11T17:43:00Z">
        <w:r w:rsidR="00222995">
          <w:t>enoth &amp; Myers,</w:t>
        </w:r>
      </w:ins>
      <w:ins w:id="164" w:author="Gary" w:date="2023-08-16T16:02:00Z">
        <w:r>
          <w:t xml:space="preserve"> 2007). In this study (2019 survey), </w:t>
        </w:r>
        <w:r w:rsidRPr="00BD0AC2">
          <w:t xml:space="preserve">transect locations </w:t>
        </w:r>
        <w:r w:rsidRPr="00BD0AC2">
          <w:lastRenderedPageBreak/>
          <w:t>were determined by overlaying Bradfield &amp; Porter’s (1982) Fig. 1 on a georeferenced basemap,</w:t>
        </w:r>
        <w:r>
          <w:t xml:space="preserve"> </w:t>
        </w:r>
        <w:r w:rsidRPr="00BD0AC2">
          <w:t>aligning prominent features such as tidal channel tributary junctions, marking GPS locations in Avenza Maps (Avenza Systems Inc., Ontario, Canada, v. 3.2), and finding these points in the field (Fig.1</w:t>
        </w:r>
        <w:del w:id="165" w:author="Lane, Stefanie" w:date="2023-09-11T17:43:00Z">
          <w:r w:rsidRPr="00BD0AC2" w:rsidDel="00222995">
            <w:delText>c</w:delText>
          </w:r>
        </w:del>
      </w:ins>
      <w:ins w:id="166" w:author="Lane, Stefanie" w:date="2023-09-11T17:43:00Z">
        <w:r w:rsidR="00222995">
          <w:t>C</w:t>
        </w:r>
      </w:ins>
      <w:ins w:id="167" w:author="Gary" w:date="2023-08-16T16:02:00Z">
        <w:r w:rsidRPr="00BD0AC2">
          <w:t>).</w:t>
        </w:r>
        <w:r>
          <w:t xml:space="preserve"> Difficulties arising from the inexact relocations of transects in the 1999 and 2019 surveys, and aggressive shrub encroachment along transect Q, resulted in an incomplete resampling of all </w:t>
        </w:r>
        <w:commentRangeStart w:id="168"/>
        <w:del w:id="169" w:author="Lane, Stefanie" w:date="2023-09-25T14:33:00Z">
          <w:r w:rsidDel="003C11E7">
            <w:delText>seven</w:delText>
          </w:r>
        </w:del>
      </w:ins>
      <w:ins w:id="170" w:author="Lane, Stefanie" w:date="2023-09-25T14:33:00Z">
        <w:r w:rsidR="003C11E7">
          <w:t>eight</w:t>
        </w:r>
      </w:ins>
      <w:ins w:id="171" w:author="Gary" w:date="2023-08-16T16:02:00Z">
        <w:r>
          <w:t xml:space="preserve"> </w:t>
        </w:r>
      </w:ins>
      <w:commentRangeEnd w:id="168"/>
      <w:ins w:id="172" w:author="Gary" w:date="2023-09-20T12:52:00Z">
        <w:r w:rsidR="00BD7994">
          <w:rPr>
            <w:rStyle w:val="CommentReference"/>
          </w:rPr>
          <w:commentReference w:id="168"/>
        </w:r>
      </w:ins>
      <w:ins w:id="173" w:author="Gary" w:date="2023-08-16T16:02:00Z">
        <w:r>
          <w:t xml:space="preserve">transects from the original 1979 survey (further explained below). </w:t>
        </w:r>
      </w:ins>
      <w:ins w:id="174" w:author="Lane, Stefanie" w:date="2023-09-19T09:49:00Z">
        <w:r w:rsidR="008C01B2">
          <w:t xml:space="preserve">To evaluate the potential for </w:t>
        </w:r>
        <w:r w:rsidR="004E24B0">
          <w:t xml:space="preserve">differences in </w:t>
        </w:r>
      </w:ins>
      <w:ins w:id="175" w:author="Lane, Stefanie" w:date="2023-09-19T09:50:00Z">
        <w:r w:rsidR="004E24B0">
          <w:t xml:space="preserve">transect relocation to affect trends observed in the data, </w:t>
        </w:r>
        <w:r w:rsidR="00A21630">
          <w:t>or to evaluate marsh-wide spatial trends in plant compo</w:t>
        </w:r>
      </w:ins>
      <w:ins w:id="176" w:author="Lane, Stefanie" w:date="2023-09-19T09:51:00Z">
        <w:r w:rsidR="00A21630">
          <w:t>sition</w:t>
        </w:r>
        <w:r w:rsidR="00AE0FAE">
          <w:t xml:space="preserve">, </w:t>
        </w:r>
      </w:ins>
      <w:ins w:id="177"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78" w:author="Lane, Stefanie" w:date="2023-09-11T17:46:00Z"/>
        </w:rPr>
      </w:pPr>
      <w:ins w:id="179" w:author="Gary" w:date="2023-08-16T16:02:00Z">
        <w:r>
          <w:t xml:space="preserve">All three studies used a </w:t>
        </w:r>
        <w:del w:id="180" w:author="Lane, Stefanie" w:date="2023-09-14T10:29:00Z">
          <w:r w:rsidDel="00042A32">
            <w:delText>semisystematic</w:delText>
          </w:r>
        </w:del>
      </w:ins>
      <w:ins w:id="181" w:author="Lane, Stefanie" w:date="2023-09-14T10:29:00Z">
        <w:r w:rsidR="00042A32">
          <w:t>semi-systematic</w:t>
        </w:r>
      </w:ins>
      <w:ins w:id="182"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183" w:author="Lane, Stefanie" w:date="2023-09-11T17:44:00Z">
          <w:r w:rsidDel="00CB384B">
            <w:delText>&amp;P</w:delText>
          </w:r>
        </w:del>
      </w:ins>
      <w:ins w:id="184" w:author="Lane, Stefanie" w:date="2023-09-11T17:44:00Z">
        <w:r w:rsidR="00CB384B">
          <w:t>radfield &amp; Porter,</w:t>
        </w:r>
      </w:ins>
      <w:ins w:id="185" w:author="Gary" w:date="2023-08-16T16:02:00Z">
        <w:r>
          <w:t xml:space="preserve"> 1982).  In the 1999 study, an attempt was made to follow the quadrat spacing shown in B</w:t>
        </w:r>
        <w:del w:id="186" w:author="Lane, Stefanie" w:date="2023-09-11T17:44:00Z">
          <w:r w:rsidDel="00CB384B">
            <w:delText>&amp;P’s</w:delText>
          </w:r>
        </w:del>
      </w:ins>
      <w:ins w:id="187" w:author="Lane, Stefanie" w:date="2023-09-11T17:44:00Z">
        <w:r w:rsidR="00CB384B">
          <w:t>radfield &amp; Porter’s</w:t>
        </w:r>
      </w:ins>
      <w:ins w:id="188"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189" w:author="Lane, Stefanie" w:date="2023-09-11T17:44:00Z">
          <w:r w:rsidRPr="00F63CEA" w:rsidDel="00CB384B">
            <w:delText>d</w:delText>
          </w:r>
        </w:del>
      </w:ins>
      <w:ins w:id="190" w:author="Lane, Stefanie" w:date="2023-09-11T17:44:00Z">
        <w:r w:rsidR="00CB384B">
          <w:t>D</w:t>
        </w:r>
      </w:ins>
      <w:ins w:id="191"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192" w:author="Lane, Stefanie" w:date="2023-09-11T17:46:00Z"/>
        </w:rPr>
      </w:pPr>
    </w:p>
    <w:p w14:paraId="58853D83" w14:textId="77777777" w:rsidR="00733191" w:rsidRPr="00733191" w:rsidRDefault="00733191">
      <w:pPr>
        <w:pStyle w:val="Heading2"/>
        <w:rPr>
          <w:ins w:id="193" w:author="Lane, Stefanie" w:date="2023-09-11T17:46:00Z"/>
          <w:lang w:val="en-CA"/>
        </w:rPr>
        <w:pPrChange w:id="194" w:author="Lane, Stefanie" w:date="2023-09-11T17:46:00Z">
          <w:pPr>
            <w:pStyle w:val="NoSpacing"/>
            <w:ind w:firstLine="410"/>
          </w:pPr>
        </w:pPrChange>
      </w:pPr>
      <w:bookmarkStart w:id="195" w:name="_Toc143184222"/>
      <w:ins w:id="196" w:author="Lane, Stefanie" w:date="2023-09-11T17:46:00Z">
        <w:r w:rsidRPr="00733191">
          <w:rPr>
            <w:lang w:val="en-CA"/>
          </w:rPr>
          <w:t>Plot-scale sampling</w:t>
        </w:r>
        <w:bookmarkEnd w:id="195"/>
      </w:ins>
    </w:p>
    <w:p w14:paraId="2B1A2D89" w14:textId="3084FA22" w:rsidR="00733191" w:rsidDel="00376419" w:rsidRDefault="00733191" w:rsidP="00861AEA">
      <w:pPr>
        <w:pStyle w:val="NoSpacing"/>
        <w:ind w:firstLine="410"/>
        <w:rPr>
          <w:ins w:id="197" w:author="Gary" w:date="2023-08-16T16:02:00Z"/>
          <w:del w:id="198" w:author="Lane, Stefanie" w:date="2023-09-11T17:47:00Z"/>
        </w:rPr>
      </w:pPr>
      <w:ins w:id="199"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an individual with its basal stem originating outside the quadrat boundary were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200" w:author="Lane, Stefanie" w:date="2023-09-11T17:47:00Z">
        <w:r w:rsidR="00376419">
          <w:t xml:space="preserve"> </w:t>
        </w:r>
      </w:ins>
    </w:p>
    <w:p w14:paraId="735B68B0" w14:textId="32F5D11A" w:rsidR="00861AEA" w:rsidRDefault="00861AEA" w:rsidP="00861AEA">
      <w:pPr>
        <w:pStyle w:val="NoSpacing"/>
        <w:ind w:firstLine="410"/>
        <w:rPr>
          <w:ins w:id="201" w:author="Gary" w:date="2023-08-16T16:02:00Z"/>
        </w:rPr>
      </w:pPr>
      <w:ins w:id="202" w:author="Gary" w:date="2023-08-16T16:02:00Z">
        <w:del w:id="203" w:author="Lane, Stefanie" w:date="2023-09-11T17:47:00Z">
          <w:r w:rsidDel="00376419">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 xml:space="preserve">Owing to consultation with one of the co-authors </w:t>
        </w:r>
        <w:commentRangeStart w:id="204"/>
        <w:r>
          <w:t>(</w:t>
        </w:r>
        <w:del w:id="205" w:author="Lane, Stefanie" w:date="2023-09-11T17:47:00Z">
          <w:r w:rsidDel="00376419">
            <w:delText>GEB</w:delText>
          </w:r>
        </w:del>
      </w:ins>
      <w:ins w:id="206" w:author="Lane, Stefanie" w:date="2023-09-11T17:47:00Z">
        <w:r w:rsidR="00376419">
          <w:t>Gary Bradfield</w:t>
        </w:r>
      </w:ins>
      <w:ins w:id="207" w:author="Gary" w:date="2023-08-16T16:02:00Z">
        <w:r>
          <w:t>)</w:t>
        </w:r>
      </w:ins>
      <w:commentRangeEnd w:id="204"/>
      <w:ins w:id="208" w:author="Gary" w:date="2023-09-25T19:04:00Z">
        <w:r w:rsidR="004A6577">
          <w:rPr>
            <w:rStyle w:val="CommentReference"/>
          </w:rPr>
          <w:commentReference w:id="204"/>
        </w:r>
      </w:ins>
      <w:ins w:id="209" w:author="Gary" w:date="2023-08-16T16:02:00Z">
        <w:r>
          <w:t xml:space="preserve"> in the 1999 and 2019 studies, differences in between-observer cover estimation were considered minimal.</w:t>
        </w:r>
      </w:ins>
    </w:p>
    <w:p w14:paraId="3B2B3B17" w14:textId="355E351B" w:rsidR="008B255A" w:rsidDel="005A6C4D" w:rsidRDefault="00447DA1">
      <w:pPr>
        <w:rPr>
          <w:del w:id="210" w:author="Gary" w:date="2023-08-16T15:58:00Z"/>
        </w:rPr>
        <w:pPrChange w:id="211" w:author="Lane, Stefanie" w:date="2023-07-26T16:07:00Z">
          <w:pPr>
            <w:pStyle w:val="NoSpacing"/>
          </w:pPr>
        </w:pPrChange>
      </w:pPr>
      <w:ins w:id="212" w:author="Lane, Stefanie" w:date="2023-07-26T16:07:00Z">
        <w:del w:id="213" w:author="Gary" w:date="2023-08-16T15:58:00Z">
          <w:r w:rsidDel="005A6C4D">
            <w:tab/>
          </w:r>
        </w:del>
      </w:ins>
    </w:p>
    <w:p w14:paraId="1DA793E0" w14:textId="1877310C" w:rsidR="00DF241A" w:rsidDel="00A91EC2" w:rsidRDefault="008B255A" w:rsidP="00861AEA">
      <w:pPr>
        <w:pStyle w:val="NoSpacing"/>
        <w:ind w:firstLine="720"/>
        <w:rPr>
          <w:ins w:id="214" w:author="Lane, Stefanie" w:date="2023-07-26T12:17:00Z"/>
          <w:del w:id="215" w:author="Gary" w:date="2023-08-16T16:00:00Z"/>
        </w:rPr>
      </w:pPr>
      <w:del w:id="216"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217" w:author="Lane, Stefanie" w:date="2023-07-26T12:12:00Z">
        <w:del w:id="218" w:author="Gary" w:date="2023-08-16T15:58:00Z">
          <w:r w:rsidR="004556CD" w:rsidDel="005A6C4D">
            <w:delText>e</w:delText>
          </w:r>
        </w:del>
      </w:ins>
      <w:del w:id="219" w:author="Gary" w:date="2023-08-16T15:58:00Z">
        <w:r w:rsidDel="005A6C4D">
          <w:delText xml:space="preserve">s verified visual estimation of species associations, the sampling conducted in 1979 introduces </w:delText>
        </w:r>
      </w:del>
      <w:ins w:id="220" w:author="Lane, Stefanie" w:date="2023-07-26T12:12:00Z">
        <w:del w:id="221" w:author="Gary" w:date="2023-08-16T15:58:00Z">
          <w:r w:rsidR="004556CD" w:rsidDel="005A6C4D">
            <w:delText>.</w:delText>
          </w:r>
        </w:del>
      </w:ins>
      <w:del w:id="222" w:author="Gary" w:date="2023-08-16T15:58:00Z">
        <w:r w:rsidDel="005A6C4D">
          <w:delText>a bias to statistically confirm patterns identified by subjective visual assessment.</w:delText>
        </w:r>
      </w:del>
      <w:ins w:id="223" w:author="Lane, Stefanie" w:date="2023-07-26T12:12:00Z">
        <w:del w:id="224" w:author="Gary" w:date="2023-08-16T15:58:00Z">
          <w:r w:rsidR="004556CD" w:rsidDel="005A6C4D">
            <w:delText xml:space="preserve"> </w:delText>
          </w:r>
        </w:del>
      </w:ins>
      <w:ins w:id="225" w:author="Lane, Stefanie" w:date="2023-07-26T12:13:00Z">
        <w:del w:id="226" w:author="Gary" w:date="2023-08-16T15:58:00Z">
          <w:r w:rsidR="004556CD" w:rsidRPr="006D79A7" w:rsidDel="005A6C4D">
            <w:delText xml:space="preserve">They </w:delText>
          </w:r>
          <w:r w:rsidR="001C4F33" w:rsidRPr="006D79A7" w:rsidDel="005A6C4D">
            <w:delText>placed t</w:delText>
          </w:r>
        </w:del>
      </w:ins>
      <w:ins w:id="227" w:author="Lane, Stefanie" w:date="2023-07-26T12:08:00Z">
        <w:del w:id="228" w:author="Gary" w:date="2023-08-16T15:58:00Z">
          <w:r w:rsidR="00C70DC5" w:rsidRPr="006D79A7" w:rsidDel="005A6C4D">
            <w:delText>ransect</w:delText>
          </w:r>
        </w:del>
      </w:ins>
      <w:ins w:id="229" w:author="Lane, Stefanie" w:date="2023-07-26T12:09:00Z">
        <w:del w:id="230" w:author="Gary" w:date="2023-08-16T15:58:00Z">
          <w:r w:rsidR="00134052" w:rsidRPr="006D79A7" w:rsidDel="005A6C4D">
            <w:delText xml:space="preserve">s </w:delText>
          </w:r>
        </w:del>
      </w:ins>
      <w:ins w:id="231" w:author="Lane, Stefanie" w:date="2023-07-26T12:13:00Z">
        <w:del w:id="232" w:author="Gary" w:date="2023-08-16T15:58:00Z">
          <w:r w:rsidR="001C4F33" w:rsidRPr="006D79A7" w:rsidDel="005A6C4D">
            <w:delText>throughout the marsh</w:delText>
          </w:r>
        </w:del>
      </w:ins>
      <w:ins w:id="233" w:author="Lane, Stefanie" w:date="2023-07-26T12:09:00Z">
        <w:del w:id="234" w:author="Gary" w:date="2023-08-16T15:58:00Z">
          <w:r w:rsidR="00134052" w:rsidRPr="006D79A7" w:rsidDel="005A6C4D">
            <w:delText xml:space="preserve"> </w:delText>
          </w:r>
          <w:r w:rsidR="00173B15" w:rsidRPr="006D79A7" w:rsidDel="005A6C4D">
            <w:delText>to achieve an even distribution across a north-south gradient</w:delText>
          </w:r>
        </w:del>
      </w:ins>
      <w:ins w:id="235" w:author="Lane, Stefanie" w:date="2023-07-26T12:13:00Z">
        <w:del w:id="236" w:author="Gary" w:date="2023-08-16T15:58:00Z">
          <w:r w:rsidR="001C4F33" w:rsidRPr="006D79A7" w:rsidDel="005A6C4D">
            <w:delText>, with transect endpoints sharing a common origin along the main tidal channel through the middle of the marsh (Fig. 1)</w:delText>
          </w:r>
        </w:del>
      </w:ins>
      <w:del w:id="237" w:author="Gary" w:date="2023-08-16T15:58:00Z">
        <w:r w:rsidR="00984524" w:rsidRPr="006D79A7" w:rsidDel="005A6C4D">
          <w:delText xml:space="preserve"> </w:delText>
        </w:r>
      </w:del>
      <w:ins w:id="238" w:author="Lane, Stefanie" w:date="2023-07-26T12:09:00Z">
        <w:del w:id="239" w:author="Gary" w:date="2023-08-16T15:58:00Z">
          <w:r w:rsidR="00173B15" w:rsidRPr="006D79A7" w:rsidDel="005A6C4D">
            <w:delText xml:space="preserve">. While </w:delText>
          </w:r>
        </w:del>
      </w:ins>
      <w:ins w:id="240" w:author="Lane, Stefanie" w:date="2023-07-26T12:13:00Z">
        <w:del w:id="241" w:author="Gary" w:date="2023-08-16T15:58:00Z">
          <w:r w:rsidR="00856D4C" w:rsidRPr="006D79A7" w:rsidDel="005A6C4D">
            <w:delText xml:space="preserve">transects were </w:delText>
          </w:r>
        </w:del>
      </w:ins>
      <w:ins w:id="242" w:author="Lane, Stefanie" w:date="2023-07-26T12:09:00Z">
        <w:del w:id="243" w:author="Gary" w:date="2023-08-16T15:58:00Z">
          <w:r w:rsidR="00173B15" w:rsidRPr="006D79A7" w:rsidDel="005A6C4D">
            <w:delText>not ra</w:delText>
          </w:r>
        </w:del>
        <w:del w:id="244" w:author="Gary" w:date="2023-08-16T16:00:00Z">
          <w:r w:rsidR="00173B15" w:rsidRPr="006D79A7" w:rsidDel="00A91EC2">
            <w:delText>ndom</w:delText>
          </w:r>
        </w:del>
      </w:ins>
      <w:ins w:id="245" w:author="Lane, Stefanie" w:date="2023-07-26T12:13:00Z">
        <w:del w:id="246" w:author="Gary" w:date="2023-08-16T16:00:00Z">
          <w:r w:rsidR="00856D4C" w:rsidRPr="006D79A7" w:rsidDel="00A91EC2">
            <w:delText>ly distributed</w:delText>
          </w:r>
        </w:del>
      </w:ins>
      <w:ins w:id="247" w:author="Lane, Stefanie" w:date="2023-07-26T12:09:00Z">
        <w:del w:id="248" w:author="Gary" w:date="2023-08-16T16:00:00Z">
          <w:r w:rsidR="00173B15" w:rsidRPr="006D79A7" w:rsidDel="00A91EC2">
            <w:delText>,</w:delText>
          </w:r>
        </w:del>
      </w:ins>
      <w:ins w:id="249" w:author="Lane, Stefanie" w:date="2023-07-26T12:13:00Z">
        <w:del w:id="250" w:author="Gary" w:date="2023-08-16T16:00:00Z">
          <w:r w:rsidR="00856D4C" w:rsidRPr="006D79A7" w:rsidDel="00A91EC2">
            <w:delText xml:space="preserve"> the </w:delText>
          </w:r>
        </w:del>
      </w:ins>
      <w:ins w:id="251" w:author="Lane, Stefanie" w:date="2023-07-26T12:14:00Z">
        <w:del w:id="252" w:author="Gary" w:date="2023-08-16T16:00:00Z">
          <w:r w:rsidR="00856D4C" w:rsidRPr="006D79A7" w:rsidDel="00A91EC2">
            <w:delText xml:space="preserve">haphazard transect placement </w:delText>
          </w:r>
        </w:del>
      </w:ins>
      <w:ins w:id="253" w:author="Lane, Stefanie" w:date="2023-07-26T12:09:00Z">
        <w:del w:id="254" w:author="Gary" w:date="2023-08-16T16:00:00Z">
          <w:r w:rsidR="00173B15" w:rsidRPr="006D79A7" w:rsidDel="00A91EC2">
            <w:delText>sought to</w:delText>
          </w:r>
        </w:del>
      </w:ins>
      <w:ins w:id="255" w:author="Lane, Stefanie" w:date="2023-07-26T12:14:00Z">
        <w:del w:id="256" w:author="Gary" w:date="2023-08-16T16:00:00Z">
          <w:r w:rsidR="006D54B6" w:rsidRPr="006D79A7" w:rsidDel="00A91EC2">
            <w:delText xml:space="preserve"> balance surveying as great </w:delText>
          </w:r>
        </w:del>
      </w:ins>
      <w:ins w:id="257" w:author="Lane, Stefanie" w:date="2023-07-26T12:09:00Z">
        <w:del w:id="258" w:author="Gary" w:date="2023-08-16T16:00:00Z">
          <w:r w:rsidR="00173B15" w:rsidRPr="006D79A7" w:rsidDel="00A91EC2">
            <w:delText xml:space="preserve">a spatial extent </w:delText>
          </w:r>
        </w:del>
      </w:ins>
      <w:ins w:id="259" w:author="Lane, Stefanie" w:date="2023-07-26T12:14:00Z">
        <w:del w:id="260" w:author="Gary" w:date="2023-08-16T16:00:00Z">
          <w:r w:rsidR="00856D4C" w:rsidRPr="006D79A7" w:rsidDel="00A91EC2">
            <w:delText xml:space="preserve">of the marsh </w:delText>
          </w:r>
        </w:del>
      </w:ins>
      <w:ins w:id="261" w:author="Lane, Stefanie" w:date="2023-07-26T12:09:00Z">
        <w:del w:id="262" w:author="Gary" w:date="2023-08-16T16:00:00Z">
          <w:r w:rsidR="00173B15" w:rsidRPr="006D79A7" w:rsidDel="00A91EC2">
            <w:delText>as possibl</w:delText>
          </w:r>
        </w:del>
      </w:ins>
      <w:ins w:id="263" w:author="Lane, Stefanie" w:date="2023-07-26T12:10:00Z">
        <w:del w:id="264" w:author="Gary" w:date="2023-08-16T16:00:00Z">
          <w:r w:rsidR="00A97E51" w:rsidRPr="006D79A7" w:rsidDel="00A91EC2">
            <w:delText>e</w:delText>
          </w:r>
        </w:del>
      </w:ins>
      <w:ins w:id="265" w:author="Lane, Stefanie" w:date="2023-07-26T12:14:00Z">
        <w:del w:id="266" w:author="Gary" w:date="2023-08-16T16:00:00Z">
          <w:r w:rsidR="006D54B6" w:rsidRPr="006D79A7" w:rsidDel="00A91EC2">
            <w:delText xml:space="preserve"> given the time and resources available for the project</w:delText>
          </w:r>
        </w:del>
      </w:ins>
      <w:ins w:id="267" w:author="Lane, Stefanie" w:date="2023-07-26T12:10:00Z">
        <w:del w:id="268" w:author="Gary" w:date="2023-08-16T16:00:00Z">
          <w:r w:rsidR="00A97E51" w:rsidRPr="006D79A7" w:rsidDel="00A91EC2">
            <w:delText>. Along each transect, 1 m</w:delText>
          </w:r>
          <w:r w:rsidR="00A97E51" w:rsidRPr="006D79A7" w:rsidDel="00A91EC2">
            <w:rPr>
              <w:vertAlign w:val="superscript"/>
              <w:rPrChange w:id="269" w:author="Lane, Stefanie" w:date="2023-07-26T12:47:00Z">
                <w:rPr/>
              </w:rPrChange>
            </w:rPr>
            <w:delText>2</w:delText>
          </w:r>
          <w:r w:rsidR="00A97E51" w:rsidRPr="006D79A7" w:rsidDel="00A91EC2">
            <w:delText xml:space="preserve"> plots (</w:delText>
          </w:r>
        </w:del>
      </w:ins>
      <w:ins w:id="270" w:author="Lane, Stefanie" w:date="2023-07-26T16:25:00Z">
        <w:del w:id="271" w:author="Gary" w:date="2023-08-16T16:00:00Z">
          <w:r w:rsidR="00932E2E" w:rsidDel="00A91EC2">
            <w:delText xml:space="preserve">rigid </w:delText>
          </w:r>
        </w:del>
      </w:ins>
      <w:ins w:id="272" w:author="Lane, Stefanie" w:date="2023-07-26T12:10:00Z">
        <w:del w:id="273" w:author="Gary" w:date="2023-08-16T16:00:00Z">
          <w:r w:rsidR="00A97E51" w:rsidRPr="006D79A7" w:rsidDel="00A91EC2">
            <w:delText>quadrats</w:delText>
          </w:r>
        </w:del>
      </w:ins>
      <w:ins w:id="274" w:author="Lane, Stefanie" w:date="2023-07-26T16:25:00Z">
        <w:del w:id="275" w:author="Gary" w:date="2023-08-16T16:00:00Z">
          <w:r w:rsidR="00932E2E" w:rsidDel="00A91EC2">
            <w:delText xml:space="preserve"> made of 1.27 cm (1/2 inch) schedule 40 PVC</w:delText>
          </w:r>
        </w:del>
      </w:ins>
      <w:ins w:id="276" w:author="Lane, Stefanie" w:date="2023-07-26T12:10:00Z">
        <w:del w:id="277"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278" w:author="Lane, Stefanie" w:date="2023-07-26T12:11:00Z">
        <w:del w:id="279"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280" w:author="Lane, Stefanie" w:date="2023-07-26T12:12:00Z">
        <w:del w:id="281" w:author="Gary" w:date="2023-08-16T16:00:00Z">
          <w:r w:rsidR="004556CD" w:rsidRPr="006D79A7" w:rsidDel="00A91EC2">
            <w:delText>a bias to statistically confirm patterns identified by subjective visual assessment.</w:delText>
          </w:r>
        </w:del>
      </w:ins>
      <w:ins w:id="282" w:author="Lane, Stefanie" w:date="2023-07-26T12:15:00Z">
        <w:del w:id="283" w:author="Gary" w:date="2023-08-16T16:00:00Z">
          <w:r w:rsidR="00E11649" w:rsidRPr="006D79A7" w:rsidDel="00A91EC2">
            <w:delText xml:space="preserve"> </w:delText>
          </w:r>
        </w:del>
      </w:ins>
      <w:del w:id="284"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285" w:author="Lane, Stefanie" w:date="2023-07-26T12:16:00Z">
        <w:del w:id="286" w:author="Gary" w:date="2023-08-16T16:00:00Z">
          <w:r w:rsidR="006E0E23" w:rsidDel="00A91EC2">
            <w:delText xml:space="preserve">This </w:delText>
          </w:r>
        </w:del>
      </w:ins>
      <w:ins w:id="287" w:author="Lane, Stefanie" w:date="2023-07-26T12:17:00Z">
        <w:del w:id="288" w:author="Gary" w:date="2023-08-16T16:00:00Z">
          <w:r w:rsidR="00331FEC" w:rsidDel="00A91EC2">
            <w:delText xml:space="preserve">was achieved by approximating both transect and plot locations as closely as possible to the </w:delText>
          </w:r>
        </w:del>
      </w:ins>
      <w:ins w:id="289" w:author="Lane, Stefanie" w:date="2023-07-26T12:18:00Z">
        <w:del w:id="290"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291" w:author="Lane, Stefanie" w:date="2023-07-26T12:16:00Z"/>
          <w:del w:id="292" w:author="Gary" w:date="2023-08-16T16:00:00Z"/>
        </w:rPr>
      </w:pPr>
      <w:del w:id="293" w:author="Gary" w:date="2023-08-16T16:00:00Z">
        <w:r w:rsidDel="00A91EC2">
          <w:delText xml:space="preserve"> </w:delText>
        </w:r>
      </w:del>
    </w:p>
    <w:p w14:paraId="52AF5B10" w14:textId="777DCB75" w:rsidR="005E086E" w:rsidDel="00A91EC2" w:rsidRDefault="008B255A" w:rsidP="00861AEA">
      <w:pPr>
        <w:pStyle w:val="NoSpacing"/>
        <w:ind w:firstLine="720"/>
        <w:rPr>
          <w:del w:id="294" w:author="Gary" w:date="2023-08-16T16:00:00Z"/>
        </w:rPr>
      </w:pPr>
      <w:del w:id="295" w:author="Gary" w:date="2023-08-16T16:00:00Z">
        <w:r w:rsidDel="00A91EC2">
          <w:delText>In 2019 we sought to sample vegetation in as close a manner as the original 1979 survey</w:delText>
        </w:r>
      </w:del>
      <w:ins w:id="296" w:author="Lane, Stefanie" w:date="2023-07-26T12:20:00Z">
        <w:del w:id="297" w:author="Gary" w:date="2023-08-16T16:00:00Z">
          <w:r w:rsidR="00992808" w:rsidDel="00A91EC2">
            <w:delText>, because we wanted to know whether dominant species</w:delText>
          </w:r>
        </w:del>
      </w:ins>
      <w:ins w:id="298" w:author="Lane, Stefanie" w:date="2023-07-26T12:21:00Z">
        <w:del w:id="299" w:author="Gary" w:date="2023-08-16T16:00:00Z">
          <w:r w:rsidR="00D7262D" w:rsidDel="00A91EC2">
            <w:delText xml:space="preserve"> (as perceived by visual </w:delText>
          </w:r>
          <w:r w:rsidR="00314F59" w:rsidDel="00A91EC2">
            <w:delText>recognition)</w:delText>
          </w:r>
        </w:del>
      </w:ins>
      <w:ins w:id="300" w:author="Lane, Stefanie" w:date="2023-07-26T12:20:00Z">
        <w:del w:id="301" w:author="Gary" w:date="2023-08-16T16:00:00Z">
          <w:r w:rsidR="00992808" w:rsidDel="00A91EC2">
            <w:delText xml:space="preserve"> </w:delText>
          </w:r>
          <w:r w:rsidR="00D7262D" w:rsidDel="00A91EC2">
            <w:delText>remained the same over time</w:delText>
          </w:r>
        </w:del>
      </w:ins>
      <w:ins w:id="302" w:author="Lane, Stefanie" w:date="2023-07-26T12:19:00Z">
        <w:del w:id="303" w:author="Gary" w:date="2023-08-16T16:00:00Z">
          <w:r w:rsidR="006F7195" w:rsidDel="00A91EC2">
            <w:delText xml:space="preserve">. </w:delText>
          </w:r>
        </w:del>
      </w:ins>
      <w:moveToRangeStart w:id="304" w:author="Lane, Stefanie" w:date="2023-07-26T12:19:00Z" w:name="move141266414"/>
      <w:moveTo w:id="305" w:author="Lane, Stefanie" w:date="2023-07-26T12:19:00Z">
        <w:del w:id="306"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304"/>
      <w:ins w:id="307" w:author="Lane, Stefanie" w:date="2023-07-26T12:20:00Z">
        <w:del w:id="308"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309" w:author="Lane, Stefanie" w:date="2023-07-26T15:51:00Z">
        <w:del w:id="310" w:author="Gary" w:date="2023-08-16T16:00:00Z">
          <w:r w:rsidR="00F50C97" w:rsidDel="00A91EC2">
            <w:delText>quadrats</w:delText>
          </w:r>
        </w:del>
      </w:ins>
      <w:ins w:id="311" w:author="Lane, Stefanie" w:date="2023-07-26T12:20:00Z">
        <w:del w:id="312" w:author="Gary" w:date="2023-08-16T16:00:00Z">
          <w:r w:rsidR="00A518B4" w:rsidDel="00A91EC2">
            <w:delText xml:space="preserve"> </w:delText>
          </w:r>
        </w:del>
      </w:ins>
      <w:ins w:id="313" w:author="Lane, Stefanie" w:date="2023-07-26T12:23:00Z">
        <w:del w:id="314" w:author="Gary" w:date="2023-08-16T16:00:00Z">
          <w:r w:rsidR="00405AFC" w:rsidDel="00A91EC2">
            <w:delText>centered on the transect</w:delText>
          </w:r>
          <w:r w:rsidR="00764D4C" w:rsidDel="00A91EC2">
            <w:delText xml:space="preserve"> line </w:delText>
          </w:r>
        </w:del>
      </w:ins>
      <w:ins w:id="315" w:author="Lane, Stefanie" w:date="2023-07-26T15:51:00Z">
        <w:del w:id="316" w:author="Gary" w:date="2023-08-16T16:00:00Z">
          <w:r w:rsidR="00AE6E2A" w:rsidDel="00A91EC2">
            <w:delText xml:space="preserve">to define survey plots </w:delText>
          </w:r>
        </w:del>
      </w:ins>
      <w:ins w:id="317" w:author="Lane, Stefanie" w:date="2023-07-26T12:23:00Z">
        <w:del w:id="318" w:author="Gary" w:date="2023-08-16T16:00:00Z">
          <w:r w:rsidR="00764D4C" w:rsidDel="00A91EC2">
            <w:delText xml:space="preserve">within patches of vegetation that we identified as being dominated (&gt; 50% cover) by one or two species, </w:delText>
          </w:r>
        </w:del>
      </w:ins>
      <w:ins w:id="319" w:author="Lane, Stefanie" w:date="2023-07-26T12:24:00Z">
        <w:del w:id="320" w:author="Gary" w:date="2023-08-16T16:00:00Z">
          <w:r w:rsidR="00764D4C" w:rsidDel="00A91EC2">
            <w:delText>or every 10 m along the transect, whichever distance was shorter</w:delText>
          </w:r>
          <w:r w:rsidR="00BA3208" w:rsidDel="00A91EC2">
            <w:delText xml:space="preserve"> (Fig. 2</w:delText>
          </w:r>
        </w:del>
      </w:ins>
      <w:ins w:id="321" w:author="Lane, Stefanie" w:date="2023-07-26T12:28:00Z">
        <w:del w:id="322" w:author="Gary" w:date="2023-08-16T16:00:00Z">
          <w:r w:rsidR="00D94B50" w:rsidDel="00A91EC2">
            <w:delText>D</w:delText>
          </w:r>
        </w:del>
      </w:ins>
      <w:ins w:id="323" w:author="Lane, Stefanie" w:date="2023-07-26T12:24:00Z">
        <w:del w:id="324" w:author="Gary" w:date="2023-08-16T16:00:00Z">
          <w:r w:rsidR="00BA3208" w:rsidDel="00A91EC2">
            <w:delText>)</w:delText>
          </w:r>
          <w:r w:rsidR="00764D4C" w:rsidDel="00A91EC2">
            <w:delText xml:space="preserve">. </w:delText>
          </w:r>
        </w:del>
      </w:ins>
      <w:ins w:id="325" w:author="Lane, Stefanie" w:date="2023-07-26T12:25:00Z">
        <w:del w:id="326"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27" w:author="Lane, Stefanie" w:date="2023-07-26T12:28:00Z">
        <w:del w:id="328" w:author="Gary" w:date="2023-08-16T16:00:00Z">
          <w:r w:rsidR="00D94B50" w:rsidDel="00A91EC2">
            <w:delText xml:space="preserve"> </w:delText>
          </w:r>
        </w:del>
      </w:ins>
      <w:del w:id="329"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30" w:author="Gary" w:date="2023-08-16T16:00:00Z"/>
        </w:rPr>
      </w:pPr>
    </w:p>
    <w:p w14:paraId="1B7694BC" w14:textId="7446CD49" w:rsidR="00D4425C" w:rsidDel="00A91EC2" w:rsidRDefault="00A5448B" w:rsidP="00861AEA">
      <w:pPr>
        <w:ind w:firstLine="720"/>
        <w:rPr>
          <w:del w:id="331" w:author="Gary" w:date="2023-08-16T16:00:00Z"/>
        </w:rPr>
      </w:pPr>
      <w:del w:id="332"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33" w:author="Lane, Stefanie" w:date="2023-07-26T12:19:00Z" w:name="move141266414"/>
      <w:moveFrom w:id="334" w:author="Lane, Stefanie" w:date="2023-07-26T12:19:00Z">
        <w:del w:id="335"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33"/>
      <w:del w:id="336"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37" w:author="Lane, Stefanie" w:date="2023-07-26T16:05:00Z"/>
          <w:del w:id="338" w:author="Gary" w:date="2023-08-16T16:00:00Z"/>
        </w:rPr>
      </w:pPr>
      <w:del w:id="339"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40" w:author="Lane, Stefanie" w:date="2023-07-26T16:05:00Z"/>
          <w:del w:id="341" w:author="Gary" w:date="2023-08-16T16:00:00Z"/>
        </w:rPr>
      </w:pPr>
    </w:p>
    <w:p w14:paraId="225E3A42" w14:textId="3E429715" w:rsidR="003D607F" w:rsidDel="00A91EC2" w:rsidRDefault="003D607F" w:rsidP="00861AEA">
      <w:pPr>
        <w:pStyle w:val="NoSpacing"/>
        <w:ind w:firstLine="720"/>
        <w:rPr>
          <w:ins w:id="342" w:author="Lane, Stefanie" w:date="2023-07-26T12:30:00Z"/>
          <w:del w:id="343" w:author="Gary" w:date="2023-08-16T16:00:00Z"/>
        </w:rPr>
      </w:pPr>
      <w:ins w:id="344" w:author="Lane, Stefanie" w:date="2023-07-26T16:06:00Z">
        <w:del w:id="345"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46" w:author="Lane, Stefanie" w:date="2023-07-26T16:06:00Z"/>
        </w:rPr>
      </w:pPr>
      <w:ins w:id="347" w:author="Lane, Stefanie" w:date="2023-07-26T12:38:00Z">
        <w:del w:id="348" w:author="Gary" w:date="2023-08-16T16:00:00Z">
          <w:r w:rsidDel="00A91EC2">
            <w:delText>Species</w:delText>
          </w:r>
        </w:del>
      </w:ins>
      <w:ins w:id="349" w:author="Lane, Stefanie" w:date="2023-07-26T12:30:00Z">
        <w:del w:id="350" w:author="Gary" w:date="2023-08-16T16:00:00Z">
          <w:r w:rsidR="00F3242A" w:rsidDel="00A91EC2">
            <w:delText xml:space="preserve"> were </w:delText>
          </w:r>
        </w:del>
      </w:ins>
      <w:ins w:id="351" w:author="Lane, Stefanie" w:date="2023-07-26T12:38:00Z">
        <w:del w:id="352" w:author="Gary" w:date="2023-08-16T16:00:00Z">
          <w:r w:rsidDel="00A91EC2">
            <w:delText>recorded</w:delText>
          </w:r>
        </w:del>
      </w:ins>
      <w:ins w:id="353" w:author="Lane, Stefanie" w:date="2023-07-26T12:30:00Z">
        <w:del w:id="354"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55" w:author="Lane, Stefanie" w:date="2023-07-26T12:31:00Z">
        <w:del w:id="356" w:author="Gary" w:date="2023-08-16T16:00:00Z">
          <w:r w:rsidR="002C75E0" w:rsidDel="00A91EC2">
            <w:delText>1 m</w:delText>
          </w:r>
          <w:r w:rsidR="002C75E0" w:rsidRPr="002C75E0" w:rsidDel="00A91EC2">
            <w:rPr>
              <w:vertAlign w:val="superscript"/>
              <w:rPrChange w:id="357" w:author="Lane, Stefanie" w:date="2023-07-26T12:31:00Z">
                <w:rPr/>
              </w:rPrChange>
            </w:rPr>
            <w:delText>2</w:delText>
          </w:r>
          <w:r w:rsidR="002C75E0" w:rsidDel="00A91EC2">
            <w:delText xml:space="preserve"> quadrat</w:delText>
          </w:r>
        </w:del>
      </w:ins>
      <w:ins w:id="358" w:author="Lane, Stefanie" w:date="2023-07-26T12:38:00Z">
        <w:del w:id="359" w:author="Gary" w:date="2023-08-16T16:00:00Z">
          <w:r w:rsidDel="00A91EC2">
            <w:delText xml:space="preserve">, and cover within the plot was considered for all </w:delText>
          </w:r>
        </w:del>
      </w:ins>
      <w:ins w:id="360" w:author="Lane, Stefanie" w:date="2023-07-26T12:39:00Z">
        <w:del w:id="361" w:author="Gary" w:date="2023-08-16T16:00:00Z">
          <w:r w:rsidDel="00A91EC2">
            <w:delText xml:space="preserve">above-ground vegetation that </w:delText>
          </w:r>
          <w:r w:rsidR="00617508" w:rsidDel="00A91EC2">
            <w:delText>occurred within the quadrat boundary</w:delText>
          </w:r>
        </w:del>
      </w:ins>
      <w:ins w:id="362" w:author="Lane, Stefanie" w:date="2023-07-26T12:43:00Z">
        <w:del w:id="363"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64" w:author="Lane, Stefanie" w:date="2023-07-26T12:32:00Z">
        <w:del w:id="365" w:author="Gary" w:date="2023-08-16T16:00:00Z">
          <w:r w:rsidR="001630DD" w:rsidDel="00A91EC2">
            <w:delText xml:space="preserve">. </w:delText>
          </w:r>
        </w:del>
      </w:ins>
      <w:ins w:id="366" w:author="Lane, Stefanie" w:date="2023-07-26T12:34:00Z">
        <w:del w:id="367" w:author="Gary" w:date="2023-08-16T16:00:00Z">
          <w:r w:rsidR="00455E89" w:rsidDel="00A91EC2">
            <w:delText xml:space="preserve">In the instance where the </w:delText>
          </w:r>
          <w:r w:rsidR="00443F59" w:rsidDel="00A91EC2">
            <w:delText>basal stem was inside the plot, but</w:delText>
          </w:r>
        </w:del>
      </w:ins>
      <w:ins w:id="368" w:author="Lane, Stefanie" w:date="2023-07-26T12:35:00Z">
        <w:del w:id="369"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370" w:author="Lane, Stefanie" w:date="2023-07-26T12:41:00Z">
        <w:del w:id="371" w:author="Gary" w:date="2023-08-16T16:00:00Z">
          <w:r w:rsidR="00B527E1" w:rsidDel="00A91EC2">
            <w:delText>We treated each ramet of rhizomatous species</w:delText>
          </w:r>
          <w:r w:rsidR="00EC07C2" w:rsidDel="00A91EC2">
            <w:delText xml:space="preserve"> such as </w:delText>
          </w:r>
        </w:del>
      </w:ins>
      <w:ins w:id="372" w:author="Lane, Stefanie" w:date="2023-07-26T12:42:00Z">
        <w:del w:id="373"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374" w:author="Lane, Stefanie" w:date="2023-07-26T12:41:00Z">
        <w:del w:id="375" w:author="Gary" w:date="2023-08-16T16:00:00Z">
          <w:r w:rsidR="00B527E1" w:rsidDel="00A91EC2">
            <w:delText xml:space="preserve"> as individuals, rather than attempting to </w:delText>
          </w:r>
          <w:r w:rsidR="00EC07C2" w:rsidDel="00A91EC2">
            <w:delText>delineate extent of each continu</w:delText>
          </w:r>
        </w:del>
      </w:ins>
      <w:ins w:id="376" w:author="Lane, Stefanie" w:date="2023-07-26T12:42:00Z">
        <w:del w:id="377" w:author="Gary" w:date="2023-08-16T16:00:00Z">
          <w:r w:rsidR="00EC07C2" w:rsidDel="00A91EC2">
            <w:delText>ous rhizome of the genetically distinct individual. For these species</w:delText>
          </w:r>
          <w:r w:rsidR="00F72FBD" w:rsidDel="00A91EC2">
            <w:delText xml:space="preserve">, whenever </w:delText>
          </w:r>
        </w:del>
      </w:ins>
      <w:ins w:id="378" w:author="Lane, Stefanie" w:date="2023-07-26T12:33:00Z">
        <w:del w:id="379" w:author="Gary" w:date="2023-08-16T16:00:00Z">
          <w:r w:rsidR="007040D5" w:rsidDel="00A91EC2">
            <w:delText xml:space="preserve"> the quadrat fell on top of an individual</w:delText>
          </w:r>
        </w:del>
      </w:ins>
      <w:ins w:id="380" w:author="Lane, Stefanie" w:date="2023-07-26T12:32:00Z">
        <w:del w:id="381" w:author="Gary" w:date="2023-08-16T16:00:00Z">
          <w:r w:rsidR="001630DD" w:rsidDel="00A91EC2">
            <w:delText xml:space="preserve"> </w:delText>
          </w:r>
        </w:del>
      </w:ins>
      <w:ins w:id="382" w:author="Lane, Stefanie" w:date="2023-07-26T12:33:00Z">
        <w:del w:id="383" w:author="Gary" w:date="2023-08-16T16:00:00Z">
          <w:r w:rsidR="003930BE" w:rsidDel="00A91EC2">
            <w:delText>ramet</w:delText>
          </w:r>
        </w:del>
      </w:ins>
      <w:ins w:id="384" w:author="Lane, Stefanie" w:date="2023-07-26T12:32:00Z">
        <w:del w:id="385" w:author="Gary" w:date="2023-08-16T16:00:00Z">
          <w:r w:rsidR="001630DD" w:rsidDel="00A91EC2">
            <w:delText xml:space="preserve">, </w:delText>
          </w:r>
        </w:del>
      </w:ins>
      <w:ins w:id="386" w:author="Lane, Stefanie" w:date="2023-07-26T12:33:00Z">
        <w:del w:id="387" w:author="Gary" w:date="2023-08-16T16:00:00Z">
          <w:r w:rsidR="007040D5" w:rsidDel="00A91EC2">
            <w:delText xml:space="preserve">the </w:delText>
          </w:r>
          <w:r w:rsidR="003930BE" w:rsidDel="00A91EC2">
            <w:delText xml:space="preserve">ramet was considered in the plot </w:delText>
          </w:r>
        </w:del>
      </w:ins>
      <w:ins w:id="388" w:author="Lane, Stefanie" w:date="2023-07-26T12:36:00Z">
        <w:del w:id="389"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390"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391" w:author="Lane, Stefanie" w:date="2023-07-26T12:38:00Z">
              <w:rPr/>
            </w:rPrChange>
          </w:rPr>
          <w:delText>For clonally reproducing species</w:delText>
        </w:r>
        <w:r w:rsidR="00A3674B" w:rsidRPr="00001C8B" w:rsidDel="00A91EC2">
          <w:rPr>
            <w:strike/>
            <w:rPrChange w:id="392" w:author="Lane, Stefanie" w:date="2023-07-26T12:38:00Z">
              <w:rPr/>
            </w:rPrChange>
          </w:rPr>
          <w:delText xml:space="preserve"> (e.g., </w:delText>
        </w:r>
        <w:r w:rsidR="006138FD" w:rsidRPr="00001C8B" w:rsidDel="00A91EC2">
          <w:rPr>
            <w:i/>
            <w:strike/>
            <w:rPrChange w:id="393" w:author="Lane, Stefanie" w:date="2023-07-26T12:38:00Z">
              <w:rPr>
                <w:i/>
              </w:rPr>
            </w:rPrChange>
          </w:rPr>
          <w:delText>Carex lyngbyei</w:delText>
        </w:r>
        <w:r w:rsidR="00A3674B" w:rsidRPr="00001C8B" w:rsidDel="00A91EC2">
          <w:rPr>
            <w:strike/>
            <w:rPrChange w:id="394" w:author="Lane, Stefanie" w:date="2023-07-26T12:38:00Z">
              <w:rPr/>
            </w:rPrChange>
          </w:rPr>
          <w:delText>)</w:delText>
        </w:r>
        <w:r w:rsidR="00D131BF" w:rsidRPr="00001C8B" w:rsidDel="00A91EC2">
          <w:rPr>
            <w:strike/>
            <w:rPrChange w:id="395" w:author="Lane, Stefanie" w:date="2023-07-26T12:38:00Z">
              <w:rPr/>
            </w:rPrChange>
          </w:rPr>
          <w:delText>, we did not attempt to</w:delText>
        </w:r>
        <w:r w:rsidR="00A65F91" w:rsidRPr="00001C8B" w:rsidDel="00A91EC2">
          <w:rPr>
            <w:strike/>
            <w:rPrChange w:id="396" w:author="Lane, Stefanie" w:date="2023-07-26T12:38:00Z">
              <w:rPr/>
            </w:rPrChange>
          </w:rPr>
          <w:delText xml:space="preserve"> distinguish stems or ramets from </w:delText>
        </w:r>
        <w:r w:rsidR="00A3674B" w:rsidRPr="00001C8B" w:rsidDel="00A91EC2">
          <w:rPr>
            <w:strike/>
            <w:rPrChange w:id="397" w:author="Lane, Stefanie" w:date="2023-07-26T12:38:00Z">
              <w:rPr/>
            </w:rPrChange>
          </w:rPr>
          <w:delText>whole</w:delText>
        </w:r>
        <w:r w:rsidR="00A65F91" w:rsidRPr="00001C8B" w:rsidDel="00A91EC2">
          <w:rPr>
            <w:strike/>
            <w:rPrChange w:id="398" w:author="Lane, Stefanie" w:date="2023-07-26T12:38:00Z">
              <w:rPr/>
            </w:rPrChange>
          </w:rPr>
          <w:delText xml:space="preserve"> </w:delText>
        </w:r>
        <w:r w:rsidR="00A3674B" w:rsidRPr="00001C8B" w:rsidDel="00A91EC2">
          <w:rPr>
            <w:strike/>
            <w:rPrChange w:id="399"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400" w:author="Lane, Stefanie" w:date="2023-07-26T12:44:00Z">
        <w:del w:id="401" w:author="Gary" w:date="2023-08-16T16:00:00Z">
          <w:r w:rsidR="00530FB6" w:rsidDel="00A91EC2">
            <w:delText xml:space="preserve"> used by Bradfield &amp; Porter (1982) and Denoth &amp; Myers (2007), where</w:delText>
          </w:r>
        </w:del>
      </w:ins>
      <w:del w:id="402" w:author="Gary" w:date="2023-08-16T16:00:00Z">
        <w:r w:rsidR="00D4425C" w:rsidDel="00A91EC2">
          <w:delText xml:space="preserve"> </w:delText>
        </w:r>
        <w:r w:rsidR="00E27E36" w:rsidDel="00A91EC2">
          <w:delText>[</w:delText>
        </w:r>
      </w:del>
      <w:ins w:id="403" w:author="Lane, Stefanie" w:date="2023-07-26T12:44:00Z">
        <w:del w:id="404" w:author="Gary" w:date="2023-08-16T16:00:00Z">
          <w:r w:rsidR="00530FB6" w:rsidDel="00A91EC2">
            <w:delText xml:space="preserve"> cover class </w:delText>
          </w:r>
        </w:del>
      </w:ins>
      <w:del w:id="405" w:author="Gary" w:date="2023-08-16T16:00:00Z">
        <w:r w:rsidR="00E27E36" w:rsidDel="00A91EC2">
          <w:delText>0 = (</w:delText>
        </w:r>
        <w:r w:rsidR="00B51030" w:rsidDel="00A91EC2">
          <w:delText>0</w:delText>
        </w:r>
        <w:r w:rsidR="00FF352B" w:rsidDel="00A91EC2">
          <w:delText>%</w:delText>
        </w:r>
      </w:del>
      <w:ins w:id="406" w:author="Lane, Stefanie" w:date="2023-07-26T12:44:00Z">
        <w:del w:id="407" w:author="Gary" w:date="2023-08-16T16:00:00Z">
          <w:r w:rsidR="00530FB6" w:rsidDel="00A91EC2">
            <w:delText xml:space="preserve"> cover (absent)</w:delText>
          </w:r>
        </w:del>
      </w:ins>
      <w:del w:id="408" w:author="Gary" w:date="2023-08-16T16:00:00Z">
        <w:r w:rsidR="00E27E36" w:rsidDel="00A91EC2">
          <w:delText>)</w:delText>
        </w:r>
        <w:r w:rsidR="00B51030" w:rsidDel="00A91EC2">
          <w:delText>,</w:delText>
        </w:r>
        <w:r w:rsidR="00E27E36" w:rsidDel="00A91EC2">
          <w:delText xml:space="preserve"> </w:delText>
        </w:r>
      </w:del>
      <w:ins w:id="409" w:author="Lane, Stefanie" w:date="2023-07-26T12:44:00Z">
        <w:del w:id="410" w:author="Gary" w:date="2023-08-16T16:00:00Z">
          <w:r w:rsidR="00530FB6" w:rsidDel="00A91EC2">
            <w:delText xml:space="preserve">cover class </w:delText>
          </w:r>
        </w:del>
      </w:ins>
      <w:del w:id="411" w:author="Gary" w:date="2023-08-16T16:00:00Z">
        <w:r w:rsidR="00E27E36" w:rsidDel="00A91EC2">
          <w:delText xml:space="preserve">1 </w:delText>
        </w:r>
      </w:del>
      <w:ins w:id="412" w:author="Lane, Stefanie" w:date="2023-07-26T12:44:00Z">
        <w:del w:id="413" w:author="Gary" w:date="2023-08-16T16:00:00Z">
          <w:r w:rsidR="00530FB6" w:rsidDel="00A91EC2">
            <w:delText xml:space="preserve">represents </w:delText>
          </w:r>
        </w:del>
      </w:ins>
      <w:del w:id="414" w:author="Gary" w:date="2023-08-16T16:00:00Z">
        <w:r w:rsidR="00E27E36" w:rsidDel="00A91EC2">
          <w:delText>= (</w:delText>
        </w:r>
        <w:r w:rsidR="00D4425C" w:rsidDel="00A91EC2">
          <w:delText>&lt; 25%</w:delText>
        </w:r>
        <w:r w:rsidR="00E27E36" w:rsidDel="00A91EC2">
          <w:delText>)</w:delText>
        </w:r>
      </w:del>
      <w:ins w:id="415" w:author="Lane, Stefanie" w:date="2023-07-26T12:44:00Z">
        <w:del w:id="416" w:author="Gary" w:date="2023-08-16T16:00:00Z">
          <w:r w:rsidR="00530FB6" w:rsidDel="00A91EC2">
            <w:delText xml:space="preserve"> cover</w:delText>
          </w:r>
        </w:del>
      </w:ins>
      <w:del w:id="417" w:author="Gary" w:date="2023-08-16T16:00:00Z">
        <w:r w:rsidR="00D4425C" w:rsidDel="00A91EC2">
          <w:delText>,</w:delText>
        </w:r>
        <w:r w:rsidR="00E27E36" w:rsidDel="00A91EC2">
          <w:delText xml:space="preserve"> </w:delText>
        </w:r>
      </w:del>
      <w:ins w:id="418" w:author="Lane, Stefanie" w:date="2023-07-26T12:44:00Z">
        <w:del w:id="419" w:author="Gary" w:date="2023-08-16T16:00:00Z">
          <w:r w:rsidR="00530FB6" w:rsidDel="00A91EC2">
            <w:delText xml:space="preserve">cover class </w:delText>
          </w:r>
        </w:del>
      </w:ins>
      <w:del w:id="420" w:author="Gary" w:date="2023-08-16T16:00:00Z">
        <w:r w:rsidR="00E27E36" w:rsidDel="00A91EC2">
          <w:delText xml:space="preserve">2 </w:delText>
        </w:r>
      </w:del>
      <w:ins w:id="421" w:author="Lane, Stefanie" w:date="2023-07-26T12:45:00Z">
        <w:del w:id="422" w:author="Gary" w:date="2023-08-16T16:00:00Z">
          <w:r w:rsidR="00530FB6" w:rsidDel="00A91EC2">
            <w:delText xml:space="preserve">represents </w:delText>
          </w:r>
        </w:del>
      </w:ins>
      <w:del w:id="423" w:author="Gary" w:date="2023-08-16T16:00:00Z">
        <w:r w:rsidR="00E27E36" w:rsidDel="00A91EC2">
          <w:delText>= (</w:delText>
        </w:r>
        <w:r w:rsidR="00D4425C" w:rsidDel="00A91EC2">
          <w:delText>25-50%</w:delText>
        </w:r>
        <w:r w:rsidR="00E27E36" w:rsidDel="00A91EC2">
          <w:delText>)</w:delText>
        </w:r>
      </w:del>
      <w:ins w:id="424" w:author="Lane, Stefanie" w:date="2023-07-26T12:45:00Z">
        <w:del w:id="425" w:author="Gary" w:date="2023-08-16T16:00:00Z">
          <w:r w:rsidR="00530FB6" w:rsidDel="00A91EC2">
            <w:delText xml:space="preserve"> cover</w:delText>
          </w:r>
        </w:del>
      </w:ins>
      <w:del w:id="426" w:author="Gary" w:date="2023-08-16T16:00:00Z">
        <w:r w:rsidR="00D4425C" w:rsidDel="00A91EC2">
          <w:delText xml:space="preserve">, </w:delText>
        </w:r>
      </w:del>
      <w:ins w:id="427" w:author="Lane, Stefanie" w:date="2023-07-26T12:45:00Z">
        <w:del w:id="428" w:author="Gary" w:date="2023-08-16T16:00:00Z">
          <w:r w:rsidR="00530FB6" w:rsidDel="00A91EC2">
            <w:delText xml:space="preserve">cover class </w:delText>
          </w:r>
        </w:del>
      </w:ins>
      <w:del w:id="429" w:author="Gary" w:date="2023-08-16T16:00:00Z">
        <w:r w:rsidR="001A1881" w:rsidDel="00A91EC2">
          <w:delText xml:space="preserve">3 </w:delText>
        </w:r>
      </w:del>
      <w:ins w:id="430" w:author="Lane, Stefanie" w:date="2023-07-26T12:45:00Z">
        <w:del w:id="431" w:author="Gary" w:date="2023-08-16T16:00:00Z">
          <w:r w:rsidR="00530FB6" w:rsidDel="00A91EC2">
            <w:delText xml:space="preserve">represents </w:delText>
          </w:r>
        </w:del>
      </w:ins>
      <w:del w:id="432" w:author="Gary" w:date="2023-08-16T16:00:00Z">
        <w:r w:rsidR="001A1881" w:rsidDel="00A91EC2">
          <w:delText>= (</w:delText>
        </w:r>
        <w:r w:rsidR="00D4425C" w:rsidDel="00A91EC2">
          <w:delText>50-75%</w:delText>
        </w:r>
        <w:r w:rsidR="001A1881" w:rsidDel="00A91EC2">
          <w:delText>)</w:delText>
        </w:r>
      </w:del>
      <w:ins w:id="433" w:author="Lane, Stefanie" w:date="2023-07-26T12:45:00Z">
        <w:del w:id="434" w:author="Gary" w:date="2023-08-16T16:00:00Z">
          <w:r w:rsidR="00530FB6" w:rsidDel="00A91EC2">
            <w:delText xml:space="preserve"> cover</w:delText>
          </w:r>
        </w:del>
      </w:ins>
      <w:del w:id="435" w:author="Gary" w:date="2023-08-16T16:00:00Z">
        <w:r w:rsidR="00D4425C" w:rsidDel="00A91EC2">
          <w:delText>, and</w:delText>
        </w:r>
        <w:r w:rsidR="00E27E36" w:rsidDel="00A91EC2">
          <w:delText xml:space="preserve"> </w:delText>
        </w:r>
      </w:del>
      <w:ins w:id="436" w:author="Lane, Stefanie" w:date="2023-07-26T12:45:00Z">
        <w:del w:id="437" w:author="Gary" w:date="2023-08-16T16:00:00Z">
          <w:r w:rsidR="00530FB6" w:rsidDel="00A91EC2">
            <w:delText xml:space="preserve">cover class </w:delText>
          </w:r>
        </w:del>
      </w:ins>
      <w:del w:id="438" w:author="Gary" w:date="2023-08-16T16:00:00Z">
        <w:r w:rsidR="00E27E36" w:rsidDel="00A91EC2">
          <w:delText xml:space="preserve">4 </w:delText>
        </w:r>
      </w:del>
      <w:ins w:id="439" w:author="Lane, Stefanie" w:date="2023-07-26T12:45:00Z">
        <w:del w:id="440" w:author="Gary" w:date="2023-08-16T16:00:00Z">
          <w:r w:rsidR="00530FB6" w:rsidDel="00A91EC2">
            <w:delText xml:space="preserve">represents </w:delText>
          </w:r>
        </w:del>
      </w:ins>
      <w:del w:id="441" w:author="Gary" w:date="2023-08-16T16:00:00Z">
        <w:r w:rsidR="00E27E36" w:rsidDel="00A91EC2">
          <w:delText>= (</w:delText>
        </w:r>
        <w:r w:rsidR="00D4425C" w:rsidDel="00A91EC2">
          <w:delText>&gt; 75%</w:delText>
        </w:r>
      </w:del>
      <w:ins w:id="442" w:author="Lane, Stefanie" w:date="2023-07-26T12:45:00Z">
        <w:del w:id="443" w:author="Gary" w:date="2023-08-16T16:00:00Z">
          <w:r w:rsidR="00530FB6" w:rsidDel="00A91EC2">
            <w:delText xml:space="preserve"> cover</w:delText>
          </w:r>
        </w:del>
      </w:ins>
      <w:del w:id="444"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45" w:author="Lane, Stefanie" w:date="2023-07-26T16:06:00Z"/>
        </w:rPr>
      </w:pPr>
    </w:p>
    <w:p w14:paraId="61840AF2" w14:textId="77777777" w:rsidR="00E40E9F" w:rsidRDefault="00E40E9F">
      <w:pPr>
        <w:pStyle w:val="Heading2"/>
        <w:rPr>
          <w:ins w:id="446" w:author="Lane, Stefanie" w:date="2023-07-26T16:08:00Z"/>
        </w:rPr>
        <w:pPrChange w:id="447" w:author="Lane, Stefanie" w:date="2023-07-26T16:08:00Z">
          <w:pPr>
            <w:pStyle w:val="Heading3"/>
          </w:pPr>
        </w:pPrChange>
      </w:pPr>
      <w:ins w:id="448" w:author="Lane, Stefanie" w:date="2023-07-26T16:08:00Z">
        <w:r>
          <w:t>Vegetation identification</w:t>
        </w:r>
      </w:ins>
    </w:p>
    <w:p w14:paraId="308B89BA" w14:textId="0F42DE45" w:rsidR="0048310F" w:rsidRDefault="00E40E9F" w:rsidP="00E40E9F">
      <w:pPr>
        <w:ind w:firstLine="720"/>
        <w:rPr>
          <w:ins w:id="449" w:author="Lane, Stefanie" w:date="2023-09-18T12:55:00Z"/>
        </w:rPr>
      </w:pPr>
      <w:ins w:id="450"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ins>
      <w:ins w:id="451" w:author="Lane, Stefanie" w:date="2023-09-18T12:51:00Z">
        <w:r w:rsidR="0033265B">
          <w:t xml:space="preserve"> </w:t>
        </w:r>
      </w:ins>
      <w:ins w:id="452"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53" w:author="Lane, Stefanie" w:date="2023-07-26T16:08:00Z"/>
        </w:rPr>
      </w:pPr>
      <w:ins w:id="454" w:author="Lane, Stefanie" w:date="2023-09-18T12:55:00Z">
        <w:r>
          <w:t xml:space="preserve">We elected to classify </w:t>
        </w:r>
      </w:ins>
      <w:ins w:id="455" w:author="Lane, Stefanie" w:date="2023-09-18T12:54:00Z">
        <w:r>
          <w:rPr>
            <w:i/>
            <w:iCs/>
          </w:rPr>
          <w:t>Phalaris arundinacea</w:t>
        </w:r>
      </w:ins>
      <w:ins w:id="456" w:author="Lane, Stefanie" w:date="2023-09-18T12:51:00Z">
        <w:r w:rsidR="0033265B">
          <w:t xml:space="preserve"> as non-native</w:t>
        </w:r>
      </w:ins>
      <w:ins w:id="457" w:author="Lane, Stefanie" w:date="2023-09-18T12:55:00Z">
        <w:r w:rsidR="00557B60">
          <w:t xml:space="preserve"> to align our treatment of the species with the </w:t>
        </w:r>
      </w:ins>
      <w:ins w:id="458" w:author="Lane, Stefanie" w:date="2023-09-18T13:00:00Z">
        <w:r w:rsidR="00E3719B">
          <w:t xml:space="preserve">designation provided by the </w:t>
        </w:r>
      </w:ins>
      <w:ins w:id="459" w:author="Lane, Stefanie" w:date="2023-09-18T12:56:00Z">
        <w:r w:rsidR="00710091">
          <w:t>British Columbia Ministry of Environment Species &amp; Ecosystems Explorer</w:t>
        </w:r>
      </w:ins>
      <w:ins w:id="460" w:author="Lane, Stefanie" w:date="2023-09-18T12:58:00Z">
        <w:r w:rsidR="002C24E0">
          <w:t xml:space="preserve"> (B.C. Conservation Data Center, 2023)</w:t>
        </w:r>
      </w:ins>
      <w:ins w:id="461" w:author="Lane, Stefanie" w:date="2023-09-18T12:51:00Z">
        <w:r w:rsidR="0033265B">
          <w:t>,</w:t>
        </w:r>
      </w:ins>
      <w:ins w:id="462" w:author="Lane, Stefanie" w:date="2023-09-18T12:56:00Z">
        <w:r w:rsidR="00710091">
          <w:t xml:space="preserve"> which is the</w:t>
        </w:r>
      </w:ins>
      <w:ins w:id="463" w:author="Lane, Stefanie" w:date="2023-09-18T13:10:00Z">
        <w:r w:rsidR="000125BB">
          <w:t xml:space="preserve"> </w:t>
        </w:r>
      </w:ins>
      <w:ins w:id="464" w:author="Lane, Stefanie" w:date="2023-09-18T12:56:00Z">
        <w:r w:rsidR="00710091">
          <w:t xml:space="preserve">authoritative source for </w:t>
        </w:r>
        <w:r w:rsidR="00FF3FAF">
          <w:t>species conservation information</w:t>
        </w:r>
      </w:ins>
      <w:ins w:id="465" w:author="Lane, Stefanie" w:date="2023-09-18T13:10:00Z">
        <w:r w:rsidR="000125BB">
          <w:t xml:space="preserve"> for the province</w:t>
        </w:r>
      </w:ins>
      <w:ins w:id="466" w:author="Lane, Stefanie" w:date="2023-09-18T12:56:00Z">
        <w:r w:rsidR="00FF3FAF">
          <w:t xml:space="preserve">. </w:t>
        </w:r>
      </w:ins>
      <w:ins w:id="467" w:author="Lane, Stefanie" w:date="2023-09-18T13:01:00Z">
        <w:r w:rsidR="00BF4386">
          <w:t>While m</w:t>
        </w:r>
      </w:ins>
      <w:ins w:id="468" w:author="Lane, Stefanie" w:date="2023-09-18T12:57:00Z">
        <w:r w:rsidR="00FF3FAF">
          <w:t>olecular</w:t>
        </w:r>
      </w:ins>
      <w:ins w:id="469" w:author="Lane, Stefanie" w:date="2023-09-18T12:56:00Z">
        <w:r w:rsidR="00FF3FAF">
          <w:t xml:space="preserve"> analysis has confirmed</w:t>
        </w:r>
      </w:ins>
      <w:ins w:id="470" w:author="Lane, Stefanie" w:date="2023-09-18T12:51:00Z">
        <w:r w:rsidR="0033265B">
          <w:t xml:space="preserve"> </w:t>
        </w:r>
      </w:ins>
      <w:ins w:id="471" w:author="Lane, Stefanie" w:date="2023-09-18T12:57:00Z">
        <w:r w:rsidR="00FF3FAF">
          <w:rPr>
            <w:i/>
            <w:iCs/>
          </w:rPr>
          <w:t>P. arundinacea</w:t>
        </w:r>
        <w:r w:rsidR="00FF3FAF">
          <w:t xml:space="preserve"> </w:t>
        </w:r>
      </w:ins>
      <w:ins w:id="472" w:author="Lane, Stefanie" w:date="2023-09-18T13:01:00Z">
        <w:r w:rsidR="00BF4386">
          <w:t>was</w:t>
        </w:r>
      </w:ins>
      <w:ins w:id="473" w:author="Lane, Stefanie" w:date="2023-09-18T12:57:00Z">
        <w:r w:rsidR="00FF3FAF">
          <w:t xml:space="preserve"> </w:t>
        </w:r>
        <w:r w:rsidR="00291332">
          <w:t>native to North America</w:t>
        </w:r>
      </w:ins>
      <w:ins w:id="474" w:author="Lane, Stefanie" w:date="2023-09-18T13:01:00Z">
        <w:r w:rsidR="00BF4386">
          <w:t xml:space="preserve"> prior to European colonization</w:t>
        </w:r>
      </w:ins>
      <w:ins w:id="475" w:author="Lane, Stefanie" w:date="2023-09-18T12:57:00Z">
        <w:r w:rsidR="00291332">
          <w:t xml:space="preserve"> </w:t>
        </w:r>
      </w:ins>
      <w:ins w:id="476" w:author="Lane, Stefanie" w:date="2023-09-18T12:17:00Z">
        <w:r w:rsidR="00201185" w:rsidRPr="00EC0DD8">
          <w:rPr>
            <w:rPrChange w:id="477" w:author="Lane, Stefanie" w:date="2023-09-18T12:58:00Z">
              <w:rPr>
                <w:highlight w:val="yellow"/>
              </w:rPr>
            </w:rPrChange>
          </w:rPr>
          <w:t xml:space="preserve">(Anderson et al., 2021), </w:t>
        </w:r>
      </w:ins>
      <w:ins w:id="478" w:author="Lane, Stefanie" w:date="2023-09-18T12:57:00Z">
        <w:r w:rsidR="00EC0DD8" w:rsidRPr="00EC0DD8">
          <w:rPr>
            <w:rPrChange w:id="479" w:author="Lane, Stefanie" w:date="2023-09-18T12:58:00Z">
              <w:rPr>
                <w:highlight w:val="yellow"/>
              </w:rPr>
            </w:rPrChange>
          </w:rPr>
          <w:t>regional</w:t>
        </w:r>
      </w:ins>
      <w:ins w:id="480" w:author="Lane, Stefanie" w:date="2023-09-18T13:01:00Z">
        <w:r w:rsidR="00BF4386">
          <w:t xml:space="preserve"> pollen</w:t>
        </w:r>
      </w:ins>
      <w:ins w:id="481" w:author="Lane, Stefanie" w:date="2023-09-18T12:57:00Z">
        <w:r w:rsidR="00EC0DD8" w:rsidRPr="00EC0DD8">
          <w:rPr>
            <w:rPrChange w:id="482" w:author="Lane, Stefanie" w:date="2023-09-18T12:58:00Z">
              <w:rPr>
                <w:highlight w:val="yellow"/>
              </w:rPr>
            </w:rPrChange>
          </w:rPr>
          <w:t xml:space="preserve"> studies have demonstrated some </w:t>
        </w:r>
      </w:ins>
      <w:ins w:id="483" w:author="Lane, Stefanie" w:date="2023-09-18T12:17:00Z">
        <w:r w:rsidR="00201185" w:rsidRPr="00EC0DD8">
          <w:rPr>
            <w:rPrChange w:id="484" w:author="Lane, Stefanie" w:date="2023-09-18T12:58:00Z">
              <w:rPr>
                <w:highlight w:val="yellow"/>
              </w:rPr>
            </w:rPrChange>
          </w:rPr>
          <w:t xml:space="preserve">evidence for its absence in </w:t>
        </w:r>
        <w:r w:rsidR="00F95816" w:rsidRPr="00EC0DD8">
          <w:rPr>
            <w:rPrChange w:id="485" w:author="Lane, Stefanie" w:date="2023-09-18T12:58:00Z">
              <w:rPr>
                <w:highlight w:val="yellow"/>
              </w:rPr>
            </w:rPrChange>
          </w:rPr>
          <w:t>wetlands around the Salish Sea</w:t>
        </w:r>
      </w:ins>
      <w:ins w:id="486" w:author="Lane, Stefanie" w:date="2023-09-18T12:18:00Z">
        <w:r w:rsidR="00F95816" w:rsidRPr="00EC0DD8">
          <w:rPr>
            <w:rPrChange w:id="487" w:author="Lane, Stefanie" w:date="2023-09-18T12:58:00Z">
              <w:rPr>
                <w:highlight w:val="yellow"/>
              </w:rPr>
            </w:rPrChange>
          </w:rPr>
          <w:t xml:space="preserve"> (Townsend &amp; Hebda, 2013</w:t>
        </w:r>
      </w:ins>
      <w:ins w:id="488" w:author="Lane, Stefanie" w:date="2023-09-18T13:00:00Z">
        <w:r w:rsidR="00E3719B">
          <w:t>)</w:t>
        </w:r>
      </w:ins>
      <w:ins w:id="489" w:author="Lane, Stefanie" w:date="2023-09-18T11:53:00Z">
        <w:r w:rsidR="006C035E" w:rsidRPr="00EC0DD8">
          <w:t>.</w:t>
        </w:r>
      </w:ins>
      <w:ins w:id="490" w:author="Lane, Stefanie" w:date="2023-09-18T13:01:00Z">
        <w:r w:rsidR="00BF4386">
          <w:t xml:space="preserve"> </w:t>
        </w:r>
        <w:r w:rsidR="0006539E">
          <w:t xml:space="preserve">Perhaps most important to consider is that hybridization of </w:t>
        </w:r>
      </w:ins>
      <w:ins w:id="491" w:author="Lane, Stefanie" w:date="2023-09-18T13:02:00Z">
        <w:r w:rsidR="0006539E">
          <w:t xml:space="preserve">native with introduced </w:t>
        </w:r>
        <w:r w:rsidR="00060AB0">
          <w:t xml:space="preserve">varieties have resulted in aggressive invasive attributes, resulting in this species being </w:t>
        </w:r>
        <w:r w:rsidR="00DB0E76">
          <w:t>of</w:t>
        </w:r>
        <w:r w:rsidR="00060AB0">
          <w:t xml:space="preserve"> high management concern</w:t>
        </w:r>
      </w:ins>
      <w:ins w:id="492" w:author="Lane, Stefanie" w:date="2023-09-18T13:03:00Z">
        <w:r w:rsidR="00345191">
          <w:t xml:space="preserve"> in Salish Sea Ecosystems (Sinks et al., 2021)</w:t>
        </w:r>
      </w:ins>
      <w:ins w:id="493" w:author="Lane, Stefanie" w:date="2023-09-18T13:02:00Z">
        <w:r w:rsidR="00DB0E76">
          <w:t>.</w:t>
        </w:r>
      </w:ins>
      <w:ins w:id="494" w:author="Lane, Stefanie" w:date="2023-09-18T11:53:00Z">
        <w:r w:rsidR="006C035E">
          <w:t xml:space="preserve"> </w:t>
        </w:r>
      </w:ins>
    </w:p>
    <w:p w14:paraId="6E188FE2" w14:textId="531BB4F8" w:rsidR="003158C9" w:rsidRDefault="003158C9">
      <w:pPr>
        <w:pStyle w:val="Heading2"/>
        <w:rPr>
          <w:ins w:id="495" w:author="Lane, Stefanie" w:date="2023-07-26T12:27:00Z"/>
        </w:rPr>
        <w:pPrChange w:id="496" w:author="Lane, Stefanie" w:date="2023-07-26T16:06:00Z">
          <w:pPr>
            <w:pStyle w:val="NoSpacing"/>
          </w:pPr>
        </w:pPrChange>
      </w:pPr>
      <w:ins w:id="497" w:author="Lane, Stefanie" w:date="2023-07-26T16:06:00Z">
        <w:r>
          <w:t>Differences between datasets</w:t>
        </w:r>
      </w:ins>
    </w:p>
    <w:p w14:paraId="6BF5F3F8" w14:textId="11FEEDD5" w:rsidR="00F4599A" w:rsidRDefault="00B04CD7" w:rsidP="00CE3233">
      <w:pPr>
        <w:pStyle w:val="NoSpacing"/>
        <w:ind w:firstLine="720"/>
        <w:rPr>
          <w:ins w:id="498" w:author="Lane, Stefanie" w:date="2023-07-26T14:48:00Z"/>
          <w:color w:val="000000" w:themeColor="text1"/>
        </w:rPr>
      </w:pPr>
      <w:ins w:id="499" w:author="Lane, Stefanie" w:date="2023-07-26T12:27:00Z">
        <w:r>
          <w:t xml:space="preserve">In 1999 and 2019, </w:t>
        </w:r>
        <w:r w:rsidR="00105479">
          <w:t xml:space="preserve">some plots were omitted due to access or relocation </w:t>
        </w:r>
      </w:ins>
      <w:ins w:id="500" w:author="Lane, Stefanie" w:date="2023-07-26T12:28:00Z">
        <w:r w:rsidR="00105479">
          <w:t>issues</w:t>
        </w:r>
      </w:ins>
      <w:ins w:id="501" w:author="Lane, Stefanie" w:date="2023-09-11T17:48:00Z">
        <w:r w:rsidR="003E1637">
          <w:t xml:space="preserve"> </w:t>
        </w:r>
        <w:r w:rsidR="003E1637" w:rsidRPr="003E1637">
          <w:t>(Table S1)</w:t>
        </w:r>
      </w:ins>
      <w:ins w:id="502" w:author="Lane, Stefanie" w:date="2023-07-26T12:28:00Z">
        <w:r w:rsidR="00105479" w:rsidRPr="003E1637">
          <w:t>.</w:t>
        </w:r>
        <w:r w:rsidR="00105479">
          <w:t xml:space="preserve"> </w:t>
        </w:r>
      </w:ins>
      <w:ins w:id="503" w:author="Lane, Stefanie" w:date="2023-07-26T14:35:00Z">
        <w:r w:rsidR="00CB6D0A">
          <w:t>Most notably, t</w:t>
        </w:r>
      </w:ins>
      <w:ins w:id="504" w:author="Lane, Stefanie" w:date="2023-07-26T12:26:00Z">
        <w:r w:rsidR="00F4599A">
          <w:t>ransect “Q” (n = 7 plots) was omitted in 1999 and 2019 due to inaccessibility</w:t>
        </w:r>
      </w:ins>
      <w:ins w:id="505" w:author="Lane, Stefanie" w:date="2023-07-26T14:35:00Z">
        <w:r w:rsidR="004C45C5">
          <w:t xml:space="preserve">. </w:t>
        </w:r>
      </w:ins>
      <w:ins w:id="506" w:author="Lane, Stefanie" w:date="2023-07-26T14:36:00Z">
        <w:r w:rsidR="004C45C5">
          <w:t>In 1979, t</w:t>
        </w:r>
      </w:ins>
      <w:ins w:id="507" w:author="Lane, Stefanie" w:date="2023-07-26T14:35:00Z">
        <w:r w:rsidR="004C45C5">
          <w:t xml:space="preserve">his transect </w:t>
        </w:r>
      </w:ins>
      <w:ins w:id="508" w:author="Lane, Stefanie" w:date="2023-07-26T14:36:00Z">
        <w:r w:rsidR="004C45C5">
          <w:t>was placed</w:t>
        </w:r>
      </w:ins>
      <w:ins w:id="509" w:author="Lane, Stefanie" w:date="2023-07-26T14:37:00Z">
        <w:r w:rsidR="00460055">
          <w:t xml:space="preserve"> </w:t>
        </w:r>
      </w:ins>
      <w:ins w:id="510" w:author="Lane, Stefanie" w:date="2023-07-26T14:38:00Z">
        <w:r w:rsidR="00460055">
          <w:t xml:space="preserve">within approx. 100 m of Ferry Rd, which forms the </w:t>
        </w:r>
      </w:ins>
      <w:ins w:id="511" w:author="Lane, Stefanie" w:date="2023-07-26T14:36:00Z">
        <w:r w:rsidR="004C45C5">
          <w:t>eastern boundary of the marsh</w:t>
        </w:r>
      </w:ins>
      <w:ins w:id="512" w:author="Lane, Stefanie" w:date="2023-07-26T14:45:00Z">
        <w:r w:rsidR="0027472F">
          <w:t xml:space="preserve"> by </w:t>
        </w:r>
      </w:ins>
      <w:ins w:id="513" w:author="Lane, Stefanie" w:date="2023-07-26T14:46:00Z">
        <w:r w:rsidR="0027472F">
          <w:t>an</w:t>
        </w:r>
      </w:ins>
      <w:ins w:id="514" w:author="Lane, Stefanie" w:date="2023-07-26T14:45:00Z">
        <w:r w:rsidR="0027472F">
          <w:t xml:space="preserve"> approx. 2 m elevated grade </w:t>
        </w:r>
      </w:ins>
      <w:ins w:id="515" w:author="Lane, Stefanie" w:date="2023-07-26T14:46:00Z">
        <w:r w:rsidR="0027472F">
          <w:t xml:space="preserve">to keep the road </w:t>
        </w:r>
        <w:r w:rsidR="0011360B">
          <w:t>above high tide elevations</w:t>
        </w:r>
      </w:ins>
      <w:ins w:id="516" w:author="Lane, Stefanie" w:date="2023-07-26T14:38:00Z">
        <w:r w:rsidR="00460055">
          <w:t xml:space="preserve">. </w:t>
        </w:r>
      </w:ins>
      <w:ins w:id="517" w:author="Lane, Stefanie" w:date="2023-07-26T14:40:00Z">
        <w:r w:rsidR="00775617">
          <w:t>In this portion of the marsh</w:t>
        </w:r>
      </w:ins>
      <w:ins w:id="518" w:author="Lane, Stefanie" w:date="2023-07-26T14:38:00Z">
        <w:r w:rsidR="00460055">
          <w:t xml:space="preserve">, </w:t>
        </w:r>
        <w:r w:rsidR="00FC4359">
          <w:t>riparian forest with a dense understory of non-native Himalayan blackberry (</w:t>
        </w:r>
        <w:r w:rsidR="00FC4359">
          <w:rPr>
            <w:i/>
          </w:rPr>
          <w:t xml:space="preserve">Rubus </w:t>
        </w:r>
        <w:r w:rsidR="00FC4359" w:rsidRPr="00904BB3">
          <w:rPr>
            <w:i/>
          </w:rPr>
          <w:t>armeniacus</w:t>
        </w:r>
        <w:r w:rsidR="00FC4359">
          <w:t xml:space="preserve"> Focke) </w:t>
        </w:r>
      </w:ins>
      <w:ins w:id="519" w:author="Lane, Stefanie" w:date="2023-07-26T14:40:00Z">
        <w:r w:rsidR="00775617">
          <w:t>grew s</w:t>
        </w:r>
      </w:ins>
      <w:ins w:id="520" w:author="Lane, Stefanie" w:date="2023-07-26T14:41:00Z">
        <w:r w:rsidR="00775617">
          <w:t xml:space="preserve">o densely that </w:t>
        </w:r>
        <w:r w:rsidR="00BE3A5B">
          <w:t>by 2019, access to the transect would have required significant and costly vegetation removal to access the area</w:t>
        </w:r>
      </w:ins>
      <w:ins w:id="521" w:author="Lane, Stefanie" w:date="2023-07-26T14:46:00Z">
        <w:r w:rsidR="0011360B">
          <w:t xml:space="preserve">. </w:t>
        </w:r>
      </w:ins>
      <w:ins w:id="522" w:author="Lane, Stefanie" w:date="2023-07-26T14:47:00Z">
        <w:r w:rsidR="00DF61BB">
          <w:t>Th</w:t>
        </w:r>
        <w:r w:rsidR="00863B8F">
          <w:t xml:space="preserve">e encroachment of blackberry and riparian thicket were also a challenge to surveyors in </w:t>
        </w:r>
      </w:ins>
      <w:ins w:id="523" w:author="Lane, Stefanie" w:date="2023-09-14T11:17:00Z">
        <w:r w:rsidR="007E21D0">
          <w:t>1999 and</w:t>
        </w:r>
      </w:ins>
      <w:ins w:id="524" w:author="Lane, Stefanie" w:date="2023-07-26T14:47:00Z">
        <w:r w:rsidR="00863B8F">
          <w:t xml:space="preserve"> were similarly omitted. Thus, data from transect Q is</w:t>
        </w:r>
      </w:ins>
      <w:ins w:id="525" w:author="Lane, Stefanie" w:date="2023-07-26T14:48:00Z">
        <w:r w:rsidR="00863B8F">
          <w:t xml:space="preserve"> </w:t>
        </w:r>
      </w:ins>
      <w:ins w:id="526"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27" w:author="Lane, Stefanie" w:date="2023-07-26T15:25:00Z"/>
          <w:color w:val="000000" w:themeColor="text1"/>
        </w:rPr>
      </w:pPr>
    </w:p>
    <w:p w14:paraId="4720358C" w14:textId="0D9ED5BA" w:rsidR="00F4599A" w:rsidDel="0048210E" w:rsidRDefault="005B6ED0" w:rsidP="0048210E">
      <w:pPr>
        <w:pStyle w:val="NoSpacing"/>
        <w:ind w:firstLine="720"/>
        <w:rPr>
          <w:del w:id="528" w:author="Lane, Stefanie" w:date="2023-07-26T15:48:00Z"/>
          <w:color w:val="000000" w:themeColor="text1"/>
        </w:rPr>
      </w:pPr>
      <w:ins w:id="529" w:author="Lane, Stefanie" w:date="2023-07-26T14:49:00Z">
        <w:r>
          <w:rPr>
            <w:color w:val="000000" w:themeColor="text1"/>
          </w:rPr>
          <w:t>The 1999 survey approximat</w:t>
        </w:r>
      </w:ins>
      <w:ins w:id="530" w:author="Lane, Stefanie" w:date="2023-07-26T14:50:00Z">
        <w:r w:rsidR="002C4D69">
          <w:rPr>
            <w:color w:val="000000" w:themeColor="text1"/>
          </w:rPr>
          <w:t xml:space="preserve">ely located </w:t>
        </w:r>
      </w:ins>
      <w:ins w:id="531" w:author="Lane, Stefanie" w:date="2023-07-26T14:48:00Z">
        <w:r w:rsidR="00CE3233">
          <w:rPr>
            <w:color w:val="000000" w:themeColor="text1"/>
          </w:rPr>
          <w:t>all plots</w:t>
        </w:r>
      </w:ins>
      <w:ins w:id="532" w:author="Lane, Stefanie" w:date="2023-07-26T14:49:00Z">
        <w:r w:rsidR="00CB7856">
          <w:rPr>
            <w:color w:val="000000" w:themeColor="text1"/>
          </w:rPr>
          <w:t xml:space="preserve"> from transects </w:t>
        </w:r>
      </w:ins>
      <w:ins w:id="533" w:author="Lane, Stefanie" w:date="2023-09-25T14:34:00Z">
        <w:r w:rsidR="00D402A1">
          <w:rPr>
            <w:color w:val="000000" w:themeColor="text1"/>
          </w:rPr>
          <w:t>R-X</w:t>
        </w:r>
      </w:ins>
      <w:commentRangeStart w:id="534"/>
      <w:commentRangeEnd w:id="534"/>
      <w:del w:id="535" w:author="Lane, Stefanie" w:date="2023-09-25T14:34:00Z">
        <w:r w:rsidR="00A63606" w:rsidDel="00D402A1">
          <w:rPr>
            <w:rStyle w:val="CommentReference"/>
          </w:rPr>
          <w:commentReference w:id="534"/>
        </w:r>
      </w:del>
      <w:ins w:id="536" w:author="Lane, Stefanie" w:date="2023-07-26T14:48:00Z">
        <w:r w:rsidR="00CE3233">
          <w:rPr>
            <w:color w:val="000000" w:themeColor="text1"/>
          </w:rPr>
          <w:t xml:space="preserve"> </w:t>
        </w:r>
      </w:ins>
      <w:ins w:id="537" w:author="Lane, Stefanie" w:date="2023-07-26T14:49:00Z">
        <w:r w:rsidR="00CB7856">
          <w:rPr>
            <w:color w:val="000000" w:themeColor="text1"/>
          </w:rPr>
          <w:t>from the original 1979 survey</w:t>
        </w:r>
      </w:ins>
      <w:ins w:id="538" w:author="Lane, Stefanie" w:date="2023-09-25T14:34:00Z">
        <w:r w:rsidR="00D402A1">
          <w:rPr>
            <w:color w:val="000000" w:themeColor="text1"/>
          </w:rPr>
          <w:t>;</w:t>
        </w:r>
      </w:ins>
      <w:ins w:id="539" w:author="Lane, Stefanie" w:date="2023-07-26T14:50:00Z">
        <w:r w:rsidR="002C4D69">
          <w:rPr>
            <w:color w:val="000000" w:themeColor="text1"/>
          </w:rPr>
          <w:t xml:space="preserve"> </w:t>
        </w:r>
        <w:commentRangeStart w:id="540"/>
        <w:r w:rsidR="002C4D69">
          <w:rPr>
            <w:color w:val="000000" w:themeColor="text1"/>
          </w:rPr>
          <w:t>however</w:t>
        </w:r>
      </w:ins>
      <w:ins w:id="541" w:author="Lane, Stefanie" w:date="2023-09-25T14:34:00Z">
        <w:r w:rsidR="00D402A1">
          <w:rPr>
            <w:color w:val="000000" w:themeColor="text1"/>
          </w:rPr>
          <w:t>,</w:t>
        </w:r>
      </w:ins>
      <w:ins w:id="542" w:author="Lane, Stefanie" w:date="2023-07-26T14:50:00Z">
        <w:r w:rsidR="002C4D69">
          <w:rPr>
            <w:color w:val="000000" w:themeColor="text1"/>
          </w:rPr>
          <w:t xml:space="preserve"> </w:t>
        </w:r>
      </w:ins>
      <w:commentRangeEnd w:id="540"/>
      <w:r w:rsidR="005421B5">
        <w:rPr>
          <w:rStyle w:val="CommentReference"/>
        </w:rPr>
        <w:commentReference w:id="540"/>
      </w:r>
      <w:ins w:id="543" w:author="Lane, Stefanie" w:date="2023-07-26T14:50:00Z">
        <w:r w:rsidR="00A0745F">
          <w:rPr>
            <w:color w:val="000000" w:themeColor="text1"/>
          </w:rPr>
          <w:t>the number of plots along these transects differed in 2019. This is partially</w:t>
        </w:r>
      </w:ins>
      <w:ins w:id="544" w:author="Lane, Stefanie" w:date="2023-07-26T14:51:00Z">
        <w:r w:rsidR="00A0745F">
          <w:rPr>
            <w:color w:val="000000" w:themeColor="text1"/>
          </w:rPr>
          <w:t xml:space="preserve"> due to the surveyors in 1999 seeking to exactly relocate </w:t>
        </w:r>
        <w:r w:rsidR="00FF0440">
          <w:rPr>
            <w:color w:val="000000" w:themeColor="text1"/>
          </w:rPr>
          <w:t xml:space="preserve">original plot locations, while in 2019 our objective was to place the plots according to </w:t>
        </w:r>
      </w:ins>
      <w:ins w:id="545" w:author="Lane, Stefanie" w:date="2023-07-26T15:24:00Z">
        <w:r w:rsidR="00650078">
          <w:rPr>
            <w:color w:val="000000" w:themeColor="text1"/>
          </w:rPr>
          <w:t>visual perceptions of shif</w:t>
        </w:r>
      </w:ins>
      <w:ins w:id="546" w:author="Lane, Stefanie" w:date="2023-07-26T15:25:00Z">
        <w:r w:rsidR="00650078">
          <w:rPr>
            <w:color w:val="000000" w:themeColor="text1"/>
          </w:rPr>
          <w:t>ts</w:t>
        </w:r>
      </w:ins>
      <w:ins w:id="547" w:author="Lane, Stefanie" w:date="2023-07-26T14:51:00Z">
        <w:r w:rsidR="00F905E2">
          <w:rPr>
            <w:color w:val="000000" w:themeColor="text1"/>
          </w:rPr>
          <w:t xml:space="preserve"> in dominant species. </w:t>
        </w:r>
      </w:ins>
      <w:ins w:id="548" w:author="Lane, Stefanie" w:date="2023-07-26T15:07:00Z">
        <w:r w:rsidR="008F63F3">
          <w:rPr>
            <w:color w:val="000000" w:themeColor="text1"/>
          </w:rPr>
          <w:t xml:space="preserve">Besides </w:t>
        </w:r>
      </w:ins>
      <w:ins w:id="549" w:author="Lane, Stefanie" w:date="2023-07-26T15:08:00Z">
        <w:r w:rsidR="008F63F3">
          <w:rPr>
            <w:color w:val="000000" w:themeColor="text1"/>
          </w:rPr>
          <w:t>the plots omitted by not sampling transect Q, w</w:t>
        </w:r>
      </w:ins>
      <w:ins w:id="550" w:author="Lane, Stefanie" w:date="2023-07-26T14:53:00Z">
        <w:r w:rsidR="00023E65">
          <w:rPr>
            <w:color w:val="000000" w:themeColor="text1"/>
          </w:rPr>
          <w:t>e noted a total of</w:t>
        </w:r>
      </w:ins>
      <w:ins w:id="551" w:author="Lane, Stefanie" w:date="2023-07-26T15:05:00Z">
        <w:r w:rsidR="009F3679">
          <w:rPr>
            <w:color w:val="000000" w:themeColor="text1"/>
          </w:rPr>
          <w:t xml:space="preserve"> </w:t>
        </w:r>
      </w:ins>
      <w:ins w:id="552" w:author="Lane, Stefanie" w:date="2023-07-26T15:07:00Z">
        <w:r w:rsidR="008F63F3">
          <w:rPr>
            <w:color w:val="000000" w:themeColor="text1"/>
          </w:rPr>
          <w:t>20</w:t>
        </w:r>
      </w:ins>
      <w:ins w:id="553" w:author="Lane, Stefanie" w:date="2023-07-26T12:26:00Z">
        <w:r w:rsidR="00F4599A" w:rsidRPr="00454B0C">
          <w:rPr>
            <w:color w:val="000000" w:themeColor="text1"/>
          </w:rPr>
          <w:t xml:space="preserve"> </w:t>
        </w:r>
      </w:ins>
      <w:ins w:id="554" w:author="Lane, Stefanie" w:date="2023-07-26T15:08:00Z">
        <w:r w:rsidR="008F63F3">
          <w:rPr>
            <w:color w:val="000000" w:themeColor="text1"/>
          </w:rPr>
          <w:t xml:space="preserve">fewer </w:t>
        </w:r>
      </w:ins>
      <w:ins w:id="555" w:author="Lane, Stefanie" w:date="2023-07-26T12:26:00Z">
        <w:r w:rsidR="00F4599A" w:rsidRPr="00454B0C">
          <w:rPr>
            <w:color w:val="000000" w:themeColor="text1"/>
          </w:rPr>
          <w:t>plots surveyed in 201</w:t>
        </w:r>
      </w:ins>
      <w:ins w:id="556" w:author="Lane, Stefanie" w:date="2023-07-26T15:17:00Z">
        <w:r w:rsidR="00B07780">
          <w:rPr>
            <w:color w:val="000000" w:themeColor="text1"/>
          </w:rPr>
          <w:t>9</w:t>
        </w:r>
      </w:ins>
      <w:ins w:id="557" w:author="Lane, Stefanie" w:date="2023-07-26T15:21:00Z">
        <w:r w:rsidR="00491F5F">
          <w:rPr>
            <w:color w:val="000000" w:themeColor="text1"/>
          </w:rPr>
          <w:t xml:space="preserve"> (Table S1)</w:t>
        </w:r>
      </w:ins>
      <w:ins w:id="558" w:author="Lane, Stefanie" w:date="2023-07-26T15:08:00Z">
        <w:r w:rsidR="00A364D3">
          <w:rPr>
            <w:color w:val="000000" w:themeColor="text1"/>
          </w:rPr>
          <w:t xml:space="preserve">. </w:t>
        </w:r>
      </w:ins>
      <w:ins w:id="559" w:author="Lane, Stefanie" w:date="2023-07-26T15:09:00Z">
        <w:r w:rsidR="00644A7C">
          <w:rPr>
            <w:color w:val="000000" w:themeColor="text1"/>
          </w:rPr>
          <w:t xml:space="preserve">This is most likely </w:t>
        </w:r>
      </w:ins>
      <w:ins w:id="560" w:author="Lane, Stefanie" w:date="2023-07-26T15:10:00Z">
        <w:r w:rsidR="008C1080">
          <w:rPr>
            <w:color w:val="000000" w:themeColor="text1"/>
          </w:rPr>
          <w:t>due to our methods in 2019 placing plots to characterize patches dominated by distinct species</w:t>
        </w:r>
      </w:ins>
      <w:ins w:id="561" w:author="Lane, Stefanie" w:date="2023-07-26T15:12:00Z">
        <w:r w:rsidR="00773F25">
          <w:rPr>
            <w:color w:val="000000" w:themeColor="text1"/>
          </w:rPr>
          <w:t xml:space="preserve">, resulting in number of plots being contingent on </w:t>
        </w:r>
        <w:r w:rsidR="00412910">
          <w:rPr>
            <w:color w:val="000000" w:themeColor="text1"/>
          </w:rPr>
          <w:t>vegetation composition rather than spatial accuracy. Additionally, we</w:t>
        </w:r>
      </w:ins>
      <w:ins w:id="562" w:author="Lane, Stefanie" w:date="2023-07-26T15:13:00Z">
        <w:r w:rsidR="001A6498">
          <w:rPr>
            <w:color w:val="000000" w:themeColor="text1"/>
          </w:rPr>
          <w:t xml:space="preserve"> acknowledge that spatial inaccuracy of transect </w:t>
        </w:r>
      </w:ins>
      <w:ins w:id="563" w:author="Lane, Stefanie" w:date="2023-07-26T15:16:00Z">
        <w:r w:rsidR="00596F6D">
          <w:rPr>
            <w:color w:val="000000" w:themeColor="text1"/>
          </w:rPr>
          <w:t>re</w:t>
        </w:r>
      </w:ins>
      <w:ins w:id="564" w:author="Lane, Stefanie" w:date="2023-07-26T15:13:00Z">
        <w:r w:rsidR="001A6498">
          <w:rPr>
            <w:color w:val="000000" w:themeColor="text1"/>
          </w:rPr>
          <w:t xml:space="preserve">location would result in </w:t>
        </w:r>
      </w:ins>
      <w:ins w:id="565" w:author="Lane, Stefanie" w:date="2023-07-26T15:28:00Z">
        <w:r w:rsidR="00795E61">
          <w:rPr>
            <w:color w:val="000000" w:themeColor="text1"/>
          </w:rPr>
          <w:t xml:space="preserve">different total transect lengths, and thus a </w:t>
        </w:r>
      </w:ins>
      <w:ins w:id="566" w:author="Lane, Stefanie" w:date="2023-07-26T15:13:00Z">
        <w:r w:rsidR="00B50521">
          <w:rPr>
            <w:color w:val="000000" w:themeColor="text1"/>
          </w:rPr>
          <w:t>different number of plots to be sampled along the transect</w:t>
        </w:r>
      </w:ins>
      <w:ins w:id="567" w:author="Lane, Stefanie" w:date="2023-07-26T15:16:00Z">
        <w:r w:rsidR="00596F6D">
          <w:rPr>
            <w:color w:val="000000" w:themeColor="text1"/>
          </w:rPr>
          <w:t>. W</w:t>
        </w:r>
      </w:ins>
      <w:ins w:id="568" w:author="Lane, Stefanie" w:date="2023-07-26T15:13:00Z">
        <w:r w:rsidR="00B50521">
          <w:rPr>
            <w:color w:val="000000" w:themeColor="text1"/>
          </w:rPr>
          <w:t xml:space="preserve">e also speculate </w:t>
        </w:r>
      </w:ins>
      <w:ins w:id="569" w:author="Lane, Stefanie" w:date="2023-07-26T15:12:00Z">
        <w:r w:rsidR="00412910">
          <w:rPr>
            <w:color w:val="000000" w:themeColor="text1"/>
          </w:rPr>
          <w:t xml:space="preserve">there may have been some bank erosion </w:t>
        </w:r>
      </w:ins>
      <w:ins w:id="570" w:author="Lane, Stefanie" w:date="2023-07-26T15:26:00Z">
        <w:r w:rsidR="000E42E8">
          <w:rPr>
            <w:color w:val="000000" w:themeColor="text1"/>
          </w:rPr>
          <w:t xml:space="preserve">resulting in wider channel mouths where </w:t>
        </w:r>
      </w:ins>
      <w:ins w:id="571" w:author="Lane, Stefanie" w:date="2023-07-26T15:27:00Z">
        <w:r w:rsidR="000E42E8">
          <w:rPr>
            <w:color w:val="000000" w:themeColor="text1"/>
          </w:rPr>
          <w:t xml:space="preserve">some </w:t>
        </w:r>
      </w:ins>
      <w:ins w:id="572" w:author="Lane, Stefanie" w:date="2023-07-26T15:26:00Z">
        <w:r w:rsidR="000E42E8">
          <w:rPr>
            <w:color w:val="000000" w:themeColor="text1"/>
          </w:rPr>
          <w:t>transects originated or ended, resulting in shorter transects overall</w:t>
        </w:r>
      </w:ins>
      <w:ins w:id="573"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574" w:author="Lane, Stefanie" w:date="2023-07-26T15:28:00Z">
        <w:r w:rsidR="008C3846">
          <w:rPr>
            <w:color w:val="000000" w:themeColor="text1"/>
          </w:rPr>
          <w:t xml:space="preserve">. </w:t>
        </w:r>
      </w:ins>
      <w:ins w:id="575" w:author="Lane, Stefanie" w:date="2023-07-26T15:16:00Z">
        <w:r w:rsidR="00596F6D">
          <w:rPr>
            <w:color w:val="000000" w:themeColor="text1"/>
          </w:rPr>
          <w:t xml:space="preserve">To reconcile these differences, we excluded </w:t>
        </w:r>
      </w:ins>
      <w:ins w:id="576" w:author="Lane, Stefanie" w:date="2023-07-26T15:17:00Z">
        <w:r w:rsidR="00257895">
          <w:rPr>
            <w:color w:val="000000" w:themeColor="text1"/>
          </w:rPr>
          <w:t>1-4 plots per transect from the 1979 and 1999 datasets</w:t>
        </w:r>
      </w:ins>
      <w:ins w:id="577" w:author="Lane, Stefanie" w:date="2023-07-26T15:19:00Z">
        <w:r w:rsidR="00BA191C">
          <w:rPr>
            <w:color w:val="000000" w:themeColor="text1"/>
          </w:rPr>
          <w:t xml:space="preserve"> </w:t>
        </w:r>
      </w:ins>
      <w:ins w:id="578" w:author="Lane, Stefanie" w:date="2023-07-26T15:20:00Z">
        <w:r w:rsidR="00BA191C">
          <w:rPr>
            <w:color w:val="000000" w:themeColor="text1"/>
          </w:rPr>
          <w:t>that had the least potential for</w:t>
        </w:r>
      </w:ins>
      <w:ins w:id="579" w:author="Lane, Stefanie" w:date="2023-07-26T15:19:00Z">
        <w:r w:rsidR="00BA191C">
          <w:rPr>
            <w:color w:val="000000" w:themeColor="text1"/>
          </w:rPr>
          <w:t xml:space="preserve"> spatial </w:t>
        </w:r>
      </w:ins>
      <w:ins w:id="580" w:author="Lane, Stefanie" w:date="2023-07-26T15:20:00Z">
        <w:r w:rsidR="00B554FB">
          <w:rPr>
            <w:color w:val="000000" w:themeColor="text1"/>
          </w:rPr>
          <w:t>proximity to</w:t>
        </w:r>
        <w:r w:rsidR="00BA191C">
          <w:rPr>
            <w:color w:val="000000" w:themeColor="text1"/>
          </w:rPr>
          <w:t xml:space="preserve"> plots sampled in 2019</w:t>
        </w:r>
      </w:ins>
      <w:ins w:id="581" w:author="Lane, Stefanie" w:date="2023-07-26T15:17:00Z">
        <w:r w:rsidR="00257895">
          <w:rPr>
            <w:color w:val="000000" w:themeColor="text1"/>
          </w:rPr>
          <w:t xml:space="preserve"> </w:t>
        </w:r>
      </w:ins>
      <w:ins w:id="582" w:author="Lane, Stefanie" w:date="2023-07-26T15:20:00Z">
        <w:r w:rsidR="00B554FB">
          <w:rPr>
            <w:color w:val="000000" w:themeColor="text1"/>
          </w:rPr>
          <w:t xml:space="preserve">in order </w:t>
        </w:r>
      </w:ins>
      <w:ins w:id="583" w:author="Lane, Stefanie" w:date="2023-07-26T15:17:00Z">
        <w:r w:rsidR="00B07780">
          <w:rPr>
            <w:color w:val="000000" w:themeColor="text1"/>
          </w:rPr>
          <w:t xml:space="preserve">to </w:t>
        </w:r>
      </w:ins>
      <w:ins w:id="584" w:author="Lane, Stefanie" w:date="2023-07-26T15:18:00Z">
        <w:r w:rsidR="00B07780">
          <w:rPr>
            <w:color w:val="000000" w:themeColor="text1"/>
          </w:rPr>
          <w:t>compare an equal number of plots between sampling years</w:t>
        </w:r>
      </w:ins>
      <w:ins w:id="585" w:author="Lane, Stefanie" w:date="2023-07-26T15:29:00Z">
        <w:r w:rsidR="00DB2A01">
          <w:rPr>
            <w:color w:val="000000" w:themeColor="text1"/>
          </w:rPr>
          <w:t xml:space="preserve"> along a similar length of transect</w:t>
        </w:r>
      </w:ins>
      <w:ins w:id="586" w:author="Lane, Stefanie" w:date="2023-07-26T15:18:00Z">
        <w:r w:rsidR="00B07780">
          <w:rPr>
            <w:color w:val="000000" w:themeColor="text1"/>
          </w:rPr>
          <w:t xml:space="preserve"> (Table S1)</w:t>
        </w:r>
      </w:ins>
      <w:ins w:id="587" w:author="Lane, Stefanie" w:date="2023-07-26T15:19:00Z">
        <w:r w:rsidR="00DB5DBC">
          <w:rPr>
            <w:color w:val="000000" w:themeColor="text1"/>
          </w:rPr>
          <w:t xml:space="preserve">. </w:t>
        </w:r>
      </w:ins>
      <w:del w:id="588"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589" w:author="Lane, Stefanie" w:date="2023-09-11T17:51:00Z"/>
          <w:color w:val="000000" w:themeColor="text1"/>
          <w:rPrChange w:id="590" w:author="Lane, Stefanie" w:date="2023-09-11T17:51:00Z">
            <w:rPr>
              <w:ins w:id="591" w:author="Lane, Stefanie" w:date="2023-09-11T17:51:00Z"/>
            </w:rPr>
          </w:rPrChange>
        </w:rPr>
      </w:pPr>
    </w:p>
    <w:p w14:paraId="22866597" w14:textId="77777777" w:rsidR="00127FC1" w:rsidRDefault="00127FC1">
      <w:pPr>
        <w:pStyle w:val="NoSpacing"/>
        <w:ind w:firstLine="720"/>
        <w:pPrChange w:id="592" w:author="Lane, Stefanie" w:date="2023-09-11T17:51:00Z">
          <w:pPr>
            <w:pStyle w:val="NoSpacing"/>
          </w:pPr>
        </w:pPrChange>
      </w:pPr>
    </w:p>
    <w:p w14:paraId="7F0B508F" w14:textId="0812FFCA" w:rsidR="00B40842" w:rsidDel="00E40E9F" w:rsidRDefault="00B40842" w:rsidP="00B40842">
      <w:pPr>
        <w:pStyle w:val="Heading3"/>
        <w:rPr>
          <w:del w:id="593" w:author="Lane, Stefanie" w:date="2023-07-26T16:08:00Z"/>
        </w:rPr>
      </w:pPr>
      <w:del w:id="594" w:author="Lane, Stefanie" w:date="2023-07-26T16:07:00Z">
        <w:r w:rsidDel="00E40E9F">
          <w:delText>Taxonomy</w:delText>
        </w:r>
      </w:del>
    </w:p>
    <w:p w14:paraId="294F4C93" w14:textId="06B17938" w:rsidR="00485A40" w:rsidDel="00E40E9F" w:rsidRDefault="00AA2D34" w:rsidP="005F7C5D">
      <w:pPr>
        <w:ind w:firstLine="720"/>
        <w:rPr>
          <w:del w:id="595" w:author="Lane, Stefanie" w:date="2023-07-26T16:08:00Z"/>
        </w:rPr>
      </w:pPr>
      <w:del w:id="596"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77777777" w:rsidR="00C8020F" w:rsidRDefault="009452F6" w:rsidP="007B0287">
      <w:pPr>
        <w:pStyle w:val="Caption"/>
        <w:ind w:firstLine="720"/>
        <w:rPr>
          <w:ins w:id="597"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598" w:author="Lane, Stefanie" w:date="2023-09-12T17:25:00Z">
        <w:r w:rsidR="008B2DA0" w:rsidDel="001626A3">
          <w:rPr>
            <w:i w:val="0"/>
            <w:iCs w:val="0"/>
            <w:color w:val="auto"/>
            <w:sz w:val="22"/>
            <w:szCs w:val="22"/>
          </w:rPr>
          <w:delText>al</w:delText>
        </w:r>
      </w:del>
      <w:ins w:id="599"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600"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601" w:author="Lane, Stefanie" w:date="2023-09-12T17:24:00Z">
        <w:r w:rsidR="006A7957">
          <w:rPr>
            <w:i w:val="0"/>
            <w:iCs w:val="0"/>
            <w:color w:val="auto"/>
            <w:sz w:val="22"/>
            <w:szCs w:val="22"/>
          </w:rPr>
          <w:t>analysis using</w:t>
        </w:r>
      </w:ins>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602" w:author="Lane, Stefanie" w:date="2023-09-12T17:25:00Z">
        <w:r w:rsidR="001626A3">
          <w:rPr>
            <w:i w:val="0"/>
            <w:iCs w:val="0"/>
            <w:color w:val="auto"/>
            <w:sz w:val="22"/>
            <w:szCs w:val="22"/>
          </w:rPr>
          <w:t xml:space="preserve"> (</w:t>
        </w:r>
      </w:ins>
      <w:ins w:id="603" w:author="Lane, Stefanie" w:date="2023-09-12T17:36:00Z">
        <w:r w:rsidR="00AF100F">
          <w:rPr>
            <w:i w:val="0"/>
            <w:iCs w:val="0"/>
            <w:color w:val="auto"/>
            <w:sz w:val="22"/>
            <w:szCs w:val="22"/>
          </w:rPr>
          <w:t>Fig.</w:t>
        </w:r>
      </w:ins>
      <w:ins w:id="604"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488EC6B7" w:rsidR="004B1258" w:rsidRDefault="004A6FF1" w:rsidP="007B0287">
      <w:pPr>
        <w:pStyle w:val="Caption"/>
        <w:ind w:firstLine="720"/>
        <w:rPr>
          <w:ins w:id="605" w:author="Lane, Stefanie" w:date="2023-09-12T17:35:00Z"/>
          <w:i w:val="0"/>
          <w:iCs w:val="0"/>
          <w:color w:val="auto"/>
          <w:sz w:val="22"/>
          <w:szCs w:val="22"/>
        </w:rPr>
      </w:pPr>
      <w:r>
        <w:rPr>
          <w:i w:val="0"/>
          <w:iCs w:val="0"/>
          <w:color w:val="auto"/>
          <w:sz w:val="22"/>
          <w:szCs w:val="22"/>
        </w:rPr>
        <w:t xml:space="preserve">For each dataset, </w:t>
      </w:r>
      <w:ins w:id="606" w:author="Lane, Stefanie" w:date="2023-09-12T17:27:00Z">
        <w:r w:rsidR="00BA4D23">
          <w:rPr>
            <w:i w:val="0"/>
            <w:iCs w:val="0"/>
            <w:color w:val="auto"/>
            <w:sz w:val="22"/>
            <w:szCs w:val="22"/>
          </w:rPr>
          <w:t xml:space="preserve">we </w:t>
        </w:r>
        <w:r w:rsidR="00D36060">
          <w:rPr>
            <w:i w:val="0"/>
            <w:iCs w:val="0"/>
            <w:color w:val="auto"/>
            <w:sz w:val="22"/>
            <w:szCs w:val="22"/>
          </w:rPr>
          <w:t xml:space="preserve">identified three assemblages defined by the three highest </w:t>
        </w:r>
      </w:ins>
      <w:ins w:id="607" w:author="Lane, Stefanie" w:date="2023-09-12T17:28:00Z">
        <w:r w:rsidR="002878CD">
          <w:rPr>
            <w:i w:val="0"/>
            <w:iCs w:val="0"/>
            <w:color w:val="auto"/>
            <w:sz w:val="22"/>
            <w:szCs w:val="22"/>
          </w:rPr>
          <w:t xml:space="preserve">cluster </w:t>
        </w:r>
      </w:ins>
      <w:ins w:id="608" w:author="Lane, Stefanie" w:date="2023-09-12T17:27:00Z">
        <w:r w:rsidR="00D36060">
          <w:rPr>
            <w:i w:val="0"/>
            <w:iCs w:val="0"/>
            <w:color w:val="auto"/>
            <w:sz w:val="22"/>
            <w:szCs w:val="22"/>
          </w:rPr>
          <w:t xml:space="preserve">break points to </w:t>
        </w:r>
      </w:ins>
      <w:ins w:id="609" w:author="Lane, Stefanie" w:date="2023-09-12T17:28:00Z">
        <w:r w:rsidR="002878CD">
          <w:rPr>
            <w:i w:val="0"/>
            <w:iCs w:val="0"/>
            <w:color w:val="auto"/>
            <w:sz w:val="22"/>
            <w:szCs w:val="22"/>
          </w:rPr>
          <w:t xml:space="preserve">facilitate </w:t>
        </w:r>
      </w:ins>
      <w:del w:id="610"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611" w:author="Lane, Stefanie" w:date="2023-09-12T17:27:00Z">
        <w:r w:rsidDel="00D36060">
          <w:rPr>
            <w:i w:val="0"/>
            <w:iCs w:val="0"/>
            <w:color w:val="auto"/>
            <w:sz w:val="22"/>
            <w:szCs w:val="22"/>
          </w:rPr>
          <w:delText xml:space="preserve">main </w:delText>
        </w:r>
      </w:del>
      <w:del w:id="612"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delText>“assemblages”)</w:delText>
        </w:r>
        <w:r w:rsidR="00BD4A5D" w:rsidRPr="00DC704D" w:rsidDel="002878CD">
          <w:rPr>
            <w:i w:val="0"/>
            <w:iCs w:val="0"/>
            <w:color w:val="auto"/>
            <w:sz w:val="22"/>
            <w:szCs w:val="22"/>
          </w:rPr>
          <w:delText>,</w:delText>
        </w:r>
      </w:del>
      <w:ins w:id="613" w:author="Lane, Stefanie" w:date="2023-09-07T11:35:00Z">
        <w:r w:rsidR="0031391C">
          <w:rPr>
            <w:i w:val="0"/>
            <w:iCs w:val="0"/>
            <w:color w:val="auto"/>
            <w:sz w:val="22"/>
            <w:szCs w:val="22"/>
          </w:rPr>
          <w:t xml:space="preserve">direct comparisons of changes in vegetation properties over time. </w:t>
        </w:r>
      </w:ins>
      <w:del w:id="614" w:author="Lane, Stefanie" w:date="2023-09-07T11:35:00Z">
        <w:r w:rsidR="00BD4A5D" w:rsidRPr="00DC704D" w:rsidDel="0031391C">
          <w:rPr>
            <w:i w:val="0"/>
            <w:iCs w:val="0"/>
            <w:color w:val="auto"/>
            <w:sz w:val="22"/>
            <w:szCs w:val="22"/>
          </w:rPr>
          <w:delText xml:space="preserve"> and s</w:delText>
        </w:r>
      </w:del>
      <w:ins w:id="615"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616"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617" w:author="Lane, Stefanie" w:date="2023-09-12T17:26:00Z">
        <w:r w:rsidR="00562B01">
          <w:rPr>
            <w:i w:val="0"/>
            <w:iCs w:val="0"/>
            <w:color w:val="auto"/>
            <w:sz w:val="22"/>
            <w:szCs w:val="22"/>
          </w:rPr>
          <w:t xml:space="preserve"> </w:t>
        </w:r>
      </w:ins>
      <w:del w:id="618" w:author="Lane, Stefanie" w:date="2023-09-12T17:26:00Z">
        <w:r w:rsidR="002A1954" w:rsidDel="00562B01">
          <w:rPr>
            <w:i w:val="0"/>
            <w:iCs w:val="0"/>
            <w:color w:val="auto"/>
            <w:sz w:val="22"/>
            <w:szCs w:val="22"/>
          </w:rPr>
          <w:delText xml:space="preserve">’ 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r w:rsidR="00BD4A5D" w:rsidRPr="00DC704D">
        <w:rPr>
          <w:i w:val="0"/>
          <w:iCs w:val="0"/>
          <w:color w:val="auto"/>
          <w:sz w:val="22"/>
          <w:szCs w:val="22"/>
        </w:rPr>
        <w:t>indicspecies</w:t>
      </w:r>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w:t>
      </w:r>
      <w:r w:rsidR="006D3208">
        <w:rPr>
          <w:i w:val="0"/>
          <w:iCs w:val="0"/>
          <w:color w:val="auto"/>
          <w:sz w:val="22"/>
          <w:szCs w:val="22"/>
        </w:rPr>
        <w:lastRenderedPageBreak/>
        <w:t>calculated using an abundance-based point biserial correlation coefficient (</w:t>
      </w:r>
      <w:r w:rsidR="00C33F43">
        <w:rPr>
          <w:i w:val="0"/>
          <w:iCs w:val="0"/>
          <w:color w:val="auto"/>
          <w:sz w:val="22"/>
          <w:szCs w:val="22"/>
        </w:rPr>
        <w:t xml:space="preserve">multipatt </w:t>
      </w:r>
      <w:r w:rsidR="006D3208">
        <w:rPr>
          <w:i w:val="0"/>
          <w:iCs w:val="0"/>
          <w:color w:val="auto"/>
          <w:sz w:val="22"/>
          <w:szCs w:val="22"/>
        </w:rPr>
        <w:t>func = “r.g”)</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619" w:author="Lane, Stefanie" w:date="2023-09-12T17:29:00Z">
        <w:r w:rsidR="00B34879">
          <w:rPr>
            <w:i w:val="0"/>
            <w:iCs w:val="0"/>
            <w:color w:val="auto"/>
            <w:sz w:val="22"/>
            <w:szCs w:val="22"/>
          </w:rPr>
          <w:t xml:space="preserve">We also performed indicator analysis </w:t>
        </w:r>
        <w:r w:rsidR="009F0393">
          <w:rPr>
            <w:i w:val="0"/>
            <w:iCs w:val="0"/>
            <w:color w:val="auto"/>
            <w:sz w:val="22"/>
            <w:szCs w:val="22"/>
          </w:rPr>
          <w:t xml:space="preserve">Bray-Curtis </w:t>
        </w:r>
      </w:ins>
      <w:ins w:id="620" w:author="Lane, Stefanie" w:date="2023-09-12T17:33:00Z">
        <w:r w:rsidR="00E869F8">
          <w:rPr>
            <w:i w:val="0"/>
            <w:iCs w:val="0"/>
            <w:color w:val="auto"/>
            <w:sz w:val="22"/>
            <w:szCs w:val="22"/>
          </w:rPr>
          <w:t xml:space="preserve">clusters </w:t>
        </w:r>
      </w:ins>
      <w:ins w:id="621" w:author="Lane, Stefanie" w:date="2023-09-12T17:29:00Z">
        <w:r w:rsidR="009F0393">
          <w:rPr>
            <w:i w:val="0"/>
            <w:iCs w:val="0"/>
            <w:color w:val="auto"/>
            <w:sz w:val="22"/>
            <w:szCs w:val="22"/>
          </w:rPr>
          <w:t xml:space="preserve">to confirm </w:t>
        </w:r>
      </w:ins>
      <w:ins w:id="622" w:author="Lane, Stefanie" w:date="2023-09-12T17:33:00Z">
        <w:r w:rsidR="00E869F8">
          <w:rPr>
            <w:i w:val="0"/>
            <w:iCs w:val="0"/>
            <w:color w:val="auto"/>
            <w:sz w:val="22"/>
            <w:szCs w:val="22"/>
          </w:rPr>
          <w:t xml:space="preserve">the most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623" w:author="Lane, Stefanie" w:date="2023-09-12T17:34:00Z">
        <w:r w:rsidR="00C3114D">
          <w:rPr>
            <w:i w:val="0"/>
            <w:iCs w:val="0"/>
            <w:color w:val="auto"/>
            <w:sz w:val="22"/>
            <w:szCs w:val="22"/>
          </w:rPr>
          <w:t>S2).</w:t>
        </w:r>
      </w:ins>
      <w:ins w:id="624" w:author="Lane, Stefanie" w:date="2023-09-12T17:33:00Z">
        <w:r w:rsidR="00E869F8">
          <w:rPr>
            <w:i w:val="0"/>
            <w:iCs w:val="0"/>
            <w:color w:val="auto"/>
            <w:sz w:val="22"/>
            <w:szCs w:val="22"/>
          </w:rPr>
          <w:t xml:space="preserve"> </w:t>
        </w:r>
      </w:ins>
      <w:ins w:id="625" w:author="Lane, Stefanie" w:date="2023-09-12T17:31:00Z">
        <w:r w:rsidR="00DA51EE">
          <w:rPr>
            <w:i w:val="0"/>
            <w:iCs w:val="0"/>
            <w:color w:val="auto"/>
            <w:sz w:val="22"/>
            <w:szCs w:val="22"/>
          </w:rPr>
          <w:t xml:space="preserve"> </w:t>
        </w:r>
      </w:ins>
      <w:del w:id="626" w:author="Lane, Stefanie" w:date="2023-09-12T17:32:00Z">
        <w:r w:rsidR="004B1258" w:rsidRPr="00103F95" w:rsidDel="00877FB8">
          <w:rPr>
            <w:i w:val="0"/>
            <w:iCs w:val="0"/>
            <w:color w:val="auto"/>
            <w:sz w:val="22"/>
            <w:szCs w:val="22"/>
          </w:rPr>
          <w:delText>A</w:delText>
        </w:r>
      </w:del>
      <w:ins w:id="627"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28" w:author="Lane, Stefanie" w:date="2023-09-12T17:35:00Z"/>
          <w:i/>
          <w:iCs/>
        </w:rPr>
      </w:pPr>
      <w:ins w:id="629"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30" w:author="Lane, Stefanie" w:date="2023-09-19T09:46:00Z"/>
        </w:rPr>
      </w:pPr>
      <w:ins w:id="631"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32" w:author="Lane, Stefanie" w:date="2023-09-12T17:35:00Z"/>
        </w:rPr>
      </w:pPr>
    </w:p>
    <w:p w14:paraId="15FB63DE" w14:textId="77777777" w:rsidR="00282CBC" w:rsidRDefault="00282CBC" w:rsidP="00282CBC">
      <w:pPr>
        <w:rPr>
          <w:ins w:id="633" w:author="Lane, Stefanie" w:date="2023-09-12T17:35:00Z"/>
        </w:rPr>
      </w:pPr>
    </w:p>
    <w:p w14:paraId="2CE0BC7B" w14:textId="7DDE308D" w:rsidR="00282CBC" w:rsidRPr="00282CBC" w:rsidRDefault="00282CBC">
      <w:pPr>
        <w:rPr>
          <w:i/>
          <w:iCs/>
        </w:rPr>
        <w:sectPr w:rsidR="00282CBC" w:rsidRPr="00282CBC" w:rsidSect="007D52A9">
          <w:headerReference w:type="default" r:id="rId18"/>
          <w:pgSz w:w="12240" w:h="15840"/>
          <w:pgMar w:top="1080" w:right="1080" w:bottom="1080" w:left="1080" w:header="720" w:footer="720" w:gutter="0"/>
          <w:lnNumType w:countBy="1" w:restart="continuous"/>
          <w:cols w:space="720"/>
          <w:titlePg/>
          <w:docGrid w:linePitch="360"/>
        </w:sectPr>
        <w:pPrChange w:id="634" w:author="Lane, Stefanie" w:date="2023-09-12T17:35:00Z">
          <w:pPr>
            <w:pStyle w:val="Caption"/>
            <w:ind w:firstLine="720"/>
          </w:pPr>
        </w:pPrChange>
      </w:pPr>
    </w:p>
    <w:p w14:paraId="7DB441F8" w14:textId="2D1919E3" w:rsidR="00FB6917" w:rsidDel="00282CBC" w:rsidRDefault="009A2A63" w:rsidP="00D4262D">
      <w:pPr>
        <w:ind w:firstLine="720"/>
        <w:rPr>
          <w:del w:id="635" w:author="Lane, Stefanie" w:date="2023-09-12T17:35:00Z"/>
        </w:rPr>
      </w:pPr>
      <w:bookmarkStart w:id="636" w:name="_Hlk106054065"/>
      <w:del w:id="637"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636"/>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638" w:author="Lane, Stefanie" w:date="2023-09-12T17:34:00Z"/>
        </w:rPr>
      </w:pPr>
      <w:del w:id="639"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640"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641"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642" w:name="_Ref103170248"/>
      <w:r w:rsidRPr="00746ACC">
        <w:rPr>
          <w:noProof/>
        </w:rPr>
        <w:t xml:space="preserve"> </w:t>
      </w:r>
      <w:bookmarkEnd w:id="642"/>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iMap published by the B. C. Conservation Data Center (Victoria, BC, Canada, </w:t>
      </w:r>
      <w:r>
        <w:fldChar w:fldCharType="begin"/>
      </w:r>
      <w:r>
        <w:instrText>HYPERLINK "https://maps.gov.bc.ca/ess/hm/imap4m"</w:instrText>
      </w:r>
      <w:r>
        <w:fldChar w:fldCharType="separate"/>
      </w:r>
      <w:r w:rsidR="00D90C57" w:rsidRPr="00C6644F">
        <w:rPr>
          <w:rStyle w:val="Hyperlink"/>
        </w:rPr>
        <w:t>https://maps.gov.bc.ca/ess/hm/imap4m</w:t>
      </w:r>
      <w:r>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643"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644" w:author="Lane, Stefanie" w:date="2023-09-14T11:36:00Z">
        <w:r w:rsidR="00FF3FDD">
          <w:t xml:space="preserve"> (red line)</w:t>
        </w:r>
      </w:ins>
      <w:ins w:id="645" w:author="Lane, Stefanie" w:date="2023-09-14T11:35:00Z">
        <w:r w:rsidR="00D85618">
          <w:t xml:space="preserve">. </w:t>
        </w:r>
        <w:r w:rsidR="005A1813">
          <w:t>At least one 1 m</w:t>
        </w:r>
        <w:r w:rsidR="005A1813" w:rsidRPr="005A1813">
          <w:rPr>
            <w:vertAlign w:val="superscript"/>
            <w:rPrChange w:id="646" w:author="Lane, Stefanie" w:date="2023-09-14T11:35:00Z">
              <w:rPr/>
            </w:rPrChange>
          </w:rPr>
          <w:t>2</w:t>
        </w:r>
        <w:r w:rsidR="005A1813">
          <w:t xml:space="preserve"> p</w:t>
        </w:r>
        <w:r w:rsidR="00D85618">
          <w:t xml:space="preserve">lot (black square) </w:t>
        </w:r>
      </w:ins>
      <w:ins w:id="647" w:author="Lane, Stefanie" w:date="2023-09-14T11:36:00Z">
        <w:r w:rsidR="00FF3FDD">
          <w:t xml:space="preserve">was placed within </w:t>
        </w:r>
      </w:ins>
      <w:ins w:id="648" w:author="Lane, Stefanie" w:date="2023-09-14T11:37:00Z">
        <w:r w:rsidR="00533EF4">
          <w:t xml:space="preserve">vegetation patches dominated by </w:t>
        </w:r>
        <w:r w:rsidR="003228D3">
          <w:t xml:space="preserve">one or two species (multicolored polygons). </w:t>
        </w:r>
      </w:ins>
      <w:ins w:id="649" w:author="Lane, Stefanie" w:date="2023-09-14T11:39:00Z">
        <w:r w:rsidR="00D32A36">
          <w:t xml:space="preserve">Distance between plots varied, with </w:t>
        </w:r>
        <w:r w:rsidR="00A224DB">
          <w:t>minimum 1 m and maximum 10 m between all plots, re</w:t>
        </w:r>
      </w:ins>
      <w:ins w:id="650" w:author="Lane, Stefanie" w:date="2023-09-14T11:38:00Z">
        <w:r w:rsidR="00EE67F9">
          <w:t>gardless of the dominant species</w:t>
        </w:r>
      </w:ins>
      <w:ins w:id="651" w:author="Lane, Stefanie" w:date="2023-09-14T11:39:00Z">
        <w:r w:rsidR="00A224DB">
          <w:t xml:space="preserve"> identified. </w:t>
        </w:r>
      </w:ins>
      <w:ins w:id="652"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653"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6C6A9146" w:rsidR="005A76EB" w:rsidDel="00C70403" w:rsidRDefault="00E12966" w:rsidP="00C70403">
      <w:pPr>
        <w:ind w:firstLine="720"/>
        <w:rPr>
          <w:del w:id="654" w:author="Gary" w:date="2023-09-21T10:37:00Z"/>
        </w:rPr>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655" w:author="Lane, Stefanie" w:date="2023-09-07T11:38:00Z">
        <w:r w:rsidR="0095780B" w:rsidRPr="0095780B">
          <w:t xml:space="preserve">The </w:t>
        </w:r>
      </w:ins>
      <w:ins w:id="656" w:author="Gary" w:date="2023-09-26T13:15:00Z">
        <w:r w:rsidR="00A815E6">
          <w:t>Sedge an Fescue</w:t>
        </w:r>
      </w:ins>
      <w:ins w:id="657" w:author="Lane, Stefanie" w:date="2023-09-07T11:38:00Z">
        <w:del w:id="658" w:author="Gary" w:date="2023-09-26T13:15:00Z">
          <w:r w:rsidR="0095780B" w:rsidRPr="0095780B" w:rsidDel="00A815E6">
            <w:delText>three</w:delText>
          </w:r>
        </w:del>
        <w:r w:rsidR="0095780B" w:rsidRPr="0095780B">
          <w:t xml:space="preserve"> clusters formed at </w:t>
        </w:r>
        <w:del w:id="659" w:author="Gary" w:date="2023-09-26T13:15:00Z">
          <w:r w:rsidR="0095780B" w:rsidRPr="0095780B" w:rsidDel="00A815E6">
            <w:delText>progressively</w:delText>
          </w:r>
        </w:del>
        <w:del w:id="660" w:author="Gary" w:date="2023-09-26T13:16:00Z">
          <w:r w:rsidR="0095780B" w:rsidRPr="0095780B" w:rsidDel="00A815E6">
            <w:delText xml:space="preserve"> </w:delText>
          </w:r>
        </w:del>
        <w:r w:rsidR="0095780B" w:rsidRPr="0095780B">
          <w:t xml:space="preserve">lower </w:t>
        </w:r>
        <w:r w:rsidR="0095780B">
          <w:t>Euclidean distance</w:t>
        </w:r>
        <w:r w:rsidR="0095780B" w:rsidRPr="0095780B">
          <w:t xml:space="preserve"> levels </w:t>
        </w:r>
      </w:ins>
      <w:ins w:id="661" w:author="Gary" w:date="2023-09-26T13:14:00Z">
        <w:r w:rsidR="00A815E6">
          <w:t xml:space="preserve">by 2019 </w:t>
        </w:r>
      </w:ins>
      <w:ins w:id="662" w:author="Lane, Stefanie" w:date="2023-09-07T11:38:00Z">
        <w:del w:id="663" w:author="Gary" w:date="2023-09-26T13:14:00Z">
          <w:r w:rsidR="0095780B" w:rsidRPr="0095780B" w:rsidDel="00A815E6">
            <w:delText>for the three sampling periods</w:delText>
          </w:r>
        </w:del>
        <w:r w:rsidR="0095780B" w:rsidRPr="0095780B">
          <w:t xml:space="preserve"> suggesting that </w:t>
        </w:r>
      </w:ins>
      <w:ins w:id="664" w:author="Gary" w:date="2023-09-26T13:15:00Z">
        <w:r w:rsidR="00A815E6">
          <w:t xml:space="preserve">these </w:t>
        </w:r>
      </w:ins>
      <w:ins w:id="665" w:author="Gary" w:date="2023-09-26T13:17:00Z">
        <w:r w:rsidR="00A815E6">
          <w:t xml:space="preserve">two </w:t>
        </w:r>
      </w:ins>
      <w:ins w:id="666" w:author="Lane, Stefanie" w:date="2023-09-07T11:38:00Z">
        <w:r w:rsidR="0095780B" w:rsidRPr="0095780B">
          <w:t xml:space="preserve">assemblages </w:t>
        </w:r>
      </w:ins>
      <w:ins w:id="667" w:author="Gary" w:date="2023-09-26T13:17:00Z">
        <w:r w:rsidR="00A815E6">
          <w:t>had become</w:t>
        </w:r>
      </w:ins>
      <w:ins w:id="668" w:author="Lane, Stefanie" w:date="2023-09-07T11:38:00Z">
        <w:del w:id="669" w:author="Gary" w:date="2023-09-26T13:17:00Z">
          <w:r w:rsidR="0095780B" w:rsidRPr="0095780B" w:rsidDel="00A815E6">
            <w:delText>were becoming</w:delText>
          </w:r>
        </w:del>
        <w:r w:rsidR="0095780B" w:rsidRPr="0095780B">
          <w:t xml:space="preserve"> more </w:t>
        </w:r>
        <w:del w:id="670" w:author="Gary" w:date="2023-09-26T13:27:00Z">
          <w:r w:rsidR="0095780B" w:rsidRPr="0095780B" w:rsidDel="00994E02">
            <w:delText>homogeneou</w:delText>
          </w:r>
        </w:del>
      </w:ins>
      <w:ins w:id="671" w:author="Gary" w:date="2023-09-26T13:27:00Z">
        <w:r w:rsidR="00994E02">
          <w:t>homogeneous</w:t>
        </w:r>
      </w:ins>
      <w:ins w:id="672" w:author="Lane, Stefanie" w:date="2023-09-07T11:38:00Z">
        <w:del w:id="673" w:author="Gary" w:date="2023-09-26T13:33:00Z">
          <w:r w:rsidR="0095780B" w:rsidRPr="0095780B" w:rsidDel="00994E02">
            <w:delText>s</w:delText>
          </w:r>
        </w:del>
        <w:del w:id="674" w:author="Gary" w:date="2023-09-26T13:18:00Z">
          <w:r w:rsidR="0095780B" w:rsidRPr="0095780B" w:rsidDel="00A815E6">
            <w:delText xml:space="preserve"> with </w:delText>
          </w:r>
          <w:commentRangeStart w:id="675"/>
          <w:commentRangeStart w:id="676"/>
          <w:commentRangeStart w:id="677"/>
          <w:r w:rsidR="0095780B" w:rsidRPr="0095780B" w:rsidDel="00A815E6">
            <w:delText>time</w:delText>
          </w:r>
        </w:del>
      </w:ins>
      <w:commentRangeEnd w:id="675"/>
      <w:r w:rsidR="00F11650">
        <w:rPr>
          <w:rStyle w:val="CommentReference"/>
        </w:rPr>
        <w:commentReference w:id="675"/>
      </w:r>
      <w:commentRangeEnd w:id="676"/>
      <w:r w:rsidR="00336818">
        <w:rPr>
          <w:rStyle w:val="CommentReference"/>
        </w:rPr>
        <w:commentReference w:id="676"/>
      </w:r>
      <w:commentRangeEnd w:id="677"/>
      <w:r w:rsidR="00994E02">
        <w:rPr>
          <w:rStyle w:val="CommentReference"/>
        </w:rPr>
        <w:commentReference w:id="677"/>
      </w:r>
      <w:ins w:id="678" w:author="Lane, Stefanie" w:date="2023-09-07T11:38:00Z">
        <w:r w:rsidR="0095780B" w:rsidRPr="0095780B">
          <w:t>.</w:t>
        </w:r>
        <w:r w:rsidR="0095780B" w:rsidRPr="0095780B" w:rsidDel="0095780B">
          <w:t xml:space="preserve"> </w:t>
        </w:r>
      </w:ins>
      <w:del w:id="679"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-Bogbean connec</w:delText>
        </w:r>
      </w:del>
      <w:del w:id="680" w:author="Gary" w:date="2023-09-21T10:37:00Z">
        <w:r w:rsidR="004F158E" w:rsidDel="00C70403">
          <w:delText>tion in 2019 (</w:delText>
        </w:r>
        <w:r w:rsidR="005A3964" w:rsidDel="00C70403">
          <w:delText xml:space="preserve">Fig. </w:delText>
        </w:r>
        <w:r w:rsidR="00CA286F" w:rsidDel="00C70403">
          <w:delText>3</w:delText>
        </w:r>
        <w:r w:rsidR="004F158E" w:rsidDel="00C70403">
          <w:delText xml:space="preserve">).  </w:delText>
        </w:r>
      </w:del>
    </w:p>
    <w:p w14:paraId="211C85E4" w14:textId="4E1ADB46" w:rsidR="00A3154A" w:rsidRDefault="00E12966" w:rsidP="00C70403">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681" w:author="Lane, Stefanie" w:date="2023-09-19T18:19:00Z">
        <w:r w:rsidR="00733DA7">
          <w:t>1</w:t>
        </w:r>
      </w:ins>
      <w:del w:id="682"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r w:rsidR="00230F74">
        <w:t>Wiild.</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(C.C.Gmel.)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commentRangeStart w:id="683"/>
      <w:ins w:id="684" w:author="Lane, Stefanie" w:date="2023-09-19T18:16:00Z">
        <w:r w:rsidR="009174DE">
          <w:rPr>
            <w:i/>
            <w:iCs/>
          </w:rPr>
          <w:t>M</w:t>
        </w:r>
      </w:ins>
      <w:commentRangeEnd w:id="683"/>
      <w:r w:rsidR="00595E0F">
        <w:rPr>
          <w:rStyle w:val="CommentReference"/>
        </w:rPr>
        <w:commentReference w:id="683"/>
      </w:r>
      <w:ins w:id="685" w:author="Lane, Stefanie" w:date="2023-09-25T14:35:00Z">
        <w:r w:rsidR="002552DE">
          <w:rPr>
            <w:i/>
            <w:iCs/>
          </w:rPr>
          <w:t>enyanthes</w:t>
        </w:r>
      </w:ins>
      <w:ins w:id="686" w:author="Lane, Stefanie" w:date="2023-09-19T18:16:00Z">
        <w:r w:rsidR="009174DE">
          <w:rPr>
            <w:i/>
            <w:iCs/>
          </w:rPr>
          <w:t xml:space="preserve"> trifoliata</w:t>
        </w:r>
        <w:r w:rsidR="009174DE">
          <w:t xml:space="preserve"> consistently characterized the </w:t>
        </w:r>
      </w:ins>
      <w:ins w:id="687" w:author="Lane, Stefanie" w:date="2023-09-19T18:15:00Z">
        <w:r w:rsidR="007A10D9">
          <w:t>Bogbean assemblage</w:t>
        </w:r>
      </w:ins>
      <w:ins w:id="688"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689" w:author="Lane, Stefanie" w:date="2023-09-19T18:17:00Z">
        <w:r w:rsidR="00791954">
          <w:t xml:space="preserve">was common to the 1999 and 2019 datasets. For the Fescue and Bogbean assemblages, the importance of the </w:t>
        </w:r>
      </w:ins>
      <w:ins w:id="690" w:author="Lane, Stefanie" w:date="2023-09-19T18:19:00Z">
        <w:r w:rsidR="004D714E">
          <w:t xml:space="preserve">assemblages’ </w:t>
        </w:r>
      </w:ins>
      <w:ins w:id="691" w:author="Lane, Stefanie" w:date="2023-09-19T18:17:00Z">
        <w:r w:rsidR="00791954">
          <w:t>namesake species shifted fr</w:t>
        </w:r>
        <w:r w:rsidR="00201BB9">
          <w:t xml:space="preserve">om the highest to second highest </w:t>
        </w:r>
      </w:ins>
      <w:ins w:id="692" w:author="Lane, Stefanie" w:date="2023-09-19T18:19:00Z">
        <w:r w:rsidR="004D714E">
          <w:t xml:space="preserve">indicator </w:t>
        </w:r>
        <w:r w:rsidR="00733DA7">
          <w:t xml:space="preserve">species in at least one year (Table 1), however, we elected to </w:t>
        </w:r>
      </w:ins>
      <w:ins w:id="693" w:author="Gary" w:date="2023-09-26T13:10:00Z">
        <w:r w:rsidR="0086758D">
          <w:t>retain</w:t>
        </w:r>
      </w:ins>
      <w:ins w:id="694" w:author="Lane, Stefanie" w:date="2023-09-19T18:19:00Z">
        <w:del w:id="695" w:author="Gary" w:date="2023-09-26T13:10:00Z">
          <w:r w:rsidR="00733DA7" w:rsidDel="00BE11FA">
            <w:delText>maintain</w:delText>
          </w:r>
        </w:del>
        <w:r w:rsidR="00733DA7">
          <w:t xml:space="preserve"> these specie</w:t>
        </w:r>
        <w:r w:rsidR="00420FB3">
          <w:t>s names as defining the assemblage, as they are co</w:t>
        </w:r>
      </w:ins>
      <w:ins w:id="696"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3652C907" w:rsidR="00D21260" w:rsidRPr="00DA78A5" w:rsidRDefault="00E12966" w:rsidP="00DA78A5">
      <w:pPr>
        <w:ind w:firstLine="720"/>
        <w:rPr>
          <w:bCs/>
        </w:rPr>
      </w:pPr>
      <w:bookmarkStart w:id="697"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698" w:author="Lane, Stefanie" w:date="2023-09-19T18:19:00Z">
        <w:r w:rsidR="005A3964" w:rsidDel="00733DA7">
          <w:rPr>
            <w:iCs/>
          </w:rPr>
          <w:delText>1</w:delText>
        </w:r>
      </w:del>
      <w:ins w:id="699"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commentRangeStart w:id="700"/>
      <w:del w:id="701" w:author="Lane, Stefanie" w:date="2023-09-25T15:39:00Z">
        <w:r w:rsidRPr="00294CC5" w:rsidDel="0031292D">
          <w:rPr>
            <w:iCs/>
          </w:rPr>
          <w:delText>Nearly 50%</w:delText>
        </w:r>
        <w:commentRangeEnd w:id="700"/>
        <w:r w:rsidR="00AA1647" w:rsidDel="0031292D">
          <w:rPr>
            <w:rStyle w:val="CommentReference"/>
          </w:rPr>
          <w:commentReference w:id="700"/>
        </w:r>
        <w:r w:rsidRPr="00294CC5" w:rsidDel="0031292D">
          <w:rPr>
            <w:iCs/>
          </w:rPr>
          <w:delText xml:space="preserve"> </w:delText>
        </w:r>
      </w:del>
      <w:ins w:id="702" w:author="Lane, Stefanie" w:date="2023-09-25T15:39:00Z">
        <w:r w:rsidR="0031292D">
          <w:rPr>
            <w:iCs/>
          </w:rPr>
          <w:t xml:space="preserve">Approximately 1/3 </w:t>
        </w:r>
      </w:ins>
      <w:r w:rsidRPr="00294CC5">
        <w:rPr>
          <w:iCs/>
        </w:rPr>
        <w:t xml:space="preserve">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ins w:id="703" w:author="Lane, Stefanie" w:date="2023-09-19T10:08:00Z">
        <w:r w:rsidR="00DA78A5">
          <w:t xml:space="preserve">Evaluation of spatial trends in assemblage changes across the marsh point to some potential for shifts to have been caused by inexact transect </w:t>
        </w:r>
        <w:r w:rsidR="00DA78A5" w:rsidRPr="005461FD">
          <w:t>relocation (Fig. S</w:t>
        </w:r>
      </w:ins>
      <w:ins w:id="704" w:author="Lane, Stefanie" w:date="2023-09-19T10:10:00Z">
        <w:r w:rsidR="005461FD" w:rsidRPr="005461FD">
          <w:t>2</w:t>
        </w:r>
      </w:ins>
      <w:ins w:id="705" w:author="Lane, Stefanie" w:date="2023-09-19T10:08:00Z">
        <w:r w:rsidR="00DA78A5" w:rsidRPr="005461FD">
          <w:t>).</w:t>
        </w:r>
        <w:r w:rsidR="00DA78A5">
          <w:t xml:space="preserve"> For example, </w:t>
        </w:r>
        <w:r w:rsidR="00DA78A5">
          <w:rPr>
            <w:bCs/>
          </w:rPr>
          <w:t xml:space="preserve">consistent percentage of plots within each assemblage group for transects W and X support relative accuracy in transect relocation between observers as well as plant assemblage stability. Variable patterns in percentage of plots in each assemblage such as the Bogbean assemblage on transects U and V may be indicative of spatial differences in transect relocation and/or </w:t>
        </w:r>
      </w:ins>
      <w:ins w:id="706" w:author="Lane, Stefanie" w:date="2023-09-19T10:09:00Z">
        <w:r w:rsidR="0097797A">
          <w:rPr>
            <w:bCs/>
          </w:rPr>
          <w:t>greater turnover</w:t>
        </w:r>
      </w:ins>
      <w:ins w:id="707" w:author="Lane, Stefanie" w:date="2023-09-19T10:08:00Z">
        <w:r w:rsidR="00DA78A5">
          <w:rPr>
            <w:bCs/>
          </w:rPr>
          <w:t xml:space="preserve"> in a given year such that plots clustered into different assemblages. </w:t>
        </w:r>
      </w:ins>
    </w:p>
    <w:p w14:paraId="53A0E035" w14:textId="4FA4B58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708" w:author="Lane, Stefanie" w:date="2023-09-19T10:09:00Z">
        <w:r w:rsidR="008D70B6" w:rsidDel="005461FD">
          <w:delText>Fig. S2</w:delText>
        </w:r>
      </w:del>
      <w:ins w:id="709" w:author="Lane, Stefanie" w:date="2023-09-19T10:09:00Z">
        <w:r w:rsidR="005461FD">
          <w:t>Fig. S3</w:t>
        </w:r>
      </w:ins>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ins w:id="710" w:author="Lane, Stefanie" w:date="2023-09-25T14:37:00Z">
        <w:r w:rsidR="00DF7580">
          <w:t xml:space="preserve"> non-native,</w:t>
        </w:r>
      </w:ins>
      <w:commentRangeStart w:id="711"/>
      <w:del w:id="712" w:author="Lane, Stefanie" w:date="2023-09-18T11:47:00Z">
        <w:r w:rsidDel="00DE0B21">
          <w:delText xml:space="preserve"> </w:delText>
        </w:r>
        <w:r w:rsidR="00341A26" w:rsidDel="00DE0B21">
          <w:delText>non-native</w:delText>
        </w:r>
      </w:del>
      <w:r w:rsidR="00341A26">
        <w:t xml:space="preserve"> invasive</w:t>
      </w:r>
      <w:commentRangeEnd w:id="711"/>
      <w:r w:rsidR="00B30FBB">
        <w:rPr>
          <w:rStyle w:val="CommentReference"/>
        </w:rPr>
        <w:commentReference w:id="711"/>
      </w:r>
      <w:r w:rsidR="00341A26">
        <w:t xml:space="preser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w:t>
      </w:r>
      <w:r>
        <w:lastRenderedPageBreak/>
        <w:t xml:space="preserve">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713" w:author="Lane, Stefanie" w:date="2023-09-19T10:07:00Z">
        <w:r w:rsidR="00AE3026">
          <w:t xml:space="preserve"> </w:t>
        </w:r>
      </w:ins>
    </w:p>
    <w:bookmarkEnd w:id="697"/>
    <w:p w14:paraId="0D31DF37" w14:textId="0C1F7C32" w:rsidR="00777525" w:rsidRDefault="007150E2">
      <w:pPr>
        <w:ind w:firstLine="720"/>
        <w:rPr>
          <w:ins w:id="714"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ins w:id="715" w:author="Gary" w:date="2023-09-22T11:35:00Z">
        <w:r w:rsidR="00EB527E">
          <w:t xml:space="preserve">in </w:t>
        </w:r>
      </w:ins>
      <w:r w:rsidR="00E12966">
        <w:t xml:space="preserve">cover </w:t>
      </w:r>
      <w:del w:id="716" w:author="Gary" w:date="2023-09-22T11:38:00Z">
        <w:r w:rsidR="00E12966" w:rsidDel="00EB527E">
          <w:delText xml:space="preserve">abundance </w:delText>
        </w:r>
      </w:del>
      <w:r w:rsidR="00E12966">
        <w:t>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717" w:author="Lane, Stefanie" w:date="2023-09-19T17:48:00Z"/>
        </w:rPr>
      </w:pPr>
    </w:p>
    <w:p w14:paraId="01CE4279" w14:textId="77777777" w:rsidR="00C70816" w:rsidRDefault="00C70816">
      <w:pPr>
        <w:ind w:firstLine="720"/>
        <w:rPr>
          <w:ins w:id="718" w:author="Lane, Stefanie" w:date="2023-09-19T17:48:00Z"/>
        </w:rPr>
      </w:pPr>
    </w:p>
    <w:p w14:paraId="5DF07903" w14:textId="77777777" w:rsidR="009B127B" w:rsidRDefault="00C70816">
      <w:pPr>
        <w:rPr>
          <w:ins w:id="719" w:author="Lane, Stefanie" w:date="2023-09-19T18:28:00Z"/>
        </w:rPr>
        <w:sectPr w:rsidR="009B127B" w:rsidSect="009B127B">
          <w:headerReference w:type="default" r:id="rId23"/>
          <w:pgSz w:w="12240" w:h="15840" w:orient="portrait"/>
          <w:pgMar w:top="1080" w:right="1080" w:bottom="1080" w:left="1080" w:header="720" w:footer="720" w:gutter="0"/>
          <w:lnNumType w:countBy="1" w:restart="continuous"/>
          <w:cols w:space="720"/>
          <w:docGrid w:linePitch="360"/>
          <w:sectPrChange w:id="720" w:author="Lane, Stefanie" w:date="2023-09-19T18:28:00Z">
            <w:sectPr w:rsidR="009B127B" w:rsidSect="009B127B">
              <w:pgSz w:w="15840" w:h="12240" w:orient="landscape"/>
              <w:pgMar w:top="1080" w:right="1080" w:bottom="1080" w:left="1080" w:header="720" w:footer="720" w:gutter="0"/>
            </w:sectPr>
          </w:sectPrChange>
        </w:sectPr>
      </w:pPr>
      <w:ins w:id="721" w:author="Lane, Stefanie" w:date="2023-09-19T17:48:00Z">
        <w:r>
          <w:br w:type="page"/>
        </w:r>
      </w:ins>
    </w:p>
    <w:p w14:paraId="4B9CD3BA" w14:textId="15FE9C80" w:rsidR="00C70816" w:rsidDel="009A267A" w:rsidRDefault="00C70816">
      <w:pPr>
        <w:ind w:firstLine="720"/>
        <w:rPr>
          <w:del w:id="722" w:author="Lane, Stefanie" w:date="2023-09-19T18:20:00Z"/>
        </w:rPr>
      </w:pPr>
    </w:p>
    <w:p w14:paraId="201ED7F7" w14:textId="5F36D491" w:rsidR="00386AB6" w:rsidDel="009A267A" w:rsidRDefault="00386AB6" w:rsidP="00386AB6">
      <w:pPr>
        <w:rPr>
          <w:moveFrom w:id="723" w:author="Lane, Stefanie" w:date="2023-09-19T18:21:00Z"/>
          <w:b/>
        </w:rPr>
      </w:pPr>
      <w:moveFromRangeStart w:id="724" w:author="Lane, Stefanie" w:date="2023-09-19T18:21:00Z" w:name="move146040087"/>
      <w:moveFrom w:id="725"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386A2F" w14:paraId="06F76788" w14:textId="482692BD" w:rsidTr="00405320">
        <w:trPr>
          <w:trHeight w:val="470"/>
          <w:jc w:val="center"/>
          <w:del w:id="726" w:author="Lane, Stefanie" w:date="2023-09-25T14:37:00Z"/>
        </w:trPr>
        <w:tc>
          <w:tcPr>
            <w:tcW w:w="1080" w:type="dxa"/>
            <w:tcBorders>
              <w:top w:val="nil"/>
              <w:left w:val="nil"/>
              <w:bottom w:val="nil"/>
              <w:right w:val="nil"/>
            </w:tcBorders>
            <w:shd w:val="clear" w:color="auto" w:fill="auto"/>
            <w:noWrap/>
            <w:vAlign w:val="bottom"/>
            <w:hideMark/>
          </w:tcPr>
          <w:p w14:paraId="094B3D92" w14:textId="439F9E70" w:rsidR="00A12125" w:rsidRPr="00A12125" w:rsidDel="00386A2F" w:rsidRDefault="00A12125" w:rsidP="00A12125">
            <w:pPr>
              <w:rPr>
                <w:del w:id="727" w:author="Lane, Stefanie" w:date="2023-09-25T14:37:00Z"/>
                <w:moveFrom w:id="728"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2B4367BA" w:rsidR="00A12125" w:rsidRPr="00A12125" w:rsidDel="00386A2F" w:rsidRDefault="00A12125" w:rsidP="00A12125">
            <w:pPr>
              <w:rPr>
                <w:del w:id="729" w:author="Lane, Stefanie" w:date="2023-09-25T14:37:00Z"/>
                <w:moveFrom w:id="730" w:author="Lane, Stefanie" w:date="2023-09-19T18:21:00Z"/>
                <w:b/>
                <w:bCs/>
              </w:rPr>
            </w:pPr>
            <w:moveFrom w:id="731" w:author="Lane, Stefanie" w:date="2023-09-19T18:21:00Z">
              <w:del w:id="732" w:author="Lane, Stefanie" w:date="2023-09-25T14:37:00Z">
                <w:r w:rsidRPr="00A12125" w:rsidDel="00386A2F">
                  <w:rPr>
                    <w:b/>
                    <w:bCs/>
                  </w:rPr>
                  <w:delText>Plot-level components</w:delText>
                </w:r>
              </w:del>
            </w:moveFrom>
          </w:p>
        </w:tc>
        <w:tc>
          <w:tcPr>
            <w:tcW w:w="300" w:type="dxa"/>
            <w:tcBorders>
              <w:top w:val="nil"/>
              <w:left w:val="nil"/>
              <w:bottom w:val="nil"/>
              <w:right w:val="nil"/>
            </w:tcBorders>
            <w:shd w:val="clear" w:color="auto" w:fill="auto"/>
            <w:vAlign w:val="center"/>
            <w:hideMark/>
          </w:tcPr>
          <w:p w14:paraId="760048E3" w14:textId="53EF1BF1" w:rsidR="00A12125" w:rsidRPr="00A12125" w:rsidDel="00386A2F" w:rsidRDefault="00A12125" w:rsidP="00A12125">
            <w:pPr>
              <w:rPr>
                <w:del w:id="733" w:author="Lane, Stefanie" w:date="2023-09-25T14:37:00Z"/>
                <w:moveFrom w:id="734"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54BBEAAB" w:rsidR="00A12125" w:rsidRPr="00A12125" w:rsidDel="00386A2F" w:rsidRDefault="00A12125" w:rsidP="00A12125">
            <w:pPr>
              <w:rPr>
                <w:del w:id="735" w:author="Lane, Stefanie" w:date="2023-09-25T14:37:00Z"/>
                <w:moveFrom w:id="736" w:author="Lane, Stefanie" w:date="2023-09-19T18:21:00Z"/>
                <w:b/>
                <w:bCs/>
              </w:rPr>
            </w:pPr>
            <w:moveFrom w:id="737" w:author="Lane, Stefanie" w:date="2023-09-19T18:21:00Z">
              <w:del w:id="738" w:author="Lane, Stefanie" w:date="2023-09-25T14:37:00Z">
                <w:r w:rsidRPr="00A12125" w:rsidDel="00386A2F">
                  <w:rPr>
                    <w:b/>
                    <w:bCs/>
                  </w:rPr>
                  <w:delText>Diversity components</w:delText>
                </w:r>
              </w:del>
            </w:moveFrom>
          </w:p>
        </w:tc>
      </w:tr>
      <w:tr w:rsidR="00A12125" w:rsidRPr="00A12125" w:rsidDel="00386A2F" w14:paraId="335809D8" w14:textId="23103B28" w:rsidTr="00405320">
        <w:trPr>
          <w:trHeight w:val="780"/>
          <w:jc w:val="center"/>
          <w:del w:id="739" w:author="Lane, Stefanie" w:date="2023-09-25T14:37:00Z"/>
        </w:trPr>
        <w:tc>
          <w:tcPr>
            <w:tcW w:w="1080" w:type="dxa"/>
            <w:tcBorders>
              <w:top w:val="single" w:sz="4" w:space="0" w:color="auto"/>
              <w:left w:val="nil"/>
              <w:bottom w:val="single" w:sz="4" w:space="0" w:color="auto"/>
              <w:right w:val="nil"/>
            </w:tcBorders>
            <w:shd w:val="clear" w:color="auto" w:fill="auto"/>
            <w:vAlign w:val="center"/>
            <w:hideMark/>
          </w:tcPr>
          <w:p w14:paraId="5C4B8DE4" w14:textId="23B83DC9" w:rsidR="00A12125" w:rsidRPr="00A12125" w:rsidDel="00386A2F" w:rsidRDefault="00A12125" w:rsidP="00A12125">
            <w:pPr>
              <w:rPr>
                <w:del w:id="740" w:author="Lane, Stefanie" w:date="2023-09-25T14:37:00Z"/>
                <w:moveFrom w:id="741" w:author="Lane, Stefanie" w:date="2023-09-19T18:21:00Z"/>
                <w:b/>
                <w:bCs/>
              </w:rPr>
            </w:pPr>
            <w:moveFrom w:id="742" w:author="Lane, Stefanie" w:date="2023-09-19T18:21:00Z">
              <w:del w:id="743" w:author="Lane, Stefanie" w:date="2023-09-25T14:37:00Z">
                <w:r w:rsidRPr="00A12125" w:rsidDel="00386A2F">
                  <w:rPr>
                    <w:b/>
                    <w:bCs/>
                  </w:rPr>
                  <w:delText>Assemblage</w:delText>
                </w:r>
              </w:del>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1CA8D362" w:rsidR="00A12125" w:rsidRPr="00A12125" w:rsidDel="00386A2F" w:rsidRDefault="00A12125" w:rsidP="00A12125">
            <w:pPr>
              <w:rPr>
                <w:del w:id="744" w:author="Lane, Stefanie" w:date="2023-09-25T14:37:00Z"/>
                <w:moveFrom w:id="745" w:author="Lane, Stefanie" w:date="2023-09-19T18:21:00Z"/>
                <w:b/>
                <w:bCs/>
              </w:rPr>
            </w:pPr>
            <w:moveFrom w:id="746" w:author="Lane, Stefanie" w:date="2023-09-19T18:21:00Z">
              <w:del w:id="747" w:author="Lane, Stefanie" w:date="2023-09-25T14:37:00Z">
                <w:r w:rsidRPr="00A12125" w:rsidDel="00386A2F">
                  <w:rPr>
                    <w:b/>
                    <w:bCs/>
                  </w:rPr>
                  <w:delText xml:space="preserve">No. </w:delText>
                </w:r>
                <w:r w:rsidR="00AF1CB6" w:rsidDel="00386A2F">
                  <w:rPr>
                    <w:b/>
                    <w:bCs/>
                  </w:rPr>
                  <w:delText>plots</w:delText>
                </w:r>
              </w:del>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173FE4F9" w:rsidR="00A12125" w:rsidRPr="00A12125" w:rsidDel="00386A2F" w:rsidRDefault="00A12125" w:rsidP="00A12125">
            <w:pPr>
              <w:rPr>
                <w:del w:id="748" w:author="Lane, Stefanie" w:date="2023-09-25T14:37:00Z"/>
                <w:moveFrom w:id="749" w:author="Lane, Stefanie" w:date="2023-09-19T18:21:00Z"/>
                <w:b/>
                <w:bCs/>
              </w:rPr>
            </w:pPr>
            <w:moveFrom w:id="750" w:author="Lane, Stefanie" w:date="2023-09-19T18:21:00Z">
              <w:del w:id="751" w:author="Lane, Stefanie" w:date="2023-09-25T14:37:00Z">
                <w:r w:rsidRPr="00A12125" w:rsidDel="00386A2F">
                  <w:rPr>
                    <w:b/>
                    <w:bCs/>
                  </w:rPr>
                  <w:delText>No. species</w:delText>
                </w:r>
              </w:del>
            </w:moveFrom>
          </w:p>
        </w:tc>
        <w:tc>
          <w:tcPr>
            <w:tcW w:w="300" w:type="dxa"/>
            <w:tcBorders>
              <w:top w:val="nil"/>
              <w:left w:val="nil"/>
              <w:bottom w:val="nil"/>
              <w:right w:val="nil"/>
            </w:tcBorders>
            <w:shd w:val="clear" w:color="auto" w:fill="auto"/>
            <w:vAlign w:val="center"/>
            <w:hideMark/>
          </w:tcPr>
          <w:p w14:paraId="0793E0EF" w14:textId="093FE6C6" w:rsidR="00A12125" w:rsidRPr="00A12125" w:rsidDel="00386A2F" w:rsidRDefault="00A12125" w:rsidP="00A12125">
            <w:pPr>
              <w:rPr>
                <w:del w:id="752" w:author="Lane, Stefanie" w:date="2023-09-25T14:37:00Z"/>
                <w:moveFrom w:id="753"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4C2770E1" w:rsidR="00A12125" w:rsidRPr="00A12125" w:rsidDel="00386A2F" w:rsidRDefault="00A12125" w:rsidP="00A12125">
            <w:pPr>
              <w:rPr>
                <w:del w:id="754" w:author="Lane, Stefanie" w:date="2023-09-25T14:37:00Z"/>
                <w:moveFrom w:id="755" w:author="Lane, Stefanie" w:date="2023-09-19T18:21:00Z"/>
                <w:b/>
                <w:bCs/>
              </w:rPr>
            </w:pPr>
            <w:moveFrom w:id="756" w:author="Lane, Stefanie" w:date="2023-09-19T18:21:00Z">
              <w:del w:id="757" w:author="Lane, Stefanie" w:date="2023-09-25T14:37:00Z">
                <w:r w:rsidRPr="00A12125" w:rsidDel="00386A2F">
                  <w:rPr>
                    <w:b/>
                    <w:bCs/>
                  </w:rPr>
                  <w:delText>α diversity</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5B1E34C0" w:rsidR="00A12125" w:rsidRPr="00A12125" w:rsidDel="00386A2F" w:rsidRDefault="00A12125" w:rsidP="00A12125">
            <w:pPr>
              <w:rPr>
                <w:del w:id="758" w:author="Lane, Stefanie" w:date="2023-09-25T14:37:00Z"/>
                <w:moveFrom w:id="759" w:author="Lane, Stefanie" w:date="2023-09-19T18:21:00Z"/>
                <w:b/>
                <w:bCs/>
              </w:rPr>
            </w:pPr>
            <w:moveFrom w:id="760" w:author="Lane, Stefanie" w:date="2023-09-19T18:21:00Z">
              <w:del w:id="761" w:author="Lane, Stefanie" w:date="2023-09-25T14:37:00Z">
                <w:r w:rsidRPr="00A12125" w:rsidDel="00386A2F">
                  <w:rPr>
                    <w:b/>
                    <w:bCs/>
                  </w:rPr>
                  <w:delText>α diversity sd</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4B053D5F" w:rsidR="00A12125" w:rsidRPr="00A12125" w:rsidDel="00386A2F" w:rsidRDefault="00A12125" w:rsidP="00A12125">
            <w:pPr>
              <w:rPr>
                <w:del w:id="762" w:author="Lane, Stefanie" w:date="2023-09-25T14:37:00Z"/>
                <w:moveFrom w:id="763" w:author="Lane, Stefanie" w:date="2023-09-19T18:21:00Z"/>
                <w:b/>
                <w:bCs/>
              </w:rPr>
            </w:pPr>
            <w:moveFrom w:id="764" w:author="Lane, Stefanie" w:date="2023-09-19T18:21:00Z">
              <w:del w:id="765" w:author="Lane, Stefanie" w:date="2023-09-25T14:37:00Z">
                <w:r w:rsidRPr="00A12125" w:rsidDel="00386A2F">
                  <w:rPr>
                    <w:b/>
                    <w:bCs/>
                  </w:rPr>
                  <w:delText>β diversity</w:delText>
                </w:r>
              </w:del>
            </w:moveFrom>
          </w:p>
        </w:tc>
      </w:tr>
      <w:tr w:rsidR="00A12125" w:rsidRPr="00A12125" w:rsidDel="00386A2F" w14:paraId="01FC2BA1" w14:textId="6794DBD4" w:rsidTr="00405320">
        <w:trPr>
          <w:trHeight w:val="290"/>
          <w:jc w:val="center"/>
          <w:del w:id="766" w:author="Lane, Stefanie" w:date="2023-09-25T14:37:00Z"/>
        </w:trPr>
        <w:tc>
          <w:tcPr>
            <w:tcW w:w="1080" w:type="dxa"/>
            <w:tcBorders>
              <w:top w:val="nil"/>
              <w:left w:val="nil"/>
              <w:bottom w:val="nil"/>
              <w:right w:val="nil"/>
            </w:tcBorders>
            <w:shd w:val="clear" w:color="auto" w:fill="auto"/>
            <w:vAlign w:val="bottom"/>
            <w:hideMark/>
          </w:tcPr>
          <w:p w14:paraId="537E74FD" w14:textId="431A92A9" w:rsidR="00A12125" w:rsidRPr="00A12125" w:rsidDel="00386A2F" w:rsidRDefault="00A12125" w:rsidP="00A12125">
            <w:pPr>
              <w:rPr>
                <w:del w:id="767" w:author="Lane, Stefanie" w:date="2023-09-25T14:37:00Z"/>
                <w:moveFrom w:id="768" w:author="Lane, Stefanie" w:date="2023-09-19T18:21:00Z"/>
                <w:b/>
                <w:bCs/>
              </w:rPr>
            </w:pPr>
            <w:moveFrom w:id="769" w:author="Lane, Stefanie" w:date="2023-09-19T18:21:00Z">
              <w:del w:id="770" w:author="Lane, Stefanie" w:date="2023-09-25T14:37:00Z">
                <w:r w:rsidRPr="00A12125" w:rsidDel="00386A2F">
                  <w:rPr>
                    <w:b/>
                    <w:bCs/>
                  </w:rPr>
                  <w:delText>Sedge</w:delText>
                </w:r>
              </w:del>
            </w:moveFrom>
          </w:p>
        </w:tc>
        <w:tc>
          <w:tcPr>
            <w:tcW w:w="840" w:type="dxa"/>
            <w:tcBorders>
              <w:top w:val="nil"/>
              <w:left w:val="nil"/>
              <w:bottom w:val="nil"/>
              <w:right w:val="nil"/>
            </w:tcBorders>
            <w:shd w:val="clear" w:color="auto" w:fill="auto"/>
            <w:noWrap/>
            <w:vAlign w:val="bottom"/>
            <w:hideMark/>
          </w:tcPr>
          <w:p w14:paraId="355AFFBA" w14:textId="6D793D00" w:rsidR="00A12125" w:rsidRPr="00A12125" w:rsidDel="00386A2F" w:rsidRDefault="00A12125" w:rsidP="00A12125">
            <w:pPr>
              <w:rPr>
                <w:del w:id="771" w:author="Lane, Stefanie" w:date="2023-09-25T14:37:00Z"/>
                <w:moveFrom w:id="772"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5F262082" w:rsidR="00A12125" w:rsidRPr="00A12125" w:rsidDel="00386A2F" w:rsidRDefault="00A12125" w:rsidP="00A12125">
            <w:pPr>
              <w:rPr>
                <w:del w:id="773" w:author="Lane, Stefanie" w:date="2023-09-25T14:37:00Z"/>
                <w:moveFrom w:id="774"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54BA10A3" w:rsidR="00A12125" w:rsidRPr="00A12125" w:rsidDel="00386A2F" w:rsidRDefault="00A12125" w:rsidP="00A12125">
            <w:pPr>
              <w:rPr>
                <w:del w:id="775" w:author="Lane, Stefanie" w:date="2023-09-25T14:37:00Z"/>
                <w:moveFrom w:id="776"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011D2F43" w:rsidR="00A12125" w:rsidRPr="00A12125" w:rsidDel="00386A2F" w:rsidRDefault="00A12125" w:rsidP="00A12125">
            <w:pPr>
              <w:rPr>
                <w:del w:id="777" w:author="Lane, Stefanie" w:date="2023-09-25T14:37:00Z"/>
                <w:moveFrom w:id="778"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57AABBFC" w:rsidR="00A12125" w:rsidRPr="00A12125" w:rsidDel="00386A2F" w:rsidRDefault="00A12125" w:rsidP="00A12125">
            <w:pPr>
              <w:rPr>
                <w:del w:id="779" w:author="Lane, Stefanie" w:date="2023-09-25T14:37:00Z"/>
                <w:moveFrom w:id="780"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4BFA978D" w:rsidR="00A12125" w:rsidRPr="00A12125" w:rsidDel="00386A2F" w:rsidRDefault="00A12125" w:rsidP="00A12125">
            <w:pPr>
              <w:rPr>
                <w:del w:id="781" w:author="Lane, Stefanie" w:date="2023-09-25T14:37:00Z"/>
                <w:moveFrom w:id="782" w:author="Lane, Stefanie" w:date="2023-09-19T18:21:00Z"/>
              </w:rPr>
            </w:pPr>
          </w:p>
        </w:tc>
      </w:tr>
      <w:tr w:rsidR="00A12125" w:rsidRPr="00A12125" w:rsidDel="00386A2F" w14:paraId="7011973F" w14:textId="65ED900D" w:rsidTr="00405320">
        <w:trPr>
          <w:trHeight w:val="290"/>
          <w:jc w:val="center"/>
          <w:del w:id="78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3CD84905" w:rsidR="00A12125" w:rsidRPr="00A12125" w:rsidDel="00386A2F" w:rsidRDefault="00A12125" w:rsidP="00A12125">
            <w:pPr>
              <w:rPr>
                <w:del w:id="784" w:author="Lane, Stefanie" w:date="2023-09-25T14:37:00Z"/>
                <w:moveFrom w:id="785" w:author="Lane, Stefanie" w:date="2023-09-19T18:21:00Z"/>
              </w:rPr>
            </w:pPr>
            <w:moveFrom w:id="786" w:author="Lane, Stefanie" w:date="2023-09-19T18:21:00Z">
              <w:del w:id="787"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B58492C" w:rsidR="00A12125" w:rsidRPr="00A12125" w:rsidDel="00386A2F" w:rsidRDefault="00A12125" w:rsidP="00A12125">
            <w:pPr>
              <w:rPr>
                <w:del w:id="788" w:author="Lane, Stefanie" w:date="2023-09-25T14:37:00Z"/>
                <w:moveFrom w:id="789" w:author="Lane, Stefanie" w:date="2023-09-19T18:21:00Z"/>
              </w:rPr>
            </w:pPr>
            <w:moveFrom w:id="790" w:author="Lane, Stefanie" w:date="2023-09-19T18:21:00Z">
              <w:del w:id="791" w:author="Lane, Stefanie" w:date="2023-09-25T14:37:00Z">
                <w:r w:rsidRPr="00A12125" w:rsidDel="00386A2F">
                  <w:delText>34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32D6BBB4" w:rsidR="00A12125" w:rsidRPr="00A12125" w:rsidDel="00386A2F" w:rsidRDefault="00A12125" w:rsidP="00A12125">
            <w:pPr>
              <w:rPr>
                <w:del w:id="792" w:author="Lane, Stefanie" w:date="2023-09-25T14:37:00Z"/>
                <w:moveFrom w:id="793" w:author="Lane, Stefanie" w:date="2023-09-19T18:21:00Z"/>
              </w:rPr>
            </w:pPr>
            <w:moveFrom w:id="794" w:author="Lane, Stefanie" w:date="2023-09-19T18:21:00Z">
              <w:del w:id="795"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3198FFC6" w14:textId="72EBAFCB" w:rsidR="00A12125" w:rsidRPr="00A12125" w:rsidDel="00386A2F" w:rsidRDefault="00A12125" w:rsidP="00A12125">
            <w:pPr>
              <w:rPr>
                <w:del w:id="796" w:author="Lane, Stefanie" w:date="2023-09-25T14:37:00Z"/>
                <w:moveFrom w:id="79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38B0DB18" w:rsidR="00A12125" w:rsidRPr="00A12125" w:rsidDel="00386A2F" w:rsidRDefault="00A12125" w:rsidP="00A12125">
            <w:pPr>
              <w:rPr>
                <w:del w:id="798" w:author="Lane, Stefanie" w:date="2023-09-25T14:37:00Z"/>
                <w:moveFrom w:id="799" w:author="Lane, Stefanie" w:date="2023-09-19T18:21:00Z"/>
              </w:rPr>
            </w:pPr>
            <w:moveFrom w:id="800" w:author="Lane, Stefanie" w:date="2023-09-19T18:21:00Z">
              <w:del w:id="801" w:author="Lane, Stefanie" w:date="2023-09-25T14:37:00Z">
                <w:r w:rsidRPr="00A12125" w:rsidDel="00386A2F">
                  <w:delText>8.7</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5C44A917" w:rsidR="00A12125" w:rsidRPr="00A12125" w:rsidDel="00386A2F" w:rsidRDefault="00A12125" w:rsidP="00A12125">
            <w:pPr>
              <w:rPr>
                <w:del w:id="802" w:author="Lane, Stefanie" w:date="2023-09-25T14:37:00Z"/>
                <w:moveFrom w:id="803" w:author="Lane, Stefanie" w:date="2023-09-19T18:21:00Z"/>
              </w:rPr>
            </w:pPr>
            <w:moveFrom w:id="804" w:author="Lane, Stefanie" w:date="2023-09-19T18:21:00Z">
              <w:del w:id="805" w:author="Lane, Stefanie" w:date="2023-09-25T14:37:00Z">
                <w:r w:rsidRPr="00A12125" w:rsidDel="00386A2F">
                  <w:delText>2.5</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196229E2" w:rsidR="00A12125" w:rsidRPr="00A12125" w:rsidDel="00386A2F" w:rsidRDefault="00A12125" w:rsidP="00A12125">
            <w:pPr>
              <w:rPr>
                <w:del w:id="806" w:author="Lane, Stefanie" w:date="2023-09-25T14:37:00Z"/>
                <w:moveFrom w:id="807" w:author="Lane, Stefanie" w:date="2023-09-19T18:21:00Z"/>
              </w:rPr>
            </w:pPr>
            <w:moveFrom w:id="808" w:author="Lane, Stefanie" w:date="2023-09-19T18:21:00Z">
              <w:del w:id="809" w:author="Lane, Stefanie" w:date="2023-09-25T14:37:00Z">
                <w:r w:rsidRPr="00A12125" w:rsidDel="00386A2F">
                  <w:delText>3.9</w:delText>
                </w:r>
              </w:del>
            </w:moveFrom>
          </w:p>
        </w:tc>
      </w:tr>
      <w:tr w:rsidR="00A12125" w:rsidRPr="00A12125" w:rsidDel="00386A2F" w14:paraId="46B83FE7" w14:textId="5E2F0E93" w:rsidTr="00405320">
        <w:trPr>
          <w:trHeight w:val="290"/>
          <w:jc w:val="center"/>
          <w:del w:id="810" w:author="Lane, Stefanie" w:date="2023-09-25T14:37:00Z"/>
        </w:trPr>
        <w:tc>
          <w:tcPr>
            <w:tcW w:w="1080" w:type="dxa"/>
            <w:tcBorders>
              <w:top w:val="nil"/>
              <w:left w:val="nil"/>
              <w:bottom w:val="nil"/>
              <w:right w:val="nil"/>
            </w:tcBorders>
            <w:shd w:val="clear" w:color="auto" w:fill="auto"/>
            <w:noWrap/>
            <w:vAlign w:val="bottom"/>
            <w:hideMark/>
          </w:tcPr>
          <w:p w14:paraId="6DE42FD7" w14:textId="7FC28DE6" w:rsidR="00A12125" w:rsidRPr="00A12125" w:rsidDel="00386A2F" w:rsidRDefault="00A12125" w:rsidP="00A12125">
            <w:pPr>
              <w:rPr>
                <w:del w:id="811" w:author="Lane, Stefanie" w:date="2023-09-25T14:37:00Z"/>
                <w:moveFrom w:id="812" w:author="Lane, Stefanie" w:date="2023-09-19T18:21:00Z"/>
              </w:rPr>
            </w:pPr>
            <w:moveFrom w:id="813" w:author="Lane, Stefanie" w:date="2023-09-19T18:21:00Z">
              <w:del w:id="814"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60C30EE" w14:textId="2C05B2FC" w:rsidR="00A12125" w:rsidRPr="00A12125" w:rsidDel="00386A2F" w:rsidRDefault="00A12125" w:rsidP="00A12125">
            <w:pPr>
              <w:rPr>
                <w:del w:id="815" w:author="Lane, Stefanie" w:date="2023-09-25T14:37:00Z"/>
                <w:moveFrom w:id="816" w:author="Lane, Stefanie" w:date="2023-09-19T18:21:00Z"/>
              </w:rPr>
            </w:pPr>
            <w:moveFrom w:id="817" w:author="Lane, Stefanie" w:date="2023-09-19T18:21:00Z">
              <w:del w:id="818" w:author="Lane, Stefanie" w:date="2023-09-25T14:37:00Z">
                <w:r w:rsidRPr="00A12125" w:rsidDel="00386A2F">
                  <w:delText>31</w:delText>
                </w:r>
              </w:del>
            </w:moveFrom>
          </w:p>
        </w:tc>
        <w:tc>
          <w:tcPr>
            <w:tcW w:w="700" w:type="dxa"/>
            <w:tcBorders>
              <w:top w:val="nil"/>
              <w:left w:val="nil"/>
              <w:bottom w:val="nil"/>
              <w:right w:val="nil"/>
            </w:tcBorders>
            <w:shd w:val="clear" w:color="auto" w:fill="auto"/>
            <w:noWrap/>
            <w:vAlign w:val="bottom"/>
            <w:hideMark/>
          </w:tcPr>
          <w:p w14:paraId="7CBE14F7" w14:textId="12CF1138" w:rsidR="00A12125" w:rsidRPr="00A12125" w:rsidDel="00386A2F" w:rsidRDefault="00A12125" w:rsidP="00A12125">
            <w:pPr>
              <w:rPr>
                <w:del w:id="819" w:author="Lane, Stefanie" w:date="2023-09-25T14:37:00Z"/>
                <w:moveFrom w:id="820" w:author="Lane, Stefanie" w:date="2023-09-19T18:21:00Z"/>
              </w:rPr>
            </w:pPr>
            <w:moveFrom w:id="821" w:author="Lane, Stefanie" w:date="2023-09-19T18:21:00Z">
              <w:del w:id="822" w:author="Lane, Stefanie" w:date="2023-09-25T14:37:00Z">
                <w:r w:rsidRPr="00A12125" w:rsidDel="00386A2F">
                  <w:delText>35</w:delText>
                </w:r>
              </w:del>
            </w:moveFrom>
          </w:p>
        </w:tc>
        <w:tc>
          <w:tcPr>
            <w:tcW w:w="300" w:type="dxa"/>
            <w:tcBorders>
              <w:top w:val="nil"/>
              <w:left w:val="nil"/>
              <w:bottom w:val="nil"/>
              <w:right w:val="nil"/>
            </w:tcBorders>
            <w:shd w:val="clear" w:color="auto" w:fill="auto"/>
            <w:noWrap/>
            <w:vAlign w:val="bottom"/>
            <w:hideMark/>
          </w:tcPr>
          <w:p w14:paraId="23374743" w14:textId="2CD43D7A" w:rsidR="00A12125" w:rsidRPr="00A12125" w:rsidDel="00386A2F" w:rsidRDefault="00A12125" w:rsidP="00A12125">
            <w:pPr>
              <w:rPr>
                <w:del w:id="823" w:author="Lane, Stefanie" w:date="2023-09-25T14:37:00Z"/>
                <w:moveFrom w:id="82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7B071678" w:rsidR="00A12125" w:rsidRPr="00A12125" w:rsidDel="00386A2F" w:rsidRDefault="00A12125" w:rsidP="00A12125">
            <w:pPr>
              <w:rPr>
                <w:del w:id="825" w:author="Lane, Stefanie" w:date="2023-09-25T14:37:00Z"/>
                <w:moveFrom w:id="826" w:author="Lane, Stefanie" w:date="2023-09-19T18:21:00Z"/>
              </w:rPr>
            </w:pPr>
            <w:moveFrom w:id="827" w:author="Lane, Stefanie" w:date="2023-09-19T18:21:00Z">
              <w:del w:id="828" w:author="Lane, Stefanie" w:date="2023-09-25T14:37:00Z">
                <w:r w:rsidRPr="00A12125" w:rsidDel="00386A2F">
                  <w:delText>8.3</w:delText>
                </w:r>
              </w:del>
            </w:moveFrom>
          </w:p>
        </w:tc>
        <w:tc>
          <w:tcPr>
            <w:tcW w:w="800" w:type="dxa"/>
            <w:tcBorders>
              <w:top w:val="nil"/>
              <w:left w:val="nil"/>
              <w:bottom w:val="single" w:sz="4" w:space="0" w:color="auto"/>
              <w:right w:val="nil"/>
            </w:tcBorders>
            <w:shd w:val="clear" w:color="auto" w:fill="auto"/>
            <w:noWrap/>
            <w:vAlign w:val="bottom"/>
            <w:hideMark/>
          </w:tcPr>
          <w:p w14:paraId="42348140" w14:textId="4AFE8A22" w:rsidR="00A12125" w:rsidRPr="00A12125" w:rsidDel="00386A2F" w:rsidRDefault="00A12125" w:rsidP="00A12125">
            <w:pPr>
              <w:rPr>
                <w:del w:id="829" w:author="Lane, Stefanie" w:date="2023-09-25T14:37:00Z"/>
                <w:moveFrom w:id="830" w:author="Lane, Stefanie" w:date="2023-09-19T18:21:00Z"/>
              </w:rPr>
            </w:pPr>
            <w:moveFrom w:id="831" w:author="Lane, Stefanie" w:date="2023-09-19T18:21:00Z">
              <w:del w:id="832" w:author="Lane, Stefanie" w:date="2023-09-25T14:37:00Z">
                <w:r w:rsidRPr="00A12125" w:rsidDel="00386A2F">
                  <w:delText>2.0</w:delText>
                </w:r>
              </w:del>
            </w:moveFrom>
          </w:p>
        </w:tc>
        <w:tc>
          <w:tcPr>
            <w:tcW w:w="800" w:type="dxa"/>
            <w:tcBorders>
              <w:top w:val="nil"/>
              <w:left w:val="nil"/>
              <w:bottom w:val="single" w:sz="4" w:space="0" w:color="auto"/>
              <w:right w:val="nil"/>
            </w:tcBorders>
            <w:shd w:val="clear" w:color="auto" w:fill="auto"/>
            <w:noWrap/>
            <w:vAlign w:val="bottom"/>
            <w:hideMark/>
          </w:tcPr>
          <w:p w14:paraId="734F5D39" w14:textId="5C2DA566" w:rsidR="00A12125" w:rsidRPr="00A12125" w:rsidDel="00386A2F" w:rsidRDefault="00A12125" w:rsidP="00A12125">
            <w:pPr>
              <w:rPr>
                <w:del w:id="833" w:author="Lane, Stefanie" w:date="2023-09-25T14:37:00Z"/>
                <w:moveFrom w:id="834" w:author="Lane, Stefanie" w:date="2023-09-19T18:21:00Z"/>
              </w:rPr>
            </w:pPr>
            <w:moveFrom w:id="835" w:author="Lane, Stefanie" w:date="2023-09-19T18:21:00Z">
              <w:del w:id="836" w:author="Lane, Stefanie" w:date="2023-09-25T14:37:00Z">
                <w:r w:rsidRPr="00A12125" w:rsidDel="00386A2F">
                  <w:delText>4.2</w:delText>
                </w:r>
              </w:del>
            </w:moveFrom>
          </w:p>
        </w:tc>
      </w:tr>
      <w:tr w:rsidR="00A12125" w:rsidRPr="00A12125" w:rsidDel="00386A2F" w14:paraId="68E175F0" w14:textId="04AE66A6" w:rsidTr="00405320">
        <w:trPr>
          <w:trHeight w:val="290"/>
          <w:jc w:val="center"/>
          <w:del w:id="83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45CEDE70" w:rsidR="00A12125" w:rsidRPr="00A12125" w:rsidDel="00386A2F" w:rsidRDefault="00A12125" w:rsidP="00A12125">
            <w:pPr>
              <w:rPr>
                <w:del w:id="838" w:author="Lane, Stefanie" w:date="2023-09-25T14:37:00Z"/>
                <w:moveFrom w:id="839" w:author="Lane, Stefanie" w:date="2023-09-19T18:21:00Z"/>
              </w:rPr>
            </w:pPr>
            <w:moveFrom w:id="840" w:author="Lane, Stefanie" w:date="2023-09-19T18:21:00Z">
              <w:del w:id="841"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6E80303" w14:textId="0648F476" w:rsidR="00A12125" w:rsidRPr="00A12125" w:rsidDel="00386A2F" w:rsidRDefault="00A12125" w:rsidP="00A12125">
            <w:pPr>
              <w:rPr>
                <w:del w:id="842" w:author="Lane, Stefanie" w:date="2023-09-25T14:37:00Z"/>
                <w:moveFrom w:id="843" w:author="Lane, Stefanie" w:date="2023-09-19T18:21:00Z"/>
              </w:rPr>
            </w:pPr>
            <w:moveFrom w:id="844" w:author="Lane, Stefanie" w:date="2023-09-19T18:21:00Z">
              <w:del w:id="845"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4DCDBEA4" w:rsidR="00A12125" w:rsidRPr="00A12125" w:rsidDel="00386A2F" w:rsidRDefault="00A12125" w:rsidP="00A12125">
            <w:pPr>
              <w:rPr>
                <w:del w:id="846" w:author="Lane, Stefanie" w:date="2023-09-25T14:37:00Z"/>
                <w:moveFrom w:id="847" w:author="Lane, Stefanie" w:date="2023-09-19T18:21:00Z"/>
              </w:rPr>
            </w:pPr>
            <w:moveFrom w:id="848" w:author="Lane, Stefanie" w:date="2023-09-19T18:21:00Z">
              <w:del w:id="849"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6672EF66" w14:textId="691784A6" w:rsidR="00A12125" w:rsidRPr="00A12125" w:rsidDel="00386A2F" w:rsidRDefault="00A12125" w:rsidP="00A12125">
            <w:pPr>
              <w:rPr>
                <w:del w:id="850" w:author="Lane, Stefanie" w:date="2023-09-25T14:37:00Z"/>
                <w:moveFrom w:id="85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708C4DBC" w:rsidR="00A12125" w:rsidRPr="00A12125" w:rsidDel="00386A2F" w:rsidRDefault="00A12125" w:rsidP="00A12125">
            <w:pPr>
              <w:rPr>
                <w:del w:id="852" w:author="Lane, Stefanie" w:date="2023-09-25T14:37:00Z"/>
                <w:moveFrom w:id="853" w:author="Lane, Stefanie" w:date="2023-09-19T18:21:00Z"/>
              </w:rPr>
            </w:pPr>
            <w:moveFrom w:id="854" w:author="Lane, Stefanie" w:date="2023-09-19T18:21:00Z">
              <w:del w:id="855" w:author="Lane, Stefanie" w:date="2023-09-25T14:37:00Z">
                <w:r w:rsidRPr="00A12125" w:rsidDel="00386A2F">
                  <w:delText>7.9</w:delText>
                </w:r>
              </w:del>
            </w:moveFrom>
          </w:p>
        </w:tc>
        <w:tc>
          <w:tcPr>
            <w:tcW w:w="800" w:type="dxa"/>
            <w:tcBorders>
              <w:top w:val="nil"/>
              <w:left w:val="nil"/>
              <w:bottom w:val="single" w:sz="4" w:space="0" w:color="auto"/>
              <w:right w:val="nil"/>
            </w:tcBorders>
            <w:shd w:val="clear" w:color="auto" w:fill="auto"/>
            <w:noWrap/>
            <w:vAlign w:val="bottom"/>
            <w:hideMark/>
          </w:tcPr>
          <w:p w14:paraId="3D6920C3" w14:textId="7B4B1512" w:rsidR="00A12125" w:rsidRPr="00A12125" w:rsidDel="00386A2F" w:rsidRDefault="00A12125" w:rsidP="00A12125">
            <w:pPr>
              <w:rPr>
                <w:del w:id="856" w:author="Lane, Stefanie" w:date="2023-09-25T14:37:00Z"/>
                <w:moveFrom w:id="857" w:author="Lane, Stefanie" w:date="2023-09-19T18:21:00Z"/>
              </w:rPr>
            </w:pPr>
            <w:moveFrom w:id="858" w:author="Lane, Stefanie" w:date="2023-09-19T18:21:00Z">
              <w:del w:id="859" w:author="Lane, Stefanie" w:date="2023-09-25T14:37:00Z">
                <w:r w:rsidRPr="00A12125" w:rsidDel="00386A2F">
                  <w:delText>2.7</w:delText>
                </w:r>
              </w:del>
            </w:moveFrom>
          </w:p>
        </w:tc>
        <w:tc>
          <w:tcPr>
            <w:tcW w:w="800" w:type="dxa"/>
            <w:tcBorders>
              <w:top w:val="nil"/>
              <w:left w:val="nil"/>
              <w:bottom w:val="single" w:sz="4" w:space="0" w:color="auto"/>
              <w:right w:val="nil"/>
            </w:tcBorders>
            <w:shd w:val="clear" w:color="auto" w:fill="auto"/>
            <w:noWrap/>
            <w:vAlign w:val="bottom"/>
            <w:hideMark/>
          </w:tcPr>
          <w:p w14:paraId="051A9C0E" w14:textId="28ACB527" w:rsidR="00A12125" w:rsidRPr="00A12125" w:rsidDel="00386A2F" w:rsidRDefault="00A12125" w:rsidP="00A12125">
            <w:pPr>
              <w:rPr>
                <w:del w:id="860" w:author="Lane, Stefanie" w:date="2023-09-25T14:37:00Z"/>
                <w:moveFrom w:id="861" w:author="Lane, Stefanie" w:date="2023-09-19T18:21:00Z"/>
              </w:rPr>
            </w:pPr>
            <w:moveFrom w:id="862" w:author="Lane, Stefanie" w:date="2023-09-19T18:21:00Z">
              <w:del w:id="863" w:author="Lane, Stefanie" w:date="2023-09-25T14:37:00Z">
                <w:r w:rsidRPr="00A12125" w:rsidDel="00386A2F">
                  <w:delText>4.3</w:delText>
                </w:r>
              </w:del>
            </w:moveFrom>
          </w:p>
        </w:tc>
      </w:tr>
      <w:tr w:rsidR="00A12125" w:rsidRPr="00A12125" w:rsidDel="00386A2F" w14:paraId="26EDAC11" w14:textId="0B7BB657" w:rsidTr="00405320">
        <w:trPr>
          <w:trHeight w:val="200"/>
          <w:jc w:val="center"/>
          <w:del w:id="864" w:author="Lane, Stefanie" w:date="2023-09-25T14:37:00Z"/>
        </w:trPr>
        <w:tc>
          <w:tcPr>
            <w:tcW w:w="1080" w:type="dxa"/>
            <w:tcBorders>
              <w:top w:val="nil"/>
              <w:left w:val="nil"/>
              <w:bottom w:val="nil"/>
              <w:right w:val="nil"/>
            </w:tcBorders>
            <w:shd w:val="clear" w:color="auto" w:fill="auto"/>
            <w:noWrap/>
            <w:vAlign w:val="bottom"/>
            <w:hideMark/>
          </w:tcPr>
          <w:p w14:paraId="2C766283" w14:textId="31A49ABD" w:rsidR="00A12125" w:rsidRPr="00A12125" w:rsidDel="00386A2F" w:rsidRDefault="00A12125" w:rsidP="00A12125">
            <w:pPr>
              <w:rPr>
                <w:del w:id="865" w:author="Lane, Stefanie" w:date="2023-09-25T14:37:00Z"/>
                <w:moveFrom w:id="866"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12D1137D" w:rsidR="00A12125" w:rsidRPr="00A12125" w:rsidDel="00386A2F" w:rsidRDefault="00A12125" w:rsidP="00A12125">
            <w:pPr>
              <w:rPr>
                <w:del w:id="867" w:author="Lane, Stefanie" w:date="2023-09-25T14:37:00Z"/>
                <w:moveFrom w:id="868"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79E5592E" w:rsidR="00A12125" w:rsidRPr="00A12125" w:rsidDel="00386A2F" w:rsidRDefault="00A12125" w:rsidP="00A12125">
            <w:pPr>
              <w:rPr>
                <w:del w:id="869" w:author="Lane, Stefanie" w:date="2023-09-25T14:37:00Z"/>
                <w:moveFrom w:id="870"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6E9B3172" w:rsidR="00A12125" w:rsidRPr="00A12125" w:rsidDel="00386A2F" w:rsidRDefault="00A12125" w:rsidP="00A12125">
            <w:pPr>
              <w:rPr>
                <w:del w:id="871" w:author="Lane, Stefanie" w:date="2023-09-25T14:37:00Z"/>
                <w:moveFrom w:id="872"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52C4C671" w:rsidR="00A12125" w:rsidRPr="00A12125" w:rsidDel="00386A2F" w:rsidRDefault="00A12125" w:rsidP="00A12125">
            <w:pPr>
              <w:rPr>
                <w:del w:id="873" w:author="Lane, Stefanie" w:date="2023-09-25T14:37:00Z"/>
                <w:moveFrom w:id="874"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61FDC9C5" w:rsidR="00A12125" w:rsidRPr="00A12125" w:rsidDel="00386A2F" w:rsidRDefault="00A12125" w:rsidP="00A12125">
            <w:pPr>
              <w:rPr>
                <w:del w:id="875" w:author="Lane, Stefanie" w:date="2023-09-25T14:37:00Z"/>
                <w:moveFrom w:id="876"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603279E9" w:rsidR="00A12125" w:rsidRPr="00A12125" w:rsidDel="00386A2F" w:rsidRDefault="00A12125" w:rsidP="00A12125">
            <w:pPr>
              <w:rPr>
                <w:del w:id="877" w:author="Lane, Stefanie" w:date="2023-09-25T14:37:00Z"/>
                <w:moveFrom w:id="878" w:author="Lane, Stefanie" w:date="2023-09-19T18:21:00Z"/>
              </w:rPr>
            </w:pPr>
          </w:p>
        </w:tc>
      </w:tr>
      <w:tr w:rsidR="00A12125" w:rsidRPr="00A12125" w:rsidDel="00386A2F" w14:paraId="2668D63B" w14:textId="0EEDFA42" w:rsidTr="00405320">
        <w:trPr>
          <w:trHeight w:val="290"/>
          <w:jc w:val="center"/>
          <w:del w:id="879" w:author="Lane, Stefanie" w:date="2023-09-25T14:37:00Z"/>
        </w:trPr>
        <w:tc>
          <w:tcPr>
            <w:tcW w:w="1080" w:type="dxa"/>
            <w:tcBorders>
              <w:top w:val="nil"/>
              <w:left w:val="nil"/>
              <w:bottom w:val="nil"/>
              <w:right w:val="nil"/>
            </w:tcBorders>
            <w:shd w:val="clear" w:color="auto" w:fill="auto"/>
            <w:noWrap/>
            <w:vAlign w:val="bottom"/>
            <w:hideMark/>
          </w:tcPr>
          <w:p w14:paraId="06EEBE5A" w14:textId="69E05BD3" w:rsidR="00A12125" w:rsidRPr="00A12125" w:rsidDel="00386A2F" w:rsidRDefault="00A12125" w:rsidP="00A12125">
            <w:pPr>
              <w:rPr>
                <w:del w:id="880" w:author="Lane, Stefanie" w:date="2023-09-25T14:37:00Z"/>
                <w:moveFrom w:id="881" w:author="Lane, Stefanie" w:date="2023-09-19T18:21:00Z"/>
                <w:b/>
                <w:bCs/>
              </w:rPr>
            </w:pPr>
            <w:moveFrom w:id="882" w:author="Lane, Stefanie" w:date="2023-09-19T18:21:00Z">
              <w:del w:id="883" w:author="Lane, Stefanie" w:date="2023-09-25T14:37:00Z">
                <w:r w:rsidRPr="00A12125" w:rsidDel="00386A2F">
                  <w:rPr>
                    <w:b/>
                    <w:bCs/>
                  </w:rPr>
                  <w:delText>Fescue</w:delText>
                </w:r>
              </w:del>
            </w:moveFrom>
          </w:p>
        </w:tc>
        <w:tc>
          <w:tcPr>
            <w:tcW w:w="840" w:type="dxa"/>
            <w:tcBorders>
              <w:top w:val="nil"/>
              <w:left w:val="nil"/>
              <w:bottom w:val="nil"/>
              <w:right w:val="nil"/>
            </w:tcBorders>
            <w:shd w:val="clear" w:color="auto" w:fill="auto"/>
            <w:noWrap/>
            <w:vAlign w:val="bottom"/>
            <w:hideMark/>
          </w:tcPr>
          <w:p w14:paraId="100942B0" w14:textId="5F2F9281" w:rsidR="00A12125" w:rsidRPr="00A12125" w:rsidDel="00386A2F" w:rsidRDefault="00A12125" w:rsidP="00A12125">
            <w:pPr>
              <w:rPr>
                <w:del w:id="884" w:author="Lane, Stefanie" w:date="2023-09-25T14:37:00Z"/>
                <w:moveFrom w:id="885"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3F144B6F" w:rsidR="00A12125" w:rsidRPr="00A12125" w:rsidDel="00386A2F" w:rsidRDefault="00A12125" w:rsidP="00A12125">
            <w:pPr>
              <w:rPr>
                <w:del w:id="886" w:author="Lane, Stefanie" w:date="2023-09-25T14:37:00Z"/>
                <w:moveFrom w:id="887"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089EC2BC" w:rsidR="00A12125" w:rsidRPr="00A12125" w:rsidDel="00386A2F" w:rsidRDefault="00A12125" w:rsidP="00A12125">
            <w:pPr>
              <w:rPr>
                <w:del w:id="888" w:author="Lane, Stefanie" w:date="2023-09-25T14:37:00Z"/>
                <w:moveFrom w:id="889"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4DA15EDE" w:rsidR="00A12125" w:rsidRPr="00A12125" w:rsidDel="00386A2F" w:rsidRDefault="00A12125" w:rsidP="00A12125">
            <w:pPr>
              <w:rPr>
                <w:del w:id="890" w:author="Lane, Stefanie" w:date="2023-09-25T14:37:00Z"/>
                <w:moveFrom w:id="891"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42C149CF" w:rsidR="00A12125" w:rsidRPr="00A12125" w:rsidDel="00386A2F" w:rsidRDefault="00A12125" w:rsidP="00A12125">
            <w:pPr>
              <w:rPr>
                <w:del w:id="892" w:author="Lane, Stefanie" w:date="2023-09-25T14:37:00Z"/>
                <w:moveFrom w:id="893"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0C3957E7" w:rsidR="00A12125" w:rsidRPr="00A12125" w:rsidDel="00386A2F" w:rsidRDefault="00A12125" w:rsidP="00A12125">
            <w:pPr>
              <w:rPr>
                <w:del w:id="894" w:author="Lane, Stefanie" w:date="2023-09-25T14:37:00Z"/>
                <w:moveFrom w:id="895" w:author="Lane, Stefanie" w:date="2023-09-19T18:21:00Z"/>
              </w:rPr>
            </w:pPr>
          </w:p>
        </w:tc>
      </w:tr>
      <w:tr w:rsidR="00A12125" w:rsidRPr="00A12125" w:rsidDel="00386A2F" w14:paraId="227F43B4" w14:textId="3C3A351A" w:rsidTr="00405320">
        <w:trPr>
          <w:trHeight w:val="290"/>
          <w:jc w:val="center"/>
          <w:del w:id="89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3F673EF3" w:rsidR="00A12125" w:rsidRPr="00A12125" w:rsidDel="00386A2F" w:rsidRDefault="00A12125" w:rsidP="00A12125">
            <w:pPr>
              <w:rPr>
                <w:del w:id="897" w:author="Lane, Stefanie" w:date="2023-09-25T14:37:00Z"/>
                <w:moveFrom w:id="898" w:author="Lane, Stefanie" w:date="2023-09-19T18:21:00Z"/>
              </w:rPr>
            </w:pPr>
            <w:moveFrom w:id="899" w:author="Lane, Stefanie" w:date="2023-09-19T18:21:00Z">
              <w:del w:id="900"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0C0A936C" w:rsidR="00A12125" w:rsidRPr="00A12125" w:rsidDel="00386A2F" w:rsidRDefault="00A12125" w:rsidP="00A12125">
            <w:pPr>
              <w:rPr>
                <w:del w:id="901" w:author="Lane, Stefanie" w:date="2023-09-25T14:37:00Z"/>
                <w:moveFrom w:id="902" w:author="Lane, Stefanie" w:date="2023-09-19T18:21:00Z"/>
              </w:rPr>
            </w:pPr>
            <w:moveFrom w:id="903" w:author="Lane, Stefanie" w:date="2023-09-19T18:21:00Z">
              <w:del w:id="904" w:author="Lane, Stefanie" w:date="2023-09-25T14:37:00Z">
                <w:r w:rsidRPr="00A12125" w:rsidDel="00386A2F">
                  <w:delText>29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2F990AAF" w:rsidR="00A12125" w:rsidRPr="00A12125" w:rsidDel="00386A2F" w:rsidRDefault="00A12125" w:rsidP="00A12125">
            <w:pPr>
              <w:rPr>
                <w:del w:id="905" w:author="Lane, Stefanie" w:date="2023-09-25T14:37:00Z"/>
                <w:moveFrom w:id="906" w:author="Lane, Stefanie" w:date="2023-09-19T18:21:00Z"/>
              </w:rPr>
            </w:pPr>
            <w:moveFrom w:id="907" w:author="Lane, Stefanie" w:date="2023-09-19T18:21:00Z">
              <w:del w:id="908"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5A8A1710" w14:textId="1D3BB378" w:rsidR="00A12125" w:rsidRPr="00A12125" w:rsidDel="00386A2F" w:rsidRDefault="00A12125" w:rsidP="00A12125">
            <w:pPr>
              <w:rPr>
                <w:del w:id="909" w:author="Lane, Stefanie" w:date="2023-09-25T14:37:00Z"/>
                <w:moveFrom w:id="91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17947DF2" w:rsidR="00A12125" w:rsidRPr="00A12125" w:rsidDel="00386A2F" w:rsidRDefault="00A12125" w:rsidP="00A12125">
            <w:pPr>
              <w:rPr>
                <w:del w:id="911" w:author="Lane, Stefanie" w:date="2023-09-25T14:37:00Z"/>
                <w:moveFrom w:id="912" w:author="Lane, Stefanie" w:date="2023-09-19T18:21:00Z"/>
              </w:rPr>
            </w:pPr>
            <w:moveFrom w:id="913" w:author="Lane, Stefanie" w:date="2023-09-19T18:21:00Z">
              <w:del w:id="914"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29FB30A5" w:rsidR="00A12125" w:rsidRPr="00A12125" w:rsidDel="00386A2F" w:rsidRDefault="00A12125" w:rsidP="00A12125">
            <w:pPr>
              <w:rPr>
                <w:del w:id="915" w:author="Lane, Stefanie" w:date="2023-09-25T14:37:00Z"/>
                <w:moveFrom w:id="916" w:author="Lane, Stefanie" w:date="2023-09-19T18:21:00Z"/>
              </w:rPr>
            </w:pPr>
            <w:moveFrom w:id="917" w:author="Lane, Stefanie" w:date="2023-09-19T18:21:00Z">
              <w:del w:id="918" w:author="Lane, Stefanie" w:date="2023-09-25T14:37:00Z">
                <w:r w:rsidRPr="00A12125" w:rsidDel="00386A2F">
                  <w:delText>3.9</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42045B95" w:rsidR="00A12125" w:rsidRPr="00A12125" w:rsidDel="00386A2F" w:rsidRDefault="00A12125" w:rsidP="00A12125">
            <w:pPr>
              <w:rPr>
                <w:del w:id="919" w:author="Lane, Stefanie" w:date="2023-09-25T14:37:00Z"/>
                <w:moveFrom w:id="920" w:author="Lane, Stefanie" w:date="2023-09-19T18:21:00Z"/>
              </w:rPr>
            </w:pPr>
            <w:moveFrom w:id="921" w:author="Lane, Stefanie" w:date="2023-09-19T18:21:00Z">
              <w:del w:id="922" w:author="Lane, Stefanie" w:date="2023-09-25T14:37:00Z">
                <w:r w:rsidRPr="00A12125" w:rsidDel="00386A2F">
                  <w:delText>4.2</w:delText>
                </w:r>
              </w:del>
            </w:moveFrom>
          </w:p>
        </w:tc>
      </w:tr>
      <w:tr w:rsidR="00A12125" w:rsidRPr="00A12125" w:rsidDel="00386A2F" w14:paraId="4325C815" w14:textId="7317D8E5" w:rsidTr="00405320">
        <w:trPr>
          <w:trHeight w:val="290"/>
          <w:jc w:val="center"/>
          <w:del w:id="923" w:author="Lane, Stefanie" w:date="2023-09-25T14:37:00Z"/>
        </w:trPr>
        <w:tc>
          <w:tcPr>
            <w:tcW w:w="1080" w:type="dxa"/>
            <w:tcBorders>
              <w:top w:val="nil"/>
              <w:left w:val="nil"/>
              <w:bottom w:val="nil"/>
              <w:right w:val="nil"/>
            </w:tcBorders>
            <w:shd w:val="clear" w:color="auto" w:fill="auto"/>
            <w:noWrap/>
            <w:vAlign w:val="bottom"/>
            <w:hideMark/>
          </w:tcPr>
          <w:p w14:paraId="07551029" w14:textId="38B81513" w:rsidR="00A12125" w:rsidRPr="00A12125" w:rsidDel="00386A2F" w:rsidRDefault="00A12125" w:rsidP="00A12125">
            <w:pPr>
              <w:rPr>
                <w:del w:id="924" w:author="Lane, Stefanie" w:date="2023-09-25T14:37:00Z"/>
                <w:moveFrom w:id="925" w:author="Lane, Stefanie" w:date="2023-09-19T18:21:00Z"/>
              </w:rPr>
            </w:pPr>
            <w:moveFrom w:id="926" w:author="Lane, Stefanie" w:date="2023-09-19T18:21:00Z">
              <w:del w:id="927"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559981C" w14:textId="5D6F876C" w:rsidR="00A12125" w:rsidRPr="00A12125" w:rsidDel="00386A2F" w:rsidRDefault="00A12125" w:rsidP="00A12125">
            <w:pPr>
              <w:rPr>
                <w:del w:id="928" w:author="Lane, Stefanie" w:date="2023-09-25T14:37:00Z"/>
                <w:moveFrom w:id="929" w:author="Lane, Stefanie" w:date="2023-09-19T18:21:00Z"/>
              </w:rPr>
            </w:pPr>
            <w:moveFrom w:id="930" w:author="Lane, Stefanie" w:date="2023-09-19T18:21:00Z">
              <w:del w:id="931" w:author="Lane, Stefanie" w:date="2023-09-25T14:37:00Z">
                <w:r w:rsidRPr="00A12125" w:rsidDel="00386A2F">
                  <w:delText>33</w:delText>
                </w:r>
              </w:del>
            </w:moveFrom>
          </w:p>
        </w:tc>
        <w:tc>
          <w:tcPr>
            <w:tcW w:w="700" w:type="dxa"/>
            <w:tcBorders>
              <w:top w:val="nil"/>
              <w:left w:val="nil"/>
              <w:bottom w:val="nil"/>
              <w:right w:val="nil"/>
            </w:tcBorders>
            <w:shd w:val="clear" w:color="auto" w:fill="auto"/>
            <w:noWrap/>
            <w:vAlign w:val="bottom"/>
            <w:hideMark/>
          </w:tcPr>
          <w:p w14:paraId="392D523F" w14:textId="3061AC3F" w:rsidR="00A12125" w:rsidRPr="00A12125" w:rsidDel="00386A2F" w:rsidRDefault="00A12125" w:rsidP="00A12125">
            <w:pPr>
              <w:rPr>
                <w:del w:id="932" w:author="Lane, Stefanie" w:date="2023-09-25T14:37:00Z"/>
                <w:moveFrom w:id="933" w:author="Lane, Stefanie" w:date="2023-09-19T18:21:00Z"/>
              </w:rPr>
            </w:pPr>
            <w:moveFrom w:id="934" w:author="Lane, Stefanie" w:date="2023-09-19T18:21:00Z">
              <w:del w:id="935" w:author="Lane, Stefanie" w:date="2023-09-25T14:37:00Z">
                <w:r w:rsidRPr="00A12125" w:rsidDel="00386A2F">
                  <w:delText>41</w:delText>
                </w:r>
              </w:del>
            </w:moveFrom>
          </w:p>
        </w:tc>
        <w:tc>
          <w:tcPr>
            <w:tcW w:w="300" w:type="dxa"/>
            <w:tcBorders>
              <w:top w:val="nil"/>
              <w:left w:val="nil"/>
              <w:bottom w:val="nil"/>
              <w:right w:val="nil"/>
            </w:tcBorders>
            <w:shd w:val="clear" w:color="auto" w:fill="auto"/>
            <w:noWrap/>
            <w:vAlign w:val="bottom"/>
            <w:hideMark/>
          </w:tcPr>
          <w:p w14:paraId="1AB92031" w14:textId="2E19C8D3" w:rsidR="00A12125" w:rsidRPr="00A12125" w:rsidDel="00386A2F" w:rsidRDefault="00A12125" w:rsidP="00A12125">
            <w:pPr>
              <w:rPr>
                <w:del w:id="936" w:author="Lane, Stefanie" w:date="2023-09-25T14:37:00Z"/>
                <w:moveFrom w:id="93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06427BDB" w:rsidR="00A12125" w:rsidRPr="00A12125" w:rsidDel="00386A2F" w:rsidRDefault="00A12125" w:rsidP="00A12125">
            <w:pPr>
              <w:rPr>
                <w:del w:id="938" w:author="Lane, Stefanie" w:date="2023-09-25T14:37:00Z"/>
                <w:moveFrom w:id="939" w:author="Lane, Stefanie" w:date="2023-09-19T18:21:00Z"/>
              </w:rPr>
            </w:pPr>
            <w:moveFrom w:id="940" w:author="Lane, Stefanie" w:date="2023-09-19T18:21:00Z">
              <w:del w:id="941" w:author="Lane, Stefanie" w:date="2023-09-25T14:37:00Z">
                <w:r w:rsidRPr="00A12125" w:rsidDel="00386A2F">
                  <w:delText>9.7</w:delText>
                </w:r>
              </w:del>
            </w:moveFrom>
          </w:p>
        </w:tc>
        <w:tc>
          <w:tcPr>
            <w:tcW w:w="800" w:type="dxa"/>
            <w:tcBorders>
              <w:top w:val="nil"/>
              <w:left w:val="nil"/>
              <w:bottom w:val="single" w:sz="4" w:space="0" w:color="auto"/>
              <w:right w:val="nil"/>
            </w:tcBorders>
            <w:shd w:val="clear" w:color="auto" w:fill="auto"/>
            <w:noWrap/>
            <w:vAlign w:val="bottom"/>
            <w:hideMark/>
          </w:tcPr>
          <w:p w14:paraId="764E6E2E" w14:textId="002BF0E3" w:rsidR="00A12125" w:rsidRPr="00A12125" w:rsidDel="00386A2F" w:rsidRDefault="00A12125" w:rsidP="00A12125">
            <w:pPr>
              <w:rPr>
                <w:del w:id="942" w:author="Lane, Stefanie" w:date="2023-09-25T14:37:00Z"/>
                <w:moveFrom w:id="943" w:author="Lane, Stefanie" w:date="2023-09-19T18:21:00Z"/>
              </w:rPr>
            </w:pPr>
            <w:moveFrom w:id="944" w:author="Lane, Stefanie" w:date="2023-09-19T18:21:00Z">
              <w:del w:id="945" w:author="Lane, Stefanie" w:date="2023-09-25T14:37:00Z">
                <w:r w:rsidRPr="00A12125" w:rsidDel="00386A2F">
                  <w:delText>4.0</w:delText>
                </w:r>
              </w:del>
            </w:moveFrom>
          </w:p>
        </w:tc>
        <w:tc>
          <w:tcPr>
            <w:tcW w:w="800" w:type="dxa"/>
            <w:tcBorders>
              <w:top w:val="nil"/>
              <w:left w:val="nil"/>
              <w:bottom w:val="single" w:sz="4" w:space="0" w:color="auto"/>
              <w:right w:val="nil"/>
            </w:tcBorders>
            <w:shd w:val="clear" w:color="auto" w:fill="auto"/>
            <w:noWrap/>
            <w:vAlign w:val="bottom"/>
            <w:hideMark/>
          </w:tcPr>
          <w:p w14:paraId="39E5E242" w14:textId="0AB594BD" w:rsidR="00A12125" w:rsidRPr="00A12125" w:rsidDel="00386A2F" w:rsidRDefault="00A12125" w:rsidP="00A12125">
            <w:pPr>
              <w:rPr>
                <w:del w:id="946" w:author="Lane, Stefanie" w:date="2023-09-25T14:37:00Z"/>
                <w:moveFrom w:id="947" w:author="Lane, Stefanie" w:date="2023-09-19T18:21:00Z"/>
              </w:rPr>
            </w:pPr>
            <w:moveFrom w:id="948" w:author="Lane, Stefanie" w:date="2023-09-19T18:21:00Z">
              <w:del w:id="949" w:author="Lane, Stefanie" w:date="2023-09-25T14:37:00Z">
                <w:r w:rsidRPr="00A12125" w:rsidDel="00386A2F">
                  <w:delText>4.2</w:delText>
                </w:r>
              </w:del>
            </w:moveFrom>
          </w:p>
        </w:tc>
      </w:tr>
      <w:tr w:rsidR="00A12125" w:rsidRPr="00A12125" w:rsidDel="00386A2F" w14:paraId="71645552" w14:textId="7B113BED" w:rsidTr="00405320">
        <w:trPr>
          <w:trHeight w:val="290"/>
          <w:jc w:val="center"/>
          <w:del w:id="95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1F0A95E4" w:rsidR="00A12125" w:rsidRPr="00A12125" w:rsidDel="00386A2F" w:rsidRDefault="00A12125" w:rsidP="00A12125">
            <w:pPr>
              <w:rPr>
                <w:del w:id="951" w:author="Lane, Stefanie" w:date="2023-09-25T14:37:00Z"/>
                <w:moveFrom w:id="952" w:author="Lane, Stefanie" w:date="2023-09-19T18:21:00Z"/>
              </w:rPr>
            </w:pPr>
            <w:moveFrom w:id="953" w:author="Lane, Stefanie" w:date="2023-09-19T18:21:00Z">
              <w:del w:id="954"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230C6FEF" w14:textId="4F036FBA" w:rsidR="00A12125" w:rsidRPr="00A12125" w:rsidDel="00386A2F" w:rsidRDefault="00A12125" w:rsidP="00A12125">
            <w:pPr>
              <w:rPr>
                <w:del w:id="955" w:author="Lane, Stefanie" w:date="2023-09-25T14:37:00Z"/>
                <w:moveFrom w:id="956" w:author="Lane, Stefanie" w:date="2023-09-19T18:21:00Z"/>
              </w:rPr>
            </w:pPr>
            <w:moveFrom w:id="957" w:author="Lane, Stefanie" w:date="2023-09-19T18:21:00Z">
              <w:del w:id="958" w:author="Lane, Stefanie" w:date="2023-09-25T14:37:00Z">
                <w:r w:rsidRPr="00A12125" w:rsidDel="00386A2F">
                  <w:delText>18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667BFB67" w:rsidR="00A12125" w:rsidRPr="00A12125" w:rsidDel="00386A2F" w:rsidRDefault="00A12125" w:rsidP="00A12125">
            <w:pPr>
              <w:rPr>
                <w:del w:id="959" w:author="Lane, Stefanie" w:date="2023-09-25T14:37:00Z"/>
                <w:moveFrom w:id="960" w:author="Lane, Stefanie" w:date="2023-09-19T18:21:00Z"/>
              </w:rPr>
            </w:pPr>
            <w:moveFrom w:id="961" w:author="Lane, Stefanie" w:date="2023-09-19T18:21:00Z">
              <w:del w:id="962" w:author="Lane, Stefanie" w:date="2023-09-25T14:37:00Z">
                <w:r w:rsidRPr="00A12125" w:rsidDel="00386A2F">
                  <w:delText>27</w:delText>
                </w:r>
              </w:del>
            </w:moveFrom>
          </w:p>
        </w:tc>
        <w:tc>
          <w:tcPr>
            <w:tcW w:w="300" w:type="dxa"/>
            <w:tcBorders>
              <w:top w:val="nil"/>
              <w:left w:val="nil"/>
              <w:bottom w:val="nil"/>
              <w:right w:val="nil"/>
            </w:tcBorders>
            <w:shd w:val="clear" w:color="auto" w:fill="auto"/>
            <w:noWrap/>
            <w:vAlign w:val="bottom"/>
            <w:hideMark/>
          </w:tcPr>
          <w:p w14:paraId="36BDEBD7" w14:textId="3D688F2F" w:rsidR="00A12125" w:rsidRPr="00A12125" w:rsidDel="00386A2F" w:rsidRDefault="00A12125" w:rsidP="00A12125">
            <w:pPr>
              <w:rPr>
                <w:del w:id="963" w:author="Lane, Stefanie" w:date="2023-09-25T14:37:00Z"/>
                <w:moveFrom w:id="96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010C453E" w:rsidR="00A12125" w:rsidRPr="00A12125" w:rsidDel="00386A2F" w:rsidRDefault="00A12125" w:rsidP="00A12125">
            <w:pPr>
              <w:rPr>
                <w:del w:id="965" w:author="Lane, Stefanie" w:date="2023-09-25T14:37:00Z"/>
                <w:moveFrom w:id="966" w:author="Lane, Stefanie" w:date="2023-09-19T18:21:00Z"/>
              </w:rPr>
            </w:pPr>
            <w:moveFrom w:id="967" w:author="Lane, Stefanie" w:date="2023-09-19T18:21:00Z">
              <w:del w:id="968" w:author="Lane, Stefanie" w:date="2023-09-25T14:37:00Z">
                <w:r w:rsidRPr="00A12125" w:rsidDel="00386A2F">
                  <w:delText>5.8</w:delText>
                </w:r>
              </w:del>
            </w:moveFrom>
          </w:p>
        </w:tc>
        <w:tc>
          <w:tcPr>
            <w:tcW w:w="800" w:type="dxa"/>
            <w:tcBorders>
              <w:top w:val="nil"/>
              <w:left w:val="nil"/>
              <w:bottom w:val="single" w:sz="4" w:space="0" w:color="auto"/>
              <w:right w:val="nil"/>
            </w:tcBorders>
            <w:shd w:val="clear" w:color="auto" w:fill="auto"/>
            <w:noWrap/>
            <w:vAlign w:val="bottom"/>
            <w:hideMark/>
          </w:tcPr>
          <w:p w14:paraId="2E6E4B39" w14:textId="1085595E" w:rsidR="00A12125" w:rsidRPr="00A12125" w:rsidDel="00386A2F" w:rsidRDefault="00A12125" w:rsidP="00A12125">
            <w:pPr>
              <w:rPr>
                <w:del w:id="969" w:author="Lane, Stefanie" w:date="2023-09-25T14:37:00Z"/>
                <w:moveFrom w:id="970" w:author="Lane, Stefanie" w:date="2023-09-19T18:21:00Z"/>
              </w:rPr>
            </w:pPr>
            <w:moveFrom w:id="971" w:author="Lane, Stefanie" w:date="2023-09-19T18:21:00Z">
              <w:del w:id="972" w:author="Lane, Stefanie" w:date="2023-09-25T14:37:00Z">
                <w:r w:rsidRPr="00A12125" w:rsidDel="00386A2F">
                  <w:delText>2.8</w:delText>
                </w:r>
              </w:del>
            </w:moveFrom>
          </w:p>
        </w:tc>
        <w:tc>
          <w:tcPr>
            <w:tcW w:w="800" w:type="dxa"/>
            <w:tcBorders>
              <w:top w:val="nil"/>
              <w:left w:val="nil"/>
              <w:bottom w:val="single" w:sz="4" w:space="0" w:color="auto"/>
              <w:right w:val="nil"/>
            </w:tcBorders>
            <w:shd w:val="clear" w:color="auto" w:fill="auto"/>
            <w:noWrap/>
            <w:vAlign w:val="bottom"/>
            <w:hideMark/>
          </w:tcPr>
          <w:p w14:paraId="584886B3" w14:textId="42D8325F" w:rsidR="00A12125" w:rsidRPr="00A12125" w:rsidDel="00386A2F" w:rsidRDefault="00A12125" w:rsidP="00A12125">
            <w:pPr>
              <w:rPr>
                <w:del w:id="973" w:author="Lane, Stefanie" w:date="2023-09-25T14:37:00Z"/>
                <w:moveFrom w:id="974" w:author="Lane, Stefanie" w:date="2023-09-19T18:21:00Z"/>
              </w:rPr>
            </w:pPr>
            <w:moveFrom w:id="975" w:author="Lane, Stefanie" w:date="2023-09-19T18:21:00Z">
              <w:del w:id="976" w:author="Lane, Stefanie" w:date="2023-09-25T14:37:00Z">
                <w:r w:rsidRPr="00A12125" w:rsidDel="00386A2F">
                  <w:delText>4.6</w:delText>
                </w:r>
              </w:del>
            </w:moveFrom>
          </w:p>
        </w:tc>
      </w:tr>
      <w:tr w:rsidR="00A12125" w:rsidRPr="00A12125" w:rsidDel="00386A2F" w14:paraId="5926CD00" w14:textId="0525F71D" w:rsidTr="00405320">
        <w:trPr>
          <w:trHeight w:val="200"/>
          <w:jc w:val="center"/>
          <w:del w:id="977" w:author="Lane, Stefanie" w:date="2023-09-25T14:37:00Z"/>
        </w:trPr>
        <w:tc>
          <w:tcPr>
            <w:tcW w:w="1080" w:type="dxa"/>
            <w:tcBorders>
              <w:top w:val="nil"/>
              <w:left w:val="nil"/>
              <w:bottom w:val="nil"/>
              <w:right w:val="nil"/>
            </w:tcBorders>
            <w:shd w:val="clear" w:color="auto" w:fill="auto"/>
            <w:noWrap/>
            <w:vAlign w:val="bottom"/>
            <w:hideMark/>
          </w:tcPr>
          <w:p w14:paraId="312A11E4" w14:textId="5F34F5FF" w:rsidR="00A12125" w:rsidRPr="00A12125" w:rsidDel="00386A2F" w:rsidRDefault="00A12125" w:rsidP="00A12125">
            <w:pPr>
              <w:rPr>
                <w:del w:id="978" w:author="Lane, Stefanie" w:date="2023-09-25T14:37:00Z"/>
                <w:moveFrom w:id="979"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0DCE1E11" w:rsidR="00A12125" w:rsidRPr="00A12125" w:rsidDel="00386A2F" w:rsidRDefault="00A12125" w:rsidP="00A12125">
            <w:pPr>
              <w:rPr>
                <w:del w:id="980" w:author="Lane, Stefanie" w:date="2023-09-25T14:37:00Z"/>
                <w:moveFrom w:id="981"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37643144" w:rsidR="00A12125" w:rsidRPr="00A12125" w:rsidDel="00386A2F" w:rsidRDefault="00A12125" w:rsidP="00A12125">
            <w:pPr>
              <w:rPr>
                <w:del w:id="982" w:author="Lane, Stefanie" w:date="2023-09-25T14:37:00Z"/>
                <w:moveFrom w:id="983"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19C2D54C" w:rsidR="00A12125" w:rsidRPr="00A12125" w:rsidDel="00386A2F" w:rsidRDefault="00A12125" w:rsidP="00A12125">
            <w:pPr>
              <w:rPr>
                <w:del w:id="984" w:author="Lane, Stefanie" w:date="2023-09-25T14:37:00Z"/>
                <w:moveFrom w:id="985"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627D850C" w:rsidR="00A12125" w:rsidRPr="00A12125" w:rsidDel="00386A2F" w:rsidRDefault="00A12125" w:rsidP="00A12125">
            <w:pPr>
              <w:rPr>
                <w:del w:id="986" w:author="Lane, Stefanie" w:date="2023-09-25T14:37:00Z"/>
                <w:moveFrom w:id="987"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0465FF4B" w:rsidR="00A12125" w:rsidRPr="00A12125" w:rsidDel="00386A2F" w:rsidRDefault="00A12125" w:rsidP="00A12125">
            <w:pPr>
              <w:rPr>
                <w:del w:id="988" w:author="Lane, Stefanie" w:date="2023-09-25T14:37:00Z"/>
                <w:moveFrom w:id="989"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57FFA33B" w:rsidR="00A12125" w:rsidRPr="00A12125" w:rsidDel="00386A2F" w:rsidRDefault="00A12125" w:rsidP="00A12125">
            <w:pPr>
              <w:rPr>
                <w:del w:id="990" w:author="Lane, Stefanie" w:date="2023-09-25T14:37:00Z"/>
                <w:moveFrom w:id="991" w:author="Lane, Stefanie" w:date="2023-09-19T18:21:00Z"/>
              </w:rPr>
            </w:pPr>
          </w:p>
        </w:tc>
      </w:tr>
      <w:tr w:rsidR="00A12125" w:rsidRPr="00A12125" w:rsidDel="00386A2F" w14:paraId="688CD02C" w14:textId="350C74FD" w:rsidTr="00405320">
        <w:trPr>
          <w:trHeight w:val="290"/>
          <w:jc w:val="center"/>
          <w:del w:id="992" w:author="Lane, Stefanie" w:date="2023-09-25T14:37:00Z"/>
        </w:trPr>
        <w:tc>
          <w:tcPr>
            <w:tcW w:w="1080" w:type="dxa"/>
            <w:tcBorders>
              <w:top w:val="nil"/>
              <w:left w:val="nil"/>
              <w:bottom w:val="nil"/>
              <w:right w:val="nil"/>
            </w:tcBorders>
            <w:shd w:val="clear" w:color="auto" w:fill="auto"/>
            <w:noWrap/>
            <w:vAlign w:val="bottom"/>
            <w:hideMark/>
          </w:tcPr>
          <w:p w14:paraId="409367E5" w14:textId="51C3802F" w:rsidR="00A12125" w:rsidRPr="00A12125" w:rsidDel="00386A2F" w:rsidRDefault="00A12125" w:rsidP="00A12125">
            <w:pPr>
              <w:rPr>
                <w:del w:id="993" w:author="Lane, Stefanie" w:date="2023-09-25T14:37:00Z"/>
                <w:moveFrom w:id="994" w:author="Lane, Stefanie" w:date="2023-09-19T18:21:00Z"/>
                <w:b/>
                <w:bCs/>
              </w:rPr>
            </w:pPr>
            <w:moveFrom w:id="995" w:author="Lane, Stefanie" w:date="2023-09-19T18:21:00Z">
              <w:del w:id="996" w:author="Lane, Stefanie" w:date="2023-09-25T14:37:00Z">
                <w:r w:rsidRPr="00A12125" w:rsidDel="00386A2F">
                  <w:rPr>
                    <w:b/>
                    <w:bCs/>
                  </w:rPr>
                  <w:delText>Bogbean</w:delText>
                </w:r>
              </w:del>
            </w:moveFrom>
          </w:p>
        </w:tc>
        <w:tc>
          <w:tcPr>
            <w:tcW w:w="840" w:type="dxa"/>
            <w:tcBorders>
              <w:top w:val="nil"/>
              <w:left w:val="nil"/>
              <w:bottom w:val="nil"/>
              <w:right w:val="nil"/>
            </w:tcBorders>
            <w:shd w:val="clear" w:color="auto" w:fill="auto"/>
            <w:noWrap/>
            <w:vAlign w:val="bottom"/>
            <w:hideMark/>
          </w:tcPr>
          <w:p w14:paraId="72058F6F" w14:textId="54197D1D" w:rsidR="00A12125" w:rsidRPr="00A12125" w:rsidDel="00386A2F" w:rsidRDefault="00A12125" w:rsidP="00A12125">
            <w:pPr>
              <w:rPr>
                <w:del w:id="997" w:author="Lane, Stefanie" w:date="2023-09-25T14:37:00Z"/>
                <w:moveFrom w:id="998"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70E1ACE8" w:rsidR="00A12125" w:rsidRPr="00A12125" w:rsidDel="00386A2F" w:rsidRDefault="00A12125" w:rsidP="00A12125">
            <w:pPr>
              <w:rPr>
                <w:del w:id="999" w:author="Lane, Stefanie" w:date="2023-09-25T14:37:00Z"/>
                <w:moveFrom w:id="1000"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1CB32549" w:rsidR="00A12125" w:rsidRPr="00A12125" w:rsidDel="00386A2F" w:rsidRDefault="00A12125" w:rsidP="00A12125">
            <w:pPr>
              <w:rPr>
                <w:del w:id="1001" w:author="Lane, Stefanie" w:date="2023-09-25T14:37:00Z"/>
                <w:moveFrom w:id="1002"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1FAA35AB" w:rsidR="00A12125" w:rsidRPr="00A12125" w:rsidDel="00386A2F" w:rsidRDefault="00A12125" w:rsidP="00A12125">
            <w:pPr>
              <w:rPr>
                <w:del w:id="1003" w:author="Lane, Stefanie" w:date="2023-09-25T14:37:00Z"/>
                <w:moveFrom w:id="1004"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5FD993EC" w:rsidR="00A12125" w:rsidRPr="00A12125" w:rsidDel="00386A2F" w:rsidRDefault="00A12125" w:rsidP="00A12125">
            <w:pPr>
              <w:rPr>
                <w:del w:id="1005" w:author="Lane, Stefanie" w:date="2023-09-25T14:37:00Z"/>
                <w:moveFrom w:id="1006"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390CA46B" w:rsidR="00A12125" w:rsidRPr="00A12125" w:rsidDel="00386A2F" w:rsidRDefault="00A12125" w:rsidP="00A12125">
            <w:pPr>
              <w:rPr>
                <w:del w:id="1007" w:author="Lane, Stefanie" w:date="2023-09-25T14:37:00Z"/>
                <w:moveFrom w:id="1008" w:author="Lane, Stefanie" w:date="2023-09-19T18:21:00Z"/>
              </w:rPr>
            </w:pPr>
          </w:p>
        </w:tc>
      </w:tr>
      <w:tr w:rsidR="00A12125" w:rsidRPr="00A12125" w:rsidDel="00386A2F" w14:paraId="0C769584" w14:textId="33D78900" w:rsidTr="00405320">
        <w:trPr>
          <w:trHeight w:val="290"/>
          <w:jc w:val="center"/>
          <w:del w:id="1009"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67B89C49" w:rsidR="00A12125" w:rsidRPr="00A12125" w:rsidDel="00386A2F" w:rsidRDefault="00A12125" w:rsidP="00A12125">
            <w:pPr>
              <w:rPr>
                <w:del w:id="1010" w:author="Lane, Stefanie" w:date="2023-09-25T14:37:00Z"/>
                <w:moveFrom w:id="1011" w:author="Lane, Stefanie" w:date="2023-09-19T18:21:00Z"/>
              </w:rPr>
            </w:pPr>
            <w:moveFrom w:id="1012" w:author="Lane, Stefanie" w:date="2023-09-19T18:21:00Z">
              <w:del w:id="1013"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1C9119CD" w:rsidR="00A12125" w:rsidRPr="00A12125" w:rsidDel="00386A2F" w:rsidRDefault="00A12125" w:rsidP="00A12125">
            <w:pPr>
              <w:rPr>
                <w:del w:id="1014" w:author="Lane, Stefanie" w:date="2023-09-25T14:37:00Z"/>
                <w:moveFrom w:id="1015" w:author="Lane, Stefanie" w:date="2023-09-19T18:21:00Z"/>
              </w:rPr>
            </w:pPr>
            <w:moveFrom w:id="1016" w:author="Lane, Stefanie" w:date="2023-09-19T18:21:00Z">
              <w:del w:id="1017" w:author="Lane, Stefanie" w:date="2023-09-25T14:37:00Z">
                <w:r w:rsidRPr="00A12125" w:rsidDel="00386A2F">
                  <w:delText>19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202F3C78" w:rsidR="00A12125" w:rsidRPr="00A12125" w:rsidDel="00386A2F" w:rsidRDefault="00A12125" w:rsidP="00A12125">
            <w:pPr>
              <w:rPr>
                <w:del w:id="1018" w:author="Lane, Stefanie" w:date="2023-09-25T14:37:00Z"/>
                <w:moveFrom w:id="1019" w:author="Lane, Stefanie" w:date="2023-09-19T18:21:00Z"/>
              </w:rPr>
            </w:pPr>
            <w:moveFrom w:id="1020" w:author="Lane, Stefanie" w:date="2023-09-19T18:21:00Z">
              <w:del w:id="1021" w:author="Lane, Stefanie" w:date="2023-09-25T14:37:00Z">
                <w:r w:rsidRPr="00A12125" w:rsidDel="00386A2F">
                  <w:delText>30</w:delText>
                </w:r>
              </w:del>
            </w:moveFrom>
          </w:p>
        </w:tc>
        <w:tc>
          <w:tcPr>
            <w:tcW w:w="300" w:type="dxa"/>
            <w:tcBorders>
              <w:top w:val="nil"/>
              <w:left w:val="nil"/>
              <w:bottom w:val="nil"/>
              <w:right w:val="nil"/>
            </w:tcBorders>
            <w:shd w:val="clear" w:color="auto" w:fill="auto"/>
            <w:noWrap/>
            <w:vAlign w:val="bottom"/>
            <w:hideMark/>
          </w:tcPr>
          <w:p w14:paraId="722D7F0A" w14:textId="4F2F8B1B" w:rsidR="00A12125" w:rsidRPr="00A12125" w:rsidDel="00386A2F" w:rsidRDefault="00A12125" w:rsidP="00A12125">
            <w:pPr>
              <w:rPr>
                <w:del w:id="1022" w:author="Lane, Stefanie" w:date="2023-09-25T14:37:00Z"/>
                <w:moveFrom w:id="102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6B42FC9B" w:rsidR="00A12125" w:rsidRPr="00A12125" w:rsidDel="00386A2F" w:rsidRDefault="00A12125" w:rsidP="00A12125">
            <w:pPr>
              <w:rPr>
                <w:del w:id="1024" w:author="Lane, Stefanie" w:date="2023-09-25T14:37:00Z"/>
                <w:moveFrom w:id="1025" w:author="Lane, Stefanie" w:date="2023-09-19T18:21:00Z"/>
              </w:rPr>
            </w:pPr>
            <w:moveFrom w:id="1026" w:author="Lane, Stefanie" w:date="2023-09-19T18:21:00Z">
              <w:del w:id="1027"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0652EF4F" w:rsidR="00A12125" w:rsidRPr="00A12125" w:rsidDel="00386A2F" w:rsidRDefault="00A12125" w:rsidP="00A12125">
            <w:pPr>
              <w:rPr>
                <w:del w:id="1028" w:author="Lane, Stefanie" w:date="2023-09-25T14:37:00Z"/>
                <w:moveFrom w:id="1029" w:author="Lane, Stefanie" w:date="2023-09-19T18:21:00Z"/>
              </w:rPr>
            </w:pPr>
            <w:moveFrom w:id="1030" w:author="Lane, Stefanie" w:date="2023-09-19T18:21:00Z">
              <w:del w:id="1031" w:author="Lane, Stefanie" w:date="2023-09-25T14:37:00Z">
                <w:r w:rsidRPr="00A12125" w:rsidDel="00386A2F">
                  <w:delText>3.6</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18BA0827" w:rsidR="00A12125" w:rsidRPr="00A12125" w:rsidDel="00386A2F" w:rsidRDefault="00A12125" w:rsidP="00A12125">
            <w:pPr>
              <w:rPr>
                <w:del w:id="1032" w:author="Lane, Stefanie" w:date="2023-09-25T14:37:00Z"/>
                <w:moveFrom w:id="1033" w:author="Lane, Stefanie" w:date="2023-09-19T18:21:00Z"/>
              </w:rPr>
            </w:pPr>
            <w:moveFrom w:id="1034" w:author="Lane, Stefanie" w:date="2023-09-19T18:21:00Z">
              <w:del w:id="1035" w:author="Lane, Stefanie" w:date="2023-09-25T14:37:00Z">
                <w:r w:rsidRPr="00A12125" w:rsidDel="00386A2F">
                  <w:delText>2.8</w:delText>
                </w:r>
              </w:del>
            </w:moveFrom>
          </w:p>
        </w:tc>
      </w:tr>
      <w:tr w:rsidR="00A12125" w:rsidRPr="00A12125" w:rsidDel="00386A2F" w14:paraId="5CAF2B34" w14:textId="2F67CB63" w:rsidTr="00405320">
        <w:trPr>
          <w:trHeight w:val="290"/>
          <w:jc w:val="center"/>
          <w:del w:id="1036" w:author="Lane, Stefanie" w:date="2023-09-25T14:37:00Z"/>
        </w:trPr>
        <w:tc>
          <w:tcPr>
            <w:tcW w:w="1080" w:type="dxa"/>
            <w:tcBorders>
              <w:top w:val="nil"/>
              <w:left w:val="nil"/>
              <w:bottom w:val="nil"/>
              <w:right w:val="nil"/>
            </w:tcBorders>
            <w:shd w:val="clear" w:color="auto" w:fill="auto"/>
            <w:noWrap/>
            <w:vAlign w:val="bottom"/>
            <w:hideMark/>
          </w:tcPr>
          <w:p w14:paraId="3C52B215" w14:textId="5FDE0D43" w:rsidR="00A12125" w:rsidRPr="00A12125" w:rsidDel="00386A2F" w:rsidRDefault="00A12125" w:rsidP="00A12125">
            <w:pPr>
              <w:rPr>
                <w:del w:id="1037" w:author="Lane, Stefanie" w:date="2023-09-25T14:37:00Z"/>
                <w:moveFrom w:id="1038" w:author="Lane, Stefanie" w:date="2023-09-19T18:21:00Z"/>
              </w:rPr>
            </w:pPr>
            <w:moveFrom w:id="1039" w:author="Lane, Stefanie" w:date="2023-09-19T18:21:00Z">
              <w:del w:id="1040"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4B86B442" w14:textId="42F69F4F" w:rsidR="00A12125" w:rsidRPr="00A12125" w:rsidDel="00386A2F" w:rsidRDefault="00A12125" w:rsidP="00A12125">
            <w:pPr>
              <w:rPr>
                <w:del w:id="1041" w:author="Lane, Stefanie" w:date="2023-09-25T14:37:00Z"/>
                <w:moveFrom w:id="1042" w:author="Lane, Stefanie" w:date="2023-09-19T18:21:00Z"/>
              </w:rPr>
            </w:pPr>
            <w:moveFrom w:id="1043" w:author="Lane, Stefanie" w:date="2023-09-19T18:21:00Z">
              <w:del w:id="1044" w:author="Lane, Stefanie" w:date="2023-09-25T14:37:00Z">
                <w:r w:rsidRPr="00A12125" w:rsidDel="00386A2F">
                  <w:delText>18</w:delText>
                </w:r>
              </w:del>
            </w:moveFrom>
          </w:p>
        </w:tc>
        <w:tc>
          <w:tcPr>
            <w:tcW w:w="700" w:type="dxa"/>
            <w:tcBorders>
              <w:top w:val="nil"/>
              <w:left w:val="nil"/>
              <w:bottom w:val="nil"/>
              <w:right w:val="nil"/>
            </w:tcBorders>
            <w:shd w:val="clear" w:color="auto" w:fill="auto"/>
            <w:noWrap/>
            <w:vAlign w:val="bottom"/>
            <w:hideMark/>
          </w:tcPr>
          <w:p w14:paraId="09BE1FA5" w14:textId="673EEFC8" w:rsidR="00A12125" w:rsidRPr="00A12125" w:rsidDel="00386A2F" w:rsidRDefault="00A12125" w:rsidP="00A12125">
            <w:pPr>
              <w:rPr>
                <w:del w:id="1045" w:author="Lane, Stefanie" w:date="2023-09-25T14:37:00Z"/>
                <w:moveFrom w:id="1046" w:author="Lane, Stefanie" w:date="2023-09-19T18:21:00Z"/>
              </w:rPr>
            </w:pPr>
            <w:moveFrom w:id="1047" w:author="Lane, Stefanie" w:date="2023-09-19T18:21:00Z">
              <w:del w:id="1048"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5DD0C459" w14:textId="7481C6C3" w:rsidR="00A12125" w:rsidRPr="00A12125" w:rsidDel="00386A2F" w:rsidRDefault="00A12125" w:rsidP="00A12125">
            <w:pPr>
              <w:rPr>
                <w:del w:id="1049" w:author="Lane, Stefanie" w:date="2023-09-25T14:37:00Z"/>
                <w:moveFrom w:id="105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3DAEE832" w:rsidR="00A12125" w:rsidRPr="00A12125" w:rsidDel="00386A2F" w:rsidRDefault="00A12125" w:rsidP="00A12125">
            <w:pPr>
              <w:rPr>
                <w:del w:id="1051" w:author="Lane, Stefanie" w:date="2023-09-25T14:37:00Z"/>
                <w:moveFrom w:id="1052" w:author="Lane, Stefanie" w:date="2023-09-19T18:21:00Z"/>
              </w:rPr>
            </w:pPr>
            <w:moveFrom w:id="1053" w:author="Lane, Stefanie" w:date="2023-09-19T18:21:00Z">
              <w:del w:id="1054" w:author="Lane, Stefanie" w:date="2023-09-25T14:37:00Z">
                <w:r w:rsidRPr="00A12125" w:rsidDel="00386A2F">
                  <w:delText>11.5</w:delText>
                </w:r>
              </w:del>
            </w:moveFrom>
          </w:p>
        </w:tc>
        <w:tc>
          <w:tcPr>
            <w:tcW w:w="800" w:type="dxa"/>
            <w:tcBorders>
              <w:top w:val="nil"/>
              <w:left w:val="nil"/>
              <w:bottom w:val="single" w:sz="4" w:space="0" w:color="auto"/>
              <w:right w:val="nil"/>
            </w:tcBorders>
            <w:shd w:val="clear" w:color="auto" w:fill="auto"/>
            <w:noWrap/>
            <w:vAlign w:val="bottom"/>
            <w:hideMark/>
          </w:tcPr>
          <w:p w14:paraId="5CED16CD" w14:textId="1AA4E000" w:rsidR="00A12125" w:rsidRPr="00A12125" w:rsidDel="00386A2F" w:rsidRDefault="00A12125" w:rsidP="00A12125">
            <w:pPr>
              <w:rPr>
                <w:del w:id="1055" w:author="Lane, Stefanie" w:date="2023-09-25T14:37:00Z"/>
                <w:moveFrom w:id="1056" w:author="Lane, Stefanie" w:date="2023-09-19T18:21:00Z"/>
              </w:rPr>
            </w:pPr>
            <w:moveFrom w:id="1057" w:author="Lane, Stefanie" w:date="2023-09-19T18:21:00Z">
              <w:del w:id="1058" w:author="Lane, Stefanie" w:date="2023-09-25T14:37:00Z">
                <w:r w:rsidRPr="00A12125" w:rsidDel="00386A2F">
                  <w:delText>2.9</w:delText>
                </w:r>
              </w:del>
            </w:moveFrom>
          </w:p>
        </w:tc>
        <w:tc>
          <w:tcPr>
            <w:tcW w:w="800" w:type="dxa"/>
            <w:tcBorders>
              <w:top w:val="nil"/>
              <w:left w:val="nil"/>
              <w:bottom w:val="single" w:sz="4" w:space="0" w:color="auto"/>
              <w:right w:val="nil"/>
            </w:tcBorders>
            <w:shd w:val="clear" w:color="auto" w:fill="auto"/>
            <w:noWrap/>
            <w:vAlign w:val="bottom"/>
            <w:hideMark/>
          </w:tcPr>
          <w:p w14:paraId="0E909BA1" w14:textId="173034D7" w:rsidR="00A12125" w:rsidRPr="00A12125" w:rsidDel="00386A2F" w:rsidRDefault="00A12125" w:rsidP="00A12125">
            <w:pPr>
              <w:rPr>
                <w:del w:id="1059" w:author="Lane, Stefanie" w:date="2023-09-25T14:37:00Z"/>
                <w:moveFrom w:id="1060" w:author="Lane, Stefanie" w:date="2023-09-19T18:21:00Z"/>
              </w:rPr>
            </w:pPr>
            <w:moveFrom w:id="1061" w:author="Lane, Stefanie" w:date="2023-09-19T18:21:00Z">
              <w:del w:id="1062" w:author="Lane, Stefanie" w:date="2023-09-25T14:37:00Z">
                <w:r w:rsidRPr="00A12125" w:rsidDel="00386A2F">
                  <w:delText>3.1</w:delText>
                </w:r>
              </w:del>
            </w:moveFrom>
          </w:p>
        </w:tc>
      </w:tr>
      <w:tr w:rsidR="00A12125" w:rsidRPr="00A12125" w:rsidDel="00386A2F" w14:paraId="0679E787" w14:textId="7C79661C" w:rsidTr="00405320">
        <w:trPr>
          <w:trHeight w:val="290"/>
          <w:jc w:val="center"/>
          <w:del w:id="106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5C5B5FFC" w:rsidR="00A12125" w:rsidRPr="00A12125" w:rsidDel="00386A2F" w:rsidRDefault="00A12125" w:rsidP="00A12125">
            <w:pPr>
              <w:rPr>
                <w:del w:id="1064" w:author="Lane, Stefanie" w:date="2023-09-25T14:37:00Z"/>
                <w:moveFrom w:id="1065" w:author="Lane, Stefanie" w:date="2023-09-19T18:21:00Z"/>
              </w:rPr>
            </w:pPr>
            <w:moveFrom w:id="1066" w:author="Lane, Stefanie" w:date="2023-09-19T18:21:00Z">
              <w:del w:id="1067"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33B1DBC8" w14:textId="5A8A9DAD" w:rsidR="00A12125" w:rsidRPr="00A12125" w:rsidDel="00386A2F" w:rsidRDefault="00A12125" w:rsidP="00A12125">
            <w:pPr>
              <w:rPr>
                <w:del w:id="1068" w:author="Lane, Stefanie" w:date="2023-09-25T14:37:00Z"/>
                <w:moveFrom w:id="1069" w:author="Lane, Stefanie" w:date="2023-09-19T18:21:00Z"/>
              </w:rPr>
            </w:pPr>
            <w:moveFrom w:id="1070" w:author="Lane, Stefanie" w:date="2023-09-19T18:21:00Z">
              <w:del w:id="1071"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4D7E5525" w:rsidR="00A12125" w:rsidRPr="00A12125" w:rsidDel="00386A2F" w:rsidRDefault="00A12125" w:rsidP="00A12125">
            <w:pPr>
              <w:rPr>
                <w:del w:id="1072" w:author="Lane, Stefanie" w:date="2023-09-25T14:37:00Z"/>
                <w:moveFrom w:id="1073" w:author="Lane, Stefanie" w:date="2023-09-19T18:21:00Z"/>
              </w:rPr>
            </w:pPr>
            <w:moveFrom w:id="1074" w:author="Lane, Stefanie" w:date="2023-09-19T18:21:00Z">
              <w:del w:id="1075"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1DDDC5F1" w14:textId="02955BF0" w:rsidR="00A12125" w:rsidRPr="00A12125" w:rsidDel="00386A2F" w:rsidRDefault="00A12125" w:rsidP="00A12125">
            <w:pPr>
              <w:rPr>
                <w:del w:id="1076" w:author="Lane, Stefanie" w:date="2023-09-25T14:37:00Z"/>
                <w:moveFrom w:id="107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67216DCF" w:rsidR="00A12125" w:rsidRPr="00A12125" w:rsidDel="00386A2F" w:rsidRDefault="00A12125" w:rsidP="00A12125">
            <w:pPr>
              <w:rPr>
                <w:del w:id="1078" w:author="Lane, Stefanie" w:date="2023-09-25T14:37:00Z"/>
                <w:moveFrom w:id="1079" w:author="Lane, Stefanie" w:date="2023-09-19T18:21:00Z"/>
              </w:rPr>
            </w:pPr>
            <w:moveFrom w:id="1080" w:author="Lane, Stefanie" w:date="2023-09-19T18:21:00Z">
              <w:del w:id="1081" w:author="Lane, Stefanie" w:date="2023-09-25T14:37:00Z">
                <w:r w:rsidRPr="00A12125" w:rsidDel="00386A2F">
                  <w:delText>10.5</w:delText>
                </w:r>
              </w:del>
            </w:moveFrom>
          </w:p>
        </w:tc>
        <w:tc>
          <w:tcPr>
            <w:tcW w:w="800" w:type="dxa"/>
            <w:tcBorders>
              <w:top w:val="nil"/>
              <w:left w:val="nil"/>
              <w:bottom w:val="single" w:sz="4" w:space="0" w:color="auto"/>
              <w:right w:val="nil"/>
            </w:tcBorders>
            <w:shd w:val="clear" w:color="auto" w:fill="auto"/>
            <w:noWrap/>
            <w:vAlign w:val="bottom"/>
            <w:hideMark/>
          </w:tcPr>
          <w:p w14:paraId="6693B35B" w14:textId="777F416A" w:rsidR="00A12125" w:rsidRPr="00A12125" w:rsidDel="00386A2F" w:rsidRDefault="00A12125" w:rsidP="00A12125">
            <w:pPr>
              <w:rPr>
                <w:del w:id="1082" w:author="Lane, Stefanie" w:date="2023-09-25T14:37:00Z"/>
                <w:moveFrom w:id="1083" w:author="Lane, Stefanie" w:date="2023-09-19T18:21:00Z"/>
              </w:rPr>
            </w:pPr>
            <w:moveFrom w:id="1084" w:author="Lane, Stefanie" w:date="2023-09-19T18:21:00Z">
              <w:del w:id="1085" w:author="Lane, Stefanie" w:date="2023-09-25T14:37:00Z">
                <w:r w:rsidRPr="00A12125" w:rsidDel="00386A2F">
                  <w:delText>1.9</w:delText>
                </w:r>
              </w:del>
            </w:moveFrom>
          </w:p>
        </w:tc>
        <w:tc>
          <w:tcPr>
            <w:tcW w:w="800" w:type="dxa"/>
            <w:tcBorders>
              <w:top w:val="nil"/>
              <w:left w:val="nil"/>
              <w:bottom w:val="single" w:sz="4" w:space="0" w:color="auto"/>
              <w:right w:val="nil"/>
            </w:tcBorders>
            <w:shd w:val="clear" w:color="auto" w:fill="auto"/>
            <w:noWrap/>
            <w:vAlign w:val="bottom"/>
            <w:hideMark/>
          </w:tcPr>
          <w:p w14:paraId="4B549235" w14:textId="7FDA804F" w:rsidR="00A12125" w:rsidRPr="00A12125" w:rsidDel="00386A2F" w:rsidRDefault="00A12125" w:rsidP="00A12125">
            <w:pPr>
              <w:rPr>
                <w:del w:id="1086" w:author="Lane, Stefanie" w:date="2023-09-25T14:37:00Z"/>
                <w:moveFrom w:id="1087" w:author="Lane, Stefanie" w:date="2023-09-19T18:21:00Z"/>
              </w:rPr>
            </w:pPr>
            <w:moveFrom w:id="1088" w:author="Lane, Stefanie" w:date="2023-09-19T18:21:00Z">
              <w:del w:id="1089" w:author="Lane, Stefanie" w:date="2023-09-25T14:37:00Z">
                <w:r w:rsidRPr="00A12125" w:rsidDel="00386A2F">
                  <w:delText>3.3</w:delText>
                </w:r>
              </w:del>
            </w:moveFrom>
          </w:p>
        </w:tc>
      </w:tr>
      <w:tr w:rsidR="00A12125" w:rsidRPr="00A12125" w:rsidDel="00386A2F" w14:paraId="3312DAC9" w14:textId="3A68A59A" w:rsidTr="00405320">
        <w:trPr>
          <w:trHeight w:val="200"/>
          <w:jc w:val="center"/>
          <w:del w:id="1090" w:author="Lane, Stefanie" w:date="2023-09-25T14:37:00Z"/>
        </w:trPr>
        <w:tc>
          <w:tcPr>
            <w:tcW w:w="1080" w:type="dxa"/>
            <w:tcBorders>
              <w:top w:val="nil"/>
              <w:left w:val="nil"/>
              <w:bottom w:val="nil"/>
              <w:right w:val="nil"/>
            </w:tcBorders>
            <w:shd w:val="clear" w:color="auto" w:fill="auto"/>
            <w:noWrap/>
            <w:vAlign w:val="bottom"/>
            <w:hideMark/>
          </w:tcPr>
          <w:p w14:paraId="0DB3EB94" w14:textId="584F337C" w:rsidR="00A12125" w:rsidRPr="00A12125" w:rsidDel="00386A2F" w:rsidRDefault="00A12125" w:rsidP="00A12125">
            <w:pPr>
              <w:rPr>
                <w:del w:id="1091" w:author="Lane, Stefanie" w:date="2023-09-25T14:37:00Z"/>
                <w:moveFrom w:id="1092"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71770ADD" w:rsidR="00A12125" w:rsidRPr="00A12125" w:rsidDel="00386A2F" w:rsidRDefault="00A12125" w:rsidP="00A12125">
            <w:pPr>
              <w:rPr>
                <w:del w:id="1093" w:author="Lane, Stefanie" w:date="2023-09-25T14:37:00Z"/>
                <w:moveFrom w:id="1094"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7EE8B2EC" w:rsidR="00A12125" w:rsidRPr="00A12125" w:rsidDel="00386A2F" w:rsidRDefault="00A12125" w:rsidP="00A12125">
            <w:pPr>
              <w:rPr>
                <w:del w:id="1095" w:author="Lane, Stefanie" w:date="2023-09-25T14:37:00Z"/>
                <w:moveFrom w:id="1096"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402504A4" w:rsidR="00A12125" w:rsidRPr="00A12125" w:rsidDel="00386A2F" w:rsidRDefault="00A12125" w:rsidP="00A12125">
            <w:pPr>
              <w:rPr>
                <w:del w:id="1097" w:author="Lane, Stefanie" w:date="2023-09-25T14:37:00Z"/>
                <w:moveFrom w:id="1098"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672FD99F" w:rsidR="00A12125" w:rsidRPr="00A12125" w:rsidDel="00386A2F" w:rsidRDefault="00A12125" w:rsidP="00A12125">
            <w:pPr>
              <w:rPr>
                <w:del w:id="1099" w:author="Lane, Stefanie" w:date="2023-09-25T14:37:00Z"/>
                <w:moveFrom w:id="1100"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31BCA4FE" w:rsidR="00A12125" w:rsidRPr="00A12125" w:rsidDel="00386A2F" w:rsidRDefault="00A12125" w:rsidP="00A12125">
            <w:pPr>
              <w:rPr>
                <w:del w:id="1101" w:author="Lane, Stefanie" w:date="2023-09-25T14:37:00Z"/>
                <w:moveFrom w:id="1102"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2D128442" w:rsidR="00A12125" w:rsidRPr="00A12125" w:rsidDel="00386A2F" w:rsidRDefault="00A12125" w:rsidP="00A12125">
            <w:pPr>
              <w:rPr>
                <w:del w:id="1103" w:author="Lane, Stefanie" w:date="2023-09-25T14:37:00Z"/>
                <w:moveFrom w:id="1104" w:author="Lane, Stefanie" w:date="2023-09-19T18:21:00Z"/>
              </w:rPr>
            </w:pPr>
          </w:p>
        </w:tc>
      </w:tr>
      <w:tr w:rsidR="00A12125" w:rsidRPr="00A12125" w:rsidDel="00386A2F" w14:paraId="25E37438" w14:textId="14EB1E2F" w:rsidTr="00405320">
        <w:trPr>
          <w:trHeight w:val="290"/>
          <w:jc w:val="center"/>
          <w:del w:id="1105" w:author="Lane, Stefanie" w:date="2023-09-25T14:37:00Z"/>
        </w:trPr>
        <w:tc>
          <w:tcPr>
            <w:tcW w:w="1080" w:type="dxa"/>
            <w:tcBorders>
              <w:top w:val="nil"/>
              <w:left w:val="nil"/>
              <w:bottom w:val="nil"/>
              <w:right w:val="nil"/>
            </w:tcBorders>
            <w:shd w:val="clear" w:color="auto" w:fill="auto"/>
            <w:noWrap/>
            <w:vAlign w:val="bottom"/>
            <w:hideMark/>
          </w:tcPr>
          <w:p w14:paraId="75601E6B" w14:textId="06690ACC" w:rsidR="00A12125" w:rsidRPr="00A12125" w:rsidDel="00386A2F" w:rsidRDefault="00A12125" w:rsidP="00A12125">
            <w:pPr>
              <w:rPr>
                <w:del w:id="1106" w:author="Lane, Stefanie" w:date="2023-09-25T14:37:00Z"/>
                <w:moveFrom w:id="1107" w:author="Lane, Stefanie" w:date="2023-09-19T18:21:00Z"/>
                <w:b/>
                <w:bCs/>
              </w:rPr>
            </w:pPr>
            <w:moveFrom w:id="1108" w:author="Lane, Stefanie" w:date="2023-09-19T18:21:00Z">
              <w:del w:id="1109" w:author="Lane, Stefanie" w:date="2023-09-25T14:37:00Z">
                <w:r w:rsidRPr="00A12125" w:rsidDel="00386A2F">
                  <w:rPr>
                    <w:b/>
                    <w:bCs/>
                  </w:rPr>
                  <w:delText>Total</w:delText>
                </w:r>
              </w:del>
            </w:moveFrom>
          </w:p>
        </w:tc>
        <w:tc>
          <w:tcPr>
            <w:tcW w:w="840" w:type="dxa"/>
            <w:tcBorders>
              <w:top w:val="nil"/>
              <w:left w:val="nil"/>
              <w:bottom w:val="nil"/>
              <w:right w:val="nil"/>
            </w:tcBorders>
            <w:shd w:val="clear" w:color="auto" w:fill="auto"/>
            <w:noWrap/>
            <w:vAlign w:val="bottom"/>
            <w:hideMark/>
          </w:tcPr>
          <w:p w14:paraId="037BE111" w14:textId="06CFEBA3" w:rsidR="00A12125" w:rsidRPr="00A12125" w:rsidDel="00386A2F" w:rsidRDefault="00A12125" w:rsidP="00A12125">
            <w:pPr>
              <w:rPr>
                <w:del w:id="1110" w:author="Lane, Stefanie" w:date="2023-09-25T14:37:00Z"/>
                <w:moveFrom w:id="1111"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718F702D" w:rsidR="00A12125" w:rsidRPr="00A12125" w:rsidDel="00386A2F" w:rsidRDefault="00A12125" w:rsidP="00A12125">
            <w:pPr>
              <w:rPr>
                <w:del w:id="1112" w:author="Lane, Stefanie" w:date="2023-09-25T14:37:00Z"/>
                <w:moveFrom w:id="1113"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26CF75BF" w:rsidR="00A12125" w:rsidRPr="00A12125" w:rsidDel="00386A2F" w:rsidRDefault="00A12125" w:rsidP="00A12125">
            <w:pPr>
              <w:rPr>
                <w:del w:id="1114" w:author="Lane, Stefanie" w:date="2023-09-25T14:37:00Z"/>
                <w:moveFrom w:id="1115"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7FE4DC8D" w:rsidR="00A12125" w:rsidRPr="00A12125" w:rsidDel="00386A2F" w:rsidRDefault="00A12125" w:rsidP="00A12125">
            <w:pPr>
              <w:rPr>
                <w:del w:id="1116" w:author="Lane, Stefanie" w:date="2023-09-25T14:37:00Z"/>
                <w:moveFrom w:id="1117"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09EE07F5" w:rsidR="00A12125" w:rsidRPr="00A12125" w:rsidDel="00386A2F" w:rsidRDefault="00A12125" w:rsidP="00A12125">
            <w:pPr>
              <w:rPr>
                <w:del w:id="1118" w:author="Lane, Stefanie" w:date="2023-09-25T14:37:00Z"/>
                <w:moveFrom w:id="1119"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0BB409DD" w:rsidR="00A12125" w:rsidRPr="00A12125" w:rsidDel="00386A2F" w:rsidRDefault="00A12125" w:rsidP="00A12125">
            <w:pPr>
              <w:rPr>
                <w:del w:id="1120" w:author="Lane, Stefanie" w:date="2023-09-25T14:37:00Z"/>
                <w:moveFrom w:id="1121" w:author="Lane, Stefanie" w:date="2023-09-19T18:21:00Z"/>
              </w:rPr>
            </w:pPr>
          </w:p>
        </w:tc>
      </w:tr>
      <w:tr w:rsidR="00A12125" w:rsidRPr="00A12125" w:rsidDel="00386A2F" w14:paraId="7D9E0268" w14:textId="03FE8984" w:rsidTr="00405320">
        <w:trPr>
          <w:trHeight w:val="290"/>
          <w:jc w:val="center"/>
          <w:del w:id="1122"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41EF5628" w:rsidR="00A12125" w:rsidRPr="00A12125" w:rsidDel="00386A2F" w:rsidRDefault="00A12125" w:rsidP="00A12125">
            <w:pPr>
              <w:rPr>
                <w:del w:id="1123" w:author="Lane, Stefanie" w:date="2023-09-25T14:37:00Z"/>
                <w:moveFrom w:id="1124" w:author="Lane, Stefanie" w:date="2023-09-19T18:21:00Z"/>
              </w:rPr>
            </w:pPr>
            <w:moveFrom w:id="1125" w:author="Lane, Stefanie" w:date="2023-09-19T18:21:00Z">
              <w:del w:id="1126"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5C7DA26D" w:rsidR="00A12125" w:rsidRPr="00A12125" w:rsidDel="00386A2F" w:rsidRDefault="00A12125" w:rsidP="00A12125">
            <w:pPr>
              <w:rPr>
                <w:del w:id="1127" w:author="Lane, Stefanie" w:date="2023-09-25T14:37:00Z"/>
                <w:moveFrom w:id="1128" w:author="Lane, Stefanie" w:date="2023-09-19T18:21:00Z"/>
              </w:rPr>
            </w:pPr>
            <w:moveFrom w:id="1129" w:author="Lane, Stefanie" w:date="2023-09-19T18:21:00Z">
              <w:del w:id="1130" w:author="Lane, Stefanie" w:date="2023-09-25T14:37:00Z">
                <w:r w:rsidRPr="00A12125" w:rsidDel="00386A2F">
                  <w:delText>82</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99C0095" w:rsidR="00A12125" w:rsidRPr="00A12125" w:rsidDel="00386A2F" w:rsidRDefault="00A12125" w:rsidP="00A12125">
            <w:pPr>
              <w:rPr>
                <w:del w:id="1131" w:author="Lane, Stefanie" w:date="2023-09-25T14:37:00Z"/>
                <w:moveFrom w:id="1132" w:author="Lane, Stefanie" w:date="2023-09-19T18:21:00Z"/>
              </w:rPr>
            </w:pPr>
            <w:moveFrom w:id="1133" w:author="Lane, Stefanie" w:date="2023-09-19T18:21:00Z">
              <w:del w:id="1134" w:author="Lane, Stefanie" w:date="2023-09-25T14:37:00Z">
                <w:r w:rsidRPr="00A12125" w:rsidDel="00386A2F">
                  <w:delText>48</w:delText>
                </w:r>
              </w:del>
            </w:moveFrom>
          </w:p>
        </w:tc>
        <w:tc>
          <w:tcPr>
            <w:tcW w:w="300" w:type="dxa"/>
            <w:tcBorders>
              <w:top w:val="nil"/>
              <w:left w:val="nil"/>
              <w:bottom w:val="nil"/>
              <w:right w:val="nil"/>
            </w:tcBorders>
            <w:shd w:val="clear" w:color="auto" w:fill="auto"/>
            <w:noWrap/>
            <w:vAlign w:val="bottom"/>
            <w:hideMark/>
          </w:tcPr>
          <w:p w14:paraId="542D5E7B" w14:textId="40CF17CA" w:rsidR="00A12125" w:rsidRPr="00A12125" w:rsidDel="00386A2F" w:rsidRDefault="00A12125" w:rsidP="00A12125">
            <w:pPr>
              <w:rPr>
                <w:del w:id="1135" w:author="Lane, Stefanie" w:date="2023-09-25T14:37:00Z"/>
                <w:moveFrom w:id="113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500D4CF5" w:rsidR="00A12125" w:rsidRPr="00A12125" w:rsidDel="00386A2F" w:rsidRDefault="00A12125" w:rsidP="00A12125">
            <w:pPr>
              <w:rPr>
                <w:del w:id="1137" w:author="Lane, Stefanie" w:date="2023-09-25T14:37:00Z"/>
                <w:moveFrom w:id="1138" w:author="Lane, Stefanie" w:date="2023-09-19T18:21:00Z"/>
              </w:rPr>
            </w:pPr>
            <w:moveFrom w:id="1139" w:author="Lane, Stefanie" w:date="2023-09-19T18:21:00Z">
              <w:del w:id="1140" w:author="Lane, Stefanie" w:date="2023-09-25T14:37:00Z">
                <w:r w:rsidRPr="00A12125" w:rsidDel="00386A2F">
                  <w:delText>10.0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35FE98F2" w:rsidR="00A12125" w:rsidRPr="00A12125" w:rsidDel="00386A2F" w:rsidRDefault="00A12125" w:rsidP="00A12125">
            <w:pPr>
              <w:rPr>
                <w:del w:id="1141" w:author="Lane, Stefanie" w:date="2023-09-25T14:37:00Z"/>
                <w:moveFrom w:id="1142" w:author="Lane, Stefanie" w:date="2023-09-19T18:21:00Z"/>
              </w:rPr>
            </w:pPr>
            <w:moveFrom w:id="1143" w:author="Lane, Stefanie" w:date="2023-09-19T18:21:00Z">
              <w:del w:id="1144" w:author="Lane, Stefanie" w:date="2023-09-25T14:37:00Z">
                <w:r w:rsidRPr="00A12125" w:rsidDel="00386A2F">
                  <w:delText>3.4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0741D7C0" w:rsidR="00A12125" w:rsidRPr="00A12125" w:rsidDel="00386A2F" w:rsidRDefault="00A12125" w:rsidP="00A12125">
            <w:pPr>
              <w:rPr>
                <w:del w:id="1145" w:author="Lane, Stefanie" w:date="2023-09-25T14:37:00Z"/>
                <w:moveFrom w:id="1146" w:author="Lane, Stefanie" w:date="2023-09-19T18:21:00Z"/>
              </w:rPr>
            </w:pPr>
            <w:moveFrom w:id="1147" w:author="Lane, Stefanie" w:date="2023-09-19T18:21:00Z">
              <w:del w:id="1148" w:author="Lane, Stefanie" w:date="2023-09-25T14:37:00Z">
                <w:r w:rsidRPr="00A12125" w:rsidDel="00386A2F">
                  <w:delText>4.8</w:delText>
                </w:r>
              </w:del>
            </w:moveFrom>
          </w:p>
        </w:tc>
      </w:tr>
      <w:tr w:rsidR="00A12125" w:rsidRPr="00A12125" w:rsidDel="00386A2F" w14:paraId="5332DB15" w14:textId="179A81EA" w:rsidTr="00405320">
        <w:trPr>
          <w:trHeight w:val="290"/>
          <w:jc w:val="center"/>
          <w:del w:id="1149" w:author="Lane, Stefanie" w:date="2023-09-25T14:37:00Z"/>
        </w:trPr>
        <w:tc>
          <w:tcPr>
            <w:tcW w:w="1080" w:type="dxa"/>
            <w:tcBorders>
              <w:top w:val="nil"/>
              <w:left w:val="nil"/>
              <w:bottom w:val="nil"/>
              <w:right w:val="nil"/>
            </w:tcBorders>
            <w:shd w:val="clear" w:color="auto" w:fill="auto"/>
            <w:noWrap/>
            <w:vAlign w:val="bottom"/>
            <w:hideMark/>
          </w:tcPr>
          <w:p w14:paraId="31CF57ED" w14:textId="0F88B65D" w:rsidR="00A12125" w:rsidRPr="00A12125" w:rsidDel="00386A2F" w:rsidRDefault="00A12125" w:rsidP="00A12125">
            <w:pPr>
              <w:rPr>
                <w:del w:id="1150" w:author="Lane, Stefanie" w:date="2023-09-25T14:37:00Z"/>
                <w:moveFrom w:id="1151" w:author="Lane, Stefanie" w:date="2023-09-19T18:21:00Z"/>
              </w:rPr>
            </w:pPr>
            <w:moveFrom w:id="1152" w:author="Lane, Stefanie" w:date="2023-09-19T18:21:00Z">
              <w:del w:id="1153"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7A6CFA95" w14:textId="55515A7D" w:rsidR="00A12125" w:rsidRPr="00A12125" w:rsidDel="00386A2F" w:rsidRDefault="00A12125" w:rsidP="00A12125">
            <w:pPr>
              <w:rPr>
                <w:del w:id="1154" w:author="Lane, Stefanie" w:date="2023-09-25T14:37:00Z"/>
                <w:moveFrom w:id="1155" w:author="Lane, Stefanie" w:date="2023-09-19T18:21:00Z"/>
              </w:rPr>
            </w:pPr>
            <w:moveFrom w:id="1156" w:author="Lane, Stefanie" w:date="2023-09-19T18:21:00Z">
              <w:del w:id="1157" w:author="Lane, Stefanie" w:date="2023-09-25T14:37:00Z">
                <w:r w:rsidRPr="00A12125" w:rsidDel="00386A2F">
                  <w:delText>82</w:delText>
                </w:r>
              </w:del>
            </w:moveFrom>
          </w:p>
        </w:tc>
        <w:tc>
          <w:tcPr>
            <w:tcW w:w="700" w:type="dxa"/>
            <w:tcBorders>
              <w:top w:val="nil"/>
              <w:left w:val="nil"/>
              <w:bottom w:val="nil"/>
              <w:right w:val="nil"/>
            </w:tcBorders>
            <w:shd w:val="clear" w:color="auto" w:fill="auto"/>
            <w:noWrap/>
            <w:vAlign w:val="bottom"/>
            <w:hideMark/>
          </w:tcPr>
          <w:p w14:paraId="41D61E04" w14:textId="5BA849C3" w:rsidR="00A12125" w:rsidRPr="00A12125" w:rsidDel="00386A2F" w:rsidRDefault="00A12125" w:rsidP="00A12125">
            <w:pPr>
              <w:rPr>
                <w:del w:id="1158" w:author="Lane, Stefanie" w:date="2023-09-25T14:37:00Z"/>
                <w:moveFrom w:id="1159" w:author="Lane, Stefanie" w:date="2023-09-19T18:21:00Z"/>
              </w:rPr>
            </w:pPr>
            <w:moveFrom w:id="1160" w:author="Lane, Stefanie" w:date="2023-09-19T18:21:00Z">
              <w:del w:id="1161"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4E4A4AE8" w14:textId="6222967A" w:rsidR="00A12125" w:rsidRPr="00A12125" w:rsidDel="00386A2F" w:rsidRDefault="00A12125" w:rsidP="00A12125">
            <w:pPr>
              <w:rPr>
                <w:del w:id="1162" w:author="Lane, Stefanie" w:date="2023-09-25T14:37:00Z"/>
                <w:moveFrom w:id="1163"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19647C3E" w:rsidR="00A12125" w:rsidRPr="00A12125" w:rsidDel="00386A2F" w:rsidRDefault="00A12125" w:rsidP="00A12125">
            <w:pPr>
              <w:rPr>
                <w:del w:id="1164" w:author="Lane, Stefanie" w:date="2023-09-25T14:37:00Z"/>
                <w:moveFrom w:id="1165" w:author="Lane, Stefanie" w:date="2023-09-19T18:21:00Z"/>
              </w:rPr>
            </w:pPr>
            <w:moveFrom w:id="1166" w:author="Lane, Stefanie" w:date="2023-09-19T18:21:00Z">
              <w:del w:id="1167" w:author="Lane, Stefanie" w:date="2023-09-25T14:37:00Z">
                <w:r w:rsidRPr="00A12125" w:rsidDel="00386A2F">
                  <w:delText>9.6</w:delText>
                </w:r>
              </w:del>
            </w:moveFrom>
          </w:p>
        </w:tc>
        <w:tc>
          <w:tcPr>
            <w:tcW w:w="800" w:type="dxa"/>
            <w:tcBorders>
              <w:top w:val="nil"/>
              <w:left w:val="nil"/>
              <w:bottom w:val="nil"/>
              <w:right w:val="nil"/>
            </w:tcBorders>
            <w:shd w:val="clear" w:color="auto" w:fill="auto"/>
            <w:noWrap/>
            <w:vAlign w:val="bottom"/>
            <w:hideMark/>
          </w:tcPr>
          <w:p w14:paraId="13469CC2" w14:textId="5C4BAFD9" w:rsidR="00A12125" w:rsidRPr="00A12125" w:rsidDel="00386A2F" w:rsidRDefault="00A12125" w:rsidP="00A12125">
            <w:pPr>
              <w:rPr>
                <w:del w:id="1168" w:author="Lane, Stefanie" w:date="2023-09-25T14:37:00Z"/>
                <w:moveFrom w:id="1169" w:author="Lane, Stefanie" w:date="2023-09-19T18:21:00Z"/>
              </w:rPr>
            </w:pPr>
            <w:moveFrom w:id="1170" w:author="Lane, Stefanie" w:date="2023-09-19T18:21:00Z">
              <w:del w:id="1171" w:author="Lane, Stefanie" w:date="2023-09-25T14:37:00Z">
                <w:r w:rsidRPr="00A12125" w:rsidDel="00386A2F">
                  <w:delText>3.3</w:delText>
                </w:r>
              </w:del>
            </w:moveFrom>
          </w:p>
        </w:tc>
        <w:tc>
          <w:tcPr>
            <w:tcW w:w="800" w:type="dxa"/>
            <w:tcBorders>
              <w:top w:val="nil"/>
              <w:left w:val="nil"/>
              <w:bottom w:val="nil"/>
              <w:right w:val="nil"/>
            </w:tcBorders>
            <w:shd w:val="clear" w:color="auto" w:fill="auto"/>
            <w:noWrap/>
            <w:vAlign w:val="bottom"/>
            <w:hideMark/>
          </w:tcPr>
          <w:p w14:paraId="16F86B23" w14:textId="208B35C5" w:rsidR="00A12125" w:rsidRPr="00A12125" w:rsidDel="00386A2F" w:rsidRDefault="00A12125" w:rsidP="00A12125">
            <w:pPr>
              <w:rPr>
                <w:del w:id="1172" w:author="Lane, Stefanie" w:date="2023-09-25T14:37:00Z"/>
                <w:moveFrom w:id="1173" w:author="Lane, Stefanie" w:date="2023-09-19T18:21:00Z"/>
              </w:rPr>
            </w:pPr>
            <w:moveFrom w:id="1174" w:author="Lane, Stefanie" w:date="2023-09-19T18:21:00Z">
              <w:del w:id="1175" w:author="Lane, Stefanie" w:date="2023-09-25T14:37:00Z">
                <w:r w:rsidRPr="00A12125" w:rsidDel="00386A2F">
                  <w:delText>4.7</w:delText>
                </w:r>
              </w:del>
            </w:moveFrom>
          </w:p>
        </w:tc>
      </w:tr>
      <w:tr w:rsidR="00A12125" w:rsidRPr="00A12125" w:rsidDel="00386A2F" w14:paraId="5A71298E" w14:textId="5F60E9E7" w:rsidTr="00405320">
        <w:trPr>
          <w:trHeight w:val="290"/>
          <w:jc w:val="center"/>
          <w:del w:id="117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6A4EED07" w:rsidR="00A12125" w:rsidRPr="00A12125" w:rsidDel="00386A2F" w:rsidRDefault="00A12125" w:rsidP="00A12125">
            <w:pPr>
              <w:rPr>
                <w:del w:id="1177" w:author="Lane, Stefanie" w:date="2023-09-25T14:37:00Z"/>
                <w:moveFrom w:id="1178" w:author="Lane, Stefanie" w:date="2023-09-19T18:21:00Z"/>
              </w:rPr>
            </w:pPr>
            <w:moveFrom w:id="1179" w:author="Lane, Stefanie" w:date="2023-09-19T18:21:00Z">
              <w:del w:id="1180"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20992EB" w14:textId="1364B46D" w:rsidR="00A12125" w:rsidRPr="00A12125" w:rsidDel="00386A2F" w:rsidRDefault="00A12125" w:rsidP="00A12125">
            <w:pPr>
              <w:rPr>
                <w:del w:id="1181" w:author="Lane, Stefanie" w:date="2023-09-25T14:37:00Z"/>
                <w:moveFrom w:id="1182" w:author="Lane, Stefanie" w:date="2023-09-19T18:21:00Z"/>
              </w:rPr>
            </w:pPr>
            <w:moveFrom w:id="1183" w:author="Lane, Stefanie" w:date="2023-09-19T18:21:00Z">
              <w:del w:id="1184" w:author="Lane, Stefanie" w:date="2023-09-25T14:37:00Z">
                <w:r w:rsidRPr="00A12125" w:rsidDel="00386A2F">
                  <w:delText>74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244BB38A" w:rsidR="00A12125" w:rsidRPr="00A12125" w:rsidDel="00386A2F" w:rsidRDefault="00A12125" w:rsidP="00A12125">
            <w:pPr>
              <w:rPr>
                <w:del w:id="1185" w:author="Lane, Stefanie" w:date="2023-09-25T14:37:00Z"/>
                <w:moveFrom w:id="1186" w:author="Lane, Stefanie" w:date="2023-09-19T18:21:00Z"/>
              </w:rPr>
            </w:pPr>
            <w:moveFrom w:id="1187" w:author="Lane, Stefanie" w:date="2023-09-19T18:21:00Z">
              <w:del w:id="1188" w:author="Lane, Stefanie" w:date="2023-09-25T14:37:00Z">
                <w:r w:rsidRPr="00A12125" w:rsidDel="00386A2F">
                  <w:delText>44</w:delText>
                </w:r>
              </w:del>
            </w:moveFrom>
          </w:p>
        </w:tc>
        <w:tc>
          <w:tcPr>
            <w:tcW w:w="300" w:type="dxa"/>
            <w:tcBorders>
              <w:top w:val="nil"/>
              <w:left w:val="nil"/>
              <w:bottom w:val="nil"/>
              <w:right w:val="nil"/>
            </w:tcBorders>
            <w:shd w:val="clear" w:color="auto" w:fill="auto"/>
            <w:noWrap/>
            <w:vAlign w:val="bottom"/>
            <w:hideMark/>
          </w:tcPr>
          <w:p w14:paraId="408ADB69" w14:textId="0733823D" w:rsidR="00A12125" w:rsidRPr="00A12125" w:rsidDel="00386A2F" w:rsidRDefault="00A12125" w:rsidP="00A12125">
            <w:pPr>
              <w:rPr>
                <w:del w:id="1189" w:author="Lane, Stefanie" w:date="2023-09-25T14:37:00Z"/>
                <w:moveFrom w:id="119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5BE251F7" w:rsidR="00A12125" w:rsidRPr="00A12125" w:rsidDel="00386A2F" w:rsidRDefault="00A12125" w:rsidP="00A12125">
            <w:pPr>
              <w:rPr>
                <w:del w:id="1191" w:author="Lane, Stefanie" w:date="2023-09-25T14:37:00Z"/>
                <w:moveFrom w:id="1192" w:author="Lane, Stefanie" w:date="2023-09-19T18:21:00Z"/>
              </w:rPr>
            </w:pPr>
            <w:moveFrom w:id="1193" w:author="Lane, Stefanie" w:date="2023-09-19T18:21:00Z">
              <w:del w:id="1194" w:author="Lane, Stefanie" w:date="2023-09-25T14:37:00Z">
                <w:r w:rsidRPr="00A12125" w:rsidDel="00386A2F">
                  <w:delText>9.4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0CC33242" w:rsidR="00A12125" w:rsidRPr="00A12125" w:rsidDel="00386A2F" w:rsidRDefault="00A12125" w:rsidP="00A12125">
            <w:pPr>
              <w:rPr>
                <w:del w:id="1195" w:author="Lane, Stefanie" w:date="2023-09-25T14:37:00Z"/>
                <w:moveFrom w:id="1196" w:author="Lane, Stefanie" w:date="2023-09-19T18:21:00Z"/>
              </w:rPr>
            </w:pPr>
            <w:moveFrom w:id="1197" w:author="Lane, Stefanie" w:date="2023-09-19T18:21:00Z">
              <w:del w:id="1198" w:author="Lane, Stefanie" w:date="2023-09-25T14:37:00Z">
                <w:r w:rsidRPr="00A12125" w:rsidDel="00386A2F">
                  <w:delText>3.0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B9BB44E" w:rsidR="00A12125" w:rsidRPr="00A12125" w:rsidDel="00386A2F" w:rsidRDefault="00A12125" w:rsidP="00A12125">
            <w:pPr>
              <w:rPr>
                <w:del w:id="1199" w:author="Lane, Stefanie" w:date="2023-09-25T14:37:00Z"/>
                <w:moveFrom w:id="1200" w:author="Lane, Stefanie" w:date="2023-09-19T18:21:00Z"/>
              </w:rPr>
            </w:pPr>
            <w:moveFrom w:id="1201" w:author="Lane, Stefanie" w:date="2023-09-19T18:21:00Z">
              <w:del w:id="1202" w:author="Lane, Stefanie" w:date="2023-09-25T14:37:00Z">
                <w:r w:rsidRPr="00A12125" w:rsidDel="00386A2F">
                  <w:delText>4.7</w:delText>
                </w:r>
              </w:del>
            </w:moveFrom>
          </w:p>
        </w:tc>
      </w:tr>
      <w:moveFromRangeEnd w:id="724"/>
    </w:tbl>
    <w:p w14:paraId="148443DA" w14:textId="604A1FD6" w:rsidR="001A5B3B" w:rsidDel="009A267A" w:rsidRDefault="001A5B3B">
      <w:pPr>
        <w:rPr>
          <w:del w:id="1203" w:author="Lane, Stefanie" w:date="2023-09-19T18:20:00Z"/>
          <w:iCs/>
          <w:color w:val="44546A" w:themeColor="text2"/>
          <w:sz w:val="18"/>
          <w:szCs w:val="18"/>
        </w:rPr>
      </w:pPr>
    </w:p>
    <w:p w14:paraId="3AFB14A1" w14:textId="3F8D2F23" w:rsidR="00E73F06" w:rsidDel="00695C76" w:rsidRDefault="002B358C">
      <w:pPr>
        <w:rPr>
          <w:del w:id="1204" w:author="Lane, Stefanie" w:date="2023-09-19T18:30:00Z"/>
        </w:rPr>
      </w:pPr>
      <w:r>
        <w:rPr>
          <w:b/>
        </w:rPr>
        <w:t xml:space="preserve">Table </w:t>
      </w:r>
      <w:commentRangeStart w:id="1205"/>
      <w:del w:id="1206" w:author="Lane, Stefanie" w:date="2023-09-19T18:27:00Z">
        <w:r w:rsidDel="00564893">
          <w:rPr>
            <w:b/>
          </w:rPr>
          <w:delText>2</w:delText>
        </w:r>
      </w:del>
      <w:ins w:id="1207" w:author="Lane, Stefanie" w:date="2023-09-19T18:27:00Z">
        <w:r w:rsidR="00564893">
          <w:rPr>
            <w:b/>
          </w:rPr>
          <w:t>1</w:t>
        </w:r>
      </w:ins>
      <w:commentRangeEnd w:id="1205"/>
      <w:r w:rsidR="00E248BE">
        <w:rPr>
          <w:rStyle w:val="CommentReference"/>
        </w:rPr>
        <w:commentReference w:id="1205"/>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w:t>
      </w:r>
      <w:commentRangeStart w:id="1208"/>
      <w:r w:rsidRPr="002B358C">
        <w:t>05</w:t>
      </w:r>
      <w:commentRangeEnd w:id="1208"/>
      <w:r w:rsidR="003D67ED">
        <w:rPr>
          <w:rStyle w:val="CommentReference"/>
        </w:rPr>
        <w:commentReference w:id="1208"/>
      </w:r>
      <w:del w:id="1209" w:author="Lane, Stefanie" w:date="2023-09-19T18:30:00Z">
        <w:r w:rsidR="00530C3C" w:rsidDel="00695C76">
          <w:fldChar w:fldCharType="begin"/>
        </w:r>
        <w:r w:rsidR="00530C3C" w:rsidDel="00695C76">
          <w:delInstrText xml:space="preserve"> LINK </w:delInstrText>
        </w:r>
      </w:del>
      <w:r w:rsidR="00EE2F60">
        <w:instrText xml:space="preserve">Excel.Sheet.12 https://ubcca-my.sharepoint.com/personal/stefanie_lane_ubc_ca/Documents/Documents/Dissertation/CommunityStability/tables.xlsx Indic_noIndVal!R4C1:R28C9 </w:instrText>
      </w:r>
      <w:del w:id="1210" w:author="Lane, Stefanie" w:date="2023-09-19T18:30:00Z">
        <w:r w:rsidR="00530C3C" w:rsidDel="00695C76">
          <w:delInstrText xml:space="preserve">\a \f 4 \h </w:delInstrText>
        </w:r>
        <w:r w:rsidR="00B07913" w:rsidDel="00695C76">
          <w:delInstrText xml:space="preserve"> \* MERGEFORMAT </w:delInstrText>
        </w:r>
        <w:r w:rsidR="00530C3C" w:rsidDel="00695C76">
          <w:fldChar w:fldCharType="separate"/>
        </w:r>
      </w:del>
    </w:p>
    <w:p w14:paraId="3FA123BD" w14:textId="4FCEC1F8" w:rsidR="00000489" w:rsidDel="00E73F06" w:rsidRDefault="00000489">
      <w:pPr>
        <w:rPr>
          <w:del w:id="1211" w:author="Lane, Stefanie" w:date="2023-09-18T11:10:00Z"/>
        </w:rPr>
      </w:pPr>
    </w:p>
    <w:p w14:paraId="00016540" w14:textId="79E7CF16" w:rsidR="00936667" w:rsidDel="00000489" w:rsidRDefault="00936667">
      <w:pPr>
        <w:rPr>
          <w:del w:id="1212" w:author="Lane, Stefanie" w:date="2023-09-14T10:04:00Z"/>
        </w:rPr>
      </w:pPr>
    </w:p>
    <w:p w14:paraId="6C55338B" w14:textId="78C58C2C" w:rsidR="006C521A" w:rsidDel="00936667" w:rsidRDefault="006C521A">
      <w:pPr>
        <w:rPr>
          <w:del w:id="1213" w:author="Lane, Stefanie" w:date="2023-09-13T11:07:00Z"/>
        </w:rPr>
      </w:pPr>
    </w:p>
    <w:p w14:paraId="73375A13" w14:textId="56380BC7" w:rsidR="0015409D" w:rsidDel="006C521A" w:rsidRDefault="0015409D">
      <w:pPr>
        <w:rPr>
          <w:del w:id="1214" w:author="Lane, Stefanie" w:date="2023-09-11T17:14:00Z"/>
        </w:rPr>
      </w:pPr>
    </w:p>
    <w:p w14:paraId="00E34BEF" w14:textId="396AFE9C" w:rsidR="00B0159B" w:rsidDel="0015409D" w:rsidRDefault="00B0159B">
      <w:pPr>
        <w:rPr>
          <w:del w:id="1215" w:author="Lane, Stefanie" w:date="2023-09-07T11:18:00Z"/>
        </w:rPr>
      </w:pPr>
    </w:p>
    <w:p w14:paraId="345949D6" w14:textId="1102091E" w:rsidR="0074456C" w:rsidDel="00B0159B" w:rsidRDefault="0074456C">
      <w:pPr>
        <w:rPr>
          <w:del w:id="1216" w:author="Lane, Stefanie" w:date="2023-09-04T11:49:00Z"/>
        </w:rPr>
      </w:pPr>
    </w:p>
    <w:p w14:paraId="084B729C" w14:textId="0A5ED836" w:rsidR="00BB5BE2" w:rsidDel="0074456C" w:rsidRDefault="00BB5BE2">
      <w:pPr>
        <w:rPr>
          <w:del w:id="1217" w:author="Lane, Stefanie" w:date="2023-08-17T17:29:00Z"/>
        </w:rPr>
      </w:pPr>
    </w:p>
    <w:p w14:paraId="71DD4592" w14:textId="12F518DC" w:rsidR="003516CD" w:rsidDel="00BB5BE2" w:rsidRDefault="003516CD">
      <w:pPr>
        <w:rPr>
          <w:del w:id="1218" w:author="Lane, Stefanie" w:date="2023-08-10T16:47:00Z"/>
        </w:rPr>
      </w:pPr>
    </w:p>
    <w:p w14:paraId="06033172" w14:textId="43B304E4" w:rsidR="00C51C7D" w:rsidDel="003516CD" w:rsidRDefault="00C51C7D">
      <w:pPr>
        <w:rPr>
          <w:del w:id="1219" w:author="Lane, Stefanie" w:date="2023-08-02T17:30:00Z"/>
        </w:rPr>
      </w:pPr>
    </w:p>
    <w:p w14:paraId="36A7F6D2" w14:textId="0FA09611" w:rsidR="002605CE" w:rsidDel="00C51C7D" w:rsidRDefault="002605CE">
      <w:pPr>
        <w:rPr>
          <w:del w:id="1220" w:author="Lane, Stefanie" w:date="2023-07-26T11:06:00Z"/>
        </w:rPr>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1221"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pPr>
              <w:rPr>
                <w:del w:id="1222" w:author="Lane, Stefanie" w:date="2023-07-26T11:06:00Z"/>
                <w:rFonts w:ascii="Calibri" w:eastAsia="Times New Roman" w:hAnsi="Calibri" w:cs="Calibri"/>
                <w:color w:val="000000"/>
                <w:sz w:val="20"/>
                <w:szCs w:val="20"/>
              </w:rPr>
              <w:pPrChange w:id="1223" w:author="Lane, Stefanie" w:date="2023-09-19T18:30:00Z">
                <w:pPr>
                  <w:spacing w:after="0" w:line="240" w:lineRule="auto"/>
                  <w:jc w:val="center"/>
                </w:pPr>
              </w:pPrChange>
            </w:pPr>
            <w:del w:id="1224"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pPr>
              <w:rPr>
                <w:del w:id="1225" w:author="Lane, Stefanie" w:date="2023-07-26T11:06:00Z"/>
                <w:rFonts w:ascii="Calibri" w:eastAsia="Times New Roman" w:hAnsi="Calibri" w:cs="Calibri"/>
                <w:b/>
                <w:bCs/>
                <w:color w:val="000000"/>
                <w:sz w:val="20"/>
                <w:szCs w:val="20"/>
              </w:rPr>
              <w:pPrChange w:id="1226" w:author="Lane, Stefanie" w:date="2023-09-19T18:30:00Z">
                <w:pPr>
                  <w:spacing w:after="0" w:line="240" w:lineRule="auto"/>
                  <w:jc w:val="center"/>
                </w:pPr>
              </w:pPrChange>
            </w:pPr>
            <w:del w:id="1227"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pPr>
              <w:rPr>
                <w:del w:id="1228" w:author="Lane, Stefanie" w:date="2023-07-26T11:06:00Z"/>
                <w:rFonts w:ascii="Calibri" w:eastAsia="Times New Roman" w:hAnsi="Calibri" w:cs="Calibri"/>
                <w:b/>
                <w:bCs/>
                <w:color w:val="000000"/>
                <w:sz w:val="20"/>
                <w:szCs w:val="20"/>
              </w:rPr>
              <w:pPrChange w:id="1229"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pPr>
              <w:rPr>
                <w:del w:id="1230" w:author="Lane, Stefanie" w:date="2023-07-26T11:06:00Z"/>
                <w:rFonts w:ascii="Calibri" w:eastAsia="Times New Roman" w:hAnsi="Calibri" w:cs="Calibri"/>
                <w:b/>
                <w:bCs/>
                <w:color w:val="000000"/>
                <w:sz w:val="20"/>
                <w:szCs w:val="20"/>
              </w:rPr>
              <w:pPrChange w:id="1231" w:author="Lane, Stefanie" w:date="2023-09-19T18:30:00Z">
                <w:pPr>
                  <w:spacing w:after="0" w:line="240" w:lineRule="auto"/>
                  <w:jc w:val="center"/>
                </w:pPr>
              </w:pPrChange>
            </w:pPr>
            <w:del w:id="1232"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pPr>
              <w:rPr>
                <w:del w:id="1233" w:author="Lane, Stefanie" w:date="2023-07-26T11:06:00Z"/>
                <w:rFonts w:ascii="Calibri" w:eastAsia="Times New Roman" w:hAnsi="Calibri" w:cs="Calibri"/>
                <w:b/>
                <w:bCs/>
                <w:color w:val="000000"/>
                <w:sz w:val="20"/>
                <w:szCs w:val="20"/>
              </w:rPr>
              <w:pPrChange w:id="1234"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pPr>
              <w:rPr>
                <w:del w:id="1235" w:author="Lane, Stefanie" w:date="2023-07-26T11:06:00Z"/>
                <w:rFonts w:ascii="Calibri" w:eastAsia="Times New Roman" w:hAnsi="Calibri" w:cs="Calibri"/>
                <w:b/>
                <w:bCs/>
                <w:color w:val="000000"/>
                <w:sz w:val="20"/>
                <w:szCs w:val="20"/>
              </w:rPr>
              <w:pPrChange w:id="1236" w:author="Lane, Stefanie" w:date="2023-09-19T18:30:00Z">
                <w:pPr>
                  <w:spacing w:after="0" w:line="240" w:lineRule="auto"/>
                  <w:jc w:val="center"/>
                </w:pPr>
              </w:pPrChange>
            </w:pPr>
            <w:del w:id="1237"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1238"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pPr>
              <w:rPr>
                <w:del w:id="1239" w:author="Lane, Stefanie" w:date="2023-07-26T11:06:00Z"/>
                <w:rFonts w:ascii="Calibri" w:eastAsia="Times New Roman" w:hAnsi="Calibri" w:cs="Calibri"/>
                <w:color w:val="000000"/>
                <w:sz w:val="20"/>
                <w:szCs w:val="20"/>
              </w:rPr>
              <w:pPrChange w:id="1240" w:author="Lane, Stefanie" w:date="2023-09-19T18:30:00Z">
                <w:pPr>
                  <w:spacing w:after="0" w:line="240" w:lineRule="auto"/>
                  <w:jc w:val="center"/>
                </w:pPr>
              </w:pPrChange>
            </w:pPr>
            <w:del w:id="1241"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pPr>
              <w:rPr>
                <w:del w:id="1242" w:author="Lane, Stefanie" w:date="2023-07-26T11:06:00Z"/>
                <w:rFonts w:ascii="Calibri" w:eastAsia="Times New Roman" w:hAnsi="Calibri" w:cs="Calibri"/>
                <w:color w:val="000000"/>
                <w:sz w:val="20"/>
                <w:szCs w:val="20"/>
              </w:rPr>
              <w:pPrChange w:id="1243" w:author="Lane, Stefanie" w:date="2023-09-19T18:30:00Z">
                <w:pPr>
                  <w:spacing w:after="0" w:line="240" w:lineRule="auto"/>
                  <w:jc w:val="center"/>
                </w:pPr>
              </w:pPrChange>
            </w:pPr>
            <w:del w:id="1244"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pPr>
              <w:rPr>
                <w:del w:id="1245" w:author="Lane, Stefanie" w:date="2023-07-26T11:06:00Z"/>
                <w:rFonts w:ascii="Calibri" w:eastAsia="Times New Roman" w:hAnsi="Calibri" w:cs="Calibri"/>
                <w:color w:val="000000"/>
                <w:sz w:val="20"/>
                <w:szCs w:val="20"/>
              </w:rPr>
              <w:pPrChange w:id="1246" w:author="Lane, Stefanie" w:date="2023-09-19T18:30:00Z">
                <w:pPr>
                  <w:spacing w:after="0" w:line="240" w:lineRule="auto"/>
                  <w:jc w:val="center"/>
                </w:pPr>
              </w:pPrChange>
            </w:pPr>
            <w:del w:id="1247"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pPr>
              <w:rPr>
                <w:del w:id="1248" w:author="Lane, Stefanie" w:date="2023-07-26T11:06:00Z"/>
                <w:rFonts w:ascii="Calibri" w:eastAsia="Times New Roman" w:hAnsi="Calibri" w:cs="Calibri"/>
                <w:color w:val="000000"/>
                <w:sz w:val="20"/>
                <w:szCs w:val="20"/>
              </w:rPr>
              <w:pPrChange w:id="1249"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pPr>
              <w:rPr>
                <w:del w:id="1250" w:author="Lane, Stefanie" w:date="2023-07-26T11:06:00Z"/>
                <w:rFonts w:ascii="Calibri" w:eastAsia="Times New Roman" w:hAnsi="Calibri" w:cs="Calibri"/>
                <w:color w:val="000000"/>
                <w:sz w:val="20"/>
                <w:szCs w:val="20"/>
              </w:rPr>
              <w:pPrChange w:id="1251" w:author="Lane, Stefanie" w:date="2023-09-19T18:30:00Z">
                <w:pPr>
                  <w:spacing w:after="0" w:line="240" w:lineRule="auto"/>
                  <w:jc w:val="center"/>
                </w:pPr>
              </w:pPrChange>
            </w:pPr>
            <w:del w:id="1252"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pPr>
              <w:rPr>
                <w:del w:id="1253" w:author="Lane, Stefanie" w:date="2023-07-26T11:06:00Z"/>
                <w:rFonts w:ascii="Calibri" w:eastAsia="Times New Roman" w:hAnsi="Calibri" w:cs="Calibri"/>
                <w:color w:val="000000"/>
                <w:sz w:val="20"/>
                <w:szCs w:val="20"/>
              </w:rPr>
              <w:pPrChange w:id="1254" w:author="Lane, Stefanie" w:date="2023-09-19T18:30:00Z">
                <w:pPr>
                  <w:spacing w:after="0" w:line="240" w:lineRule="auto"/>
                  <w:jc w:val="center"/>
                </w:pPr>
              </w:pPrChange>
            </w:pPr>
            <w:del w:id="1255"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pPr>
              <w:rPr>
                <w:del w:id="1256" w:author="Lane, Stefanie" w:date="2023-07-26T11:06:00Z"/>
                <w:rFonts w:ascii="Calibri" w:eastAsia="Times New Roman" w:hAnsi="Calibri" w:cs="Calibri"/>
                <w:color w:val="000000"/>
                <w:sz w:val="20"/>
                <w:szCs w:val="20"/>
              </w:rPr>
              <w:pPrChange w:id="1257"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pPr>
              <w:rPr>
                <w:del w:id="1258" w:author="Lane, Stefanie" w:date="2023-07-26T11:06:00Z"/>
                <w:rFonts w:ascii="Calibri" w:eastAsia="Times New Roman" w:hAnsi="Calibri" w:cs="Calibri"/>
                <w:color w:val="000000"/>
                <w:sz w:val="20"/>
                <w:szCs w:val="20"/>
              </w:rPr>
              <w:pPrChange w:id="1259" w:author="Lane, Stefanie" w:date="2023-09-19T18:30:00Z">
                <w:pPr>
                  <w:spacing w:after="0" w:line="240" w:lineRule="auto"/>
                  <w:jc w:val="center"/>
                </w:pPr>
              </w:pPrChange>
            </w:pPr>
            <w:del w:id="1260"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pPr>
              <w:rPr>
                <w:del w:id="1261" w:author="Lane, Stefanie" w:date="2023-07-26T11:06:00Z"/>
                <w:rFonts w:ascii="Calibri" w:eastAsia="Times New Roman" w:hAnsi="Calibri" w:cs="Calibri"/>
                <w:color w:val="000000"/>
                <w:sz w:val="20"/>
                <w:szCs w:val="20"/>
              </w:rPr>
              <w:pPrChange w:id="1262" w:author="Lane, Stefanie" w:date="2023-09-19T18:30:00Z">
                <w:pPr>
                  <w:spacing w:after="0" w:line="240" w:lineRule="auto"/>
                  <w:jc w:val="center"/>
                </w:pPr>
              </w:pPrChange>
            </w:pPr>
            <w:del w:id="1263"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1264"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pPr>
              <w:rPr>
                <w:del w:id="1265" w:author="Lane, Stefanie" w:date="2023-07-26T11:06:00Z"/>
                <w:rFonts w:ascii="Calibri" w:eastAsia="Times New Roman" w:hAnsi="Calibri" w:cs="Calibri"/>
                <w:color w:val="000000"/>
                <w:sz w:val="20"/>
                <w:szCs w:val="20"/>
              </w:rPr>
              <w:pPrChange w:id="126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pPr>
              <w:rPr>
                <w:del w:id="1267" w:author="Lane, Stefanie" w:date="2023-07-26T11:06:00Z"/>
                <w:rFonts w:ascii="Times New Roman" w:eastAsia="Times New Roman" w:hAnsi="Times New Roman" w:cs="Times New Roman"/>
                <w:sz w:val="20"/>
                <w:szCs w:val="20"/>
              </w:rPr>
              <w:pPrChange w:id="126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pPr>
              <w:rPr>
                <w:del w:id="1269" w:author="Lane, Stefanie" w:date="2023-07-26T11:06:00Z"/>
                <w:rFonts w:ascii="Times New Roman" w:eastAsia="Times New Roman" w:hAnsi="Times New Roman" w:cs="Times New Roman"/>
                <w:sz w:val="20"/>
                <w:szCs w:val="20"/>
              </w:rPr>
              <w:pPrChange w:id="127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pPr>
              <w:rPr>
                <w:del w:id="1271" w:author="Lane, Stefanie" w:date="2023-07-26T11:06:00Z"/>
                <w:rFonts w:ascii="Times New Roman" w:eastAsia="Times New Roman" w:hAnsi="Times New Roman" w:cs="Times New Roman"/>
                <w:sz w:val="20"/>
                <w:szCs w:val="20"/>
              </w:rPr>
              <w:pPrChange w:id="127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pPr>
              <w:rPr>
                <w:del w:id="1273" w:author="Lane, Stefanie" w:date="2023-07-26T11:06:00Z"/>
                <w:rFonts w:ascii="Times New Roman" w:eastAsia="Times New Roman" w:hAnsi="Times New Roman" w:cs="Times New Roman"/>
                <w:sz w:val="20"/>
                <w:szCs w:val="20"/>
              </w:rPr>
              <w:pPrChange w:id="127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pPr>
              <w:rPr>
                <w:del w:id="1275" w:author="Lane, Stefanie" w:date="2023-07-26T11:06:00Z"/>
                <w:rFonts w:ascii="Times New Roman" w:eastAsia="Times New Roman" w:hAnsi="Times New Roman" w:cs="Times New Roman"/>
                <w:sz w:val="20"/>
                <w:szCs w:val="20"/>
              </w:rPr>
              <w:pPrChange w:id="127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pPr>
              <w:rPr>
                <w:del w:id="1277" w:author="Lane, Stefanie" w:date="2023-07-26T11:06:00Z"/>
                <w:rFonts w:ascii="Times New Roman" w:eastAsia="Times New Roman" w:hAnsi="Times New Roman" w:cs="Times New Roman"/>
                <w:sz w:val="20"/>
                <w:szCs w:val="20"/>
              </w:rPr>
              <w:pPrChange w:id="127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pPr>
              <w:rPr>
                <w:del w:id="1279" w:author="Lane, Stefanie" w:date="2023-07-26T11:06:00Z"/>
                <w:rFonts w:ascii="Times New Roman" w:eastAsia="Times New Roman" w:hAnsi="Times New Roman" w:cs="Times New Roman"/>
                <w:sz w:val="20"/>
                <w:szCs w:val="20"/>
              </w:rPr>
              <w:pPrChange w:id="128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pPr>
              <w:rPr>
                <w:del w:id="1281" w:author="Lane, Stefanie" w:date="2023-07-26T11:06:00Z"/>
                <w:rFonts w:ascii="Times New Roman" w:eastAsia="Times New Roman" w:hAnsi="Times New Roman" w:cs="Times New Roman"/>
                <w:sz w:val="20"/>
                <w:szCs w:val="20"/>
              </w:rPr>
              <w:pPrChange w:id="1282" w:author="Lane, Stefanie" w:date="2023-09-19T18:30:00Z">
                <w:pPr>
                  <w:spacing w:after="0" w:line="240" w:lineRule="auto"/>
                </w:pPr>
              </w:pPrChange>
            </w:pPr>
          </w:p>
        </w:tc>
      </w:tr>
      <w:tr w:rsidR="002605CE" w:rsidRPr="002605CE" w:rsidDel="00C51C7D" w14:paraId="7FFF5202" w14:textId="77777777" w:rsidTr="002605CE">
        <w:trPr>
          <w:divId w:val="39592375"/>
          <w:trHeight w:val="260"/>
          <w:del w:id="128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pPr>
              <w:rPr>
                <w:del w:id="1284" w:author="Lane, Stefanie" w:date="2023-07-26T11:06:00Z"/>
                <w:rFonts w:ascii="Calibri" w:eastAsia="Times New Roman" w:hAnsi="Calibri" w:cs="Calibri"/>
                <w:color w:val="000000"/>
                <w:sz w:val="20"/>
                <w:szCs w:val="20"/>
              </w:rPr>
              <w:pPrChange w:id="1285" w:author="Lane, Stefanie" w:date="2023-09-19T18:30:00Z">
                <w:pPr>
                  <w:spacing w:after="0" w:line="240" w:lineRule="auto"/>
                  <w:jc w:val="center"/>
                </w:pPr>
              </w:pPrChange>
            </w:pPr>
            <w:del w:id="1286"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pPr>
              <w:rPr>
                <w:del w:id="1287" w:author="Lane, Stefanie" w:date="2023-07-26T11:06:00Z"/>
                <w:rFonts w:ascii="Calibri" w:eastAsia="Times New Roman" w:hAnsi="Calibri" w:cs="Calibri"/>
                <w:i/>
                <w:iCs/>
                <w:color w:val="000000"/>
                <w:sz w:val="20"/>
                <w:szCs w:val="20"/>
              </w:rPr>
              <w:pPrChange w:id="1288" w:author="Lane, Stefanie" w:date="2023-09-19T18:30:00Z">
                <w:pPr>
                  <w:spacing w:after="0" w:line="240" w:lineRule="auto"/>
                </w:pPr>
              </w:pPrChange>
            </w:pPr>
            <w:del w:id="1289"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pPr>
              <w:rPr>
                <w:del w:id="1290" w:author="Lane, Stefanie" w:date="2023-07-26T11:06:00Z"/>
                <w:rFonts w:ascii="Calibri" w:eastAsia="Times New Roman" w:hAnsi="Calibri" w:cs="Calibri"/>
                <w:color w:val="000000"/>
                <w:sz w:val="20"/>
                <w:szCs w:val="20"/>
              </w:rPr>
              <w:pPrChange w:id="1291" w:author="Lane, Stefanie" w:date="2023-09-19T18:30:00Z">
                <w:pPr>
                  <w:spacing w:after="0" w:line="240" w:lineRule="auto"/>
                  <w:jc w:val="center"/>
                </w:pPr>
              </w:pPrChange>
            </w:pPr>
            <w:del w:id="129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pPr>
              <w:rPr>
                <w:del w:id="1293" w:author="Lane, Stefanie" w:date="2023-07-26T11:06:00Z"/>
                <w:rFonts w:ascii="Calibri" w:eastAsia="Times New Roman" w:hAnsi="Calibri" w:cs="Calibri"/>
                <w:color w:val="000000"/>
                <w:sz w:val="20"/>
                <w:szCs w:val="20"/>
              </w:rPr>
              <w:pPrChange w:id="1294" w:author="Lane, Stefanie" w:date="2023-09-19T18:30:00Z">
                <w:pPr>
                  <w:spacing w:after="0" w:line="240" w:lineRule="auto"/>
                </w:pPr>
              </w:pPrChange>
            </w:pPr>
            <w:del w:id="129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pPr>
              <w:rPr>
                <w:del w:id="1296" w:author="Lane, Stefanie" w:date="2023-07-26T11:06:00Z"/>
                <w:rFonts w:ascii="Calibri" w:eastAsia="Times New Roman" w:hAnsi="Calibri" w:cs="Calibri"/>
                <w:i/>
                <w:iCs/>
                <w:color w:val="000000"/>
                <w:sz w:val="20"/>
                <w:szCs w:val="20"/>
              </w:rPr>
              <w:pPrChange w:id="1297" w:author="Lane, Stefanie" w:date="2023-09-19T18:30:00Z">
                <w:pPr>
                  <w:spacing w:after="0" w:line="240" w:lineRule="auto"/>
                </w:pPr>
              </w:pPrChange>
            </w:pPr>
            <w:del w:id="1298"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pPr>
              <w:rPr>
                <w:del w:id="1299" w:author="Lane, Stefanie" w:date="2023-07-26T11:06:00Z"/>
                <w:rFonts w:ascii="Calibri" w:eastAsia="Times New Roman" w:hAnsi="Calibri" w:cs="Calibri"/>
                <w:color w:val="000000"/>
                <w:sz w:val="20"/>
                <w:szCs w:val="20"/>
              </w:rPr>
              <w:pPrChange w:id="1300" w:author="Lane, Stefanie" w:date="2023-09-19T18:30:00Z">
                <w:pPr>
                  <w:spacing w:after="0" w:line="240" w:lineRule="auto"/>
                  <w:jc w:val="center"/>
                </w:pPr>
              </w:pPrChange>
            </w:pPr>
            <w:del w:id="130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pPr>
              <w:rPr>
                <w:del w:id="1302" w:author="Lane, Stefanie" w:date="2023-07-26T11:06:00Z"/>
                <w:rFonts w:ascii="Calibri" w:eastAsia="Times New Roman" w:hAnsi="Calibri" w:cs="Calibri"/>
                <w:color w:val="000000"/>
                <w:sz w:val="20"/>
                <w:szCs w:val="20"/>
              </w:rPr>
              <w:pPrChange w:id="1303" w:author="Lane, Stefanie" w:date="2023-09-19T18:30:00Z">
                <w:pPr>
                  <w:spacing w:after="0" w:line="240" w:lineRule="auto"/>
                </w:pPr>
              </w:pPrChange>
            </w:pPr>
            <w:del w:id="130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pPr>
              <w:rPr>
                <w:del w:id="1305" w:author="Lane, Stefanie" w:date="2023-07-26T11:06:00Z"/>
                <w:rFonts w:ascii="Calibri" w:eastAsia="Times New Roman" w:hAnsi="Calibri" w:cs="Calibri"/>
                <w:i/>
                <w:iCs/>
                <w:color w:val="000000"/>
                <w:sz w:val="20"/>
                <w:szCs w:val="20"/>
              </w:rPr>
              <w:pPrChange w:id="1306" w:author="Lane, Stefanie" w:date="2023-09-19T18:30:00Z">
                <w:pPr>
                  <w:spacing w:after="0" w:line="240" w:lineRule="auto"/>
                </w:pPr>
              </w:pPrChange>
            </w:pPr>
            <w:del w:id="1307"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pPr>
              <w:rPr>
                <w:del w:id="1308" w:author="Lane, Stefanie" w:date="2023-07-26T11:06:00Z"/>
                <w:rFonts w:ascii="Calibri" w:eastAsia="Times New Roman" w:hAnsi="Calibri" w:cs="Calibri"/>
                <w:color w:val="000000"/>
                <w:sz w:val="20"/>
                <w:szCs w:val="20"/>
              </w:rPr>
              <w:pPrChange w:id="1309" w:author="Lane, Stefanie" w:date="2023-09-19T18:30:00Z">
                <w:pPr>
                  <w:spacing w:after="0" w:line="240" w:lineRule="auto"/>
                  <w:jc w:val="center"/>
                </w:pPr>
              </w:pPrChange>
            </w:pPr>
            <w:del w:id="131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31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pPr>
              <w:rPr>
                <w:del w:id="1312" w:author="Lane, Stefanie" w:date="2023-07-26T11:06:00Z"/>
                <w:rFonts w:ascii="Calibri" w:eastAsia="Times New Roman" w:hAnsi="Calibri" w:cs="Calibri"/>
                <w:color w:val="000000"/>
                <w:sz w:val="20"/>
                <w:szCs w:val="20"/>
              </w:rPr>
              <w:pPrChange w:id="131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pPr>
              <w:rPr>
                <w:del w:id="1314" w:author="Lane, Stefanie" w:date="2023-07-26T11:06:00Z"/>
                <w:rFonts w:ascii="Calibri" w:eastAsia="Times New Roman" w:hAnsi="Calibri" w:cs="Calibri"/>
                <w:i/>
                <w:iCs/>
                <w:color w:val="000000"/>
                <w:sz w:val="20"/>
                <w:szCs w:val="20"/>
              </w:rPr>
              <w:pPrChange w:id="1315" w:author="Lane, Stefanie" w:date="2023-09-19T18:30:00Z">
                <w:pPr>
                  <w:spacing w:after="0" w:line="240" w:lineRule="auto"/>
                </w:pPr>
              </w:pPrChange>
            </w:pPr>
            <w:del w:id="1316"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pPr>
              <w:rPr>
                <w:del w:id="1317" w:author="Lane, Stefanie" w:date="2023-07-26T11:06:00Z"/>
                <w:rFonts w:ascii="Calibri" w:eastAsia="Times New Roman" w:hAnsi="Calibri" w:cs="Calibri"/>
                <w:color w:val="000000"/>
                <w:sz w:val="20"/>
                <w:szCs w:val="20"/>
              </w:rPr>
              <w:pPrChange w:id="1318" w:author="Lane, Stefanie" w:date="2023-09-19T18:30:00Z">
                <w:pPr>
                  <w:spacing w:after="0" w:line="240" w:lineRule="auto"/>
                  <w:jc w:val="center"/>
                </w:pPr>
              </w:pPrChange>
            </w:pPr>
            <w:del w:id="131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pPr>
              <w:rPr>
                <w:del w:id="1320" w:author="Lane, Stefanie" w:date="2023-07-26T11:06:00Z"/>
                <w:rFonts w:ascii="Calibri" w:eastAsia="Times New Roman" w:hAnsi="Calibri" w:cs="Calibri"/>
                <w:color w:val="000000"/>
                <w:sz w:val="20"/>
                <w:szCs w:val="20"/>
              </w:rPr>
              <w:pPrChange w:id="132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pPr>
              <w:rPr>
                <w:del w:id="1322" w:author="Lane, Stefanie" w:date="2023-07-26T11:06:00Z"/>
                <w:rFonts w:ascii="Calibri" w:eastAsia="Times New Roman" w:hAnsi="Calibri" w:cs="Calibri"/>
                <w:i/>
                <w:iCs/>
                <w:color w:val="000000"/>
                <w:sz w:val="20"/>
                <w:szCs w:val="20"/>
              </w:rPr>
              <w:pPrChange w:id="1323" w:author="Lane, Stefanie" w:date="2023-09-19T18:30:00Z">
                <w:pPr>
                  <w:spacing w:after="0" w:line="240" w:lineRule="auto"/>
                </w:pPr>
              </w:pPrChange>
            </w:pPr>
            <w:del w:id="1324"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pPr>
              <w:rPr>
                <w:del w:id="1325" w:author="Lane, Stefanie" w:date="2023-07-26T11:06:00Z"/>
                <w:rFonts w:ascii="Calibri" w:eastAsia="Times New Roman" w:hAnsi="Calibri" w:cs="Calibri"/>
                <w:color w:val="000000"/>
                <w:sz w:val="20"/>
                <w:szCs w:val="20"/>
              </w:rPr>
              <w:pPrChange w:id="1326" w:author="Lane, Stefanie" w:date="2023-09-19T18:30:00Z">
                <w:pPr>
                  <w:spacing w:after="0" w:line="240" w:lineRule="auto"/>
                  <w:jc w:val="center"/>
                </w:pPr>
              </w:pPrChange>
            </w:pPr>
            <w:del w:id="1327"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pPr>
              <w:rPr>
                <w:del w:id="1328" w:author="Lane, Stefanie" w:date="2023-07-26T11:06:00Z"/>
                <w:rFonts w:ascii="Calibri" w:eastAsia="Times New Roman" w:hAnsi="Calibri" w:cs="Calibri"/>
                <w:color w:val="000000"/>
                <w:sz w:val="20"/>
                <w:szCs w:val="20"/>
              </w:rPr>
              <w:pPrChange w:id="132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pPr>
              <w:rPr>
                <w:del w:id="1330" w:author="Lane, Stefanie" w:date="2023-07-26T11:06:00Z"/>
                <w:rFonts w:ascii="Times New Roman" w:eastAsia="Times New Roman" w:hAnsi="Times New Roman" w:cs="Times New Roman"/>
                <w:sz w:val="20"/>
                <w:szCs w:val="20"/>
              </w:rPr>
              <w:pPrChange w:id="133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pPr>
              <w:rPr>
                <w:del w:id="1332" w:author="Lane, Stefanie" w:date="2023-07-26T11:06:00Z"/>
                <w:rFonts w:ascii="Calibri" w:eastAsia="Times New Roman" w:hAnsi="Calibri" w:cs="Calibri"/>
                <w:color w:val="000000"/>
                <w:sz w:val="20"/>
                <w:szCs w:val="20"/>
              </w:rPr>
              <w:pPrChange w:id="1333" w:author="Lane, Stefanie" w:date="2023-09-19T18:30:00Z">
                <w:pPr>
                  <w:spacing w:after="0" w:line="240" w:lineRule="auto"/>
                  <w:jc w:val="center"/>
                </w:pPr>
              </w:pPrChange>
            </w:pPr>
            <w:del w:id="133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33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pPr>
              <w:rPr>
                <w:del w:id="1336" w:author="Lane, Stefanie" w:date="2023-07-26T11:06:00Z"/>
                <w:rFonts w:ascii="Calibri" w:eastAsia="Times New Roman" w:hAnsi="Calibri" w:cs="Calibri"/>
                <w:color w:val="000000"/>
                <w:sz w:val="20"/>
                <w:szCs w:val="20"/>
              </w:rPr>
              <w:pPrChange w:id="1337"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pPr>
              <w:rPr>
                <w:del w:id="1338" w:author="Lane, Stefanie" w:date="2023-07-26T11:06:00Z"/>
                <w:rFonts w:ascii="Calibri" w:eastAsia="Times New Roman" w:hAnsi="Calibri" w:cs="Calibri"/>
                <w:i/>
                <w:iCs/>
                <w:color w:val="000000"/>
                <w:sz w:val="20"/>
                <w:szCs w:val="20"/>
              </w:rPr>
              <w:pPrChange w:id="1339" w:author="Lane, Stefanie" w:date="2023-09-19T18:30:00Z">
                <w:pPr>
                  <w:spacing w:after="0" w:line="240" w:lineRule="auto"/>
                </w:pPr>
              </w:pPrChange>
            </w:pPr>
            <w:del w:id="1340"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pPr>
              <w:rPr>
                <w:del w:id="1341" w:author="Lane, Stefanie" w:date="2023-07-26T11:06:00Z"/>
                <w:rFonts w:ascii="Calibri" w:eastAsia="Times New Roman" w:hAnsi="Calibri" w:cs="Calibri"/>
                <w:color w:val="000000"/>
                <w:sz w:val="20"/>
                <w:szCs w:val="20"/>
              </w:rPr>
              <w:pPrChange w:id="1342" w:author="Lane, Stefanie" w:date="2023-09-19T18:30:00Z">
                <w:pPr>
                  <w:spacing w:after="0" w:line="240" w:lineRule="auto"/>
                </w:pPr>
              </w:pPrChange>
            </w:pPr>
            <w:del w:id="1343"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pPr>
              <w:rPr>
                <w:del w:id="1344" w:author="Lane, Stefanie" w:date="2023-07-26T11:06:00Z"/>
                <w:rFonts w:ascii="Calibri" w:eastAsia="Times New Roman" w:hAnsi="Calibri" w:cs="Calibri"/>
                <w:color w:val="000000"/>
                <w:sz w:val="20"/>
                <w:szCs w:val="20"/>
              </w:rPr>
              <w:pPrChange w:id="1345" w:author="Lane, Stefanie" w:date="2023-09-19T18:30:00Z">
                <w:pPr>
                  <w:spacing w:after="0" w:line="240" w:lineRule="auto"/>
                </w:pPr>
              </w:pPrChange>
            </w:pPr>
            <w:del w:id="134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pPr>
              <w:rPr>
                <w:del w:id="1347" w:author="Lane, Stefanie" w:date="2023-07-26T11:06:00Z"/>
                <w:rFonts w:ascii="Calibri" w:eastAsia="Times New Roman" w:hAnsi="Calibri" w:cs="Calibri"/>
                <w:i/>
                <w:iCs/>
                <w:color w:val="000000"/>
                <w:sz w:val="20"/>
                <w:szCs w:val="20"/>
              </w:rPr>
              <w:pPrChange w:id="1348" w:author="Lane, Stefanie" w:date="2023-09-19T18:30:00Z">
                <w:pPr>
                  <w:spacing w:after="0" w:line="240" w:lineRule="auto"/>
                </w:pPr>
              </w:pPrChange>
            </w:pPr>
            <w:del w:id="1349"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pPr>
              <w:rPr>
                <w:del w:id="1350" w:author="Lane, Stefanie" w:date="2023-07-26T11:06:00Z"/>
                <w:rFonts w:ascii="Calibri" w:eastAsia="Times New Roman" w:hAnsi="Calibri" w:cs="Calibri"/>
                <w:color w:val="000000"/>
                <w:sz w:val="20"/>
                <w:szCs w:val="20"/>
              </w:rPr>
              <w:pPrChange w:id="1351" w:author="Lane, Stefanie" w:date="2023-09-19T18:30:00Z">
                <w:pPr>
                  <w:spacing w:after="0" w:line="240" w:lineRule="auto"/>
                  <w:jc w:val="center"/>
                </w:pPr>
              </w:pPrChange>
            </w:pPr>
            <w:del w:id="1352"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pPr>
              <w:rPr>
                <w:del w:id="1353" w:author="Lane, Stefanie" w:date="2023-07-26T11:06:00Z"/>
                <w:rFonts w:ascii="Calibri" w:eastAsia="Times New Roman" w:hAnsi="Calibri" w:cs="Calibri"/>
                <w:color w:val="000000"/>
                <w:sz w:val="20"/>
                <w:szCs w:val="20"/>
              </w:rPr>
              <w:pPrChange w:id="1354" w:author="Lane, Stefanie" w:date="2023-09-19T18:30:00Z">
                <w:pPr>
                  <w:spacing w:after="0" w:line="240" w:lineRule="auto"/>
                </w:pPr>
              </w:pPrChange>
            </w:pPr>
            <w:del w:id="135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pPr>
              <w:rPr>
                <w:del w:id="1356" w:author="Lane, Stefanie" w:date="2023-07-26T11:06:00Z"/>
                <w:rFonts w:ascii="Calibri" w:eastAsia="Times New Roman" w:hAnsi="Calibri" w:cs="Calibri"/>
                <w:i/>
                <w:iCs/>
                <w:color w:val="000000"/>
                <w:sz w:val="20"/>
                <w:szCs w:val="20"/>
              </w:rPr>
              <w:pPrChange w:id="1357" w:author="Lane, Stefanie" w:date="2023-09-19T18:30:00Z">
                <w:pPr>
                  <w:spacing w:after="0" w:line="240" w:lineRule="auto"/>
                </w:pPr>
              </w:pPrChange>
            </w:pPr>
            <w:del w:id="1358"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pPr>
              <w:rPr>
                <w:del w:id="1359" w:author="Lane, Stefanie" w:date="2023-07-26T11:06:00Z"/>
                <w:rFonts w:ascii="Calibri" w:eastAsia="Times New Roman" w:hAnsi="Calibri" w:cs="Calibri"/>
                <w:color w:val="000000"/>
                <w:sz w:val="20"/>
                <w:szCs w:val="20"/>
              </w:rPr>
              <w:pPrChange w:id="1360" w:author="Lane, Stefanie" w:date="2023-09-19T18:30:00Z">
                <w:pPr>
                  <w:spacing w:after="0" w:line="240" w:lineRule="auto"/>
                  <w:jc w:val="center"/>
                </w:pPr>
              </w:pPrChange>
            </w:pPr>
            <w:del w:id="136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362"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pPr>
              <w:rPr>
                <w:del w:id="1363" w:author="Lane, Stefanie" w:date="2023-07-26T11:06:00Z"/>
                <w:rFonts w:ascii="Calibri" w:eastAsia="Times New Roman" w:hAnsi="Calibri" w:cs="Calibri"/>
                <w:color w:val="000000"/>
                <w:sz w:val="20"/>
                <w:szCs w:val="20"/>
              </w:rPr>
              <w:pPrChange w:id="1364"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pPr>
              <w:rPr>
                <w:del w:id="1365" w:author="Lane, Stefanie" w:date="2023-07-26T11:06:00Z"/>
                <w:rFonts w:ascii="Times New Roman" w:eastAsia="Times New Roman" w:hAnsi="Times New Roman" w:cs="Times New Roman"/>
                <w:sz w:val="20"/>
                <w:szCs w:val="20"/>
              </w:rPr>
              <w:pPrChange w:id="1366"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pPr>
              <w:rPr>
                <w:del w:id="1367" w:author="Lane, Stefanie" w:date="2023-07-26T11:06:00Z"/>
                <w:rFonts w:ascii="Times New Roman" w:eastAsia="Times New Roman" w:hAnsi="Times New Roman" w:cs="Times New Roman"/>
                <w:sz w:val="20"/>
                <w:szCs w:val="20"/>
              </w:rPr>
              <w:pPrChange w:id="1368"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pPr>
              <w:rPr>
                <w:del w:id="1369" w:author="Lane, Stefanie" w:date="2023-07-26T11:06:00Z"/>
                <w:rFonts w:ascii="Times New Roman" w:eastAsia="Times New Roman" w:hAnsi="Times New Roman" w:cs="Times New Roman"/>
                <w:sz w:val="20"/>
                <w:szCs w:val="20"/>
              </w:rPr>
              <w:pPrChange w:id="1370"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pPr>
              <w:rPr>
                <w:del w:id="1371" w:author="Lane, Stefanie" w:date="2023-07-26T11:06:00Z"/>
                <w:rFonts w:ascii="Times New Roman" w:eastAsia="Times New Roman" w:hAnsi="Times New Roman" w:cs="Times New Roman"/>
                <w:sz w:val="20"/>
                <w:szCs w:val="20"/>
              </w:rPr>
              <w:pPrChange w:id="1372"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pPr>
              <w:rPr>
                <w:del w:id="1373" w:author="Lane, Stefanie" w:date="2023-07-26T11:06:00Z"/>
                <w:rFonts w:ascii="Times New Roman" w:eastAsia="Times New Roman" w:hAnsi="Times New Roman" w:cs="Times New Roman"/>
                <w:sz w:val="20"/>
                <w:szCs w:val="20"/>
              </w:rPr>
              <w:pPrChange w:id="1374"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pPr>
              <w:rPr>
                <w:del w:id="1375" w:author="Lane, Stefanie" w:date="2023-07-26T11:06:00Z"/>
                <w:rFonts w:ascii="Times New Roman" w:eastAsia="Times New Roman" w:hAnsi="Times New Roman" w:cs="Times New Roman"/>
                <w:sz w:val="20"/>
                <w:szCs w:val="20"/>
              </w:rPr>
              <w:pPrChange w:id="137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pPr>
              <w:rPr>
                <w:del w:id="1377" w:author="Lane, Stefanie" w:date="2023-07-26T11:06:00Z"/>
                <w:rFonts w:ascii="Times New Roman" w:eastAsia="Times New Roman" w:hAnsi="Times New Roman" w:cs="Times New Roman"/>
                <w:sz w:val="20"/>
                <w:szCs w:val="20"/>
              </w:rPr>
              <w:pPrChange w:id="1378"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pPr>
              <w:rPr>
                <w:del w:id="1379" w:author="Lane, Stefanie" w:date="2023-07-26T11:06:00Z"/>
                <w:rFonts w:ascii="Times New Roman" w:eastAsia="Times New Roman" w:hAnsi="Times New Roman" w:cs="Times New Roman"/>
                <w:sz w:val="20"/>
                <w:szCs w:val="20"/>
              </w:rPr>
              <w:pPrChange w:id="1380" w:author="Lane, Stefanie" w:date="2023-09-19T18:30:00Z">
                <w:pPr>
                  <w:spacing w:after="0" w:line="240" w:lineRule="auto"/>
                </w:pPr>
              </w:pPrChange>
            </w:pPr>
          </w:p>
        </w:tc>
      </w:tr>
      <w:tr w:rsidR="002605CE" w:rsidRPr="002605CE" w:rsidDel="00C51C7D" w14:paraId="1FF2CB86" w14:textId="77777777" w:rsidTr="002605CE">
        <w:trPr>
          <w:divId w:val="39592375"/>
          <w:trHeight w:val="260"/>
          <w:del w:id="1381"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pPr>
              <w:rPr>
                <w:del w:id="1382" w:author="Lane, Stefanie" w:date="2023-07-26T11:06:00Z"/>
                <w:rFonts w:ascii="Calibri" w:eastAsia="Times New Roman" w:hAnsi="Calibri" w:cs="Calibri"/>
                <w:color w:val="000000"/>
                <w:sz w:val="20"/>
                <w:szCs w:val="20"/>
              </w:rPr>
              <w:pPrChange w:id="1383" w:author="Lane, Stefanie" w:date="2023-09-19T18:30:00Z">
                <w:pPr>
                  <w:spacing w:after="0" w:line="240" w:lineRule="auto"/>
                  <w:jc w:val="center"/>
                </w:pPr>
              </w:pPrChange>
            </w:pPr>
            <w:del w:id="1384"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pPr>
              <w:rPr>
                <w:del w:id="1385" w:author="Lane, Stefanie" w:date="2023-07-26T11:06:00Z"/>
                <w:rFonts w:ascii="Calibri" w:eastAsia="Times New Roman" w:hAnsi="Calibri" w:cs="Calibri"/>
                <w:i/>
                <w:iCs/>
                <w:color w:val="000000"/>
                <w:sz w:val="20"/>
                <w:szCs w:val="20"/>
              </w:rPr>
              <w:pPrChange w:id="1386" w:author="Lane, Stefanie" w:date="2023-09-19T18:30:00Z">
                <w:pPr>
                  <w:spacing w:after="0" w:line="240" w:lineRule="auto"/>
                </w:pPr>
              </w:pPrChange>
            </w:pPr>
            <w:del w:id="1387"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del w:id="139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pPr>
              <w:rPr>
                <w:del w:id="1391" w:author="Lane, Stefanie" w:date="2023-07-26T11:06:00Z"/>
                <w:rFonts w:ascii="Calibri" w:eastAsia="Times New Roman" w:hAnsi="Calibri" w:cs="Calibri"/>
                <w:color w:val="000000"/>
                <w:sz w:val="20"/>
                <w:szCs w:val="20"/>
              </w:rPr>
              <w:pPrChange w:id="1392" w:author="Lane, Stefanie" w:date="2023-09-19T18:30:00Z">
                <w:pPr>
                  <w:spacing w:after="0" w:line="240" w:lineRule="auto"/>
                </w:pPr>
              </w:pPrChange>
            </w:pPr>
            <w:del w:id="139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pPr>
              <w:rPr>
                <w:del w:id="1394" w:author="Lane, Stefanie" w:date="2023-07-26T11:06:00Z"/>
                <w:rFonts w:ascii="Calibri" w:eastAsia="Times New Roman" w:hAnsi="Calibri" w:cs="Calibri"/>
                <w:i/>
                <w:iCs/>
                <w:color w:val="000000"/>
                <w:sz w:val="20"/>
                <w:szCs w:val="20"/>
              </w:rPr>
              <w:pPrChange w:id="1395" w:author="Lane, Stefanie" w:date="2023-09-19T18:30:00Z">
                <w:pPr>
                  <w:spacing w:after="0" w:line="240" w:lineRule="auto"/>
                </w:pPr>
              </w:pPrChange>
            </w:pPr>
            <w:del w:id="1396"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pPr>
              <w:rPr>
                <w:del w:id="1397" w:author="Lane, Stefanie" w:date="2023-07-26T11:06:00Z"/>
                <w:rFonts w:ascii="Calibri" w:eastAsia="Times New Roman" w:hAnsi="Calibri" w:cs="Calibri"/>
                <w:color w:val="000000"/>
                <w:sz w:val="20"/>
                <w:szCs w:val="20"/>
              </w:rPr>
              <w:pPrChange w:id="1398" w:author="Lane, Stefanie" w:date="2023-09-19T18:30:00Z">
                <w:pPr>
                  <w:spacing w:after="0" w:line="240" w:lineRule="auto"/>
                  <w:jc w:val="center"/>
                </w:pPr>
              </w:pPrChange>
            </w:pPr>
            <w:del w:id="1399"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pPr>
              <w:rPr>
                <w:del w:id="1400" w:author="Lane, Stefanie" w:date="2023-07-26T11:06:00Z"/>
                <w:rFonts w:ascii="Calibri" w:eastAsia="Times New Roman" w:hAnsi="Calibri" w:cs="Calibri"/>
                <w:color w:val="000000"/>
                <w:sz w:val="20"/>
                <w:szCs w:val="20"/>
              </w:rPr>
              <w:pPrChange w:id="1401" w:author="Lane, Stefanie" w:date="2023-09-19T18:30:00Z">
                <w:pPr>
                  <w:spacing w:after="0" w:line="240" w:lineRule="auto"/>
                </w:pPr>
              </w:pPrChange>
            </w:pPr>
            <w:del w:id="140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pPr>
              <w:rPr>
                <w:del w:id="1403" w:author="Lane, Stefanie" w:date="2023-07-26T11:06:00Z"/>
                <w:rFonts w:ascii="Calibri" w:eastAsia="Times New Roman" w:hAnsi="Calibri" w:cs="Calibri"/>
                <w:i/>
                <w:iCs/>
                <w:color w:val="000000"/>
                <w:sz w:val="20"/>
                <w:szCs w:val="20"/>
              </w:rPr>
              <w:pPrChange w:id="1404" w:author="Lane, Stefanie" w:date="2023-09-19T18:30:00Z">
                <w:pPr>
                  <w:spacing w:after="0" w:line="240" w:lineRule="auto"/>
                </w:pPr>
              </w:pPrChange>
            </w:pPr>
            <w:del w:id="1405"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pPr>
              <w:rPr>
                <w:del w:id="1406" w:author="Lane, Stefanie" w:date="2023-07-26T11:06:00Z"/>
                <w:rFonts w:ascii="Calibri" w:eastAsia="Times New Roman" w:hAnsi="Calibri" w:cs="Calibri"/>
                <w:color w:val="000000"/>
                <w:sz w:val="20"/>
                <w:szCs w:val="20"/>
              </w:rPr>
              <w:pPrChange w:id="1407" w:author="Lane, Stefanie" w:date="2023-09-19T18:30:00Z">
                <w:pPr>
                  <w:spacing w:after="0" w:line="240" w:lineRule="auto"/>
                  <w:jc w:val="center"/>
                </w:pPr>
              </w:pPrChange>
            </w:pPr>
            <w:del w:id="140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40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pPr>
              <w:rPr>
                <w:del w:id="1410" w:author="Lane, Stefanie" w:date="2023-07-26T11:06:00Z"/>
                <w:rFonts w:ascii="Calibri" w:eastAsia="Times New Roman" w:hAnsi="Calibri" w:cs="Calibri"/>
                <w:color w:val="000000"/>
                <w:sz w:val="20"/>
                <w:szCs w:val="20"/>
              </w:rPr>
              <w:pPrChange w:id="141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pPr>
              <w:rPr>
                <w:del w:id="1412" w:author="Lane, Stefanie" w:date="2023-07-26T11:06:00Z"/>
                <w:rFonts w:ascii="Calibri" w:eastAsia="Times New Roman" w:hAnsi="Calibri" w:cs="Calibri"/>
                <w:i/>
                <w:iCs/>
                <w:color w:val="000000"/>
                <w:sz w:val="20"/>
                <w:szCs w:val="20"/>
              </w:rPr>
              <w:pPrChange w:id="1413" w:author="Lane, Stefanie" w:date="2023-09-19T18:30:00Z">
                <w:pPr>
                  <w:spacing w:after="0" w:line="240" w:lineRule="auto"/>
                </w:pPr>
              </w:pPrChange>
            </w:pPr>
            <w:del w:id="1414"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pPr>
              <w:rPr>
                <w:del w:id="1415" w:author="Lane, Stefanie" w:date="2023-07-26T11:06:00Z"/>
                <w:rFonts w:ascii="Calibri" w:eastAsia="Times New Roman" w:hAnsi="Calibri" w:cs="Calibri"/>
                <w:color w:val="000000"/>
                <w:sz w:val="20"/>
                <w:szCs w:val="20"/>
              </w:rPr>
              <w:pPrChange w:id="1416" w:author="Lane, Stefanie" w:date="2023-09-19T18:30:00Z">
                <w:pPr>
                  <w:spacing w:after="0" w:line="240" w:lineRule="auto"/>
                  <w:jc w:val="center"/>
                </w:pPr>
              </w:pPrChange>
            </w:pPr>
            <w:del w:id="141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pPr>
              <w:rPr>
                <w:del w:id="1418" w:author="Lane, Stefanie" w:date="2023-07-26T11:06:00Z"/>
                <w:rFonts w:ascii="Calibri" w:eastAsia="Times New Roman" w:hAnsi="Calibri" w:cs="Calibri"/>
                <w:color w:val="000000"/>
                <w:sz w:val="20"/>
                <w:szCs w:val="20"/>
              </w:rPr>
              <w:pPrChange w:id="141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pPr>
              <w:rPr>
                <w:del w:id="1420" w:author="Lane, Stefanie" w:date="2023-07-26T11:06:00Z"/>
                <w:rFonts w:ascii="Calibri" w:eastAsia="Times New Roman" w:hAnsi="Calibri" w:cs="Calibri"/>
                <w:i/>
                <w:iCs/>
                <w:color w:val="000000"/>
                <w:sz w:val="20"/>
                <w:szCs w:val="20"/>
              </w:rPr>
              <w:pPrChange w:id="1421" w:author="Lane, Stefanie" w:date="2023-09-19T18:30:00Z">
                <w:pPr>
                  <w:spacing w:after="0" w:line="240" w:lineRule="auto"/>
                </w:pPr>
              </w:pPrChange>
            </w:pPr>
            <w:del w:id="1422"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pPr>
              <w:rPr>
                <w:del w:id="1423" w:author="Lane, Stefanie" w:date="2023-07-26T11:06:00Z"/>
                <w:rFonts w:ascii="Calibri" w:eastAsia="Times New Roman" w:hAnsi="Calibri" w:cs="Calibri"/>
                <w:color w:val="000000"/>
                <w:sz w:val="20"/>
                <w:szCs w:val="20"/>
              </w:rPr>
              <w:pPrChange w:id="1424" w:author="Lane, Stefanie" w:date="2023-09-19T18:30:00Z">
                <w:pPr>
                  <w:spacing w:after="0" w:line="240" w:lineRule="auto"/>
                  <w:jc w:val="center"/>
                </w:pPr>
              </w:pPrChange>
            </w:pPr>
            <w:del w:id="142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pPr>
              <w:rPr>
                <w:del w:id="1426" w:author="Lane, Stefanie" w:date="2023-07-26T11:06:00Z"/>
                <w:rFonts w:ascii="Calibri" w:eastAsia="Times New Roman" w:hAnsi="Calibri" w:cs="Calibri"/>
                <w:color w:val="000000"/>
                <w:sz w:val="20"/>
                <w:szCs w:val="20"/>
              </w:rPr>
              <w:pPrChange w:id="1427"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pPr>
              <w:rPr>
                <w:del w:id="1428" w:author="Lane, Stefanie" w:date="2023-07-26T11:06:00Z"/>
                <w:rFonts w:ascii="Calibri" w:eastAsia="Times New Roman" w:hAnsi="Calibri" w:cs="Calibri"/>
                <w:i/>
                <w:iCs/>
                <w:color w:val="000000"/>
                <w:sz w:val="20"/>
                <w:szCs w:val="20"/>
              </w:rPr>
              <w:pPrChange w:id="1429" w:author="Lane, Stefanie" w:date="2023-09-19T18:30:00Z">
                <w:pPr>
                  <w:spacing w:after="0" w:line="240" w:lineRule="auto"/>
                </w:pPr>
              </w:pPrChange>
            </w:pPr>
            <w:del w:id="1430"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pPr>
              <w:rPr>
                <w:del w:id="1431" w:author="Lane, Stefanie" w:date="2023-07-26T11:06:00Z"/>
                <w:rFonts w:ascii="Calibri" w:eastAsia="Times New Roman" w:hAnsi="Calibri" w:cs="Calibri"/>
                <w:color w:val="000000"/>
                <w:sz w:val="20"/>
                <w:szCs w:val="20"/>
              </w:rPr>
              <w:pPrChange w:id="1432" w:author="Lane, Stefanie" w:date="2023-09-19T18:30:00Z">
                <w:pPr>
                  <w:spacing w:after="0" w:line="240" w:lineRule="auto"/>
                  <w:jc w:val="center"/>
                </w:pPr>
              </w:pPrChange>
            </w:pPr>
            <w:del w:id="143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43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pPr>
              <w:rPr>
                <w:del w:id="1435" w:author="Lane, Stefanie" w:date="2023-07-26T11:06:00Z"/>
                <w:rFonts w:ascii="Calibri" w:eastAsia="Times New Roman" w:hAnsi="Calibri" w:cs="Calibri"/>
                <w:color w:val="000000"/>
                <w:sz w:val="20"/>
                <w:szCs w:val="20"/>
              </w:rPr>
              <w:pPrChange w:id="1436"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pPr>
              <w:rPr>
                <w:del w:id="1437" w:author="Lane, Stefanie" w:date="2023-07-26T11:06:00Z"/>
                <w:rFonts w:ascii="Calibri" w:eastAsia="Times New Roman" w:hAnsi="Calibri" w:cs="Calibri"/>
                <w:i/>
                <w:iCs/>
                <w:color w:val="000000"/>
                <w:sz w:val="20"/>
                <w:szCs w:val="20"/>
              </w:rPr>
              <w:pPrChange w:id="1438" w:author="Lane, Stefanie" w:date="2023-09-19T18:30:00Z">
                <w:pPr>
                  <w:spacing w:after="0" w:line="240" w:lineRule="auto"/>
                </w:pPr>
              </w:pPrChange>
            </w:pPr>
            <w:del w:id="1439"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pPr>
              <w:rPr>
                <w:del w:id="1440" w:author="Lane, Stefanie" w:date="2023-07-26T11:06:00Z"/>
                <w:rFonts w:ascii="Calibri" w:eastAsia="Times New Roman" w:hAnsi="Calibri" w:cs="Calibri"/>
                <w:color w:val="000000"/>
                <w:sz w:val="20"/>
                <w:szCs w:val="20"/>
              </w:rPr>
              <w:pPrChange w:id="1441" w:author="Lane, Stefanie" w:date="2023-09-19T18:30:00Z">
                <w:pPr>
                  <w:spacing w:after="0" w:line="240" w:lineRule="auto"/>
                  <w:jc w:val="center"/>
                </w:pPr>
              </w:pPrChange>
            </w:pPr>
            <w:del w:id="144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pPr>
              <w:rPr>
                <w:del w:id="1443" w:author="Lane, Stefanie" w:date="2023-07-26T11:06:00Z"/>
                <w:rFonts w:ascii="Calibri" w:eastAsia="Times New Roman" w:hAnsi="Calibri" w:cs="Calibri"/>
                <w:color w:val="000000"/>
                <w:sz w:val="20"/>
                <w:szCs w:val="20"/>
              </w:rPr>
              <w:pPrChange w:id="144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pPr>
              <w:rPr>
                <w:del w:id="1445" w:author="Lane, Stefanie" w:date="2023-07-26T11:06:00Z"/>
                <w:rFonts w:ascii="Calibri" w:eastAsia="Times New Roman" w:hAnsi="Calibri" w:cs="Calibri"/>
                <w:i/>
                <w:iCs/>
                <w:color w:val="000000"/>
                <w:sz w:val="20"/>
                <w:szCs w:val="20"/>
              </w:rPr>
              <w:pPrChange w:id="1446" w:author="Lane, Stefanie" w:date="2023-09-19T18:30:00Z">
                <w:pPr>
                  <w:spacing w:after="0" w:line="240" w:lineRule="auto"/>
                </w:pPr>
              </w:pPrChange>
            </w:pPr>
            <w:del w:id="1447"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pPr>
              <w:rPr>
                <w:del w:id="1448" w:author="Lane, Stefanie" w:date="2023-07-26T11:06:00Z"/>
                <w:rFonts w:ascii="Calibri" w:eastAsia="Times New Roman" w:hAnsi="Calibri" w:cs="Calibri"/>
                <w:color w:val="000000"/>
                <w:sz w:val="20"/>
                <w:szCs w:val="20"/>
              </w:rPr>
              <w:pPrChange w:id="1449" w:author="Lane, Stefanie" w:date="2023-09-19T18:30:00Z">
                <w:pPr>
                  <w:spacing w:after="0" w:line="240" w:lineRule="auto"/>
                  <w:jc w:val="center"/>
                </w:pPr>
              </w:pPrChange>
            </w:pPr>
            <w:del w:id="145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pPr>
              <w:rPr>
                <w:del w:id="1451" w:author="Lane, Stefanie" w:date="2023-07-26T11:06:00Z"/>
                <w:rFonts w:ascii="Calibri" w:eastAsia="Times New Roman" w:hAnsi="Calibri" w:cs="Calibri"/>
                <w:color w:val="000000"/>
                <w:sz w:val="20"/>
                <w:szCs w:val="20"/>
              </w:rPr>
              <w:pPrChange w:id="145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pPr>
              <w:rPr>
                <w:del w:id="1453" w:author="Lane, Stefanie" w:date="2023-07-26T11:06:00Z"/>
                <w:rFonts w:ascii="Calibri" w:eastAsia="Times New Roman" w:hAnsi="Calibri" w:cs="Calibri"/>
                <w:i/>
                <w:iCs/>
                <w:color w:val="000000"/>
                <w:sz w:val="20"/>
                <w:szCs w:val="20"/>
              </w:rPr>
              <w:pPrChange w:id="1454" w:author="Lane, Stefanie" w:date="2023-09-19T18:30:00Z">
                <w:pPr>
                  <w:spacing w:after="0" w:line="240" w:lineRule="auto"/>
                </w:pPr>
              </w:pPrChange>
            </w:pPr>
            <w:del w:id="1455"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pPr>
              <w:rPr>
                <w:del w:id="1456" w:author="Lane, Stefanie" w:date="2023-07-26T11:06:00Z"/>
                <w:rFonts w:ascii="Calibri" w:eastAsia="Times New Roman" w:hAnsi="Calibri" w:cs="Calibri"/>
                <w:color w:val="000000"/>
                <w:sz w:val="20"/>
                <w:szCs w:val="20"/>
              </w:rPr>
              <w:pPrChange w:id="1457" w:author="Lane, Stefanie" w:date="2023-09-19T18:30:00Z">
                <w:pPr>
                  <w:spacing w:after="0" w:line="240" w:lineRule="auto"/>
                  <w:jc w:val="center"/>
                </w:pPr>
              </w:pPrChange>
            </w:pPr>
            <w:del w:id="1458"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45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pPr>
              <w:rPr>
                <w:del w:id="1460" w:author="Lane, Stefanie" w:date="2023-07-26T11:06:00Z"/>
                <w:rFonts w:ascii="Calibri" w:eastAsia="Times New Roman" w:hAnsi="Calibri" w:cs="Calibri"/>
                <w:color w:val="000000"/>
                <w:sz w:val="20"/>
                <w:szCs w:val="20"/>
              </w:rPr>
              <w:pPrChange w:id="146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pPr>
              <w:rPr>
                <w:del w:id="1462" w:author="Lane, Stefanie" w:date="2023-07-26T11:06:00Z"/>
                <w:rFonts w:ascii="Calibri" w:eastAsia="Times New Roman" w:hAnsi="Calibri" w:cs="Calibri"/>
                <w:i/>
                <w:iCs/>
                <w:color w:val="000000"/>
                <w:sz w:val="20"/>
                <w:szCs w:val="20"/>
              </w:rPr>
              <w:pPrChange w:id="1463" w:author="Lane, Stefanie" w:date="2023-09-19T18:30:00Z">
                <w:pPr>
                  <w:spacing w:after="0" w:line="240" w:lineRule="auto"/>
                </w:pPr>
              </w:pPrChange>
            </w:pPr>
            <w:del w:id="1464"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pPr>
              <w:rPr>
                <w:del w:id="1465" w:author="Lane, Stefanie" w:date="2023-07-26T11:06:00Z"/>
                <w:rFonts w:ascii="Calibri" w:eastAsia="Times New Roman" w:hAnsi="Calibri" w:cs="Calibri"/>
                <w:color w:val="000000"/>
                <w:sz w:val="20"/>
                <w:szCs w:val="20"/>
              </w:rPr>
              <w:pPrChange w:id="1466" w:author="Lane, Stefanie" w:date="2023-09-19T18:30:00Z">
                <w:pPr>
                  <w:spacing w:after="0" w:line="240" w:lineRule="auto"/>
                  <w:jc w:val="center"/>
                </w:pPr>
              </w:pPrChange>
            </w:pPr>
            <w:del w:id="146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pPr>
              <w:rPr>
                <w:del w:id="1468" w:author="Lane, Stefanie" w:date="2023-07-26T11:06:00Z"/>
                <w:rFonts w:ascii="Calibri" w:eastAsia="Times New Roman" w:hAnsi="Calibri" w:cs="Calibri"/>
                <w:color w:val="000000"/>
                <w:sz w:val="20"/>
                <w:szCs w:val="20"/>
              </w:rPr>
              <w:pPrChange w:id="146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pPr>
              <w:rPr>
                <w:del w:id="1470" w:author="Lane, Stefanie" w:date="2023-07-26T11:06:00Z"/>
                <w:rFonts w:ascii="Calibri" w:eastAsia="Times New Roman" w:hAnsi="Calibri" w:cs="Calibri"/>
                <w:i/>
                <w:iCs/>
                <w:color w:val="000000"/>
                <w:sz w:val="20"/>
                <w:szCs w:val="20"/>
              </w:rPr>
              <w:pPrChange w:id="1471" w:author="Lane, Stefanie" w:date="2023-09-19T18:30:00Z">
                <w:pPr>
                  <w:spacing w:after="0" w:line="240" w:lineRule="auto"/>
                </w:pPr>
              </w:pPrChange>
            </w:pPr>
            <w:del w:id="1472"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pPr>
              <w:rPr>
                <w:del w:id="1473" w:author="Lane, Stefanie" w:date="2023-07-26T11:06:00Z"/>
                <w:rFonts w:ascii="Calibri" w:eastAsia="Times New Roman" w:hAnsi="Calibri" w:cs="Calibri"/>
                <w:color w:val="000000"/>
                <w:sz w:val="20"/>
                <w:szCs w:val="20"/>
              </w:rPr>
              <w:pPrChange w:id="1474" w:author="Lane, Stefanie" w:date="2023-09-19T18:30:00Z">
                <w:pPr>
                  <w:spacing w:after="0" w:line="240" w:lineRule="auto"/>
                  <w:jc w:val="center"/>
                </w:pPr>
              </w:pPrChange>
            </w:pPr>
            <w:del w:id="147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pPr>
              <w:rPr>
                <w:del w:id="1476" w:author="Lane, Stefanie" w:date="2023-07-26T11:06:00Z"/>
                <w:rFonts w:ascii="Calibri" w:eastAsia="Times New Roman" w:hAnsi="Calibri" w:cs="Calibri"/>
                <w:color w:val="000000"/>
                <w:sz w:val="20"/>
                <w:szCs w:val="20"/>
              </w:rPr>
              <w:pPrChange w:id="147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pPr>
              <w:rPr>
                <w:del w:id="1478" w:author="Lane, Stefanie" w:date="2023-07-26T11:06:00Z"/>
                <w:rFonts w:ascii="Times New Roman" w:eastAsia="Times New Roman" w:hAnsi="Times New Roman" w:cs="Times New Roman"/>
                <w:sz w:val="20"/>
                <w:szCs w:val="20"/>
              </w:rPr>
              <w:pPrChange w:id="147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pPr>
              <w:rPr>
                <w:del w:id="1480" w:author="Lane, Stefanie" w:date="2023-07-26T11:06:00Z"/>
                <w:rFonts w:ascii="Calibri" w:eastAsia="Times New Roman" w:hAnsi="Calibri" w:cs="Calibri"/>
                <w:color w:val="000000"/>
                <w:sz w:val="20"/>
                <w:szCs w:val="20"/>
              </w:rPr>
              <w:pPrChange w:id="1481" w:author="Lane, Stefanie" w:date="2023-09-19T18:30:00Z">
                <w:pPr>
                  <w:spacing w:after="0" w:line="240" w:lineRule="auto"/>
                  <w:jc w:val="center"/>
                </w:pPr>
              </w:pPrChange>
            </w:pPr>
            <w:del w:id="148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48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pPr>
              <w:rPr>
                <w:del w:id="1484" w:author="Lane, Stefanie" w:date="2023-07-26T11:06:00Z"/>
                <w:rFonts w:ascii="Calibri" w:eastAsia="Times New Roman" w:hAnsi="Calibri" w:cs="Calibri"/>
                <w:color w:val="000000"/>
                <w:sz w:val="20"/>
                <w:szCs w:val="20"/>
              </w:rPr>
              <w:pPrChange w:id="148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pPr>
              <w:rPr>
                <w:del w:id="1486" w:author="Lane, Stefanie" w:date="2023-07-26T11:06:00Z"/>
                <w:rFonts w:ascii="Calibri" w:eastAsia="Times New Roman" w:hAnsi="Calibri" w:cs="Calibri"/>
                <w:i/>
                <w:iCs/>
                <w:color w:val="000000"/>
                <w:sz w:val="20"/>
                <w:szCs w:val="20"/>
              </w:rPr>
              <w:pPrChange w:id="1487" w:author="Lane, Stefanie" w:date="2023-09-19T18:30:00Z">
                <w:pPr>
                  <w:spacing w:after="0" w:line="240" w:lineRule="auto"/>
                </w:pPr>
              </w:pPrChange>
            </w:pPr>
            <w:del w:id="1488"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pPr>
              <w:rPr>
                <w:del w:id="1489" w:author="Lane, Stefanie" w:date="2023-07-26T11:06:00Z"/>
                <w:rFonts w:ascii="Calibri" w:eastAsia="Times New Roman" w:hAnsi="Calibri" w:cs="Calibri"/>
                <w:color w:val="000000"/>
                <w:sz w:val="20"/>
                <w:szCs w:val="20"/>
              </w:rPr>
              <w:pPrChange w:id="1490" w:author="Lane, Stefanie" w:date="2023-09-19T18:30:00Z">
                <w:pPr>
                  <w:spacing w:after="0" w:line="240" w:lineRule="auto"/>
                  <w:jc w:val="center"/>
                </w:pPr>
              </w:pPrChange>
            </w:pPr>
            <w:del w:id="1491"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pPr>
              <w:rPr>
                <w:del w:id="1492" w:author="Lane, Stefanie" w:date="2023-07-26T11:06:00Z"/>
                <w:rFonts w:ascii="Calibri" w:eastAsia="Times New Roman" w:hAnsi="Calibri" w:cs="Calibri"/>
                <w:color w:val="000000"/>
                <w:sz w:val="20"/>
                <w:szCs w:val="20"/>
              </w:rPr>
              <w:pPrChange w:id="1493"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pPr>
              <w:rPr>
                <w:del w:id="1494" w:author="Lane, Stefanie" w:date="2023-07-26T11:06:00Z"/>
                <w:rFonts w:ascii="Times New Roman" w:eastAsia="Times New Roman" w:hAnsi="Times New Roman" w:cs="Times New Roman"/>
                <w:sz w:val="20"/>
                <w:szCs w:val="20"/>
              </w:rPr>
              <w:pPrChange w:id="1495"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pPr>
              <w:rPr>
                <w:del w:id="1496" w:author="Lane, Stefanie" w:date="2023-07-26T11:06:00Z"/>
                <w:rFonts w:ascii="Times New Roman" w:eastAsia="Times New Roman" w:hAnsi="Times New Roman" w:cs="Times New Roman"/>
                <w:sz w:val="20"/>
                <w:szCs w:val="20"/>
              </w:rPr>
              <w:pPrChange w:id="1497"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pPr>
              <w:rPr>
                <w:del w:id="1498" w:author="Lane, Stefanie" w:date="2023-07-26T11:06:00Z"/>
                <w:rFonts w:ascii="Times New Roman" w:eastAsia="Times New Roman" w:hAnsi="Times New Roman" w:cs="Times New Roman"/>
                <w:sz w:val="20"/>
                <w:szCs w:val="20"/>
              </w:rPr>
              <w:pPrChange w:id="149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pPr>
              <w:rPr>
                <w:del w:id="1500" w:author="Lane, Stefanie" w:date="2023-07-26T11:06:00Z"/>
                <w:rFonts w:ascii="Times New Roman" w:eastAsia="Times New Roman" w:hAnsi="Times New Roman" w:cs="Times New Roman"/>
                <w:sz w:val="20"/>
                <w:szCs w:val="20"/>
              </w:rPr>
              <w:pPrChange w:id="150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pPr>
              <w:rPr>
                <w:del w:id="1502" w:author="Lane, Stefanie" w:date="2023-07-26T11:06:00Z"/>
                <w:rFonts w:ascii="Calibri" w:eastAsia="Times New Roman" w:hAnsi="Calibri" w:cs="Calibri"/>
                <w:color w:val="000000"/>
                <w:sz w:val="20"/>
                <w:szCs w:val="20"/>
              </w:rPr>
              <w:pPrChange w:id="1503" w:author="Lane, Stefanie" w:date="2023-09-19T18:30:00Z">
                <w:pPr>
                  <w:spacing w:after="0" w:line="240" w:lineRule="auto"/>
                  <w:jc w:val="center"/>
                </w:pPr>
              </w:pPrChange>
            </w:pPr>
            <w:del w:id="150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50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pPr>
              <w:rPr>
                <w:del w:id="1506" w:author="Lane, Stefanie" w:date="2023-07-26T11:06:00Z"/>
                <w:rFonts w:ascii="Calibri" w:eastAsia="Times New Roman" w:hAnsi="Calibri" w:cs="Calibri"/>
                <w:color w:val="000000"/>
                <w:sz w:val="20"/>
                <w:szCs w:val="20"/>
              </w:rPr>
              <w:pPrChange w:id="1507"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pPr>
              <w:rPr>
                <w:del w:id="1508" w:author="Lane, Stefanie" w:date="2023-07-26T11:06:00Z"/>
                <w:rFonts w:ascii="Calibri" w:eastAsia="Times New Roman" w:hAnsi="Calibri" w:cs="Calibri"/>
                <w:i/>
                <w:iCs/>
                <w:sz w:val="20"/>
                <w:szCs w:val="20"/>
              </w:rPr>
              <w:pPrChange w:id="1509" w:author="Lane, Stefanie" w:date="2023-09-19T18:30:00Z">
                <w:pPr>
                  <w:spacing w:after="0" w:line="240" w:lineRule="auto"/>
                </w:pPr>
              </w:pPrChange>
            </w:pPr>
            <w:del w:id="1510"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pPr>
              <w:rPr>
                <w:del w:id="1511" w:author="Lane, Stefanie" w:date="2023-07-26T11:06:00Z"/>
                <w:rFonts w:ascii="Calibri" w:eastAsia="Times New Roman" w:hAnsi="Calibri" w:cs="Calibri"/>
                <w:color w:val="000000"/>
                <w:sz w:val="20"/>
                <w:szCs w:val="20"/>
              </w:rPr>
              <w:pPrChange w:id="1512" w:author="Lane, Stefanie" w:date="2023-09-19T18:30:00Z">
                <w:pPr>
                  <w:spacing w:after="0" w:line="240" w:lineRule="auto"/>
                  <w:jc w:val="center"/>
                </w:pPr>
              </w:pPrChange>
            </w:pPr>
            <w:del w:id="1513"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pPr>
              <w:rPr>
                <w:del w:id="1514" w:author="Lane, Stefanie" w:date="2023-07-26T11:06:00Z"/>
                <w:rFonts w:ascii="Calibri" w:eastAsia="Times New Roman" w:hAnsi="Calibri" w:cs="Calibri"/>
                <w:color w:val="000000"/>
                <w:sz w:val="20"/>
                <w:szCs w:val="20"/>
              </w:rPr>
              <w:pPrChange w:id="151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pPr>
              <w:rPr>
                <w:del w:id="1516" w:author="Lane, Stefanie" w:date="2023-07-26T11:06:00Z"/>
                <w:rFonts w:ascii="Times New Roman" w:eastAsia="Times New Roman" w:hAnsi="Times New Roman" w:cs="Times New Roman"/>
                <w:sz w:val="20"/>
                <w:szCs w:val="20"/>
              </w:rPr>
              <w:pPrChange w:id="151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pPr>
              <w:rPr>
                <w:del w:id="1518" w:author="Lane, Stefanie" w:date="2023-07-26T11:06:00Z"/>
                <w:rFonts w:ascii="Times New Roman" w:eastAsia="Times New Roman" w:hAnsi="Times New Roman" w:cs="Times New Roman"/>
                <w:sz w:val="20"/>
                <w:szCs w:val="20"/>
              </w:rPr>
              <w:pPrChange w:id="151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pPr>
              <w:rPr>
                <w:del w:id="1520" w:author="Lane, Stefanie" w:date="2023-07-26T11:06:00Z"/>
                <w:rFonts w:ascii="Times New Roman" w:eastAsia="Times New Roman" w:hAnsi="Times New Roman" w:cs="Times New Roman"/>
                <w:sz w:val="20"/>
                <w:szCs w:val="20"/>
              </w:rPr>
              <w:pPrChange w:id="152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pPr>
              <w:rPr>
                <w:del w:id="1522" w:author="Lane, Stefanie" w:date="2023-07-26T11:06:00Z"/>
                <w:rFonts w:ascii="Times New Roman" w:eastAsia="Times New Roman" w:hAnsi="Times New Roman" w:cs="Times New Roman"/>
                <w:sz w:val="20"/>
                <w:szCs w:val="20"/>
              </w:rPr>
              <w:pPrChange w:id="1523"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pPr>
              <w:rPr>
                <w:del w:id="1524" w:author="Lane, Stefanie" w:date="2023-07-26T11:06:00Z"/>
                <w:rFonts w:ascii="Calibri" w:eastAsia="Times New Roman" w:hAnsi="Calibri" w:cs="Calibri"/>
                <w:color w:val="000000"/>
                <w:sz w:val="20"/>
                <w:szCs w:val="20"/>
              </w:rPr>
              <w:pPrChange w:id="1525" w:author="Lane, Stefanie" w:date="2023-09-19T18:30:00Z">
                <w:pPr>
                  <w:spacing w:after="0" w:line="240" w:lineRule="auto"/>
                  <w:jc w:val="center"/>
                </w:pPr>
              </w:pPrChange>
            </w:pPr>
            <w:del w:id="152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52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pPr>
              <w:rPr>
                <w:del w:id="1528" w:author="Lane, Stefanie" w:date="2023-07-26T11:06:00Z"/>
                <w:rFonts w:ascii="Calibri" w:eastAsia="Times New Roman" w:hAnsi="Calibri" w:cs="Calibri"/>
                <w:color w:val="000000"/>
                <w:sz w:val="20"/>
                <w:szCs w:val="20"/>
              </w:rPr>
              <w:pPrChange w:id="1529"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pPr>
              <w:rPr>
                <w:del w:id="1530" w:author="Lane, Stefanie" w:date="2023-07-26T11:06:00Z"/>
                <w:rFonts w:ascii="Calibri" w:eastAsia="Times New Roman" w:hAnsi="Calibri" w:cs="Calibri"/>
                <w:i/>
                <w:iCs/>
                <w:sz w:val="20"/>
                <w:szCs w:val="20"/>
              </w:rPr>
              <w:pPrChange w:id="1531" w:author="Lane, Stefanie" w:date="2023-09-19T18:30:00Z">
                <w:pPr>
                  <w:spacing w:after="0" w:line="240" w:lineRule="auto"/>
                </w:pPr>
              </w:pPrChange>
            </w:pPr>
            <w:del w:id="1532"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pPr>
              <w:rPr>
                <w:del w:id="1533" w:author="Lane, Stefanie" w:date="2023-07-26T11:06:00Z"/>
                <w:rFonts w:ascii="Calibri" w:eastAsia="Times New Roman" w:hAnsi="Calibri" w:cs="Calibri"/>
                <w:color w:val="000000"/>
                <w:sz w:val="20"/>
                <w:szCs w:val="20"/>
              </w:rPr>
              <w:pPrChange w:id="1534" w:author="Lane, Stefanie" w:date="2023-09-19T18:30:00Z">
                <w:pPr>
                  <w:spacing w:after="0" w:line="240" w:lineRule="auto"/>
                  <w:jc w:val="center"/>
                </w:pPr>
              </w:pPrChange>
            </w:pPr>
            <w:del w:id="1535"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pPr>
              <w:rPr>
                <w:del w:id="1536" w:author="Lane, Stefanie" w:date="2023-07-26T11:06:00Z"/>
                <w:rFonts w:ascii="Calibri" w:eastAsia="Times New Roman" w:hAnsi="Calibri" w:cs="Calibri"/>
                <w:color w:val="000000"/>
                <w:sz w:val="20"/>
                <w:szCs w:val="20"/>
              </w:rPr>
              <w:pPrChange w:id="1537" w:author="Lane, Stefanie" w:date="2023-09-19T18:30:00Z">
                <w:pPr>
                  <w:spacing w:after="0" w:line="240" w:lineRule="auto"/>
                </w:pPr>
              </w:pPrChange>
            </w:pPr>
            <w:del w:id="153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pPr>
              <w:rPr>
                <w:del w:id="1539" w:author="Lane, Stefanie" w:date="2023-07-26T11:06:00Z"/>
                <w:rFonts w:ascii="Calibri" w:eastAsia="Times New Roman" w:hAnsi="Calibri" w:cs="Calibri"/>
                <w:color w:val="000000"/>
                <w:sz w:val="20"/>
                <w:szCs w:val="20"/>
              </w:rPr>
              <w:pPrChange w:id="1540" w:author="Lane, Stefanie" w:date="2023-09-19T18:30:00Z">
                <w:pPr>
                  <w:spacing w:after="0" w:line="240" w:lineRule="auto"/>
                </w:pPr>
              </w:pPrChange>
            </w:pPr>
            <w:del w:id="1541"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pPr>
              <w:rPr>
                <w:del w:id="1542" w:author="Lane, Stefanie" w:date="2023-07-26T11:06:00Z"/>
                <w:rFonts w:ascii="Calibri" w:eastAsia="Times New Roman" w:hAnsi="Calibri" w:cs="Calibri"/>
                <w:color w:val="000000"/>
                <w:sz w:val="20"/>
                <w:szCs w:val="20"/>
              </w:rPr>
              <w:pPrChange w:id="1543" w:author="Lane, Stefanie" w:date="2023-09-19T18:30:00Z">
                <w:pPr>
                  <w:spacing w:after="0" w:line="240" w:lineRule="auto"/>
                  <w:jc w:val="center"/>
                </w:pPr>
              </w:pPrChange>
            </w:pPr>
            <w:del w:id="1544"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pPr>
              <w:rPr>
                <w:del w:id="1545" w:author="Lane, Stefanie" w:date="2023-07-26T11:06:00Z"/>
                <w:rFonts w:ascii="Calibri" w:eastAsia="Times New Roman" w:hAnsi="Calibri" w:cs="Calibri"/>
                <w:color w:val="000000"/>
                <w:sz w:val="20"/>
                <w:szCs w:val="20"/>
              </w:rPr>
              <w:pPrChange w:id="1546" w:author="Lane, Stefanie" w:date="2023-09-19T18:30:00Z">
                <w:pPr>
                  <w:spacing w:after="0" w:line="240" w:lineRule="auto"/>
                </w:pPr>
              </w:pPrChange>
            </w:pPr>
            <w:del w:id="154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pPr>
              <w:rPr>
                <w:del w:id="1548" w:author="Lane, Stefanie" w:date="2023-07-26T11:06:00Z"/>
                <w:rFonts w:ascii="Calibri" w:eastAsia="Times New Roman" w:hAnsi="Calibri" w:cs="Calibri"/>
                <w:i/>
                <w:iCs/>
                <w:color w:val="000000"/>
                <w:sz w:val="20"/>
                <w:szCs w:val="20"/>
              </w:rPr>
              <w:pPrChange w:id="1549" w:author="Lane, Stefanie" w:date="2023-09-19T18:30:00Z">
                <w:pPr>
                  <w:spacing w:after="0" w:line="240" w:lineRule="auto"/>
                </w:pPr>
              </w:pPrChange>
            </w:pPr>
            <w:del w:id="1550"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pPr>
              <w:rPr>
                <w:del w:id="1551" w:author="Lane, Stefanie" w:date="2023-07-26T11:06:00Z"/>
                <w:rFonts w:ascii="Calibri" w:eastAsia="Times New Roman" w:hAnsi="Calibri" w:cs="Calibri"/>
                <w:color w:val="000000"/>
                <w:sz w:val="20"/>
                <w:szCs w:val="20"/>
              </w:rPr>
              <w:pPrChange w:id="1552" w:author="Lane, Stefanie" w:date="2023-09-19T18:30:00Z">
                <w:pPr>
                  <w:spacing w:after="0" w:line="240" w:lineRule="auto"/>
                  <w:jc w:val="center"/>
                </w:pPr>
              </w:pPrChange>
            </w:pPr>
            <w:del w:id="1553"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554"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pPr>
              <w:rPr>
                <w:del w:id="1555" w:author="Lane, Stefanie" w:date="2023-07-26T11:06:00Z"/>
                <w:rFonts w:ascii="Calibri" w:eastAsia="Times New Roman" w:hAnsi="Calibri" w:cs="Calibri"/>
                <w:color w:val="000000"/>
                <w:sz w:val="20"/>
                <w:szCs w:val="20"/>
              </w:rPr>
              <w:pPrChange w:id="155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pPr>
              <w:rPr>
                <w:del w:id="1557" w:author="Lane, Stefanie" w:date="2023-07-26T11:06:00Z"/>
                <w:rFonts w:ascii="Times New Roman" w:eastAsia="Times New Roman" w:hAnsi="Times New Roman" w:cs="Times New Roman"/>
                <w:sz w:val="20"/>
                <w:szCs w:val="20"/>
              </w:rPr>
              <w:pPrChange w:id="155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pPr>
              <w:rPr>
                <w:del w:id="1559" w:author="Lane, Stefanie" w:date="2023-07-26T11:06:00Z"/>
                <w:rFonts w:ascii="Times New Roman" w:eastAsia="Times New Roman" w:hAnsi="Times New Roman" w:cs="Times New Roman"/>
                <w:sz w:val="20"/>
                <w:szCs w:val="20"/>
              </w:rPr>
              <w:pPrChange w:id="156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pPr>
              <w:rPr>
                <w:del w:id="1561" w:author="Lane, Stefanie" w:date="2023-07-26T11:06:00Z"/>
                <w:rFonts w:ascii="Times New Roman" w:eastAsia="Times New Roman" w:hAnsi="Times New Roman" w:cs="Times New Roman"/>
                <w:sz w:val="20"/>
                <w:szCs w:val="20"/>
              </w:rPr>
              <w:pPrChange w:id="156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pPr>
              <w:rPr>
                <w:del w:id="1563" w:author="Lane, Stefanie" w:date="2023-07-26T11:06:00Z"/>
                <w:rFonts w:ascii="Times New Roman" w:eastAsia="Times New Roman" w:hAnsi="Times New Roman" w:cs="Times New Roman"/>
                <w:sz w:val="20"/>
                <w:szCs w:val="20"/>
              </w:rPr>
              <w:pPrChange w:id="156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pPr>
              <w:rPr>
                <w:del w:id="1565" w:author="Lane, Stefanie" w:date="2023-07-26T11:06:00Z"/>
                <w:rFonts w:ascii="Times New Roman" w:eastAsia="Times New Roman" w:hAnsi="Times New Roman" w:cs="Times New Roman"/>
                <w:sz w:val="20"/>
                <w:szCs w:val="20"/>
              </w:rPr>
              <w:pPrChange w:id="156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pPr>
              <w:rPr>
                <w:del w:id="1567" w:author="Lane, Stefanie" w:date="2023-07-26T11:06:00Z"/>
                <w:rFonts w:ascii="Times New Roman" w:eastAsia="Times New Roman" w:hAnsi="Times New Roman" w:cs="Times New Roman"/>
                <w:sz w:val="20"/>
                <w:szCs w:val="20"/>
              </w:rPr>
              <w:pPrChange w:id="156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pPr>
              <w:rPr>
                <w:del w:id="1569" w:author="Lane, Stefanie" w:date="2023-07-26T11:06:00Z"/>
                <w:rFonts w:ascii="Times New Roman" w:eastAsia="Times New Roman" w:hAnsi="Times New Roman" w:cs="Times New Roman"/>
                <w:sz w:val="20"/>
                <w:szCs w:val="20"/>
              </w:rPr>
              <w:pPrChange w:id="157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pPr>
              <w:rPr>
                <w:del w:id="1571" w:author="Lane, Stefanie" w:date="2023-07-26T11:06:00Z"/>
                <w:rFonts w:ascii="Times New Roman" w:eastAsia="Times New Roman" w:hAnsi="Times New Roman" w:cs="Times New Roman"/>
                <w:sz w:val="20"/>
                <w:szCs w:val="20"/>
              </w:rPr>
              <w:pPrChange w:id="1572" w:author="Lane, Stefanie" w:date="2023-09-19T18:30:00Z">
                <w:pPr>
                  <w:spacing w:after="0" w:line="240" w:lineRule="auto"/>
                </w:pPr>
              </w:pPrChange>
            </w:pPr>
          </w:p>
        </w:tc>
      </w:tr>
      <w:tr w:rsidR="002605CE" w:rsidRPr="002605CE" w:rsidDel="00C51C7D" w14:paraId="24B59DA4" w14:textId="77777777" w:rsidTr="002605CE">
        <w:trPr>
          <w:divId w:val="39592375"/>
          <w:trHeight w:val="260"/>
          <w:del w:id="157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pPr>
              <w:rPr>
                <w:del w:id="1574" w:author="Lane, Stefanie" w:date="2023-07-26T11:06:00Z"/>
                <w:rFonts w:ascii="Calibri" w:eastAsia="Times New Roman" w:hAnsi="Calibri" w:cs="Calibri"/>
                <w:color w:val="000000"/>
                <w:sz w:val="20"/>
                <w:szCs w:val="20"/>
              </w:rPr>
              <w:pPrChange w:id="1575" w:author="Lane, Stefanie" w:date="2023-09-19T18:30:00Z">
                <w:pPr>
                  <w:spacing w:after="0" w:line="240" w:lineRule="auto"/>
                  <w:jc w:val="center"/>
                </w:pPr>
              </w:pPrChange>
            </w:pPr>
            <w:del w:id="1576"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pPr>
              <w:rPr>
                <w:del w:id="1577" w:author="Lane, Stefanie" w:date="2023-07-26T11:06:00Z"/>
                <w:rFonts w:ascii="Calibri" w:eastAsia="Times New Roman" w:hAnsi="Calibri" w:cs="Calibri"/>
                <w:i/>
                <w:iCs/>
                <w:sz w:val="20"/>
                <w:szCs w:val="20"/>
              </w:rPr>
              <w:pPrChange w:id="1578" w:author="Lane, Stefanie" w:date="2023-09-19T18:30:00Z">
                <w:pPr>
                  <w:spacing w:after="0" w:line="240" w:lineRule="auto"/>
                </w:pPr>
              </w:pPrChange>
            </w:pPr>
            <w:del w:id="1579"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pPr>
              <w:rPr>
                <w:del w:id="1580" w:author="Lane, Stefanie" w:date="2023-07-26T11:06:00Z"/>
                <w:rFonts w:ascii="Calibri" w:eastAsia="Times New Roman" w:hAnsi="Calibri" w:cs="Calibri"/>
                <w:color w:val="000000"/>
                <w:sz w:val="20"/>
                <w:szCs w:val="20"/>
              </w:rPr>
              <w:pPrChange w:id="1581" w:author="Lane, Stefanie" w:date="2023-09-19T18:30:00Z">
                <w:pPr>
                  <w:spacing w:after="0" w:line="240" w:lineRule="auto"/>
                  <w:jc w:val="center"/>
                </w:pPr>
              </w:pPrChange>
            </w:pPr>
            <w:del w:id="158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pPr>
              <w:rPr>
                <w:del w:id="1583" w:author="Lane, Stefanie" w:date="2023-07-26T11:06:00Z"/>
                <w:rFonts w:ascii="Calibri" w:eastAsia="Times New Roman" w:hAnsi="Calibri" w:cs="Calibri"/>
                <w:color w:val="000000"/>
                <w:sz w:val="20"/>
                <w:szCs w:val="20"/>
              </w:rPr>
              <w:pPrChange w:id="1584" w:author="Lane, Stefanie" w:date="2023-09-19T18:30:00Z">
                <w:pPr>
                  <w:spacing w:after="0" w:line="240" w:lineRule="auto"/>
                </w:pPr>
              </w:pPrChange>
            </w:pPr>
            <w:del w:id="158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pPr>
              <w:rPr>
                <w:del w:id="1586" w:author="Lane, Stefanie" w:date="2023-07-26T11:06:00Z"/>
                <w:rFonts w:ascii="Calibri" w:eastAsia="Times New Roman" w:hAnsi="Calibri" w:cs="Calibri"/>
                <w:i/>
                <w:iCs/>
                <w:color w:val="000000"/>
                <w:sz w:val="20"/>
                <w:szCs w:val="20"/>
              </w:rPr>
              <w:pPrChange w:id="1587" w:author="Lane, Stefanie" w:date="2023-09-19T18:30:00Z">
                <w:pPr>
                  <w:spacing w:after="0" w:line="240" w:lineRule="auto"/>
                </w:pPr>
              </w:pPrChange>
            </w:pPr>
            <w:del w:id="1588"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pPr>
              <w:rPr>
                <w:del w:id="1589" w:author="Lane, Stefanie" w:date="2023-07-26T11:06:00Z"/>
                <w:rFonts w:ascii="Calibri" w:eastAsia="Times New Roman" w:hAnsi="Calibri" w:cs="Calibri"/>
                <w:color w:val="000000"/>
                <w:sz w:val="20"/>
                <w:szCs w:val="20"/>
              </w:rPr>
              <w:pPrChange w:id="1590" w:author="Lane, Stefanie" w:date="2023-09-19T18:30:00Z">
                <w:pPr>
                  <w:spacing w:after="0" w:line="240" w:lineRule="auto"/>
                  <w:jc w:val="center"/>
                </w:pPr>
              </w:pPrChange>
            </w:pPr>
            <w:del w:id="159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pPr>
              <w:rPr>
                <w:del w:id="1592" w:author="Lane, Stefanie" w:date="2023-07-26T11:06:00Z"/>
                <w:rFonts w:ascii="Calibri" w:eastAsia="Times New Roman" w:hAnsi="Calibri" w:cs="Calibri"/>
                <w:color w:val="000000"/>
                <w:sz w:val="20"/>
                <w:szCs w:val="20"/>
              </w:rPr>
              <w:pPrChange w:id="1593" w:author="Lane, Stefanie" w:date="2023-09-19T18:30:00Z">
                <w:pPr>
                  <w:spacing w:after="0" w:line="240" w:lineRule="auto"/>
                </w:pPr>
              </w:pPrChange>
            </w:pPr>
            <w:del w:id="159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pPr>
              <w:rPr>
                <w:del w:id="1595" w:author="Lane, Stefanie" w:date="2023-07-26T11:06:00Z"/>
                <w:rFonts w:ascii="Calibri" w:eastAsia="Times New Roman" w:hAnsi="Calibri" w:cs="Calibri"/>
                <w:i/>
                <w:iCs/>
                <w:sz w:val="20"/>
                <w:szCs w:val="20"/>
              </w:rPr>
              <w:pPrChange w:id="1596" w:author="Lane, Stefanie" w:date="2023-09-19T18:30:00Z">
                <w:pPr>
                  <w:spacing w:after="0" w:line="240" w:lineRule="auto"/>
                </w:pPr>
              </w:pPrChange>
            </w:pPr>
            <w:del w:id="1597"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pPr>
              <w:rPr>
                <w:del w:id="1598" w:author="Lane, Stefanie" w:date="2023-07-26T11:06:00Z"/>
                <w:rFonts w:ascii="Calibri" w:eastAsia="Times New Roman" w:hAnsi="Calibri" w:cs="Calibri"/>
                <w:color w:val="000000"/>
                <w:sz w:val="20"/>
                <w:szCs w:val="20"/>
              </w:rPr>
              <w:pPrChange w:id="1599" w:author="Lane, Stefanie" w:date="2023-09-19T18:30:00Z">
                <w:pPr>
                  <w:spacing w:after="0" w:line="240" w:lineRule="auto"/>
                  <w:jc w:val="center"/>
                </w:pPr>
              </w:pPrChange>
            </w:pPr>
            <w:del w:id="160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60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pPr>
              <w:rPr>
                <w:del w:id="1602" w:author="Lane, Stefanie" w:date="2023-07-26T11:06:00Z"/>
                <w:rFonts w:ascii="Calibri" w:eastAsia="Times New Roman" w:hAnsi="Calibri" w:cs="Calibri"/>
                <w:color w:val="000000"/>
                <w:sz w:val="20"/>
                <w:szCs w:val="20"/>
              </w:rPr>
              <w:pPrChange w:id="160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pPr>
              <w:rPr>
                <w:del w:id="1604" w:author="Lane, Stefanie" w:date="2023-07-26T11:06:00Z"/>
                <w:rFonts w:ascii="Calibri" w:eastAsia="Times New Roman" w:hAnsi="Calibri" w:cs="Calibri"/>
                <w:i/>
                <w:iCs/>
                <w:sz w:val="20"/>
                <w:szCs w:val="20"/>
              </w:rPr>
              <w:pPrChange w:id="1605" w:author="Lane, Stefanie" w:date="2023-09-19T18:30:00Z">
                <w:pPr>
                  <w:spacing w:after="0" w:line="240" w:lineRule="auto"/>
                </w:pPr>
              </w:pPrChange>
            </w:pPr>
            <w:del w:id="1606"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pPr>
              <w:rPr>
                <w:del w:id="1607" w:author="Lane, Stefanie" w:date="2023-07-26T11:06:00Z"/>
                <w:rFonts w:ascii="Calibri" w:eastAsia="Times New Roman" w:hAnsi="Calibri" w:cs="Calibri"/>
                <w:color w:val="000000"/>
                <w:sz w:val="20"/>
                <w:szCs w:val="20"/>
              </w:rPr>
              <w:pPrChange w:id="1608" w:author="Lane, Stefanie" w:date="2023-09-19T18:30:00Z">
                <w:pPr>
                  <w:spacing w:after="0" w:line="240" w:lineRule="auto"/>
                  <w:jc w:val="center"/>
                </w:pPr>
              </w:pPrChange>
            </w:pPr>
            <w:del w:id="160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pPr>
              <w:rPr>
                <w:del w:id="1610" w:author="Lane, Stefanie" w:date="2023-07-26T11:06:00Z"/>
                <w:rFonts w:ascii="Calibri" w:eastAsia="Times New Roman" w:hAnsi="Calibri" w:cs="Calibri"/>
                <w:color w:val="000000"/>
                <w:sz w:val="20"/>
                <w:szCs w:val="20"/>
              </w:rPr>
              <w:pPrChange w:id="161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pPr>
              <w:rPr>
                <w:del w:id="1612" w:author="Lane, Stefanie" w:date="2023-07-26T11:06:00Z"/>
                <w:rFonts w:ascii="Calibri" w:eastAsia="Times New Roman" w:hAnsi="Calibri" w:cs="Calibri"/>
                <w:i/>
                <w:iCs/>
                <w:sz w:val="20"/>
                <w:szCs w:val="20"/>
              </w:rPr>
              <w:pPrChange w:id="1613" w:author="Lane, Stefanie" w:date="2023-09-19T18:30:00Z">
                <w:pPr>
                  <w:spacing w:after="0" w:line="240" w:lineRule="auto"/>
                </w:pPr>
              </w:pPrChange>
            </w:pPr>
            <w:del w:id="1614"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pPr>
              <w:rPr>
                <w:del w:id="1615" w:author="Lane, Stefanie" w:date="2023-07-26T11:06:00Z"/>
                <w:rFonts w:ascii="Calibri" w:eastAsia="Times New Roman" w:hAnsi="Calibri" w:cs="Calibri"/>
                <w:color w:val="000000"/>
                <w:sz w:val="20"/>
                <w:szCs w:val="20"/>
              </w:rPr>
              <w:pPrChange w:id="1616" w:author="Lane, Stefanie" w:date="2023-09-19T18:30:00Z">
                <w:pPr>
                  <w:spacing w:after="0" w:line="240" w:lineRule="auto"/>
                  <w:jc w:val="center"/>
                </w:pPr>
              </w:pPrChange>
            </w:pPr>
            <w:del w:id="161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pPr>
              <w:rPr>
                <w:del w:id="1618" w:author="Lane, Stefanie" w:date="2023-07-26T11:06:00Z"/>
                <w:rFonts w:ascii="Calibri" w:eastAsia="Times New Roman" w:hAnsi="Calibri" w:cs="Calibri"/>
                <w:color w:val="000000"/>
                <w:sz w:val="20"/>
                <w:szCs w:val="20"/>
              </w:rPr>
              <w:pPrChange w:id="161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pPr>
              <w:rPr>
                <w:del w:id="1620" w:author="Lane, Stefanie" w:date="2023-07-26T11:06:00Z"/>
                <w:rFonts w:ascii="Calibri" w:eastAsia="Times New Roman" w:hAnsi="Calibri" w:cs="Calibri"/>
                <w:i/>
                <w:iCs/>
                <w:color w:val="000000"/>
                <w:sz w:val="20"/>
                <w:szCs w:val="20"/>
              </w:rPr>
              <w:pPrChange w:id="1621" w:author="Lane, Stefanie" w:date="2023-09-19T18:30:00Z">
                <w:pPr>
                  <w:spacing w:after="0" w:line="240" w:lineRule="auto"/>
                </w:pPr>
              </w:pPrChange>
            </w:pPr>
            <w:del w:id="1622"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pPr>
              <w:rPr>
                <w:del w:id="1623" w:author="Lane, Stefanie" w:date="2023-07-26T11:06:00Z"/>
                <w:rFonts w:ascii="Calibri" w:eastAsia="Times New Roman" w:hAnsi="Calibri" w:cs="Calibri"/>
                <w:color w:val="000000"/>
                <w:sz w:val="20"/>
                <w:szCs w:val="20"/>
              </w:rPr>
              <w:pPrChange w:id="1624" w:author="Lane, Stefanie" w:date="2023-09-19T18:30:00Z">
                <w:pPr>
                  <w:spacing w:after="0" w:line="240" w:lineRule="auto"/>
                  <w:jc w:val="center"/>
                </w:pPr>
              </w:pPrChange>
            </w:pPr>
            <w:del w:id="162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62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pPr>
              <w:rPr>
                <w:del w:id="1627" w:author="Lane, Stefanie" w:date="2023-07-26T11:06:00Z"/>
                <w:rFonts w:ascii="Calibri" w:eastAsia="Times New Roman" w:hAnsi="Calibri" w:cs="Calibri"/>
                <w:color w:val="000000"/>
                <w:sz w:val="20"/>
                <w:szCs w:val="20"/>
              </w:rPr>
              <w:pPrChange w:id="162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pPr>
              <w:rPr>
                <w:del w:id="1629" w:author="Lane, Stefanie" w:date="2023-07-26T11:06:00Z"/>
                <w:rFonts w:ascii="Calibri" w:eastAsia="Times New Roman" w:hAnsi="Calibri" w:cs="Calibri"/>
                <w:i/>
                <w:iCs/>
                <w:color w:val="000000"/>
                <w:sz w:val="20"/>
                <w:szCs w:val="20"/>
              </w:rPr>
              <w:pPrChange w:id="1630" w:author="Lane, Stefanie" w:date="2023-09-19T18:30:00Z">
                <w:pPr>
                  <w:spacing w:after="0" w:line="240" w:lineRule="auto"/>
                </w:pPr>
              </w:pPrChange>
            </w:pPr>
            <w:del w:id="1631"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pPr>
              <w:rPr>
                <w:del w:id="1632" w:author="Lane, Stefanie" w:date="2023-07-26T11:06:00Z"/>
                <w:rFonts w:ascii="Calibri" w:eastAsia="Times New Roman" w:hAnsi="Calibri" w:cs="Calibri"/>
                <w:color w:val="000000"/>
                <w:sz w:val="20"/>
                <w:szCs w:val="20"/>
              </w:rPr>
              <w:pPrChange w:id="1633" w:author="Lane, Stefanie" w:date="2023-09-19T18:30:00Z">
                <w:pPr>
                  <w:spacing w:after="0" w:line="240" w:lineRule="auto"/>
                  <w:jc w:val="center"/>
                </w:pPr>
              </w:pPrChange>
            </w:pPr>
            <w:del w:id="163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pPr>
              <w:rPr>
                <w:del w:id="1635" w:author="Lane, Stefanie" w:date="2023-07-26T11:06:00Z"/>
                <w:rFonts w:ascii="Calibri" w:eastAsia="Times New Roman" w:hAnsi="Calibri" w:cs="Calibri"/>
                <w:color w:val="000000"/>
                <w:sz w:val="20"/>
                <w:szCs w:val="20"/>
              </w:rPr>
              <w:pPrChange w:id="163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pPr>
              <w:rPr>
                <w:del w:id="1637" w:author="Lane, Stefanie" w:date="2023-07-26T11:06:00Z"/>
                <w:rFonts w:ascii="Calibri" w:eastAsia="Times New Roman" w:hAnsi="Calibri" w:cs="Calibri"/>
                <w:sz w:val="20"/>
                <w:szCs w:val="20"/>
              </w:rPr>
              <w:pPrChange w:id="1638" w:author="Lane, Stefanie" w:date="2023-09-19T18:30:00Z">
                <w:pPr>
                  <w:spacing w:after="0" w:line="240" w:lineRule="auto"/>
                </w:pPr>
              </w:pPrChange>
            </w:pPr>
            <w:del w:id="1639"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pPr>
              <w:rPr>
                <w:del w:id="1640" w:author="Lane, Stefanie" w:date="2023-07-26T11:06:00Z"/>
                <w:rFonts w:ascii="Calibri" w:eastAsia="Times New Roman" w:hAnsi="Calibri" w:cs="Calibri"/>
                <w:color w:val="000000"/>
                <w:sz w:val="20"/>
                <w:szCs w:val="20"/>
              </w:rPr>
              <w:pPrChange w:id="1641" w:author="Lane, Stefanie" w:date="2023-09-19T18:30:00Z">
                <w:pPr>
                  <w:spacing w:after="0" w:line="240" w:lineRule="auto"/>
                  <w:jc w:val="center"/>
                </w:pPr>
              </w:pPrChange>
            </w:pPr>
            <w:del w:id="164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pPr>
              <w:rPr>
                <w:del w:id="1643" w:author="Lane, Stefanie" w:date="2023-07-26T11:06:00Z"/>
                <w:rFonts w:ascii="Calibri" w:eastAsia="Times New Roman" w:hAnsi="Calibri" w:cs="Calibri"/>
                <w:color w:val="000000"/>
                <w:sz w:val="20"/>
                <w:szCs w:val="20"/>
              </w:rPr>
              <w:pPrChange w:id="164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pPr>
              <w:rPr>
                <w:del w:id="1645" w:author="Lane, Stefanie" w:date="2023-07-26T11:06:00Z"/>
                <w:rFonts w:ascii="Calibri" w:eastAsia="Times New Roman" w:hAnsi="Calibri" w:cs="Calibri"/>
                <w:i/>
                <w:iCs/>
                <w:color w:val="000000"/>
                <w:sz w:val="20"/>
                <w:szCs w:val="20"/>
              </w:rPr>
              <w:pPrChange w:id="1646" w:author="Lane, Stefanie" w:date="2023-09-19T18:30:00Z">
                <w:pPr>
                  <w:spacing w:after="0" w:line="240" w:lineRule="auto"/>
                </w:pPr>
              </w:pPrChange>
            </w:pPr>
            <w:del w:id="1647"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pPr>
              <w:rPr>
                <w:del w:id="1648" w:author="Lane, Stefanie" w:date="2023-07-26T11:06:00Z"/>
                <w:rFonts w:ascii="Calibri" w:eastAsia="Times New Roman" w:hAnsi="Calibri" w:cs="Calibri"/>
                <w:color w:val="000000"/>
                <w:sz w:val="20"/>
                <w:szCs w:val="20"/>
              </w:rPr>
              <w:pPrChange w:id="1649" w:author="Lane, Stefanie" w:date="2023-09-19T18:30:00Z">
                <w:pPr>
                  <w:spacing w:after="0" w:line="240" w:lineRule="auto"/>
                  <w:jc w:val="center"/>
                </w:pPr>
              </w:pPrChange>
            </w:pPr>
            <w:del w:id="165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65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pPr>
              <w:rPr>
                <w:del w:id="1652" w:author="Lane, Stefanie" w:date="2023-07-26T11:06:00Z"/>
                <w:rFonts w:ascii="Calibri" w:eastAsia="Times New Roman" w:hAnsi="Calibri" w:cs="Calibri"/>
                <w:color w:val="000000"/>
                <w:sz w:val="20"/>
                <w:szCs w:val="20"/>
              </w:rPr>
              <w:pPrChange w:id="165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pPr>
              <w:rPr>
                <w:del w:id="1654" w:author="Lane, Stefanie" w:date="2023-07-26T11:06:00Z"/>
                <w:rFonts w:ascii="Calibri" w:eastAsia="Times New Roman" w:hAnsi="Calibri" w:cs="Calibri"/>
                <w:i/>
                <w:iCs/>
                <w:sz w:val="20"/>
                <w:szCs w:val="20"/>
              </w:rPr>
              <w:pPrChange w:id="1655" w:author="Lane, Stefanie" w:date="2023-09-19T18:30:00Z">
                <w:pPr>
                  <w:spacing w:after="0" w:line="240" w:lineRule="auto"/>
                </w:pPr>
              </w:pPrChange>
            </w:pPr>
            <w:del w:id="1656"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pPr>
              <w:rPr>
                <w:del w:id="1657" w:author="Lane, Stefanie" w:date="2023-07-26T11:06:00Z"/>
                <w:rFonts w:ascii="Calibri" w:eastAsia="Times New Roman" w:hAnsi="Calibri" w:cs="Calibri"/>
                <w:color w:val="000000"/>
                <w:sz w:val="20"/>
                <w:szCs w:val="20"/>
              </w:rPr>
              <w:pPrChange w:id="1658" w:author="Lane, Stefanie" w:date="2023-09-19T18:30:00Z">
                <w:pPr>
                  <w:spacing w:after="0" w:line="240" w:lineRule="auto"/>
                  <w:jc w:val="center"/>
                </w:pPr>
              </w:pPrChange>
            </w:pPr>
            <w:del w:id="165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pPr>
              <w:rPr>
                <w:del w:id="1660" w:author="Lane, Stefanie" w:date="2023-07-26T11:06:00Z"/>
                <w:rFonts w:ascii="Calibri" w:eastAsia="Times New Roman" w:hAnsi="Calibri" w:cs="Calibri"/>
                <w:color w:val="000000"/>
                <w:sz w:val="20"/>
                <w:szCs w:val="20"/>
              </w:rPr>
              <w:pPrChange w:id="166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pPr>
              <w:rPr>
                <w:del w:id="1662" w:author="Lane, Stefanie" w:date="2023-07-26T11:06:00Z"/>
                <w:rFonts w:ascii="Calibri" w:eastAsia="Times New Roman" w:hAnsi="Calibri" w:cs="Calibri"/>
                <w:i/>
                <w:iCs/>
                <w:sz w:val="20"/>
                <w:szCs w:val="20"/>
              </w:rPr>
              <w:pPrChange w:id="1663" w:author="Lane, Stefanie" w:date="2023-09-19T18:30:00Z">
                <w:pPr>
                  <w:spacing w:after="0" w:line="240" w:lineRule="auto"/>
                </w:pPr>
              </w:pPrChange>
            </w:pPr>
            <w:del w:id="1664"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pPr>
              <w:rPr>
                <w:del w:id="1665" w:author="Lane, Stefanie" w:date="2023-07-26T11:06:00Z"/>
                <w:rFonts w:ascii="Calibri" w:eastAsia="Times New Roman" w:hAnsi="Calibri" w:cs="Calibri"/>
                <w:color w:val="000000"/>
                <w:sz w:val="20"/>
                <w:szCs w:val="20"/>
              </w:rPr>
              <w:pPrChange w:id="1666" w:author="Lane, Stefanie" w:date="2023-09-19T18:30:00Z">
                <w:pPr>
                  <w:spacing w:after="0" w:line="240" w:lineRule="auto"/>
                  <w:jc w:val="center"/>
                </w:pPr>
              </w:pPrChange>
            </w:pPr>
            <w:del w:id="166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pPr>
              <w:rPr>
                <w:del w:id="1668" w:author="Lane, Stefanie" w:date="2023-07-26T11:06:00Z"/>
                <w:rFonts w:ascii="Calibri" w:eastAsia="Times New Roman" w:hAnsi="Calibri" w:cs="Calibri"/>
                <w:color w:val="000000"/>
                <w:sz w:val="20"/>
                <w:szCs w:val="20"/>
              </w:rPr>
              <w:pPrChange w:id="166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pPr>
              <w:rPr>
                <w:del w:id="1670" w:author="Lane, Stefanie" w:date="2023-07-26T11:06:00Z"/>
                <w:rFonts w:ascii="Calibri" w:eastAsia="Times New Roman" w:hAnsi="Calibri" w:cs="Calibri"/>
                <w:i/>
                <w:iCs/>
                <w:color w:val="000000"/>
                <w:sz w:val="20"/>
                <w:szCs w:val="20"/>
              </w:rPr>
              <w:pPrChange w:id="1671" w:author="Lane, Stefanie" w:date="2023-09-19T18:30:00Z">
                <w:pPr>
                  <w:spacing w:after="0" w:line="240" w:lineRule="auto"/>
                </w:pPr>
              </w:pPrChange>
            </w:pPr>
            <w:del w:id="1672"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pPr>
              <w:rPr>
                <w:del w:id="1673" w:author="Lane, Stefanie" w:date="2023-07-26T11:06:00Z"/>
                <w:rFonts w:ascii="Calibri" w:eastAsia="Times New Roman" w:hAnsi="Calibri" w:cs="Calibri"/>
                <w:color w:val="000000"/>
                <w:sz w:val="20"/>
                <w:szCs w:val="20"/>
              </w:rPr>
              <w:pPrChange w:id="1674" w:author="Lane, Stefanie" w:date="2023-09-19T18:30:00Z">
                <w:pPr>
                  <w:spacing w:after="0" w:line="240" w:lineRule="auto"/>
                  <w:jc w:val="center"/>
                </w:pPr>
              </w:pPrChange>
            </w:pPr>
            <w:del w:id="167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67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pPr>
              <w:rPr>
                <w:del w:id="1677" w:author="Lane, Stefanie" w:date="2023-07-26T11:06:00Z"/>
                <w:rFonts w:ascii="Calibri" w:eastAsia="Times New Roman" w:hAnsi="Calibri" w:cs="Calibri"/>
                <w:color w:val="000000"/>
                <w:sz w:val="20"/>
                <w:szCs w:val="20"/>
              </w:rPr>
              <w:pPrChange w:id="167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pPr>
              <w:rPr>
                <w:del w:id="1679" w:author="Lane, Stefanie" w:date="2023-07-26T11:06:00Z"/>
                <w:rFonts w:ascii="Calibri" w:eastAsia="Times New Roman" w:hAnsi="Calibri" w:cs="Calibri"/>
                <w:i/>
                <w:iCs/>
                <w:color w:val="000000"/>
                <w:sz w:val="20"/>
                <w:szCs w:val="20"/>
              </w:rPr>
              <w:pPrChange w:id="1680" w:author="Lane, Stefanie" w:date="2023-09-19T18:30:00Z">
                <w:pPr>
                  <w:spacing w:after="0" w:line="240" w:lineRule="auto"/>
                </w:pPr>
              </w:pPrChange>
            </w:pPr>
            <w:del w:id="1681"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pPr>
              <w:rPr>
                <w:del w:id="1682" w:author="Lane, Stefanie" w:date="2023-07-26T11:06:00Z"/>
                <w:rFonts w:ascii="Calibri" w:eastAsia="Times New Roman" w:hAnsi="Calibri" w:cs="Calibri"/>
                <w:color w:val="000000"/>
                <w:sz w:val="20"/>
                <w:szCs w:val="20"/>
              </w:rPr>
              <w:pPrChange w:id="1683" w:author="Lane, Stefanie" w:date="2023-09-19T18:30:00Z">
                <w:pPr>
                  <w:spacing w:after="0" w:line="240" w:lineRule="auto"/>
                  <w:jc w:val="center"/>
                </w:pPr>
              </w:pPrChange>
            </w:pPr>
            <w:del w:id="168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pPr>
              <w:rPr>
                <w:del w:id="1685" w:author="Lane, Stefanie" w:date="2023-07-26T11:06:00Z"/>
                <w:rFonts w:ascii="Calibri" w:eastAsia="Times New Roman" w:hAnsi="Calibri" w:cs="Calibri"/>
                <w:color w:val="000000"/>
                <w:sz w:val="20"/>
                <w:szCs w:val="20"/>
              </w:rPr>
              <w:pPrChange w:id="168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pPr>
              <w:rPr>
                <w:del w:id="1687" w:author="Lane, Stefanie" w:date="2023-07-26T11:06:00Z"/>
                <w:rFonts w:ascii="Calibri" w:eastAsia="Times New Roman" w:hAnsi="Calibri" w:cs="Calibri"/>
                <w:i/>
                <w:iCs/>
                <w:color w:val="000000"/>
                <w:sz w:val="20"/>
                <w:szCs w:val="20"/>
              </w:rPr>
              <w:pPrChange w:id="1688" w:author="Lane, Stefanie" w:date="2023-09-19T18:30:00Z">
                <w:pPr>
                  <w:spacing w:after="0" w:line="240" w:lineRule="auto"/>
                </w:pPr>
              </w:pPrChange>
            </w:pPr>
            <w:del w:id="1689"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pPr>
              <w:rPr>
                <w:del w:id="1690" w:author="Lane, Stefanie" w:date="2023-07-26T11:06:00Z"/>
                <w:rFonts w:ascii="Calibri" w:eastAsia="Times New Roman" w:hAnsi="Calibri" w:cs="Calibri"/>
                <w:color w:val="000000"/>
                <w:sz w:val="20"/>
                <w:szCs w:val="20"/>
              </w:rPr>
              <w:pPrChange w:id="1691" w:author="Lane, Stefanie" w:date="2023-09-19T18:30:00Z">
                <w:pPr>
                  <w:spacing w:after="0" w:line="240" w:lineRule="auto"/>
                  <w:jc w:val="center"/>
                </w:pPr>
              </w:pPrChange>
            </w:pPr>
            <w:del w:id="169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pPr>
              <w:rPr>
                <w:del w:id="1693" w:author="Lane, Stefanie" w:date="2023-07-26T11:06:00Z"/>
                <w:rFonts w:ascii="Calibri" w:eastAsia="Times New Roman" w:hAnsi="Calibri" w:cs="Calibri"/>
                <w:color w:val="000000"/>
                <w:sz w:val="20"/>
                <w:szCs w:val="20"/>
              </w:rPr>
              <w:pPrChange w:id="16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pPr>
              <w:rPr>
                <w:del w:id="1695" w:author="Lane, Stefanie" w:date="2023-07-26T11:06:00Z"/>
                <w:rFonts w:ascii="Calibri" w:eastAsia="Times New Roman" w:hAnsi="Calibri" w:cs="Calibri"/>
                <w:i/>
                <w:iCs/>
                <w:color w:val="000000"/>
                <w:sz w:val="20"/>
                <w:szCs w:val="20"/>
              </w:rPr>
              <w:pPrChange w:id="1696" w:author="Lane, Stefanie" w:date="2023-09-19T18:30:00Z">
                <w:pPr>
                  <w:spacing w:after="0" w:line="240" w:lineRule="auto"/>
                </w:pPr>
              </w:pPrChange>
            </w:pPr>
            <w:del w:id="169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pPr>
              <w:rPr>
                <w:del w:id="1698" w:author="Lane, Stefanie" w:date="2023-07-26T11:06:00Z"/>
                <w:rFonts w:ascii="Calibri" w:eastAsia="Times New Roman" w:hAnsi="Calibri" w:cs="Calibri"/>
                <w:color w:val="000000"/>
                <w:sz w:val="20"/>
                <w:szCs w:val="20"/>
              </w:rPr>
              <w:pPrChange w:id="1699" w:author="Lane, Stefanie" w:date="2023-09-19T18:30:00Z">
                <w:pPr>
                  <w:spacing w:after="0" w:line="240" w:lineRule="auto"/>
                  <w:jc w:val="center"/>
                </w:pPr>
              </w:pPrChange>
            </w:pPr>
            <w:del w:id="1700"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70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pPr>
              <w:rPr>
                <w:del w:id="1702" w:author="Lane, Stefanie" w:date="2023-07-26T11:06:00Z"/>
                <w:rFonts w:ascii="Calibri" w:eastAsia="Times New Roman" w:hAnsi="Calibri" w:cs="Calibri"/>
                <w:color w:val="000000"/>
                <w:sz w:val="20"/>
                <w:szCs w:val="20"/>
              </w:rPr>
              <w:pPrChange w:id="170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pPr>
              <w:rPr>
                <w:del w:id="1704" w:author="Lane, Stefanie" w:date="2023-07-26T11:06:00Z"/>
                <w:rFonts w:ascii="Calibri" w:eastAsia="Times New Roman" w:hAnsi="Calibri" w:cs="Calibri"/>
                <w:i/>
                <w:iCs/>
                <w:color w:val="000000"/>
                <w:sz w:val="20"/>
                <w:szCs w:val="20"/>
              </w:rPr>
              <w:pPrChange w:id="1705" w:author="Lane, Stefanie" w:date="2023-09-19T18:30:00Z">
                <w:pPr>
                  <w:spacing w:after="0" w:line="240" w:lineRule="auto"/>
                </w:pPr>
              </w:pPrChange>
            </w:pPr>
            <w:del w:id="1706"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pPr>
              <w:rPr>
                <w:del w:id="1707" w:author="Lane, Stefanie" w:date="2023-07-26T11:06:00Z"/>
                <w:rFonts w:ascii="Calibri" w:eastAsia="Times New Roman" w:hAnsi="Calibri" w:cs="Calibri"/>
                <w:color w:val="000000"/>
                <w:sz w:val="20"/>
                <w:szCs w:val="20"/>
              </w:rPr>
              <w:pPrChange w:id="1708" w:author="Lane, Stefanie" w:date="2023-09-19T18:30:00Z">
                <w:pPr>
                  <w:spacing w:after="0" w:line="240" w:lineRule="auto"/>
                  <w:jc w:val="center"/>
                </w:pPr>
              </w:pPrChange>
            </w:pPr>
            <w:del w:id="1709"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pPr>
              <w:rPr>
                <w:del w:id="1710" w:author="Lane, Stefanie" w:date="2023-07-26T11:06:00Z"/>
                <w:rFonts w:ascii="Calibri" w:eastAsia="Times New Roman" w:hAnsi="Calibri" w:cs="Calibri"/>
                <w:color w:val="000000"/>
                <w:sz w:val="20"/>
                <w:szCs w:val="20"/>
              </w:rPr>
              <w:pPrChange w:id="171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pPr>
              <w:rPr>
                <w:del w:id="1712" w:author="Lane, Stefanie" w:date="2023-07-26T11:06:00Z"/>
                <w:rFonts w:ascii="Calibri" w:eastAsia="Times New Roman" w:hAnsi="Calibri" w:cs="Calibri"/>
                <w:i/>
                <w:iCs/>
                <w:color w:val="000000"/>
                <w:sz w:val="20"/>
                <w:szCs w:val="20"/>
              </w:rPr>
              <w:pPrChange w:id="1713" w:author="Lane, Stefanie" w:date="2023-09-19T18:30:00Z">
                <w:pPr>
                  <w:spacing w:after="0" w:line="240" w:lineRule="auto"/>
                </w:pPr>
              </w:pPrChange>
            </w:pPr>
            <w:del w:id="1714"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pPr>
              <w:rPr>
                <w:del w:id="1715" w:author="Lane, Stefanie" w:date="2023-07-26T11:06:00Z"/>
                <w:rFonts w:ascii="Calibri" w:eastAsia="Times New Roman" w:hAnsi="Calibri" w:cs="Calibri"/>
                <w:color w:val="000000"/>
                <w:sz w:val="20"/>
                <w:szCs w:val="20"/>
              </w:rPr>
              <w:pPrChange w:id="1716" w:author="Lane, Stefanie" w:date="2023-09-19T18:30:00Z">
                <w:pPr>
                  <w:spacing w:after="0" w:line="240" w:lineRule="auto"/>
                  <w:jc w:val="center"/>
                </w:pPr>
              </w:pPrChange>
            </w:pPr>
            <w:del w:id="171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pPr>
              <w:rPr>
                <w:del w:id="1718" w:author="Lane, Stefanie" w:date="2023-07-26T11:06:00Z"/>
                <w:rFonts w:ascii="Calibri" w:eastAsia="Times New Roman" w:hAnsi="Calibri" w:cs="Calibri"/>
                <w:color w:val="000000"/>
                <w:sz w:val="20"/>
                <w:szCs w:val="20"/>
              </w:rPr>
              <w:pPrChange w:id="171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pPr>
              <w:rPr>
                <w:del w:id="1720" w:author="Lane, Stefanie" w:date="2023-07-26T11:06:00Z"/>
                <w:rFonts w:ascii="Calibri" w:eastAsia="Times New Roman" w:hAnsi="Calibri" w:cs="Calibri"/>
                <w:i/>
                <w:iCs/>
                <w:color w:val="000000"/>
                <w:sz w:val="20"/>
                <w:szCs w:val="20"/>
              </w:rPr>
              <w:pPrChange w:id="1721" w:author="Lane, Stefanie" w:date="2023-09-19T18:30:00Z">
                <w:pPr>
                  <w:spacing w:after="0" w:line="240" w:lineRule="auto"/>
                </w:pPr>
              </w:pPrChange>
            </w:pPr>
            <w:del w:id="1722"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pPr>
              <w:rPr>
                <w:del w:id="1723" w:author="Lane, Stefanie" w:date="2023-07-26T11:06:00Z"/>
                <w:rFonts w:ascii="Calibri" w:eastAsia="Times New Roman" w:hAnsi="Calibri" w:cs="Calibri"/>
                <w:color w:val="000000"/>
                <w:sz w:val="20"/>
                <w:szCs w:val="20"/>
              </w:rPr>
              <w:pPrChange w:id="1724" w:author="Lane, Stefanie" w:date="2023-09-19T18:30:00Z">
                <w:pPr>
                  <w:spacing w:after="0" w:line="240" w:lineRule="auto"/>
                  <w:jc w:val="center"/>
                </w:pPr>
              </w:pPrChange>
            </w:pPr>
            <w:del w:id="1725"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72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pPr>
              <w:rPr>
                <w:del w:id="1727" w:author="Lane, Stefanie" w:date="2023-07-26T11:06:00Z"/>
                <w:rFonts w:ascii="Calibri" w:eastAsia="Times New Roman" w:hAnsi="Calibri" w:cs="Calibri"/>
                <w:color w:val="000000"/>
                <w:sz w:val="20"/>
                <w:szCs w:val="20"/>
              </w:rPr>
              <w:pPrChange w:id="172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pPr>
              <w:rPr>
                <w:del w:id="1729" w:author="Lane, Stefanie" w:date="2023-07-26T11:06:00Z"/>
                <w:rFonts w:ascii="Calibri" w:eastAsia="Times New Roman" w:hAnsi="Calibri" w:cs="Calibri"/>
                <w:color w:val="000000"/>
                <w:sz w:val="20"/>
                <w:szCs w:val="20"/>
              </w:rPr>
              <w:pPrChange w:id="1730"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pPr>
              <w:rPr>
                <w:del w:id="1731" w:author="Lane, Stefanie" w:date="2023-07-26T11:06:00Z"/>
                <w:rFonts w:ascii="Times New Roman" w:eastAsia="Times New Roman" w:hAnsi="Times New Roman" w:cs="Times New Roman"/>
                <w:sz w:val="20"/>
                <w:szCs w:val="20"/>
              </w:rPr>
              <w:pPrChange w:id="1732"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pPr>
              <w:rPr>
                <w:del w:id="1733" w:author="Lane, Stefanie" w:date="2023-07-26T11:06:00Z"/>
                <w:rFonts w:ascii="Times New Roman" w:eastAsia="Times New Roman" w:hAnsi="Times New Roman" w:cs="Times New Roman"/>
                <w:sz w:val="20"/>
                <w:szCs w:val="20"/>
              </w:rPr>
              <w:pPrChange w:id="173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pPr>
              <w:rPr>
                <w:del w:id="1735" w:author="Lane, Stefanie" w:date="2023-07-26T11:06:00Z"/>
                <w:rFonts w:ascii="Calibri" w:eastAsia="Times New Roman" w:hAnsi="Calibri" w:cs="Calibri"/>
                <w:i/>
                <w:iCs/>
                <w:color w:val="000000"/>
                <w:sz w:val="20"/>
                <w:szCs w:val="20"/>
              </w:rPr>
              <w:pPrChange w:id="1736" w:author="Lane, Stefanie" w:date="2023-09-19T18:30:00Z">
                <w:pPr>
                  <w:spacing w:after="0" w:line="240" w:lineRule="auto"/>
                </w:pPr>
              </w:pPrChange>
            </w:pPr>
            <w:del w:id="173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pPr>
              <w:rPr>
                <w:del w:id="1738" w:author="Lane, Stefanie" w:date="2023-07-26T11:06:00Z"/>
                <w:rFonts w:ascii="Calibri" w:eastAsia="Times New Roman" w:hAnsi="Calibri" w:cs="Calibri"/>
                <w:color w:val="000000"/>
                <w:sz w:val="20"/>
                <w:szCs w:val="20"/>
              </w:rPr>
              <w:pPrChange w:id="1739" w:author="Lane, Stefanie" w:date="2023-09-19T18:30:00Z">
                <w:pPr>
                  <w:spacing w:after="0" w:line="240" w:lineRule="auto"/>
                  <w:jc w:val="center"/>
                </w:pPr>
              </w:pPrChange>
            </w:pPr>
            <w:del w:id="174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pPr>
              <w:rPr>
                <w:del w:id="1741" w:author="Lane, Stefanie" w:date="2023-07-26T11:06:00Z"/>
                <w:rFonts w:ascii="Calibri" w:eastAsia="Times New Roman" w:hAnsi="Calibri" w:cs="Calibri"/>
                <w:color w:val="000000"/>
                <w:sz w:val="20"/>
                <w:szCs w:val="20"/>
              </w:rPr>
              <w:pPrChange w:id="174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pPr>
              <w:rPr>
                <w:del w:id="1743" w:author="Lane, Stefanie" w:date="2023-07-26T11:06:00Z"/>
                <w:rFonts w:ascii="Times New Roman" w:eastAsia="Times New Roman" w:hAnsi="Times New Roman" w:cs="Times New Roman"/>
                <w:sz w:val="20"/>
                <w:szCs w:val="20"/>
              </w:rPr>
              <w:pPrChange w:id="174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pPr>
              <w:rPr>
                <w:del w:id="1745" w:author="Lane, Stefanie" w:date="2023-07-26T11:06:00Z"/>
                <w:rFonts w:ascii="Calibri" w:eastAsia="Times New Roman" w:hAnsi="Calibri" w:cs="Calibri"/>
                <w:color w:val="000000"/>
                <w:sz w:val="20"/>
                <w:szCs w:val="20"/>
              </w:rPr>
              <w:pPrChange w:id="1746" w:author="Lane, Stefanie" w:date="2023-09-19T18:30:00Z">
                <w:pPr>
                  <w:spacing w:after="0" w:line="240" w:lineRule="auto"/>
                  <w:jc w:val="center"/>
                </w:pPr>
              </w:pPrChange>
            </w:pPr>
            <w:del w:id="174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74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pPr>
              <w:rPr>
                <w:del w:id="1749" w:author="Lane, Stefanie" w:date="2023-07-26T11:06:00Z"/>
                <w:rFonts w:ascii="Calibri" w:eastAsia="Times New Roman" w:hAnsi="Calibri" w:cs="Calibri"/>
                <w:color w:val="000000"/>
                <w:sz w:val="20"/>
                <w:szCs w:val="20"/>
              </w:rPr>
              <w:pPrChange w:id="1750"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pPr>
              <w:rPr>
                <w:del w:id="1751" w:author="Lane, Stefanie" w:date="2023-07-26T11:06:00Z"/>
                <w:rFonts w:ascii="Calibri" w:eastAsia="Times New Roman" w:hAnsi="Calibri" w:cs="Calibri"/>
                <w:color w:val="000000"/>
                <w:sz w:val="20"/>
                <w:szCs w:val="20"/>
              </w:rPr>
              <w:pPrChange w:id="1752"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pPr>
              <w:rPr>
                <w:del w:id="1753" w:author="Lane, Stefanie" w:date="2023-07-26T11:06:00Z"/>
                <w:rFonts w:ascii="Times New Roman" w:eastAsia="Times New Roman" w:hAnsi="Times New Roman" w:cs="Times New Roman"/>
                <w:sz w:val="20"/>
                <w:szCs w:val="20"/>
              </w:rPr>
              <w:pPrChange w:id="1754"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pPr>
              <w:rPr>
                <w:del w:id="1755" w:author="Lane, Stefanie" w:date="2023-07-26T11:06:00Z"/>
                <w:rFonts w:ascii="Times New Roman" w:eastAsia="Times New Roman" w:hAnsi="Times New Roman" w:cs="Times New Roman"/>
                <w:sz w:val="20"/>
                <w:szCs w:val="20"/>
              </w:rPr>
              <w:pPrChange w:id="175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pPr>
              <w:rPr>
                <w:del w:id="1757" w:author="Lane, Stefanie" w:date="2023-07-26T11:06:00Z"/>
                <w:rFonts w:ascii="Calibri" w:eastAsia="Times New Roman" w:hAnsi="Calibri" w:cs="Calibri"/>
                <w:i/>
                <w:iCs/>
                <w:sz w:val="20"/>
                <w:szCs w:val="20"/>
              </w:rPr>
              <w:pPrChange w:id="1758" w:author="Lane, Stefanie" w:date="2023-09-19T18:30:00Z">
                <w:pPr>
                  <w:spacing w:after="0" w:line="240" w:lineRule="auto"/>
                </w:pPr>
              </w:pPrChange>
            </w:pPr>
            <w:del w:id="1759"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pPr>
              <w:rPr>
                <w:del w:id="1760" w:author="Lane, Stefanie" w:date="2023-07-26T11:06:00Z"/>
                <w:rFonts w:ascii="Calibri" w:eastAsia="Times New Roman" w:hAnsi="Calibri" w:cs="Calibri"/>
                <w:color w:val="000000"/>
                <w:sz w:val="20"/>
                <w:szCs w:val="20"/>
              </w:rPr>
              <w:pPrChange w:id="1761" w:author="Lane, Stefanie" w:date="2023-09-19T18:30:00Z">
                <w:pPr>
                  <w:spacing w:after="0" w:line="240" w:lineRule="auto"/>
                  <w:jc w:val="center"/>
                </w:pPr>
              </w:pPrChange>
            </w:pPr>
            <w:del w:id="1762"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pPr>
              <w:rPr>
                <w:del w:id="1763" w:author="Lane, Stefanie" w:date="2023-07-26T11:06:00Z"/>
                <w:rFonts w:ascii="Calibri" w:eastAsia="Times New Roman" w:hAnsi="Calibri" w:cs="Calibri"/>
                <w:color w:val="000000"/>
                <w:sz w:val="20"/>
                <w:szCs w:val="20"/>
              </w:rPr>
              <w:pPrChange w:id="176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pPr>
              <w:rPr>
                <w:del w:id="1765" w:author="Lane, Stefanie" w:date="2023-07-26T11:06:00Z"/>
                <w:rFonts w:ascii="Times New Roman" w:eastAsia="Times New Roman" w:hAnsi="Times New Roman" w:cs="Times New Roman"/>
                <w:sz w:val="20"/>
                <w:szCs w:val="20"/>
              </w:rPr>
              <w:pPrChange w:id="176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pPr>
              <w:rPr>
                <w:del w:id="1767" w:author="Lane, Stefanie" w:date="2023-07-26T11:06:00Z"/>
                <w:rFonts w:ascii="Calibri" w:eastAsia="Times New Roman" w:hAnsi="Calibri" w:cs="Calibri"/>
                <w:color w:val="000000"/>
                <w:sz w:val="20"/>
                <w:szCs w:val="20"/>
              </w:rPr>
              <w:pPrChange w:id="1768" w:author="Lane, Stefanie" w:date="2023-09-19T18:30:00Z">
                <w:pPr>
                  <w:spacing w:after="0" w:line="240" w:lineRule="auto"/>
                  <w:jc w:val="center"/>
                </w:pPr>
              </w:pPrChange>
            </w:pPr>
            <w:del w:id="176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77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pPr>
              <w:rPr>
                <w:del w:id="1771" w:author="Lane, Stefanie" w:date="2023-07-26T11:06:00Z"/>
                <w:rFonts w:ascii="Calibri" w:eastAsia="Times New Roman" w:hAnsi="Calibri" w:cs="Calibri"/>
                <w:color w:val="000000"/>
                <w:sz w:val="20"/>
                <w:szCs w:val="20"/>
              </w:rPr>
              <w:pPrChange w:id="1772"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pPr>
              <w:rPr>
                <w:del w:id="1773" w:author="Lane, Stefanie" w:date="2023-07-26T11:06:00Z"/>
                <w:rFonts w:ascii="Calibri" w:eastAsia="Times New Roman" w:hAnsi="Calibri" w:cs="Calibri"/>
                <w:color w:val="000000"/>
                <w:sz w:val="20"/>
                <w:szCs w:val="20"/>
              </w:rPr>
              <w:pPrChange w:id="1774"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pPr>
              <w:rPr>
                <w:del w:id="1775" w:author="Lane, Stefanie" w:date="2023-07-26T11:06:00Z"/>
                <w:rFonts w:ascii="Times New Roman" w:eastAsia="Times New Roman" w:hAnsi="Times New Roman" w:cs="Times New Roman"/>
                <w:sz w:val="20"/>
                <w:szCs w:val="20"/>
              </w:rPr>
              <w:pPrChange w:id="1776"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pPr>
              <w:rPr>
                <w:del w:id="1777" w:author="Lane, Stefanie" w:date="2023-07-26T11:06:00Z"/>
                <w:rFonts w:ascii="Times New Roman" w:eastAsia="Times New Roman" w:hAnsi="Times New Roman" w:cs="Times New Roman"/>
                <w:sz w:val="20"/>
                <w:szCs w:val="20"/>
              </w:rPr>
              <w:pPrChange w:id="1778"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pPr>
              <w:rPr>
                <w:del w:id="1779" w:author="Lane, Stefanie" w:date="2023-07-26T11:06:00Z"/>
                <w:rFonts w:ascii="Calibri" w:eastAsia="Times New Roman" w:hAnsi="Calibri" w:cs="Calibri"/>
                <w:i/>
                <w:iCs/>
                <w:sz w:val="20"/>
                <w:szCs w:val="20"/>
              </w:rPr>
              <w:pPrChange w:id="1780" w:author="Lane, Stefanie" w:date="2023-09-19T18:30:00Z">
                <w:pPr>
                  <w:spacing w:after="0" w:line="240" w:lineRule="auto"/>
                </w:pPr>
              </w:pPrChange>
            </w:pPr>
            <w:del w:id="1781"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pPr>
              <w:rPr>
                <w:del w:id="1782" w:author="Lane, Stefanie" w:date="2023-07-26T11:06:00Z"/>
                <w:rFonts w:ascii="Calibri" w:eastAsia="Times New Roman" w:hAnsi="Calibri" w:cs="Calibri"/>
                <w:color w:val="000000"/>
                <w:sz w:val="20"/>
                <w:szCs w:val="20"/>
              </w:rPr>
              <w:pPrChange w:id="1783" w:author="Lane, Stefanie" w:date="2023-09-19T18:30:00Z">
                <w:pPr>
                  <w:spacing w:after="0" w:line="240" w:lineRule="auto"/>
                  <w:jc w:val="center"/>
                </w:pPr>
              </w:pPrChange>
            </w:pPr>
            <w:del w:id="1784"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pPr>
              <w:rPr>
                <w:del w:id="1785" w:author="Lane, Stefanie" w:date="2023-07-26T11:06:00Z"/>
                <w:rFonts w:ascii="Calibri" w:eastAsia="Times New Roman" w:hAnsi="Calibri" w:cs="Calibri"/>
                <w:color w:val="000000"/>
                <w:sz w:val="20"/>
                <w:szCs w:val="20"/>
              </w:rPr>
              <w:pPrChange w:id="178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pPr>
              <w:rPr>
                <w:del w:id="1787" w:author="Lane, Stefanie" w:date="2023-07-26T11:06:00Z"/>
                <w:rFonts w:ascii="Times New Roman" w:eastAsia="Times New Roman" w:hAnsi="Times New Roman" w:cs="Times New Roman"/>
                <w:sz w:val="20"/>
                <w:szCs w:val="20"/>
              </w:rPr>
              <w:pPrChange w:id="1788"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pPr>
              <w:rPr>
                <w:del w:id="1789" w:author="Lane, Stefanie" w:date="2023-07-26T11:06:00Z"/>
                <w:rFonts w:ascii="Calibri" w:eastAsia="Times New Roman" w:hAnsi="Calibri" w:cs="Calibri"/>
                <w:color w:val="000000"/>
                <w:sz w:val="20"/>
                <w:szCs w:val="20"/>
              </w:rPr>
              <w:pPrChange w:id="1790" w:author="Lane, Stefanie" w:date="2023-09-19T18:30:00Z">
                <w:pPr>
                  <w:spacing w:after="0" w:line="240" w:lineRule="auto"/>
                  <w:jc w:val="center"/>
                </w:pPr>
              </w:pPrChange>
            </w:pPr>
            <w:del w:id="179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79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pPr>
              <w:rPr>
                <w:del w:id="1793" w:author="Lane, Stefanie" w:date="2023-07-26T11:06:00Z"/>
                <w:rFonts w:ascii="Calibri" w:eastAsia="Times New Roman" w:hAnsi="Calibri" w:cs="Calibri"/>
                <w:color w:val="000000"/>
                <w:sz w:val="20"/>
                <w:szCs w:val="20"/>
              </w:rPr>
              <w:pPrChange w:id="1794"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pPr>
              <w:rPr>
                <w:del w:id="1795" w:author="Lane, Stefanie" w:date="2023-07-26T11:06:00Z"/>
                <w:rFonts w:ascii="Calibri" w:eastAsia="Times New Roman" w:hAnsi="Calibri" w:cs="Calibri"/>
                <w:color w:val="000000"/>
                <w:sz w:val="20"/>
                <w:szCs w:val="20"/>
              </w:rPr>
              <w:pPrChange w:id="1796" w:author="Lane, Stefanie" w:date="2023-09-19T18:30:00Z">
                <w:pPr>
                  <w:spacing w:after="0" w:line="240" w:lineRule="auto"/>
                </w:pPr>
              </w:pPrChange>
            </w:pPr>
            <w:del w:id="1797"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pPr>
              <w:rPr>
                <w:del w:id="1798" w:author="Lane, Stefanie" w:date="2023-07-26T11:06:00Z"/>
                <w:rFonts w:ascii="Calibri" w:eastAsia="Times New Roman" w:hAnsi="Calibri" w:cs="Calibri"/>
                <w:color w:val="000000"/>
                <w:sz w:val="20"/>
                <w:szCs w:val="20"/>
              </w:rPr>
              <w:pPrChange w:id="1799" w:author="Lane, Stefanie" w:date="2023-09-19T18:30:00Z">
                <w:pPr>
                  <w:spacing w:after="0" w:line="240" w:lineRule="auto"/>
                  <w:jc w:val="center"/>
                </w:pPr>
              </w:pPrChange>
            </w:pPr>
            <w:del w:id="1800"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pPr>
              <w:rPr>
                <w:del w:id="1801" w:author="Lane, Stefanie" w:date="2023-07-26T11:06:00Z"/>
                <w:rFonts w:ascii="Calibri" w:eastAsia="Times New Roman" w:hAnsi="Calibri" w:cs="Calibri"/>
                <w:color w:val="000000"/>
                <w:sz w:val="20"/>
                <w:szCs w:val="20"/>
              </w:rPr>
              <w:pPrChange w:id="1802" w:author="Lane, Stefanie" w:date="2023-09-19T18:30:00Z">
                <w:pPr>
                  <w:spacing w:after="0" w:line="240" w:lineRule="auto"/>
                </w:pPr>
              </w:pPrChange>
            </w:pPr>
            <w:del w:id="180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pPr>
              <w:rPr>
                <w:del w:id="1804" w:author="Lane, Stefanie" w:date="2023-07-26T11:06:00Z"/>
                <w:rFonts w:ascii="Calibri" w:eastAsia="Times New Roman" w:hAnsi="Calibri" w:cs="Calibri"/>
                <w:i/>
                <w:iCs/>
                <w:sz w:val="20"/>
                <w:szCs w:val="20"/>
              </w:rPr>
              <w:pPrChange w:id="1805" w:author="Lane, Stefanie" w:date="2023-09-19T18:30:00Z">
                <w:pPr>
                  <w:spacing w:after="0" w:line="240" w:lineRule="auto"/>
                </w:pPr>
              </w:pPrChange>
            </w:pPr>
            <w:del w:id="1806"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pPr>
              <w:rPr>
                <w:del w:id="1807" w:author="Lane, Stefanie" w:date="2023-07-26T11:06:00Z"/>
                <w:rFonts w:ascii="Calibri" w:eastAsia="Times New Roman" w:hAnsi="Calibri" w:cs="Calibri"/>
                <w:color w:val="000000"/>
                <w:sz w:val="20"/>
                <w:szCs w:val="20"/>
              </w:rPr>
              <w:pPrChange w:id="1808" w:author="Lane, Stefanie" w:date="2023-09-19T18:30:00Z">
                <w:pPr>
                  <w:spacing w:after="0" w:line="240" w:lineRule="auto"/>
                  <w:jc w:val="center"/>
                </w:pPr>
              </w:pPrChange>
            </w:pPr>
            <w:del w:id="1809"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pPr>
              <w:rPr>
                <w:del w:id="1810" w:author="Lane, Stefanie" w:date="2023-07-26T11:06:00Z"/>
                <w:rFonts w:ascii="Calibri" w:eastAsia="Times New Roman" w:hAnsi="Calibri" w:cs="Calibri"/>
                <w:color w:val="000000"/>
                <w:sz w:val="20"/>
                <w:szCs w:val="20"/>
              </w:rPr>
              <w:pPrChange w:id="1811" w:author="Lane, Stefanie" w:date="2023-09-19T18:30:00Z">
                <w:pPr>
                  <w:spacing w:after="0" w:line="240" w:lineRule="auto"/>
                </w:pPr>
              </w:pPrChange>
            </w:pPr>
            <w:del w:id="181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pPr>
              <w:rPr>
                <w:del w:id="1813" w:author="Lane, Stefanie" w:date="2023-07-26T11:06:00Z"/>
                <w:rFonts w:ascii="Calibri" w:eastAsia="Times New Roman" w:hAnsi="Calibri" w:cs="Calibri"/>
                <w:color w:val="000000"/>
                <w:sz w:val="20"/>
                <w:szCs w:val="20"/>
              </w:rPr>
              <w:pPrChange w:id="1814" w:author="Lane, Stefanie" w:date="2023-09-19T18:30:00Z">
                <w:pPr>
                  <w:spacing w:after="0" w:line="240" w:lineRule="auto"/>
                </w:pPr>
              </w:pPrChange>
            </w:pPr>
            <w:del w:id="1815"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pPr>
              <w:rPr>
                <w:del w:id="1816" w:author="Lane, Stefanie" w:date="2023-07-26T11:06:00Z"/>
                <w:rFonts w:ascii="Calibri" w:eastAsia="Times New Roman" w:hAnsi="Calibri" w:cs="Calibri"/>
                <w:color w:val="000000"/>
                <w:sz w:val="20"/>
                <w:szCs w:val="20"/>
              </w:rPr>
              <w:pPrChange w:id="1817" w:author="Lane, Stefanie" w:date="2023-09-19T18:30:00Z">
                <w:pPr>
                  <w:spacing w:after="0" w:line="240" w:lineRule="auto"/>
                  <w:jc w:val="center"/>
                </w:pPr>
              </w:pPrChange>
            </w:pPr>
            <w:del w:id="1818"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819" w:author="Lane, Stefanie" w:date="2023-09-19T18:29:00Z"/>
        </w:rPr>
      </w:pPr>
      <w:del w:id="1820" w:author="Lane, Stefanie" w:date="2023-09-19T18:30:00Z">
        <w:r w:rsidDel="00695C76">
          <w:fldChar w:fldCharType="end"/>
        </w:r>
      </w:del>
    </w:p>
    <w:tbl>
      <w:tblPr>
        <w:tblW w:w="13381"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4052D4">
        <w:trPr>
          <w:trHeight w:val="276"/>
          <w:ins w:id="1821" w:author="Lane, Stefanie" w:date="2023-09-25T14:38:00Z"/>
        </w:trPr>
        <w:tc>
          <w:tcPr>
            <w:tcW w:w="1000"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ins w:id="1822" w:author="Lane, Stefanie" w:date="2023-09-25T14:38:00Z"/>
                <w:rFonts w:ascii="Calibri" w:eastAsia="Times New Roman" w:hAnsi="Calibri" w:cs="Calibri"/>
                <w:color w:val="000000"/>
                <w:sz w:val="20"/>
                <w:szCs w:val="20"/>
                <w:lang w:val="en-CA" w:eastAsia="en-CA"/>
              </w:rPr>
            </w:pPr>
            <w:ins w:id="1823" w:author="Lane, Stefanie" w:date="2023-09-25T14:38:00Z">
              <w:r w:rsidRPr="004052D4">
                <w:rPr>
                  <w:rFonts w:ascii="Calibri" w:eastAsia="Times New Roman" w:hAnsi="Calibri" w:cs="Calibri"/>
                  <w:color w:val="000000"/>
                  <w:sz w:val="20"/>
                  <w:szCs w:val="20"/>
                  <w:lang w:val="en-CA" w:eastAsia="en-CA"/>
                </w:rPr>
                <w:t> </w:t>
              </w:r>
            </w:ins>
          </w:p>
        </w:tc>
        <w:tc>
          <w:tcPr>
            <w:tcW w:w="4341"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ins w:id="1824" w:author="Lane, Stefanie" w:date="2023-09-25T14:38:00Z"/>
                <w:rFonts w:ascii="Calibri" w:eastAsia="Times New Roman" w:hAnsi="Calibri" w:cs="Calibri"/>
                <w:b/>
                <w:bCs/>
                <w:color w:val="000000"/>
                <w:sz w:val="20"/>
                <w:szCs w:val="20"/>
                <w:lang w:val="en-CA" w:eastAsia="en-CA"/>
              </w:rPr>
            </w:pPr>
            <w:ins w:id="1825" w:author="Lane, Stefanie" w:date="2023-09-25T14:38:00Z">
              <w:r w:rsidRPr="004052D4">
                <w:rPr>
                  <w:rFonts w:ascii="Calibri" w:eastAsia="Times New Roman" w:hAnsi="Calibri" w:cs="Calibri"/>
                  <w:b/>
                  <w:bCs/>
                  <w:color w:val="000000"/>
                  <w:sz w:val="20"/>
                  <w:szCs w:val="20"/>
                  <w:lang w:val="en-CA" w:eastAsia="en-CA"/>
                </w:rPr>
                <w:t>1979</w:t>
              </w:r>
            </w:ins>
          </w:p>
        </w:tc>
        <w:tc>
          <w:tcPr>
            <w:tcW w:w="200"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ins w:id="1826"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ins w:id="1827" w:author="Lane, Stefanie" w:date="2023-09-25T14:38:00Z"/>
                <w:rFonts w:ascii="Calibri" w:eastAsia="Times New Roman" w:hAnsi="Calibri" w:cs="Calibri"/>
                <w:b/>
                <w:bCs/>
                <w:color w:val="000000"/>
                <w:sz w:val="20"/>
                <w:szCs w:val="20"/>
                <w:lang w:val="en-CA" w:eastAsia="en-CA"/>
              </w:rPr>
            </w:pPr>
            <w:ins w:id="1828" w:author="Lane, Stefanie" w:date="2023-09-25T14:38:00Z">
              <w:r w:rsidRPr="004052D4">
                <w:rPr>
                  <w:rFonts w:ascii="Calibri" w:eastAsia="Times New Roman" w:hAnsi="Calibri" w:cs="Calibri"/>
                  <w:b/>
                  <w:bCs/>
                  <w:color w:val="000000"/>
                  <w:sz w:val="20"/>
                  <w:szCs w:val="20"/>
                  <w:lang w:val="en-CA" w:eastAsia="en-CA"/>
                </w:rPr>
                <w:t>1999</w:t>
              </w:r>
            </w:ins>
          </w:p>
        </w:tc>
        <w:tc>
          <w:tcPr>
            <w:tcW w:w="200"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ins w:id="1829"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ins w:id="1830" w:author="Lane, Stefanie" w:date="2023-09-25T14:38:00Z"/>
                <w:rFonts w:ascii="Calibri" w:eastAsia="Times New Roman" w:hAnsi="Calibri" w:cs="Calibri"/>
                <w:b/>
                <w:bCs/>
                <w:color w:val="000000"/>
                <w:sz w:val="20"/>
                <w:szCs w:val="20"/>
                <w:lang w:val="en-CA" w:eastAsia="en-CA"/>
              </w:rPr>
            </w:pPr>
            <w:ins w:id="1831" w:author="Lane, Stefanie" w:date="2023-09-25T14:38:00Z">
              <w:r w:rsidRPr="004052D4">
                <w:rPr>
                  <w:rFonts w:ascii="Calibri" w:eastAsia="Times New Roman" w:hAnsi="Calibri" w:cs="Calibri"/>
                  <w:b/>
                  <w:bCs/>
                  <w:color w:val="000000"/>
                  <w:sz w:val="20"/>
                  <w:szCs w:val="20"/>
                  <w:lang w:val="en-CA" w:eastAsia="en-CA"/>
                </w:rPr>
                <w:t>2019</w:t>
              </w:r>
            </w:ins>
          </w:p>
        </w:tc>
      </w:tr>
      <w:tr w:rsidR="004052D4" w:rsidRPr="004052D4" w14:paraId="6813E702" w14:textId="77777777" w:rsidTr="004052D4">
        <w:trPr>
          <w:trHeight w:val="828"/>
          <w:ins w:id="1832" w:author="Lane, Stefanie" w:date="2023-09-25T14:38:00Z"/>
        </w:trPr>
        <w:tc>
          <w:tcPr>
            <w:tcW w:w="1000"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ins w:id="1833" w:author="Lane, Stefanie" w:date="2023-09-25T14:38:00Z"/>
                <w:rFonts w:ascii="Calibri" w:eastAsia="Times New Roman" w:hAnsi="Calibri" w:cs="Calibri"/>
                <w:color w:val="000000"/>
                <w:sz w:val="20"/>
                <w:szCs w:val="20"/>
                <w:lang w:val="en-CA" w:eastAsia="en-CA"/>
              </w:rPr>
            </w:pPr>
            <w:ins w:id="1834" w:author="Lane, Stefanie" w:date="2023-09-25T14:38:00Z">
              <w:r w:rsidRPr="004052D4">
                <w:rPr>
                  <w:rFonts w:ascii="Calibri" w:eastAsia="Times New Roman" w:hAnsi="Calibri" w:cs="Calibri"/>
                  <w:color w:val="000000"/>
                  <w:sz w:val="20"/>
                  <w:szCs w:val="20"/>
                  <w:lang w:val="en-CA" w:eastAsia="en-CA"/>
                </w:rPr>
                <w:t>Cluster Group Name</w:t>
              </w:r>
            </w:ins>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ins w:id="1835" w:author="Lane, Stefanie" w:date="2023-09-25T14:38:00Z"/>
                <w:rFonts w:ascii="Calibri" w:eastAsia="Times New Roman" w:hAnsi="Calibri" w:cs="Calibri"/>
                <w:color w:val="000000"/>
                <w:sz w:val="20"/>
                <w:szCs w:val="20"/>
                <w:lang w:val="en-CA" w:eastAsia="en-CA"/>
              </w:rPr>
            </w:pPr>
            <w:ins w:id="1836" w:author="Lane, Stefanie" w:date="2023-09-25T14:38:00Z">
              <w:r w:rsidRPr="004052D4">
                <w:rPr>
                  <w:rFonts w:ascii="Calibri" w:eastAsia="Times New Roman" w:hAnsi="Calibri" w:cs="Calibri"/>
                  <w:color w:val="000000"/>
                  <w:sz w:val="20"/>
                  <w:szCs w:val="20"/>
                  <w:lang w:val="en-CA" w:eastAsia="en-CA"/>
                </w:rPr>
                <w:t>Species</w:t>
              </w:r>
            </w:ins>
          </w:p>
        </w:tc>
        <w:tc>
          <w:tcPr>
            <w:tcW w:w="830"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ins w:id="1837" w:author="Lane, Stefanie" w:date="2023-09-25T14:38:00Z"/>
                <w:rFonts w:ascii="Calibri" w:eastAsia="Times New Roman" w:hAnsi="Calibri" w:cs="Calibri"/>
                <w:color w:val="000000"/>
                <w:sz w:val="20"/>
                <w:szCs w:val="20"/>
                <w:lang w:val="en-CA" w:eastAsia="en-CA"/>
              </w:rPr>
            </w:pPr>
            <w:ins w:id="1838" w:author="Lane, Stefanie" w:date="2023-09-25T14:38:00Z">
              <w:r w:rsidRPr="004052D4">
                <w:rPr>
                  <w:rFonts w:ascii="Calibri" w:eastAsia="Times New Roman" w:hAnsi="Calibri" w:cs="Calibri"/>
                  <w:color w:val="000000"/>
                  <w:sz w:val="20"/>
                  <w:szCs w:val="20"/>
                  <w:lang w:val="en-CA" w:eastAsia="en-CA"/>
                </w:rPr>
                <w:t>Indicator Value</w:t>
              </w:r>
            </w:ins>
          </w:p>
        </w:tc>
        <w:tc>
          <w:tcPr>
            <w:tcW w:w="657"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ins w:id="1839" w:author="Lane, Stefanie" w:date="2023-09-25T14:38:00Z"/>
                <w:rFonts w:ascii="Calibri" w:eastAsia="Times New Roman" w:hAnsi="Calibri" w:cs="Calibri"/>
                <w:color w:val="000000"/>
                <w:sz w:val="20"/>
                <w:szCs w:val="20"/>
                <w:lang w:val="en-CA" w:eastAsia="en-CA"/>
              </w:rPr>
            </w:pPr>
            <w:ins w:id="1840"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ins w:id="184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ins w:id="1842" w:author="Lane, Stefanie" w:date="2023-09-25T14:38:00Z"/>
                <w:rFonts w:ascii="Calibri" w:eastAsia="Times New Roman" w:hAnsi="Calibri" w:cs="Calibri"/>
                <w:color w:val="000000"/>
                <w:sz w:val="20"/>
                <w:szCs w:val="20"/>
                <w:lang w:val="en-CA" w:eastAsia="en-CA"/>
              </w:rPr>
            </w:pPr>
            <w:ins w:id="1843"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ins w:id="1844" w:author="Lane, Stefanie" w:date="2023-09-25T14:38:00Z"/>
                <w:rFonts w:ascii="Calibri" w:eastAsia="Times New Roman" w:hAnsi="Calibri" w:cs="Calibri"/>
                <w:color w:val="000000"/>
                <w:sz w:val="20"/>
                <w:szCs w:val="20"/>
                <w:lang w:val="en-CA" w:eastAsia="en-CA"/>
              </w:rPr>
            </w:pPr>
            <w:ins w:id="1845"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ins w:id="1846" w:author="Lane, Stefanie" w:date="2023-09-25T14:38:00Z"/>
                <w:rFonts w:ascii="Calibri" w:eastAsia="Times New Roman" w:hAnsi="Calibri" w:cs="Calibri"/>
                <w:color w:val="000000"/>
                <w:sz w:val="20"/>
                <w:szCs w:val="20"/>
                <w:lang w:val="en-CA" w:eastAsia="en-CA"/>
              </w:rPr>
            </w:pPr>
            <w:ins w:id="1847"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ins w:id="184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ins w:id="1849" w:author="Lane, Stefanie" w:date="2023-09-25T14:38:00Z"/>
                <w:rFonts w:ascii="Calibri" w:eastAsia="Times New Roman" w:hAnsi="Calibri" w:cs="Calibri"/>
                <w:color w:val="000000"/>
                <w:sz w:val="20"/>
                <w:szCs w:val="20"/>
                <w:lang w:val="en-CA" w:eastAsia="en-CA"/>
              </w:rPr>
            </w:pPr>
            <w:ins w:id="1850"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ins w:id="1851" w:author="Lane, Stefanie" w:date="2023-09-25T14:38:00Z"/>
                <w:rFonts w:ascii="Calibri" w:eastAsia="Times New Roman" w:hAnsi="Calibri" w:cs="Calibri"/>
                <w:color w:val="000000"/>
                <w:sz w:val="20"/>
                <w:szCs w:val="20"/>
                <w:lang w:val="en-CA" w:eastAsia="en-CA"/>
              </w:rPr>
            </w:pPr>
            <w:ins w:id="1852"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ins w:id="1853" w:author="Lane, Stefanie" w:date="2023-09-25T14:38:00Z"/>
                <w:rFonts w:ascii="Calibri" w:eastAsia="Times New Roman" w:hAnsi="Calibri" w:cs="Calibri"/>
                <w:color w:val="000000"/>
                <w:sz w:val="20"/>
                <w:szCs w:val="20"/>
                <w:lang w:val="en-CA" w:eastAsia="en-CA"/>
              </w:rPr>
            </w:pPr>
            <w:ins w:id="1854" w:author="Lane, Stefanie" w:date="2023-09-25T14:38:00Z">
              <w:r w:rsidRPr="004052D4">
                <w:rPr>
                  <w:rFonts w:ascii="Calibri" w:eastAsia="Times New Roman" w:hAnsi="Calibri" w:cs="Calibri"/>
                  <w:color w:val="000000"/>
                  <w:sz w:val="20"/>
                  <w:szCs w:val="20"/>
                  <w:lang w:val="en-CA" w:eastAsia="en-CA"/>
                </w:rPr>
                <w:t>p-value</w:t>
              </w:r>
            </w:ins>
          </w:p>
        </w:tc>
      </w:tr>
      <w:tr w:rsidR="004052D4" w:rsidRPr="004052D4" w14:paraId="4E313A0B" w14:textId="77777777" w:rsidTr="004052D4">
        <w:trPr>
          <w:trHeight w:val="288"/>
          <w:ins w:id="1855" w:author="Lane, Stefanie" w:date="2023-09-25T14:38:00Z"/>
        </w:trPr>
        <w:tc>
          <w:tcPr>
            <w:tcW w:w="1000"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ins w:id="185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ins w:id="1857"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ins w:id="1858"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ins w:id="1859"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ins w:id="186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ins w:id="1861"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ins w:id="1862"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ins w:id="1863"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ins w:id="186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ins w:id="186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ins w:id="186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ins w:id="1867" w:author="Lane, Stefanie" w:date="2023-09-25T14:38:00Z"/>
                <w:rFonts w:ascii="Times New Roman" w:eastAsia="Times New Roman" w:hAnsi="Times New Roman" w:cs="Times New Roman"/>
                <w:sz w:val="20"/>
                <w:szCs w:val="20"/>
                <w:lang w:val="en-CA" w:eastAsia="en-CA"/>
              </w:rPr>
            </w:pPr>
          </w:p>
        </w:tc>
      </w:tr>
      <w:tr w:rsidR="004052D4" w:rsidRPr="004052D4" w14:paraId="06359CAF" w14:textId="77777777" w:rsidTr="004052D4">
        <w:trPr>
          <w:trHeight w:val="276"/>
          <w:ins w:id="1868"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4052D4" w:rsidRPr="004052D4" w:rsidRDefault="004052D4" w:rsidP="004052D4">
            <w:pPr>
              <w:spacing w:after="0" w:line="240" w:lineRule="auto"/>
              <w:jc w:val="center"/>
              <w:rPr>
                <w:ins w:id="1869" w:author="Lane, Stefanie" w:date="2023-09-25T14:38:00Z"/>
                <w:rFonts w:ascii="Calibri" w:eastAsia="Times New Roman" w:hAnsi="Calibri" w:cs="Calibri"/>
                <w:color w:val="000000"/>
                <w:sz w:val="20"/>
                <w:szCs w:val="20"/>
                <w:lang w:val="en-CA" w:eastAsia="en-CA"/>
              </w:rPr>
            </w:pPr>
            <w:ins w:id="1870" w:author="Lane, Stefanie" w:date="2023-09-25T14:38:00Z">
              <w:r w:rsidRPr="004052D4">
                <w:rPr>
                  <w:rFonts w:ascii="Calibri" w:eastAsia="Times New Roman" w:hAnsi="Calibri" w:cs="Calibri"/>
                  <w:color w:val="000000"/>
                  <w:sz w:val="20"/>
                  <w:szCs w:val="20"/>
                  <w:lang w:val="en-CA" w:eastAsia="en-CA"/>
                </w:rPr>
                <w:t>"Sedge"</w:t>
              </w:r>
            </w:ins>
          </w:p>
        </w:tc>
        <w:tc>
          <w:tcPr>
            <w:tcW w:w="2854" w:type="dxa"/>
            <w:tcBorders>
              <w:top w:val="single" w:sz="8" w:space="0" w:color="auto"/>
              <w:left w:val="nil"/>
              <w:bottom w:val="nil"/>
              <w:right w:val="nil"/>
            </w:tcBorders>
            <w:shd w:val="clear" w:color="auto" w:fill="auto"/>
            <w:noWrap/>
            <w:vAlign w:val="bottom"/>
            <w:hideMark/>
          </w:tcPr>
          <w:p w14:paraId="3D73CF55" w14:textId="77777777" w:rsidR="004052D4" w:rsidRPr="004052D4" w:rsidRDefault="004052D4" w:rsidP="004052D4">
            <w:pPr>
              <w:spacing w:after="0" w:line="240" w:lineRule="auto"/>
              <w:rPr>
                <w:ins w:id="1871" w:author="Lane, Stefanie" w:date="2023-09-25T14:38:00Z"/>
                <w:rFonts w:ascii="Calibri" w:eastAsia="Times New Roman" w:hAnsi="Calibri" w:cs="Calibri"/>
                <w:i/>
                <w:iCs/>
                <w:color w:val="000000"/>
                <w:sz w:val="20"/>
                <w:szCs w:val="20"/>
                <w:lang w:val="en-CA" w:eastAsia="en-CA"/>
              </w:rPr>
            </w:pPr>
            <w:ins w:id="1872" w:author="Lane, Stefanie" w:date="2023-09-25T14:38:00Z">
              <w:r w:rsidRPr="004052D4">
                <w:rPr>
                  <w:rFonts w:ascii="Calibri" w:eastAsia="Times New Roman" w:hAnsi="Calibri" w:cs="Calibri"/>
                  <w:i/>
                  <w:iCs/>
                  <w:color w:val="000000"/>
                  <w:sz w:val="20"/>
                  <w:szCs w:val="20"/>
                  <w:lang w:val="en-CA" w:eastAsia="en-CA"/>
                </w:rPr>
                <w:t>Carex lyngbyei</w:t>
              </w:r>
            </w:ins>
          </w:p>
        </w:tc>
        <w:tc>
          <w:tcPr>
            <w:tcW w:w="830" w:type="dxa"/>
            <w:tcBorders>
              <w:top w:val="single" w:sz="8" w:space="0" w:color="auto"/>
              <w:left w:val="nil"/>
              <w:bottom w:val="nil"/>
              <w:right w:val="nil"/>
            </w:tcBorders>
            <w:shd w:val="clear" w:color="auto" w:fill="auto"/>
            <w:noWrap/>
            <w:vAlign w:val="bottom"/>
            <w:hideMark/>
          </w:tcPr>
          <w:p w14:paraId="1EE5BAE2" w14:textId="77777777" w:rsidR="004052D4" w:rsidRPr="004052D4" w:rsidRDefault="004052D4" w:rsidP="004052D4">
            <w:pPr>
              <w:spacing w:after="0" w:line="240" w:lineRule="auto"/>
              <w:jc w:val="center"/>
              <w:rPr>
                <w:ins w:id="1873" w:author="Lane, Stefanie" w:date="2023-09-25T14:38:00Z"/>
                <w:rFonts w:ascii="Calibri" w:eastAsia="Times New Roman" w:hAnsi="Calibri" w:cs="Calibri"/>
                <w:color w:val="000000"/>
                <w:sz w:val="20"/>
                <w:szCs w:val="20"/>
                <w:lang w:val="en-CA" w:eastAsia="en-CA"/>
              </w:rPr>
            </w:pPr>
            <w:ins w:id="1874" w:author="Lane, Stefanie" w:date="2023-09-25T14:38:00Z">
              <w:r w:rsidRPr="004052D4">
                <w:rPr>
                  <w:rFonts w:ascii="Calibri" w:eastAsia="Times New Roman" w:hAnsi="Calibri" w:cs="Calibri"/>
                  <w:color w:val="000000"/>
                  <w:sz w:val="20"/>
                  <w:szCs w:val="20"/>
                  <w:lang w:val="en-CA" w:eastAsia="en-CA"/>
                </w:rPr>
                <w:t>0.722</w:t>
              </w:r>
            </w:ins>
          </w:p>
        </w:tc>
        <w:tc>
          <w:tcPr>
            <w:tcW w:w="657" w:type="dxa"/>
            <w:tcBorders>
              <w:top w:val="single" w:sz="8" w:space="0" w:color="auto"/>
              <w:left w:val="nil"/>
              <w:bottom w:val="nil"/>
              <w:right w:val="nil"/>
            </w:tcBorders>
            <w:shd w:val="clear" w:color="auto" w:fill="auto"/>
            <w:noWrap/>
            <w:vAlign w:val="bottom"/>
            <w:hideMark/>
          </w:tcPr>
          <w:p w14:paraId="6E3F431F" w14:textId="77777777" w:rsidR="004052D4" w:rsidRPr="004052D4" w:rsidRDefault="004052D4" w:rsidP="004052D4">
            <w:pPr>
              <w:spacing w:after="0" w:line="240" w:lineRule="auto"/>
              <w:jc w:val="center"/>
              <w:rPr>
                <w:ins w:id="1875" w:author="Lane, Stefanie" w:date="2023-09-25T14:38:00Z"/>
                <w:rFonts w:ascii="Calibri" w:eastAsia="Times New Roman" w:hAnsi="Calibri" w:cs="Calibri"/>
                <w:color w:val="000000"/>
                <w:sz w:val="20"/>
                <w:szCs w:val="20"/>
                <w:lang w:val="en-CA" w:eastAsia="en-CA"/>
              </w:rPr>
            </w:pPr>
            <w:ins w:id="1876"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BFEDFFF" w14:textId="77777777" w:rsidR="004052D4" w:rsidRPr="004052D4" w:rsidRDefault="004052D4" w:rsidP="004052D4">
            <w:pPr>
              <w:spacing w:after="0" w:line="240" w:lineRule="auto"/>
              <w:rPr>
                <w:ins w:id="1877" w:author="Lane, Stefanie" w:date="2023-09-25T14:38:00Z"/>
                <w:rFonts w:ascii="Calibri" w:eastAsia="Times New Roman" w:hAnsi="Calibri" w:cs="Calibri"/>
                <w:color w:val="000000"/>
                <w:sz w:val="20"/>
                <w:szCs w:val="20"/>
                <w:lang w:val="en-CA" w:eastAsia="en-CA"/>
              </w:rPr>
            </w:pPr>
            <w:ins w:id="187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E3E41F" w14:textId="77777777" w:rsidR="004052D4" w:rsidRPr="004052D4" w:rsidRDefault="004052D4" w:rsidP="004052D4">
            <w:pPr>
              <w:spacing w:after="0" w:line="240" w:lineRule="auto"/>
              <w:rPr>
                <w:ins w:id="1879" w:author="Lane, Stefanie" w:date="2023-09-25T14:38:00Z"/>
                <w:rFonts w:ascii="Calibri" w:eastAsia="Times New Roman" w:hAnsi="Calibri" w:cs="Calibri"/>
                <w:i/>
                <w:iCs/>
                <w:color w:val="000000"/>
                <w:sz w:val="20"/>
                <w:szCs w:val="20"/>
                <w:lang w:val="en-CA" w:eastAsia="en-CA"/>
              </w:rPr>
            </w:pPr>
            <w:ins w:id="1880"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nil"/>
              <w:right w:val="nil"/>
            </w:tcBorders>
            <w:shd w:val="clear" w:color="auto" w:fill="auto"/>
            <w:noWrap/>
            <w:vAlign w:val="bottom"/>
            <w:hideMark/>
          </w:tcPr>
          <w:p w14:paraId="00B352BB" w14:textId="77777777" w:rsidR="004052D4" w:rsidRPr="004052D4" w:rsidRDefault="004052D4" w:rsidP="004052D4">
            <w:pPr>
              <w:spacing w:after="0" w:line="240" w:lineRule="auto"/>
              <w:jc w:val="center"/>
              <w:rPr>
                <w:ins w:id="1881" w:author="Lane, Stefanie" w:date="2023-09-25T14:38:00Z"/>
                <w:rFonts w:ascii="Calibri" w:eastAsia="Times New Roman" w:hAnsi="Calibri" w:cs="Calibri"/>
                <w:color w:val="000000"/>
                <w:sz w:val="20"/>
                <w:szCs w:val="20"/>
                <w:lang w:val="en-CA" w:eastAsia="en-CA"/>
              </w:rPr>
            </w:pPr>
            <w:ins w:id="1882" w:author="Lane, Stefanie" w:date="2023-09-25T14:38:00Z">
              <w:r w:rsidRPr="004052D4">
                <w:rPr>
                  <w:rFonts w:ascii="Calibri" w:eastAsia="Times New Roman" w:hAnsi="Calibri" w:cs="Calibri"/>
                  <w:color w:val="000000"/>
                  <w:sz w:val="20"/>
                  <w:szCs w:val="20"/>
                  <w:lang w:val="en-CA" w:eastAsia="en-CA"/>
                </w:rPr>
                <w:t>0.626</w:t>
              </w:r>
            </w:ins>
          </w:p>
        </w:tc>
        <w:tc>
          <w:tcPr>
            <w:tcW w:w="666" w:type="dxa"/>
            <w:tcBorders>
              <w:top w:val="single" w:sz="8" w:space="0" w:color="auto"/>
              <w:left w:val="nil"/>
              <w:bottom w:val="nil"/>
              <w:right w:val="nil"/>
            </w:tcBorders>
            <w:shd w:val="clear" w:color="auto" w:fill="auto"/>
            <w:noWrap/>
            <w:vAlign w:val="bottom"/>
            <w:hideMark/>
          </w:tcPr>
          <w:p w14:paraId="7A797EC3" w14:textId="77777777" w:rsidR="004052D4" w:rsidRPr="004052D4" w:rsidRDefault="004052D4" w:rsidP="004052D4">
            <w:pPr>
              <w:spacing w:after="0" w:line="240" w:lineRule="auto"/>
              <w:jc w:val="center"/>
              <w:rPr>
                <w:ins w:id="1883" w:author="Lane, Stefanie" w:date="2023-09-25T14:38:00Z"/>
                <w:rFonts w:ascii="Calibri" w:eastAsia="Times New Roman" w:hAnsi="Calibri" w:cs="Calibri"/>
                <w:color w:val="000000"/>
                <w:sz w:val="20"/>
                <w:szCs w:val="20"/>
                <w:lang w:val="en-CA" w:eastAsia="en-CA"/>
              </w:rPr>
            </w:pPr>
            <w:ins w:id="1884"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2200ECD7" w14:textId="77777777" w:rsidR="004052D4" w:rsidRPr="004052D4" w:rsidRDefault="004052D4" w:rsidP="004052D4">
            <w:pPr>
              <w:spacing w:after="0" w:line="240" w:lineRule="auto"/>
              <w:rPr>
                <w:ins w:id="1885" w:author="Lane, Stefanie" w:date="2023-09-25T14:38:00Z"/>
                <w:rFonts w:ascii="Calibri" w:eastAsia="Times New Roman" w:hAnsi="Calibri" w:cs="Calibri"/>
                <w:color w:val="000000"/>
                <w:sz w:val="20"/>
                <w:szCs w:val="20"/>
                <w:lang w:val="en-CA" w:eastAsia="en-CA"/>
              </w:rPr>
            </w:pPr>
            <w:ins w:id="188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4052D4" w:rsidRPr="004052D4" w:rsidRDefault="004052D4" w:rsidP="004052D4">
            <w:pPr>
              <w:spacing w:after="0" w:line="240" w:lineRule="auto"/>
              <w:rPr>
                <w:ins w:id="1887" w:author="Lane, Stefanie" w:date="2023-09-25T14:38:00Z"/>
                <w:rFonts w:ascii="Calibri" w:eastAsia="Times New Roman" w:hAnsi="Calibri" w:cs="Calibri"/>
                <w:i/>
                <w:iCs/>
                <w:color w:val="000000"/>
                <w:sz w:val="20"/>
                <w:szCs w:val="20"/>
                <w:lang w:val="en-CA" w:eastAsia="en-CA"/>
              </w:rPr>
            </w:pPr>
            <w:ins w:id="1888"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single" w:sz="4" w:space="0" w:color="auto"/>
              <w:right w:val="nil"/>
            </w:tcBorders>
            <w:shd w:val="clear" w:color="auto" w:fill="auto"/>
            <w:noWrap/>
            <w:vAlign w:val="bottom"/>
            <w:hideMark/>
          </w:tcPr>
          <w:p w14:paraId="1A01142A" w14:textId="77777777" w:rsidR="004052D4" w:rsidRPr="004052D4" w:rsidRDefault="004052D4" w:rsidP="004052D4">
            <w:pPr>
              <w:spacing w:after="0" w:line="240" w:lineRule="auto"/>
              <w:jc w:val="center"/>
              <w:rPr>
                <w:ins w:id="1889" w:author="Lane, Stefanie" w:date="2023-09-25T14:38:00Z"/>
                <w:rFonts w:ascii="Calibri" w:eastAsia="Times New Roman" w:hAnsi="Calibri" w:cs="Calibri"/>
                <w:color w:val="000000"/>
                <w:sz w:val="20"/>
                <w:szCs w:val="20"/>
                <w:lang w:val="en-CA" w:eastAsia="en-CA"/>
              </w:rPr>
            </w:pPr>
            <w:ins w:id="1890" w:author="Lane, Stefanie" w:date="2023-09-25T14:38:00Z">
              <w:r w:rsidRPr="004052D4">
                <w:rPr>
                  <w:rFonts w:ascii="Calibri" w:eastAsia="Times New Roman" w:hAnsi="Calibri" w:cs="Calibri"/>
                  <w:color w:val="000000"/>
                  <w:sz w:val="20"/>
                  <w:szCs w:val="20"/>
                  <w:lang w:val="en-CA" w:eastAsia="en-CA"/>
                </w:rPr>
                <w:t>0.591</w:t>
              </w:r>
            </w:ins>
          </w:p>
        </w:tc>
        <w:tc>
          <w:tcPr>
            <w:tcW w:w="666"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77777777" w:rsidR="004052D4" w:rsidRPr="004052D4" w:rsidRDefault="004052D4" w:rsidP="004052D4">
            <w:pPr>
              <w:spacing w:after="0" w:line="240" w:lineRule="auto"/>
              <w:jc w:val="center"/>
              <w:rPr>
                <w:ins w:id="1891" w:author="Lane, Stefanie" w:date="2023-09-25T14:38:00Z"/>
                <w:rFonts w:ascii="Calibri" w:eastAsia="Times New Roman" w:hAnsi="Calibri" w:cs="Calibri"/>
                <w:color w:val="000000"/>
                <w:sz w:val="20"/>
                <w:szCs w:val="20"/>
                <w:lang w:val="en-CA" w:eastAsia="en-CA"/>
              </w:rPr>
            </w:pPr>
            <w:ins w:id="1892"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05417FC6" w14:textId="77777777" w:rsidTr="004052D4">
        <w:trPr>
          <w:trHeight w:val="276"/>
          <w:ins w:id="1893"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BBE32BF" w14:textId="77777777" w:rsidR="004052D4" w:rsidRPr="004052D4" w:rsidRDefault="004052D4" w:rsidP="004052D4">
            <w:pPr>
              <w:spacing w:after="0" w:line="240" w:lineRule="auto"/>
              <w:rPr>
                <w:ins w:id="189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4052D4" w:rsidRPr="004052D4" w:rsidRDefault="004052D4" w:rsidP="004052D4">
            <w:pPr>
              <w:spacing w:after="0" w:line="240" w:lineRule="auto"/>
              <w:rPr>
                <w:ins w:id="1895" w:author="Lane, Stefanie" w:date="2023-09-25T14:38:00Z"/>
                <w:rFonts w:ascii="Calibri" w:eastAsia="Times New Roman" w:hAnsi="Calibri" w:cs="Calibri"/>
                <w:i/>
                <w:iCs/>
                <w:color w:val="000000"/>
                <w:sz w:val="20"/>
                <w:szCs w:val="20"/>
                <w:lang w:val="en-CA" w:eastAsia="en-CA"/>
              </w:rPr>
            </w:pPr>
            <w:ins w:id="1896" w:author="Lane, Stefanie" w:date="2023-09-25T14:38:00Z">
              <w:r w:rsidRPr="004052D4">
                <w:rPr>
                  <w:rFonts w:ascii="Calibri" w:eastAsia="Times New Roman" w:hAnsi="Calibri" w:cs="Calibri"/>
                  <w:i/>
                  <w:iCs/>
                  <w:color w:val="000000"/>
                  <w:sz w:val="20"/>
                  <w:szCs w:val="20"/>
                  <w:lang w:val="en-CA" w:eastAsia="en-CA"/>
                </w:rPr>
                <w:t>Sagittaria latifolia</w:t>
              </w:r>
            </w:ins>
          </w:p>
        </w:tc>
        <w:tc>
          <w:tcPr>
            <w:tcW w:w="830" w:type="dxa"/>
            <w:tcBorders>
              <w:top w:val="single" w:sz="4" w:space="0" w:color="auto"/>
              <w:left w:val="nil"/>
              <w:bottom w:val="single" w:sz="4" w:space="0" w:color="auto"/>
              <w:right w:val="nil"/>
            </w:tcBorders>
            <w:shd w:val="clear" w:color="auto" w:fill="auto"/>
            <w:noWrap/>
            <w:vAlign w:val="bottom"/>
            <w:hideMark/>
          </w:tcPr>
          <w:p w14:paraId="05D3F1C9" w14:textId="77777777" w:rsidR="004052D4" w:rsidRPr="004052D4" w:rsidRDefault="004052D4" w:rsidP="004052D4">
            <w:pPr>
              <w:spacing w:after="0" w:line="240" w:lineRule="auto"/>
              <w:jc w:val="center"/>
              <w:rPr>
                <w:ins w:id="1897" w:author="Lane, Stefanie" w:date="2023-09-25T14:38:00Z"/>
                <w:rFonts w:ascii="Calibri" w:eastAsia="Times New Roman" w:hAnsi="Calibri" w:cs="Calibri"/>
                <w:color w:val="000000"/>
                <w:sz w:val="20"/>
                <w:szCs w:val="20"/>
                <w:lang w:val="en-CA" w:eastAsia="en-CA"/>
              </w:rPr>
            </w:pPr>
            <w:ins w:id="1898" w:author="Lane, Stefanie" w:date="2023-09-25T14:38:00Z">
              <w:r w:rsidRPr="004052D4">
                <w:rPr>
                  <w:rFonts w:ascii="Calibri" w:eastAsia="Times New Roman" w:hAnsi="Calibri" w:cs="Calibri"/>
                  <w:color w:val="000000"/>
                  <w:sz w:val="20"/>
                  <w:szCs w:val="20"/>
                  <w:lang w:val="en-CA" w:eastAsia="en-CA"/>
                </w:rPr>
                <w:t>0.523</w:t>
              </w:r>
            </w:ins>
          </w:p>
        </w:tc>
        <w:tc>
          <w:tcPr>
            <w:tcW w:w="657" w:type="dxa"/>
            <w:tcBorders>
              <w:top w:val="single" w:sz="4" w:space="0" w:color="auto"/>
              <w:left w:val="nil"/>
              <w:bottom w:val="single" w:sz="4" w:space="0" w:color="auto"/>
              <w:right w:val="nil"/>
            </w:tcBorders>
            <w:shd w:val="clear" w:color="auto" w:fill="auto"/>
            <w:noWrap/>
            <w:vAlign w:val="bottom"/>
            <w:hideMark/>
          </w:tcPr>
          <w:p w14:paraId="2EEF57A1" w14:textId="77777777" w:rsidR="004052D4" w:rsidRPr="004052D4" w:rsidRDefault="004052D4" w:rsidP="004052D4">
            <w:pPr>
              <w:spacing w:after="0" w:line="240" w:lineRule="auto"/>
              <w:jc w:val="center"/>
              <w:rPr>
                <w:ins w:id="1899" w:author="Lane, Stefanie" w:date="2023-09-25T14:38:00Z"/>
                <w:rFonts w:ascii="Calibri" w:eastAsia="Times New Roman" w:hAnsi="Calibri" w:cs="Calibri"/>
                <w:color w:val="000000"/>
                <w:sz w:val="20"/>
                <w:szCs w:val="20"/>
                <w:lang w:val="en-CA" w:eastAsia="en-CA"/>
              </w:rPr>
            </w:pPr>
            <w:ins w:id="1900"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2F018A64" w14:textId="77777777" w:rsidR="004052D4" w:rsidRPr="004052D4" w:rsidRDefault="004052D4" w:rsidP="004052D4">
            <w:pPr>
              <w:spacing w:after="0" w:line="240" w:lineRule="auto"/>
              <w:jc w:val="center"/>
              <w:rPr>
                <w:ins w:id="190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4052D4" w:rsidRPr="004052D4" w:rsidRDefault="004052D4" w:rsidP="004052D4">
            <w:pPr>
              <w:spacing w:after="0" w:line="240" w:lineRule="auto"/>
              <w:rPr>
                <w:ins w:id="1902" w:author="Lane, Stefanie" w:date="2023-09-25T14:38:00Z"/>
                <w:rFonts w:ascii="Calibri" w:eastAsia="Times New Roman" w:hAnsi="Calibri" w:cs="Calibri"/>
                <w:i/>
                <w:iCs/>
                <w:color w:val="000000"/>
                <w:sz w:val="20"/>
                <w:szCs w:val="20"/>
                <w:lang w:val="en-CA" w:eastAsia="en-CA"/>
              </w:rPr>
            </w:pPr>
            <w:ins w:id="1903" w:author="Lane, Stefanie" w:date="2023-09-25T14:38:00Z">
              <w:r w:rsidRPr="004052D4">
                <w:rPr>
                  <w:rFonts w:ascii="Calibri" w:eastAsia="Times New Roman" w:hAnsi="Calibri" w:cs="Calibri"/>
                  <w:i/>
                  <w:iCs/>
                  <w:color w:val="000000"/>
                  <w:sz w:val="20"/>
                  <w:szCs w:val="20"/>
                  <w:lang w:val="en-CA" w:eastAsia="en-CA"/>
                </w:rPr>
                <w:t>Impatiens capensis</w:t>
              </w:r>
            </w:ins>
          </w:p>
        </w:tc>
        <w:tc>
          <w:tcPr>
            <w:tcW w:w="841" w:type="dxa"/>
            <w:tcBorders>
              <w:top w:val="single" w:sz="4" w:space="0" w:color="auto"/>
              <w:left w:val="nil"/>
              <w:bottom w:val="single" w:sz="4" w:space="0" w:color="auto"/>
              <w:right w:val="nil"/>
            </w:tcBorders>
            <w:shd w:val="clear" w:color="auto" w:fill="auto"/>
            <w:noWrap/>
            <w:vAlign w:val="bottom"/>
            <w:hideMark/>
          </w:tcPr>
          <w:p w14:paraId="12D56BCB" w14:textId="77777777" w:rsidR="004052D4" w:rsidRPr="004052D4" w:rsidRDefault="004052D4" w:rsidP="004052D4">
            <w:pPr>
              <w:spacing w:after="0" w:line="240" w:lineRule="auto"/>
              <w:jc w:val="center"/>
              <w:rPr>
                <w:ins w:id="1904" w:author="Lane, Stefanie" w:date="2023-09-25T14:38:00Z"/>
                <w:rFonts w:ascii="Calibri" w:eastAsia="Times New Roman" w:hAnsi="Calibri" w:cs="Calibri"/>
                <w:color w:val="000000"/>
                <w:sz w:val="20"/>
                <w:szCs w:val="20"/>
                <w:lang w:val="en-CA" w:eastAsia="en-CA"/>
              </w:rPr>
            </w:pPr>
            <w:ins w:id="1905"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nil"/>
            </w:tcBorders>
            <w:shd w:val="clear" w:color="auto" w:fill="auto"/>
            <w:noWrap/>
            <w:vAlign w:val="bottom"/>
            <w:hideMark/>
          </w:tcPr>
          <w:p w14:paraId="209508A4" w14:textId="77777777" w:rsidR="004052D4" w:rsidRPr="004052D4" w:rsidRDefault="004052D4" w:rsidP="004052D4">
            <w:pPr>
              <w:spacing w:after="0" w:line="240" w:lineRule="auto"/>
              <w:jc w:val="center"/>
              <w:rPr>
                <w:ins w:id="1906" w:author="Lane, Stefanie" w:date="2023-09-25T14:38:00Z"/>
                <w:rFonts w:ascii="Calibri" w:eastAsia="Times New Roman" w:hAnsi="Calibri" w:cs="Calibri"/>
                <w:color w:val="000000"/>
                <w:sz w:val="20"/>
                <w:szCs w:val="20"/>
                <w:lang w:val="en-CA" w:eastAsia="en-CA"/>
              </w:rPr>
            </w:pPr>
            <w:ins w:id="1907" w:author="Lane, Stefanie" w:date="2023-09-25T14:38:00Z">
              <w:r w:rsidRPr="004052D4">
                <w:rPr>
                  <w:rFonts w:ascii="Calibri" w:eastAsia="Times New Roman" w:hAnsi="Calibri" w:cs="Calibri"/>
                  <w:color w:val="000000"/>
                  <w:sz w:val="20"/>
                  <w:szCs w:val="20"/>
                  <w:lang w:val="en-CA" w:eastAsia="en-CA"/>
                </w:rPr>
                <w:t>0.0147</w:t>
              </w:r>
            </w:ins>
          </w:p>
        </w:tc>
        <w:tc>
          <w:tcPr>
            <w:tcW w:w="200" w:type="dxa"/>
            <w:tcBorders>
              <w:top w:val="nil"/>
              <w:left w:val="nil"/>
              <w:bottom w:val="nil"/>
              <w:right w:val="nil"/>
            </w:tcBorders>
            <w:shd w:val="clear" w:color="auto" w:fill="auto"/>
            <w:noWrap/>
            <w:vAlign w:val="bottom"/>
            <w:hideMark/>
          </w:tcPr>
          <w:p w14:paraId="10793068" w14:textId="77777777" w:rsidR="004052D4" w:rsidRPr="004052D4" w:rsidRDefault="004052D4" w:rsidP="004052D4">
            <w:pPr>
              <w:spacing w:after="0" w:line="240" w:lineRule="auto"/>
              <w:jc w:val="center"/>
              <w:rPr>
                <w:ins w:id="190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4052D4" w:rsidRPr="004052D4" w:rsidRDefault="004052D4" w:rsidP="004052D4">
            <w:pPr>
              <w:spacing w:after="0" w:line="240" w:lineRule="auto"/>
              <w:rPr>
                <w:ins w:id="1909"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F1D46E5" w14:textId="77777777" w:rsidR="004052D4" w:rsidRPr="004052D4" w:rsidRDefault="004052D4" w:rsidP="004052D4">
            <w:pPr>
              <w:spacing w:after="0" w:line="240" w:lineRule="auto"/>
              <w:rPr>
                <w:ins w:id="1910"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135BA87" w14:textId="77777777" w:rsidR="004052D4" w:rsidRPr="004052D4" w:rsidRDefault="004052D4" w:rsidP="004052D4">
            <w:pPr>
              <w:spacing w:after="0" w:line="240" w:lineRule="auto"/>
              <w:jc w:val="center"/>
              <w:rPr>
                <w:ins w:id="1911" w:author="Lane, Stefanie" w:date="2023-09-25T14:38:00Z"/>
                <w:rFonts w:ascii="Calibri" w:eastAsia="Times New Roman" w:hAnsi="Calibri" w:cs="Calibri"/>
                <w:color w:val="000000"/>
                <w:sz w:val="20"/>
                <w:szCs w:val="20"/>
                <w:lang w:val="en-CA" w:eastAsia="en-CA"/>
              </w:rPr>
            </w:pPr>
            <w:ins w:id="1912"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458744B" w14:textId="77777777" w:rsidTr="004052D4">
        <w:trPr>
          <w:trHeight w:val="288"/>
          <w:ins w:id="1913"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ins w:id="1914"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ins w:id="1915" w:author="Lane, Stefanie" w:date="2023-09-25T14:38:00Z"/>
                <w:rFonts w:ascii="Calibri" w:eastAsia="Times New Roman" w:hAnsi="Calibri" w:cs="Calibri"/>
                <w:i/>
                <w:iCs/>
                <w:color w:val="000000"/>
                <w:sz w:val="20"/>
                <w:szCs w:val="20"/>
                <w:lang w:val="en-CA" w:eastAsia="en-CA"/>
              </w:rPr>
            </w:pPr>
            <w:ins w:id="1916" w:author="Lane, Stefanie" w:date="2023-09-25T14:38:00Z">
              <w:r w:rsidRPr="004052D4">
                <w:rPr>
                  <w:rFonts w:ascii="Calibri" w:eastAsia="Times New Roman" w:hAnsi="Calibri" w:cs="Calibri"/>
                  <w:i/>
                  <w:iCs/>
                  <w:color w:val="000000"/>
                  <w:sz w:val="20"/>
                  <w:szCs w:val="20"/>
                  <w:lang w:val="en-CA" w:eastAsia="en-CA"/>
                </w:rPr>
                <w:t>Schoenoplectus tabernaemontani</w:t>
              </w:r>
            </w:ins>
          </w:p>
        </w:tc>
        <w:tc>
          <w:tcPr>
            <w:tcW w:w="830"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ins w:id="1917" w:author="Lane, Stefanie" w:date="2023-09-25T14:38:00Z"/>
                <w:rFonts w:ascii="Calibri" w:eastAsia="Times New Roman" w:hAnsi="Calibri" w:cs="Calibri"/>
                <w:color w:val="000000"/>
                <w:sz w:val="20"/>
                <w:szCs w:val="20"/>
                <w:lang w:val="en-CA" w:eastAsia="en-CA"/>
              </w:rPr>
            </w:pPr>
            <w:ins w:id="1918" w:author="Lane, Stefanie" w:date="2023-09-25T14:38:00Z">
              <w:r w:rsidRPr="004052D4">
                <w:rPr>
                  <w:rFonts w:ascii="Calibri" w:eastAsia="Times New Roman" w:hAnsi="Calibri" w:cs="Calibri"/>
                  <w:color w:val="000000"/>
                  <w:sz w:val="20"/>
                  <w:szCs w:val="20"/>
                  <w:lang w:val="en-CA" w:eastAsia="en-CA"/>
                </w:rPr>
                <w:t>0.417</w:t>
              </w:r>
            </w:ins>
          </w:p>
        </w:tc>
        <w:tc>
          <w:tcPr>
            <w:tcW w:w="657" w:type="dxa"/>
            <w:tcBorders>
              <w:top w:val="nil"/>
              <w:left w:val="nil"/>
              <w:bottom w:val="single" w:sz="8" w:space="0" w:color="auto"/>
              <w:right w:val="nil"/>
            </w:tcBorders>
            <w:shd w:val="clear" w:color="auto" w:fill="auto"/>
            <w:noWrap/>
            <w:vAlign w:val="bottom"/>
            <w:hideMark/>
          </w:tcPr>
          <w:p w14:paraId="66B05225" w14:textId="77777777" w:rsidR="004052D4" w:rsidRPr="004052D4" w:rsidRDefault="004052D4" w:rsidP="004052D4">
            <w:pPr>
              <w:spacing w:after="0" w:line="240" w:lineRule="auto"/>
              <w:jc w:val="center"/>
              <w:rPr>
                <w:ins w:id="1919" w:author="Lane, Stefanie" w:date="2023-09-25T14:38:00Z"/>
                <w:rFonts w:ascii="Calibri" w:eastAsia="Times New Roman" w:hAnsi="Calibri" w:cs="Calibri"/>
                <w:color w:val="000000"/>
                <w:sz w:val="20"/>
                <w:szCs w:val="20"/>
                <w:lang w:val="en-CA" w:eastAsia="en-CA"/>
              </w:rPr>
            </w:pPr>
            <w:ins w:id="1920" w:author="Lane, Stefanie" w:date="2023-09-25T14:38:00Z">
              <w:r w:rsidRPr="004052D4">
                <w:rPr>
                  <w:rFonts w:ascii="Calibri" w:eastAsia="Times New Roman" w:hAnsi="Calibri" w:cs="Calibri"/>
                  <w:color w:val="000000"/>
                  <w:sz w:val="20"/>
                  <w:szCs w:val="20"/>
                  <w:lang w:val="en-CA" w:eastAsia="en-CA"/>
                </w:rPr>
                <w:t>0.0004</w:t>
              </w:r>
            </w:ins>
          </w:p>
        </w:tc>
        <w:tc>
          <w:tcPr>
            <w:tcW w:w="200"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ins w:id="1921" w:author="Lane, Stefanie" w:date="2023-09-25T14:38:00Z"/>
                <w:rFonts w:ascii="Calibri" w:eastAsia="Times New Roman" w:hAnsi="Calibri" w:cs="Calibri"/>
                <w:color w:val="000000"/>
                <w:sz w:val="20"/>
                <w:szCs w:val="20"/>
                <w:lang w:val="en-CA" w:eastAsia="en-CA"/>
              </w:rPr>
            </w:pPr>
            <w:ins w:id="1922"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ins w:id="1923" w:author="Lane, Stefanie" w:date="2023-09-25T14:38:00Z"/>
                <w:rFonts w:ascii="Calibri" w:eastAsia="Times New Roman" w:hAnsi="Calibri" w:cs="Calibri"/>
                <w:i/>
                <w:iCs/>
                <w:color w:val="000000"/>
                <w:sz w:val="20"/>
                <w:szCs w:val="20"/>
                <w:lang w:val="en-CA" w:eastAsia="en-CA"/>
              </w:rPr>
            </w:pPr>
            <w:ins w:id="1924"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ins w:id="1925" w:author="Lane, Stefanie" w:date="2023-09-25T14:38:00Z"/>
                <w:rFonts w:ascii="Calibri" w:eastAsia="Times New Roman" w:hAnsi="Calibri" w:cs="Calibri"/>
                <w:color w:val="000000"/>
                <w:sz w:val="20"/>
                <w:szCs w:val="20"/>
                <w:lang w:val="en-CA" w:eastAsia="en-CA"/>
              </w:rPr>
            </w:pPr>
            <w:ins w:id="1926"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ins w:id="1927" w:author="Lane, Stefanie" w:date="2023-09-25T14:38:00Z"/>
                <w:rFonts w:ascii="Calibri" w:eastAsia="Times New Roman" w:hAnsi="Calibri" w:cs="Calibri"/>
                <w:color w:val="000000"/>
                <w:sz w:val="20"/>
                <w:szCs w:val="20"/>
                <w:lang w:val="en-CA" w:eastAsia="en-CA"/>
              </w:rPr>
            </w:pPr>
            <w:ins w:id="1928"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ins w:id="1929" w:author="Lane, Stefanie" w:date="2023-09-25T14:38:00Z"/>
                <w:rFonts w:ascii="Calibri" w:eastAsia="Times New Roman" w:hAnsi="Calibri" w:cs="Calibri"/>
                <w:color w:val="000000"/>
                <w:sz w:val="20"/>
                <w:szCs w:val="20"/>
                <w:lang w:val="en-CA" w:eastAsia="en-CA"/>
              </w:rPr>
            </w:pPr>
            <w:ins w:id="193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ins w:id="1931" w:author="Lane, Stefanie" w:date="2023-09-25T14:38:00Z"/>
                <w:rFonts w:ascii="Calibri" w:eastAsia="Times New Roman" w:hAnsi="Calibri" w:cs="Calibri"/>
                <w:i/>
                <w:iCs/>
                <w:color w:val="000000"/>
                <w:sz w:val="20"/>
                <w:szCs w:val="20"/>
                <w:lang w:val="en-CA" w:eastAsia="en-CA"/>
              </w:rPr>
            </w:pPr>
            <w:ins w:id="1932"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ins w:id="1933" w:author="Lane, Stefanie" w:date="2023-09-25T14:38:00Z"/>
                <w:rFonts w:ascii="Calibri" w:eastAsia="Times New Roman" w:hAnsi="Calibri" w:cs="Calibri"/>
                <w:color w:val="000000"/>
                <w:sz w:val="20"/>
                <w:szCs w:val="20"/>
                <w:lang w:val="en-CA" w:eastAsia="en-CA"/>
              </w:rPr>
            </w:pPr>
            <w:ins w:id="1934"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ins w:id="1935" w:author="Lane, Stefanie" w:date="2023-09-25T14:38:00Z"/>
                <w:rFonts w:ascii="Calibri" w:eastAsia="Times New Roman" w:hAnsi="Calibri" w:cs="Calibri"/>
                <w:color w:val="000000"/>
                <w:sz w:val="20"/>
                <w:szCs w:val="20"/>
                <w:lang w:val="en-CA" w:eastAsia="en-CA"/>
              </w:rPr>
            </w:pPr>
            <w:ins w:id="1936"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1327F3D" w14:textId="77777777" w:rsidTr="004052D4">
        <w:trPr>
          <w:trHeight w:val="288"/>
          <w:ins w:id="1937" w:author="Lane, Stefanie" w:date="2023-09-25T14:38:00Z"/>
        </w:trPr>
        <w:tc>
          <w:tcPr>
            <w:tcW w:w="1000"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ins w:id="1938"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ins w:id="1939"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ins w:id="1940"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ins w:id="1941"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ins w:id="1942"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ins w:id="1943"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ins w:id="1944"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ins w:id="1945"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ins w:id="1946"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ins w:id="1947"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ins w:id="1948"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ins w:id="1949" w:author="Lane, Stefanie" w:date="2023-09-25T14:38:00Z"/>
                <w:rFonts w:ascii="Times New Roman" w:eastAsia="Times New Roman" w:hAnsi="Times New Roman" w:cs="Times New Roman"/>
                <w:sz w:val="20"/>
                <w:szCs w:val="20"/>
                <w:lang w:val="en-CA" w:eastAsia="en-CA"/>
              </w:rPr>
            </w:pPr>
          </w:p>
        </w:tc>
      </w:tr>
      <w:tr w:rsidR="004052D4" w:rsidRPr="004052D4" w14:paraId="73A80C93" w14:textId="77777777" w:rsidTr="004052D4">
        <w:trPr>
          <w:trHeight w:val="276"/>
          <w:ins w:id="1950"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4052D4" w:rsidRPr="004052D4" w:rsidRDefault="004052D4" w:rsidP="004052D4">
            <w:pPr>
              <w:spacing w:after="0" w:line="240" w:lineRule="auto"/>
              <w:jc w:val="center"/>
              <w:rPr>
                <w:ins w:id="1951" w:author="Lane, Stefanie" w:date="2023-09-25T14:38:00Z"/>
                <w:rFonts w:ascii="Calibri" w:eastAsia="Times New Roman" w:hAnsi="Calibri" w:cs="Calibri"/>
                <w:color w:val="000000"/>
                <w:sz w:val="20"/>
                <w:szCs w:val="20"/>
                <w:lang w:val="en-CA" w:eastAsia="en-CA"/>
              </w:rPr>
            </w:pPr>
            <w:ins w:id="1952" w:author="Lane, Stefanie" w:date="2023-09-25T14:38:00Z">
              <w:r w:rsidRPr="004052D4">
                <w:rPr>
                  <w:rFonts w:ascii="Calibri" w:eastAsia="Times New Roman" w:hAnsi="Calibri" w:cs="Calibri"/>
                  <w:color w:val="000000"/>
                  <w:sz w:val="20"/>
                  <w:szCs w:val="20"/>
                  <w:lang w:val="en-CA" w:eastAsia="en-CA"/>
                </w:rPr>
                <w:t>"Fescue"</w:t>
              </w:r>
            </w:ins>
          </w:p>
        </w:tc>
        <w:tc>
          <w:tcPr>
            <w:tcW w:w="2854" w:type="dxa"/>
            <w:tcBorders>
              <w:top w:val="single" w:sz="8" w:space="0" w:color="auto"/>
              <w:left w:val="nil"/>
              <w:bottom w:val="nil"/>
              <w:right w:val="nil"/>
            </w:tcBorders>
            <w:shd w:val="clear" w:color="auto" w:fill="auto"/>
            <w:noWrap/>
            <w:vAlign w:val="bottom"/>
            <w:hideMark/>
          </w:tcPr>
          <w:p w14:paraId="4B340B17" w14:textId="77777777" w:rsidR="004052D4" w:rsidRPr="004052D4" w:rsidRDefault="004052D4" w:rsidP="004052D4">
            <w:pPr>
              <w:spacing w:after="0" w:line="240" w:lineRule="auto"/>
              <w:rPr>
                <w:ins w:id="1953" w:author="Lane, Stefanie" w:date="2023-09-25T14:38:00Z"/>
                <w:rFonts w:ascii="Calibri" w:eastAsia="Times New Roman" w:hAnsi="Calibri" w:cs="Calibri"/>
                <w:i/>
                <w:iCs/>
                <w:color w:val="000000"/>
                <w:sz w:val="20"/>
                <w:szCs w:val="20"/>
                <w:lang w:val="en-CA" w:eastAsia="en-CA"/>
              </w:rPr>
            </w:pPr>
            <w:ins w:id="1954"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30" w:type="dxa"/>
            <w:tcBorders>
              <w:top w:val="single" w:sz="8" w:space="0" w:color="auto"/>
              <w:left w:val="nil"/>
              <w:bottom w:val="nil"/>
              <w:right w:val="nil"/>
            </w:tcBorders>
            <w:shd w:val="clear" w:color="auto" w:fill="auto"/>
            <w:noWrap/>
            <w:vAlign w:val="bottom"/>
            <w:hideMark/>
          </w:tcPr>
          <w:p w14:paraId="269A6186" w14:textId="77777777" w:rsidR="004052D4" w:rsidRPr="004052D4" w:rsidRDefault="004052D4" w:rsidP="004052D4">
            <w:pPr>
              <w:spacing w:after="0" w:line="240" w:lineRule="auto"/>
              <w:jc w:val="center"/>
              <w:rPr>
                <w:ins w:id="1955" w:author="Lane, Stefanie" w:date="2023-09-25T14:38:00Z"/>
                <w:rFonts w:ascii="Calibri" w:eastAsia="Times New Roman" w:hAnsi="Calibri" w:cs="Calibri"/>
                <w:color w:val="000000"/>
                <w:sz w:val="20"/>
                <w:szCs w:val="20"/>
                <w:lang w:val="en-CA" w:eastAsia="en-CA"/>
              </w:rPr>
            </w:pPr>
            <w:ins w:id="1956" w:author="Lane, Stefanie" w:date="2023-09-25T14:38:00Z">
              <w:r w:rsidRPr="004052D4">
                <w:rPr>
                  <w:rFonts w:ascii="Calibri" w:eastAsia="Times New Roman" w:hAnsi="Calibri" w:cs="Calibri"/>
                  <w:color w:val="000000"/>
                  <w:sz w:val="20"/>
                  <w:szCs w:val="20"/>
                  <w:lang w:val="en-CA" w:eastAsia="en-CA"/>
                </w:rPr>
                <w:t>0.607</w:t>
              </w:r>
            </w:ins>
          </w:p>
        </w:tc>
        <w:tc>
          <w:tcPr>
            <w:tcW w:w="657" w:type="dxa"/>
            <w:tcBorders>
              <w:top w:val="single" w:sz="8" w:space="0" w:color="auto"/>
              <w:left w:val="nil"/>
              <w:bottom w:val="nil"/>
              <w:right w:val="nil"/>
            </w:tcBorders>
            <w:shd w:val="clear" w:color="auto" w:fill="auto"/>
            <w:noWrap/>
            <w:vAlign w:val="bottom"/>
            <w:hideMark/>
          </w:tcPr>
          <w:p w14:paraId="0B9C284D" w14:textId="77777777" w:rsidR="004052D4" w:rsidRPr="004052D4" w:rsidRDefault="004052D4" w:rsidP="004052D4">
            <w:pPr>
              <w:spacing w:after="0" w:line="240" w:lineRule="auto"/>
              <w:jc w:val="center"/>
              <w:rPr>
                <w:ins w:id="1957" w:author="Lane, Stefanie" w:date="2023-09-25T14:38:00Z"/>
                <w:rFonts w:ascii="Calibri" w:eastAsia="Times New Roman" w:hAnsi="Calibri" w:cs="Calibri"/>
                <w:color w:val="000000"/>
                <w:sz w:val="20"/>
                <w:szCs w:val="20"/>
                <w:lang w:val="en-CA" w:eastAsia="en-CA"/>
              </w:rPr>
            </w:pPr>
            <w:ins w:id="1958"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C2C48E" w14:textId="77777777" w:rsidR="004052D4" w:rsidRPr="004052D4" w:rsidRDefault="004052D4" w:rsidP="004052D4">
            <w:pPr>
              <w:spacing w:after="0" w:line="240" w:lineRule="auto"/>
              <w:rPr>
                <w:ins w:id="1959" w:author="Lane, Stefanie" w:date="2023-09-25T14:38:00Z"/>
                <w:rFonts w:ascii="Calibri" w:eastAsia="Times New Roman" w:hAnsi="Calibri" w:cs="Calibri"/>
                <w:color w:val="000000"/>
                <w:sz w:val="20"/>
                <w:szCs w:val="20"/>
                <w:lang w:val="en-CA" w:eastAsia="en-CA"/>
              </w:rPr>
            </w:pPr>
            <w:ins w:id="196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AFB2000" w14:textId="77777777" w:rsidR="004052D4" w:rsidRPr="004052D4" w:rsidRDefault="004052D4" w:rsidP="004052D4">
            <w:pPr>
              <w:spacing w:after="0" w:line="240" w:lineRule="auto"/>
              <w:rPr>
                <w:ins w:id="1961" w:author="Lane, Stefanie" w:date="2023-09-25T14:38:00Z"/>
                <w:rFonts w:ascii="Calibri" w:eastAsia="Times New Roman" w:hAnsi="Calibri" w:cs="Calibri"/>
                <w:i/>
                <w:iCs/>
                <w:color w:val="000000"/>
                <w:sz w:val="20"/>
                <w:szCs w:val="20"/>
                <w:lang w:val="en-CA" w:eastAsia="en-CA"/>
              </w:rPr>
            </w:pPr>
            <w:ins w:id="1962" w:author="Lane, Stefanie" w:date="2023-09-25T14:38:00Z">
              <w:r w:rsidRPr="004052D4">
                <w:rPr>
                  <w:rFonts w:ascii="Calibri" w:eastAsia="Times New Roman" w:hAnsi="Calibri" w:cs="Calibri"/>
                  <w:i/>
                  <w:iCs/>
                  <w:color w:val="000000"/>
                  <w:sz w:val="20"/>
                  <w:szCs w:val="20"/>
                  <w:lang w:val="en-CA" w:eastAsia="en-CA"/>
                </w:rPr>
                <w:t>Poa palustris</w:t>
              </w:r>
            </w:ins>
          </w:p>
        </w:tc>
        <w:tc>
          <w:tcPr>
            <w:tcW w:w="841" w:type="dxa"/>
            <w:tcBorders>
              <w:top w:val="single" w:sz="8" w:space="0" w:color="auto"/>
              <w:left w:val="nil"/>
              <w:bottom w:val="nil"/>
              <w:right w:val="nil"/>
            </w:tcBorders>
            <w:shd w:val="clear" w:color="auto" w:fill="auto"/>
            <w:noWrap/>
            <w:vAlign w:val="bottom"/>
            <w:hideMark/>
          </w:tcPr>
          <w:p w14:paraId="1F07847B" w14:textId="77777777" w:rsidR="004052D4" w:rsidRPr="004052D4" w:rsidRDefault="004052D4" w:rsidP="004052D4">
            <w:pPr>
              <w:spacing w:after="0" w:line="240" w:lineRule="auto"/>
              <w:jc w:val="center"/>
              <w:rPr>
                <w:ins w:id="1963" w:author="Lane, Stefanie" w:date="2023-09-25T14:38:00Z"/>
                <w:rFonts w:ascii="Calibri" w:eastAsia="Times New Roman" w:hAnsi="Calibri" w:cs="Calibri"/>
                <w:color w:val="000000"/>
                <w:sz w:val="20"/>
                <w:szCs w:val="20"/>
                <w:lang w:val="en-CA" w:eastAsia="en-CA"/>
              </w:rPr>
            </w:pPr>
            <w:ins w:id="1964" w:author="Lane, Stefanie" w:date="2023-09-25T14:38:00Z">
              <w:r w:rsidRPr="004052D4">
                <w:rPr>
                  <w:rFonts w:ascii="Calibri" w:eastAsia="Times New Roman" w:hAnsi="Calibri" w:cs="Calibri"/>
                  <w:color w:val="000000"/>
                  <w:sz w:val="20"/>
                  <w:szCs w:val="20"/>
                  <w:lang w:val="en-CA" w:eastAsia="en-CA"/>
                </w:rPr>
                <w:t>0.569</w:t>
              </w:r>
            </w:ins>
          </w:p>
        </w:tc>
        <w:tc>
          <w:tcPr>
            <w:tcW w:w="666" w:type="dxa"/>
            <w:tcBorders>
              <w:top w:val="single" w:sz="8" w:space="0" w:color="auto"/>
              <w:left w:val="nil"/>
              <w:bottom w:val="nil"/>
              <w:right w:val="nil"/>
            </w:tcBorders>
            <w:shd w:val="clear" w:color="auto" w:fill="auto"/>
            <w:noWrap/>
            <w:vAlign w:val="bottom"/>
            <w:hideMark/>
          </w:tcPr>
          <w:p w14:paraId="7E7237E0" w14:textId="77777777" w:rsidR="004052D4" w:rsidRPr="004052D4" w:rsidRDefault="004052D4" w:rsidP="004052D4">
            <w:pPr>
              <w:spacing w:after="0" w:line="240" w:lineRule="auto"/>
              <w:jc w:val="center"/>
              <w:rPr>
                <w:ins w:id="1965" w:author="Lane, Stefanie" w:date="2023-09-25T14:38:00Z"/>
                <w:rFonts w:ascii="Calibri" w:eastAsia="Times New Roman" w:hAnsi="Calibri" w:cs="Calibri"/>
                <w:color w:val="000000"/>
                <w:sz w:val="20"/>
                <w:szCs w:val="20"/>
                <w:lang w:val="en-CA" w:eastAsia="en-CA"/>
              </w:rPr>
            </w:pPr>
            <w:ins w:id="1966"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7ED67A5E" w14:textId="77777777" w:rsidR="004052D4" w:rsidRPr="004052D4" w:rsidRDefault="004052D4" w:rsidP="004052D4">
            <w:pPr>
              <w:spacing w:after="0" w:line="240" w:lineRule="auto"/>
              <w:rPr>
                <w:ins w:id="1967" w:author="Lane, Stefanie" w:date="2023-09-25T14:38:00Z"/>
                <w:rFonts w:ascii="Calibri" w:eastAsia="Times New Roman" w:hAnsi="Calibri" w:cs="Calibri"/>
                <w:color w:val="000000"/>
                <w:sz w:val="20"/>
                <w:szCs w:val="20"/>
                <w:lang w:val="en-CA" w:eastAsia="en-CA"/>
              </w:rPr>
            </w:pPr>
            <w:ins w:id="196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05215ADE" w14:textId="34A19EDB" w:rsidR="004052D4" w:rsidRPr="004052D4" w:rsidRDefault="004052D4" w:rsidP="004052D4">
            <w:pPr>
              <w:spacing w:after="0" w:line="240" w:lineRule="auto"/>
              <w:rPr>
                <w:ins w:id="1969" w:author="Lane, Stefanie" w:date="2023-09-25T14:38:00Z"/>
                <w:rFonts w:ascii="Calibri" w:eastAsia="Times New Roman" w:hAnsi="Calibri" w:cs="Calibri"/>
                <w:i/>
                <w:iCs/>
                <w:color w:val="000000"/>
                <w:sz w:val="20"/>
                <w:szCs w:val="20"/>
                <w:lang w:val="en-CA" w:eastAsia="en-CA"/>
              </w:rPr>
            </w:pPr>
            <w:ins w:id="1970" w:author="Lane, Stefanie" w:date="2023-09-25T14:38:00Z">
              <w:r w:rsidRPr="004052D4">
                <w:rPr>
                  <w:rFonts w:ascii="Calibri" w:eastAsia="Times New Roman" w:hAnsi="Calibri" w:cs="Calibri"/>
                  <w:i/>
                  <w:iCs/>
                  <w:color w:val="000000"/>
                  <w:sz w:val="20"/>
                  <w:szCs w:val="20"/>
                  <w:lang w:val="en-CA" w:eastAsia="en-CA"/>
                </w:rPr>
                <w:t>Phalaris arundinacea</w:t>
              </w:r>
            </w:ins>
          </w:p>
        </w:tc>
        <w:tc>
          <w:tcPr>
            <w:tcW w:w="841" w:type="dxa"/>
            <w:tcBorders>
              <w:top w:val="single" w:sz="8" w:space="0" w:color="auto"/>
              <w:left w:val="nil"/>
              <w:bottom w:val="nil"/>
              <w:right w:val="nil"/>
            </w:tcBorders>
            <w:shd w:val="clear" w:color="auto" w:fill="auto"/>
            <w:noWrap/>
            <w:vAlign w:val="bottom"/>
            <w:hideMark/>
          </w:tcPr>
          <w:p w14:paraId="6BA7ADB8" w14:textId="77777777" w:rsidR="004052D4" w:rsidRPr="004052D4" w:rsidRDefault="004052D4" w:rsidP="004052D4">
            <w:pPr>
              <w:spacing w:after="0" w:line="240" w:lineRule="auto"/>
              <w:jc w:val="center"/>
              <w:rPr>
                <w:ins w:id="1971" w:author="Lane, Stefanie" w:date="2023-09-25T14:38:00Z"/>
                <w:rFonts w:ascii="Calibri" w:eastAsia="Times New Roman" w:hAnsi="Calibri" w:cs="Calibri"/>
                <w:color w:val="000000"/>
                <w:sz w:val="20"/>
                <w:szCs w:val="20"/>
                <w:lang w:val="en-CA" w:eastAsia="en-CA"/>
              </w:rPr>
            </w:pPr>
            <w:ins w:id="1972" w:author="Lane, Stefanie" w:date="2023-09-25T14:38:00Z">
              <w:r w:rsidRPr="004052D4">
                <w:rPr>
                  <w:rFonts w:ascii="Calibri" w:eastAsia="Times New Roman" w:hAnsi="Calibri" w:cs="Calibri"/>
                  <w:color w:val="000000"/>
                  <w:sz w:val="20"/>
                  <w:szCs w:val="20"/>
                  <w:lang w:val="en-CA" w:eastAsia="en-CA"/>
                </w:rPr>
                <w:t>0.518</w:t>
              </w:r>
            </w:ins>
          </w:p>
        </w:tc>
        <w:tc>
          <w:tcPr>
            <w:tcW w:w="666" w:type="dxa"/>
            <w:tcBorders>
              <w:top w:val="single" w:sz="8" w:space="0" w:color="auto"/>
              <w:left w:val="nil"/>
              <w:bottom w:val="nil"/>
              <w:right w:val="single" w:sz="8" w:space="0" w:color="auto"/>
            </w:tcBorders>
            <w:shd w:val="clear" w:color="auto" w:fill="auto"/>
            <w:noWrap/>
            <w:vAlign w:val="bottom"/>
            <w:hideMark/>
          </w:tcPr>
          <w:p w14:paraId="1AC05918" w14:textId="77777777" w:rsidR="004052D4" w:rsidRPr="004052D4" w:rsidRDefault="004052D4" w:rsidP="004052D4">
            <w:pPr>
              <w:spacing w:after="0" w:line="240" w:lineRule="auto"/>
              <w:jc w:val="center"/>
              <w:rPr>
                <w:ins w:id="1973" w:author="Lane, Stefanie" w:date="2023-09-25T14:38:00Z"/>
                <w:rFonts w:ascii="Calibri" w:eastAsia="Times New Roman" w:hAnsi="Calibri" w:cs="Calibri"/>
                <w:color w:val="000000"/>
                <w:sz w:val="20"/>
                <w:szCs w:val="20"/>
                <w:lang w:val="en-CA" w:eastAsia="en-CA"/>
              </w:rPr>
            </w:pPr>
            <w:ins w:id="1974"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F9F9243" w14:textId="77777777" w:rsidTr="004052D4">
        <w:trPr>
          <w:trHeight w:val="291"/>
          <w:ins w:id="1975"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41157B3" w14:textId="77777777" w:rsidR="004052D4" w:rsidRPr="004052D4" w:rsidRDefault="004052D4" w:rsidP="004052D4">
            <w:pPr>
              <w:spacing w:after="0" w:line="240" w:lineRule="auto"/>
              <w:rPr>
                <w:ins w:id="1976"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4052D4" w:rsidRPr="004052D4" w:rsidRDefault="004052D4" w:rsidP="004052D4">
            <w:pPr>
              <w:spacing w:after="0" w:line="240" w:lineRule="auto"/>
              <w:rPr>
                <w:ins w:id="1977" w:author="Lane, Stefanie" w:date="2023-09-25T14:38:00Z"/>
                <w:rFonts w:ascii="Calibri" w:eastAsia="Times New Roman" w:hAnsi="Calibri" w:cs="Calibri"/>
                <w:i/>
                <w:iCs/>
                <w:color w:val="000000"/>
                <w:sz w:val="20"/>
                <w:szCs w:val="20"/>
                <w:lang w:val="en-CA" w:eastAsia="en-CA"/>
              </w:rPr>
            </w:pPr>
            <w:ins w:id="1978" w:author="Lane, Stefanie" w:date="2023-09-25T14:38:00Z">
              <w:r w:rsidRPr="004052D4">
                <w:rPr>
                  <w:rFonts w:ascii="Calibri" w:eastAsia="Times New Roman" w:hAnsi="Calibri" w:cs="Calibri"/>
                  <w:i/>
                  <w:iCs/>
                  <w:color w:val="000000"/>
                  <w:sz w:val="20"/>
                  <w:szCs w:val="20"/>
                  <w:lang w:val="en-CA" w:eastAsia="en-CA"/>
                </w:rPr>
                <w:t>Salix lasiandra</w:t>
              </w:r>
            </w:ins>
          </w:p>
        </w:tc>
        <w:tc>
          <w:tcPr>
            <w:tcW w:w="830" w:type="dxa"/>
            <w:tcBorders>
              <w:top w:val="single" w:sz="4" w:space="0" w:color="auto"/>
              <w:left w:val="nil"/>
              <w:bottom w:val="single" w:sz="4" w:space="0" w:color="auto"/>
              <w:right w:val="nil"/>
            </w:tcBorders>
            <w:shd w:val="clear" w:color="auto" w:fill="auto"/>
            <w:noWrap/>
            <w:vAlign w:val="bottom"/>
            <w:hideMark/>
          </w:tcPr>
          <w:p w14:paraId="0409208C" w14:textId="77777777" w:rsidR="004052D4" w:rsidRPr="004052D4" w:rsidRDefault="004052D4" w:rsidP="004052D4">
            <w:pPr>
              <w:spacing w:after="0" w:line="240" w:lineRule="auto"/>
              <w:jc w:val="center"/>
              <w:rPr>
                <w:ins w:id="1979" w:author="Lane, Stefanie" w:date="2023-09-25T14:38:00Z"/>
                <w:rFonts w:ascii="Calibri" w:eastAsia="Times New Roman" w:hAnsi="Calibri" w:cs="Calibri"/>
                <w:color w:val="000000"/>
                <w:sz w:val="20"/>
                <w:szCs w:val="20"/>
                <w:lang w:val="en-CA" w:eastAsia="en-CA"/>
              </w:rPr>
            </w:pPr>
            <w:ins w:id="1980" w:author="Lane, Stefanie" w:date="2023-09-25T14:38:00Z">
              <w:r w:rsidRPr="004052D4">
                <w:rPr>
                  <w:rFonts w:ascii="Calibri" w:eastAsia="Times New Roman" w:hAnsi="Calibri" w:cs="Calibri"/>
                  <w:color w:val="000000"/>
                  <w:sz w:val="20"/>
                  <w:szCs w:val="20"/>
                  <w:lang w:val="en-CA" w:eastAsia="en-CA"/>
                </w:rPr>
                <w:t>0.535</w:t>
              </w:r>
            </w:ins>
          </w:p>
        </w:tc>
        <w:tc>
          <w:tcPr>
            <w:tcW w:w="657" w:type="dxa"/>
            <w:tcBorders>
              <w:top w:val="single" w:sz="4" w:space="0" w:color="auto"/>
              <w:left w:val="nil"/>
              <w:bottom w:val="single" w:sz="4" w:space="0" w:color="auto"/>
              <w:right w:val="nil"/>
            </w:tcBorders>
            <w:shd w:val="clear" w:color="auto" w:fill="auto"/>
            <w:noWrap/>
            <w:vAlign w:val="bottom"/>
            <w:hideMark/>
          </w:tcPr>
          <w:p w14:paraId="6D325B85" w14:textId="77777777" w:rsidR="004052D4" w:rsidRPr="004052D4" w:rsidRDefault="004052D4" w:rsidP="004052D4">
            <w:pPr>
              <w:spacing w:after="0" w:line="240" w:lineRule="auto"/>
              <w:jc w:val="center"/>
              <w:rPr>
                <w:ins w:id="1981" w:author="Lane, Stefanie" w:date="2023-09-25T14:38:00Z"/>
                <w:rFonts w:ascii="Calibri" w:eastAsia="Times New Roman" w:hAnsi="Calibri" w:cs="Calibri"/>
                <w:color w:val="000000"/>
                <w:sz w:val="20"/>
                <w:szCs w:val="20"/>
                <w:lang w:val="en-CA" w:eastAsia="en-CA"/>
              </w:rPr>
            </w:pPr>
            <w:ins w:id="1982"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3FEDF427" w14:textId="77777777" w:rsidR="004052D4" w:rsidRPr="004052D4" w:rsidRDefault="004052D4" w:rsidP="004052D4">
            <w:pPr>
              <w:spacing w:after="0" w:line="240" w:lineRule="auto"/>
              <w:jc w:val="center"/>
              <w:rPr>
                <w:ins w:id="198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4052D4" w:rsidRPr="004052D4" w:rsidRDefault="004052D4" w:rsidP="004052D4">
            <w:pPr>
              <w:spacing w:after="0" w:line="240" w:lineRule="auto"/>
              <w:rPr>
                <w:ins w:id="1984" w:author="Lane, Stefanie" w:date="2023-09-25T14:38:00Z"/>
                <w:rFonts w:ascii="Calibri" w:eastAsia="Times New Roman" w:hAnsi="Calibri" w:cs="Calibri"/>
                <w:i/>
                <w:iCs/>
                <w:color w:val="000000"/>
                <w:sz w:val="20"/>
                <w:szCs w:val="20"/>
                <w:lang w:val="en-CA" w:eastAsia="en-CA"/>
              </w:rPr>
            </w:pPr>
            <w:ins w:id="1985"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single" w:sz="4" w:space="0" w:color="auto"/>
              <w:right w:val="nil"/>
            </w:tcBorders>
            <w:shd w:val="clear" w:color="auto" w:fill="auto"/>
            <w:noWrap/>
            <w:vAlign w:val="bottom"/>
            <w:hideMark/>
          </w:tcPr>
          <w:p w14:paraId="22BAD6B6" w14:textId="77777777" w:rsidR="004052D4" w:rsidRPr="004052D4" w:rsidRDefault="004052D4" w:rsidP="004052D4">
            <w:pPr>
              <w:spacing w:after="0" w:line="240" w:lineRule="auto"/>
              <w:jc w:val="center"/>
              <w:rPr>
                <w:ins w:id="1986" w:author="Lane, Stefanie" w:date="2023-09-25T14:38:00Z"/>
                <w:rFonts w:ascii="Calibri" w:eastAsia="Times New Roman" w:hAnsi="Calibri" w:cs="Calibri"/>
                <w:color w:val="000000"/>
                <w:sz w:val="20"/>
                <w:szCs w:val="20"/>
                <w:lang w:val="en-CA" w:eastAsia="en-CA"/>
              </w:rPr>
            </w:pPr>
            <w:ins w:id="1987" w:author="Lane, Stefanie" w:date="2023-09-25T14:38:00Z">
              <w:r w:rsidRPr="004052D4">
                <w:rPr>
                  <w:rFonts w:ascii="Calibri" w:eastAsia="Times New Roman" w:hAnsi="Calibri" w:cs="Calibri"/>
                  <w:color w:val="000000"/>
                  <w:sz w:val="20"/>
                  <w:szCs w:val="20"/>
                  <w:lang w:val="en-CA" w:eastAsia="en-CA"/>
                </w:rPr>
                <w:t>0.399</w:t>
              </w:r>
            </w:ins>
          </w:p>
        </w:tc>
        <w:tc>
          <w:tcPr>
            <w:tcW w:w="666" w:type="dxa"/>
            <w:tcBorders>
              <w:top w:val="single" w:sz="4" w:space="0" w:color="auto"/>
              <w:left w:val="nil"/>
              <w:bottom w:val="single" w:sz="4" w:space="0" w:color="auto"/>
              <w:right w:val="nil"/>
            </w:tcBorders>
            <w:shd w:val="clear" w:color="auto" w:fill="auto"/>
            <w:noWrap/>
            <w:vAlign w:val="bottom"/>
            <w:hideMark/>
          </w:tcPr>
          <w:p w14:paraId="74CBC1A1" w14:textId="77777777" w:rsidR="004052D4" w:rsidRPr="004052D4" w:rsidRDefault="004052D4" w:rsidP="004052D4">
            <w:pPr>
              <w:spacing w:after="0" w:line="240" w:lineRule="auto"/>
              <w:jc w:val="center"/>
              <w:rPr>
                <w:ins w:id="1988" w:author="Lane, Stefanie" w:date="2023-09-25T14:38:00Z"/>
                <w:rFonts w:ascii="Calibri" w:eastAsia="Times New Roman" w:hAnsi="Calibri" w:cs="Calibri"/>
                <w:color w:val="000000"/>
                <w:sz w:val="20"/>
                <w:szCs w:val="20"/>
                <w:lang w:val="en-CA" w:eastAsia="en-CA"/>
              </w:rPr>
            </w:pPr>
            <w:ins w:id="1989" w:author="Lane, Stefanie" w:date="2023-09-25T14:38:00Z">
              <w:r w:rsidRPr="004052D4">
                <w:rPr>
                  <w:rFonts w:ascii="Calibri" w:eastAsia="Times New Roman" w:hAnsi="Calibri" w:cs="Calibri"/>
                  <w:color w:val="000000"/>
                  <w:sz w:val="20"/>
                  <w:szCs w:val="20"/>
                  <w:lang w:val="en-CA" w:eastAsia="en-CA"/>
                </w:rPr>
                <w:t>0.0006</w:t>
              </w:r>
            </w:ins>
          </w:p>
        </w:tc>
        <w:tc>
          <w:tcPr>
            <w:tcW w:w="200" w:type="dxa"/>
            <w:tcBorders>
              <w:top w:val="nil"/>
              <w:left w:val="nil"/>
              <w:bottom w:val="nil"/>
              <w:right w:val="nil"/>
            </w:tcBorders>
            <w:shd w:val="clear" w:color="auto" w:fill="auto"/>
            <w:noWrap/>
            <w:vAlign w:val="bottom"/>
            <w:hideMark/>
          </w:tcPr>
          <w:p w14:paraId="47D04290" w14:textId="77777777" w:rsidR="004052D4" w:rsidRPr="004052D4" w:rsidRDefault="004052D4" w:rsidP="004052D4">
            <w:pPr>
              <w:spacing w:after="0" w:line="240" w:lineRule="auto"/>
              <w:jc w:val="center"/>
              <w:rPr>
                <w:ins w:id="199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4052D4" w:rsidRPr="004052D4" w:rsidRDefault="004052D4" w:rsidP="004052D4">
            <w:pPr>
              <w:spacing w:after="0" w:line="240" w:lineRule="auto"/>
              <w:rPr>
                <w:ins w:id="1991" w:author="Lane, Stefanie" w:date="2023-09-25T14:38:00Z"/>
                <w:rFonts w:ascii="Calibri" w:eastAsia="Times New Roman" w:hAnsi="Calibri" w:cs="Calibri"/>
                <w:i/>
                <w:iCs/>
                <w:color w:val="000000"/>
                <w:sz w:val="20"/>
                <w:szCs w:val="20"/>
                <w:lang w:val="en-CA" w:eastAsia="en-CA"/>
              </w:rPr>
            </w:pPr>
            <w:ins w:id="1992"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nil"/>
              <w:right w:val="nil"/>
            </w:tcBorders>
            <w:shd w:val="clear" w:color="auto" w:fill="auto"/>
            <w:noWrap/>
            <w:vAlign w:val="bottom"/>
            <w:hideMark/>
          </w:tcPr>
          <w:p w14:paraId="71D08CBD" w14:textId="77777777" w:rsidR="004052D4" w:rsidRPr="004052D4" w:rsidRDefault="004052D4" w:rsidP="004052D4">
            <w:pPr>
              <w:spacing w:after="0" w:line="240" w:lineRule="auto"/>
              <w:jc w:val="center"/>
              <w:rPr>
                <w:ins w:id="1993" w:author="Lane, Stefanie" w:date="2023-09-25T14:38:00Z"/>
                <w:rFonts w:ascii="Calibri" w:eastAsia="Times New Roman" w:hAnsi="Calibri" w:cs="Calibri"/>
                <w:color w:val="000000"/>
                <w:sz w:val="20"/>
                <w:szCs w:val="20"/>
                <w:lang w:val="en-CA" w:eastAsia="en-CA"/>
              </w:rPr>
            </w:pPr>
            <w:ins w:id="1994" w:author="Lane, Stefanie" w:date="2023-09-25T14:38:00Z">
              <w:r w:rsidRPr="004052D4">
                <w:rPr>
                  <w:rFonts w:ascii="Calibri" w:eastAsia="Times New Roman" w:hAnsi="Calibri" w:cs="Calibri"/>
                  <w:color w:val="000000"/>
                  <w:sz w:val="20"/>
                  <w:szCs w:val="20"/>
                  <w:lang w:val="en-CA" w:eastAsia="en-CA"/>
                </w:rPr>
                <w:t>0.461</w:t>
              </w:r>
            </w:ins>
          </w:p>
        </w:tc>
        <w:tc>
          <w:tcPr>
            <w:tcW w:w="666" w:type="dxa"/>
            <w:tcBorders>
              <w:top w:val="single" w:sz="4" w:space="0" w:color="auto"/>
              <w:left w:val="nil"/>
              <w:bottom w:val="nil"/>
              <w:right w:val="single" w:sz="8" w:space="0" w:color="auto"/>
            </w:tcBorders>
            <w:shd w:val="clear" w:color="auto" w:fill="auto"/>
            <w:noWrap/>
            <w:vAlign w:val="bottom"/>
            <w:hideMark/>
          </w:tcPr>
          <w:p w14:paraId="68B4153C" w14:textId="77777777" w:rsidR="004052D4" w:rsidRPr="004052D4" w:rsidRDefault="004052D4" w:rsidP="004052D4">
            <w:pPr>
              <w:spacing w:after="0" w:line="240" w:lineRule="auto"/>
              <w:jc w:val="center"/>
              <w:rPr>
                <w:ins w:id="1995" w:author="Lane, Stefanie" w:date="2023-09-25T14:38:00Z"/>
                <w:rFonts w:ascii="Calibri" w:eastAsia="Times New Roman" w:hAnsi="Calibri" w:cs="Calibri"/>
                <w:color w:val="000000"/>
                <w:sz w:val="20"/>
                <w:szCs w:val="20"/>
                <w:lang w:val="en-CA" w:eastAsia="en-CA"/>
              </w:rPr>
            </w:pPr>
            <w:ins w:id="1996"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38020EF" w14:textId="77777777" w:rsidTr="004052D4">
        <w:trPr>
          <w:trHeight w:val="291"/>
          <w:ins w:id="1997"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7BAEAA9" w14:textId="77777777" w:rsidR="004052D4" w:rsidRPr="004052D4" w:rsidRDefault="004052D4" w:rsidP="004052D4">
            <w:pPr>
              <w:spacing w:after="0" w:line="240" w:lineRule="auto"/>
              <w:rPr>
                <w:ins w:id="1998"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4052D4" w:rsidRPr="004052D4" w:rsidRDefault="004052D4" w:rsidP="004052D4">
            <w:pPr>
              <w:spacing w:after="0" w:line="240" w:lineRule="auto"/>
              <w:rPr>
                <w:ins w:id="1999" w:author="Lane, Stefanie" w:date="2023-09-25T14:38:00Z"/>
                <w:rFonts w:ascii="Calibri" w:eastAsia="Times New Roman" w:hAnsi="Calibri" w:cs="Calibri"/>
                <w:i/>
                <w:iCs/>
                <w:color w:val="000000"/>
                <w:sz w:val="20"/>
                <w:szCs w:val="20"/>
                <w:lang w:val="en-CA" w:eastAsia="en-CA"/>
              </w:rPr>
            </w:pPr>
            <w:ins w:id="2000" w:author="Lane, Stefanie" w:date="2023-09-25T14:38:00Z">
              <w:r w:rsidRPr="004052D4">
                <w:rPr>
                  <w:rFonts w:ascii="Calibri" w:eastAsia="Times New Roman" w:hAnsi="Calibri" w:cs="Calibri"/>
                  <w:i/>
                  <w:iCs/>
                  <w:color w:val="000000"/>
                  <w:sz w:val="20"/>
                  <w:szCs w:val="20"/>
                  <w:lang w:val="en-CA" w:eastAsia="en-CA"/>
                </w:rPr>
                <w:t>Equisetum palustre</w:t>
              </w:r>
            </w:ins>
          </w:p>
        </w:tc>
        <w:tc>
          <w:tcPr>
            <w:tcW w:w="830" w:type="dxa"/>
            <w:tcBorders>
              <w:top w:val="nil"/>
              <w:left w:val="nil"/>
              <w:bottom w:val="nil"/>
              <w:right w:val="nil"/>
            </w:tcBorders>
            <w:shd w:val="clear" w:color="auto" w:fill="auto"/>
            <w:noWrap/>
            <w:vAlign w:val="bottom"/>
            <w:hideMark/>
          </w:tcPr>
          <w:p w14:paraId="44D61421" w14:textId="77777777" w:rsidR="004052D4" w:rsidRPr="004052D4" w:rsidRDefault="004052D4" w:rsidP="004052D4">
            <w:pPr>
              <w:spacing w:after="0" w:line="240" w:lineRule="auto"/>
              <w:jc w:val="center"/>
              <w:rPr>
                <w:ins w:id="2001" w:author="Lane, Stefanie" w:date="2023-09-25T14:38:00Z"/>
                <w:rFonts w:ascii="Calibri" w:eastAsia="Times New Roman" w:hAnsi="Calibri" w:cs="Calibri"/>
                <w:color w:val="000000"/>
                <w:sz w:val="20"/>
                <w:szCs w:val="20"/>
                <w:lang w:val="en-CA" w:eastAsia="en-CA"/>
              </w:rPr>
            </w:pPr>
            <w:ins w:id="2002" w:author="Lane, Stefanie" w:date="2023-09-25T14:38:00Z">
              <w:r w:rsidRPr="004052D4">
                <w:rPr>
                  <w:rFonts w:ascii="Calibri" w:eastAsia="Times New Roman" w:hAnsi="Calibri" w:cs="Calibri"/>
                  <w:color w:val="000000"/>
                  <w:sz w:val="20"/>
                  <w:szCs w:val="20"/>
                  <w:lang w:val="en-CA" w:eastAsia="en-CA"/>
                </w:rPr>
                <w:t>0.489</w:t>
              </w:r>
            </w:ins>
          </w:p>
        </w:tc>
        <w:tc>
          <w:tcPr>
            <w:tcW w:w="657" w:type="dxa"/>
            <w:tcBorders>
              <w:top w:val="nil"/>
              <w:left w:val="nil"/>
              <w:bottom w:val="nil"/>
              <w:right w:val="nil"/>
            </w:tcBorders>
            <w:shd w:val="clear" w:color="auto" w:fill="auto"/>
            <w:noWrap/>
            <w:vAlign w:val="bottom"/>
            <w:hideMark/>
          </w:tcPr>
          <w:p w14:paraId="63CF18F7" w14:textId="77777777" w:rsidR="004052D4" w:rsidRPr="004052D4" w:rsidRDefault="004052D4" w:rsidP="004052D4">
            <w:pPr>
              <w:spacing w:after="0" w:line="240" w:lineRule="auto"/>
              <w:jc w:val="center"/>
              <w:rPr>
                <w:ins w:id="2003" w:author="Lane, Stefanie" w:date="2023-09-25T14:38:00Z"/>
                <w:rFonts w:ascii="Calibri" w:eastAsia="Times New Roman" w:hAnsi="Calibri" w:cs="Calibri"/>
                <w:color w:val="000000"/>
                <w:sz w:val="20"/>
                <w:szCs w:val="20"/>
                <w:lang w:val="en-CA" w:eastAsia="en-CA"/>
              </w:rPr>
            </w:pPr>
            <w:ins w:id="2004"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1AFDB9EA" w14:textId="77777777" w:rsidR="004052D4" w:rsidRPr="004052D4" w:rsidRDefault="004052D4" w:rsidP="004052D4">
            <w:pPr>
              <w:spacing w:after="0" w:line="240" w:lineRule="auto"/>
              <w:jc w:val="center"/>
              <w:rPr>
                <w:ins w:id="2005"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4052D4" w:rsidRPr="004052D4" w:rsidRDefault="004052D4" w:rsidP="004052D4">
            <w:pPr>
              <w:spacing w:after="0" w:line="240" w:lineRule="auto"/>
              <w:rPr>
                <w:ins w:id="2006" w:author="Lane, Stefanie" w:date="2023-09-25T14:38:00Z"/>
                <w:rFonts w:ascii="Calibri" w:eastAsia="Times New Roman" w:hAnsi="Calibri" w:cs="Calibri"/>
                <w:i/>
                <w:iCs/>
                <w:color w:val="000000"/>
                <w:sz w:val="20"/>
                <w:szCs w:val="20"/>
                <w:lang w:val="en-CA" w:eastAsia="en-CA"/>
              </w:rPr>
            </w:pPr>
            <w:ins w:id="2007" w:author="Lane, Stefanie" w:date="2023-09-25T14:38:00Z">
              <w:r w:rsidRPr="004052D4">
                <w:rPr>
                  <w:rFonts w:ascii="Calibri" w:eastAsia="Times New Roman" w:hAnsi="Calibri" w:cs="Calibri"/>
                  <w:i/>
                  <w:iCs/>
                  <w:color w:val="000000"/>
                  <w:sz w:val="20"/>
                  <w:szCs w:val="20"/>
                  <w:lang w:val="en-CA" w:eastAsia="en-CA"/>
                </w:rPr>
                <w:t>Trifolium wormskioldii</w:t>
              </w:r>
            </w:ins>
          </w:p>
        </w:tc>
        <w:tc>
          <w:tcPr>
            <w:tcW w:w="841" w:type="dxa"/>
            <w:tcBorders>
              <w:top w:val="nil"/>
              <w:left w:val="nil"/>
              <w:bottom w:val="nil"/>
              <w:right w:val="nil"/>
            </w:tcBorders>
            <w:shd w:val="clear" w:color="auto" w:fill="auto"/>
            <w:noWrap/>
            <w:vAlign w:val="bottom"/>
            <w:hideMark/>
          </w:tcPr>
          <w:p w14:paraId="1BB0637B" w14:textId="77777777" w:rsidR="004052D4" w:rsidRPr="004052D4" w:rsidRDefault="004052D4" w:rsidP="004052D4">
            <w:pPr>
              <w:spacing w:after="0" w:line="240" w:lineRule="auto"/>
              <w:jc w:val="center"/>
              <w:rPr>
                <w:ins w:id="2008" w:author="Lane, Stefanie" w:date="2023-09-25T14:38:00Z"/>
                <w:rFonts w:ascii="Calibri" w:eastAsia="Times New Roman" w:hAnsi="Calibri" w:cs="Calibri"/>
                <w:color w:val="000000"/>
                <w:sz w:val="20"/>
                <w:szCs w:val="20"/>
                <w:lang w:val="en-CA" w:eastAsia="en-CA"/>
              </w:rPr>
            </w:pPr>
            <w:ins w:id="2009" w:author="Lane, Stefanie" w:date="2023-09-25T14:38:00Z">
              <w:r w:rsidRPr="004052D4">
                <w:rPr>
                  <w:rFonts w:ascii="Calibri" w:eastAsia="Times New Roman" w:hAnsi="Calibri" w:cs="Calibri"/>
                  <w:color w:val="000000"/>
                  <w:sz w:val="20"/>
                  <w:szCs w:val="20"/>
                  <w:lang w:val="en-CA" w:eastAsia="en-CA"/>
                </w:rPr>
                <w:t>0.398</w:t>
              </w:r>
            </w:ins>
          </w:p>
        </w:tc>
        <w:tc>
          <w:tcPr>
            <w:tcW w:w="666" w:type="dxa"/>
            <w:tcBorders>
              <w:top w:val="nil"/>
              <w:left w:val="nil"/>
              <w:bottom w:val="nil"/>
              <w:right w:val="nil"/>
            </w:tcBorders>
            <w:shd w:val="clear" w:color="auto" w:fill="auto"/>
            <w:noWrap/>
            <w:vAlign w:val="bottom"/>
            <w:hideMark/>
          </w:tcPr>
          <w:p w14:paraId="58E529CB" w14:textId="77777777" w:rsidR="004052D4" w:rsidRPr="004052D4" w:rsidRDefault="004052D4" w:rsidP="004052D4">
            <w:pPr>
              <w:spacing w:after="0" w:line="240" w:lineRule="auto"/>
              <w:jc w:val="center"/>
              <w:rPr>
                <w:ins w:id="2010" w:author="Lane, Stefanie" w:date="2023-09-25T14:38:00Z"/>
                <w:rFonts w:ascii="Calibri" w:eastAsia="Times New Roman" w:hAnsi="Calibri" w:cs="Calibri"/>
                <w:color w:val="000000"/>
                <w:sz w:val="20"/>
                <w:szCs w:val="20"/>
                <w:lang w:val="en-CA" w:eastAsia="en-CA"/>
              </w:rPr>
            </w:pPr>
            <w:ins w:id="2011" w:author="Lane, Stefanie" w:date="2023-09-25T14:38:00Z">
              <w:r w:rsidRPr="004052D4">
                <w:rPr>
                  <w:rFonts w:ascii="Calibri" w:eastAsia="Times New Roman" w:hAnsi="Calibri" w:cs="Calibri"/>
                  <w:color w:val="000000"/>
                  <w:sz w:val="20"/>
                  <w:szCs w:val="20"/>
                  <w:lang w:val="en-CA" w:eastAsia="en-CA"/>
                </w:rPr>
                <w:t>0.0014</w:t>
              </w:r>
            </w:ins>
          </w:p>
        </w:tc>
        <w:tc>
          <w:tcPr>
            <w:tcW w:w="200" w:type="dxa"/>
            <w:tcBorders>
              <w:top w:val="nil"/>
              <w:left w:val="nil"/>
              <w:bottom w:val="nil"/>
              <w:right w:val="nil"/>
            </w:tcBorders>
            <w:shd w:val="clear" w:color="auto" w:fill="auto"/>
            <w:noWrap/>
            <w:vAlign w:val="bottom"/>
            <w:hideMark/>
          </w:tcPr>
          <w:p w14:paraId="6A812EDB" w14:textId="77777777" w:rsidR="004052D4" w:rsidRPr="004052D4" w:rsidRDefault="004052D4" w:rsidP="004052D4">
            <w:pPr>
              <w:spacing w:after="0" w:line="240" w:lineRule="auto"/>
              <w:jc w:val="center"/>
              <w:rPr>
                <w:ins w:id="2012"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4052D4" w:rsidRPr="004052D4" w:rsidRDefault="004052D4" w:rsidP="004052D4">
            <w:pPr>
              <w:spacing w:after="0" w:line="240" w:lineRule="auto"/>
              <w:rPr>
                <w:ins w:id="2013" w:author="Lane, Stefanie" w:date="2023-09-25T14:38:00Z"/>
                <w:rFonts w:ascii="Calibri" w:eastAsia="Times New Roman" w:hAnsi="Calibri" w:cs="Calibri"/>
                <w:i/>
                <w:iCs/>
                <w:color w:val="000000"/>
                <w:sz w:val="20"/>
                <w:szCs w:val="20"/>
                <w:lang w:val="en-CA" w:eastAsia="en-CA"/>
              </w:rPr>
            </w:pPr>
            <w:ins w:id="2014"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13474E6B" w14:textId="77777777" w:rsidR="004052D4" w:rsidRPr="004052D4" w:rsidRDefault="004052D4" w:rsidP="004052D4">
            <w:pPr>
              <w:spacing w:after="0" w:line="240" w:lineRule="auto"/>
              <w:jc w:val="center"/>
              <w:rPr>
                <w:ins w:id="2015" w:author="Lane, Stefanie" w:date="2023-09-25T14:38:00Z"/>
                <w:rFonts w:ascii="Calibri" w:eastAsia="Times New Roman" w:hAnsi="Calibri" w:cs="Calibri"/>
                <w:color w:val="000000"/>
                <w:sz w:val="20"/>
                <w:szCs w:val="20"/>
                <w:lang w:val="en-CA" w:eastAsia="en-CA"/>
              </w:rPr>
            </w:pPr>
            <w:ins w:id="2016"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77777777" w:rsidR="004052D4" w:rsidRPr="004052D4" w:rsidRDefault="004052D4" w:rsidP="004052D4">
            <w:pPr>
              <w:spacing w:after="0" w:line="240" w:lineRule="auto"/>
              <w:jc w:val="center"/>
              <w:rPr>
                <w:ins w:id="2017" w:author="Lane, Stefanie" w:date="2023-09-25T14:38:00Z"/>
                <w:rFonts w:ascii="Calibri" w:eastAsia="Times New Roman" w:hAnsi="Calibri" w:cs="Calibri"/>
                <w:color w:val="000000"/>
                <w:sz w:val="20"/>
                <w:szCs w:val="20"/>
                <w:lang w:val="en-CA" w:eastAsia="en-CA"/>
              </w:rPr>
            </w:pPr>
            <w:ins w:id="2018" w:author="Lane, Stefanie" w:date="2023-09-25T14:38:00Z">
              <w:r w:rsidRPr="004052D4">
                <w:rPr>
                  <w:rFonts w:ascii="Calibri" w:eastAsia="Times New Roman" w:hAnsi="Calibri" w:cs="Calibri"/>
                  <w:color w:val="000000"/>
                  <w:sz w:val="20"/>
                  <w:szCs w:val="20"/>
                  <w:lang w:val="en-CA" w:eastAsia="en-CA"/>
                </w:rPr>
                <w:t>0.0127</w:t>
              </w:r>
            </w:ins>
          </w:p>
        </w:tc>
      </w:tr>
      <w:tr w:rsidR="004052D4" w:rsidRPr="004052D4" w14:paraId="2410B94F" w14:textId="77777777" w:rsidTr="004052D4">
        <w:trPr>
          <w:trHeight w:val="291"/>
          <w:ins w:id="201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ins w:id="202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ins w:id="2021" w:author="Lane, Stefanie" w:date="2023-09-25T14:38:00Z"/>
                <w:rFonts w:ascii="Calibri" w:eastAsia="Times New Roman" w:hAnsi="Calibri" w:cs="Calibri"/>
                <w:i/>
                <w:iCs/>
                <w:color w:val="000000"/>
                <w:sz w:val="20"/>
                <w:szCs w:val="20"/>
                <w:lang w:val="en-CA" w:eastAsia="en-CA"/>
              </w:rPr>
            </w:pPr>
            <w:ins w:id="2022" w:author="Lane, Stefanie" w:date="2023-09-25T14:38:00Z">
              <w:r w:rsidRPr="004052D4">
                <w:rPr>
                  <w:rFonts w:ascii="Calibri" w:eastAsia="Times New Roman" w:hAnsi="Calibri" w:cs="Calibri"/>
                  <w:i/>
                  <w:iCs/>
                  <w:color w:val="000000"/>
                  <w:sz w:val="20"/>
                  <w:szCs w:val="20"/>
                  <w:lang w:val="en-CA" w:eastAsia="en-CA"/>
                </w:rPr>
                <w:t>Lathyrus palustris</w:t>
              </w:r>
            </w:ins>
          </w:p>
        </w:tc>
        <w:tc>
          <w:tcPr>
            <w:tcW w:w="830"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ins w:id="2023" w:author="Lane, Stefanie" w:date="2023-09-25T14:38:00Z"/>
                <w:rFonts w:ascii="Calibri" w:eastAsia="Times New Roman" w:hAnsi="Calibri" w:cs="Calibri"/>
                <w:color w:val="000000"/>
                <w:sz w:val="20"/>
                <w:szCs w:val="20"/>
                <w:lang w:val="en-CA" w:eastAsia="en-CA"/>
              </w:rPr>
            </w:pPr>
            <w:ins w:id="2024" w:author="Lane, Stefanie" w:date="2023-09-25T14:38:00Z">
              <w:r w:rsidRPr="004052D4">
                <w:rPr>
                  <w:rFonts w:ascii="Calibri" w:eastAsia="Times New Roman" w:hAnsi="Calibri" w:cs="Calibri"/>
                  <w:color w:val="000000"/>
                  <w:sz w:val="20"/>
                  <w:szCs w:val="20"/>
                  <w:lang w:val="en-CA" w:eastAsia="en-CA"/>
                </w:rPr>
                <w:t>0.433</w:t>
              </w:r>
            </w:ins>
          </w:p>
        </w:tc>
        <w:tc>
          <w:tcPr>
            <w:tcW w:w="657" w:type="dxa"/>
            <w:tcBorders>
              <w:top w:val="single" w:sz="4" w:space="0" w:color="auto"/>
              <w:left w:val="nil"/>
              <w:bottom w:val="single" w:sz="4" w:space="0" w:color="auto"/>
              <w:right w:val="nil"/>
            </w:tcBorders>
            <w:shd w:val="clear" w:color="auto" w:fill="auto"/>
            <w:noWrap/>
            <w:vAlign w:val="bottom"/>
            <w:hideMark/>
          </w:tcPr>
          <w:p w14:paraId="5AD6CD0C" w14:textId="77777777" w:rsidR="004052D4" w:rsidRPr="004052D4" w:rsidRDefault="004052D4" w:rsidP="004052D4">
            <w:pPr>
              <w:spacing w:after="0" w:line="240" w:lineRule="auto"/>
              <w:jc w:val="center"/>
              <w:rPr>
                <w:ins w:id="2025" w:author="Lane, Stefanie" w:date="2023-09-25T14:38:00Z"/>
                <w:rFonts w:ascii="Calibri" w:eastAsia="Times New Roman" w:hAnsi="Calibri" w:cs="Calibri"/>
                <w:color w:val="000000"/>
                <w:sz w:val="20"/>
                <w:szCs w:val="20"/>
                <w:lang w:val="en-CA" w:eastAsia="en-CA"/>
              </w:rPr>
            </w:pPr>
            <w:ins w:id="2026"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ins w:id="202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ins w:id="2028" w:author="Lane, Stefanie" w:date="2023-09-25T14:38:00Z"/>
                <w:rFonts w:ascii="Calibri" w:eastAsia="Times New Roman" w:hAnsi="Calibri" w:cs="Calibri"/>
                <w:i/>
                <w:iCs/>
                <w:color w:val="000000"/>
                <w:sz w:val="20"/>
                <w:szCs w:val="20"/>
                <w:lang w:val="en-CA" w:eastAsia="en-CA"/>
              </w:rPr>
            </w:pPr>
            <w:ins w:id="2029" w:author="Lane, Stefanie" w:date="2023-09-25T14:38:00Z">
              <w:r w:rsidRPr="004052D4">
                <w:rPr>
                  <w:rFonts w:ascii="Calibri" w:eastAsia="Times New Roman" w:hAnsi="Calibri" w:cs="Calibri"/>
                  <w:i/>
                  <w:iCs/>
                  <w:color w:val="000000"/>
                  <w:sz w:val="20"/>
                  <w:szCs w:val="20"/>
                  <w:lang w:val="en-CA" w:eastAsia="en-CA"/>
                </w:rPr>
                <w:t>Bidens cernua</w:t>
              </w:r>
            </w:ins>
          </w:p>
        </w:tc>
        <w:tc>
          <w:tcPr>
            <w:tcW w:w="841"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ins w:id="2030" w:author="Lane, Stefanie" w:date="2023-09-25T14:38:00Z"/>
                <w:rFonts w:ascii="Calibri" w:eastAsia="Times New Roman" w:hAnsi="Calibri" w:cs="Calibri"/>
                <w:color w:val="000000"/>
                <w:sz w:val="20"/>
                <w:szCs w:val="20"/>
                <w:lang w:val="en-CA" w:eastAsia="en-CA"/>
              </w:rPr>
            </w:pPr>
            <w:ins w:id="2031" w:author="Lane, Stefanie" w:date="2023-09-25T14:38:00Z">
              <w:r w:rsidRPr="004052D4">
                <w:rPr>
                  <w:rFonts w:ascii="Calibri" w:eastAsia="Times New Roman" w:hAnsi="Calibri" w:cs="Calibri"/>
                  <w:color w:val="000000"/>
                  <w:sz w:val="20"/>
                  <w:szCs w:val="20"/>
                  <w:lang w:val="en-CA" w:eastAsia="en-CA"/>
                </w:rPr>
                <w:t>0.371</w:t>
              </w:r>
            </w:ins>
          </w:p>
        </w:tc>
        <w:tc>
          <w:tcPr>
            <w:tcW w:w="666" w:type="dxa"/>
            <w:tcBorders>
              <w:top w:val="single" w:sz="4" w:space="0" w:color="auto"/>
              <w:left w:val="nil"/>
              <w:bottom w:val="single" w:sz="4" w:space="0" w:color="auto"/>
              <w:right w:val="nil"/>
            </w:tcBorders>
            <w:shd w:val="clear" w:color="auto" w:fill="auto"/>
            <w:noWrap/>
            <w:vAlign w:val="bottom"/>
            <w:hideMark/>
          </w:tcPr>
          <w:p w14:paraId="0B2C90F7" w14:textId="77777777" w:rsidR="004052D4" w:rsidRPr="004052D4" w:rsidRDefault="004052D4" w:rsidP="004052D4">
            <w:pPr>
              <w:spacing w:after="0" w:line="240" w:lineRule="auto"/>
              <w:jc w:val="center"/>
              <w:rPr>
                <w:ins w:id="2032" w:author="Lane, Stefanie" w:date="2023-09-25T14:38:00Z"/>
                <w:rFonts w:ascii="Calibri" w:eastAsia="Times New Roman" w:hAnsi="Calibri" w:cs="Calibri"/>
                <w:color w:val="000000"/>
                <w:sz w:val="20"/>
                <w:szCs w:val="20"/>
                <w:lang w:val="en-CA" w:eastAsia="en-CA"/>
              </w:rPr>
            </w:pPr>
            <w:ins w:id="2033" w:author="Lane, Stefanie" w:date="2023-09-25T14:38:00Z">
              <w:r w:rsidRPr="004052D4">
                <w:rPr>
                  <w:rFonts w:ascii="Calibri" w:eastAsia="Times New Roman" w:hAnsi="Calibri" w:cs="Calibri"/>
                  <w:color w:val="000000"/>
                  <w:sz w:val="20"/>
                  <w:szCs w:val="20"/>
                  <w:lang w:val="en-CA" w:eastAsia="en-CA"/>
                </w:rPr>
                <w:t>0.0044</w:t>
              </w:r>
            </w:ins>
          </w:p>
        </w:tc>
        <w:tc>
          <w:tcPr>
            <w:tcW w:w="200"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ins w:id="203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ins w:id="203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ins w:id="203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ins w:id="2037" w:author="Lane, Stefanie" w:date="2023-09-25T14:38:00Z"/>
                <w:rFonts w:ascii="Calibri" w:eastAsia="Times New Roman" w:hAnsi="Calibri" w:cs="Calibri"/>
                <w:color w:val="000000"/>
                <w:sz w:val="20"/>
                <w:szCs w:val="20"/>
                <w:lang w:val="en-CA" w:eastAsia="en-CA"/>
              </w:rPr>
            </w:pPr>
            <w:ins w:id="203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444ED240" w14:textId="77777777" w:rsidTr="004052D4">
        <w:trPr>
          <w:trHeight w:val="291"/>
          <w:ins w:id="203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ins w:id="204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ins w:id="2041" w:author="Lane, Stefanie" w:date="2023-09-25T14:38:00Z"/>
                <w:rFonts w:ascii="Calibri" w:eastAsia="Times New Roman" w:hAnsi="Calibri" w:cs="Calibri"/>
                <w:i/>
                <w:iCs/>
                <w:color w:val="000000"/>
                <w:sz w:val="20"/>
                <w:szCs w:val="20"/>
                <w:lang w:val="en-CA" w:eastAsia="en-CA"/>
              </w:rPr>
            </w:pPr>
            <w:ins w:id="2042" w:author="Lane, Stefanie" w:date="2023-09-25T14:38:00Z">
              <w:r w:rsidRPr="004052D4">
                <w:rPr>
                  <w:rFonts w:ascii="Calibri" w:eastAsia="Times New Roman" w:hAnsi="Calibri" w:cs="Calibri"/>
                  <w:i/>
                  <w:iCs/>
                  <w:color w:val="000000"/>
                  <w:sz w:val="20"/>
                  <w:szCs w:val="20"/>
                  <w:lang w:val="en-CA" w:eastAsia="en-CA"/>
                </w:rPr>
                <w:t>Sidalcea hendersonii</w:t>
              </w:r>
            </w:ins>
          </w:p>
        </w:tc>
        <w:tc>
          <w:tcPr>
            <w:tcW w:w="830"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ins w:id="2043" w:author="Lane, Stefanie" w:date="2023-09-25T14:38:00Z"/>
                <w:rFonts w:ascii="Calibri" w:eastAsia="Times New Roman" w:hAnsi="Calibri" w:cs="Calibri"/>
                <w:color w:val="000000"/>
                <w:sz w:val="20"/>
                <w:szCs w:val="20"/>
                <w:lang w:val="en-CA" w:eastAsia="en-CA"/>
              </w:rPr>
            </w:pPr>
            <w:ins w:id="2044" w:author="Lane, Stefanie" w:date="2023-09-25T14:38:00Z">
              <w:r w:rsidRPr="004052D4">
                <w:rPr>
                  <w:rFonts w:ascii="Calibri" w:eastAsia="Times New Roman" w:hAnsi="Calibri" w:cs="Calibri"/>
                  <w:color w:val="000000"/>
                  <w:sz w:val="20"/>
                  <w:szCs w:val="20"/>
                  <w:lang w:val="en-CA" w:eastAsia="en-CA"/>
                </w:rPr>
                <w:t>0.331</w:t>
              </w:r>
            </w:ins>
          </w:p>
        </w:tc>
        <w:tc>
          <w:tcPr>
            <w:tcW w:w="657" w:type="dxa"/>
            <w:tcBorders>
              <w:top w:val="nil"/>
              <w:left w:val="nil"/>
              <w:bottom w:val="nil"/>
              <w:right w:val="nil"/>
            </w:tcBorders>
            <w:shd w:val="clear" w:color="auto" w:fill="auto"/>
            <w:noWrap/>
            <w:vAlign w:val="bottom"/>
            <w:hideMark/>
          </w:tcPr>
          <w:p w14:paraId="2FB53CAE" w14:textId="77777777" w:rsidR="004052D4" w:rsidRPr="004052D4" w:rsidRDefault="004052D4" w:rsidP="004052D4">
            <w:pPr>
              <w:spacing w:after="0" w:line="240" w:lineRule="auto"/>
              <w:jc w:val="center"/>
              <w:rPr>
                <w:ins w:id="2045" w:author="Lane, Stefanie" w:date="2023-09-25T14:38:00Z"/>
                <w:rFonts w:ascii="Calibri" w:eastAsia="Times New Roman" w:hAnsi="Calibri" w:cs="Calibri"/>
                <w:color w:val="000000"/>
                <w:sz w:val="20"/>
                <w:szCs w:val="20"/>
                <w:lang w:val="en-CA" w:eastAsia="en-CA"/>
              </w:rPr>
            </w:pPr>
            <w:ins w:id="2046" w:author="Lane, Stefanie" w:date="2023-09-25T14:38:00Z">
              <w:r w:rsidRPr="004052D4">
                <w:rPr>
                  <w:rFonts w:ascii="Calibri" w:eastAsia="Times New Roman" w:hAnsi="Calibri" w:cs="Calibri"/>
                  <w:color w:val="000000"/>
                  <w:sz w:val="20"/>
                  <w:szCs w:val="20"/>
                  <w:lang w:val="en-CA" w:eastAsia="en-CA"/>
                </w:rPr>
                <w:t>0.0058</w:t>
              </w:r>
            </w:ins>
          </w:p>
        </w:tc>
        <w:tc>
          <w:tcPr>
            <w:tcW w:w="200"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ins w:id="204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ins w:id="204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ins w:id="204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ins w:id="2050"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ins w:id="2051"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ins w:id="205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ins w:id="205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ins w:id="2054" w:author="Lane, Stefanie" w:date="2023-09-25T14:38:00Z"/>
                <w:rFonts w:ascii="Calibri" w:eastAsia="Times New Roman" w:hAnsi="Calibri" w:cs="Calibri"/>
                <w:color w:val="000000"/>
                <w:sz w:val="20"/>
                <w:szCs w:val="20"/>
                <w:lang w:val="en-CA" w:eastAsia="en-CA"/>
              </w:rPr>
            </w:pPr>
            <w:ins w:id="205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1946EA93" w14:textId="77777777" w:rsidTr="004052D4">
        <w:trPr>
          <w:trHeight w:val="300"/>
          <w:ins w:id="205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ins w:id="205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ins w:id="2058" w:author="Lane, Stefanie" w:date="2023-09-25T14:38:00Z"/>
                <w:rFonts w:ascii="Calibri" w:eastAsia="Times New Roman" w:hAnsi="Calibri" w:cs="Calibri"/>
                <w:i/>
                <w:iCs/>
                <w:sz w:val="20"/>
                <w:szCs w:val="20"/>
                <w:lang w:val="en-CA" w:eastAsia="en-CA"/>
              </w:rPr>
            </w:pPr>
            <w:ins w:id="2059" w:author="Lane, Stefanie" w:date="2023-09-25T14:38:00Z">
              <w:r w:rsidRPr="004052D4">
                <w:rPr>
                  <w:rFonts w:ascii="Calibri" w:eastAsia="Times New Roman" w:hAnsi="Calibri" w:cs="Calibri"/>
                  <w:i/>
                  <w:iCs/>
                  <w:sz w:val="20"/>
                  <w:szCs w:val="20"/>
                  <w:lang w:val="en-CA" w:eastAsia="en-CA"/>
                </w:rPr>
                <w:t>Hordeum brachyantherum</w:t>
              </w:r>
            </w:ins>
          </w:p>
        </w:tc>
        <w:tc>
          <w:tcPr>
            <w:tcW w:w="830"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ins w:id="2060" w:author="Lane, Stefanie" w:date="2023-09-25T14:38:00Z"/>
                <w:rFonts w:ascii="Calibri" w:eastAsia="Times New Roman" w:hAnsi="Calibri" w:cs="Calibri"/>
                <w:color w:val="000000"/>
                <w:sz w:val="20"/>
                <w:szCs w:val="20"/>
                <w:lang w:val="en-CA" w:eastAsia="en-CA"/>
              </w:rPr>
            </w:pPr>
            <w:ins w:id="2061" w:author="Lane, Stefanie" w:date="2023-09-25T14:38:00Z">
              <w:r w:rsidRPr="004052D4">
                <w:rPr>
                  <w:rFonts w:ascii="Calibri" w:eastAsia="Times New Roman" w:hAnsi="Calibri" w:cs="Calibri"/>
                  <w:color w:val="000000"/>
                  <w:sz w:val="20"/>
                  <w:szCs w:val="20"/>
                  <w:lang w:val="en-CA" w:eastAsia="en-CA"/>
                </w:rPr>
                <w:t>0.293</w:t>
              </w:r>
            </w:ins>
          </w:p>
        </w:tc>
        <w:tc>
          <w:tcPr>
            <w:tcW w:w="657" w:type="dxa"/>
            <w:tcBorders>
              <w:top w:val="single" w:sz="4" w:space="0" w:color="auto"/>
              <w:left w:val="nil"/>
              <w:bottom w:val="single" w:sz="4" w:space="0" w:color="auto"/>
              <w:right w:val="nil"/>
            </w:tcBorders>
            <w:shd w:val="clear" w:color="auto" w:fill="auto"/>
            <w:noWrap/>
            <w:vAlign w:val="bottom"/>
            <w:hideMark/>
          </w:tcPr>
          <w:p w14:paraId="60B3B1C7" w14:textId="77777777" w:rsidR="004052D4" w:rsidRPr="004052D4" w:rsidRDefault="004052D4" w:rsidP="004052D4">
            <w:pPr>
              <w:spacing w:after="0" w:line="240" w:lineRule="auto"/>
              <w:jc w:val="center"/>
              <w:rPr>
                <w:ins w:id="2062" w:author="Lane, Stefanie" w:date="2023-09-25T14:38:00Z"/>
                <w:rFonts w:ascii="Calibri" w:eastAsia="Times New Roman" w:hAnsi="Calibri" w:cs="Calibri"/>
                <w:color w:val="000000"/>
                <w:sz w:val="20"/>
                <w:szCs w:val="20"/>
                <w:lang w:val="en-CA" w:eastAsia="en-CA"/>
              </w:rPr>
            </w:pPr>
            <w:ins w:id="2063" w:author="Lane, Stefanie" w:date="2023-09-25T14:38:00Z">
              <w:r w:rsidRPr="004052D4">
                <w:rPr>
                  <w:rFonts w:ascii="Calibri" w:eastAsia="Times New Roman" w:hAnsi="Calibri" w:cs="Calibri"/>
                  <w:color w:val="000000"/>
                  <w:sz w:val="20"/>
                  <w:szCs w:val="20"/>
                  <w:lang w:val="en-CA" w:eastAsia="en-CA"/>
                </w:rPr>
                <w:t>0.0157</w:t>
              </w:r>
            </w:ins>
          </w:p>
        </w:tc>
        <w:tc>
          <w:tcPr>
            <w:tcW w:w="200"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ins w:id="206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ins w:id="206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ins w:id="206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ins w:id="2067"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ins w:id="2068"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ins w:id="2069"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ins w:id="2070"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ins w:id="2071" w:author="Lane, Stefanie" w:date="2023-09-25T14:38:00Z"/>
                <w:rFonts w:ascii="Calibri" w:eastAsia="Times New Roman" w:hAnsi="Calibri" w:cs="Calibri"/>
                <w:color w:val="000000"/>
                <w:sz w:val="20"/>
                <w:szCs w:val="20"/>
                <w:lang w:val="en-CA" w:eastAsia="en-CA"/>
              </w:rPr>
            </w:pPr>
            <w:ins w:id="2072"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6AC90FAE" w14:textId="77777777" w:rsidTr="004052D4">
        <w:trPr>
          <w:trHeight w:val="291"/>
          <w:ins w:id="2073"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ins w:id="2074"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ins w:id="2075" w:author="Lane, Stefanie" w:date="2023-09-25T14:38:00Z"/>
                <w:rFonts w:ascii="Calibri" w:eastAsia="Times New Roman" w:hAnsi="Calibri" w:cs="Calibri"/>
                <w:i/>
                <w:iCs/>
                <w:sz w:val="20"/>
                <w:szCs w:val="20"/>
                <w:lang w:val="en-CA" w:eastAsia="en-CA"/>
              </w:rPr>
            </w:pPr>
            <w:ins w:id="2076" w:author="Lane, Stefanie" w:date="2023-09-25T14:38:00Z">
              <w:r w:rsidRPr="004052D4">
                <w:rPr>
                  <w:rFonts w:ascii="Calibri" w:eastAsia="Times New Roman" w:hAnsi="Calibri" w:cs="Calibri"/>
                  <w:i/>
                  <w:iCs/>
                  <w:sz w:val="20"/>
                  <w:szCs w:val="20"/>
                  <w:lang w:val="en-CA" w:eastAsia="en-CA"/>
                </w:rPr>
                <w:t>Deschampsia caespitosa</w:t>
              </w:r>
            </w:ins>
          </w:p>
        </w:tc>
        <w:tc>
          <w:tcPr>
            <w:tcW w:w="830"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ins w:id="2077" w:author="Lane, Stefanie" w:date="2023-09-25T14:38:00Z"/>
                <w:rFonts w:ascii="Calibri" w:eastAsia="Times New Roman" w:hAnsi="Calibri" w:cs="Calibri"/>
                <w:color w:val="000000"/>
                <w:sz w:val="20"/>
                <w:szCs w:val="20"/>
                <w:lang w:val="en-CA" w:eastAsia="en-CA"/>
              </w:rPr>
            </w:pPr>
            <w:ins w:id="2078" w:author="Lane, Stefanie" w:date="2023-09-25T14:38:00Z">
              <w:r w:rsidRPr="004052D4">
                <w:rPr>
                  <w:rFonts w:ascii="Calibri" w:eastAsia="Times New Roman" w:hAnsi="Calibri" w:cs="Calibri"/>
                  <w:color w:val="000000"/>
                  <w:sz w:val="20"/>
                  <w:szCs w:val="20"/>
                  <w:lang w:val="en-CA" w:eastAsia="en-CA"/>
                </w:rPr>
                <w:t>0.267</w:t>
              </w:r>
            </w:ins>
          </w:p>
        </w:tc>
        <w:tc>
          <w:tcPr>
            <w:tcW w:w="657" w:type="dxa"/>
            <w:tcBorders>
              <w:top w:val="nil"/>
              <w:left w:val="nil"/>
              <w:bottom w:val="single" w:sz="8" w:space="0" w:color="auto"/>
              <w:right w:val="nil"/>
            </w:tcBorders>
            <w:shd w:val="clear" w:color="auto" w:fill="auto"/>
            <w:noWrap/>
            <w:vAlign w:val="bottom"/>
            <w:hideMark/>
          </w:tcPr>
          <w:p w14:paraId="21347DC0" w14:textId="77777777" w:rsidR="004052D4" w:rsidRPr="004052D4" w:rsidRDefault="004052D4" w:rsidP="004052D4">
            <w:pPr>
              <w:spacing w:after="0" w:line="240" w:lineRule="auto"/>
              <w:jc w:val="center"/>
              <w:rPr>
                <w:ins w:id="2079" w:author="Lane, Stefanie" w:date="2023-09-25T14:38:00Z"/>
                <w:rFonts w:ascii="Calibri" w:eastAsia="Times New Roman" w:hAnsi="Calibri" w:cs="Calibri"/>
                <w:color w:val="000000"/>
                <w:sz w:val="20"/>
                <w:szCs w:val="20"/>
                <w:lang w:val="en-CA" w:eastAsia="en-CA"/>
              </w:rPr>
            </w:pPr>
            <w:ins w:id="2080" w:author="Lane, Stefanie" w:date="2023-09-25T14:38:00Z">
              <w:r w:rsidRPr="004052D4">
                <w:rPr>
                  <w:rFonts w:ascii="Calibri" w:eastAsia="Times New Roman" w:hAnsi="Calibri" w:cs="Calibri"/>
                  <w:color w:val="000000"/>
                  <w:sz w:val="20"/>
                  <w:szCs w:val="20"/>
                  <w:lang w:val="en-CA" w:eastAsia="en-CA"/>
                </w:rPr>
                <w:t>0.0455</w:t>
              </w:r>
            </w:ins>
          </w:p>
        </w:tc>
        <w:tc>
          <w:tcPr>
            <w:tcW w:w="200"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ins w:id="2081" w:author="Lane, Stefanie" w:date="2023-09-25T14:38:00Z"/>
                <w:rFonts w:ascii="Calibri" w:eastAsia="Times New Roman" w:hAnsi="Calibri" w:cs="Calibri"/>
                <w:color w:val="000000"/>
                <w:sz w:val="20"/>
                <w:szCs w:val="20"/>
                <w:lang w:val="en-CA" w:eastAsia="en-CA"/>
              </w:rPr>
            </w:pPr>
            <w:ins w:id="2082"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ins w:id="2083" w:author="Lane, Stefanie" w:date="2023-09-25T14:38:00Z"/>
                <w:rFonts w:ascii="Calibri" w:eastAsia="Times New Roman" w:hAnsi="Calibri" w:cs="Calibri"/>
                <w:color w:val="000000"/>
                <w:sz w:val="20"/>
                <w:szCs w:val="20"/>
                <w:lang w:val="en-CA" w:eastAsia="en-CA"/>
              </w:rPr>
            </w:pPr>
            <w:ins w:id="2084"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ins w:id="2085" w:author="Lane, Stefanie" w:date="2023-09-25T14:38:00Z"/>
                <w:rFonts w:ascii="Calibri" w:eastAsia="Times New Roman" w:hAnsi="Calibri" w:cs="Calibri"/>
                <w:color w:val="000000"/>
                <w:sz w:val="20"/>
                <w:szCs w:val="20"/>
                <w:lang w:val="en-CA" w:eastAsia="en-CA"/>
              </w:rPr>
            </w:pPr>
            <w:ins w:id="2086"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ins w:id="2087" w:author="Lane, Stefanie" w:date="2023-09-25T14:38:00Z"/>
                <w:rFonts w:ascii="Calibri" w:eastAsia="Times New Roman" w:hAnsi="Calibri" w:cs="Calibri"/>
                <w:color w:val="000000"/>
                <w:sz w:val="20"/>
                <w:szCs w:val="20"/>
                <w:lang w:val="en-CA" w:eastAsia="en-CA"/>
              </w:rPr>
            </w:pPr>
            <w:ins w:id="2088"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ins w:id="2089" w:author="Lane, Stefanie" w:date="2023-09-25T14:38:00Z"/>
                <w:rFonts w:ascii="Calibri" w:eastAsia="Times New Roman" w:hAnsi="Calibri" w:cs="Calibri"/>
                <w:color w:val="000000"/>
                <w:sz w:val="20"/>
                <w:szCs w:val="20"/>
                <w:lang w:val="en-CA" w:eastAsia="en-CA"/>
              </w:rPr>
            </w:pPr>
            <w:ins w:id="209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ins w:id="2091" w:author="Lane, Stefanie" w:date="2023-09-25T14:38:00Z"/>
                <w:rFonts w:ascii="Calibri" w:eastAsia="Times New Roman" w:hAnsi="Calibri" w:cs="Calibri"/>
                <w:i/>
                <w:iCs/>
                <w:color w:val="000000"/>
                <w:sz w:val="20"/>
                <w:szCs w:val="20"/>
                <w:lang w:val="en-CA" w:eastAsia="en-CA"/>
              </w:rPr>
            </w:pPr>
            <w:ins w:id="2092"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ins w:id="2093" w:author="Lane, Stefanie" w:date="2023-09-25T14:38:00Z"/>
                <w:rFonts w:ascii="Calibri" w:eastAsia="Times New Roman" w:hAnsi="Calibri" w:cs="Calibri"/>
                <w:color w:val="000000"/>
                <w:sz w:val="20"/>
                <w:szCs w:val="20"/>
                <w:lang w:val="en-CA" w:eastAsia="en-CA"/>
              </w:rPr>
            </w:pPr>
            <w:ins w:id="2094"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ins w:id="2095" w:author="Lane, Stefanie" w:date="2023-09-25T14:38:00Z"/>
                <w:rFonts w:ascii="Calibri" w:eastAsia="Times New Roman" w:hAnsi="Calibri" w:cs="Calibri"/>
                <w:color w:val="000000"/>
                <w:sz w:val="20"/>
                <w:szCs w:val="20"/>
                <w:lang w:val="en-CA" w:eastAsia="en-CA"/>
              </w:rPr>
            </w:pPr>
            <w:ins w:id="2096"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78DBC602" w14:textId="77777777" w:rsidTr="004052D4">
        <w:trPr>
          <w:trHeight w:val="288"/>
          <w:ins w:id="2097" w:author="Lane, Stefanie" w:date="2023-09-25T14:38:00Z"/>
        </w:trPr>
        <w:tc>
          <w:tcPr>
            <w:tcW w:w="1000"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ins w:id="2098"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ins w:id="2099"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ins w:id="2100"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ins w:id="2101"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ins w:id="2102"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ins w:id="2103"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ins w:id="2104"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ins w:id="2105"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ins w:id="2106"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ins w:id="2107"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ins w:id="2108"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ins w:id="2109" w:author="Lane, Stefanie" w:date="2023-09-25T14:38:00Z"/>
                <w:rFonts w:ascii="Times New Roman" w:eastAsia="Times New Roman" w:hAnsi="Times New Roman" w:cs="Times New Roman"/>
                <w:sz w:val="20"/>
                <w:szCs w:val="20"/>
                <w:lang w:val="en-CA" w:eastAsia="en-CA"/>
              </w:rPr>
            </w:pPr>
          </w:p>
        </w:tc>
      </w:tr>
      <w:tr w:rsidR="004052D4" w:rsidRPr="004052D4" w14:paraId="4238CFD1" w14:textId="77777777" w:rsidTr="004052D4">
        <w:trPr>
          <w:trHeight w:val="276"/>
          <w:ins w:id="2110"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4052D4" w:rsidRPr="004052D4" w:rsidRDefault="004052D4" w:rsidP="004052D4">
            <w:pPr>
              <w:spacing w:after="0" w:line="240" w:lineRule="auto"/>
              <w:jc w:val="center"/>
              <w:rPr>
                <w:ins w:id="2111" w:author="Lane, Stefanie" w:date="2023-09-25T14:38:00Z"/>
                <w:rFonts w:ascii="Calibri" w:eastAsia="Times New Roman" w:hAnsi="Calibri" w:cs="Calibri"/>
                <w:color w:val="000000"/>
                <w:sz w:val="20"/>
                <w:szCs w:val="20"/>
                <w:lang w:val="en-CA" w:eastAsia="en-CA"/>
              </w:rPr>
            </w:pPr>
            <w:ins w:id="2112" w:author="Lane, Stefanie" w:date="2023-09-25T14:38:00Z">
              <w:r w:rsidRPr="004052D4">
                <w:rPr>
                  <w:rFonts w:ascii="Calibri" w:eastAsia="Times New Roman" w:hAnsi="Calibri" w:cs="Calibri"/>
                  <w:color w:val="000000"/>
                  <w:sz w:val="20"/>
                  <w:szCs w:val="20"/>
                  <w:lang w:val="en-CA" w:eastAsia="en-CA"/>
                </w:rPr>
                <w:t>"Bogbean"</w:t>
              </w:r>
            </w:ins>
          </w:p>
        </w:tc>
        <w:tc>
          <w:tcPr>
            <w:tcW w:w="2854" w:type="dxa"/>
            <w:tcBorders>
              <w:top w:val="single" w:sz="8" w:space="0" w:color="auto"/>
              <w:left w:val="nil"/>
              <w:bottom w:val="nil"/>
              <w:right w:val="nil"/>
            </w:tcBorders>
            <w:shd w:val="clear" w:color="auto" w:fill="auto"/>
            <w:noWrap/>
            <w:vAlign w:val="bottom"/>
            <w:hideMark/>
          </w:tcPr>
          <w:p w14:paraId="0088FBFA" w14:textId="77777777" w:rsidR="004052D4" w:rsidRPr="004052D4" w:rsidRDefault="004052D4" w:rsidP="004052D4">
            <w:pPr>
              <w:spacing w:after="0" w:line="240" w:lineRule="auto"/>
              <w:rPr>
                <w:ins w:id="2113" w:author="Lane, Stefanie" w:date="2023-09-25T14:38:00Z"/>
                <w:rFonts w:ascii="Calibri" w:eastAsia="Times New Roman" w:hAnsi="Calibri" w:cs="Calibri"/>
                <w:i/>
                <w:iCs/>
                <w:sz w:val="20"/>
                <w:szCs w:val="20"/>
                <w:lang w:val="en-CA" w:eastAsia="en-CA"/>
              </w:rPr>
            </w:pPr>
            <w:ins w:id="2114" w:author="Lane, Stefanie" w:date="2023-09-25T14:38:00Z">
              <w:r w:rsidRPr="004052D4">
                <w:rPr>
                  <w:rFonts w:ascii="Calibri" w:eastAsia="Times New Roman" w:hAnsi="Calibri" w:cs="Calibri"/>
                  <w:i/>
                  <w:iCs/>
                  <w:sz w:val="20"/>
                  <w:szCs w:val="20"/>
                  <w:lang w:val="en-CA" w:eastAsia="en-CA"/>
                </w:rPr>
                <w:t>Menyanthes trifoliata</w:t>
              </w:r>
            </w:ins>
          </w:p>
        </w:tc>
        <w:tc>
          <w:tcPr>
            <w:tcW w:w="830" w:type="dxa"/>
            <w:tcBorders>
              <w:top w:val="single" w:sz="8" w:space="0" w:color="auto"/>
              <w:left w:val="nil"/>
              <w:bottom w:val="nil"/>
              <w:right w:val="nil"/>
            </w:tcBorders>
            <w:shd w:val="clear" w:color="auto" w:fill="auto"/>
            <w:noWrap/>
            <w:vAlign w:val="bottom"/>
            <w:hideMark/>
          </w:tcPr>
          <w:p w14:paraId="223755F7" w14:textId="77777777" w:rsidR="004052D4" w:rsidRPr="004052D4" w:rsidRDefault="004052D4" w:rsidP="004052D4">
            <w:pPr>
              <w:spacing w:after="0" w:line="240" w:lineRule="auto"/>
              <w:jc w:val="center"/>
              <w:rPr>
                <w:ins w:id="2115" w:author="Lane, Stefanie" w:date="2023-09-25T14:38:00Z"/>
                <w:rFonts w:ascii="Calibri" w:eastAsia="Times New Roman" w:hAnsi="Calibri" w:cs="Calibri"/>
                <w:color w:val="000000"/>
                <w:sz w:val="20"/>
                <w:szCs w:val="20"/>
                <w:lang w:val="en-CA" w:eastAsia="en-CA"/>
              </w:rPr>
            </w:pPr>
            <w:ins w:id="2116" w:author="Lane, Stefanie" w:date="2023-09-25T14:38:00Z">
              <w:r w:rsidRPr="004052D4">
                <w:rPr>
                  <w:rFonts w:ascii="Calibri" w:eastAsia="Times New Roman" w:hAnsi="Calibri" w:cs="Calibri"/>
                  <w:color w:val="000000"/>
                  <w:sz w:val="20"/>
                  <w:szCs w:val="20"/>
                  <w:lang w:val="en-CA" w:eastAsia="en-CA"/>
                </w:rPr>
                <w:t>0.729</w:t>
              </w:r>
            </w:ins>
          </w:p>
        </w:tc>
        <w:tc>
          <w:tcPr>
            <w:tcW w:w="657" w:type="dxa"/>
            <w:tcBorders>
              <w:top w:val="single" w:sz="8" w:space="0" w:color="auto"/>
              <w:left w:val="nil"/>
              <w:bottom w:val="nil"/>
              <w:right w:val="nil"/>
            </w:tcBorders>
            <w:shd w:val="clear" w:color="auto" w:fill="auto"/>
            <w:noWrap/>
            <w:vAlign w:val="bottom"/>
            <w:hideMark/>
          </w:tcPr>
          <w:p w14:paraId="3FE9A00A" w14:textId="77777777" w:rsidR="004052D4" w:rsidRPr="004052D4" w:rsidRDefault="004052D4" w:rsidP="004052D4">
            <w:pPr>
              <w:spacing w:after="0" w:line="240" w:lineRule="auto"/>
              <w:jc w:val="center"/>
              <w:rPr>
                <w:ins w:id="2117" w:author="Lane, Stefanie" w:date="2023-09-25T14:38:00Z"/>
                <w:rFonts w:ascii="Calibri" w:eastAsia="Times New Roman" w:hAnsi="Calibri" w:cs="Calibri"/>
                <w:color w:val="000000"/>
                <w:sz w:val="20"/>
                <w:szCs w:val="20"/>
                <w:lang w:val="en-CA" w:eastAsia="en-CA"/>
              </w:rPr>
            </w:pPr>
            <w:ins w:id="2118"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AD68EB" w14:textId="77777777" w:rsidR="004052D4" w:rsidRPr="004052D4" w:rsidRDefault="004052D4" w:rsidP="004052D4">
            <w:pPr>
              <w:spacing w:after="0" w:line="240" w:lineRule="auto"/>
              <w:rPr>
                <w:ins w:id="2119" w:author="Lane, Stefanie" w:date="2023-09-25T14:38:00Z"/>
                <w:rFonts w:ascii="Calibri" w:eastAsia="Times New Roman" w:hAnsi="Calibri" w:cs="Calibri"/>
                <w:color w:val="000000"/>
                <w:sz w:val="20"/>
                <w:szCs w:val="20"/>
                <w:lang w:val="en-CA" w:eastAsia="en-CA"/>
              </w:rPr>
            </w:pPr>
            <w:ins w:id="212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179EA536" w14:textId="77777777" w:rsidR="004052D4" w:rsidRPr="004052D4" w:rsidRDefault="004052D4" w:rsidP="004052D4">
            <w:pPr>
              <w:spacing w:after="0" w:line="240" w:lineRule="auto"/>
              <w:rPr>
                <w:ins w:id="2121" w:author="Lane, Stefanie" w:date="2023-09-25T14:38:00Z"/>
                <w:rFonts w:ascii="Calibri" w:eastAsia="Times New Roman" w:hAnsi="Calibri" w:cs="Calibri"/>
                <w:i/>
                <w:iCs/>
                <w:color w:val="000000"/>
                <w:sz w:val="20"/>
                <w:szCs w:val="20"/>
                <w:lang w:val="en-CA" w:eastAsia="en-CA"/>
              </w:rPr>
            </w:pPr>
            <w:ins w:id="2122"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8" w:space="0" w:color="auto"/>
              <w:left w:val="nil"/>
              <w:bottom w:val="nil"/>
              <w:right w:val="nil"/>
            </w:tcBorders>
            <w:shd w:val="clear" w:color="auto" w:fill="auto"/>
            <w:noWrap/>
            <w:vAlign w:val="bottom"/>
            <w:hideMark/>
          </w:tcPr>
          <w:p w14:paraId="3C34D80B" w14:textId="77777777" w:rsidR="004052D4" w:rsidRPr="004052D4" w:rsidRDefault="004052D4" w:rsidP="004052D4">
            <w:pPr>
              <w:spacing w:after="0" w:line="240" w:lineRule="auto"/>
              <w:jc w:val="center"/>
              <w:rPr>
                <w:ins w:id="2123" w:author="Lane, Stefanie" w:date="2023-09-25T14:38:00Z"/>
                <w:rFonts w:ascii="Calibri" w:eastAsia="Times New Roman" w:hAnsi="Calibri" w:cs="Calibri"/>
                <w:color w:val="000000"/>
                <w:sz w:val="20"/>
                <w:szCs w:val="20"/>
                <w:lang w:val="en-CA" w:eastAsia="en-CA"/>
              </w:rPr>
            </w:pPr>
            <w:ins w:id="2124" w:author="Lane, Stefanie" w:date="2023-09-25T14:38:00Z">
              <w:r w:rsidRPr="004052D4">
                <w:rPr>
                  <w:rFonts w:ascii="Calibri" w:eastAsia="Times New Roman" w:hAnsi="Calibri" w:cs="Calibri"/>
                  <w:color w:val="000000"/>
                  <w:sz w:val="20"/>
                  <w:szCs w:val="20"/>
                  <w:lang w:val="en-CA" w:eastAsia="en-CA"/>
                </w:rPr>
                <w:t>0.811</w:t>
              </w:r>
            </w:ins>
          </w:p>
        </w:tc>
        <w:tc>
          <w:tcPr>
            <w:tcW w:w="666" w:type="dxa"/>
            <w:tcBorders>
              <w:top w:val="single" w:sz="8" w:space="0" w:color="auto"/>
              <w:left w:val="nil"/>
              <w:bottom w:val="nil"/>
              <w:right w:val="nil"/>
            </w:tcBorders>
            <w:shd w:val="clear" w:color="auto" w:fill="auto"/>
            <w:noWrap/>
            <w:vAlign w:val="bottom"/>
            <w:hideMark/>
          </w:tcPr>
          <w:p w14:paraId="5250F1A7" w14:textId="77777777" w:rsidR="004052D4" w:rsidRPr="004052D4" w:rsidRDefault="004052D4" w:rsidP="004052D4">
            <w:pPr>
              <w:spacing w:after="0" w:line="240" w:lineRule="auto"/>
              <w:jc w:val="center"/>
              <w:rPr>
                <w:ins w:id="2125" w:author="Lane, Stefanie" w:date="2023-09-25T14:38:00Z"/>
                <w:rFonts w:ascii="Calibri" w:eastAsia="Times New Roman" w:hAnsi="Calibri" w:cs="Calibri"/>
                <w:color w:val="000000"/>
                <w:sz w:val="20"/>
                <w:szCs w:val="20"/>
                <w:lang w:val="en-CA" w:eastAsia="en-CA"/>
              </w:rPr>
            </w:pPr>
            <w:ins w:id="2126"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6537920" w14:textId="77777777" w:rsidR="004052D4" w:rsidRPr="004052D4" w:rsidRDefault="004052D4" w:rsidP="004052D4">
            <w:pPr>
              <w:spacing w:after="0" w:line="240" w:lineRule="auto"/>
              <w:rPr>
                <w:ins w:id="2127" w:author="Lane, Stefanie" w:date="2023-09-25T14:38:00Z"/>
                <w:rFonts w:ascii="Calibri" w:eastAsia="Times New Roman" w:hAnsi="Calibri" w:cs="Calibri"/>
                <w:color w:val="000000"/>
                <w:sz w:val="20"/>
                <w:szCs w:val="20"/>
                <w:lang w:val="en-CA" w:eastAsia="en-CA"/>
              </w:rPr>
            </w:pPr>
            <w:ins w:id="212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5A71DA" w14:textId="77777777" w:rsidR="004052D4" w:rsidRPr="004052D4" w:rsidRDefault="004052D4" w:rsidP="004052D4">
            <w:pPr>
              <w:spacing w:after="0" w:line="240" w:lineRule="auto"/>
              <w:rPr>
                <w:ins w:id="2129" w:author="Lane, Stefanie" w:date="2023-09-25T14:38:00Z"/>
                <w:rFonts w:ascii="Calibri" w:eastAsia="Times New Roman" w:hAnsi="Calibri" w:cs="Calibri"/>
                <w:i/>
                <w:iCs/>
                <w:sz w:val="20"/>
                <w:szCs w:val="20"/>
                <w:lang w:val="en-CA" w:eastAsia="en-CA"/>
              </w:rPr>
            </w:pPr>
            <w:ins w:id="2130"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8" w:space="0" w:color="auto"/>
              <w:left w:val="nil"/>
              <w:bottom w:val="nil"/>
              <w:right w:val="nil"/>
            </w:tcBorders>
            <w:shd w:val="clear" w:color="auto" w:fill="auto"/>
            <w:noWrap/>
            <w:vAlign w:val="bottom"/>
            <w:hideMark/>
          </w:tcPr>
          <w:p w14:paraId="67CE9EFF" w14:textId="77777777" w:rsidR="004052D4" w:rsidRPr="004052D4" w:rsidRDefault="004052D4" w:rsidP="004052D4">
            <w:pPr>
              <w:spacing w:after="0" w:line="240" w:lineRule="auto"/>
              <w:jc w:val="center"/>
              <w:rPr>
                <w:ins w:id="2131" w:author="Lane, Stefanie" w:date="2023-09-25T14:38:00Z"/>
                <w:rFonts w:ascii="Calibri" w:eastAsia="Times New Roman" w:hAnsi="Calibri" w:cs="Calibri"/>
                <w:color w:val="000000"/>
                <w:sz w:val="20"/>
                <w:szCs w:val="20"/>
                <w:lang w:val="en-CA" w:eastAsia="en-CA"/>
              </w:rPr>
            </w:pPr>
            <w:ins w:id="2132" w:author="Lane, Stefanie" w:date="2023-09-25T14:38:00Z">
              <w:r w:rsidRPr="004052D4">
                <w:rPr>
                  <w:rFonts w:ascii="Calibri" w:eastAsia="Times New Roman" w:hAnsi="Calibri" w:cs="Calibri"/>
                  <w:color w:val="000000"/>
                  <w:sz w:val="20"/>
                  <w:szCs w:val="20"/>
                  <w:lang w:val="en-CA" w:eastAsia="en-CA"/>
                </w:rPr>
                <w:t>0.942</w:t>
              </w:r>
            </w:ins>
          </w:p>
        </w:tc>
        <w:tc>
          <w:tcPr>
            <w:tcW w:w="666" w:type="dxa"/>
            <w:tcBorders>
              <w:top w:val="single" w:sz="8" w:space="0" w:color="auto"/>
              <w:left w:val="nil"/>
              <w:bottom w:val="nil"/>
              <w:right w:val="single" w:sz="8" w:space="0" w:color="auto"/>
            </w:tcBorders>
            <w:shd w:val="clear" w:color="auto" w:fill="auto"/>
            <w:noWrap/>
            <w:vAlign w:val="bottom"/>
            <w:hideMark/>
          </w:tcPr>
          <w:p w14:paraId="7CB67E91" w14:textId="77777777" w:rsidR="004052D4" w:rsidRPr="004052D4" w:rsidRDefault="004052D4" w:rsidP="004052D4">
            <w:pPr>
              <w:spacing w:after="0" w:line="240" w:lineRule="auto"/>
              <w:jc w:val="center"/>
              <w:rPr>
                <w:ins w:id="2133" w:author="Lane, Stefanie" w:date="2023-09-25T14:38:00Z"/>
                <w:rFonts w:ascii="Calibri" w:eastAsia="Times New Roman" w:hAnsi="Calibri" w:cs="Calibri"/>
                <w:color w:val="000000"/>
                <w:sz w:val="20"/>
                <w:szCs w:val="20"/>
                <w:lang w:val="en-CA" w:eastAsia="en-CA"/>
              </w:rPr>
            </w:pPr>
            <w:ins w:id="2134"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62776C4" w14:textId="77777777" w:rsidTr="004052D4">
        <w:trPr>
          <w:trHeight w:val="276"/>
          <w:ins w:id="2135"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34A5101" w14:textId="77777777" w:rsidR="004052D4" w:rsidRPr="004052D4" w:rsidRDefault="004052D4" w:rsidP="004052D4">
            <w:pPr>
              <w:spacing w:after="0" w:line="240" w:lineRule="auto"/>
              <w:rPr>
                <w:ins w:id="2136"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4052D4" w:rsidRPr="004052D4" w:rsidRDefault="004052D4" w:rsidP="004052D4">
            <w:pPr>
              <w:spacing w:after="0" w:line="240" w:lineRule="auto"/>
              <w:rPr>
                <w:ins w:id="2137" w:author="Lane, Stefanie" w:date="2023-09-25T14:38:00Z"/>
                <w:rFonts w:ascii="Calibri" w:eastAsia="Times New Roman" w:hAnsi="Calibri" w:cs="Calibri"/>
                <w:i/>
                <w:iCs/>
                <w:sz w:val="20"/>
                <w:szCs w:val="20"/>
                <w:lang w:val="en-CA" w:eastAsia="en-CA"/>
              </w:rPr>
            </w:pPr>
            <w:ins w:id="2138" w:author="Lane, Stefanie" w:date="2023-09-25T14:38:00Z">
              <w:r w:rsidRPr="004052D4">
                <w:rPr>
                  <w:rFonts w:ascii="Calibri" w:eastAsia="Times New Roman" w:hAnsi="Calibri" w:cs="Calibri"/>
                  <w:i/>
                  <w:iCs/>
                  <w:sz w:val="20"/>
                  <w:szCs w:val="20"/>
                  <w:lang w:val="en-CA" w:eastAsia="en-CA"/>
                </w:rPr>
                <w:t>Myosotis scorpiodes</w:t>
              </w:r>
            </w:ins>
          </w:p>
        </w:tc>
        <w:tc>
          <w:tcPr>
            <w:tcW w:w="830" w:type="dxa"/>
            <w:tcBorders>
              <w:top w:val="single" w:sz="4" w:space="0" w:color="auto"/>
              <w:left w:val="nil"/>
              <w:bottom w:val="single" w:sz="4" w:space="0" w:color="auto"/>
              <w:right w:val="nil"/>
            </w:tcBorders>
            <w:shd w:val="clear" w:color="auto" w:fill="auto"/>
            <w:noWrap/>
            <w:vAlign w:val="bottom"/>
            <w:hideMark/>
          </w:tcPr>
          <w:p w14:paraId="7F9DDC51" w14:textId="77777777" w:rsidR="004052D4" w:rsidRPr="004052D4" w:rsidRDefault="004052D4" w:rsidP="004052D4">
            <w:pPr>
              <w:spacing w:after="0" w:line="240" w:lineRule="auto"/>
              <w:jc w:val="center"/>
              <w:rPr>
                <w:ins w:id="2139" w:author="Lane, Stefanie" w:date="2023-09-25T14:38:00Z"/>
                <w:rFonts w:ascii="Calibri" w:eastAsia="Times New Roman" w:hAnsi="Calibri" w:cs="Calibri"/>
                <w:color w:val="000000"/>
                <w:sz w:val="20"/>
                <w:szCs w:val="20"/>
                <w:lang w:val="en-CA" w:eastAsia="en-CA"/>
              </w:rPr>
            </w:pPr>
            <w:ins w:id="2140" w:author="Lane, Stefanie" w:date="2023-09-25T14:38:00Z">
              <w:r w:rsidRPr="004052D4">
                <w:rPr>
                  <w:rFonts w:ascii="Calibri" w:eastAsia="Times New Roman" w:hAnsi="Calibri" w:cs="Calibri"/>
                  <w:color w:val="000000"/>
                  <w:sz w:val="20"/>
                  <w:szCs w:val="20"/>
                  <w:lang w:val="en-CA" w:eastAsia="en-CA"/>
                </w:rPr>
                <w:t>0.446</w:t>
              </w:r>
            </w:ins>
          </w:p>
        </w:tc>
        <w:tc>
          <w:tcPr>
            <w:tcW w:w="657" w:type="dxa"/>
            <w:tcBorders>
              <w:top w:val="single" w:sz="4" w:space="0" w:color="auto"/>
              <w:left w:val="nil"/>
              <w:bottom w:val="single" w:sz="4" w:space="0" w:color="auto"/>
              <w:right w:val="nil"/>
            </w:tcBorders>
            <w:shd w:val="clear" w:color="auto" w:fill="auto"/>
            <w:noWrap/>
            <w:vAlign w:val="bottom"/>
            <w:hideMark/>
          </w:tcPr>
          <w:p w14:paraId="6619FD6B" w14:textId="77777777" w:rsidR="004052D4" w:rsidRPr="004052D4" w:rsidRDefault="004052D4" w:rsidP="004052D4">
            <w:pPr>
              <w:spacing w:after="0" w:line="240" w:lineRule="auto"/>
              <w:jc w:val="center"/>
              <w:rPr>
                <w:ins w:id="2141" w:author="Lane, Stefanie" w:date="2023-09-25T14:38:00Z"/>
                <w:rFonts w:ascii="Calibri" w:eastAsia="Times New Roman" w:hAnsi="Calibri" w:cs="Calibri"/>
                <w:color w:val="000000"/>
                <w:sz w:val="20"/>
                <w:szCs w:val="20"/>
                <w:lang w:val="en-CA" w:eastAsia="en-CA"/>
              </w:rPr>
            </w:pPr>
            <w:ins w:id="2142"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0E1BE497" w14:textId="77777777" w:rsidR="004052D4" w:rsidRPr="004052D4" w:rsidRDefault="004052D4" w:rsidP="004052D4">
            <w:pPr>
              <w:spacing w:after="0" w:line="240" w:lineRule="auto"/>
              <w:jc w:val="center"/>
              <w:rPr>
                <w:ins w:id="214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4052D4" w:rsidRPr="004052D4" w:rsidRDefault="004052D4" w:rsidP="004052D4">
            <w:pPr>
              <w:spacing w:after="0" w:line="240" w:lineRule="auto"/>
              <w:rPr>
                <w:ins w:id="2144" w:author="Lane, Stefanie" w:date="2023-09-25T14:38:00Z"/>
                <w:rFonts w:ascii="Calibri" w:eastAsia="Times New Roman" w:hAnsi="Calibri" w:cs="Calibri"/>
                <w:i/>
                <w:iCs/>
                <w:sz w:val="20"/>
                <w:szCs w:val="20"/>
                <w:lang w:val="en-CA" w:eastAsia="en-CA"/>
              </w:rPr>
            </w:pPr>
            <w:ins w:id="2145"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4" w:space="0" w:color="auto"/>
              <w:left w:val="nil"/>
              <w:bottom w:val="single" w:sz="4" w:space="0" w:color="auto"/>
              <w:right w:val="nil"/>
            </w:tcBorders>
            <w:shd w:val="clear" w:color="auto" w:fill="auto"/>
            <w:noWrap/>
            <w:vAlign w:val="bottom"/>
            <w:hideMark/>
          </w:tcPr>
          <w:p w14:paraId="7D283078" w14:textId="77777777" w:rsidR="004052D4" w:rsidRPr="004052D4" w:rsidRDefault="004052D4" w:rsidP="004052D4">
            <w:pPr>
              <w:spacing w:after="0" w:line="240" w:lineRule="auto"/>
              <w:jc w:val="center"/>
              <w:rPr>
                <w:ins w:id="2146" w:author="Lane, Stefanie" w:date="2023-09-25T14:38:00Z"/>
                <w:rFonts w:ascii="Calibri" w:eastAsia="Times New Roman" w:hAnsi="Calibri" w:cs="Calibri"/>
                <w:color w:val="000000"/>
                <w:sz w:val="20"/>
                <w:szCs w:val="20"/>
                <w:lang w:val="en-CA" w:eastAsia="en-CA"/>
              </w:rPr>
            </w:pPr>
            <w:ins w:id="2147" w:author="Lane, Stefanie" w:date="2023-09-25T14:38:00Z">
              <w:r w:rsidRPr="004052D4">
                <w:rPr>
                  <w:rFonts w:ascii="Calibri" w:eastAsia="Times New Roman" w:hAnsi="Calibri" w:cs="Calibri"/>
                  <w:color w:val="000000"/>
                  <w:sz w:val="20"/>
                  <w:szCs w:val="20"/>
                  <w:lang w:val="en-CA" w:eastAsia="en-CA"/>
                </w:rPr>
                <w:t>0.621</w:t>
              </w:r>
            </w:ins>
          </w:p>
        </w:tc>
        <w:tc>
          <w:tcPr>
            <w:tcW w:w="666" w:type="dxa"/>
            <w:tcBorders>
              <w:top w:val="single" w:sz="4" w:space="0" w:color="auto"/>
              <w:left w:val="nil"/>
              <w:bottom w:val="single" w:sz="4" w:space="0" w:color="auto"/>
              <w:right w:val="nil"/>
            </w:tcBorders>
            <w:shd w:val="clear" w:color="auto" w:fill="auto"/>
            <w:noWrap/>
            <w:vAlign w:val="bottom"/>
            <w:hideMark/>
          </w:tcPr>
          <w:p w14:paraId="09D8697A" w14:textId="77777777" w:rsidR="004052D4" w:rsidRPr="004052D4" w:rsidRDefault="004052D4" w:rsidP="004052D4">
            <w:pPr>
              <w:spacing w:after="0" w:line="240" w:lineRule="auto"/>
              <w:jc w:val="center"/>
              <w:rPr>
                <w:ins w:id="2148" w:author="Lane, Stefanie" w:date="2023-09-25T14:38:00Z"/>
                <w:rFonts w:ascii="Calibri" w:eastAsia="Times New Roman" w:hAnsi="Calibri" w:cs="Calibri"/>
                <w:color w:val="000000"/>
                <w:sz w:val="20"/>
                <w:szCs w:val="20"/>
                <w:lang w:val="en-CA" w:eastAsia="en-CA"/>
              </w:rPr>
            </w:pPr>
            <w:ins w:id="214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4E5326CA" w14:textId="77777777" w:rsidR="004052D4" w:rsidRPr="004052D4" w:rsidRDefault="004052D4" w:rsidP="004052D4">
            <w:pPr>
              <w:spacing w:after="0" w:line="240" w:lineRule="auto"/>
              <w:jc w:val="center"/>
              <w:rPr>
                <w:ins w:id="215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4052D4" w:rsidRPr="004052D4" w:rsidRDefault="004052D4" w:rsidP="004052D4">
            <w:pPr>
              <w:spacing w:after="0" w:line="240" w:lineRule="auto"/>
              <w:rPr>
                <w:ins w:id="2151" w:author="Lane, Stefanie" w:date="2023-09-25T14:38:00Z"/>
                <w:rFonts w:ascii="Calibri" w:eastAsia="Times New Roman" w:hAnsi="Calibri" w:cs="Calibri"/>
                <w:i/>
                <w:iCs/>
                <w:color w:val="000000"/>
                <w:sz w:val="20"/>
                <w:szCs w:val="20"/>
                <w:lang w:val="en-CA" w:eastAsia="en-CA"/>
              </w:rPr>
            </w:pPr>
            <w:ins w:id="2152"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4" w:space="0" w:color="auto"/>
              <w:left w:val="nil"/>
              <w:bottom w:val="single" w:sz="4" w:space="0" w:color="auto"/>
              <w:right w:val="nil"/>
            </w:tcBorders>
            <w:shd w:val="clear" w:color="auto" w:fill="auto"/>
            <w:noWrap/>
            <w:vAlign w:val="bottom"/>
            <w:hideMark/>
          </w:tcPr>
          <w:p w14:paraId="1E85004D" w14:textId="77777777" w:rsidR="004052D4" w:rsidRPr="004052D4" w:rsidRDefault="004052D4" w:rsidP="004052D4">
            <w:pPr>
              <w:spacing w:after="0" w:line="240" w:lineRule="auto"/>
              <w:jc w:val="center"/>
              <w:rPr>
                <w:ins w:id="2153" w:author="Lane, Stefanie" w:date="2023-09-25T14:38:00Z"/>
                <w:rFonts w:ascii="Calibri" w:eastAsia="Times New Roman" w:hAnsi="Calibri" w:cs="Calibri"/>
                <w:color w:val="000000"/>
                <w:sz w:val="20"/>
                <w:szCs w:val="20"/>
                <w:lang w:val="en-CA" w:eastAsia="en-CA"/>
              </w:rPr>
            </w:pPr>
            <w:ins w:id="2154" w:author="Lane, Stefanie" w:date="2023-09-25T14:38:00Z">
              <w:r w:rsidRPr="004052D4">
                <w:rPr>
                  <w:rFonts w:ascii="Calibri" w:eastAsia="Times New Roman" w:hAnsi="Calibri" w:cs="Calibri"/>
                  <w:color w:val="000000"/>
                  <w:sz w:val="20"/>
                  <w:szCs w:val="20"/>
                  <w:lang w:val="en-CA" w:eastAsia="en-CA"/>
                </w:rPr>
                <w:t>0.618</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77777777" w:rsidR="004052D4" w:rsidRPr="004052D4" w:rsidRDefault="004052D4" w:rsidP="004052D4">
            <w:pPr>
              <w:spacing w:after="0" w:line="240" w:lineRule="auto"/>
              <w:jc w:val="center"/>
              <w:rPr>
                <w:ins w:id="2155" w:author="Lane, Stefanie" w:date="2023-09-25T14:38:00Z"/>
                <w:rFonts w:ascii="Calibri" w:eastAsia="Times New Roman" w:hAnsi="Calibri" w:cs="Calibri"/>
                <w:color w:val="000000"/>
                <w:sz w:val="20"/>
                <w:szCs w:val="20"/>
                <w:lang w:val="en-CA" w:eastAsia="en-CA"/>
              </w:rPr>
            </w:pPr>
            <w:ins w:id="2156"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E6E4D5B" w14:textId="77777777" w:rsidTr="004052D4">
        <w:trPr>
          <w:trHeight w:val="276"/>
          <w:ins w:id="2157"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3040A75" w14:textId="77777777" w:rsidR="004052D4" w:rsidRPr="004052D4" w:rsidRDefault="004052D4" w:rsidP="004052D4">
            <w:pPr>
              <w:spacing w:after="0" w:line="240" w:lineRule="auto"/>
              <w:rPr>
                <w:ins w:id="2158"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4052D4" w:rsidRPr="004052D4" w:rsidRDefault="004052D4" w:rsidP="004052D4">
            <w:pPr>
              <w:spacing w:after="0" w:line="240" w:lineRule="auto"/>
              <w:rPr>
                <w:ins w:id="2159" w:author="Lane, Stefanie" w:date="2023-09-25T14:38:00Z"/>
                <w:rFonts w:ascii="Calibri" w:eastAsia="Times New Roman" w:hAnsi="Calibri" w:cs="Calibri"/>
                <w:i/>
                <w:iCs/>
                <w:color w:val="000000"/>
                <w:sz w:val="20"/>
                <w:szCs w:val="20"/>
                <w:lang w:val="en-CA" w:eastAsia="en-CA"/>
              </w:rPr>
            </w:pPr>
            <w:ins w:id="2160" w:author="Lane, Stefanie" w:date="2023-09-25T14:38:00Z">
              <w:r w:rsidRPr="004052D4">
                <w:rPr>
                  <w:rFonts w:ascii="Calibri" w:eastAsia="Times New Roman" w:hAnsi="Calibri" w:cs="Calibri"/>
                  <w:i/>
                  <w:iCs/>
                  <w:color w:val="000000"/>
                  <w:sz w:val="20"/>
                  <w:szCs w:val="20"/>
                  <w:lang w:val="en-CA" w:eastAsia="en-CA"/>
                </w:rPr>
                <w:t>Bidens cernua</w:t>
              </w:r>
            </w:ins>
          </w:p>
        </w:tc>
        <w:tc>
          <w:tcPr>
            <w:tcW w:w="830" w:type="dxa"/>
            <w:tcBorders>
              <w:top w:val="nil"/>
              <w:left w:val="nil"/>
              <w:bottom w:val="nil"/>
              <w:right w:val="nil"/>
            </w:tcBorders>
            <w:shd w:val="clear" w:color="auto" w:fill="auto"/>
            <w:noWrap/>
            <w:vAlign w:val="bottom"/>
            <w:hideMark/>
          </w:tcPr>
          <w:p w14:paraId="630D45E1" w14:textId="77777777" w:rsidR="004052D4" w:rsidRPr="004052D4" w:rsidRDefault="004052D4" w:rsidP="004052D4">
            <w:pPr>
              <w:spacing w:after="0" w:line="240" w:lineRule="auto"/>
              <w:jc w:val="center"/>
              <w:rPr>
                <w:ins w:id="2161" w:author="Lane, Stefanie" w:date="2023-09-25T14:38:00Z"/>
                <w:rFonts w:ascii="Calibri" w:eastAsia="Times New Roman" w:hAnsi="Calibri" w:cs="Calibri"/>
                <w:color w:val="000000"/>
                <w:sz w:val="20"/>
                <w:szCs w:val="20"/>
                <w:lang w:val="en-CA" w:eastAsia="en-CA"/>
              </w:rPr>
            </w:pPr>
            <w:ins w:id="2162" w:author="Lane, Stefanie" w:date="2023-09-25T14:38:00Z">
              <w:r w:rsidRPr="004052D4">
                <w:rPr>
                  <w:rFonts w:ascii="Calibri" w:eastAsia="Times New Roman" w:hAnsi="Calibri" w:cs="Calibri"/>
                  <w:color w:val="000000"/>
                  <w:sz w:val="20"/>
                  <w:szCs w:val="20"/>
                  <w:lang w:val="en-CA" w:eastAsia="en-CA"/>
                </w:rPr>
                <w:t>0.407</w:t>
              </w:r>
            </w:ins>
          </w:p>
        </w:tc>
        <w:tc>
          <w:tcPr>
            <w:tcW w:w="657" w:type="dxa"/>
            <w:tcBorders>
              <w:top w:val="nil"/>
              <w:left w:val="nil"/>
              <w:bottom w:val="nil"/>
              <w:right w:val="nil"/>
            </w:tcBorders>
            <w:shd w:val="clear" w:color="auto" w:fill="auto"/>
            <w:noWrap/>
            <w:vAlign w:val="bottom"/>
            <w:hideMark/>
          </w:tcPr>
          <w:p w14:paraId="0F3EA4D4" w14:textId="77777777" w:rsidR="004052D4" w:rsidRPr="004052D4" w:rsidRDefault="004052D4" w:rsidP="004052D4">
            <w:pPr>
              <w:spacing w:after="0" w:line="240" w:lineRule="auto"/>
              <w:jc w:val="center"/>
              <w:rPr>
                <w:ins w:id="2163" w:author="Lane, Stefanie" w:date="2023-09-25T14:38:00Z"/>
                <w:rFonts w:ascii="Calibri" w:eastAsia="Times New Roman" w:hAnsi="Calibri" w:cs="Calibri"/>
                <w:color w:val="000000"/>
                <w:sz w:val="20"/>
                <w:szCs w:val="20"/>
                <w:lang w:val="en-CA" w:eastAsia="en-CA"/>
              </w:rPr>
            </w:pPr>
            <w:ins w:id="2164"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7146158E" w14:textId="77777777" w:rsidR="004052D4" w:rsidRPr="004052D4" w:rsidRDefault="004052D4" w:rsidP="004052D4">
            <w:pPr>
              <w:spacing w:after="0" w:line="240" w:lineRule="auto"/>
              <w:jc w:val="center"/>
              <w:rPr>
                <w:ins w:id="2165"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4052D4" w:rsidRPr="004052D4" w:rsidRDefault="004052D4" w:rsidP="004052D4">
            <w:pPr>
              <w:spacing w:after="0" w:line="240" w:lineRule="auto"/>
              <w:rPr>
                <w:ins w:id="2166" w:author="Lane, Stefanie" w:date="2023-09-25T14:38:00Z"/>
                <w:rFonts w:ascii="Calibri" w:eastAsia="Times New Roman" w:hAnsi="Calibri" w:cs="Calibri"/>
                <w:sz w:val="20"/>
                <w:szCs w:val="20"/>
                <w:lang w:val="en-CA" w:eastAsia="en-CA"/>
              </w:rPr>
            </w:pPr>
            <w:ins w:id="2167" w:author="Lane, Stefanie" w:date="2023-09-25T14:38:00Z">
              <w:r w:rsidRPr="004052D4">
                <w:rPr>
                  <w:rFonts w:ascii="Calibri" w:eastAsia="Times New Roman" w:hAnsi="Calibri" w:cs="Calibri"/>
                  <w:sz w:val="20"/>
                  <w:szCs w:val="20"/>
                  <w:lang w:val="en-CA" w:eastAsia="en-CA"/>
                </w:rPr>
                <w:t>Grass (unidentified)</w:t>
              </w:r>
            </w:ins>
          </w:p>
        </w:tc>
        <w:tc>
          <w:tcPr>
            <w:tcW w:w="841" w:type="dxa"/>
            <w:tcBorders>
              <w:top w:val="nil"/>
              <w:left w:val="nil"/>
              <w:bottom w:val="nil"/>
              <w:right w:val="nil"/>
            </w:tcBorders>
            <w:shd w:val="clear" w:color="auto" w:fill="auto"/>
            <w:noWrap/>
            <w:vAlign w:val="bottom"/>
            <w:hideMark/>
          </w:tcPr>
          <w:p w14:paraId="64576EA6" w14:textId="77777777" w:rsidR="004052D4" w:rsidRPr="004052D4" w:rsidRDefault="004052D4" w:rsidP="004052D4">
            <w:pPr>
              <w:spacing w:after="0" w:line="240" w:lineRule="auto"/>
              <w:jc w:val="center"/>
              <w:rPr>
                <w:ins w:id="2168" w:author="Lane, Stefanie" w:date="2023-09-25T14:38:00Z"/>
                <w:rFonts w:ascii="Calibri" w:eastAsia="Times New Roman" w:hAnsi="Calibri" w:cs="Calibri"/>
                <w:color w:val="000000"/>
                <w:sz w:val="20"/>
                <w:szCs w:val="20"/>
                <w:lang w:val="en-CA" w:eastAsia="en-CA"/>
              </w:rPr>
            </w:pPr>
            <w:ins w:id="2169" w:author="Lane, Stefanie" w:date="2023-09-25T14:38:00Z">
              <w:r w:rsidRPr="004052D4">
                <w:rPr>
                  <w:rFonts w:ascii="Calibri" w:eastAsia="Times New Roman" w:hAnsi="Calibri" w:cs="Calibri"/>
                  <w:color w:val="000000"/>
                  <w:sz w:val="20"/>
                  <w:szCs w:val="20"/>
                  <w:lang w:val="en-CA" w:eastAsia="en-CA"/>
                </w:rPr>
                <w:t>0.452</w:t>
              </w:r>
            </w:ins>
          </w:p>
        </w:tc>
        <w:tc>
          <w:tcPr>
            <w:tcW w:w="666" w:type="dxa"/>
            <w:tcBorders>
              <w:top w:val="nil"/>
              <w:left w:val="nil"/>
              <w:bottom w:val="nil"/>
              <w:right w:val="nil"/>
            </w:tcBorders>
            <w:shd w:val="clear" w:color="auto" w:fill="auto"/>
            <w:noWrap/>
            <w:vAlign w:val="bottom"/>
            <w:hideMark/>
          </w:tcPr>
          <w:p w14:paraId="093CB278" w14:textId="77777777" w:rsidR="004052D4" w:rsidRPr="004052D4" w:rsidRDefault="004052D4" w:rsidP="004052D4">
            <w:pPr>
              <w:spacing w:after="0" w:line="240" w:lineRule="auto"/>
              <w:jc w:val="center"/>
              <w:rPr>
                <w:ins w:id="2170" w:author="Lane, Stefanie" w:date="2023-09-25T14:38:00Z"/>
                <w:rFonts w:ascii="Calibri" w:eastAsia="Times New Roman" w:hAnsi="Calibri" w:cs="Calibri"/>
                <w:color w:val="000000"/>
                <w:sz w:val="20"/>
                <w:szCs w:val="20"/>
                <w:lang w:val="en-CA" w:eastAsia="en-CA"/>
              </w:rPr>
            </w:pPr>
            <w:ins w:id="2171"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7897691A" w14:textId="77777777" w:rsidR="004052D4" w:rsidRPr="004052D4" w:rsidRDefault="004052D4" w:rsidP="004052D4">
            <w:pPr>
              <w:spacing w:after="0" w:line="240" w:lineRule="auto"/>
              <w:jc w:val="center"/>
              <w:rPr>
                <w:ins w:id="2172"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4052D4" w:rsidRPr="004052D4" w:rsidRDefault="004052D4" w:rsidP="004052D4">
            <w:pPr>
              <w:spacing w:after="0" w:line="240" w:lineRule="auto"/>
              <w:rPr>
                <w:ins w:id="2173" w:author="Lane, Stefanie" w:date="2023-09-25T14:38:00Z"/>
                <w:rFonts w:ascii="Calibri" w:eastAsia="Times New Roman" w:hAnsi="Calibri" w:cs="Calibri"/>
                <w:i/>
                <w:iCs/>
                <w:color w:val="000000"/>
                <w:sz w:val="20"/>
                <w:szCs w:val="20"/>
                <w:lang w:val="en-CA" w:eastAsia="en-CA"/>
              </w:rPr>
            </w:pPr>
            <w:ins w:id="2174"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41" w:type="dxa"/>
            <w:tcBorders>
              <w:top w:val="nil"/>
              <w:left w:val="nil"/>
              <w:bottom w:val="nil"/>
              <w:right w:val="nil"/>
            </w:tcBorders>
            <w:shd w:val="clear" w:color="auto" w:fill="auto"/>
            <w:noWrap/>
            <w:vAlign w:val="bottom"/>
            <w:hideMark/>
          </w:tcPr>
          <w:p w14:paraId="3EB64A9C" w14:textId="77777777" w:rsidR="004052D4" w:rsidRPr="004052D4" w:rsidRDefault="004052D4" w:rsidP="004052D4">
            <w:pPr>
              <w:spacing w:after="0" w:line="240" w:lineRule="auto"/>
              <w:jc w:val="center"/>
              <w:rPr>
                <w:ins w:id="2175" w:author="Lane, Stefanie" w:date="2023-09-25T14:38:00Z"/>
                <w:rFonts w:ascii="Calibri" w:eastAsia="Times New Roman" w:hAnsi="Calibri" w:cs="Calibri"/>
                <w:color w:val="000000"/>
                <w:sz w:val="20"/>
                <w:szCs w:val="20"/>
                <w:lang w:val="en-CA" w:eastAsia="en-CA"/>
              </w:rPr>
            </w:pPr>
            <w:ins w:id="2176" w:author="Lane, Stefanie" w:date="2023-09-25T14:38:00Z">
              <w:r w:rsidRPr="004052D4">
                <w:rPr>
                  <w:rFonts w:ascii="Calibri" w:eastAsia="Times New Roman" w:hAnsi="Calibri" w:cs="Calibri"/>
                  <w:color w:val="000000"/>
                  <w:sz w:val="20"/>
                  <w:szCs w:val="20"/>
                  <w:lang w:val="en-CA" w:eastAsia="en-CA"/>
                </w:rPr>
                <w:t>0.537</w:t>
              </w:r>
            </w:ins>
          </w:p>
        </w:tc>
        <w:tc>
          <w:tcPr>
            <w:tcW w:w="666" w:type="dxa"/>
            <w:tcBorders>
              <w:top w:val="nil"/>
              <w:left w:val="nil"/>
              <w:bottom w:val="nil"/>
              <w:right w:val="single" w:sz="8" w:space="0" w:color="auto"/>
            </w:tcBorders>
            <w:shd w:val="clear" w:color="auto" w:fill="auto"/>
            <w:noWrap/>
            <w:vAlign w:val="bottom"/>
            <w:hideMark/>
          </w:tcPr>
          <w:p w14:paraId="72591457" w14:textId="77777777" w:rsidR="004052D4" w:rsidRPr="004052D4" w:rsidRDefault="004052D4" w:rsidP="004052D4">
            <w:pPr>
              <w:spacing w:after="0" w:line="240" w:lineRule="auto"/>
              <w:jc w:val="center"/>
              <w:rPr>
                <w:ins w:id="2177" w:author="Lane, Stefanie" w:date="2023-09-25T14:38:00Z"/>
                <w:rFonts w:ascii="Calibri" w:eastAsia="Times New Roman" w:hAnsi="Calibri" w:cs="Calibri"/>
                <w:color w:val="000000"/>
                <w:sz w:val="20"/>
                <w:szCs w:val="20"/>
                <w:lang w:val="en-CA" w:eastAsia="en-CA"/>
              </w:rPr>
            </w:pPr>
            <w:ins w:id="2178"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225D8A3" w14:textId="77777777" w:rsidTr="004052D4">
        <w:trPr>
          <w:trHeight w:val="276"/>
          <w:ins w:id="217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ins w:id="218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ins w:id="2181" w:author="Lane, Stefanie" w:date="2023-09-25T14:38:00Z"/>
                <w:rFonts w:ascii="Calibri" w:eastAsia="Times New Roman" w:hAnsi="Calibri" w:cs="Calibri"/>
                <w:i/>
                <w:iCs/>
                <w:sz w:val="20"/>
                <w:szCs w:val="20"/>
                <w:lang w:val="en-CA" w:eastAsia="en-CA"/>
              </w:rPr>
            </w:pPr>
            <w:ins w:id="2182" w:author="Lane, Stefanie" w:date="2023-09-25T14:38:00Z">
              <w:r w:rsidRPr="004052D4">
                <w:rPr>
                  <w:rFonts w:ascii="Calibri" w:eastAsia="Times New Roman" w:hAnsi="Calibri" w:cs="Calibri"/>
                  <w:i/>
                  <w:iCs/>
                  <w:sz w:val="20"/>
                  <w:szCs w:val="20"/>
                  <w:lang w:val="en-CA" w:eastAsia="en-CA"/>
                </w:rPr>
                <w:t>Lythrum salicaria</w:t>
              </w:r>
            </w:ins>
          </w:p>
        </w:tc>
        <w:tc>
          <w:tcPr>
            <w:tcW w:w="830"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ins w:id="2183" w:author="Lane, Stefanie" w:date="2023-09-25T14:38:00Z"/>
                <w:rFonts w:ascii="Calibri" w:eastAsia="Times New Roman" w:hAnsi="Calibri" w:cs="Calibri"/>
                <w:color w:val="000000"/>
                <w:sz w:val="20"/>
                <w:szCs w:val="20"/>
                <w:lang w:val="en-CA" w:eastAsia="en-CA"/>
              </w:rPr>
            </w:pPr>
            <w:ins w:id="2184" w:author="Lane, Stefanie" w:date="2023-09-25T14:38:00Z">
              <w:r w:rsidRPr="004052D4">
                <w:rPr>
                  <w:rFonts w:ascii="Calibri" w:eastAsia="Times New Roman" w:hAnsi="Calibri" w:cs="Calibri"/>
                  <w:color w:val="000000"/>
                  <w:sz w:val="20"/>
                  <w:szCs w:val="20"/>
                  <w:lang w:val="en-CA" w:eastAsia="en-CA"/>
                </w:rPr>
                <w:t>0.406</w:t>
              </w:r>
            </w:ins>
          </w:p>
        </w:tc>
        <w:tc>
          <w:tcPr>
            <w:tcW w:w="657" w:type="dxa"/>
            <w:tcBorders>
              <w:top w:val="single" w:sz="4" w:space="0" w:color="auto"/>
              <w:left w:val="nil"/>
              <w:bottom w:val="single" w:sz="4" w:space="0" w:color="auto"/>
              <w:right w:val="nil"/>
            </w:tcBorders>
            <w:shd w:val="clear" w:color="auto" w:fill="auto"/>
            <w:noWrap/>
            <w:vAlign w:val="bottom"/>
            <w:hideMark/>
          </w:tcPr>
          <w:p w14:paraId="7E9761C1" w14:textId="77777777" w:rsidR="004052D4" w:rsidRPr="004052D4" w:rsidRDefault="004052D4" w:rsidP="004052D4">
            <w:pPr>
              <w:spacing w:after="0" w:line="240" w:lineRule="auto"/>
              <w:jc w:val="center"/>
              <w:rPr>
                <w:ins w:id="2185" w:author="Lane, Stefanie" w:date="2023-09-25T14:38:00Z"/>
                <w:rFonts w:ascii="Calibri" w:eastAsia="Times New Roman" w:hAnsi="Calibri" w:cs="Calibri"/>
                <w:color w:val="000000"/>
                <w:sz w:val="20"/>
                <w:szCs w:val="20"/>
                <w:lang w:val="en-CA" w:eastAsia="en-CA"/>
              </w:rPr>
            </w:pPr>
            <w:ins w:id="2186"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ins w:id="218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ins w:id="2188" w:author="Lane, Stefanie" w:date="2023-09-25T14:38:00Z"/>
                <w:rFonts w:ascii="Calibri" w:eastAsia="Times New Roman" w:hAnsi="Calibri" w:cs="Calibri"/>
                <w:i/>
                <w:iCs/>
                <w:sz w:val="20"/>
                <w:szCs w:val="20"/>
                <w:lang w:val="en-CA" w:eastAsia="en-CA"/>
              </w:rPr>
            </w:pPr>
            <w:ins w:id="2189" w:author="Lane, Stefanie" w:date="2023-09-25T14:38:00Z">
              <w:r w:rsidRPr="004052D4">
                <w:rPr>
                  <w:rFonts w:ascii="Calibri" w:eastAsia="Times New Roman" w:hAnsi="Calibri" w:cs="Calibri"/>
                  <w:i/>
                  <w:iCs/>
                  <w:sz w:val="20"/>
                  <w:szCs w:val="20"/>
                  <w:lang w:val="en-CA" w:eastAsia="en-CA"/>
                </w:rPr>
                <w:t>Lythrum salicaria</w:t>
              </w:r>
            </w:ins>
          </w:p>
        </w:tc>
        <w:tc>
          <w:tcPr>
            <w:tcW w:w="841"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ins w:id="2190" w:author="Lane, Stefanie" w:date="2023-09-25T14:38:00Z"/>
                <w:rFonts w:ascii="Calibri" w:eastAsia="Times New Roman" w:hAnsi="Calibri" w:cs="Calibri"/>
                <w:color w:val="000000"/>
                <w:sz w:val="20"/>
                <w:szCs w:val="20"/>
                <w:lang w:val="en-CA" w:eastAsia="en-CA"/>
              </w:rPr>
            </w:pPr>
            <w:ins w:id="2191" w:author="Lane, Stefanie" w:date="2023-09-25T14:38:00Z">
              <w:r w:rsidRPr="004052D4">
                <w:rPr>
                  <w:rFonts w:ascii="Calibri" w:eastAsia="Times New Roman" w:hAnsi="Calibri" w:cs="Calibri"/>
                  <w:color w:val="000000"/>
                  <w:sz w:val="20"/>
                  <w:szCs w:val="20"/>
                  <w:lang w:val="en-CA" w:eastAsia="en-CA"/>
                </w:rPr>
                <w:t>0.424</w:t>
              </w:r>
            </w:ins>
          </w:p>
        </w:tc>
        <w:tc>
          <w:tcPr>
            <w:tcW w:w="666" w:type="dxa"/>
            <w:tcBorders>
              <w:top w:val="single" w:sz="4" w:space="0" w:color="auto"/>
              <w:left w:val="nil"/>
              <w:bottom w:val="single" w:sz="4" w:space="0" w:color="auto"/>
              <w:right w:val="nil"/>
            </w:tcBorders>
            <w:shd w:val="clear" w:color="auto" w:fill="auto"/>
            <w:noWrap/>
            <w:vAlign w:val="bottom"/>
            <w:hideMark/>
          </w:tcPr>
          <w:p w14:paraId="1D1750E6" w14:textId="77777777" w:rsidR="004052D4" w:rsidRPr="004052D4" w:rsidRDefault="004052D4" w:rsidP="004052D4">
            <w:pPr>
              <w:spacing w:after="0" w:line="240" w:lineRule="auto"/>
              <w:jc w:val="center"/>
              <w:rPr>
                <w:ins w:id="2192" w:author="Lane, Stefanie" w:date="2023-09-25T14:38:00Z"/>
                <w:rFonts w:ascii="Calibri" w:eastAsia="Times New Roman" w:hAnsi="Calibri" w:cs="Calibri"/>
                <w:color w:val="000000"/>
                <w:sz w:val="20"/>
                <w:szCs w:val="20"/>
                <w:lang w:val="en-CA" w:eastAsia="en-CA"/>
              </w:rPr>
            </w:pPr>
            <w:ins w:id="2193"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ins w:id="219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ins w:id="2195" w:author="Lane, Stefanie" w:date="2023-09-25T14:38:00Z"/>
                <w:rFonts w:ascii="Calibri" w:eastAsia="Times New Roman" w:hAnsi="Calibri" w:cs="Calibri"/>
                <w:i/>
                <w:iCs/>
                <w:color w:val="000000"/>
                <w:sz w:val="20"/>
                <w:szCs w:val="20"/>
                <w:lang w:val="en-CA" w:eastAsia="en-CA"/>
              </w:rPr>
            </w:pPr>
            <w:ins w:id="2196" w:author="Lane, Stefanie" w:date="2023-09-25T14:38:00Z">
              <w:r w:rsidRPr="004052D4">
                <w:rPr>
                  <w:rFonts w:ascii="Calibri" w:eastAsia="Times New Roman" w:hAnsi="Calibri" w:cs="Calibri"/>
                  <w:i/>
                  <w:iCs/>
                  <w:color w:val="000000"/>
                  <w:sz w:val="20"/>
                  <w:szCs w:val="20"/>
                  <w:lang w:val="en-CA" w:eastAsia="en-CA"/>
                </w:rPr>
                <w:t>Galium trifidum</w:t>
              </w:r>
            </w:ins>
          </w:p>
        </w:tc>
        <w:tc>
          <w:tcPr>
            <w:tcW w:w="841"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ins w:id="2197" w:author="Lane, Stefanie" w:date="2023-09-25T14:38:00Z"/>
                <w:rFonts w:ascii="Calibri" w:eastAsia="Times New Roman" w:hAnsi="Calibri" w:cs="Calibri"/>
                <w:color w:val="000000"/>
                <w:sz w:val="20"/>
                <w:szCs w:val="20"/>
                <w:lang w:val="en-CA" w:eastAsia="en-CA"/>
              </w:rPr>
            </w:pPr>
            <w:ins w:id="2198" w:author="Lane, Stefanie" w:date="2023-09-25T14:38:00Z">
              <w:r w:rsidRPr="004052D4">
                <w:rPr>
                  <w:rFonts w:ascii="Calibri" w:eastAsia="Times New Roman" w:hAnsi="Calibri" w:cs="Calibri"/>
                  <w:color w:val="000000"/>
                  <w:sz w:val="20"/>
                  <w:szCs w:val="20"/>
                  <w:lang w:val="en-CA" w:eastAsia="en-CA"/>
                </w:rPr>
                <w:t>0.465</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77777777" w:rsidR="004052D4" w:rsidRPr="004052D4" w:rsidRDefault="004052D4" w:rsidP="004052D4">
            <w:pPr>
              <w:spacing w:after="0" w:line="240" w:lineRule="auto"/>
              <w:jc w:val="center"/>
              <w:rPr>
                <w:ins w:id="2199" w:author="Lane, Stefanie" w:date="2023-09-25T14:38:00Z"/>
                <w:rFonts w:ascii="Calibri" w:eastAsia="Times New Roman" w:hAnsi="Calibri" w:cs="Calibri"/>
                <w:color w:val="000000"/>
                <w:sz w:val="20"/>
                <w:szCs w:val="20"/>
                <w:lang w:val="en-CA" w:eastAsia="en-CA"/>
              </w:rPr>
            </w:pPr>
            <w:ins w:id="2200" w:author="Lane, Stefanie" w:date="2023-09-25T14:38:00Z">
              <w:r w:rsidRPr="004052D4">
                <w:rPr>
                  <w:rFonts w:ascii="Calibri" w:eastAsia="Times New Roman" w:hAnsi="Calibri" w:cs="Calibri"/>
                  <w:color w:val="000000"/>
                  <w:sz w:val="20"/>
                  <w:szCs w:val="20"/>
                  <w:lang w:val="en-CA" w:eastAsia="en-CA"/>
                </w:rPr>
                <w:t>0.0006</w:t>
              </w:r>
            </w:ins>
          </w:p>
        </w:tc>
      </w:tr>
      <w:tr w:rsidR="004052D4" w:rsidRPr="004052D4" w14:paraId="5B544E4A" w14:textId="77777777" w:rsidTr="004052D4">
        <w:trPr>
          <w:trHeight w:val="276"/>
          <w:ins w:id="2201"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ins w:id="220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ins w:id="2203" w:author="Lane, Stefanie" w:date="2023-09-25T14:38:00Z"/>
                <w:rFonts w:ascii="Calibri" w:eastAsia="Times New Roman" w:hAnsi="Calibri" w:cs="Calibri"/>
                <w:i/>
                <w:iCs/>
                <w:color w:val="000000"/>
                <w:sz w:val="20"/>
                <w:szCs w:val="20"/>
                <w:lang w:val="en-CA" w:eastAsia="en-CA"/>
              </w:rPr>
            </w:pPr>
            <w:ins w:id="2204"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30"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ins w:id="2205" w:author="Lane, Stefanie" w:date="2023-09-25T14:38:00Z"/>
                <w:rFonts w:ascii="Calibri" w:eastAsia="Times New Roman" w:hAnsi="Calibri" w:cs="Calibri"/>
                <w:color w:val="000000"/>
                <w:sz w:val="20"/>
                <w:szCs w:val="20"/>
                <w:lang w:val="en-CA" w:eastAsia="en-CA"/>
              </w:rPr>
            </w:pPr>
            <w:ins w:id="2206" w:author="Lane, Stefanie" w:date="2023-09-25T14:38:00Z">
              <w:r w:rsidRPr="004052D4">
                <w:rPr>
                  <w:rFonts w:ascii="Calibri" w:eastAsia="Times New Roman" w:hAnsi="Calibri" w:cs="Calibri"/>
                  <w:color w:val="000000"/>
                  <w:sz w:val="20"/>
                  <w:szCs w:val="20"/>
                  <w:lang w:val="en-CA" w:eastAsia="en-CA"/>
                </w:rPr>
                <w:t>0.326</w:t>
              </w:r>
            </w:ins>
          </w:p>
        </w:tc>
        <w:tc>
          <w:tcPr>
            <w:tcW w:w="657" w:type="dxa"/>
            <w:tcBorders>
              <w:top w:val="nil"/>
              <w:left w:val="nil"/>
              <w:bottom w:val="nil"/>
              <w:right w:val="nil"/>
            </w:tcBorders>
            <w:shd w:val="clear" w:color="auto" w:fill="auto"/>
            <w:noWrap/>
            <w:vAlign w:val="bottom"/>
            <w:hideMark/>
          </w:tcPr>
          <w:p w14:paraId="43412DA8" w14:textId="77777777" w:rsidR="004052D4" w:rsidRPr="004052D4" w:rsidRDefault="004052D4" w:rsidP="004052D4">
            <w:pPr>
              <w:spacing w:after="0" w:line="240" w:lineRule="auto"/>
              <w:jc w:val="center"/>
              <w:rPr>
                <w:ins w:id="2207" w:author="Lane, Stefanie" w:date="2023-09-25T14:38:00Z"/>
                <w:rFonts w:ascii="Calibri" w:eastAsia="Times New Roman" w:hAnsi="Calibri" w:cs="Calibri"/>
                <w:color w:val="000000"/>
                <w:sz w:val="20"/>
                <w:szCs w:val="20"/>
                <w:lang w:val="en-CA" w:eastAsia="en-CA"/>
              </w:rPr>
            </w:pPr>
            <w:ins w:id="2208" w:author="Lane, Stefanie" w:date="2023-09-25T14:38:00Z">
              <w:r w:rsidRPr="004052D4">
                <w:rPr>
                  <w:rFonts w:ascii="Calibri" w:eastAsia="Times New Roman" w:hAnsi="Calibri" w:cs="Calibri"/>
                  <w:color w:val="000000"/>
                  <w:sz w:val="20"/>
                  <w:szCs w:val="20"/>
                  <w:lang w:val="en-CA" w:eastAsia="en-CA"/>
                </w:rPr>
                <w:t>0.0106</w:t>
              </w:r>
            </w:ins>
          </w:p>
        </w:tc>
        <w:tc>
          <w:tcPr>
            <w:tcW w:w="200"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ins w:id="220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ins w:id="2210" w:author="Lane, Stefanie" w:date="2023-09-25T14:38:00Z"/>
                <w:rFonts w:ascii="Calibri" w:eastAsia="Times New Roman" w:hAnsi="Calibri" w:cs="Calibri"/>
                <w:i/>
                <w:iCs/>
                <w:color w:val="000000"/>
                <w:sz w:val="20"/>
                <w:szCs w:val="20"/>
                <w:lang w:val="en-CA" w:eastAsia="en-CA"/>
              </w:rPr>
            </w:pPr>
            <w:ins w:id="2211"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ins w:id="2212" w:author="Lane, Stefanie" w:date="2023-09-25T14:38:00Z"/>
                <w:rFonts w:ascii="Calibri" w:eastAsia="Times New Roman" w:hAnsi="Calibri" w:cs="Calibri"/>
                <w:color w:val="000000"/>
                <w:sz w:val="20"/>
                <w:szCs w:val="20"/>
                <w:lang w:val="en-CA" w:eastAsia="en-CA"/>
              </w:rPr>
            </w:pPr>
            <w:ins w:id="2213" w:author="Lane, Stefanie" w:date="2023-09-25T14:38:00Z">
              <w:r w:rsidRPr="004052D4">
                <w:rPr>
                  <w:rFonts w:ascii="Calibri" w:eastAsia="Times New Roman" w:hAnsi="Calibri" w:cs="Calibri"/>
                  <w:color w:val="000000"/>
                  <w:sz w:val="20"/>
                  <w:szCs w:val="20"/>
                  <w:lang w:val="en-CA" w:eastAsia="en-CA"/>
                </w:rPr>
                <w:t>0.417</w:t>
              </w:r>
            </w:ins>
          </w:p>
        </w:tc>
        <w:tc>
          <w:tcPr>
            <w:tcW w:w="666" w:type="dxa"/>
            <w:tcBorders>
              <w:top w:val="nil"/>
              <w:left w:val="nil"/>
              <w:bottom w:val="nil"/>
              <w:right w:val="nil"/>
            </w:tcBorders>
            <w:shd w:val="clear" w:color="auto" w:fill="auto"/>
            <w:noWrap/>
            <w:vAlign w:val="bottom"/>
            <w:hideMark/>
          </w:tcPr>
          <w:p w14:paraId="33922671" w14:textId="77777777" w:rsidR="004052D4" w:rsidRPr="004052D4" w:rsidRDefault="004052D4" w:rsidP="004052D4">
            <w:pPr>
              <w:spacing w:after="0" w:line="240" w:lineRule="auto"/>
              <w:jc w:val="center"/>
              <w:rPr>
                <w:ins w:id="2214" w:author="Lane, Stefanie" w:date="2023-09-25T14:38:00Z"/>
                <w:rFonts w:ascii="Calibri" w:eastAsia="Times New Roman" w:hAnsi="Calibri" w:cs="Calibri"/>
                <w:color w:val="000000"/>
                <w:sz w:val="20"/>
                <w:szCs w:val="20"/>
                <w:lang w:val="en-CA" w:eastAsia="en-CA"/>
              </w:rPr>
            </w:pPr>
            <w:ins w:id="2215"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ins w:id="221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ins w:id="2217" w:author="Lane, Stefanie" w:date="2023-09-25T14:38:00Z"/>
                <w:rFonts w:ascii="Calibri" w:eastAsia="Times New Roman" w:hAnsi="Calibri" w:cs="Calibri"/>
                <w:i/>
                <w:iCs/>
                <w:color w:val="000000"/>
                <w:sz w:val="20"/>
                <w:szCs w:val="20"/>
                <w:lang w:val="en-CA" w:eastAsia="en-CA"/>
              </w:rPr>
            </w:pPr>
            <w:ins w:id="2218"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ins w:id="2219" w:author="Lane, Stefanie" w:date="2023-09-25T14:38:00Z"/>
                <w:rFonts w:ascii="Calibri" w:eastAsia="Times New Roman" w:hAnsi="Calibri" w:cs="Calibri"/>
                <w:color w:val="000000"/>
                <w:sz w:val="20"/>
                <w:szCs w:val="20"/>
                <w:lang w:val="en-CA" w:eastAsia="en-CA"/>
              </w:rPr>
            </w:pPr>
            <w:ins w:id="2220" w:author="Lane, Stefanie" w:date="2023-09-25T14:38:00Z">
              <w:r w:rsidRPr="004052D4">
                <w:rPr>
                  <w:rFonts w:ascii="Calibri" w:eastAsia="Times New Roman" w:hAnsi="Calibri" w:cs="Calibri"/>
                  <w:color w:val="000000"/>
                  <w:sz w:val="20"/>
                  <w:szCs w:val="20"/>
                  <w:lang w:val="en-CA" w:eastAsia="en-CA"/>
                </w:rPr>
                <w:t>0.392</w:t>
              </w:r>
            </w:ins>
          </w:p>
        </w:tc>
        <w:tc>
          <w:tcPr>
            <w:tcW w:w="666" w:type="dxa"/>
            <w:tcBorders>
              <w:top w:val="nil"/>
              <w:left w:val="nil"/>
              <w:bottom w:val="nil"/>
              <w:right w:val="single" w:sz="8" w:space="0" w:color="auto"/>
            </w:tcBorders>
            <w:shd w:val="clear" w:color="auto" w:fill="auto"/>
            <w:noWrap/>
            <w:vAlign w:val="bottom"/>
            <w:hideMark/>
          </w:tcPr>
          <w:p w14:paraId="355A113E" w14:textId="77777777" w:rsidR="004052D4" w:rsidRPr="004052D4" w:rsidRDefault="004052D4" w:rsidP="004052D4">
            <w:pPr>
              <w:spacing w:after="0" w:line="240" w:lineRule="auto"/>
              <w:jc w:val="center"/>
              <w:rPr>
                <w:ins w:id="2221" w:author="Lane, Stefanie" w:date="2023-09-25T14:38:00Z"/>
                <w:rFonts w:ascii="Calibri" w:eastAsia="Times New Roman" w:hAnsi="Calibri" w:cs="Calibri"/>
                <w:color w:val="000000"/>
                <w:sz w:val="20"/>
                <w:szCs w:val="20"/>
                <w:lang w:val="en-CA" w:eastAsia="en-CA"/>
              </w:rPr>
            </w:pPr>
            <w:ins w:id="2222" w:author="Lane, Stefanie" w:date="2023-09-25T14:38:00Z">
              <w:r w:rsidRPr="004052D4">
                <w:rPr>
                  <w:rFonts w:ascii="Calibri" w:eastAsia="Times New Roman" w:hAnsi="Calibri" w:cs="Calibri"/>
                  <w:color w:val="000000"/>
                  <w:sz w:val="20"/>
                  <w:szCs w:val="20"/>
                  <w:lang w:val="en-CA" w:eastAsia="en-CA"/>
                </w:rPr>
                <w:t>0.0056</w:t>
              </w:r>
            </w:ins>
          </w:p>
        </w:tc>
      </w:tr>
      <w:tr w:rsidR="004052D4" w:rsidRPr="004052D4" w14:paraId="78105890" w14:textId="77777777" w:rsidTr="004052D4">
        <w:trPr>
          <w:trHeight w:val="276"/>
          <w:ins w:id="2223"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ins w:id="222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ins w:id="2225" w:author="Lane, Stefanie" w:date="2023-09-25T14:38:00Z"/>
                <w:rFonts w:ascii="Calibri" w:eastAsia="Times New Roman" w:hAnsi="Calibri" w:cs="Calibri"/>
                <w:i/>
                <w:iCs/>
                <w:color w:val="000000"/>
                <w:sz w:val="20"/>
                <w:szCs w:val="20"/>
                <w:lang w:val="en-CA" w:eastAsia="en-CA"/>
              </w:rPr>
            </w:pPr>
            <w:ins w:id="2226"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30"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ins w:id="2227" w:author="Lane, Stefanie" w:date="2023-09-25T14:38:00Z"/>
                <w:rFonts w:ascii="Calibri" w:eastAsia="Times New Roman" w:hAnsi="Calibri" w:cs="Calibri"/>
                <w:color w:val="000000"/>
                <w:sz w:val="20"/>
                <w:szCs w:val="20"/>
                <w:lang w:val="en-CA" w:eastAsia="en-CA"/>
              </w:rPr>
            </w:pPr>
            <w:ins w:id="2228" w:author="Lane, Stefanie" w:date="2023-09-25T14:38:00Z">
              <w:r w:rsidRPr="004052D4">
                <w:rPr>
                  <w:rFonts w:ascii="Calibri" w:eastAsia="Times New Roman" w:hAnsi="Calibri" w:cs="Calibri"/>
                  <w:color w:val="000000"/>
                  <w:sz w:val="20"/>
                  <w:szCs w:val="20"/>
                  <w:lang w:val="en-CA" w:eastAsia="en-CA"/>
                </w:rPr>
                <w:t>0.321</w:t>
              </w:r>
            </w:ins>
          </w:p>
        </w:tc>
        <w:tc>
          <w:tcPr>
            <w:tcW w:w="657" w:type="dxa"/>
            <w:tcBorders>
              <w:top w:val="single" w:sz="4" w:space="0" w:color="auto"/>
              <w:left w:val="nil"/>
              <w:bottom w:val="single" w:sz="4" w:space="0" w:color="auto"/>
              <w:right w:val="nil"/>
            </w:tcBorders>
            <w:shd w:val="clear" w:color="auto" w:fill="auto"/>
            <w:noWrap/>
            <w:vAlign w:val="bottom"/>
            <w:hideMark/>
          </w:tcPr>
          <w:p w14:paraId="1F44A87F" w14:textId="77777777" w:rsidR="004052D4" w:rsidRPr="004052D4" w:rsidRDefault="004052D4" w:rsidP="004052D4">
            <w:pPr>
              <w:spacing w:after="0" w:line="240" w:lineRule="auto"/>
              <w:jc w:val="center"/>
              <w:rPr>
                <w:ins w:id="2229" w:author="Lane, Stefanie" w:date="2023-09-25T14:38:00Z"/>
                <w:rFonts w:ascii="Calibri" w:eastAsia="Times New Roman" w:hAnsi="Calibri" w:cs="Calibri"/>
                <w:color w:val="000000"/>
                <w:sz w:val="20"/>
                <w:szCs w:val="20"/>
                <w:lang w:val="en-CA" w:eastAsia="en-CA"/>
              </w:rPr>
            </w:pPr>
            <w:ins w:id="2230" w:author="Lane, Stefanie" w:date="2023-09-25T14:38:00Z">
              <w:r w:rsidRPr="004052D4">
                <w:rPr>
                  <w:rFonts w:ascii="Calibri" w:eastAsia="Times New Roman" w:hAnsi="Calibri" w:cs="Calibri"/>
                  <w:color w:val="000000"/>
                  <w:sz w:val="20"/>
                  <w:szCs w:val="20"/>
                  <w:lang w:val="en-CA" w:eastAsia="en-CA"/>
                </w:rPr>
                <w:t>0.0103</w:t>
              </w:r>
            </w:ins>
          </w:p>
        </w:tc>
        <w:tc>
          <w:tcPr>
            <w:tcW w:w="200"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ins w:id="223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ins w:id="2232" w:author="Lane, Stefanie" w:date="2023-09-25T14:38:00Z"/>
                <w:rFonts w:ascii="Calibri" w:eastAsia="Times New Roman" w:hAnsi="Calibri" w:cs="Calibri"/>
                <w:i/>
                <w:iCs/>
                <w:color w:val="000000"/>
                <w:sz w:val="20"/>
                <w:szCs w:val="20"/>
                <w:lang w:val="en-CA" w:eastAsia="en-CA"/>
              </w:rPr>
            </w:pPr>
            <w:ins w:id="2233"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ins w:id="2234" w:author="Lane, Stefanie" w:date="2023-09-25T14:38:00Z"/>
                <w:rFonts w:ascii="Calibri" w:eastAsia="Times New Roman" w:hAnsi="Calibri" w:cs="Calibri"/>
                <w:color w:val="000000"/>
                <w:sz w:val="20"/>
                <w:szCs w:val="20"/>
                <w:lang w:val="en-CA" w:eastAsia="en-CA"/>
              </w:rPr>
            </w:pPr>
            <w:ins w:id="2235" w:author="Lane, Stefanie" w:date="2023-09-25T14:38:00Z">
              <w:r w:rsidRPr="004052D4">
                <w:rPr>
                  <w:rFonts w:ascii="Calibri" w:eastAsia="Times New Roman" w:hAnsi="Calibri" w:cs="Calibri"/>
                  <w:color w:val="000000"/>
                  <w:sz w:val="20"/>
                  <w:szCs w:val="20"/>
                  <w:lang w:val="en-CA" w:eastAsia="en-CA"/>
                </w:rPr>
                <w:t>0.404</w:t>
              </w:r>
            </w:ins>
          </w:p>
        </w:tc>
        <w:tc>
          <w:tcPr>
            <w:tcW w:w="666" w:type="dxa"/>
            <w:tcBorders>
              <w:top w:val="single" w:sz="4" w:space="0" w:color="auto"/>
              <w:left w:val="nil"/>
              <w:bottom w:val="single" w:sz="4" w:space="0" w:color="auto"/>
              <w:right w:val="nil"/>
            </w:tcBorders>
            <w:shd w:val="clear" w:color="auto" w:fill="auto"/>
            <w:noWrap/>
            <w:vAlign w:val="bottom"/>
            <w:hideMark/>
          </w:tcPr>
          <w:p w14:paraId="282C9A34" w14:textId="77777777" w:rsidR="004052D4" w:rsidRPr="004052D4" w:rsidRDefault="004052D4" w:rsidP="004052D4">
            <w:pPr>
              <w:spacing w:after="0" w:line="240" w:lineRule="auto"/>
              <w:jc w:val="center"/>
              <w:rPr>
                <w:ins w:id="2236" w:author="Lane, Stefanie" w:date="2023-09-25T14:38:00Z"/>
                <w:rFonts w:ascii="Calibri" w:eastAsia="Times New Roman" w:hAnsi="Calibri" w:cs="Calibri"/>
                <w:color w:val="000000"/>
                <w:sz w:val="20"/>
                <w:szCs w:val="20"/>
                <w:lang w:val="en-CA" w:eastAsia="en-CA"/>
              </w:rPr>
            </w:pPr>
            <w:ins w:id="2237" w:author="Lane, Stefanie" w:date="2023-09-25T14:38:00Z">
              <w:r w:rsidRPr="004052D4">
                <w:rPr>
                  <w:rFonts w:ascii="Calibri" w:eastAsia="Times New Roman" w:hAnsi="Calibri" w:cs="Calibri"/>
                  <w:color w:val="000000"/>
                  <w:sz w:val="20"/>
                  <w:szCs w:val="20"/>
                  <w:lang w:val="en-CA" w:eastAsia="en-CA"/>
                </w:rPr>
                <w:t>0.0016</w:t>
              </w:r>
            </w:ins>
          </w:p>
        </w:tc>
        <w:tc>
          <w:tcPr>
            <w:tcW w:w="200"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ins w:id="2238"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ins w:id="2239" w:author="Lane, Stefanie" w:date="2023-09-25T14:38:00Z"/>
                <w:rFonts w:ascii="Calibri" w:eastAsia="Times New Roman" w:hAnsi="Calibri" w:cs="Calibri"/>
                <w:i/>
                <w:iCs/>
                <w:color w:val="000000"/>
                <w:sz w:val="20"/>
                <w:szCs w:val="20"/>
                <w:lang w:val="en-CA" w:eastAsia="en-CA"/>
              </w:rPr>
            </w:pPr>
            <w:ins w:id="2240"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ins w:id="2241" w:author="Lane, Stefanie" w:date="2023-09-25T14:38:00Z"/>
                <w:rFonts w:ascii="Calibri" w:eastAsia="Times New Roman" w:hAnsi="Calibri" w:cs="Calibri"/>
                <w:color w:val="000000"/>
                <w:sz w:val="20"/>
                <w:szCs w:val="20"/>
                <w:lang w:val="en-CA" w:eastAsia="en-CA"/>
              </w:rPr>
            </w:pPr>
            <w:ins w:id="2242" w:author="Lane, Stefanie" w:date="2023-09-25T14:38:00Z">
              <w:r w:rsidRPr="004052D4">
                <w:rPr>
                  <w:rFonts w:ascii="Calibri" w:eastAsia="Times New Roman" w:hAnsi="Calibri" w:cs="Calibri"/>
                  <w:color w:val="000000"/>
                  <w:sz w:val="20"/>
                  <w:szCs w:val="20"/>
                  <w:lang w:val="en-CA" w:eastAsia="en-CA"/>
                </w:rPr>
                <w:t>0.334</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77777777" w:rsidR="004052D4" w:rsidRPr="004052D4" w:rsidRDefault="004052D4" w:rsidP="004052D4">
            <w:pPr>
              <w:spacing w:after="0" w:line="240" w:lineRule="auto"/>
              <w:jc w:val="center"/>
              <w:rPr>
                <w:ins w:id="2243" w:author="Lane, Stefanie" w:date="2023-09-25T14:38:00Z"/>
                <w:rFonts w:ascii="Calibri" w:eastAsia="Times New Roman" w:hAnsi="Calibri" w:cs="Calibri"/>
                <w:color w:val="000000"/>
                <w:sz w:val="20"/>
                <w:szCs w:val="20"/>
                <w:lang w:val="en-CA" w:eastAsia="en-CA"/>
              </w:rPr>
            </w:pPr>
            <w:ins w:id="2244" w:author="Lane, Stefanie" w:date="2023-09-25T14:38:00Z">
              <w:r w:rsidRPr="004052D4">
                <w:rPr>
                  <w:rFonts w:ascii="Calibri" w:eastAsia="Times New Roman" w:hAnsi="Calibri" w:cs="Calibri"/>
                  <w:color w:val="000000"/>
                  <w:sz w:val="20"/>
                  <w:szCs w:val="20"/>
                  <w:lang w:val="en-CA" w:eastAsia="en-CA"/>
                </w:rPr>
                <w:t>0.0151</w:t>
              </w:r>
            </w:ins>
          </w:p>
        </w:tc>
      </w:tr>
      <w:tr w:rsidR="004052D4" w:rsidRPr="004052D4" w14:paraId="3003C3B7" w14:textId="77777777" w:rsidTr="004052D4">
        <w:trPr>
          <w:trHeight w:val="276"/>
          <w:ins w:id="2245"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ins w:id="224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ins w:id="2247"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ins w:id="2248"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ins w:id="2249"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ins w:id="225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ins w:id="2251" w:author="Lane, Stefanie" w:date="2023-09-25T14:38:00Z"/>
                <w:rFonts w:ascii="Calibri" w:eastAsia="Times New Roman" w:hAnsi="Calibri" w:cs="Calibri"/>
                <w:i/>
                <w:iCs/>
                <w:color w:val="000000"/>
                <w:sz w:val="20"/>
                <w:szCs w:val="20"/>
                <w:lang w:val="en-CA" w:eastAsia="en-CA"/>
              </w:rPr>
            </w:pPr>
            <w:ins w:id="2252"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ins w:id="2253" w:author="Lane, Stefanie" w:date="2023-09-25T14:38:00Z"/>
                <w:rFonts w:ascii="Calibri" w:eastAsia="Times New Roman" w:hAnsi="Calibri" w:cs="Calibri"/>
                <w:color w:val="000000"/>
                <w:sz w:val="20"/>
                <w:szCs w:val="20"/>
                <w:lang w:val="en-CA" w:eastAsia="en-CA"/>
              </w:rPr>
            </w:pPr>
            <w:ins w:id="2254" w:author="Lane, Stefanie" w:date="2023-09-25T14:38:00Z">
              <w:r w:rsidRPr="004052D4">
                <w:rPr>
                  <w:rFonts w:ascii="Calibri" w:eastAsia="Times New Roman" w:hAnsi="Calibri" w:cs="Calibri"/>
                  <w:color w:val="000000"/>
                  <w:sz w:val="20"/>
                  <w:szCs w:val="20"/>
                  <w:lang w:val="en-CA" w:eastAsia="en-CA"/>
                </w:rPr>
                <w:t>0.352</w:t>
              </w:r>
            </w:ins>
          </w:p>
        </w:tc>
        <w:tc>
          <w:tcPr>
            <w:tcW w:w="666" w:type="dxa"/>
            <w:tcBorders>
              <w:top w:val="nil"/>
              <w:left w:val="nil"/>
              <w:bottom w:val="nil"/>
              <w:right w:val="nil"/>
            </w:tcBorders>
            <w:shd w:val="clear" w:color="auto" w:fill="auto"/>
            <w:noWrap/>
            <w:vAlign w:val="bottom"/>
            <w:hideMark/>
          </w:tcPr>
          <w:p w14:paraId="58BF8805" w14:textId="77777777" w:rsidR="004052D4" w:rsidRPr="004052D4" w:rsidRDefault="004052D4" w:rsidP="004052D4">
            <w:pPr>
              <w:spacing w:after="0" w:line="240" w:lineRule="auto"/>
              <w:jc w:val="center"/>
              <w:rPr>
                <w:ins w:id="2255" w:author="Lane, Stefanie" w:date="2023-09-25T14:38:00Z"/>
                <w:rFonts w:ascii="Calibri" w:eastAsia="Times New Roman" w:hAnsi="Calibri" w:cs="Calibri"/>
                <w:color w:val="000000"/>
                <w:sz w:val="20"/>
                <w:szCs w:val="20"/>
                <w:lang w:val="en-CA" w:eastAsia="en-CA"/>
              </w:rPr>
            </w:pPr>
            <w:ins w:id="2256" w:author="Lane, Stefanie" w:date="2023-09-25T14:38:00Z">
              <w:r w:rsidRPr="004052D4">
                <w:rPr>
                  <w:rFonts w:ascii="Calibri" w:eastAsia="Times New Roman" w:hAnsi="Calibri" w:cs="Calibri"/>
                  <w:color w:val="000000"/>
                  <w:sz w:val="20"/>
                  <w:szCs w:val="20"/>
                  <w:lang w:val="en-CA" w:eastAsia="en-CA"/>
                </w:rPr>
                <w:t>0.0046</w:t>
              </w:r>
            </w:ins>
          </w:p>
        </w:tc>
        <w:tc>
          <w:tcPr>
            <w:tcW w:w="200"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ins w:id="225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ins w:id="225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ins w:id="225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ins w:id="2260" w:author="Lane, Stefanie" w:date="2023-09-25T14:38:00Z"/>
                <w:rFonts w:ascii="Calibri" w:eastAsia="Times New Roman" w:hAnsi="Calibri" w:cs="Calibri"/>
                <w:color w:val="000000"/>
                <w:sz w:val="20"/>
                <w:szCs w:val="20"/>
                <w:lang w:val="en-CA" w:eastAsia="en-CA"/>
              </w:rPr>
            </w:pPr>
            <w:ins w:id="2261"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D97DE2E" w14:textId="77777777" w:rsidTr="004052D4">
        <w:trPr>
          <w:trHeight w:val="276"/>
          <w:ins w:id="226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ins w:id="2263"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ins w:id="2264"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ins w:id="2265"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ins w:id="2266"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ins w:id="2267" w:author="Lane, Stefanie" w:date="2023-09-25T14:38:00Z"/>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ins w:id="2268" w:author="Lane, Stefanie" w:date="2023-09-25T14:38:00Z"/>
                <w:rFonts w:ascii="Calibri" w:eastAsia="Times New Roman" w:hAnsi="Calibri" w:cs="Calibri"/>
                <w:i/>
                <w:iCs/>
                <w:sz w:val="20"/>
                <w:szCs w:val="20"/>
                <w:lang w:val="en-CA" w:eastAsia="en-CA"/>
              </w:rPr>
            </w:pPr>
            <w:ins w:id="2269" w:author="Lane, Stefanie" w:date="2023-09-25T14:38:00Z">
              <w:r w:rsidRPr="004052D4">
                <w:rPr>
                  <w:rFonts w:ascii="Calibri" w:eastAsia="Times New Roman" w:hAnsi="Calibri" w:cs="Calibri"/>
                  <w:i/>
                  <w:iCs/>
                  <w:sz w:val="20"/>
                  <w:szCs w:val="20"/>
                  <w:lang w:val="en-CA" w:eastAsia="en-CA"/>
                </w:rPr>
                <w:t>Eleocharis palustris</w:t>
              </w:r>
            </w:ins>
          </w:p>
        </w:tc>
        <w:tc>
          <w:tcPr>
            <w:tcW w:w="841"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ins w:id="2270" w:author="Lane, Stefanie" w:date="2023-09-25T14:38:00Z"/>
                <w:rFonts w:ascii="Calibri" w:eastAsia="Times New Roman" w:hAnsi="Calibri" w:cs="Calibri"/>
                <w:color w:val="000000"/>
                <w:sz w:val="20"/>
                <w:szCs w:val="20"/>
                <w:lang w:val="en-CA" w:eastAsia="en-CA"/>
              </w:rPr>
            </w:pPr>
            <w:ins w:id="2271" w:author="Lane, Stefanie" w:date="2023-09-25T14:38:00Z">
              <w:r w:rsidRPr="004052D4">
                <w:rPr>
                  <w:rFonts w:ascii="Calibri" w:eastAsia="Times New Roman" w:hAnsi="Calibri" w:cs="Calibri"/>
                  <w:color w:val="000000"/>
                  <w:sz w:val="20"/>
                  <w:szCs w:val="20"/>
                  <w:lang w:val="en-CA" w:eastAsia="en-CA"/>
                </w:rPr>
                <w:t>0.303</w:t>
              </w:r>
            </w:ins>
          </w:p>
        </w:tc>
        <w:tc>
          <w:tcPr>
            <w:tcW w:w="666" w:type="dxa"/>
            <w:tcBorders>
              <w:top w:val="single" w:sz="4" w:space="0" w:color="auto"/>
              <w:left w:val="nil"/>
              <w:bottom w:val="single" w:sz="4" w:space="0" w:color="auto"/>
              <w:right w:val="nil"/>
            </w:tcBorders>
            <w:shd w:val="clear" w:color="auto" w:fill="auto"/>
            <w:noWrap/>
            <w:vAlign w:val="bottom"/>
            <w:hideMark/>
          </w:tcPr>
          <w:p w14:paraId="2B29C45B" w14:textId="77777777" w:rsidR="004052D4" w:rsidRPr="004052D4" w:rsidRDefault="004052D4" w:rsidP="004052D4">
            <w:pPr>
              <w:spacing w:after="0" w:line="240" w:lineRule="auto"/>
              <w:jc w:val="center"/>
              <w:rPr>
                <w:ins w:id="2272" w:author="Lane, Stefanie" w:date="2023-09-25T14:38:00Z"/>
                <w:rFonts w:ascii="Calibri" w:eastAsia="Times New Roman" w:hAnsi="Calibri" w:cs="Calibri"/>
                <w:color w:val="000000"/>
                <w:sz w:val="20"/>
                <w:szCs w:val="20"/>
                <w:lang w:val="en-CA" w:eastAsia="en-CA"/>
              </w:rPr>
            </w:pPr>
            <w:ins w:id="2273" w:author="Lane, Stefanie" w:date="2023-09-25T14:38:00Z">
              <w:r w:rsidRPr="004052D4">
                <w:rPr>
                  <w:rFonts w:ascii="Calibri" w:eastAsia="Times New Roman" w:hAnsi="Calibri" w:cs="Calibri"/>
                  <w:color w:val="000000"/>
                  <w:sz w:val="20"/>
                  <w:szCs w:val="20"/>
                  <w:lang w:val="en-CA" w:eastAsia="en-CA"/>
                </w:rPr>
                <w:t>0.0224</w:t>
              </w:r>
            </w:ins>
          </w:p>
        </w:tc>
        <w:tc>
          <w:tcPr>
            <w:tcW w:w="200"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ins w:id="227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ins w:id="227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ins w:id="227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ins w:id="2277" w:author="Lane, Stefanie" w:date="2023-09-25T14:38:00Z"/>
                <w:rFonts w:ascii="Calibri" w:eastAsia="Times New Roman" w:hAnsi="Calibri" w:cs="Calibri"/>
                <w:color w:val="000000"/>
                <w:sz w:val="20"/>
                <w:szCs w:val="20"/>
                <w:lang w:val="en-CA" w:eastAsia="en-CA"/>
              </w:rPr>
            </w:pPr>
            <w:ins w:id="227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4FE630A" w14:textId="77777777" w:rsidTr="004052D4">
        <w:trPr>
          <w:trHeight w:val="276"/>
          <w:ins w:id="227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ins w:id="228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ins w:id="2281"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ins w:id="2282"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ins w:id="2283"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ins w:id="228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ins w:id="2285" w:author="Lane, Stefanie" w:date="2023-09-25T14:38:00Z"/>
                <w:rFonts w:ascii="Calibri" w:eastAsia="Times New Roman" w:hAnsi="Calibri" w:cs="Calibri"/>
                <w:i/>
                <w:iCs/>
                <w:sz w:val="20"/>
                <w:szCs w:val="20"/>
                <w:lang w:val="en-CA" w:eastAsia="en-CA"/>
              </w:rPr>
            </w:pPr>
            <w:ins w:id="2286" w:author="Lane, Stefanie" w:date="2023-09-25T14:38:00Z">
              <w:r w:rsidRPr="004052D4">
                <w:rPr>
                  <w:rFonts w:ascii="Calibri" w:eastAsia="Times New Roman" w:hAnsi="Calibri" w:cs="Calibri"/>
                  <w:i/>
                  <w:iCs/>
                  <w:sz w:val="20"/>
                  <w:szCs w:val="20"/>
                  <w:lang w:val="en-CA" w:eastAsia="en-CA"/>
                </w:rPr>
                <w:t>Equisetum variegatum</w:t>
              </w:r>
            </w:ins>
          </w:p>
        </w:tc>
        <w:tc>
          <w:tcPr>
            <w:tcW w:w="841"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ins w:id="2287" w:author="Lane, Stefanie" w:date="2023-09-25T14:38:00Z"/>
                <w:rFonts w:ascii="Calibri" w:eastAsia="Times New Roman" w:hAnsi="Calibri" w:cs="Calibri"/>
                <w:color w:val="000000"/>
                <w:sz w:val="20"/>
                <w:szCs w:val="20"/>
                <w:lang w:val="en-CA" w:eastAsia="en-CA"/>
              </w:rPr>
            </w:pPr>
            <w:ins w:id="2288" w:author="Lane, Stefanie" w:date="2023-09-25T14:38:00Z">
              <w:r w:rsidRPr="004052D4">
                <w:rPr>
                  <w:rFonts w:ascii="Calibri" w:eastAsia="Times New Roman" w:hAnsi="Calibri" w:cs="Calibri"/>
                  <w:color w:val="000000"/>
                  <w:sz w:val="20"/>
                  <w:szCs w:val="20"/>
                  <w:lang w:val="en-CA" w:eastAsia="en-CA"/>
                </w:rPr>
                <w:t>0.277</w:t>
              </w:r>
            </w:ins>
          </w:p>
        </w:tc>
        <w:tc>
          <w:tcPr>
            <w:tcW w:w="666" w:type="dxa"/>
            <w:tcBorders>
              <w:top w:val="nil"/>
              <w:left w:val="nil"/>
              <w:bottom w:val="single" w:sz="4" w:space="0" w:color="auto"/>
              <w:right w:val="nil"/>
            </w:tcBorders>
            <w:shd w:val="clear" w:color="auto" w:fill="auto"/>
            <w:noWrap/>
            <w:vAlign w:val="bottom"/>
            <w:hideMark/>
          </w:tcPr>
          <w:p w14:paraId="5B8FAF5B" w14:textId="77777777" w:rsidR="004052D4" w:rsidRPr="004052D4" w:rsidRDefault="004052D4" w:rsidP="004052D4">
            <w:pPr>
              <w:spacing w:after="0" w:line="240" w:lineRule="auto"/>
              <w:jc w:val="center"/>
              <w:rPr>
                <w:ins w:id="2289" w:author="Lane, Stefanie" w:date="2023-09-25T14:38:00Z"/>
                <w:rFonts w:ascii="Calibri" w:eastAsia="Times New Roman" w:hAnsi="Calibri" w:cs="Calibri"/>
                <w:color w:val="000000"/>
                <w:sz w:val="20"/>
                <w:szCs w:val="20"/>
                <w:lang w:val="en-CA" w:eastAsia="en-CA"/>
              </w:rPr>
            </w:pPr>
            <w:ins w:id="2290" w:author="Lane, Stefanie" w:date="2023-09-25T14:38:00Z">
              <w:r w:rsidRPr="004052D4">
                <w:rPr>
                  <w:rFonts w:ascii="Calibri" w:eastAsia="Times New Roman" w:hAnsi="Calibri" w:cs="Calibri"/>
                  <w:color w:val="000000"/>
                  <w:sz w:val="20"/>
                  <w:szCs w:val="20"/>
                  <w:lang w:val="en-CA" w:eastAsia="en-CA"/>
                </w:rPr>
                <w:t>0.0447</w:t>
              </w:r>
            </w:ins>
          </w:p>
        </w:tc>
        <w:tc>
          <w:tcPr>
            <w:tcW w:w="200"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ins w:id="229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ins w:id="229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ins w:id="229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ins w:id="2294" w:author="Lane, Stefanie" w:date="2023-09-25T14:38:00Z"/>
                <w:rFonts w:ascii="Calibri" w:eastAsia="Times New Roman" w:hAnsi="Calibri" w:cs="Calibri"/>
                <w:color w:val="000000"/>
                <w:sz w:val="20"/>
                <w:szCs w:val="20"/>
                <w:lang w:val="en-CA" w:eastAsia="en-CA"/>
              </w:rPr>
            </w:pPr>
            <w:ins w:id="229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E080E89" w14:textId="77777777" w:rsidTr="004052D4">
        <w:trPr>
          <w:trHeight w:val="288"/>
          <w:ins w:id="229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ins w:id="229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ins w:id="2298" w:author="Lane, Stefanie" w:date="2023-09-25T14:38:00Z"/>
                <w:rFonts w:ascii="Calibri" w:eastAsia="Times New Roman" w:hAnsi="Calibri" w:cs="Calibri"/>
                <w:color w:val="000000"/>
                <w:sz w:val="20"/>
                <w:szCs w:val="20"/>
                <w:lang w:val="en-CA" w:eastAsia="en-CA"/>
              </w:rPr>
            </w:pPr>
            <w:ins w:id="2299" w:author="Lane, Stefanie" w:date="2023-09-25T14:38:00Z">
              <w:r w:rsidRPr="004052D4">
                <w:rPr>
                  <w:rFonts w:ascii="Calibri" w:eastAsia="Times New Roman" w:hAnsi="Calibri" w:cs="Calibri"/>
                  <w:color w:val="000000"/>
                  <w:sz w:val="20"/>
                  <w:szCs w:val="20"/>
                  <w:lang w:val="en-CA" w:eastAsia="en-CA"/>
                </w:rPr>
                <w:t> </w:t>
              </w:r>
            </w:ins>
          </w:p>
        </w:tc>
        <w:tc>
          <w:tcPr>
            <w:tcW w:w="830"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ins w:id="2300" w:author="Lane, Stefanie" w:date="2023-09-25T14:38:00Z"/>
                <w:rFonts w:ascii="Calibri" w:eastAsia="Times New Roman" w:hAnsi="Calibri" w:cs="Calibri"/>
                <w:color w:val="000000"/>
                <w:sz w:val="20"/>
                <w:szCs w:val="20"/>
                <w:lang w:val="en-CA" w:eastAsia="en-CA"/>
              </w:rPr>
            </w:pPr>
            <w:ins w:id="2301" w:author="Lane, Stefanie" w:date="2023-09-25T14:38:00Z">
              <w:r w:rsidRPr="004052D4">
                <w:rPr>
                  <w:rFonts w:ascii="Calibri" w:eastAsia="Times New Roman" w:hAnsi="Calibri" w:cs="Calibri"/>
                  <w:color w:val="000000"/>
                  <w:sz w:val="20"/>
                  <w:szCs w:val="20"/>
                  <w:lang w:val="en-CA" w:eastAsia="en-CA"/>
                </w:rPr>
                <w:t> </w:t>
              </w:r>
            </w:ins>
          </w:p>
        </w:tc>
        <w:tc>
          <w:tcPr>
            <w:tcW w:w="657"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ins w:id="2302" w:author="Lane, Stefanie" w:date="2023-09-25T14:38:00Z"/>
                <w:rFonts w:ascii="Calibri" w:eastAsia="Times New Roman" w:hAnsi="Calibri" w:cs="Calibri"/>
                <w:color w:val="000000"/>
                <w:sz w:val="20"/>
                <w:szCs w:val="20"/>
                <w:lang w:val="en-CA" w:eastAsia="en-CA"/>
              </w:rPr>
            </w:pPr>
            <w:ins w:id="2303"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ins w:id="2304" w:author="Lane, Stefanie" w:date="2023-09-25T14:38:00Z"/>
                <w:rFonts w:ascii="Calibri" w:eastAsia="Times New Roman" w:hAnsi="Calibri" w:cs="Calibri"/>
                <w:color w:val="000000"/>
                <w:sz w:val="20"/>
                <w:szCs w:val="20"/>
                <w:lang w:val="en-CA" w:eastAsia="en-CA"/>
              </w:rPr>
            </w:pPr>
            <w:ins w:id="2305"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ins w:id="2306" w:author="Lane, Stefanie" w:date="2023-09-25T14:38:00Z"/>
                <w:rFonts w:ascii="Calibri" w:eastAsia="Times New Roman" w:hAnsi="Calibri" w:cs="Calibri"/>
                <w:i/>
                <w:iCs/>
                <w:sz w:val="20"/>
                <w:szCs w:val="20"/>
                <w:lang w:val="en-CA" w:eastAsia="en-CA"/>
              </w:rPr>
            </w:pPr>
            <w:ins w:id="2307" w:author="Lane, Stefanie" w:date="2023-09-25T14:38:00Z">
              <w:r w:rsidRPr="004052D4">
                <w:rPr>
                  <w:rFonts w:ascii="Calibri" w:eastAsia="Times New Roman" w:hAnsi="Calibri" w:cs="Calibri"/>
                  <w:i/>
                  <w:iCs/>
                  <w:sz w:val="20"/>
                  <w:szCs w:val="20"/>
                  <w:lang w:val="en-CA" w:eastAsia="en-CA"/>
                </w:rPr>
                <w:t>Deschampsia caespitosa</w:t>
              </w:r>
            </w:ins>
          </w:p>
        </w:tc>
        <w:tc>
          <w:tcPr>
            <w:tcW w:w="841"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ins w:id="2308" w:author="Lane, Stefanie" w:date="2023-09-25T14:38:00Z"/>
                <w:rFonts w:ascii="Calibri" w:eastAsia="Times New Roman" w:hAnsi="Calibri" w:cs="Calibri"/>
                <w:color w:val="000000"/>
                <w:sz w:val="20"/>
                <w:szCs w:val="20"/>
                <w:lang w:val="en-CA" w:eastAsia="en-CA"/>
              </w:rPr>
            </w:pPr>
            <w:ins w:id="2309" w:author="Lane, Stefanie" w:date="2023-09-25T14:38:00Z">
              <w:r w:rsidRPr="004052D4">
                <w:rPr>
                  <w:rFonts w:ascii="Calibri" w:eastAsia="Times New Roman" w:hAnsi="Calibri" w:cs="Calibri"/>
                  <w:color w:val="000000"/>
                  <w:sz w:val="20"/>
                  <w:szCs w:val="20"/>
                  <w:lang w:val="en-CA" w:eastAsia="en-CA"/>
                </w:rPr>
                <w:t>0.273</w:t>
              </w:r>
            </w:ins>
          </w:p>
        </w:tc>
        <w:tc>
          <w:tcPr>
            <w:tcW w:w="666" w:type="dxa"/>
            <w:tcBorders>
              <w:top w:val="nil"/>
              <w:left w:val="nil"/>
              <w:bottom w:val="single" w:sz="8" w:space="0" w:color="auto"/>
              <w:right w:val="nil"/>
            </w:tcBorders>
            <w:shd w:val="clear" w:color="auto" w:fill="auto"/>
            <w:noWrap/>
            <w:vAlign w:val="bottom"/>
            <w:hideMark/>
          </w:tcPr>
          <w:p w14:paraId="63401F8D" w14:textId="77777777" w:rsidR="004052D4" w:rsidRPr="004052D4" w:rsidRDefault="004052D4" w:rsidP="004052D4">
            <w:pPr>
              <w:spacing w:after="0" w:line="240" w:lineRule="auto"/>
              <w:jc w:val="center"/>
              <w:rPr>
                <w:ins w:id="2310" w:author="Lane, Stefanie" w:date="2023-09-25T14:38:00Z"/>
                <w:rFonts w:ascii="Calibri" w:eastAsia="Times New Roman" w:hAnsi="Calibri" w:cs="Calibri"/>
                <w:color w:val="000000"/>
                <w:sz w:val="20"/>
                <w:szCs w:val="20"/>
                <w:lang w:val="en-CA" w:eastAsia="en-CA"/>
              </w:rPr>
            </w:pPr>
            <w:ins w:id="2311" w:author="Lane, Stefanie" w:date="2023-09-25T14:38:00Z">
              <w:r w:rsidRPr="004052D4">
                <w:rPr>
                  <w:rFonts w:ascii="Calibri" w:eastAsia="Times New Roman" w:hAnsi="Calibri" w:cs="Calibri"/>
                  <w:color w:val="000000"/>
                  <w:sz w:val="20"/>
                  <w:szCs w:val="20"/>
                  <w:lang w:val="en-CA" w:eastAsia="en-CA"/>
                </w:rPr>
                <w:t>0.0270</w:t>
              </w:r>
            </w:ins>
          </w:p>
        </w:tc>
        <w:tc>
          <w:tcPr>
            <w:tcW w:w="200"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ins w:id="2312" w:author="Lane, Stefanie" w:date="2023-09-25T14:38:00Z"/>
                <w:rFonts w:ascii="Calibri" w:eastAsia="Times New Roman" w:hAnsi="Calibri" w:cs="Calibri"/>
                <w:color w:val="000000"/>
                <w:sz w:val="20"/>
                <w:szCs w:val="20"/>
                <w:lang w:val="en-CA" w:eastAsia="en-CA"/>
              </w:rPr>
            </w:pPr>
            <w:ins w:id="231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ins w:id="2314" w:author="Lane, Stefanie" w:date="2023-09-25T14:38:00Z"/>
                <w:rFonts w:ascii="Calibri" w:eastAsia="Times New Roman" w:hAnsi="Calibri" w:cs="Calibri"/>
                <w:color w:val="000000"/>
                <w:sz w:val="20"/>
                <w:szCs w:val="20"/>
                <w:lang w:val="en-CA" w:eastAsia="en-CA"/>
              </w:rPr>
            </w:pPr>
            <w:ins w:id="2315"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ins w:id="2316" w:author="Lane, Stefanie" w:date="2023-09-25T14:38:00Z"/>
                <w:rFonts w:ascii="Calibri" w:eastAsia="Times New Roman" w:hAnsi="Calibri" w:cs="Calibri"/>
                <w:color w:val="000000"/>
                <w:sz w:val="20"/>
                <w:szCs w:val="20"/>
                <w:lang w:val="en-CA" w:eastAsia="en-CA"/>
              </w:rPr>
            </w:pPr>
            <w:ins w:id="2317"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ins w:id="2318" w:author="Lane, Stefanie" w:date="2023-09-25T14:38:00Z"/>
                <w:rFonts w:ascii="Calibri" w:eastAsia="Times New Roman" w:hAnsi="Calibri" w:cs="Calibri"/>
                <w:color w:val="000000"/>
                <w:sz w:val="20"/>
                <w:szCs w:val="20"/>
                <w:lang w:val="en-CA" w:eastAsia="en-CA"/>
              </w:rPr>
            </w:pPr>
            <w:ins w:id="2319" w:author="Lane, Stefanie" w:date="2023-09-25T14:38:00Z">
              <w:r w:rsidRPr="004052D4">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320" w:author="Lane, Stefanie" w:date="2023-09-19T18:28:00Z"/>
        </w:rPr>
      </w:pPr>
    </w:p>
    <w:p w14:paraId="4BDDC47C" w14:textId="77777777" w:rsidR="00C94867" w:rsidRDefault="00C94867">
      <w:pPr>
        <w:rPr>
          <w:ins w:id="2321" w:author="Lane, Stefanie" w:date="2023-09-19T18:21:00Z"/>
          <w:iCs/>
          <w:color w:val="44546A" w:themeColor="text2"/>
          <w:sz w:val="18"/>
          <w:szCs w:val="18"/>
        </w:rPr>
      </w:pPr>
    </w:p>
    <w:p w14:paraId="67231E60" w14:textId="77777777" w:rsidR="009A267A" w:rsidRDefault="009A267A">
      <w:pPr>
        <w:rPr>
          <w:ins w:id="2322" w:author="Lane, Stefanie" w:date="2023-09-19T18:21:00Z"/>
          <w:iCs/>
          <w:color w:val="44546A" w:themeColor="text2"/>
          <w:sz w:val="18"/>
          <w:szCs w:val="18"/>
        </w:rPr>
      </w:pPr>
    </w:p>
    <w:p w14:paraId="407EF9DC" w14:textId="77777777" w:rsidR="009A267A" w:rsidRDefault="009A267A">
      <w:pPr>
        <w:rPr>
          <w:ins w:id="2323" w:author="Lane, Stefanie" w:date="2023-09-19T18:21:00Z"/>
          <w:iCs/>
          <w:color w:val="44546A" w:themeColor="text2"/>
          <w:sz w:val="18"/>
          <w:szCs w:val="18"/>
        </w:rPr>
      </w:pPr>
    </w:p>
    <w:p w14:paraId="656D249F" w14:textId="77777777" w:rsidR="009A267A" w:rsidRDefault="009A267A">
      <w:pPr>
        <w:rPr>
          <w:ins w:id="2324"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325" w:author="Lane, Stefanie" w:date="2023-09-19T18:28:00Z">
            <w:sectPr w:rsidR="009A267A" w:rsidSect="009B127B">
              <w:pgSz w:w="12240" w:h="15840" w:orient="portrait"/>
              <w:pgMar w:top="1080" w:right="1080" w:bottom="1080" w:left="1080" w:header="720" w:footer="720" w:gutter="0"/>
            </w:sectPr>
          </w:sectPrChange>
        </w:sectPr>
      </w:pPr>
    </w:p>
    <w:p w14:paraId="4F7AFAD3" w14:textId="3F12A8E8" w:rsidR="009A267A" w:rsidRDefault="009A267A" w:rsidP="009A267A">
      <w:pPr>
        <w:rPr>
          <w:moveTo w:id="2326" w:author="Lane, Stefanie" w:date="2023-09-19T18:21:00Z"/>
          <w:b/>
        </w:rPr>
      </w:pPr>
      <w:moveToRangeStart w:id="2327" w:author="Lane, Stefanie" w:date="2023-09-19T18:21:00Z" w:name="move146040087"/>
      <w:moveTo w:id="2328" w:author="Lane, Stefanie" w:date="2023-09-19T18:21:00Z">
        <w:r w:rsidRPr="002B358C">
          <w:rPr>
            <w:b/>
          </w:rPr>
          <w:lastRenderedPageBreak/>
          <w:t xml:space="preserve">Table </w:t>
        </w:r>
        <w:del w:id="2329" w:author="Lane, Stefanie" w:date="2023-09-19T18:30:00Z">
          <w:r w:rsidRPr="002B358C" w:rsidDel="00695C76">
            <w:rPr>
              <w:b/>
            </w:rPr>
            <w:delText>1</w:delText>
          </w:r>
        </w:del>
      </w:moveTo>
      <w:ins w:id="2330" w:author="Lane, Stefanie" w:date="2023-09-19T18:30:00Z">
        <w:r w:rsidR="00695C76">
          <w:rPr>
            <w:b/>
          </w:rPr>
          <w:t>2</w:t>
        </w:r>
      </w:ins>
      <w:moveTo w:id="2331" w:author="Lane, Stefanie" w:date="2023-09-19T18:21:00Z">
        <w:r w:rsidRPr="002B358C">
          <w:rPr>
            <w:b/>
          </w:rPr>
          <w:t xml:space="preserve"> </w:t>
        </w:r>
        <w:del w:id="2332" w:author="Lane, Stefanie" w:date="2023-09-25T14:43:00Z">
          <w:r w:rsidRPr="002B358C" w:rsidDel="00ED3C3E">
            <w:delText>Between</w:delText>
          </w:r>
        </w:del>
      </w:moveTo>
      <w:ins w:id="2333" w:author="Lane, Stefanie" w:date="2023-09-25T14:43:00Z">
        <w:r w:rsidR="00ED3C3E">
          <w:t>Data compared between</w:t>
        </w:r>
      </w:ins>
      <w:moveTo w:id="2334" w:author="Lane, Stefanie" w:date="2023-09-19T18:21:00Z">
        <w:r w:rsidRPr="002B358C">
          <w:t xml:space="preserve"> 1979</w:t>
        </w:r>
      </w:moveTo>
      <w:ins w:id="2335" w:author="Lane, Stefanie" w:date="2023-09-25T14:45:00Z">
        <w:r w:rsidR="0010261B">
          <w:t>, 1999,</w:t>
        </w:r>
      </w:ins>
      <w:moveTo w:id="2336" w:author="Lane, Stefanie" w:date="2023-09-19T18:21:00Z">
        <w:r w:rsidRPr="002B358C">
          <w:t xml:space="preserve"> and 2019</w:t>
        </w:r>
      </w:moveTo>
      <w:ins w:id="2337" w:author="Lane, Stefanie" w:date="2023-09-25T14:45:00Z">
        <w:r w:rsidR="0010261B">
          <w:t xml:space="preserve"> surveys</w:t>
        </w:r>
      </w:ins>
      <w:moveTo w:id="2338" w:author="Lane, Stefanie" w:date="2023-09-19T18:21:00Z">
        <w:del w:id="2339" w:author="Lane, Stefanie" w:date="2023-09-25T14:43:00Z">
          <w:r w:rsidRPr="002B358C" w:rsidDel="00ED3C3E">
            <w:delText>,</w:delText>
          </w:r>
        </w:del>
      </w:moveTo>
      <w:ins w:id="2340" w:author="Lane, Stefanie" w:date="2023-09-25T14:43:00Z">
        <w:r w:rsidR="00ED3C3E">
          <w:t xml:space="preserve"> resulted in</w:t>
        </w:r>
      </w:ins>
      <w:moveTo w:id="2341" w:author="Lane, Stefanie" w:date="2023-09-19T18:21:00Z">
        <w:r w:rsidRPr="002B358C">
          <w:t xml:space="preserve"> </w:t>
        </w:r>
        <w:commentRangeStart w:id="2342"/>
        <w:commentRangeStart w:id="2343"/>
        <w:del w:id="2344" w:author="Lane, Stefanie" w:date="2023-09-25T14:44:00Z">
          <w:r w:rsidRPr="002B358C" w:rsidDel="00ED3C3E">
            <w:delText xml:space="preserve">8 fewer plots </w:delText>
          </w:r>
        </w:del>
      </w:moveTo>
      <w:commentRangeEnd w:id="2342"/>
      <w:del w:id="2345" w:author="Lane, Stefanie" w:date="2023-09-25T14:44:00Z">
        <w:r w:rsidR="001E726B" w:rsidDel="00ED3C3E">
          <w:rPr>
            <w:rStyle w:val="CommentReference"/>
          </w:rPr>
          <w:commentReference w:id="2342"/>
        </w:r>
        <w:commentRangeEnd w:id="2343"/>
        <w:r w:rsidR="00DB6F1D" w:rsidDel="00ED3C3E">
          <w:rPr>
            <w:rStyle w:val="CommentReference"/>
          </w:rPr>
          <w:commentReference w:id="2343"/>
        </w:r>
      </w:del>
      <w:moveTo w:id="2346" w:author="Lane, Stefanie" w:date="2023-09-19T18:21:00Z">
        <w:del w:id="2347" w:author="Lane, Stefanie" w:date="2023-09-25T14:44:00Z">
          <w:r w:rsidRPr="002B358C" w:rsidDel="00ED3C3E">
            <w:delText>and 5</w:delText>
          </w:r>
        </w:del>
      </w:moveTo>
      <w:ins w:id="2348" w:author="Lane, Stefanie" w:date="2023-09-25T14:44:00Z">
        <w:r w:rsidR="00ED3C3E">
          <w:t>five</w:t>
        </w:r>
      </w:ins>
      <w:moveTo w:id="2349" w:author="Lane, Stefanie" w:date="2023-09-19T18:21:00Z">
        <w:r w:rsidRPr="002B358C">
          <w:t xml:space="preserve"> fewer species </w:t>
        </w:r>
        <w:del w:id="2350" w:author="Lane, Stefanie" w:date="2023-09-25T14:43:00Z">
          <w:r w:rsidRPr="002B358C" w:rsidDel="00ED3C3E">
            <w:delText xml:space="preserve">were </w:delText>
          </w:r>
        </w:del>
        <w:r w:rsidRPr="002B358C">
          <w:t xml:space="preserve">observed, </w:t>
        </w:r>
        <w:del w:id="2351" w:author="Lane, Stefanie" w:date="2023-09-25T14:44:00Z">
          <w:r w:rsidRPr="002B358C" w:rsidDel="009C08F7">
            <w:delText xml:space="preserve">resulting in </w:delText>
          </w:r>
        </w:del>
        <w:r w:rsidRPr="002B358C">
          <w:t>lower α-diversity and greater β-diversity</w:t>
        </w:r>
      </w:moveTo>
      <w:ins w:id="2352" w:author="Lane, Stefanie" w:date="2023-09-25T14:45:00Z">
        <w:r w:rsidR="0010261B">
          <w:t xml:space="preserve"> over time</w:t>
        </w:r>
      </w:ins>
      <w:moveTo w:id="2353" w:author="Lane, Stefanie" w:date="2023-09-19T18:21:00Z">
        <w:r w:rsidRPr="002B358C">
          <w:t xml:space="preserve">. For each assemblage type, Bogbean is the only assemblage to proportionally gain plots between 1979 and 2019, while the Fescue and Sedge assemblages lost plots. Plot loss did not appear to </w:t>
        </w:r>
        <w:del w:id="2354" w:author="Lane, Stefanie" w:date="2023-09-25T14:45:00Z">
          <w:r w:rsidRPr="002B358C" w:rsidDel="00F065FE">
            <w:delText>have an effect on</w:delText>
          </w:r>
        </w:del>
        <w:ins w:id="2355" w:author="Lane, Stefanie" w:date="2023-09-25T14:45:00Z">
          <w:r w:rsidR="00F065FE" w:rsidRPr="002B358C">
            <w:t>influence</w:t>
          </w:r>
        </w:ins>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pPr>
              <w:rPr>
                <w:moveTo w:id="2356"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moveTo w:id="2357" w:author="Lane, Stefanie" w:date="2023-09-19T18:21:00Z"/>
                <w:b/>
                <w:bCs/>
              </w:rPr>
            </w:pPr>
            <w:moveTo w:id="2358"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moveTo w:id="2359"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moveTo w:id="2360" w:author="Lane, Stefanie" w:date="2023-09-19T18:21:00Z"/>
                <w:b/>
                <w:bCs/>
              </w:rPr>
            </w:pPr>
            <w:moveTo w:id="2361" w:author="Lane, Stefanie" w:date="2023-09-19T18:21:00Z">
              <w:r w:rsidRPr="00A12125">
                <w:rPr>
                  <w:b/>
                  <w:bCs/>
                </w:rPr>
                <w:t>Diversity components</w:t>
              </w:r>
            </w:moveTo>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moveTo w:id="2362" w:author="Lane, Stefanie" w:date="2023-09-19T18:21:00Z"/>
                <w:b/>
                <w:bCs/>
              </w:rPr>
            </w:pPr>
            <w:moveTo w:id="2363"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moveTo w:id="2364" w:author="Lane, Stefanie" w:date="2023-09-19T18:21:00Z"/>
                <w:b/>
                <w:bCs/>
              </w:rPr>
            </w:pPr>
            <w:moveTo w:id="2365"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moveTo w:id="2366" w:author="Lane, Stefanie" w:date="2023-09-19T18:21:00Z"/>
                <w:b/>
                <w:bCs/>
              </w:rPr>
            </w:pPr>
            <w:moveTo w:id="2367"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moveTo w:id="2368"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moveTo w:id="2369" w:author="Lane, Stefanie" w:date="2023-09-19T18:21:00Z"/>
                <w:b/>
                <w:bCs/>
              </w:rPr>
            </w:pPr>
            <w:moveTo w:id="2370"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moveTo w:id="2371" w:author="Lane, Stefanie" w:date="2023-09-19T18:21:00Z"/>
                <w:b/>
                <w:bCs/>
              </w:rPr>
            </w:pPr>
            <w:moveTo w:id="2372" w:author="Lane, Stefanie" w:date="2023-09-19T18:21:00Z">
              <w:r w:rsidRPr="00A12125">
                <w:rPr>
                  <w:b/>
                  <w:bCs/>
                </w:rPr>
                <w:t>α diversity sd</w:t>
              </w:r>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moveTo w:id="2373" w:author="Lane, Stefanie" w:date="2023-09-19T18:21:00Z"/>
                <w:b/>
                <w:bCs/>
              </w:rPr>
            </w:pPr>
            <w:moveTo w:id="2374" w:author="Lane, Stefanie" w:date="2023-09-19T18:21:00Z">
              <w:r w:rsidRPr="00A12125">
                <w:rPr>
                  <w:b/>
                  <w:bCs/>
                </w:rPr>
                <w:t>β diversity</w:t>
              </w:r>
            </w:moveTo>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moveTo w:id="2375" w:author="Lane, Stefanie" w:date="2023-09-19T18:21:00Z"/>
                <w:b/>
                <w:bCs/>
              </w:rPr>
            </w:pPr>
            <w:moveTo w:id="2376"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moveTo w:id="2377"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pPr>
              <w:rPr>
                <w:moveTo w:id="2378"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pPr>
              <w:rPr>
                <w:moveTo w:id="2379"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pPr>
              <w:rPr>
                <w:moveTo w:id="2380"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pPr>
              <w:rPr>
                <w:moveTo w:id="2381"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pPr>
              <w:rPr>
                <w:moveTo w:id="2382" w:author="Lane, Stefanie" w:date="2023-09-19T18:21:00Z"/>
              </w:rPr>
            </w:pPr>
          </w:p>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pPr>
              <w:rPr>
                <w:moveTo w:id="2383" w:author="Lane, Stefanie" w:date="2023-09-19T18:21:00Z"/>
              </w:rPr>
            </w:pPr>
            <w:moveTo w:id="2384"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pPr>
              <w:rPr>
                <w:moveTo w:id="2385" w:author="Lane, Stefanie" w:date="2023-09-19T18:21:00Z"/>
              </w:rPr>
            </w:pPr>
            <w:moveTo w:id="2386"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pPr>
              <w:rPr>
                <w:moveTo w:id="2387" w:author="Lane, Stefanie" w:date="2023-09-19T18:21:00Z"/>
              </w:rPr>
            </w:pPr>
            <w:moveTo w:id="2388"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pPr>
              <w:rPr>
                <w:moveTo w:id="2389"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pPr>
              <w:rPr>
                <w:moveTo w:id="2390" w:author="Lane, Stefanie" w:date="2023-09-19T18:21:00Z"/>
              </w:rPr>
            </w:pPr>
            <w:moveTo w:id="2391"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pPr>
              <w:rPr>
                <w:moveTo w:id="2392" w:author="Lane, Stefanie" w:date="2023-09-19T18:21:00Z"/>
              </w:rPr>
            </w:pPr>
            <w:moveTo w:id="2393"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pPr>
              <w:rPr>
                <w:moveTo w:id="2394" w:author="Lane, Stefanie" w:date="2023-09-19T18:21:00Z"/>
              </w:rPr>
            </w:pPr>
            <w:moveTo w:id="2395" w:author="Lane, Stefanie" w:date="2023-09-19T18:21:00Z">
              <w:r w:rsidRPr="00A12125">
                <w:t>3.9</w:t>
              </w:r>
            </w:moveTo>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pPr>
              <w:rPr>
                <w:moveTo w:id="2396" w:author="Lane, Stefanie" w:date="2023-09-19T18:21:00Z"/>
              </w:rPr>
            </w:pPr>
            <w:moveTo w:id="2397"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pPr>
              <w:rPr>
                <w:moveTo w:id="2398" w:author="Lane, Stefanie" w:date="2023-09-19T18:21:00Z"/>
              </w:rPr>
            </w:pPr>
            <w:moveTo w:id="2399"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pPr>
              <w:rPr>
                <w:moveTo w:id="2400" w:author="Lane, Stefanie" w:date="2023-09-19T18:21:00Z"/>
              </w:rPr>
            </w:pPr>
            <w:moveTo w:id="2401"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pPr>
              <w:rPr>
                <w:moveTo w:id="2402"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pPr>
              <w:rPr>
                <w:moveTo w:id="2403" w:author="Lane, Stefanie" w:date="2023-09-19T18:21:00Z"/>
              </w:rPr>
            </w:pPr>
            <w:moveTo w:id="2404"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pPr>
              <w:rPr>
                <w:moveTo w:id="2405" w:author="Lane, Stefanie" w:date="2023-09-19T18:21:00Z"/>
              </w:rPr>
            </w:pPr>
            <w:moveTo w:id="2406"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pPr>
              <w:rPr>
                <w:moveTo w:id="2407" w:author="Lane, Stefanie" w:date="2023-09-19T18:21:00Z"/>
              </w:rPr>
            </w:pPr>
            <w:moveTo w:id="2408" w:author="Lane, Stefanie" w:date="2023-09-19T18:21:00Z">
              <w:r w:rsidRPr="00A12125">
                <w:t>4.2</w:t>
              </w:r>
            </w:moveTo>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pPr>
              <w:rPr>
                <w:moveTo w:id="2409" w:author="Lane, Stefanie" w:date="2023-09-19T18:21:00Z"/>
              </w:rPr>
            </w:pPr>
            <w:moveTo w:id="2410"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pPr>
              <w:rPr>
                <w:moveTo w:id="2411" w:author="Lane, Stefanie" w:date="2023-09-19T18:21:00Z"/>
              </w:rPr>
            </w:pPr>
            <w:moveTo w:id="2412"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pPr>
              <w:rPr>
                <w:moveTo w:id="2413" w:author="Lane, Stefanie" w:date="2023-09-19T18:21:00Z"/>
              </w:rPr>
            </w:pPr>
            <w:moveTo w:id="2414"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pPr>
              <w:rPr>
                <w:moveTo w:id="241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pPr>
              <w:rPr>
                <w:moveTo w:id="2416" w:author="Lane, Stefanie" w:date="2023-09-19T18:21:00Z"/>
              </w:rPr>
            </w:pPr>
            <w:moveTo w:id="2417"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pPr>
              <w:rPr>
                <w:moveTo w:id="2418" w:author="Lane, Stefanie" w:date="2023-09-19T18:21:00Z"/>
              </w:rPr>
            </w:pPr>
            <w:moveTo w:id="2419"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pPr>
              <w:rPr>
                <w:moveTo w:id="2420" w:author="Lane, Stefanie" w:date="2023-09-19T18:21:00Z"/>
              </w:rPr>
            </w:pPr>
            <w:moveTo w:id="2421" w:author="Lane, Stefanie" w:date="2023-09-19T18:21:00Z">
              <w:r w:rsidRPr="00A12125">
                <w:t>4.3</w:t>
              </w:r>
            </w:moveTo>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pPr>
              <w:rPr>
                <w:moveTo w:id="2422"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pPr>
              <w:rPr>
                <w:moveTo w:id="2423"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pPr>
              <w:rPr>
                <w:moveTo w:id="2424"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pPr>
              <w:rPr>
                <w:moveTo w:id="2425"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pPr>
              <w:rPr>
                <w:moveTo w:id="2426"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pPr>
              <w:rPr>
                <w:moveTo w:id="2427"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pPr>
              <w:rPr>
                <w:moveTo w:id="2428" w:author="Lane, Stefanie" w:date="2023-09-19T18:21:00Z"/>
              </w:rPr>
            </w:pPr>
          </w:p>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moveTo w:id="2429" w:author="Lane, Stefanie" w:date="2023-09-19T18:21:00Z"/>
                <w:b/>
                <w:bCs/>
              </w:rPr>
            </w:pPr>
            <w:moveTo w:id="2430"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moveTo w:id="2431"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pPr>
              <w:rPr>
                <w:moveTo w:id="2432"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pPr>
              <w:rPr>
                <w:moveTo w:id="2433"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pPr>
              <w:rPr>
                <w:moveTo w:id="2434"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pPr>
              <w:rPr>
                <w:moveTo w:id="2435"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pPr>
              <w:rPr>
                <w:moveTo w:id="2436" w:author="Lane, Stefanie" w:date="2023-09-19T18:21:00Z"/>
              </w:rPr>
            </w:pPr>
          </w:p>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pPr>
              <w:rPr>
                <w:moveTo w:id="2437" w:author="Lane, Stefanie" w:date="2023-09-19T18:21:00Z"/>
              </w:rPr>
            </w:pPr>
            <w:moveTo w:id="2438"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pPr>
              <w:rPr>
                <w:moveTo w:id="2439" w:author="Lane, Stefanie" w:date="2023-09-19T18:21:00Z"/>
              </w:rPr>
            </w:pPr>
            <w:moveTo w:id="2440"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pPr>
              <w:rPr>
                <w:moveTo w:id="2441" w:author="Lane, Stefanie" w:date="2023-09-19T18:21:00Z"/>
              </w:rPr>
            </w:pPr>
            <w:moveTo w:id="2442"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pPr>
              <w:rPr>
                <w:moveTo w:id="244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pPr>
              <w:rPr>
                <w:moveTo w:id="2444" w:author="Lane, Stefanie" w:date="2023-09-19T18:21:00Z"/>
              </w:rPr>
            </w:pPr>
            <w:moveTo w:id="2445"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pPr>
              <w:rPr>
                <w:moveTo w:id="2446" w:author="Lane, Stefanie" w:date="2023-09-19T18:21:00Z"/>
              </w:rPr>
            </w:pPr>
            <w:moveTo w:id="2447"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pPr>
              <w:rPr>
                <w:moveTo w:id="2448" w:author="Lane, Stefanie" w:date="2023-09-19T18:21:00Z"/>
              </w:rPr>
            </w:pPr>
            <w:moveTo w:id="2449" w:author="Lane, Stefanie" w:date="2023-09-19T18:21:00Z">
              <w:r w:rsidRPr="00A12125">
                <w:t>4.2</w:t>
              </w:r>
            </w:moveTo>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pPr>
              <w:rPr>
                <w:moveTo w:id="2450" w:author="Lane, Stefanie" w:date="2023-09-19T18:21:00Z"/>
              </w:rPr>
            </w:pPr>
            <w:moveTo w:id="2451"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pPr>
              <w:rPr>
                <w:moveTo w:id="2452" w:author="Lane, Stefanie" w:date="2023-09-19T18:21:00Z"/>
              </w:rPr>
            </w:pPr>
            <w:moveTo w:id="2453"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pPr>
              <w:rPr>
                <w:moveTo w:id="2454" w:author="Lane, Stefanie" w:date="2023-09-19T18:21:00Z"/>
              </w:rPr>
            </w:pPr>
            <w:moveTo w:id="2455"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pPr>
              <w:rPr>
                <w:moveTo w:id="2456"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pPr>
              <w:rPr>
                <w:moveTo w:id="2457" w:author="Lane, Stefanie" w:date="2023-09-19T18:21:00Z"/>
              </w:rPr>
            </w:pPr>
            <w:moveTo w:id="2458"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pPr>
              <w:rPr>
                <w:moveTo w:id="2459" w:author="Lane, Stefanie" w:date="2023-09-19T18:21:00Z"/>
              </w:rPr>
            </w:pPr>
            <w:moveTo w:id="2460"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pPr>
              <w:rPr>
                <w:moveTo w:id="2461" w:author="Lane, Stefanie" w:date="2023-09-19T18:21:00Z"/>
              </w:rPr>
            </w:pPr>
            <w:moveTo w:id="2462" w:author="Lane, Stefanie" w:date="2023-09-19T18:21:00Z">
              <w:r w:rsidRPr="00A12125">
                <w:t>4.2</w:t>
              </w:r>
            </w:moveTo>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pPr>
              <w:rPr>
                <w:moveTo w:id="2463" w:author="Lane, Stefanie" w:date="2023-09-19T18:21:00Z"/>
              </w:rPr>
            </w:pPr>
            <w:moveTo w:id="2464"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pPr>
              <w:rPr>
                <w:moveTo w:id="2465" w:author="Lane, Stefanie" w:date="2023-09-19T18:21:00Z"/>
              </w:rPr>
            </w:pPr>
            <w:moveTo w:id="2466"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pPr>
              <w:rPr>
                <w:moveTo w:id="2467" w:author="Lane, Stefanie" w:date="2023-09-19T18:21:00Z"/>
              </w:rPr>
            </w:pPr>
            <w:moveTo w:id="2468"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pPr>
              <w:rPr>
                <w:moveTo w:id="2469"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pPr>
              <w:rPr>
                <w:moveTo w:id="2470" w:author="Lane, Stefanie" w:date="2023-09-19T18:21:00Z"/>
              </w:rPr>
            </w:pPr>
            <w:moveTo w:id="2471"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pPr>
              <w:rPr>
                <w:moveTo w:id="2472" w:author="Lane, Stefanie" w:date="2023-09-19T18:21:00Z"/>
              </w:rPr>
            </w:pPr>
            <w:moveTo w:id="2473"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pPr>
              <w:rPr>
                <w:moveTo w:id="2474" w:author="Lane, Stefanie" w:date="2023-09-19T18:21:00Z"/>
              </w:rPr>
            </w:pPr>
            <w:moveTo w:id="2475" w:author="Lane, Stefanie" w:date="2023-09-19T18:21:00Z">
              <w:r w:rsidRPr="00A12125">
                <w:t>4.6</w:t>
              </w:r>
            </w:moveTo>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pPr>
              <w:rPr>
                <w:moveTo w:id="2476"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pPr>
              <w:rPr>
                <w:moveTo w:id="2477"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pPr>
              <w:rPr>
                <w:moveTo w:id="2478"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pPr>
              <w:rPr>
                <w:moveTo w:id="2479"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pPr>
              <w:rPr>
                <w:moveTo w:id="2480"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pPr>
              <w:rPr>
                <w:moveTo w:id="2481"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pPr>
              <w:rPr>
                <w:moveTo w:id="2482" w:author="Lane, Stefanie" w:date="2023-09-19T18:21:00Z"/>
              </w:rPr>
            </w:pPr>
          </w:p>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moveTo w:id="2483" w:author="Lane, Stefanie" w:date="2023-09-19T18:21:00Z"/>
                <w:b/>
                <w:bCs/>
              </w:rPr>
            </w:pPr>
            <w:moveTo w:id="2484"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moveTo w:id="2485"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pPr>
              <w:rPr>
                <w:moveTo w:id="2486"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pPr>
              <w:rPr>
                <w:moveTo w:id="2487"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pPr>
              <w:rPr>
                <w:moveTo w:id="2488"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pPr>
              <w:rPr>
                <w:moveTo w:id="2489"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pPr>
              <w:rPr>
                <w:moveTo w:id="2490" w:author="Lane, Stefanie" w:date="2023-09-19T18:21:00Z"/>
              </w:rPr>
            </w:pPr>
          </w:p>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pPr>
              <w:rPr>
                <w:moveTo w:id="2491" w:author="Lane, Stefanie" w:date="2023-09-19T18:21:00Z"/>
              </w:rPr>
            </w:pPr>
            <w:moveTo w:id="2492"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pPr>
              <w:rPr>
                <w:moveTo w:id="2493" w:author="Lane, Stefanie" w:date="2023-09-19T18:21:00Z"/>
              </w:rPr>
            </w:pPr>
            <w:moveTo w:id="2494"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pPr>
              <w:rPr>
                <w:moveTo w:id="2495" w:author="Lane, Stefanie" w:date="2023-09-19T18:21:00Z"/>
              </w:rPr>
            </w:pPr>
            <w:moveTo w:id="2496"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pPr>
              <w:rPr>
                <w:moveTo w:id="249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pPr>
              <w:rPr>
                <w:moveTo w:id="2498" w:author="Lane, Stefanie" w:date="2023-09-19T18:21:00Z"/>
              </w:rPr>
            </w:pPr>
            <w:moveTo w:id="2499"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pPr>
              <w:rPr>
                <w:moveTo w:id="2500" w:author="Lane, Stefanie" w:date="2023-09-19T18:21:00Z"/>
              </w:rPr>
            </w:pPr>
            <w:moveTo w:id="2501"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pPr>
              <w:rPr>
                <w:moveTo w:id="2502" w:author="Lane, Stefanie" w:date="2023-09-19T18:21:00Z"/>
              </w:rPr>
            </w:pPr>
            <w:moveTo w:id="2503" w:author="Lane, Stefanie" w:date="2023-09-19T18:21:00Z">
              <w:r w:rsidRPr="00A12125">
                <w:t>2.8</w:t>
              </w:r>
            </w:moveTo>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pPr>
              <w:rPr>
                <w:moveTo w:id="2504" w:author="Lane, Stefanie" w:date="2023-09-19T18:21:00Z"/>
              </w:rPr>
            </w:pPr>
            <w:moveTo w:id="2505"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pPr>
              <w:rPr>
                <w:moveTo w:id="2506" w:author="Lane, Stefanie" w:date="2023-09-19T18:21:00Z"/>
              </w:rPr>
            </w:pPr>
            <w:moveTo w:id="2507"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pPr>
              <w:rPr>
                <w:moveTo w:id="2508" w:author="Lane, Stefanie" w:date="2023-09-19T18:21:00Z"/>
              </w:rPr>
            </w:pPr>
            <w:moveTo w:id="2509"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pPr>
              <w:rPr>
                <w:moveTo w:id="251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pPr>
              <w:rPr>
                <w:moveTo w:id="2511" w:author="Lane, Stefanie" w:date="2023-09-19T18:21:00Z"/>
              </w:rPr>
            </w:pPr>
            <w:moveTo w:id="2512"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pPr>
              <w:rPr>
                <w:moveTo w:id="2513" w:author="Lane, Stefanie" w:date="2023-09-19T18:21:00Z"/>
              </w:rPr>
            </w:pPr>
            <w:moveTo w:id="2514"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pPr>
              <w:rPr>
                <w:moveTo w:id="2515" w:author="Lane, Stefanie" w:date="2023-09-19T18:21:00Z"/>
              </w:rPr>
            </w:pPr>
            <w:moveTo w:id="2516" w:author="Lane, Stefanie" w:date="2023-09-19T18:21:00Z">
              <w:r w:rsidRPr="00A12125">
                <w:t>3.1</w:t>
              </w:r>
            </w:moveTo>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pPr>
              <w:rPr>
                <w:moveTo w:id="2517" w:author="Lane, Stefanie" w:date="2023-09-19T18:21:00Z"/>
              </w:rPr>
            </w:pPr>
            <w:moveTo w:id="2518"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pPr>
              <w:rPr>
                <w:moveTo w:id="2519" w:author="Lane, Stefanie" w:date="2023-09-19T18:21:00Z"/>
              </w:rPr>
            </w:pPr>
            <w:moveTo w:id="2520"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pPr>
              <w:rPr>
                <w:moveTo w:id="2521" w:author="Lane, Stefanie" w:date="2023-09-19T18:21:00Z"/>
              </w:rPr>
            </w:pPr>
            <w:moveTo w:id="2522"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pPr>
              <w:rPr>
                <w:moveTo w:id="2523"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pPr>
              <w:rPr>
                <w:moveTo w:id="2524" w:author="Lane, Stefanie" w:date="2023-09-19T18:21:00Z"/>
              </w:rPr>
            </w:pPr>
            <w:moveTo w:id="2525"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pPr>
              <w:rPr>
                <w:moveTo w:id="2526" w:author="Lane, Stefanie" w:date="2023-09-19T18:21:00Z"/>
              </w:rPr>
            </w:pPr>
            <w:moveTo w:id="2527"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pPr>
              <w:rPr>
                <w:moveTo w:id="2528" w:author="Lane, Stefanie" w:date="2023-09-19T18:21:00Z"/>
              </w:rPr>
            </w:pPr>
            <w:moveTo w:id="2529" w:author="Lane, Stefanie" w:date="2023-09-19T18:21:00Z">
              <w:r w:rsidRPr="00A12125">
                <w:t>3.3</w:t>
              </w:r>
            </w:moveTo>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pPr>
              <w:rPr>
                <w:moveTo w:id="2530"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pPr>
              <w:rPr>
                <w:moveTo w:id="2531"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pPr>
              <w:rPr>
                <w:moveTo w:id="2532"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pPr>
              <w:rPr>
                <w:moveTo w:id="2533"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pPr>
              <w:rPr>
                <w:moveTo w:id="2534"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pPr>
              <w:rPr>
                <w:moveTo w:id="2535"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pPr>
              <w:rPr>
                <w:moveTo w:id="2536" w:author="Lane, Stefanie" w:date="2023-09-19T18:21:00Z"/>
              </w:rPr>
            </w:pPr>
          </w:p>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moveTo w:id="2537" w:author="Lane, Stefanie" w:date="2023-09-19T18:21:00Z"/>
                <w:b/>
                <w:bCs/>
              </w:rPr>
            </w:pPr>
            <w:moveTo w:id="2538"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moveTo w:id="2539"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pPr>
              <w:rPr>
                <w:moveTo w:id="2540"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pPr>
              <w:rPr>
                <w:moveTo w:id="2541"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pPr>
              <w:rPr>
                <w:moveTo w:id="2542"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pPr>
              <w:rPr>
                <w:moveTo w:id="2543"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pPr>
              <w:rPr>
                <w:moveTo w:id="2544" w:author="Lane, Stefanie" w:date="2023-09-19T18:21:00Z"/>
              </w:rPr>
            </w:pPr>
          </w:p>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pPr>
              <w:rPr>
                <w:moveTo w:id="2545" w:author="Lane, Stefanie" w:date="2023-09-19T18:21:00Z"/>
              </w:rPr>
            </w:pPr>
            <w:moveTo w:id="2546"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pPr>
              <w:rPr>
                <w:moveTo w:id="2547" w:author="Lane, Stefanie" w:date="2023-09-19T18:21:00Z"/>
              </w:rPr>
            </w:pPr>
            <w:moveTo w:id="2548"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pPr>
              <w:rPr>
                <w:moveTo w:id="2549" w:author="Lane, Stefanie" w:date="2023-09-19T18:21:00Z"/>
              </w:rPr>
            </w:pPr>
            <w:moveTo w:id="2550"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pPr>
              <w:rPr>
                <w:moveTo w:id="2551"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pPr>
              <w:rPr>
                <w:moveTo w:id="2552" w:author="Lane, Stefanie" w:date="2023-09-19T18:21:00Z"/>
              </w:rPr>
            </w:pPr>
            <w:moveTo w:id="2553"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pPr>
              <w:rPr>
                <w:moveTo w:id="2554" w:author="Lane, Stefanie" w:date="2023-09-19T18:21:00Z"/>
              </w:rPr>
            </w:pPr>
            <w:moveTo w:id="2555"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pPr>
              <w:rPr>
                <w:moveTo w:id="2556" w:author="Lane, Stefanie" w:date="2023-09-19T18:21:00Z"/>
              </w:rPr>
            </w:pPr>
            <w:moveTo w:id="2557" w:author="Lane, Stefanie" w:date="2023-09-19T18:21:00Z">
              <w:r w:rsidRPr="00A12125">
                <w:t>4.8</w:t>
              </w:r>
            </w:moveTo>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pPr>
              <w:rPr>
                <w:moveTo w:id="2558" w:author="Lane, Stefanie" w:date="2023-09-19T18:21:00Z"/>
              </w:rPr>
            </w:pPr>
            <w:moveTo w:id="2559"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pPr>
              <w:rPr>
                <w:moveTo w:id="2560" w:author="Lane, Stefanie" w:date="2023-09-19T18:21:00Z"/>
              </w:rPr>
            </w:pPr>
            <w:moveTo w:id="2561"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pPr>
              <w:rPr>
                <w:moveTo w:id="2562" w:author="Lane, Stefanie" w:date="2023-09-19T18:21:00Z"/>
              </w:rPr>
            </w:pPr>
            <w:moveTo w:id="2563"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pPr>
              <w:rPr>
                <w:moveTo w:id="2564"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pPr>
              <w:rPr>
                <w:moveTo w:id="2565" w:author="Lane, Stefanie" w:date="2023-09-19T18:21:00Z"/>
              </w:rPr>
            </w:pPr>
            <w:moveTo w:id="2566"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pPr>
              <w:rPr>
                <w:moveTo w:id="2567" w:author="Lane, Stefanie" w:date="2023-09-19T18:21:00Z"/>
              </w:rPr>
            </w:pPr>
            <w:moveTo w:id="2568"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pPr>
              <w:rPr>
                <w:moveTo w:id="2569" w:author="Lane, Stefanie" w:date="2023-09-19T18:21:00Z"/>
              </w:rPr>
            </w:pPr>
            <w:moveTo w:id="2570" w:author="Lane, Stefanie" w:date="2023-09-19T18:21:00Z">
              <w:r w:rsidRPr="00A12125">
                <w:t>4.7</w:t>
              </w:r>
            </w:moveTo>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pPr>
              <w:rPr>
                <w:moveTo w:id="2571" w:author="Lane, Stefanie" w:date="2023-09-19T18:21:00Z"/>
              </w:rPr>
            </w:pPr>
            <w:moveTo w:id="2572"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pPr>
              <w:rPr>
                <w:moveTo w:id="2573" w:author="Lane, Stefanie" w:date="2023-09-19T18:21:00Z"/>
              </w:rPr>
            </w:pPr>
            <w:moveTo w:id="2574"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pPr>
              <w:rPr>
                <w:moveTo w:id="2575" w:author="Lane, Stefanie" w:date="2023-09-19T18:21:00Z"/>
              </w:rPr>
            </w:pPr>
            <w:moveTo w:id="2576"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pPr>
              <w:rPr>
                <w:moveTo w:id="257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pPr>
              <w:rPr>
                <w:moveTo w:id="2578" w:author="Lane, Stefanie" w:date="2023-09-19T18:21:00Z"/>
              </w:rPr>
            </w:pPr>
            <w:moveTo w:id="2579"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pPr>
              <w:rPr>
                <w:moveTo w:id="2580" w:author="Lane, Stefanie" w:date="2023-09-19T18:21:00Z"/>
              </w:rPr>
            </w:pPr>
            <w:moveTo w:id="2581"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pPr>
              <w:rPr>
                <w:moveTo w:id="2582" w:author="Lane, Stefanie" w:date="2023-09-19T18:21:00Z"/>
              </w:rPr>
            </w:pPr>
            <w:moveTo w:id="2583" w:author="Lane, Stefanie" w:date="2023-09-19T18:21:00Z">
              <w:r w:rsidRPr="00A12125">
                <w:t>4.7</w:t>
              </w:r>
            </w:moveTo>
          </w:p>
        </w:tc>
      </w:tr>
      <w:moveToRangeEnd w:id="2327"/>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4C9040F2" w14:textId="77363B81" w:rsidR="00733316" w:rsidRDefault="00AB4071" w:rsidP="00ED5179">
      <w:pPr>
        <w:keepNext/>
        <w:rPr>
          <w:ins w:id="2584" w:author="Lane, Stefanie" w:date="2023-09-25T14:49:00Z"/>
        </w:rPr>
      </w:pPr>
      <w:r>
        <w:rPr>
          <w:b/>
        </w:rPr>
        <w:t>Fig.</w:t>
      </w:r>
      <w:r w:rsidR="00ED5179">
        <w:rPr>
          <w:b/>
        </w:rPr>
        <w:t xml:space="preserve"> </w:t>
      </w:r>
      <w:r w:rsidR="008102CA">
        <w:rPr>
          <w:b/>
        </w:rPr>
        <w:t>3</w:t>
      </w:r>
      <w:r w:rsidR="00ED5179">
        <w:t xml:space="preserve"> </w:t>
      </w:r>
      <w:ins w:id="2585" w:author="Lane, Stefanie" w:date="2023-09-25T14:47:00Z">
        <w:r w:rsidR="003743C2" w:rsidRPr="003743C2">
          <w:t>Dendrograms from cluster analysis of species cover</w:t>
        </w:r>
        <w:r w:rsidR="004335E7">
          <w:t xml:space="preserve"> class</w:t>
        </w:r>
        <w:r w:rsidR="003743C2" w:rsidRPr="003743C2">
          <w:t xml:space="preserve"> data from each sampling period showing the three main assemblage types</w:t>
        </w:r>
      </w:ins>
      <w:ins w:id="2586" w:author="Lane, Stefanie" w:date="2023-09-25T14:52:00Z">
        <w:del w:id="2587" w:author="Gary" w:date="2023-09-26T11:31:00Z">
          <w:r w:rsidR="00315522" w:rsidDel="00CE65CB">
            <w:delText>,</w:delText>
          </w:r>
        </w:del>
      </w:ins>
      <w:ins w:id="2588" w:author="Gary" w:date="2023-09-26T11:31:00Z">
        <w:r w:rsidR="00CE65CB">
          <w:t>.</w:t>
        </w:r>
      </w:ins>
      <w:ins w:id="2589" w:author="Lane, Stefanie" w:date="2023-09-25T14:52:00Z">
        <w:r w:rsidR="00315522">
          <w:t xml:space="preserve"> </w:t>
        </w:r>
      </w:ins>
      <w:ins w:id="2590" w:author="Gary" w:date="2023-09-26T11:40:00Z">
        <w:r w:rsidR="00C11B22">
          <w:t>Note tr</w:t>
        </w:r>
      </w:ins>
      <w:ins w:id="2591" w:author="Gary" w:date="2023-09-26T11:41:00Z">
        <w:r w:rsidR="00C11B22">
          <w:t xml:space="preserve">end towards increased homogeneity </w:t>
        </w:r>
      </w:ins>
      <w:ins w:id="2592" w:author="Gary" w:date="2023-09-26T11:42:00Z">
        <w:r w:rsidR="00C11B22">
          <w:t>(i.e. clustering at lower distance levels) and closer similarity of Sedge and Fescue assemblages by 2019.</w:t>
        </w:r>
      </w:ins>
      <w:ins w:id="2593" w:author="Lane, Stefanie" w:date="2023-09-25T14:52:00Z">
        <w:del w:id="2594" w:author="Gary" w:date="2023-09-26T11:25:00Z">
          <w:r w:rsidR="00315522" w:rsidDel="00CE65CB">
            <w:delText>d</w:delText>
          </w:r>
        </w:del>
        <w:del w:id="2595" w:author="Gary" w:date="2023-09-26T11:31:00Z">
          <w:r w:rsidR="00315522" w:rsidDel="00CE65CB">
            <w:delText>efined by the three highest break points in the dendrogr</w:delText>
          </w:r>
        </w:del>
        <w:r w:rsidR="00315522">
          <w:t>a</w:t>
        </w:r>
        <w:del w:id="2596" w:author="Gary" w:date="2023-09-26T11:25:00Z">
          <w:r w:rsidR="00315522" w:rsidDel="00CE65CB">
            <w:delText>m</w:delText>
          </w:r>
        </w:del>
        <w:del w:id="2597" w:author="Gary" w:date="2023-09-26T11:43:00Z">
          <w:r w:rsidR="00315522" w:rsidDel="00C11B22">
            <w:delText xml:space="preserve">. </w:delText>
          </w:r>
        </w:del>
      </w:ins>
      <w:ins w:id="2598" w:author="Lane, Stefanie" w:date="2023-09-25T14:49:00Z">
        <w:del w:id="2599" w:author="Gary" w:date="2023-09-26T11:43:00Z">
          <w:r w:rsidR="00967819" w:rsidDel="00C11B22">
            <w:delText>Eucli</w:delText>
          </w:r>
          <w:r w:rsidR="00733316" w:rsidDel="00C11B22">
            <w:delText>dean distance</w:delText>
          </w:r>
        </w:del>
      </w:ins>
      <w:ins w:id="2600" w:author="Lane, Stefanie" w:date="2023-09-25T14:51:00Z">
        <w:del w:id="2601" w:author="Gary" w:date="2023-09-26T11:43:00Z">
          <w:r w:rsidR="00B514FB" w:rsidDel="00C11B22">
            <w:delText xml:space="preserve"> from unity to</w:delText>
          </w:r>
          <w:r w:rsidR="00315522" w:rsidDel="00C11B22">
            <w:delText xml:space="preserve"> three high</w:delText>
          </w:r>
        </w:del>
      </w:ins>
      <w:ins w:id="2602" w:author="Lane, Stefanie" w:date="2023-09-25T14:52:00Z">
        <w:del w:id="2603" w:author="Gary" w:date="2023-09-26T11:43:00Z">
          <w:r w:rsidR="00315522" w:rsidDel="00C11B22">
            <w:delText xml:space="preserve">est break levels increased in each </w:delText>
          </w:r>
          <w:r w:rsidR="00705A52" w:rsidDel="00C11B22">
            <w:delText xml:space="preserve">dataset, </w:delText>
          </w:r>
        </w:del>
      </w:ins>
      <w:ins w:id="2604" w:author="Lane, Stefanie" w:date="2023-09-25T14:53:00Z">
        <w:del w:id="2605" w:author="Gary" w:date="2023-09-26T11:43:00Z">
          <w:r w:rsidR="0009302C" w:rsidDel="00C11B22">
            <w:delText>especially in 2019 dataset, indicating greater dissimilarity between assemblages over time.</w:delText>
          </w:r>
        </w:del>
        <w:r w:rsidR="0009302C">
          <w:t xml:space="preserve"> </w:t>
        </w:r>
      </w:ins>
    </w:p>
    <w:p w14:paraId="467710AA" w14:textId="17B23C77" w:rsidR="00447116" w:rsidRPr="0042019D" w:rsidRDefault="00ED5179" w:rsidP="00447116">
      <w:pPr>
        <w:keepNext/>
        <w:rPr>
          <w:ins w:id="2606" w:author="Lane, Stefanie" w:date="2023-09-25T15:19:00Z"/>
          <w:strike/>
          <w:rPrChange w:id="2607" w:author="Lane, Stefanie" w:date="2023-09-25T15:54:00Z">
            <w:rPr>
              <w:ins w:id="2608" w:author="Lane, Stefanie" w:date="2023-09-25T15:19:00Z"/>
            </w:rPr>
          </w:rPrChange>
        </w:rPr>
      </w:pPr>
      <w:commentRangeStart w:id="2609"/>
      <w:commentRangeStart w:id="2610"/>
      <w:commentRangeStart w:id="2611"/>
      <w:commentRangeStart w:id="2612"/>
      <w:r w:rsidRPr="0042019D">
        <w:rPr>
          <w:strike/>
          <w:rPrChange w:id="2613" w:author="Lane, Stefanie" w:date="2023-09-25T15:54:00Z">
            <w:rPr/>
          </w:rPrChange>
        </w:rPr>
        <w:t xml:space="preserve">Species cover abundance becomes more dissimilar in each assemblage over time, as shown by greater Euclidean distance between assemblage types. Note clusters of the </w:t>
      </w:r>
      <w:r w:rsidR="000A5A24" w:rsidRPr="0042019D">
        <w:rPr>
          <w:strike/>
          <w:rPrChange w:id="2614" w:author="Lane, Stefanie" w:date="2023-09-25T15:54:00Z">
            <w:rPr/>
          </w:rPrChange>
        </w:rPr>
        <w:t>S</w:t>
      </w:r>
      <w:r w:rsidRPr="0042019D">
        <w:rPr>
          <w:strike/>
          <w:rPrChange w:id="2615" w:author="Lane, Stefanie" w:date="2023-09-25T15:54:00Z">
            <w:rPr/>
          </w:rPrChange>
        </w:rPr>
        <w:t xml:space="preserve">edge and </w:t>
      </w:r>
      <w:r w:rsidR="000A5A24" w:rsidRPr="0042019D">
        <w:rPr>
          <w:strike/>
          <w:rPrChange w:id="2616" w:author="Lane, Stefanie" w:date="2023-09-25T15:54:00Z">
            <w:rPr/>
          </w:rPrChange>
        </w:rPr>
        <w:t>F</w:t>
      </w:r>
      <w:r w:rsidRPr="0042019D">
        <w:rPr>
          <w:strike/>
          <w:rPrChange w:id="2617" w:author="Lane, Stefanie" w:date="2023-09-25T15:54:00Z">
            <w:rPr/>
          </w:rPrChange>
        </w:rPr>
        <w:t>escue assemblages are more similar in 2019</w:t>
      </w:r>
      <w:commentRangeEnd w:id="2609"/>
      <w:r w:rsidR="00F31BDD" w:rsidRPr="0042019D">
        <w:rPr>
          <w:rStyle w:val="CommentReference"/>
          <w:strike/>
          <w:rPrChange w:id="2618" w:author="Lane, Stefanie" w:date="2023-09-25T15:54:00Z">
            <w:rPr>
              <w:rStyle w:val="CommentReference"/>
            </w:rPr>
          </w:rPrChange>
        </w:rPr>
        <w:commentReference w:id="2609"/>
      </w:r>
      <w:commentRangeEnd w:id="2610"/>
      <w:r w:rsidR="00F87726" w:rsidRPr="0042019D">
        <w:rPr>
          <w:rStyle w:val="CommentReference"/>
          <w:strike/>
          <w:rPrChange w:id="2619" w:author="Lane, Stefanie" w:date="2023-09-25T15:54:00Z">
            <w:rPr>
              <w:rStyle w:val="CommentReference"/>
            </w:rPr>
          </w:rPrChange>
        </w:rPr>
        <w:commentReference w:id="2610"/>
      </w:r>
      <w:commentRangeEnd w:id="2611"/>
      <w:r w:rsidR="003770D0">
        <w:rPr>
          <w:rStyle w:val="CommentReference"/>
        </w:rPr>
        <w:commentReference w:id="2611"/>
      </w:r>
      <w:commentRangeEnd w:id="2612"/>
      <w:r w:rsidR="00034EBC">
        <w:rPr>
          <w:rStyle w:val="CommentReference"/>
        </w:rPr>
        <w:commentReference w:id="2612"/>
      </w:r>
    </w:p>
    <w:p w14:paraId="5E8722D8" w14:textId="77777777" w:rsidR="00447116" w:rsidRPr="00ED5179" w:rsidRDefault="00447116" w:rsidP="00ED5179">
      <w:pPr>
        <w:keepNext/>
      </w:pPr>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620"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621" w:name="_Hlk112157303"/>
      <w:bookmarkEnd w:id="2620"/>
      <w:r>
        <w:t xml:space="preserve">Discussion </w:t>
      </w:r>
    </w:p>
    <w:bookmarkEnd w:id="2621"/>
    <w:p w14:paraId="58036CC8" w14:textId="6A84D359"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w:t>
      </w:r>
      <w:commentRangeStart w:id="2622"/>
      <w:r w:rsidR="00FA51DB">
        <w:t>T</w:t>
      </w:r>
      <w:r>
        <w:t xml:space="preserve">he three species </w:t>
      </w:r>
      <w:del w:id="2623" w:author="Lane, Stefanie" w:date="2023-09-19T17:11:00Z">
        <w:r w:rsidDel="009C6C48">
          <w:delText xml:space="preserve">most </w:delText>
        </w:r>
      </w:del>
      <w:r>
        <w:t xml:space="preserve">significantly characterizing the three plant assemblages, </w:t>
      </w:r>
      <w:r w:rsidRPr="00E96102">
        <w:t>Sedge</w:t>
      </w:r>
      <w:ins w:id="2624" w:author="Lane, Stefanie" w:date="2023-09-25T14:53:00Z">
        <w:r w:rsidR="00B16C62">
          <w:t xml:space="preserve"> </w:t>
        </w:r>
      </w:ins>
      <w:ins w:id="2625" w:author="Lane, Stefanie" w:date="2023-09-25T14:54:00Z">
        <w:r w:rsidR="00B16C62">
          <w:t>(</w:t>
        </w:r>
        <w:r w:rsidR="00B16C62">
          <w:rPr>
            <w:i/>
            <w:iCs/>
          </w:rPr>
          <w:t>C. lyngbyei</w:t>
        </w:r>
        <w:r w:rsidR="00B16C62">
          <w:t>)</w:t>
        </w:r>
      </w:ins>
      <w:r w:rsidRPr="00E96102">
        <w:t>, Fescue</w:t>
      </w:r>
      <w:ins w:id="2626" w:author="Lane, Stefanie" w:date="2023-09-25T14:54:00Z">
        <w:r w:rsidR="00B16C62">
          <w:t xml:space="preserve"> (</w:t>
        </w:r>
        <w:r w:rsidR="00B16C62">
          <w:rPr>
            <w:i/>
            <w:iCs/>
          </w:rPr>
          <w:t xml:space="preserve">S. </w:t>
        </w:r>
        <w:r w:rsidR="007C24FD">
          <w:rPr>
            <w:i/>
          </w:rPr>
          <w:t>arundinaceus</w:t>
        </w:r>
        <w:r w:rsidR="00B16C62">
          <w:t>)</w:t>
        </w:r>
      </w:ins>
      <w:r w:rsidRPr="00E96102">
        <w:t xml:space="preserve"> and</w:t>
      </w:r>
      <w:r>
        <w:t xml:space="preserve"> Bogbean</w:t>
      </w:r>
      <w:ins w:id="2627" w:author="Lane, Stefanie" w:date="2023-09-25T14:54:00Z">
        <w:r w:rsidR="00B16C62">
          <w:t xml:space="preserve"> (</w:t>
        </w:r>
        <w:r w:rsidR="00B16C62">
          <w:rPr>
            <w:i/>
            <w:iCs/>
          </w:rPr>
          <w:t>M. trifoliata</w:t>
        </w:r>
        <w:r w:rsidR="00B16C62">
          <w:t>)</w:t>
        </w:r>
      </w:ins>
      <w:r>
        <w:t>,</w:t>
      </w:r>
      <w:commentRangeEnd w:id="2622"/>
      <w:r w:rsidR="00E116F8">
        <w:rPr>
          <w:rStyle w:val="CommentReference"/>
        </w:rPr>
        <w:commentReference w:id="2622"/>
      </w:r>
      <w:r>
        <w:t xml:space="preserve"> have remained the same over the past 40 years</w:t>
      </w:r>
      <w:ins w:id="2628" w:author="Gary" w:date="2023-09-22T12:19:00Z">
        <w:r w:rsidR="00E116F8">
          <w:t>.</w:t>
        </w:r>
      </w:ins>
      <w:ins w:id="2629" w:author="Lane, Stefanie" w:date="2023-09-25T14:54:00Z">
        <w:r w:rsidR="00B16C62">
          <w:t xml:space="preserve"> </w:t>
        </w:r>
      </w:ins>
      <w:del w:id="2630" w:author="Gary" w:date="2023-09-22T12:19:00Z">
        <w:r w:rsidDel="00E116F8">
          <w:delText>, su</w:delText>
        </w:r>
      </w:del>
      <w:del w:id="2631" w:author="Lane, Stefanie" w:date="2023-09-19T17:12:00Z">
        <w:r w:rsidDel="004450EA">
          <w:delText xml:space="preserve">pporting our </w:delText>
        </w:r>
        <w:r w:rsidRPr="00B85AC6" w:rsidDel="004450EA">
          <w:delText xml:space="preserve">expectation that these characteristic </w:delText>
        </w:r>
        <w:r w:rsidRPr="00F81943" w:rsidDel="004450EA">
          <w:rPr>
            <w:highlight w:val="green"/>
            <w:rPrChange w:id="2632" w:author="Lane, Stefanie" w:date="2023-09-19T17:11:00Z">
              <w:rPr/>
            </w:rPrChange>
          </w:rPr>
          <w:delText>species should not change in the absence of significant disturbance.</w:delText>
        </w:r>
        <w:r w:rsidRPr="00B85AC6" w:rsidDel="004450EA">
          <w:delText xml:space="preserve"> </w:delText>
        </w:r>
      </w:del>
      <w:bookmarkStart w:id="2633" w:name="_Hlk123898912"/>
      <w:del w:id="2634" w:author="Gary" w:date="2023-09-22T12:19:00Z">
        <w:r w:rsidR="00306F95" w:rsidRPr="00137F24" w:rsidDel="00E116F8">
          <w:delText>W</w:delText>
        </w:r>
        <w:r w:rsidRPr="00137F24" w:rsidDel="00E116F8">
          <w:delText>e</w:delText>
        </w:r>
      </w:del>
      <w:ins w:id="2635" w:author="Lane, Stefanie" w:date="2023-09-19T17:12:00Z">
        <w:del w:id="2636" w:author="Gary" w:date="2023-09-22T12:19:00Z">
          <w:r w:rsidR="004450EA" w:rsidDel="00E116F8">
            <w:delText>however, w</w:delText>
          </w:r>
        </w:del>
      </w:ins>
      <w:ins w:id="2637" w:author="Gary" w:date="2023-09-22T12:19:00Z">
        <w:r w:rsidR="00E116F8">
          <w:t>W</w:t>
        </w:r>
      </w:ins>
      <w:ins w:id="2638" w:author="Lane, Stefanie" w:date="2023-09-19T17:12:00Z">
        <w:r w:rsidR="004450EA">
          <w:t>e</w:t>
        </w:r>
      </w:ins>
      <w:r w:rsidRPr="00137F24">
        <w:t xml:space="preserve"> observed</w:t>
      </w:r>
      <w:ins w:id="2639" w:author="Gary" w:date="2023-09-22T12:20:00Z">
        <w:r w:rsidR="00E116F8">
          <w:t>, however,</w:t>
        </w:r>
      </w:ins>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del w:id="2640" w:author="Lane, Stefanie" w:date="2023-09-25T16:27:00Z">
        <w:r w:rsidR="001F2BA8" w:rsidRPr="00B85AC6" w:rsidDel="00681277">
          <w:delText xml:space="preserve">greater </w:delText>
        </w:r>
      </w:del>
      <w:ins w:id="2641" w:author="Lane, Stefanie" w:date="2023-09-25T16:27:00Z">
        <w:r w:rsidR="00681277">
          <w:t>some</w:t>
        </w:r>
        <w:r w:rsidR="00681277" w:rsidRPr="00B85AC6">
          <w:t xml:space="preserve"> </w:t>
        </w:r>
      </w:ins>
      <w:r w:rsidR="001F2BA8" w:rsidRPr="00B85AC6">
        <w:t xml:space="preserve">concern is our observation of </w:t>
      </w:r>
      <w:r w:rsidR="00DB3B41" w:rsidRPr="00B85AC6">
        <w:t>the</w:t>
      </w:r>
      <w:r w:rsidRPr="00B85AC6">
        <w:t xml:space="preserve"> </w:t>
      </w:r>
      <w:commentRangeStart w:id="2642"/>
      <w:commentRangeStart w:id="2643"/>
      <w:commentRangeStart w:id="2644"/>
      <w:r w:rsidRPr="00B85AC6">
        <w:t>homogenizati</w:t>
      </w:r>
      <w:r>
        <w:t>on of cover abundance within assemblages</w:t>
      </w:r>
      <w:commentRangeEnd w:id="2642"/>
      <w:r w:rsidR="00557C64">
        <w:rPr>
          <w:rStyle w:val="CommentReference"/>
        </w:rPr>
        <w:commentReference w:id="2642"/>
      </w:r>
      <w:commentRangeEnd w:id="2643"/>
      <w:r w:rsidR="00A86327">
        <w:rPr>
          <w:rStyle w:val="CommentReference"/>
        </w:rPr>
        <w:commentReference w:id="2643"/>
      </w:r>
      <w:commentRangeEnd w:id="2644"/>
      <w:r w:rsidR="00414AE3">
        <w:rPr>
          <w:rStyle w:val="CommentReference"/>
        </w:rPr>
        <w:commentReference w:id="2644"/>
      </w:r>
      <w:r w:rsidR="001F2BA8">
        <w:t>,</w:t>
      </w:r>
      <w:r w:rsidR="00EA500C">
        <w:t xml:space="preserve"> </w:t>
      </w:r>
      <w:r>
        <w:t xml:space="preserve">and overall loss of indicator species for the Sedge and Fescue assemblages. </w:t>
      </w:r>
      <w:r w:rsidR="00B55BE4">
        <w:t xml:space="preserve">Increasing abundance of non-native species within each assemblage is likely driving the greater similarity within assemblages (homogenization) </w:t>
      </w:r>
      <w:commentRangeStart w:id="2645"/>
      <w:commentRangeStart w:id="2646"/>
      <w:r w:rsidR="00B55BE4">
        <w:t>and greater dissimilarity between assemblages, as shown by cluster analysis</w:t>
      </w:r>
      <w:r w:rsidR="00CA286F">
        <w:t xml:space="preserve"> (Fig. 3)</w:t>
      </w:r>
      <w:commentRangeEnd w:id="2645"/>
      <w:r w:rsidR="00557C64">
        <w:rPr>
          <w:rStyle w:val="CommentReference"/>
        </w:rPr>
        <w:commentReference w:id="2645"/>
      </w:r>
      <w:commentRangeEnd w:id="2646"/>
      <w:r w:rsidR="002C0FB1">
        <w:rPr>
          <w:rStyle w:val="CommentReference"/>
        </w:rPr>
        <w:commentReference w:id="2646"/>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(Sagoff,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633"/>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Sedge assemblage in 2019. This could suggest long-term shifts in edaphic factors</w:t>
      </w:r>
      <w:ins w:id="2647"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648"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649" w:author="Lane, Stefanie" w:date="2023-09-18T11:47:00Z">
        <w:r w:rsidR="00DE0B21" w:rsidRPr="00DE0B21">
          <w:rPr>
            <w:rPrChange w:id="2650"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w:t>
      </w:r>
      <w:commentRangeStart w:id="2651"/>
      <w:commentRangeStart w:id="2652"/>
      <w:commentRangeStart w:id="2653"/>
      <w:r w:rsidR="00086D6C">
        <w:t xml:space="preserve">as evidenced by the </w:t>
      </w:r>
      <w:r w:rsidR="00AB7C6D">
        <w:t xml:space="preserve">clustering of the Fescue and Sedge groups on the same branch in the 2019 dendrogram </w:t>
      </w:r>
      <w:commentRangeEnd w:id="2651"/>
      <w:r w:rsidR="009542AA">
        <w:rPr>
          <w:rStyle w:val="CommentReference"/>
        </w:rPr>
        <w:commentReference w:id="2651"/>
      </w:r>
      <w:commentRangeEnd w:id="2652"/>
      <w:r w:rsidR="00A86327">
        <w:rPr>
          <w:rStyle w:val="CommentReference"/>
        </w:rPr>
        <w:commentReference w:id="2652"/>
      </w:r>
      <w:commentRangeEnd w:id="2653"/>
      <w:r w:rsidR="0094549B">
        <w:rPr>
          <w:rStyle w:val="CommentReference"/>
        </w:rPr>
        <w:commentReference w:id="2653"/>
      </w:r>
      <w:r w:rsidR="00AB7C6D">
        <w:t>(</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654" w:author="Lane, Stefanie" w:date="2023-09-19T18:33:00Z">
        <w:r w:rsidR="00563E1B">
          <w:t>1</w:t>
        </w:r>
      </w:ins>
      <w:del w:id="2655" w:author="Lane, Stefanie" w:date="2023-09-19T18:33:00Z">
        <w:r w:rsidR="00777525" w:rsidDel="00563E1B">
          <w:delText>2</w:delText>
        </w:r>
      </w:del>
      <w:r w:rsidR="001D7CD1">
        <w:t>)</w:t>
      </w:r>
      <w:r w:rsidR="00BE39A7">
        <w:t>.</w:t>
      </w:r>
      <w:r w:rsidR="00D4353A">
        <w:t xml:space="preserve"> </w:t>
      </w:r>
    </w:p>
    <w:p w14:paraId="528CD059" w14:textId="1AF6DEB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656" w:author="Lane, Stefanie" w:date="2023-09-19T18:33:00Z">
        <w:r w:rsidR="00563E1B">
          <w:t>1</w:t>
        </w:r>
      </w:ins>
      <w:del w:id="2657"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ins w:id="2658" w:author="Gary" w:date="2023-09-22T12:45:00Z">
        <w:r w:rsidR="00627299">
          <w:t xml:space="preserve">simply </w:t>
        </w:r>
      </w:ins>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659" w:author="Lane, Stefanie" w:date="2023-09-19T17:24:00Z">
        <w:r w:rsidR="00CD26DB" w:rsidRPr="00752557">
          <w:rPr>
            <w:rPrChange w:id="2660" w:author="Lane, Stefanie" w:date="2023-09-19T17:27:00Z">
              <w:rPr>
                <w:highlight w:val="green"/>
              </w:rPr>
            </w:rPrChange>
          </w:rPr>
          <w:t xml:space="preserve"> cumulative stressors such as altered nutrient regimes or hydrogeomorphological </w:t>
        </w:r>
      </w:ins>
      <w:ins w:id="2661" w:author="Lane, Stefanie" w:date="2023-09-19T17:26:00Z">
        <w:r w:rsidR="00FA0870" w:rsidRPr="00752557">
          <w:rPr>
            <w:rPrChange w:id="2662" w:author="Lane, Stefanie" w:date="2023-09-19T17:27:00Z">
              <w:rPr>
                <w:highlight w:val="green"/>
              </w:rPr>
            </w:rPrChange>
          </w:rPr>
          <w:t xml:space="preserve">processes </w:t>
        </w:r>
      </w:ins>
      <w:del w:id="2663"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664" w:author="Lane, Stefanie" w:date="2023-09-19T17:25:00Z">
        <w:r w:rsidR="00B03495" w:rsidRPr="00752557">
          <w:rPr>
            <w:rPrChange w:id="2665" w:author="Lane, Stefanie" w:date="2023-09-19T17:27:00Z">
              <w:rPr>
                <w:highlight w:val="green"/>
              </w:rPr>
            </w:rPrChange>
          </w:rPr>
          <w:t xml:space="preserve">(e.g., altered sedimentation </w:t>
        </w:r>
        <w:r w:rsidR="00D85023" w:rsidRPr="00752557">
          <w:rPr>
            <w:rPrChange w:id="2666" w:author="Lane, Stefanie" w:date="2023-09-19T17:27:00Z">
              <w:rPr>
                <w:highlight w:val="green"/>
              </w:rPr>
            </w:rPrChange>
          </w:rPr>
          <w:t xml:space="preserve">rates </w:t>
        </w:r>
      </w:ins>
      <w:del w:id="2667"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668"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669" w:author="Lane, Stefanie" w:date="2023-09-19T17:25:00Z">
        <w:r w:rsidR="00D85023" w:rsidRPr="00752557">
          <w:rPr>
            <w:rPrChange w:id="2670" w:author="Lane, Stefanie" w:date="2023-09-19T17:27:00Z">
              <w:rPr>
                <w:highlight w:val="green"/>
              </w:rPr>
            </w:rPrChange>
          </w:rPr>
          <w:t>)</w:t>
        </w:r>
      </w:ins>
      <w:ins w:id="2671" w:author="Lane, Stefanie" w:date="2023-09-19T17:26:00Z">
        <w:r w:rsidR="00FA0870" w:rsidRPr="00752557">
          <w:rPr>
            <w:rPrChange w:id="2672" w:author="Lane, Stefanie" w:date="2023-09-19T17:27:00Z">
              <w:rPr>
                <w:highlight w:val="green"/>
              </w:rPr>
            </w:rPrChange>
          </w:rPr>
          <w:t xml:space="preserve"> may be </w:t>
        </w:r>
        <w:r w:rsidR="005B2E38" w:rsidRPr="00752557">
          <w:rPr>
            <w:rPrChange w:id="2673" w:author="Lane, Stefanie" w:date="2023-09-19T17:27:00Z">
              <w:rPr>
                <w:highlight w:val="green"/>
              </w:rPr>
            </w:rPrChange>
          </w:rPr>
          <w:t>slowly altering abioti</w:t>
        </w:r>
      </w:ins>
      <w:ins w:id="2674" w:author="Lane, Stefanie" w:date="2023-09-19T17:27:00Z">
        <w:r w:rsidR="005B2E38" w:rsidRPr="00752557">
          <w:rPr>
            <w:rPrChange w:id="2675" w:author="Lane, Stefanie" w:date="2023-09-19T17:27:00Z">
              <w:rPr>
                <w:highlight w:val="green"/>
              </w:rPr>
            </w:rPrChange>
          </w:rPr>
          <w:t xml:space="preserve">c conditions to favor </w:t>
        </w:r>
        <w:r w:rsidR="00C04A17" w:rsidRPr="00752557">
          <w:rPr>
            <w:rPrChange w:id="2676"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677" w:author="Lane, Stefanie" w:date="2023-09-19T17:24:00Z">
        <w:r w:rsidR="00D845D1" w:rsidRPr="00752557">
          <w:rPr>
            <w:rPrChange w:id="2678" w:author="Lane, Stefanie" w:date="2023-09-19T17:27:00Z">
              <w:rPr>
                <w:highlight w:val="green"/>
              </w:rPr>
            </w:rPrChange>
          </w:rPr>
          <w:t xml:space="preserve"> or interspecific interactions (e.g., competition)</w:t>
        </w:r>
      </w:ins>
      <w:r w:rsidR="00EA2DD3" w:rsidRPr="00752557">
        <w:t xml:space="preserve"> may be operating independently of abiotic conditions, or have </w:t>
      </w:r>
      <w:r w:rsidR="00CB5F54" w:rsidRPr="00752557">
        <w:t>different</w:t>
      </w:r>
      <w:r w:rsidR="005569B1" w:rsidRPr="00752557">
        <w:t xml:space="preserve"> outcomes depending on </w:t>
      </w:r>
      <w:del w:id="2679" w:author="Lane, Stefanie" w:date="2023-09-19T17:27:00Z">
        <w:r w:rsidR="005569B1" w:rsidRPr="00752557" w:rsidDel="00752557">
          <w:delText xml:space="preserve">edaphic </w:delText>
        </w:r>
      </w:del>
      <w:ins w:id="2680" w:author="Lane, Stefanie" w:date="2023-09-19T17:27:00Z">
        <w:r w:rsidR="00752557" w:rsidRPr="00752557">
          <w:rPr>
            <w:rPrChange w:id="2681"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682" w:author="Lane, Stefanie" w:date="2023-09-19T17:26:00Z">
        <w:r w:rsidR="00FA0870">
          <w:t xml:space="preserve"> vs. recruitment</w:t>
        </w:r>
      </w:ins>
      <w:r w:rsidR="007D3D81">
        <w:t xml:space="preserve">)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077F9759" w:rsidR="0083015A" w:rsidRDefault="00D47477" w:rsidP="00A07617">
      <w:pPr>
        <w:ind w:firstLine="720"/>
        <w:rPr>
          <w:rFonts w:cstheme="minorHAnsi"/>
        </w:rPr>
      </w:pPr>
      <w:commentRangeStart w:id="2683"/>
      <w:commentRangeStart w:id="2684"/>
      <w:commentRangeStart w:id="2685"/>
      <w:del w:id="2686" w:author="Lane, Stefanie" w:date="2023-09-25T16:24:00Z">
        <w:r w:rsidDel="00843BC6">
          <w:delText>G</w:delText>
        </w:r>
        <w:r w:rsidR="00BE39A7" w:rsidDel="00843BC6">
          <w:delText xml:space="preserve">reater </w:delText>
        </w:r>
      </w:del>
      <w:ins w:id="2687" w:author="Lane, Stefanie" w:date="2023-09-25T16:24:00Z">
        <w:r w:rsidR="00F96826">
          <w:t xml:space="preserve">Decreasing frequency of unique species </w:t>
        </w:r>
      </w:ins>
      <w:del w:id="2688" w:author="Lane, Stefanie" w:date="2023-09-25T16:25:00Z">
        <w:r w:rsidR="00BE39A7" w:rsidDel="00F96826">
          <w:delText xml:space="preserve">homogeneity of cover abundance </w:delText>
        </w:r>
      </w:del>
      <w:r w:rsidR="00BE39A7">
        <w:t>within assemblages</w:t>
      </w:r>
      <w:ins w:id="2689" w:author="Lane, Stefanie" w:date="2023-09-25T16:25:00Z">
        <w:r w:rsidR="00F96826">
          <w:t xml:space="preserve"> (Table 3)</w:t>
        </w:r>
      </w:ins>
      <w:r w:rsidR="00BE39A7">
        <w:t xml:space="preserve">, and </w:t>
      </w:r>
      <w:del w:id="2690" w:author="Lane, Stefanie" w:date="2023-09-25T16:26:00Z">
        <w:r w:rsidR="00BE39A7" w:rsidDel="00183271">
          <w:delText>greater</w:delText>
        </w:r>
        <w:r w:rsidR="00253CA2" w:rsidDel="00183271">
          <w:delText xml:space="preserve"> </w:delText>
        </w:r>
      </w:del>
      <w:ins w:id="2691" w:author="Lane, Stefanie" w:date="2023-09-25T16:26:00Z">
        <w:r w:rsidR="00183271">
          <w:t xml:space="preserve">decreasing </w:t>
        </w:r>
      </w:ins>
      <w:del w:id="2692" w:author="Lane, Stefanie" w:date="2023-09-25T16:21:00Z">
        <w:r w:rsidR="00253CA2" w:rsidDel="00032E9E">
          <w:delText xml:space="preserve">distinction </w:delText>
        </w:r>
      </w:del>
      <w:ins w:id="2693" w:author="Lane, Stefanie" w:date="2023-09-25T16:26:00Z">
        <w:r w:rsidR="00183271">
          <w:t>similarity of</w:t>
        </w:r>
      </w:ins>
      <w:del w:id="2694" w:author="Lane, Stefanie" w:date="2023-09-25T16:26:00Z">
        <w:r w:rsidR="00253CA2" w:rsidDel="001C0069">
          <w:delText>in</w:delText>
        </w:r>
      </w:del>
      <w:r w:rsidR="00BE39A7">
        <w:t xml:space="preserve"> compositional abundance between assemblages</w:t>
      </w:r>
      <w:ins w:id="2695" w:author="Lane, Stefanie" w:date="2023-09-25T16:25:00Z">
        <w:r w:rsidR="00F96826">
          <w:t xml:space="preserve"> (Fig. 3)</w:t>
        </w:r>
      </w:ins>
      <w:r w:rsidR="009B1053">
        <w:t>,</w:t>
      </w:r>
      <w:commentRangeEnd w:id="2683"/>
      <w:r w:rsidR="0024586C">
        <w:rPr>
          <w:rStyle w:val="CommentReference"/>
        </w:rPr>
        <w:commentReference w:id="2683"/>
      </w:r>
      <w:commentRangeEnd w:id="2684"/>
      <w:r w:rsidR="001C0069">
        <w:rPr>
          <w:rStyle w:val="CommentReference"/>
        </w:rPr>
        <w:commentReference w:id="2684"/>
      </w:r>
      <w:commentRangeEnd w:id="2685"/>
      <w:r w:rsidR="00F62203">
        <w:rPr>
          <w:rStyle w:val="CommentReference"/>
        </w:rPr>
        <w:commentReference w:id="2685"/>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696"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ins w:id="2697" w:author="Gary" w:date="2023-09-22T12:52:00Z">
        <w:r w:rsidR="0024586C">
          <w:rPr>
            <w:rFonts w:cstheme="minorHAnsi"/>
          </w:rPr>
          <w:t>.</w:t>
        </w:r>
      </w:ins>
      <w:del w:id="2698" w:author="Gary" w:date="2023-09-22T12:52:00Z">
        <w:r w:rsidR="0083015A" w:rsidDel="0024586C">
          <w:rPr>
            <w:rFonts w:cstheme="minorHAnsi"/>
          </w:rPr>
          <w:delText>,</w:delText>
        </w:r>
      </w:del>
      <w:r w:rsidR="0083015A">
        <w:rPr>
          <w:rFonts w:cstheme="minorHAnsi"/>
        </w:rPr>
        <w:t xml:space="preserve"> </w:t>
      </w:r>
      <w:ins w:id="2699" w:author="Gary" w:date="2023-09-22T12:52:00Z">
        <w:r w:rsidR="0024586C">
          <w:rPr>
            <w:rFonts w:cstheme="minorHAnsi"/>
          </w:rPr>
          <w:t>Nonetheless,</w:t>
        </w:r>
      </w:ins>
      <w:del w:id="2700" w:author="Gary" w:date="2023-09-22T12:52:00Z">
        <w:r w:rsidR="0083015A" w:rsidRPr="001D7CD1" w:rsidDel="0024586C">
          <w:rPr>
            <w:rFonts w:cstheme="minorHAnsi"/>
          </w:rPr>
          <w:delText>however</w:delText>
        </w:r>
      </w:del>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696"/>
    </w:p>
    <w:p w14:paraId="2AAF3ADA" w14:textId="29AB22C5" w:rsidR="00BE39A7" w:rsidRPr="009D6D33" w:rsidRDefault="00E954F2" w:rsidP="00A07617">
      <w:pPr>
        <w:ind w:firstLine="720"/>
        <w:rPr>
          <w:rFonts w:cstheme="minorHAnsi"/>
        </w:rPr>
      </w:pPr>
      <w:commentRangeStart w:id="2701"/>
      <w:r>
        <w:rPr>
          <w:rFonts w:cstheme="minorHAnsi"/>
        </w:rPr>
        <w:t>Plant b</w:t>
      </w:r>
      <w:r w:rsidR="00D472DA">
        <w:rPr>
          <w:rFonts w:cstheme="minorHAnsi"/>
        </w:rPr>
        <w:t>iodiversity loss may</w:t>
      </w:r>
      <w:ins w:id="2702" w:author="Lane, Stefanie" w:date="2023-09-25T15:56:00Z">
        <w:r w:rsidR="00C33766">
          <w:rPr>
            <w:rFonts w:cstheme="minorHAnsi"/>
          </w:rPr>
          <w:t xml:space="preserve"> have consequences such as</w:t>
        </w:r>
      </w:ins>
      <w:r w:rsidR="00D472DA">
        <w:rPr>
          <w:rFonts w:cstheme="minorHAnsi"/>
        </w:rPr>
        <w:t xml:space="preserve"> </w:t>
      </w:r>
      <w:ins w:id="2703" w:author="Lane, Stefanie" w:date="2023-09-12T18:57:00Z">
        <w:r w:rsidR="00EC504C">
          <w:rPr>
            <w:rFonts w:cstheme="minorHAnsi"/>
          </w:rPr>
          <w:t>alter</w:t>
        </w:r>
      </w:ins>
      <w:ins w:id="2704" w:author="Lane, Stefanie" w:date="2023-09-25T15:56:00Z">
        <w:r w:rsidR="00C33766">
          <w:rPr>
            <w:rFonts w:cstheme="minorHAnsi"/>
          </w:rPr>
          <w:t>ed</w:t>
        </w:r>
      </w:ins>
      <w:ins w:id="2705" w:author="Lane, Stefanie" w:date="2023-09-12T18:57:00Z">
        <w:r w:rsidR="00EC504C">
          <w:rPr>
            <w:rFonts w:cstheme="minorHAnsi"/>
          </w:rPr>
          <w:t xml:space="preserve"> sediment trapping </w:t>
        </w:r>
        <w:r w:rsidR="00E127BA">
          <w:rPr>
            <w:rFonts w:cstheme="minorHAnsi"/>
          </w:rPr>
          <w:t xml:space="preserve">via altered </w:t>
        </w:r>
      </w:ins>
      <w:del w:id="2706" w:author="Lane, Stefanie" w:date="2023-09-12T18:57:00Z">
        <w:r w:rsidR="00D472DA" w:rsidDel="00E127BA">
          <w:rPr>
            <w:rFonts w:cstheme="minorHAnsi"/>
          </w:rPr>
          <w:delText>reduce the</w:delText>
        </w:r>
      </w:del>
      <w:ins w:id="2707" w:author="Lane, Stefanie" w:date="2023-09-12T18:56:00Z">
        <w:r w:rsidR="007F1FA6">
          <w:rPr>
            <w:rFonts w:cstheme="minorHAnsi"/>
          </w:rPr>
          <w:t xml:space="preserve">vegetation structural complexity </w:t>
        </w:r>
      </w:ins>
      <w:ins w:id="2708" w:author="Lane, Stefanie" w:date="2023-09-25T15:57:00Z">
        <w:r w:rsidR="00513A79">
          <w:rPr>
            <w:rFonts w:cstheme="minorHAnsi"/>
          </w:rPr>
          <w:t>(Bouma et al., 2010)</w:t>
        </w:r>
      </w:ins>
      <w:del w:id="2709" w:author="Lane, Stefanie" w:date="2023-09-12T18:56:00Z">
        <w:r w:rsidR="00D472DA" w:rsidDel="007F1FA6">
          <w:rPr>
            <w:rFonts w:cstheme="minorHAnsi"/>
          </w:rPr>
          <w:delText xml:space="preserve"> d</w:delText>
        </w:r>
        <w:r w:rsidR="004506A9" w:rsidDel="007F1FA6">
          <w:rPr>
            <w:rFonts w:cstheme="minorHAnsi"/>
          </w:rPr>
          <w:delText>ense root network</w:delText>
        </w:r>
      </w:del>
      <w:ins w:id="2710" w:author="Lane, Stefanie" w:date="2023-09-12T18:57:00Z">
        <w:r w:rsidR="00E127BA">
          <w:rPr>
            <w:rFonts w:cstheme="minorHAnsi"/>
          </w:rPr>
          <w:t xml:space="preserve"> </w:t>
        </w:r>
      </w:ins>
      <w:del w:id="2711" w:author="Lane, Stefanie" w:date="2023-09-12T18:56:00Z">
        <w:r w:rsidR="004506A9" w:rsidDel="007F1FA6">
          <w:rPr>
            <w:rFonts w:cstheme="minorHAnsi"/>
          </w:rPr>
          <w:delText xml:space="preserve">s </w:delText>
        </w:r>
      </w:del>
      <w:del w:id="2712"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713" w:author="Lane, Stefanie" w:date="2023-09-12T18:57:00Z">
        <w:r w:rsidR="00E127BA">
          <w:rPr>
            <w:rFonts w:cstheme="minorHAnsi"/>
          </w:rPr>
          <w:t>or reduce</w:t>
        </w:r>
      </w:ins>
      <w:ins w:id="2714" w:author="Lane, Stefanie" w:date="2023-09-12T18:58:00Z">
        <w:r w:rsidR="00ED3FC7">
          <w:rPr>
            <w:rFonts w:cstheme="minorHAnsi"/>
          </w:rPr>
          <w:t xml:space="preserve"> availability of</w:t>
        </w:r>
      </w:ins>
      <w:r w:rsidR="004243E3">
        <w:rPr>
          <w:rFonts w:cstheme="minorHAnsi"/>
        </w:rPr>
        <w:t xml:space="preserve"> </w:t>
      </w:r>
      <w:ins w:id="2715" w:author="Lane, Stefanie" w:date="2023-09-25T16:12:00Z">
        <w:r w:rsidR="00157C42">
          <w:rPr>
            <w:rFonts w:cstheme="minorHAnsi"/>
          </w:rPr>
          <w:t xml:space="preserve">important </w:t>
        </w:r>
      </w:ins>
      <w:del w:id="2716" w:author="Lane, Stefanie" w:date="2023-09-25T16:12:00Z">
        <w:r w:rsidR="004243E3" w:rsidDel="006431A1">
          <w:rPr>
            <w:rFonts w:cstheme="minorHAnsi"/>
          </w:rPr>
          <w:delText>seasonal</w:delText>
        </w:r>
        <w:r w:rsidR="004506A9" w:rsidDel="006431A1">
          <w:rPr>
            <w:rFonts w:cstheme="minorHAnsi"/>
          </w:rPr>
          <w:delText xml:space="preserve"> </w:delText>
        </w:r>
      </w:del>
      <w:r w:rsidR="004506A9">
        <w:rPr>
          <w:rFonts w:cstheme="minorHAnsi"/>
        </w:rPr>
        <w:t xml:space="preserve">pollinator </w:t>
      </w:r>
      <w:del w:id="2717" w:author="Lane, Stefanie" w:date="2023-09-12T18:58:00Z">
        <w:r w:rsidR="004506A9" w:rsidDel="00ED3FC7">
          <w:rPr>
            <w:rFonts w:cstheme="minorHAnsi"/>
          </w:rPr>
          <w:delText>value of forbs</w:delText>
        </w:r>
      </w:del>
      <w:ins w:id="2718" w:author="Lane, Stefanie" w:date="2023-09-12T18:58:00Z">
        <w:r w:rsidR="00ED3FC7">
          <w:rPr>
            <w:rFonts w:cstheme="minorHAnsi"/>
          </w:rPr>
          <w:t xml:space="preserve">plants </w:t>
        </w:r>
      </w:ins>
      <w:ins w:id="2719" w:author="Lane, Stefanie" w:date="2023-09-25T16:12:00Z">
        <w:r w:rsidR="00157C42">
          <w:rPr>
            <w:rFonts w:cstheme="minorHAnsi"/>
          </w:rPr>
          <w:t>(Newbold et al., 2019)</w:t>
        </w:r>
      </w:ins>
      <w:ins w:id="2720" w:author="Lane, Stefanie" w:date="2023-09-25T15:59:00Z">
        <w:r w:rsidR="00976E8C">
          <w:rPr>
            <w:rFonts w:cstheme="minorHAnsi"/>
          </w:rPr>
          <w:t xml:space="preserve">. However, </w:t>
        </w:r>
      </w:ins>
      <w:del w:id="2721" w:author="Lane, Stefanie" w:date="2023-09-25T15:59:00Z">
        <w:r w:rsidR="00D472DA" w:rsidDel="00976E8C">
          <w:rPr>
            <w:rFonts w:cstheme="minorHAnsi"/>
          </w:rPr>
          <w:delText xml:space="preserve">, although </w:delText>
        </w:r>
      </w:del>
      <w:r w:rsidR="00D472DA">
        <w:rPr>
          <w:rFonts w:cstheme="minorHAnsi"/>
        </w:rPr>
        <w:t xml:space="preserve">these contributions by the species lost in Ladner Marsh have not been quantified. </w:t>
      </w:r>
      <w:commentRangeEnd w:id="2701"/>
      <w:r w:rsidR="004A2BB7">
        <w:rPr>
          <w:rStyle w:val="CommentReference"/>
        </w:rPr>
        <w:commentReference w:id="2701"/>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722" w:author="Lane, Stefanie" w:date="2023-09-19T10:09:00Z">
        <w:r w:rsidR="00FC1C68" w:rsidDel="005461FD">
          <w:delText>Fig. S2</w:delText>
        </w:r>
      </w:del>
      <w:ins w:id="2723"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ins w:id="2724" w:author="Gary" w:date="2023-09-22T12:55:00Z">
        <w:r w:rsidR="004A2BB7">
          <w:t xml:space="preserve">Although </w:t>
        </w:r>
      </w:ins>
      <w:del w:id="2725" w:author="Gary" w:date="2023-09-22T12:55:00Z">
        <w:r w:rsidR="00341A26" w:rsidDel="004A2BB7">
          <w:delText>N</w:delText>
        </w:r>
      </w:del>
      <w:ins w:id="2726" w:author="Gary" w:date="2023-09-22T12:55:00Z">
        <w:r w:rsidR="004A2BB7">
          <w:t>n</w:t>
        </w:r>
      </w:ins>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w:t>
      </w:r>
      <w:del w:id="2727" w:author="Gary" w:date="2023-09-22T12:56:00Z">
        <w:r w:rsidR="00BE39A7" w:rsidRPr="006359FF" w:rsidDel="00E64BB9">
          <w:delText xml:space="preserve">however </w:delText>
        </w:r>
      </w:del>
      <w:r w:rsidR="00BE39A7" w:rsidRPr="006359FF">
        <w:t xml:space="preserve">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21F8DB2"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728"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ins w:id="2729" w:author="Gary" w:date="2023-09-22T12:57:00Z">
        <w:r w:rsidR="00C43829">
          <w:t xml:space="preserve"> marsh</w:t>
        </w:r>
      </w:ins>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730" w:author="Lane, Stefanie" w:date="2023-09-12T19:06:00Z">
        <w:r w:rsidDel="00C100C2">
          <w:delText>Sedimentary c</w:delText>
        </w:r>
      </w:del>
      <w:ins w:id="2731" w:author="Lane, Stefanie" w:date="2023-09-12T19:06:00Z">
        <w:r w:rsidR="00C100C2">
          <w:t>C</w:t>
        </w:r>
      </w:ins>
      <w:r>
        <w:t>hanges such as sediment starvation</w:t>
      </w:r>
      <w:ins w:id="2732" w:author="Lane, Stefanie" w:date="2023-09-12T19:06:00Z">
        <w:r w:rsidR="00C100C2">
          <w:t xml:space="preserve">, </w:t>
        </w:r>
      </w:ins>
      <w:del w:id="2733" w:author="Lane, Stefanie" w:date="2023-09-12T19:06:00Z">
        <w:r w:rsidDel="00C100C2">
          <w:delText xml:space="preserve"> or </w:delText>
        </w:r>
      </w:del>
      <w:r>
        <w:t>subsidence</w:t>
      </w:r>
      <w:ins w:id="2734" w:author="Lane, Stefanie" w:date="2023-09-12T19:06:00Z">
        <w:r w:rsidR="00C100C2">
          <w:t>, or r</w:t>
        </w:r>
      </w:ins>
      <w:ins w:id="2735" w:author="Lane, Stefanie" w:date="2023-09-12T19:07:00Z">
        <w:r w:rsidR="00C100C2">
          <w:t xml:space="preserve">elative sea level rise </w:t>
        </w:r>
      </w:ins>
      <w:del w:id="2736"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737" w:author="Lane, Stefanie" w:date="2023-09-12T19:20:00Z">
        <w:r w:rsidR="000703CB" w:rsidRPr="00810405" w:rsidDel="00CF6994">
          <w:delText>natural (</w:delText>
        </w:r>
        <w:r w:rsidR="000703CB" w:rsidRPr="00B86AB9" w:rsidDel="00CF6994">
          <w:rPr>
            <w:highlight w:val="yellow"/>
            <w:rPrChange w:id="2738" w:author="Lane, Stefanie" w:date="2023-09-12T19:09:00Z">
              <w:rPr/>
            </w:rPrChange>
          </w:rPr>
          <w:delText>e.g.,</w:delText>
        </w:r>
        <w:r w:rsidR="00D966A3" w:rsidRPr="00B86AB9" w:rsidDel="00CF6994">
          <w:rPr>
            <w:highlight w:val="yellow"/>
            <w:rPrChange w:id="2739" w:author="Lane, Stefanie" w:date="2023-09-12T19:09:00Z">
              <w:rPr/>
            </w:rPrChange>
          </w:rPr>
          <w:delText xml:space="preserve"> scouring</w:delText>
        </w:r>
        <w:r w:rsidR="000703CB" w:rsidRPr="00B86AB9" w:rsidDel="00CF6994">
          <w:rPr>
            <w:highlight w:val="yellow"/>
            <w:rPrChange w:id="2740"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741" w:author="Lane, Stefanie" w:date="2023-09-12T19:26:00Z">
        <w:r w:rsidR="000703CB" w:rsidRPr="00810405" w:rsidDel="00AC1C2B">
          <w:delText>industria</w:delText>
        </w:r>
      </w:del>
      <w:ins w:id="2742" w:author="Lane, Stefanie" w:date="2023-09-12T19:26:00Z">
        <w:r w:rsidR="00AC1C2B">
          <w:t>industrial or agricultural development</w:t>
        </w:r>
      </w:ins>
      <w:del w:id="2743"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744"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r w:rsidR="00A92976" w:rsidRPr="00810405">
        <w:t xml:space="preserve">Dethier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(Green &amp; Galatowitsch,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745" w:author="Lane, Stefanie" w:date="2023-09-19T18:35:00Z">
        <w:r w:rsidR="0077726A" w:rsidDel="001D5ED1">
          <w:delText>Thus</w:delText>
        </w:r>
        <w:commentRangeStart w:id="2746"/>
        <w:r w:rsidR="0077726A" w:rsidDel="001D5ED1">
          <w:delText>, a</w:delText>
        </w:r>
        <w:r w:rsidDel="001D5ED1">
          <w:delText>biotic shifts may be altering the seed recruitment niches</w:delText>
        </w:r>
        <w:r w:rsidR="00387B4B" w:rsidDel="001D5ED1">
          <w:delText xml:space="preserve"> </w:delText>
        </w:r>
        <w:commentRangeEnd w:id="2746"/>
        <w:r w:rsidR="004E3A0E" w:rsidDel="001D5ED1">
          <w:rPr>
            <w:rStyle w:val="CommentReference"/>
          </w:rPr>
          <w:commentReference w:id="2746"/>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747"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747"/>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4FD9A4A7"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del w:id="2748" w:author="Gary" w:date="2023-09-22T13:00:00Z">
        <w:r w:rsidR="00195DA8" w:rsidDel="00B72AA6">
          <w:delText xml:space="preserve">the </w:delText>
        </w:r>
      </w:del>
      <w:r>
        <w:t>Ladner Marsh</w:t>
      </w:r>
      <w:r w:rsidR="0052296F">
        <w:t>.</w:t>
      </w:r>
      <w:r w:rsidR="003414EC" w:rsidRPr="003414EC">
        <w:t xml:space="preserve"> </w:t>
      </w:r>
      <w:r w:rsidR="003414EC">
        <w:t>Active management may be required to maintain ecologically-desired species composition in the wake of environmental change, and should be informed by ongoing experimentation into the role of</w:t>
      </w:r>
      <w:del w:id="2749" w:author="Gary" w:date="2023-09-26T10:45:00Z">
        <w:r w:rsidR="003414EC" w:rsidDel="002D6E9B">
          <w:delText xml:space="preserve">  </w:delText>
        </w:r>
      </w:del>
      <w:commentRangeStart w:id="2750"/>
      <w:r w:rsidR="003414EC">
        <w:t xml:space="preserve">hydrogeomorphologic </w:t>
      </w:r>
      <w:commentRangeEnd w:id="2750"/>
      <w:r w:rsidR="002D6E9B">
        <w:rPr>
          <w:rStyle w:val="CommentReference"/>
        </w:rPr>
        <w:commentReference w:id="2750"/>
      </w:r>
      <w:r w:rsidR="003414EC">
        <w:t xml:space="preserve">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ins w:id="2751" w:author="Gary" w:date="2023-09-22T13:01:00Z">
        <w:r w:rsidR="009C7F56">
          <w:t>.</w:t>
        </w:r>
      </w:ins>
      <w:del w:id="2752" w:author="Gary" w:date="2023-09-22T13:01:00Z">
        <w:r w:rsidDel="009C7F56">
          <w:delText>:</w:delText>
        </w:r>
      </w:del>
      <w:r>
        <w:t xml:space="preserve"> </w:t>
      </w:r>
      <w:ins w:id="2753" w:author="Gary" w:date="2023-09-22T13:01:00Z">
        <w:r w:rsidR="009C7F56">
          <w:t>W</w:t>
        </w:r>
      </w:ins>
      <w:del w:id="2754" w:author="Gary" w:date="2023-09-22T13:02:00Z">
        <w:r w:rsidDel="009C7F56">
          <w:delText>w</w:delText>
        </w:r>
      </w:del>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commentRangeStart w:id="2755"/>
      <w:del w:id="2756" w:author="Lane, Stefanie" w:date="2023-09-25T15:59:00Z">
        <w:r w:rsidDel="00976E8C">
          <w:delText xml:space="preserve">effects </w:delText>
        </w:r>
      </w:del>
      <w:commentRangeEnd w:id="2755"/>
      <w:ins w:id="2757" w:author="Lane, Stefanie" w:date="2023-09-25T15:59:00Z">
        <w:r w:rsidR="00976E8C">
          <w:t xml:space="preserve">outcomes </w:t>
        </w:r>
      </w:ins>
      <w:r w:rsidR="009C7F56">
        <w:rPr>
          <w:rStyle w:val="CommentReference"/>
        </w:rPr>
        <w:commentReference w:id="2755"/>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pPr>
        <w:rPr>
          <w:ins w:id="2758" w:author="Lane, Stefanie" w:date="2023-09-19T18:35:00Z"/>
        </w:rPr>
        <w:pPrChange w:id="2759" w:author="Lane, Stefanie" w:date="2023-09-19T18:56:00Z">
          <w:pPr>
            <w:pStyle w:val="Heading1"/>
          </w:pPr>
        </w:pPrChange>
      </w:pPr>
    </w:p>
    <w:p w14:paraId="074FB016" w14:textId="5F43B287"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09C53F05" w:rsidR="00694C2C" w:rsidRDefault="00A1025B" w:rsidP="00694C2C">
      <w:r>
        <w:t>Study conception</w:t>
      </w:r>
      <w:r w:rsidR="002F00D1">
        <w:t>,</w:t>
      </w:r>
      <w:r w:rsidR="0014430F">
        <w:t xml:space="preserve"> 2019 data collection, </w:t>
      </w:r>
      <w:del w:id="2760" w:author="Lane, Stefanie" w:date="2023-09-25T15:08:00Z">
        <w:r w:rsidR="0014430F" w:rsidDel="004E0419">
          <w:delText xml:space="preserve">and </w:delText>
        </w:r>
      </w:del>
      <w:r w:rsidR="0014430F">
        <w:t>analysis</w:t>
      </w:r>
      <w:ins w:id="2761" w:author="Lane, Stefanie" w:date="2023-09-25T15:08:00Z">
        <w:r w:rsidR="004E0419">
          <w:t>, and interpretation</w:t>
        </w:r>
      </w:ins>
      <w:r w:rsidR="0014430F">
        <w:t xml:space="preserve"> </w:t>
      </w:r>
      <w:r>
        <w:t>were</w:t>
      </w:r>
      <w:r w:rsidR="0014430F">
        <w:t xml:space="preserve"> </w:t>
      </w:r>
      <w:r w:rsidR="00441CBB">
        <w:t>undertaken</w:t>
      </w:r>
      <w:r w:rsidR="00895AFF">
        <w:t xml:space="preserve"> </w:t>
      </w:r>
      <w:r w:rsidR="0014430F">
        <w:t xml:space="preserve">by Stefanie L. Lane. </w:t>
      </w:r>
      <w:ins w:id="2762" w:author="Lane, Stefanie" w:date="2023-09-25T15:04:00Z">
        <w:r w:rsidR="00236BE8">
          <w:t xml:space="preserve">Gary E. Bradfield </w:t>
        </w:r>
        <w:r w:rsidR="00EA06B0">
          <w:t>oversaw o</w:t>
        </w:r>
      </w:ins>
      <w:del w:id="2763" w:author="Lane, Stefanie" w:date="2023-09-25T15:04:00Z">
        <w:r w:rsidR="0014430F" w:rsidDel="00236BE8">
          <w:delText>O</w:delText>
        </w:r>
      </w:del>
      <w:r w:rsidR="0014430F">
        <w:t xml:space="preserve">riginal </w:t>
      </w:r>
      <w:del w:id="2764" w:author="Lane, Stefanie" w:date="2023-09-25T15:03:00Z">
        <w:r w:rsidR="0014430F" w:rsidDel="00236BE8">
          <w:delText>(1979)</w:delText>
        </w:r>
        <w:r w:rsidDel="00236BE8">
          <w:delText xml:space="preserve"> </w:delText>
        </w:r>
      </w:del>
      <w:r>
        <w:t>study</w:t>
      </w:r>
      <w:ins w:id="2765" w:author="Lane, Stefanie" w:date="2023-09-25T15:05:00Z">
        <w:r w:rsidR="000469D4">
          <w:t xml:space="preserve"> design and publication</w:t>
        </w:r>
      </w:ins>
      <w:ins w:id="2766" w:author="Lane, Stefanie" w:date="2023-09-25T15:08:00Z">
        <w:r w:rsidR="001416D2">
          <w:t xml:space="preserve"> (Bradfield &amp; Porter, 1982)</w:t>
        </w:r>
      </w:ins>
      <w:ins w:id="2767" w:author="Lane, Stefanie" w:date="2023-09-25T15:05:00Z">
        <w:r w:rsidR="000469D4">
          <w:t xml:space="preserve">, </w:t>
        </w:r>
      </w:ins>
      <w:del w:id="2768" w:author="Lane, Stefanie" w:date="2023-09-25T15:05:00Z">
        <w:r w:rsidDel="000469D4">
          <w:delText xml:space="preserve"> concept comparing pla</w:delText>
        </w:r>
        <w:r w:rsidR="0014430F" w:rsidDel="000469D4">
          <w:delText>nt assemblages, data collection, and analysis</w:delText>
        </w:r>
      </w:del>
      <w:ins w:id="2769" w:author="Gary" w:date="2023-09-26T12:40:00Z">
        <w:r w:rsidR="00B36CE9">
          <w:t>and advised on</w:t>
        </w:r>
        <w:r w:rsidR="00911397">
          <w:t xml:space="preserve"> </w:t>
        </w:r>
      </w:ins>
      <w:ins w:id="2770" w:author="Gary" w:date="2023-09-26T12:46:00Z">
        <w:r w:rsidR="00675626">
          <w:t xml:space="preserve">sampling and </w:t>
        </w:r>
      </w:ins>
      <w:ins w:id="2771" w:author="Gary" w:date="2023-09-26T12:40:00Z">
        <w:r w:rsidR="00911397">
          <w:t>data analysis</w:t>
        </w:r>
      </w:ins>
      <w:ins w:id="2772" w:author="Lane, Stefanie" w:date="2023-09-25T15:04:00Z">
        <w:del w:id="2773" w:author="Gary" w:date="2023-09-26T12:40:00Z">
          <w:r w:rsidR="00EA06B0" w:rsidDel="00911397">
            <w:delText>well as</w:delText>
          </w:r>
        </w:del>
      </w:ins>
      <w:ins w:id="2774" w:author="Lane, Stefanie" w:date="2023-09-25T15:06:00Z">
        <w:del w:id="2775" w:author="Gary" w:date="2023-09-26T12:40:00Z">
          <w:r w:rsidR="00B90A31" w:rsidDel="00911397">
            <w:delText xml:space="preserve"> </w:delText>
          </w:r>
        </w:del>
      </w:ins>
      <w:ins w:id="2776" w:author="Lane, Stefanie" w:date="2023-09-25T16:31:00Z">
        <w:del w:id="2777" w:author="Gary" w:date="2023-09-26T12:40:00Z">
          <w:r w:rsidR="005316FD" w:rsidDel="00911397">
            <w:delText xml:space="preserve">supporting </w:delText>
          </w:r>
        </w:del>
      </w:ins>
      <w:ins w:id="2778" w:author="Lane, Stefanie" w:date="2023-09-25T15:06:00Z">
        <w:del w:id="2779" w:author="Gary" w:date="2023-09-26T12:40:00Z">
          <w:r w:rsidR="00B90A31" w:rsidDel="00911397">
            <w:delText>Me</w:delText>
          </w:r>
        </w:del>
        <w:del w:id="2780" w:author="Gary" w:date="2023-09-26T12:41:00Z">
          <w:r w:rsidR="00B90A31" w:rsidDel="00911397">
            <w:delText>thods</w:delText>
          </w:r>
        </w:del>
      </w:ins>
      <w:ins w:id="2781" w:author="Lane, Stefanie" w:date="2023-09-25T16:31:00Z">
        <w:del w:id="2782" w:author="Gary" w:date="2023-09-26T12:41:00Z">
          <w:r w:rsidR="005316FD" w:rsidDel="00911397">
            <w:delText xml:space="preserve"> comparisons between datasets</w:delText>
          </w:r>
        </w:del>
      </w:ins>
      <w:ins w:id="2783" w:author="Lane, Stefanie" w:date="2023-09-25T15:06:00Z">
        <w:del w:id="2784" w:author="Gary" w:date="2023-09-26T12:41:00Z">
          <w:r w:rsidR="00B90A31" w:rsidDel="00911397">
            <w:delText xml:space="preserve"> and </w:delText>
          </w:r>
        </w:del>
      </w:ins>
      <w:ins w:id="2785" w:author="Lane, Stefanie" w:date="2023-09-25T16:39:00Z">
        <w:del w:id="2786" w:author="Gary" w:date="2023-09-26T12:41:00Z">
          <w:r w:rsidR="00681F0E" w:rsidDel="00911397">
            <w:delText xml:space="preserve">evaluating </w:delText>
          </w:r>
        </w:del>
      </w:ins>
      <w:ins w:id="2787" w:author="Lane, Stefanie" w:date="2023-09-25T15:06:00Z">
        <w:del w:id="2788" w:author="Gary" w:date="2023-09-26T12:41:00Z">
          <w:r w:rsidR="00B90A31" w:rsidDel="00911397">
            <w:delText>Results presented</w:delText>
          </w:r>
        </w:del>
        <w:r w:rsidR="00B90A31">
          <w:t xml:space="preserve"> in this study. </w:t>
        </w:r>
      </w:ins>
      <w:ins w:id="2789" w:author="Lane, Stefanie" w:date="2023-09-25T15:04:00Z">
        <w:r w:rsidR="00C97A00">
          <w:t xml:space="preserve"> </w:t>
        </w:r>
      </w:ins>
      <w:del w:id="2790" w:author="Lane, Stefanie" w:date="2023-09-25T15:06:00Z">
        <w:r w:rsidR="0014430F" w:rsidDel="00B90A31">
          <w:delText xml:space="preserve"> were performed or overseen by Gary</w:delText>
        </w:r>
        <w:r w:rsidR="002F00D1" w:rsidDel="00B90A31">
          <w:delText xml:space="preserve"> E.</w:delText>
        </w:r>
        <w:r w:rsidR="0014430F" w:rsidDel="00B90A31">
          <w:delText xml:space="preserve"> Bradfield.</w:delText>
        </w:r>
      </w:del>
      <w:del w:id="2791" w:author="Lane, Stefanie" w:date="2023-09-25T15:07:00Z">
        <w:r w:rsidR="0014430F" w:rsidDel="006B102C">
          <w:delText xml:space="preserve"> </w:delText>
        </w:r>
      </w:del>
      <w:r w:rsidR="0014430F">
        <w:t xml:space="preserve">Madlen Denoth contributed </w:t>
      </w:r>
      <w:r w:rsidR="009F538B">
        <w:t>data collected in 1999</w:t>
      </w:r>
      <w:r w:rsidR="0014430F">
        <w:t>. Nancy</w:t>
      </w:r>
      <w:del w:id="2792"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793"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w:t>
      </w:r>
      <w:ins w:id="2794" w:author="Lane, Stefanie" w:date="2023-09-25T15:07:00Z">
        <w:del w:id="2795" w:author="Gary" w:date="2023-09-26T12:48:00Z">
          <w:r w:rsidR="006B102C" w:rsidDel="00675626">
            <w:delText xml:space="preserve">supported </w:delText>
          </w:r>
        </w:del>
      </w:ins>
      <w:ins w:id="2796" w:author="Gary" w:date="2023-09-26T12:48:00Z">
        <w:r w:rsidR="00675626">
          <w:t>part</w:t>
        </w:r>
      </w:ins>
      <w:ins w:id="2797" w:author="Gary" w:date="2023-09-26T12:49:00Z">
        <w:r w:rsidR="00675626">
          <w:t xml:space="preserve">icipated in </w:t>
        </w:r>
      </w:ins>
      <w:ins w:id="2798" w:author="Lane, Stefanie" w:date="2023-09-25T15:07:00Z">
        <w:r w:rsidR="006B102C">
          <w:t xml:space="preserve">draft revisions </w:t>
        </w:r>
      </w:ins>
      <w:del w:id="2799" w:author="Lane, Stefanie" w:date="2023-09-25T15:07:00Z">
        <w:r w:rsidR="001F4CD8" w:rsidDel="006B102C">
          <w:delText xml:space="preserve">commented </w:delText>
        </w:r>
      </w:del>
      <w:r w:rsidR="001F4CD8">
        <w:t>on</w:t>
      </w:r>
      <w:commentRangeStart w:id="2800"/>
      <w:ins w:id="2801" w:author="Lane, Stefanie" w:date="2023-09-25T16:31:00Z">
        <w:del w:id="2802" w:author="Gary" w:date="2023-09-26T12:49:00Z">
          <w:r w:rsidR="0070419C" w:rsidDel="00675626">
            <w:delText>all</w:delText>
          </w:r>
        </w:del>
      </w:ins>
      <w:commentRangeEnd w:id="2800"/>
      <w:r w:rsidR="00675626">
        <w:rPr>
          <w:rStyle w:val="CommentReference"/>
        </w:rPr>
        <w:commentReference w:id="2800"/>
      </w:r>
      <w:r w:rsidR="001F4CD8">
        <w:t xml:space="preserve">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803" w:author="Lane, Stefanie" w:date="2023-09-18T13:07:00Z"/>
          <w:rFonts w:ascii="Calibri" w:hAnsi="Calibri" w:cs="Calibri"/>
        </w:rPr>
      </w:pPr>
      <w:ins w:id="2804" w:author="Lane, Stefanie" w:date="2023-09-18T13:07:00Z">
        <w:r>
          <w:rPr>
            <w:rFonts w:ascii="Calibri" w:hAnsi="Calibri" w:cs="Calibri"/>
          </w:rPr>
          <w:t xml:space="preserve">Anderson, </w:t>
        </w:r>
      </w:ins>
      <w:ins w:id="2805" w:author="Lane, Stefanie" w:date="2023-09-18T13:08:00Z">
        <w:r>
          <w:rPr>
            <w:rFonts w:ascii="Calibri" w:hAnsi="Calibri" w:cs="Calibri"/>
          </w:rPr>
          <w:t xml:space="preserve">N. O., Smith, A. G., Noyszewski, A. K., Ito, E., Dalbotten, D., &amp; Pellerin, H. (2021). Management and control issues for native, invasive species (reed Canarygrass): Evaluating philosophical, management, and legislative issues. </w:t>
        </w:r>
        <w:r>
          <w:rPr>
            <w:rFonts w:ascii="Calibri" w:hAnsi="Calibri" w:cs="Calibri"/>
            <w:i/>
            <w:iCs/>
          </w:rPr>
          <w:t>HortTechnology, 31</w:t>
        </w:r>
        <w:r>
          <w:rPr>
            <w:rFonts w:ascii="Calibri" w:hAnsi="Calibri" w:cs="Calibri"/>
          </w:rPr>
          <w:t>(4) 354-366</w:t>
        </w:r>
      </w:ins>
      <w:ins w:id="2806" w:author="Lane, Stefanie" w:date="2023-09-18T13:09:00Z">
        <w:r w:rsidR="009135AC">
          <w:rPr>
            <w:rFonts w:ascii="Calibri" w:hAnsi="Calibri" w:cs="Calibri"/>
          </w:rPr>
          <w:t xml:space="preserve">. </w:t>
        </w:r>
      </w:ins>
    </w:p>
    <w:p w14:paraId="35226628" w14:textId="2DA4E505" w:rsidR="00AA2531" w:rsidRPr="00AA2531" w:rsidRDefault="00AA2531">
      <w:pPr>
        <w:pStyle w:val="Bibliography"/>
        <w:spacing w:line="240" w:lineRule="auto"/>
        <w:rPr>
          <w:rFonts w:ascii="Calibri" w:hAnsi="Calibri" w:cs="Calibri"/>
        </w:rPr>
        <w:pPrChange w:id="2807"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pPr>
        <w:pStyle w:val="Bibliography"/>
        <w:spacing w:line="240" w:lineRule="auto"/>
        <w:rPr>
          <w:ins w:id="2808" w:author="Lane, Stefanie" w:date="2023-09-18T12:59:00Z"/>
          <w:rFonts w:ascii="Calibri" w:hAnsi="Calibri" w:cs="Calibri"/>
        </w:rPr>
        <w:pPrChange w:id="2809"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810"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811" w:author="Lane, Stefanie" w:date="2023-09-18T12:59:00Z">
        <w:r w:rsidR="002C24E0">
          <w:rPr>
            <w:rFonts w:ascii="Calibri" w:hAnsi="Calibri" w:cs="Calibri"/>
          </w:rPr>
          <w:instrText>"</w:instrText>
        </w:r>
        <w:r w:rsidR="002C24E0">
          <w:rPr>
            <w:rFonts w:ascii="Calibri" w:hAnsi="Calibri" w:cs="Calibri"/>
          </w:rPr>
        </w:r>
        <w:r w:rsidR="002C24E0">
          <w:rPr>
            <w:rFonts w:ascii="Calibri" w:hAnsi="Calibri" w:cs="Calibri"/>
          </w:rPr>
          <w:fldChar w:fldCharType="separate"/>
        </w:r>
      </w:ins>
      <w:r w:rsidR="002C24E0" w:rsidRPr="007916FF">
        <w:rPr>
          <w:rStyle w:val="Hyperlink"/>
          <w:rFonts w:ascii="Calibri" w:hAnsi="Calibri" w:cs="Calibri"/>
        </w:rPr>
        <w:t>https://doi.org/10.1038/nature02850</w:t>
      </w:r>
      <w:ins w:id="2812" w:author="Lane, Stefanie" w:date="2023-09-18T12:59:00Z">
        <w:r w:rsidR="002C24E0">
          <w:rPr>
            <w:rFonts w:ascii="Calibri" w:hAnsi="Calibri" w:cs="Calibri"/>
          </w:rPr>
          <w:fldChar w:fldCharType="end"/>
        </w:r>
      </w:ins>
    </w:p>
    <w:p w14:paraId="0BBA43C1" w14:textId="1EC17212" w:rsidR="002C24E0" w:rsidRPr="002C24E0" w:rsidRDefault="002C24E0">
      <w:pPr>
        <w:pStyle w:val="Bibliography"/>
        <w:spacing w:line="240" w:lineRule="auto"/>
        <w:rPr>
          <w:rFonts w:ascii="Calibri" w:hAnsi="Calibri" w:cs="Calibri"/>
        </w:rPr>
        <w:pPrChange w:id="2813" w:author="Lane, Stefanie" w:date="2023-09-25T15:59:00Z">
          <w:pPr>
            <w:pStyle w:val="Bibliography"/>
          </w:pPr>
        </w:pPrChange>
      </w:pPr>
      <w:ins w:id="2814" w:author="Lane, Stefanie" w:date="2023-09-18T12:59:00Z">
        <w:r w:rsidRPr="002C24E0">
          <w:rPr>
            <w:rFonts w:ascii="Calibri" w:hAnsi="Calibri" w:cs="Calibri"/>
            <w:rPrChange w:id="2815"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816" w:author="Lane, Stefanie" w:date="2023-09-18T12:59:00Z">
              <w:rPr/>
            </w:rPrChange>
          </w:rPr>
          <w:t>2023</w:t>
        </w:r>
        <w:r w:rsidR="00A80EDB">
          <w:rPr>
            <w:rFonts w:ascii="Calibri" w:hAnsi="Calibri" w:cs="Calibri"/>
          </w:rPr>
          <w:t>)</w:t>
        </w:r>
        <w:r w:rsidRPr="002C24E0">
          <w:rPr>
            <w:rFonts w:ascii="Calibri" w:hAnsi="Calibri" w:cs="Calibri"/>
            <w:rPrChange w:id="2817" w:author="Lane, Stefanie" w:date="2023-09-18T12:59:00Z">
              <w:rPr/>
            </w:rPrChange>
          </w:rPr>
          <w:t xml:space="preserve">. BC Species and Ecosystems Explorer. B.C. Minist. of Environ. Victoria, B.C. Available: </w:t>
        </w:r>
        <w:r w:rsidRPr="002C24E0">
          <w:rPr>
            <w:rFonts w:ascii="Calibri" w:hAnsi="Calibri" w:cs="Calibri"/>
            <w:rPrChange w:id="2818" w:author="Lane, Stefanie" w:date="2023-09-18T12:59:00Z">
              <w:rPr/>
            </w:rPrChange>
          </w:rPr>
          <w:fldChar w:fldCharType="begin"/>
        </w:r>
        <w:r w:rsidRPr="002C24E0">
          <w:rPr>
            <w:rFonts w:ascii="Calibri" w:hAnsi="Calibri" w:cs="Calibri"/>
            <w:rPrChange w:id="2819" w:author="Lane, Stefanie" w:date="2023-09-18T12:59:00Z">
              <w:rPr/>
            </w:rPrChange>
          </w:rPr>
          <w:instrText>HYPERLINK "https://a100.gov.bc.ca/pub/eswp/"</w:instrText>
        </w:r>
        <w:r w:rsidRPr="00EE2F60">
          <w:rPr>
            <w:rFonts w:ascii="Calibri" w:hAnsi="Calibri" w:cs="Calibri"/>
          </w:rPr>
        </w:r>
        <w:r w:rsidRPr="002C24E0">
          <w:rPr>
            <w:rFonts w:ascii="Calibri" w:hAnsi="Calibri" w:cs="Calibri"/>
            <w:rPrChange w:id="2820" w:author="Lane, Stefanie" w:date="2023-09-18T12:59:00Z">
              <w:rPr/>
            </w:rPrChange>
          </w:rPr>
          <w:fldChar w:fldCharType="separate"/>
        </w:r>
        <w:r w:rsidRPr="002C24E0">
          <w:rPr>
            <w:rFonts w:ascii="Calibri" w:hAnsi="Calibri" w:cs="Calibri"/>
            <w:rPrChange w:id="2821" w:author="Lane, Stefanie" w:date="2023-09-18T12:59:00Z">
              <w:rPr>
                <w:rStyle w:val="Hyperlink"/>
              </w:rPr>
            </w:rPrChange>
          </w:rPr>
          <w:t>https://a100.gov.bc.ca/pub/eswp/</w:t>
        </w:r>
        <w:r w:rsidRPr="002C24E0">
          <w:rPr>
            <w:rFonts w:ascii="Calibri" w:hAnsi="Calibri" w:cs="Calibri"/>
            <w:rPrChange w:id="2822" w:author="Lane, Stefanie" w:date="2023-09-18T12:59:00Z">
              <w:rPr/>
            </w:rPrChange>
          </w:rPr>
          <w:fldChar w:fldCharType="end"/>
        </w:r>
        <w:r w:rsidRPr="002C24E0">
          <w:rPr>
            <w:rFonts w:ascii="Calibri" w:hAnsi="Calibri" w:cs="Calibri"/>
            <w:rPrChange w:id="2823" w:author="Lane, Stefanie" w:date="2023-09-18T12:59:00Z">
              <w:rPr/>
            </w:rPrChange>
          </w:rPr>
          <w:t xml:space="preserve"> (accessed Sep 18, 2023).</w:t>
        </w:r>
      </w:ins>
    </w:p>
    <w:p w14:paraId="1A18FEF7" w14:textId="3798907D" w:rsidR="00416A5C" w:rsidRDefault="00416A5C">
      <w:pPr>
        <w:pStyle w:val="Bibliography"/>
        <w:spacing w:line="240" w:lineRule="auto"/>
        <w:rPr>
          <w:ins w:id="2824" w:author="Lane, Stefanie" w:date="2023-09-25T15:57:00Z"/>
          <w:rFonts w:ascii="Calibri" w:hAnsi="Calibri" w:cs="Calibri"/>
        </w:rPr>
      </w:pPr>
      <w:ins w:id="2825"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AB62E0">
          <w:rPr>
            <w:rFonts w:ascii="Calibri" w:hAnsi="Calibri" w:cs="Calibri"/>
            <w:rPrChange w:id="2826" w:author="Lane, Stefanie" w:date="2023-09-25T15:59:00Z">
              <w:rPr>
                <w:rFonts w:ascii="Calibri" w:hAnsi="Calibri" w:cs="Calibri"/>
                <w:i/>
                <w:iCs/>
              </w:rPr>
            </w:rPrChange>
          </w:rPr>
          <w:t xml:space="preserve">Ecological Monographs, </w:t>
        </w:r>
      </w:ins>
      <w:ins w:id="2827" w:author="Lane, Stefanie" w:date="2023-09-14T10:42:00Z">
        <w:r w:rsidR="0077094B" w:rsidRPr="00AB62E0">
          <w:rPr>
            <w:rFonts w:ascii="Calibri" w:hAnsi="Calibri" w:cs="Calibri"/>
            <w:rPrChange w:id="2828" w:author="Lane, Stefanie" w:date="2023-09-25T15:59:00Z">
              <w:rPr>
                <w:rFonts w:ascii="Calibri" w:hAnsi="Calibri" w:cs="Calibri"/>
                <w:i/>
                <w:iCs/>
              </w:rPr>
            </w:rPrChange>
          </w:rPr>
          <w:t>57</w:t>
        </w:r>
        <w:r w:rsidR="0077094B">
          <w:rPr>
            <w:rFonts w:ascii="Calibri" w:hAnsi="Calibri" w:cs="Calibri"/>
          </w:rPr>
          <w:t>(2), 129-147.</w:t>
        </w:r>
      </w:ins>
    </w:p>
    <w:p w14:paraId="722B2EE3" w14:textId="358F0A22" w:rsidR="00513A79" w:rsidRPr="00AB62E0" w:rsidRDefault="00513A79">
      <w:pPr>
        <w:pStyle w:val="Bibliography"/>
        <w:spacing w:line="240" w:lineRule="auto"/>
        <w:rPr>
          <w:ins w:id="2829" w:author="Lane, Stefanie" w:date="2023-09-14T10:41:00Z"/>
          <w:rFonts w:ascii="Calibri" w:hAnsi="Calibri" w:cs="Calibri"/>
        </w:rPr>
        <w:pPrChange w:id="2830" w:author="Lane, Stefanie" w:date="2023-09-25T15:59:00Z">
          <w:pPr>
            <w:pStyle w:val="Bibliography"/>
          </w:pPr>
        </w:pPrChange>
      </w:pPr>
      <w:ins w:id="2831" w:author="Lane, Stefanie" w:date="2023-09-25T15:57:00Z">
        <w:r w:rsidRPr="00AB62E0">
          <w:rPr>
            <w:rFonts w:ascii="Calibri" w:hAnsi="Calibri" w:cs="Calibri"/>
            <w:rPrChange w:id="2832" w:author="Lane, Stefanie" w:date="2023-09-25T15:59:00Z">
              <w:rPr/>
            </w:rPrChange>
          </w:rPr>
          <w:t xml:space="preserve">Bouma, T. J., Vries, M. B. De, </w:t>
        </w:r>
      </w:ins>
      <w:ins w:id="2833" w:author="Lane, Stefanie" w:date="2023-09-25T15:58:00Z">
        <w:r w:rsidR="002B7FA1" w:rsidRPr="00AB62E0">
          <w:rPr>
            <w:rFonts w:ascii="Calibri" w:hAnsi="Calibri" w:cs="Calibri"/>
            <w:rPrChange w:id="2834" w:author="Lane, Stefanie" w:date="2023-09-25T15:59:00Z">
              <w:rPr/>
            </w:rPrChange>
          </w:rPr>
          <w:t xml:space="preserve">&amp; </w:t>
        </w:r>
      </w:ins>
      <w:ins w:id="2835" w:author="Lane, Stefanie" w:date="2023-09-25T15:57:00Z">
        <w:r w:rsidR="002B7FA1" w:rsidRPr="00AB62E0">
          <w:rPr>
            <w:rFonts w:ascii="Calibri" w:hAnsi="Calibri" w:cs="Calibri"/>
            <w:rPrChange w:id="2836" w:author="Lane, Stefanie" w:date="2023-09-25T15:59:00Z">
              <w:rPr/>
            </w:rPrChange>
          </w:rPr>
          <w:t>Herm</w:t>
        </w:r>
      </w:ins>
      <w:ins w:id="2837" w:author="Lane, Stefanie" w:date="2023-09-25T15:58:00Z">
        <w:r w:rsidR="002B7FA1" w:rsidRPr="00AB62E0">
          <w:rPr>
            <w:rFonts w:ascii="Calibri" w:hAnsi="Calibri" w:cs="Calibri"/>
            <w:rPrChange w:id="2838" w:author="Lane, Stefanie" w:date="2023-09-25T15:59:00Z">
              <w:rPr/>
            </w:rPrChange>
          </w:rPr>
          <w:t xml:space="preserve">an, P. M. J. (2010). Comparing ecosystem engineering efficiency of two plant species with contrasting growth strategies. </w:t>
        </w:r>
        <w:r w:rsidR="00AB62E0" w:rsidRPr="00AB62E0">
          <w:rPr>
            <w:rFonts w:ascii="Calibri" w:hAnsi="Calibri" w:cs="Calibri"/>
            <w:rPrChange w:id="2839" w:author="Lane, Stefanie" w:date="2023-09-25T15:59:00Z">
              <w:rPr>
                <w:i/>
                <w:iCs/>
              </w:rPr>
            </w:rPrChange>
          </w:rPr>
          <w:t>Ecology 91</w:t>
        </w:r>
        <w:r w:rsidR="00AB62E0" w:rsidRPr="00AB62E0">
          <w:rPr>
            <w:rFonts w:ascii="Calibri" w:hAnsi="Calibri" w:cs="Calibri"/>
            <w:rPrChange w:id="2840" w:author="Lane, Stefanie" w:date="2023-09-25T15:59:00Z">
              <w:rPr/>
            </w:rPrChange>
          </w:rPr>
          <w:t xml:space="preserve">(9), 2696-2704. </w:t>
        </w:r>
      </w:ins>
    </w:p>
    <w:p w14:paraId="7156FE95" w14:textId="725AA280" w:rsidR="00AA2531" w:rsidRPr="00AA2531" w:rsidRDefault="00AA2531">
      <w:pPr>
        <w:pStyle w:val="Bibliography"/>
        <w:spacing w:line="240" w:lineRule="auto"/>
        <w:rPr>
          <w:rFonts w:ascii="Calibri" w:hAnsi="Calibri" w:cs="Calibri"/>
        </w:rPr>
        <w:pPrChange w:id="2841"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B62E0">
        <w:rPr>
          <w:rFonts w:ascii="Calibri" w:hAnsi="Calibri" w:cs="Calibri"/>
          <w:rPrChange w:id="2842" w:author="Lane, Stefanie" w:date="2023-09-25T15:59:00Z">
            <w:rPr>
              <w:rFonts w:ascii="Calibri" w:hAnsi="Calibri" w:cs="Calibri"/>
              <w:i/>
              <w:iCs/>
            </w:rPr>
          </w:rPrChange>
        </w:rPr>
        <w:t>Canadian Journal of Botany</w:t>
      </w:r>
      <w:r w:rsidRPr="00AA2531">
        <w:rPr>
          <w:rFonts w:ascii="Calibri" w:hAnsi="Calibri" w:cs="Calibri"/>
        </w:rPr>
        <w:t xml:space="preserve">, </w:t>
      </w:r>
      <w:r w:rsidRPr="00AB62E0">
        <w:rPr>
          <w:rFonts w:ascii="Calibri" w:hAnsi="Calibri" w:cs="Calibri"/>
          <w:rPrChange w:id="2843" w:author="Lane, Stefanie" w:date="2023-09-25T15:59:00Z">
            <w:rPr>
              <w:rFonts w:ascii="Calibri" w:hAnsi="Calibri" w:cs="Calibri"/>
              <w:i/>
              <w:iCs/>
            </w:rPr>
          </w:rPrChange>
        </w:rPr>
        <w:t>60</w:t>
      </w:r>
      <w:r w:rsidRPr="00AA2531">
        <w:rPr>
          <w:rFonts w:ascii="Calibri" w:hAnsi="Calibri" w:cs="Calibri"/>
        </w:rPr>
        <w:t>(4), 440–451. https://doi.org/10.1139/b82-060</w:t>
      </w:r>
    </w:p>
    <w:p w14:paraId="691D7F40" w14:textId="20189686" w:rsidR="00BA7ED6" w:rsidRDefault="00BA7ED6">
      <w:pPr>
        <w:pStyle w:val="Bibliography"/>
        <w:spacing w:line="240" w:lineRule="auto"/>
        <w:rPr>
          <w:rFonts w:ascii="Calibri" w:hAnsi="Calibri" w:cs="Calibri"/>
        </w:rPr>
        <w:pPrChange w:id="2844"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pPr>
        <w:pStyle w:val="Bibliography"/>
        <w:spacing w:line="240" w:lineRule="auto"/>
        <w:rPr>
          <w:rFonts w:ascii="Calibri" w:hAnsi="Calibri" w:cs="Calibri"/>
        </w:rPr>
        <w:pPrChange w:id="2845"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pPr>
        <w:pStyle w:val="Bibliography"/>
        <w:spacing w:line="240" w:lineRule="auto"/>
        <w:rPr>
          <w:rFonts w:ascii="Calibri" w:hAnsi="Calibri" w:cs="Calibri"/>
        </w:rPr>
        <w:pPrChange w:id="2846"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pPr>
        <w:pStyle w:val="Bibliography"/>
        <w:spacing w:line="240" w:lineRule="auto"/>
        <w:rPr>
          <w:rFonts w:ascii="Calibri" w:hAnsi="Calibri" w:cs="Calibri"/>
        </w:rPr>
        <w:pPrChange w:id="2847"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pPr>
        <w:pStyle w:val="Bibliography"/>
        <w:spacing w:line="240" w:lineRule="auto"/>
        <w:rPr>
          <w:rFonts w:ascii="Calibri" w:hAnsi="Calibri" w:cs="Calibri"/>
        </w:rPr>
        <w:pPrChange w:id="2848"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pPr>
        <w:pStyle w:val="Bibliography"/>
        <w:spacing w:line="240" w:lineRule="auto"/>
        <w:rPr>
          <w:rFonts w:ascii="Calibri" w:hAnsi="Calibri" w:cs="Calibri"/>
        </w:rPr>
        <w:pPrChange w:id="2849"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pPr>
        <w:pStyle w:val="Bibliography"/>
        <w:spacing w:line="240" w:lineRule="auto"/>
        <w:rPr>
          <w:rFonts w:ascii="Calibri" w:hAnsi="Calibri" w:cs="Calibri"/>
        </w:rPr>
        <w:pPrChange w:id="2850" w:author="Lane, Stefanie" w:date="2023-09-18T13:00:00Z">
          <w:pPr>
            <w:pStyle w:val="Bibliography"/>
          </w:pPr>
        </w:pPrChange>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pPr>
        <w:pStyle w:val="Bibliography"/>
        <w:spacing w:line="240" w:lineRule="auto"/>
        <w:rPr>
          <w:rFonts w:ascii="Calibri" w:hAnsi="Calibri" w:cs="Calibri"/>
        </w:rPr>
        <w:pPrChange w:id="2851"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pPr>
        <w:pStyle w:val="Bibliography"/>
        <w:spacing w:line="240" w:lineRule="auto"/>
        <w:rPr>
          <w:rFonts w:ascii="Calibri" w:hAnsi="Calibri" w:cs="Calibri"/>
        </w:rPr>
        <w:pPrChange w:id="2852" w:author="Lane, Stefanie" w:date="2023-09-18T13:00:00Z">
          <w:pPr>
            <w:pStyle w:val="Bibliography"/>
          </w:pPr>
        </w:pPrChange>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pPr>
        <w:pStyle w:val="Bibliography"/>
        <w:spacing w:line="240" w:lineRule="auto"/>
        <w:rPr>
          <w:rFonts w:ascii="Calibri" w:hAnsi="Calibri" w:cs="Calibri"/>
        </w:rPr>
        <w:pPrChange w:id="2853" w:author="Lane, Stefanie" w:date="2023-09-18T13:00:00Z">
          <w:pPr>
            <w:pStyle w:val="Bibliography"/>
          </w:pPr>
        </w:pPrChange>
      </w:pPr>
      <w:r w:rsidRPr="0050398F">
        <w:rPr>
          <w:rFonts w:ascii="Calibri" w:hAnsi="Calibri" w:cs="Calibri"/>
        </w:rPr>
        <w:t>Dethier,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pPr>
        <w:pStyle w:val="Bibliography"/>
        <w:spacing w:line="240" w:lineRule="auto"/>
        <w:rPr>
          <w:rFonts w:ascii="Calibri" w:hAnsi="Calibri" w:cs="Calibri"/>
        </w:rPr>
        <w:pPrChange w:id="2854"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pPr>
        <w:pStyle w:val="Bibliography"/>
        <w:spacing w:line="240" w:lineRule="auto"/>
        <w:rPr>
          <w:rFonts w:ascii="Calibri" w:hAnsi="Calibri" w:cs="Calibri"/>
        </w:rPr>
        <w:pPrChange w:id="2855"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pPr>
        <w:pStyle w:val="Bibliography"/>
        <w:spacing w:line="240" w:lineRule="auto"/>
        <w:rPr>
          <w:rFonts w:ascii="Calibri" w:hAnsi="Calibri" w:cs="Calibri"/>
        </w:rPr>
        <w:pPrChange w:id="2856"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pPr>
        <w:pStyle w:val="Bibliography"/>
        <w:spacing w:line="240" w:lineRule="auto"/>
        <w:rPr>
          <w:rFonts w:ascii="Calibri" w:hAnsi="Calibri" w:cs="Calibri"/>
        </w:rPr>
        <w:pPrChange w:id="2857"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pPr>
        <w:pStyle w:val="Bibliography"/>
        <w:spacing w:line="240" w:lineRule="auto"/>
        <w:rPr>
          <w:rFonts w:ascii="Calibri" w:hAnsi="Calibri" w:cs="Calibri"/>
        </w:rPr>
        <w:pPrChange w:id="2858"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pPr>
        <w:pStyle w:val="Bibliography"/>
        <w:spacing w:line="240" w:lineRule="auto"/>
        <w:rPr>
          <w:rFonts w:ascii="Calibri" w:hAnsi="Calibri" w:cs="Calibri"/>
        </w:rPr>
        <w:pPrChange w:id="2859"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pPr>
        <w:pStyle w:val="Bibliography"/>
        <w:spacing w:line="240" w:lineRule="auto"/>
        <w:rPr>
          <w:rFonts w:ascii="Calibri" w:hAnsi="Calibri" w:cs="Calibri"/>
        </w:rPr>
        <w:pPrChange w:id="2860" w:author="Lane, Stefanie" w:date="2023-09-18T13:00:00Z">
          <w:pPr>
            <w:pStyle w:val="Bibliography"/>
          </w:pPr>
        </w:pPrChange>
      </w:pPr>
      <w:r w:rsidRPr="007112BE">
        <w:rPr>
          <w:rFonts w:ascii="Calibri" w:hAnsi="Calibri" w:cs="Calibri"/>
        </w:rPr>
        <w:t>Flores-Moreno, H., Reich, P. B., Lind, E. M., Sullivan, L. L., Seabloom, E. W., Yahdjian,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pPr>
        <w:pStyle w:val="Bibliography"/>
        <w:spacing w:line="240" w:lineRule="auto"/>
        <w:rPr>
          <w:rFonts w:ascii="Calibri" w:hAnsi="Calibri" w:cs="Calibri"/>
        </w:rPr>
        <w:pPrChange w:id="2861" w:author="Lane, Stefanie" w:date="2023-09-18T13:00:00Z">
          <w:pPr>
            <w:pStyle w:val="Bibliography"/>
          </w:pPr>
        </w:pPrChange>
      </w:pPr>
      <w:r>
        <w:rPr>
          <w:rFonts w:ascii="Calibri" w:hAnsi="Calibri" w:cs="Calibri"/>
        </w:rPr>
        <w:t xml:space="preserve">Gailis, M., Kohfeld, K. E., Pellat,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pPr>
        <w:pStyle w:val="Bibliography"/>
        <w:spacing w:line="240" w:lineRule="auto"/>
        <w:rPr>
          <w:rFonts w:ascii="Calibri" w:hAnsi="Calibri" w:cs="Calibri"/>
        </w:rPr>
        <w:pPrChange w:id="2862"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pPr>
        <w:pStyle w:val="Bibliography"/>
        <w:spacing w:line="240" w:lineRule="auto"/>
        <w:rPr>
          <w:rFonts w:ascii="Calibri" w:hAnsi="Calibri" w:cs="Calibri"/>
        </w:rPr>
        <w:pPrChange w:id="2863"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pPr>
        <w:pStyle w:val="Bibliography"/>
        <w:spacing w:line="240" w:lineRule="auto"/>
        <w:rPr>
          <w:rFonts w:ascii="Calibri" w:hAnsi="Calibri" w:cs="Calibri"/>
        </w:rPr>
        <w:pPrChange w:id="2864"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pPr>
        <w:pStyle w:val="Bibliography"/>
        <w:spacing w:line="240" w:lineRule="auto"/>
        <w:rPr>
          <w:rFonts w:ascii="Calibri" w:hAnsi="Calibri" w:cs="Calibri"/>
        </w:rPr>
        <w:pPrChange w:id="2865"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pPr>
        <w:pStyle w:val="Bibliography"/>
        <w:spacing w:line="240" w:lineRule="auto"/>
        <w:rPr>
          <w:rFonts w:ascii="Calibri" w:hAnsi="Calibri" w:cs="Calibri"/>
        </w:rPr>
        <w:pPrChange w:id="2866"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pPr>
        <w:pStyle w:val="Bibliography"/>
        <w:spacing w:line="240" w:lineRule="auto"/>
        <w:rPr>
          <w:rFonts w:ascii="Calibri" w:hAnsi="Calibri" w:cs="Calibri"/>
        </w:rPr>
        <w:pPrChange w:id="2867"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pPr>
        <w:pStyle w:val="Bibliography"/>
        <w:spacing w:line="240" w:lineRule="auto"/>
        <w:rPr>
          <w:rFonts w:ascii="Calibri" w:hAnsi="Calibri" w:cs="Calibri"/>
        </w:rPr>
        <w:pPrChange w:id="2868"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pPr>
        <w:pStyle w:val="Bibliography"/>
        <w:spacing w:line="240" w:lineRule="auto"/>
        <w:rPr>
          <w:rFonts w:ascii="Calibri" w:hAnsi="Calibri" w:cs="Calibri"/>
        </w:rPr>
        <w:pPrChange w:id="2869"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pPr>
        <w:pStyle w:val="Bibliography"/>
        <w:spacing w:line="240" w:lineRule="auto"/>
        <w:rPr>
          <w:rFonts w:ascii="Calibri" w:hAnsi="Calibri" w:cs="Calibri"/>
        </w:rPr>
        <w:pPrChange w:id="2870"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pPr>
        <w:pStyle w:val="Bibliography"/>
        <w:spacing w:line="240" w:lineRule="auto"/>
        <w:rPr>
          <w:rFonts w:ascii="Calibri" w:hAnsi="Calibri" w:cs="Calibri"/>
        </w:rPr>
        <w:pPrChange w:id="2871" w:author="Lane, Stefanie" w:date="2023-09-18T13:00:00Z">
          <w:pPr>
            <w:pStyle w:val="Bibliography"/>
          </w:pPr>
        </w:pPrChange>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ins w:id="2872" w:author="Lane, Stefanie" w:date="2023-09-25T16:13:00Z"/>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ins w:id="2873" w:author="Lane, Stefanie" w:date="2023-09-25T16:13:00Z">
        <w:r w:rsidR="00157C42">
          <w:rPr>
            <w:rFonts w:ascii="Calibri" w:hAnsi="Calibri" w:cs="Calibri"/>
          </w:rPr>
          <w:fldChar w:fldCharType="begin"/>
        </w:r>
        <w:r w:rsidR="00157C42">
          <w:rPr>
            <w:rFonts w:ascii="Calibri" w:hAnsi="Calibri" w:cs="Calibri"/>
          </w:rPr>
          <w:instrText>HYPERLINK "</w:instrText>
        </w:r>
      </w:ins>
      <w:r w:rsidR="00157C42" w:rsidRPr="00AA2531">
        <w:rPr>
          <w:rFonts w:ascii="Calibri" w:hAnsi="Calibri" w:cs="Calibri"/>
        </w:rPr>
        <w:instrText>https://doi.org/10.1016/j.ecoleng.2003.09.006</w:instrText>
      </w:r>
      <w:ins w:id="2874" w:author="Lane, Stefanie" w:date="2023-09-25T16:13:00Z">
        <w:r w:rsidR="00157C42">
          <w:rPr>
            <w:rFonts w:ascii="Calibri" w:hAnsi="Calibri" w:cs="Calibri"/>
          </w:rPr>
          <w:instrText>"</w:instrText>
        </w:r>
        <w:r w:rsidR="00157C42">
          <w:rPr>
            <w:rFonts w:ascii="Calibri" w:hAnsi="Calibri" w:cs="Calibri"/>
          </w:rPr>
        </w:r>
        <w:r w:rsidR="00157C42">
          <w:rPr>
            <w:rFonts w:ascii="Calibri" w:hAnsi="Calibri" w:cs="Calibri"/>
          </w:rPr>
          <w:fldChar w:fldCharType="separate"/>
        </w:r>
      </w:ins>
      <w:r w:rsidR="00157C42" w:rsidRPr="00554DE1">
        <w:rPr>
          <w:rStyle w:val="Hyperlink"/>
          <w:rFonts w:ascii="Calibri" w:hAnsi="Calibri" w:cs="Calibri"/>
        </w:rPr>
        <w:t>https://doi.org/10.1016/j.ecoleng.2003.09.006</w:t>
      </w:r>
      <w:ins w:id="2875" w:author="Lane, Stefanie" w:date="2023-09-25T16:13:00Z">
        <w:r w:rsidR="00157C42">
          <w:rPr>
            <w:rFonts w:ascii="Calibri" w:hAnsi="Calibri" w:cs="Calibri"/>
          </w:rPr>
          <w:fldChar w:fldCharType="end"/>
        </w:r>
      </w:ins>
    </w:p>
    <w:p w14:paraId="07CC5EB2" w14:textId="1DFC6941" w:rsidR="00157C42" w:rsidRPr="00292C3B" w:rsidRDefault="00157C42">
      <w:pPr>
        <w:pStyle w:val="Bibliography"/>
        <w:spacing w:line="240" w:lineRule="auto"/>
        <w:rPr>
          <w:rFonts w:ascii="Calibri" w:hAnsi="Calibri" w:cs="Calibri"/>
        </w:rPr>
        <w:pPrChange w:id="2876" w:author="Lane, Stefanie" w:date="2023-09-25T16:19:00Z">
          <w:pPr>
            <w:pStyle w:val="Bibliography"/>
          </w:pPr>
        </w:pPrChange>
      </w:pPr>
      <w:ins w:id="2877" w:author="Lane, Stefanie" w:date="2023-09-25T16:13:00Z">
        <w:r w:rsidRPr="00292C3B">
          <w:rPr>
            <w:rFonts w:ascii="Calibri" w:hAnsi="Calibri" w:cs="Calibri"/>
            <w:rPrChange w:id="2878" w:author="Lane, Stefanie" w:date="2023-09-25T16:18:00Z">
              <w:rPr/>
            </w:rPrChange>
          </w:rPr>
          <w:t>Newbold, T., Adams, G. L, Albaladejo Robales</w:t>
        </w:r>
        <w:r w:rsidR="00FC3597" w:rsidRPr="00292C3B">
          <w:rPr>
            <w:rFonts w:ascii="Calibri" w:hAnsi="Calibri" w:cs="Calibri"/>
            <w:rPrChange w:id="2879" w:author="Lane, Stefanie" w:date="2023-09-25T16:18:00Z">
              <w:rPr/>
            </w:rPrChange>
          </w:rPr>
          <w:t>, G., Boakes, E.</w:t>
        </w:r>
      </w:ins>
      <w:ins w:id="2880" w:author="Lane, Stefanie" w:date="2023-09-25T16:14:00Z">
        <w:r w:rsidR="00C1041A" w:rsidRPr="00292C3B">
          <w:rPr>
            <w:rFonts w:ascii="Calibri" w:hAnsi="Calibri" w:cs="Calibri"/>
            <w:rPrChange w:id="2881" w:author="Lane, Stefanie" w:date="2023-09-25T16:18:00Z">
              <w:rPr/>
            </w:rPrChange>
          </w:rPr>
          <w:t xml:space="preserve"> H., Braga Ferreira, G., Chapman, A. S. A., Etard, A., Gibb, R., Millard, J., </w:t>
        </w:r>
        <w:r w:rsidR="00EF43CD" w:rsidRPr="00292C3B">
          <w:rPr>
            <w:rFonts w:ascii="Calibri" w:hAnsi="Calibri" w:cs="Calibri"/>
            <w:rPrChange w:id="2882" w:author="Lane, Stefanie" w:date="2023-09-25T16:18:00Z">
              <w:rPr/>
            </w:rPrChange>
          </w:rPr>
          <w:t xml:space="preserve">Outhwaite, C. L., Williams, J. J. </w:t>
        </w:r>
      </w:ins>
      <w:ins w:id="2883" w:author="Lane, Stefanie" w:date="2023-09-25T16:15:00Z">
        <w:r w:rsidR="00EF43CD" w:rsidRPr="00292C3B">
          <w:rPr>
            <w:rFonts w:ascii="Calibri" w:hAnsi="Calibri" w:cs="Calibri"/>
            <w:rPrChange w:id="2884" w:author="Lane, Stefanie" w:date="2023-09-25T16:18:00Z">
              <w:rPr/>
            </w:rPrChange>
          </w:rPr>
          <w:t xml:space="preserve">(2019). Climate and land-use change homogenise terrestrial biodiversity, with consequences for ecosystem functioning and human well-being. </w:t>
        </w:r>
        <w:r w:rsidR="00B47F08" w:rsidRPr="00292C3B">
          <w:rPr>
            <w:rFonts w:ascii="Calibri" w:hAnsi="Calibri" w:cs="Calibri"/>
            <w:rPrChange w:id="2885" w:author="Lane, Stefanie" w:date="2023-09-25T16:18:00Z">
              <w:rPr>
                <w:i/>
                <w:iCs/>
              </w:rPr>
            </w:rPrChange>
          </w:rPr>
          <w:t>Emerging Topics in Life Sciences, (3)</w:t>
        </w:r>
        <w:r w:rsidR="00B47F08" w:rsidRPr="00292C3B">
          <w:rPr>
            <w:rFonts w:ascii="Calibri" w:hAnsi="Calibri" w:cs="Calibri"/>
            <w:rPrChange w:id="2886" w:author="Lane, Stefanie" w:date="2023-09-25T16:18:00Z">
              <w:rPr/>
            </w:rPrChange>
          </w:rPr>
          <w:t>2, 2017-219.</w:t>
        </w:r>
      </w:ins>
    </w:p>
    <w:p w14:paraId="2770C2E5" w14:textId="77777777" w:rsidR="00AA2531" w:rsidRPr="00AA2531" w:rsidRDefault="00AA2531">
      <w:pPr>
        <w:pStyle w:val="Bibliography"/>
        <w:spacing w:line="240" w:lineRule="auto"/>
        <w:rPr>
          <w:rFonts w:ascii="Calibri" w:hAnsi="Calibri" w:cs="Calibri"/>
        </w:rPr>
        <w:pPrChange w:id="2887"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292C3B">
        <w:rPr>
          <w:rFonts w:ascii="Calibri" w:hAnsi="Calibri" w:cs="Calibri"/>
          <w:rPrChange w:id="2888" w:author="Lane, Stefanie" w:date="2023-09-25T16:18:00Z">
            <w:rPr>
              <w:rFonts w:ascii="Calibri" w:hAnsi="Calibri" w:cs="Calibri"/>
              <w:i/>
              <w:iCs/>
            </w:rPr>
          </w:rPrChange>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pPr>
        <w:pStyle w:val="Bibliography"/>
        <w:spacing w:line="240" w:lineRule="auto"/>
        <w:rPr>
          <w:rFonts w:ascii="Calibri" w:hAnsi="Calibri" w:cs="Calibri"/>
        </w:rPr>
        <w:pPrChange w:id="2889"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pPr>
        <w:pStyle w:val="Bibliography"/>
        <w:spacing w:line="240" w:lineRule="auto"/>
        <w:rPr>
          <w:rFonts w:ascii="Calibri" w:hAnsi="Calibri" w:cs="Calibri"/>
        </w:rPr>
        <w:pPrChange w:id="2890"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pPr>
        <w:pStyle w:val="Bibliography"/>
        <w:spacing w:line="240" w:lineRule="auto"/>
        <w:rPr>
          <w:rFonts w:ascii="Calibri" w:hAnsi="Calibri" w:cs="Calibri"/>
        </w:rPr>
        <w:pPrChange w:id="2891"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pPr>
        <w:pStyle w:val="Bibliography"/>
        <w:spacing w:line="240" w:lineRule="auto"/>
        <w:rPr>
          <w:rFonts w:ascii="Calibri" w:hAnsi="Calibri" w:cs="Calibri"/>
        </w:rPr>
        <w:pPrChange w:id="2892"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pPr>
        <w:pStyle w:val="Bibliography"/>
        <w:spacing w:line="240" w:lineRule="auto"/>
        <w:rPr>
          <w:rFonts w:ascii="Calibri" w:hAnsi="Calibri" w:cs="Calibri"/>
        </w:rPr>
        <w:pPrChange w:id="2893" w:author="Lane, Stefanie" w:date="2023-09-18T13:00:00Z">
          <w:pPr>
            <w:pStyle w:val="Bibliography"/>
          </w:pPr>
        </w:pPrChange>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pPr>
        <w:pStyle w:val="Bibliography"/>
        <w:spacing w:line="240" w:lineRule="auto"/>
        <w:rPr>
          <w:rFonts w:ascii="Calibri" w:hAnsi="Calibri" w:cs="Calibri"/>
        </w:rPr>
        <w:pPrChange w:id="2894"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pPr>
        <w:pStyle w:val="Bibliography"/>
        <w:spacing w:line="240" w:lineRule="auto"/>
        <w:rPr>
          <w:rFonts w:ascii="Calibri" w:hAnsi="Calibri" w:cs="Calibri"/>
        </w:rPr>
        <w:pPrChange w:id="2895"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pPr>
        <w:pStyle w:val="Bibliography"/>
        <w:spacing w:line="240" w:lineRule="auto"/>
        <w:rPr>
          <w:rFonts w:ascii="Calibri" w:hAnsi="Calibri" w:cs="Calibri"/>
        </w:rPr>
        <w:pPrChange w:id="2896"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pPr>
        <w:pStyle w:val="Bibliography"/>
        <w:spacing w:line="240" w:lineRule="auto"/>
        <w:rPr>
          <w:rFonts w:ascii="Calibri" w:hAnsi="Calibri" w:cs="Calibri"/>
        </w:rPr>
        <w:pPrChange w:id="2897"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pPr>
        <w:pStyle w:val="Bibliography"/>
        <w:spacing w:line="240" w:lineRule="auto"/>
        <w:rPr>
          <w:rFonts w:ascii="Calibri" w:hAnsi="Calibri" w:cs="Calibri"/>
        </w:rPr>
        <w:pPrChange w:id="2898"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pPr>
        <w:pStyle w:val="Bibliography"/>
        <w:spacing w:line="240" w:lineRule="auto"/>
        <w:rPr>
          <w:rFonts w:ascii="Calibri" w:hAnsi="Calibri" w:cs="Calibri"/>
        </w:rPr>
        <w:pPrChange w:id="2899" w:author="Lane, Stefanie" w:date="2023-09-18T13:00:00Z">
          <w:pPr>
            <w:pStyle w:val="Bibliography"/>
          </w:pPr>
        </w:pPrChange>
      </w:pPr>
      <w:r w:rsidRPr="00137F24">
        <w:rPr>
          <w:rFonts w:ascii="Calibri" w:hAnsi="Calibri" w:cs="Calibri"/>
        </w:rPr>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pPr>
        <w:pStyle w:val="Bibliography"/>
        <w:spacing w:line="240" w:lineRule="auto"/>
        <w:rPr>
          <w:rFonts w:ascii="Calibri" w:hAnsi="Calibri" w:cs="Calibri"/>
        </w:rPr>
        <w:pPrChange w:id="2900" w:author="Lane, Stefanie" w:date="2023-09-18T13:00:00Z">
          <w:pPr>
            <w:pStyle w:val="Bibliography"/>
          </w:pPr>
        </w:pPrChange>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pPr>
        <w:pStyle w:val="Bibliography"/>
        <w:spacing w:line="240" w:lineRule="auto"/>
        <w:rPr>
          <w:rFonts w:ascii="Calibri" w:hAnsi="Calibri" w:cs="Calibri"/>
        </w:rPr>
        <w:pPrChange w:id="2901"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2902"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2903"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2904" w:author="Lane, Stefanie" w:date="2023-09-18T13:05:00Z">
        <w:r w:rsidR="009B4356">
          <w:rPr>
            <w:rFonts w:ascii="Calibri" w:hAnsi="Calibri" w:cs="Calibri"/>
          </w:rPr>
          <w:instrText>"</w:instrText>
        </w:r>
        <w:r w:rsidR="009B4356">
          <w:rPr>
            <w:rFonts w:ascii="Calibri" w:hAnsi="Calibri" w:cs="Calibri"/>
          </w:rPr>
        </w:r>
        <w:r w:rsidR="009B4356">
          <w:rPr>
            <w:rFonts w:ascii="Calibri" w:hAnsi="Calibri" w:cs="Calibri"/>
          </w:rPr>
          <w:fldChar w:fldCharType="separate"/>
        </w:r>
      </w:ins>
      <w:r w:rsidR="009B4356" w:rsidRPr="007526D1">
        <w:rPr>
          <w:rStyle w:val="Hyperlink"/>
          <w:rFonts w:ascii="Calibri" w:hAnsi="Calibri" w:cs="Calibri"/>
        </w:rPr>
        <w:t>https://doi.org/10.1038/nature04742</w:t>
      </w:r>
      <w:ins w:id="2905" w:author="Lane, Stefanie" w:date="2023-09-18T13:05:00Z">
        <w:r w:rsidR="009B4356">
          <w:rPr>
            <w:rFonts w:ascii="Calibri" w:hAnsi="Calibri" w:cs="Calibri"/>
          </w:rPr>
          <w:fldChar w:fldCharType="end"/>
        </w:r>
      </w:ins>
    </w:p>
    <w:p w14:paraId="63A0353B" w14:textId="1F5E78DD" w:rsidR="009B4356" w:rsidRPr="00CF17C6" w:rsidRDefault="009B4356">
      <w:pPr>
        <w:pStyle w:val="Bibliography"/>
        <w:spacing w:line="240" w:lineRule="auto"/>
        <w:rPr>
          <w:rFonts w:ascii="Calibri" w:hAnsi="Calibri" w:cs="Calibri"/>
        </w:rPr>
        <w:pPrChange w:id="2906" w:author="Lane, Stefanie" w:date="2023-09-18T13:07:00Z">
          <w:pPr>
            <w:pStyle w:val="Bibliography"/>
          </w:pPr>
        </w:pPrChange>
      </w:pPr>
      <w:ins w:id="2907" w:author="Lane, Stefanie" w:date="2023-09-18T13:05:00Z">
        <w:r w:rsidRPr="00CF17C6">
          <w:rPr>
            <w:rFonts w:ascii="Calibri" w:hAnsi="Calibri" w:cs="Calibri"/>
            <w:rPrChange w:id="2908" w:author="Lane, Stefanie" w:date="2023-09-18T13:07:00Z">
              <w:rPr/>
            </w:rPrChange>
          </w:rPr>
          <w:t>Townsend, L., &amp; Hebda, R. J. (2013). Pollen and macro-fossil</w:t>
        </w:r>
      </w:ins>
      <w:ins w:id="2909" w:author="Lane, Stefanie" w:date="2023-09-18T13:06:00Z">
        <w:r w:rsidRPr="00CF17C6">
          <w:rPr>
            <w:rFonts w:ascii="Calibri" w:hAnsi="Calibri" w:cs="Calibri"/>
            <w:rPrChange w:id="2910" w:author="Lane, Stefanie" w:date="2023-09-18T13:07:00Z">
              <w:rPr/>
            </w:rPrChange>
          </w:rPr>
          <w:t xml:space="preserve"> assemblages in disturbed urban wetlands </w:t>
        </w:r>
        <w:r w:rsidR="003232CF" w:rsidRPr="00CF17C6">
          <w:rPr>
            <w:rFonts w:ascii="Calibri" w:hAnsi="Calibri" w:cs="Calibri"/>
            <w:rPrChange w:id="2911"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2912" w:author="Lane, Stefanie" w:date="2023-09-18T13:07:00Z">
              <w:rPr>
                <w:i/>
                <w:iCs/>
              </w:rPr>
            </w:rPrChange>
          </w:rPr>
          <w:t>Restoration Ecology</w:t>
        </w:r>
        <w:r w:rsidR="0060179E" w:rsidRPr="00CF17C6">
          <w:rPr>
            <w:rFonts w:ascii="Calibri" w:hAnsi="Calibri" w:cs="Calibri"/>
            <w:rPrChange w:id="2913" w:author="Lane, Stefanie" w:date="2023-09-18T13:07:00Z">
              <w:rPr>
                <w:i/>
                <w:iCs/>
              </w:rPr>
            </w:rPrChange>
          </w:rPr>
          <w:t>, 21</w:t>
        </w:r>
        <w:r w:rsidR="0060179E" w:rsidRPr="00CF17C6">
          <w:rPr>
            <w:rFonts w:ascii="Calibri" w:hAnsi="Calibri" w:cs="Calibri"/>
            <w:rPrChange w:id="2914" w:author="Lane, Stefanie" w:date="2023-09-18T13:07:00Z">
              <w:rPr/>
            </w:rPrChange>
          </w:rPr>
          <w:t xml:space="preserve">(1), 114-123. </w:t>
        </w:r>
      </w:ins>
    </w:p>
    <w:p w14:paraId="6134EEBC" w14:textId="77777777" w:rsidR="00AA2531" w:rsidRPr="00AA2531" w:rsidRDefault="00AA2531">
      <w:pPr>
        <w:pStyle w:val="Bibliography"/>
        <w:spacing w:line="240" w:lineRule="auto"/>
        <w:rPr>
          <w:rFonts w:ascii="Calibri" w:hAnsi="Calibri" w:cs="Calibri"/>
        </w:rPr>
        <w:pPrChange w:id="2915"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pPr>
        <w:pStyle w:val="Bibliography"/>
        <w:spacing w:line="240" w:lineRule="auto"/>
        <w:rPr>
          <w:rFonts w:ascii="Calibri" w:hAnsi="Calibri" w:cs="Calibri"/>
        </w:rPr>
        <w:pPrChange w:id="2916"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pPr>
        <w:pStyle w:val="Bibliography"/>
        <w:spacing w:line="240" w:lineRule="auto"/>
        <w:rPr>
          <w:rFonts w:ascii="Calibri" w:hAnsi="Calibri" w:cs="Calibri"/>
        </w:rPr>
        <w:pPrChange w:id="2917"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pPr>
        <w:pStyle w:val="Bibliography"/>
        <w:spacing w:line="240" w:lineRule="auto"/>
        <w:rPr>
          <w:rFonts w:ascii="Calibri" w:hAnsi="Calibri" w:cs="Calibri"/>
        </w:rPr>
        <w:pPrChange w:id="2918"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w:t>
      </w:r>
      <w:commentRangeStart w:id="2919"/>
      <w:r w:rsidRPr="003B2929">
        <w:t xml:space="preserve"> 2</w:t>
      </w:r>
      <w:del w:id="2920" w:author="Lane, Stefanie" w:date="2023-07-26T15:07:00Z">
        <w:r w:rsidRPr="003B2929" w:rsidDel="001A7972">
          <w:delText>5</w:delText>
        </w:r>
      </w:del>
      <w:ins w:id="2921" w:author="Lane, Stefanie" w:date="2023-07-26T15:07:00Z">
        <w:r w:rsidR="001A7972">
          <w:t>7</w:t>
        </w:r>
      </w:ins>
      <w:r w:rsidRPr="003B2929">
        <w:t xml:space="preserve"> plots</w:t>
      </w:r>
      <w:commentRangeEnd w:id="2919"/>
      <w:r w:rsidR="002B3817">
        <w:rPr>
          <w:rStyle w:val="CommentReference"/>
        </w:rPr>
        <w:commentReference w:id="2919"/>
      </w:r>
      <w:r w:rsidRPr="003B2929">
        <w:t xml:space="preserve">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922" w:name="_Ref103856212"/>
    </w:p>
    <w:bookmarkEnd w:id="2922"/>
    <w:p w14:paraId="26042487" w14:textId="40815DA6" w:rsidR="003B2929" w:rsidRPr="003B2929" w:rsidRDefault="003B2929" w:rsidP="00F752B9">
      <w:r>
        <w:rPr>
          <w:b/>
        </w:rPr>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2923" w:author="Lane, Stefanie" w:date="2023-09-19T18:32:00Z">
        <w:r w:rsidR="0092463A" w:rsidRPr="00DF171B" w:rsidDel="00A214F1">
          <w:delText>2</w:delText>
        </w:r>
      </w:del>
      <w:ins w:id="2924"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2925" w:author="Lane, Stefanie" w:date="2023-09-19T18:33:00Z">
        <w:r w:rsidRPr="005B324C" w:rsidDel="005446D0">
          <w:delText xml:space="preserve">as reported in Table 2 </w:delText>
        </w:r>
      </w:del>
      <w:r w:rsidRPr="005B324C">
        <w:t>is not expected to affect loss of species or plot-based diversity metrics</w:t>
      </w:r>
    </w:p>
    <w:p w14:paraId="57D1D316" w14:textId="597EA35D" w:rsidR="00EE2F60" w:rsidRDefault="0047773F">
      <w:pPr>
        <w:pStyle w:val="Caption"/>
        <w:rPr>
          <w:i w:val="0"/>
          <w:iCs w:val="0"/>
          <w:color w:val="auto"/>
          <w:sz w:val="22"/>
          <w:szCs w:val="22"/>
        </w:rPr>
      </w:pPr>
      <w:r>
        <w:fldChar w:fldCharType="begin"/>
      </w:r>
      <w:r>
        <w:instrText xml:space="preserve"> LINK </w:instrText>
      </w:r>
      <w:r w:rsidR="00EE2F60">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EE2F60">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2926">
          <w:tblGrid>
            <w:gridCol w:w="1311"/>
            <w:gridCol w:w="1030"/>
            <w:gridCol w:w="960"/>
            <w:gridCol w:w="300"/>
            <w:gridCol w:w="1004"/>
            <w:gridCol w:w="1004"/>
            <w:gridCol w:w="1004"/>
          </w:tblGrid>
        </w:tblGridChange>
      </w:tblGrid>
      <w:tr w:rsidR="00EE2F60" w:rsidRPr="00EE2F60" w14:paraId="7F3D9FD8" w14:textId="77777777" w:rsidTr="00EE2F60">
        <w:trPr>
          <w:divId w:val="987247176"/>
          <w:trHeight w:val="470"/>
          <w:jc w:val="center"/>
          <w:ins w:id="2927" w:author="Lane, Stefanie" w:date="2023-09-27T17:31:00Z"/>
        </w:trPr>
        <w:tc>
          <w:tcPr>
            <w:tcW w:w="1180" w:type="dxa"/>
            <w:tcBorders>
              <w:top w:val="nil"/>
              <w:left w:val="nil"/>
              <w:bottom w:val="nil"/>
              <w:right w:val="nil"/>
            </w:tcBorders>
            <w:shd w:val="clear" w:color="auto" w:fill="auto"/>
            <w:noWrap/>
            <w:vAlign w:val="bottom"/>
            <w:hideMark/>
          </w:tcPr>
          <w:p w14:paraId="0793879B" w14:textId="2180733E" w:rsidR="00EE2F60" w:rsidRPr="00EE2F60" w:rsidRDefault="00EE2F60" w:rsidP="00EE2F60">
            <w:pPr>
              <w:spacing w:after="0" w:line="240" w:lineRule="auto"/>
              <w:rPr>
                <w:ins w:id="2928" w:author="Lane, Stefanie" w:date="2023-09-27T17:31:00Z"/>
                <w:rFonts w:ascii="Times New Roman" w:eastAsia="Times New Roman" w:hAnsi="Times New Roman" w:cs="Times New Roman"/>
                <w:rPrChange w:id="2929" w:author="Lane, Stefanie" w:date="2023-09-27T17:31:00Z">
                  <w:rPr>
                    <w:ins w:id="2930" w:author="Lane, Stefanie" w:date="2023-09-27T17:31:00Z"/>
                  </w:rPr>
                </w:rPrChange>
              </w:rPr>
              <w:pPrChange w:id="2931" w:author="Lane, Stefanie" w:date="2023-09-27T17:31:00Z">
                <w:pPr/>
              </w:pPrChange>
            </w:pPr>
          </w:p>
        </w:tc>
        <w:tc>
          <w:tcPr>
            <w:tcW w:w="1920" w:type="dxa"/>
            <w:gridSpan w:val="2"/>
            <w:tcBorders>
              <w:top w:val="nil"/>
              <w:left w:val="nil"/>
              <w:bottom w:val="nil"/>
              <w:right w:val="nil"/>
            </w:tcBorders>
            <w:shd w:val="clear" w:color="auto" w:fill="auto"/>
            <w:noWrap/>
            <w:vAlign w:val="center"/>
            <w:hideMark/>
          </w:tcPr>
          <w:p w14:paraId="41C60B24" w14:textId="77777777" w:rsidR="00EE2F60" w:rsidRPr="00EE2F60" w:rsidRDefault="00EE2F60" w:rsidP="00EE2F60">
            <w:pPr>
              <w:spacing w:after="0" w:line="240" w:lineRule="auto"/>
              <w:jc w:val="center"/>
              <w:rPr>
                <w:ins w:id="2932" w:author="Lane, Stefanie" w:date="2023-09-27T17:31:00Z"/>
                <w:rFonts w:ascii="Calibri" w:eastAsia="Times New Roman" w:hAnsi="Calibri" w:cs="Calibri"/>
                <w:b/>
                <w:bCs/>
                <w:color w:val="000000"/>
                <w:rPrChange w:id="2933" w:author="Lane, Stefanie" w:date="2023-09-27T17:31:00Z">
                  <w:rPr>
                    <w:ins w:id="2934" w:author="Lane, Stefanie" w:date="2023-09-27T17:31:00Z"/>
                  </w:rPr>
                </w:rPrChange>
              </w:rPr>
              <w:pPrChange w:id="2935" w:author="Lane, Stefanie" w:date="2023-09-27T17:31:00Z">
                <w:pPr>
                  <w:jc w:val="center"/>
                </w:pPr>
              </w:pPrChange>
            </w:pPr>
            <w:ins w:id="2936" w:author="Lane, Stefanie" w:date="2023-09-27T17:31:00Z">
              <w:r w:rsidRPr="00EE2F60">
                <w:rPr>
                  <w:rFonts w:ascii="Calibri" w:eastAsia="Times New Roman" w:hAnsi="Calibri" w:cs="Calibri"/>
                  <w:b/>
                  <w:bCs/>
                  <w:color w:val="000000"/>
                  <w:rPrChange w:id="2937" w:author="Lane, Stefanie" w:date="2023-09-27T17:31:00Z">
                    <w:rPr/>
                  </w:rPrChange>
                </w:rPr>
                <w:t>Plot-level components</w:t>
              </w:r>
            </w:ins>
          </w:p>
        </w:tc>
        <w:tc>
          <w:tcPr>
            <w:tcW w:w="300" w:type="dxa"/>
            <w:tcBorders>
              <w:top w:val="nil"/>
              <w:left w:val="nil"/>
              <w:bottom w:val="nil"/>
              <w:right w:val="nil"/>
            </w:tcBorders>
            <w:shd w:val="clear" w:color="auto" w:fill="auto"/>
            <w:noWrap/>
            <w:vAlign w:val="bottom"/>
            <w:hideMark/>
          </w:tcPr>
          <w:p w14:paraId="65A64901" w14:textId="77777777" w:rsidR="00EE2F60" w:rsidRPr="00EE2F60" w:rsidRDefault="00EE2F60" w:rsidP="00EE2F60">
            <w:pPr>
              <w:spacing w:after="0" w:line="240" w:lineRule="auto"/>
              <w:jc w:val="center"/>
              <w:rPr>
                <w:ins w:id="2938" w:author="Lane, Stefanie" w:date="2023-09-27T17:31:00Z"/>
                <w:rFonts w:ascii="Calibri" w:eastAsia="Times New Roman" w:hAnsi="Calibri" w:cs="Calibri"/>
                <w:b/>
                <w:bCs/>
                <w:color w:val="000000"/>
                <w:rPrChange w:id="2939" w:author="Lane, Stefanie" w:date="2023-09-27T17:31:00Z">
                  <w:rPr>
                    <w:ins w:id="2940" w:author="Lane, Stefanie" w:date="2023-09-27T17:31:00Z"/>
                  </w:rPr>
                </w:rPrChange>
              </w:rPr>
              <w:pPrChange w:id="2941" w:author="Lane, Stefanie" w:date="2023-09-27T17:31:00Z">
                <w:pPr>
                  <w:jc w:val="center"/>
                </w:pPr>
              </w:pPrChange>
            </w:pPr>
          </w:p>
        </w:tc>
        <w:tc>
          <w:tcPr>
            <w:tcW w:w="2880" w:type="dxa"/>
            <w:gridSpan w:val="3"/>
            <w:tcBorders>
              <w:top w:val="nil"/>
              <w:left w:val="nil"/>
              <w:bottom w:val="nil"/>
              <w:right w:val="nil"/>
            </w:tcBorders>
            <w:shd w:val="clear" w:color="auto" w:fill="auto"/>
            <w:noWrap/>
            <w:vAlign w:val="center"/>
            <w:hideMark/>
          </w:tcPr>
          <w:p w14:paraId="374B9EE7" w14:textId="77777777" w:rsidR="00EE2F60" w:rsidRPr="00EE2F60" w:rsidRDefault="00EE2F60" w:rsidP="00EE2F60">
            <w:pPr>
              <w:spacing w:after="0" w:line="240" w:lineRule="auto"/>
              <w:jc w:val="center"/>
              <w:rPr>
                <w:ins w:id="2942" w:author="Lane, Stefanie" w:date="2023-09-27T17:31:00Z"/>
                <w:rFonts w:ascii="Calibri" w:eastAsia="Times New Roman" w:hAnsi="Calibri" w:cs="Calibri"/>
                <w:b/>
                <w:bCs/>
                <w:color w:val="000000"/>
                <w:rPrChange w:id="2943" w:author="Lane, Stefanie" w:date="2023-09-27T17:31:00Z">
                  <w:rPr>
                    <w:ins w:id="2944" w:author="Lane, Stefanie" w:date="2023-09-27T17:31:00Z"/>
                  </w:rPr>
                </w:rPrChange>
              </w:rPr>
              <w:pPrChange w:id="2945" w:author="Lane, Stefanie" w:date="2023-09-27T17:31:00Z">
                <w:pPr>
                  <w:jc w:val="center"/>
                </w:pPr>
              </w:pPrChange>
            </w:pPr>
            <w:ins w:id="2946" w:author="Lane, Stefanie" w:date="2023-09-27T17:31:00Z">
              <w:r w:rsidRPr="00EE2F60">
                <w:rPr>
                  <w:rFonts w:ascii="Calibri" w:eastAsia="Times New Roman" w:hAnsi="Calibri" w:cs="Calibri"/>
                  <w:b/>
                  <w:bCs/>
                  <w:color w:val="000000"/>
                  <w:rPrChange w:id="2947" w:author="Lane, Stefanie" w:date="2023-09-27T17:31:00Z">
                    <w:rPr/>
                  </w:rPrChange>
                </w:rPr>
                <w:t>Diversity components</w:t>
              </w:r>
            </w:ins>
          </w:p>
        </w:tc>
      </w:tr>
      <w:tr w:rsidR="00EE2F60" w:rsidRPr="00EE2F60" w14:paraId="6559001B" w14:textId="77777777" w:rsidTr="00EE2F60">
        <w:trPr>
          <w:divId w:val="987247176"/>
          <w:trHeight w:val="780"/>
          <w:jc w:val="center"/>
          <w:ins w:id="2948" w:author="Lane, Stefanie" w:date="2023-09-27T17:31:00Z"/>
        </w:trPr>
        <w:tc>
          <w:tcPr>
            <w:tcW w:w="1180" w:type="dxa"/>
            <w:tcBorders>
              <w:top w:val="nil"/>
              <w:left w:val="nil"/>
              <w:bottom w:val="nil"/>
              <w:right w:val="nil"/>
            </w:tcBorders>
            <w:shd w:val="clear" w:color="auto" w:fill="auto"/>
            <w:vAlign w:val="center"/>
            <w:hideMark/>
          </w:tcPr>
          <w:p w14:paraId="279B6734" w14:textId="77777777" w:rsidR="00EE2F60" w:rsidRPr="00EE2F60" w:rsidRDefault="00EE2F60" w:rsidP="00EE2F60">
            <w:pPr>
              <w:spacing w:after="0" w:line="240" w:lineRule="auto"/>
              <w:jc w:val="center"/>
              <w:rPr>
                <w:ins w:id="2949" w:author="Lane, Stefanie" w:date="2023-09-27T17:31:00Z"/>
                <w:rFonts w:ascii="Calibri" w:eastAsia="Times New Roman" w:hAnsi="Calibri" w:cs="Calibri"/>
                <w:b/>
                <w:bCs/>
                <w:color w:val="000000"/>
                <w:rPrChange w:id="2950" w:author="Lane, Stefanie" w:date="2023-09-27T17:31:00Z">
                  <w:rPr>
                    <w:ins w:id="2951" w:author="Lane, Stefanie" w:date="2023-09-27T17:31:00Z"/>
                  </w:rPr>
                </w:rPrChange>
              </w:rPr>
              <w:pPrChange w:id="2952" w:author="Lane, Stefanie" w:date="2023-09-27T17:31:00Z">
                <w:pPr>
                  <w:jc w:val="center"/>
                </w:pPr>
              </w:pPrChange>
            </w:pPr>
            <w:ins w:id="2953" w:author="Lane, Stefanie" w:date="2023-09-27T17:31:00Z">
              <w:r w:rsidRPr="00EE2F60">
                <w:rPr>
                  <w:rFonts w:ascii="Calibri" w:eastAsia="Times New Roman" w:hAnsi="Calibri" w:cs="Calibri"/>
                  <w:b/>
                  <w:bCs/>
                  <w:color w:val="000000"/>
                  <w:rPrChange w:id="2954" w:author="Lane, Stefanie" w:date="2023-09-27T17:31:00Z">
                    <w:rPr/>
                  </w:rPrChange>
                </w:rPr>
                <w:t>Assemblage</w:t>
              </w:r>
            </w:ins>
          </w:p>
        </w:tc>
        <w:tc>
          <w:tcPr>
            <w:tcW w:w="960" w:type="dxa"/>
            <w:tcBorders>
              <w:top w:val="nil"/>
              <w:left w:val="nil"/>
              <w:bottom w:val="nil"/>
              <w:right w:val="nil"/>
            </w:tcBorders>
            <w:shd w:val="clear" w:color="auto" w:fill="auto"/>
            <w:vAlign w:val="center"/>
            <w:hideMark/>
          </w:tcPr>
          <w:p w14:paraId="0FD2EB2B" w14:textId="77777777" w:rsidR="00EE2F60" w:rsidRPr="00EE2F60" w:rsidRDefault="00EE2F60" w:rsidP="00EE2F60">
            <w:pPr>
              <w:spacing w:after="0" w:line="240" w:lineRule="auto"/>
              <w:jc w:val="center"/>
              <w:rPr>
                <w:ins w:id="2955" w:author="Lane, Stefanie" w:date="2023-09-27T17:31:00Z"/>
                <w:rFonts w:ascii="Calibri" w:eastAsia="Times New Roman" w:hAnsi="Calibri" w:cs="Calibri"/>
                <w:b/>
                <w:bCs/>
                <w:color w:val="000000"/>
                <w:rPrChange w:id="2956" w:author="Lane, Stefanie" w:date="2023-09-27T17:31:00Z">
                  <w:rPr>
                    <w:ins w:id="2957" w:author="Lane, Stefanie" w:date="2023-09-27T17:31:00Z"/>
                  </w:rPr>
                </w:rPrChange>
              </w:rPr>
              <w:pPrChange w:id="2958" w:author="Lane, Stefanie" w:date="2023-09-27T17:31:00Z">
                <w:pPr>
                  <w:jc w:val="center"/>
                </w:pPr>
              </w:pPrChange>
            </w:pPr>
            <w:ins w:id="2959" w:author="Lane, Stefanie" w:date="2023-09-27T17:31:00Z">
              <w:r w:rsidRPr="00EE2F60">
                <w:rPr>
                  <w:rFonts w:ascii="Calibri" w:eastAsia="Times New Roman" w:hAnsi="Calibri" w:cs="Calibri"/>
                  <w:b/>
                  <w:bCs/>
                  <w:color w:val="000000"/>
                  <w:rPrChange w:id="2960" w:author="Lane, Stefanie" w:date="2023-09-27T17:31:00Z">
                    <w:rPr/>
                  </w:rPrChange>
                </w:rPr>
                <w:t>No. quadrats</w:t>
              </w:r>
            </w:ins>
          </w:p>
        </w:tc>
        <w:tc>
          <w:tcPr>
            <w:tcW w:w="960" w:type="dxa"/>
            <w:tcBorders>
              <w:top w:val="nil"/>
              <w:left w:val="nil"/>
              <w:bottom w:val="nil"/>
              <w:right w:val="nil"/>
            </w:tcBorders>
            <w:shd w:val="clear" w:color="auto" w:fill="auto"/>
            <w:vAlign w:val="center"/>
            <w:hideMark/>
          </w:tcPr>
          <w:p w14:paraId="299489B8" w14:textId="77777777" w:rsidR="00EE2F60" w:rsidRPr="00EE2F60" w:rsidRDefault="00EE2F60" w:rsidP="00EE2F60">
            <w:pPr>
              <w:spacing w:after="0" w:line="240" w:lineRule="auto"/>
              <w:jc w:val="center"/>
              <w:rPr>
                <w:ins w:id="2961" w:author="Lane, Stefanie" w:date="2023-09-27T17:31:00Z"/>
                <w:rFonts w:ascii="Calibri" w:eastAsia="Times New Roman" w:hAnsi="Calibri" w:cs="Calibri"/>
                <w:b/>
                <w:bCs/>
                <w:color w:val="000000"/>
                <w:rPrChange w:id="2962" w:author="Lane, Stefanie" w:date="2023-09-27T17:31:00Z">
                  <w:rPr>
                    <w:ins w:id="2963" w:author="Lane, Stefanie" w:date="2023-09-27T17:31:00Z"/>
                  </w:rPr>
                </w:rPrChange>
              </w:rPr>
              <w:pPrChange w:id="2964" w:author="Lane, Stefanie" w:date="2023-09-27T17:31:00Z">
                <w:pPr>
                  <w:jc w:val="center"/>
                </w:pPr>
              </w:pPrChange>
            </w:pPr>
            <w:ins w:id="2965" w:author="Lane, Stefanie" w:date="2023-09-27T17:31:00Z">
              <w:r w:rsidRPr="00EE2F60">
                <w:rPr>
                  <w:rFonts w:ascii="Calibri" w:eastAsia="Times New Roman" w:hAnsi="Calibri" w:cs="Calibri"/>
                  <w:b/>
                  <w:bCs/>
                  <w:color w:val="000000"/>
                  <w:rPrChange w:id="2966" w:author="Lane, Stefanie" w:date="2023-09-27T17:31:00Z">
                    <w:rPr/>
                  </w:rPrChange>
                </w:rPr>
                <w:t>No. species</w:t>
              </w:r>
            </w:ins>
          </w:p>
        </w:tc>
        <w:tc>
          <w:tcPr>
            <w:tcW w:w="300" w:type="dxa"/>
            <w:tcBorders>
              <w:top w:val="nil"/>
              <w:left w:val="nil"/>
              <w:bottom w:val="nil"/>
              <w:right w:val="nil"/>
            </w:tcBorders>
            <w:shd w:val="clear" w:color="auto" w:fill="auto"/>
            <w:vAlign w:val="center"/>
            <w:hideMark/>
          </w:tcPr>
          <w:p w14:paraId="42741B0E" w14:textId="77777777" w:rsidR="00EE2F60" w:rsidRPr="00EE2F60" w:rsidRDefault="00EE2F60" w:rsidP="00EE2F60">
            <w:pPr>
              <w:spacing w:after="0" w:line="240" w:lineRule="auto"/>
              <w:jc w:val="center"/>
              <w:rPr>
                <w:ins w:id="2967" w:author="Lane, Stefanie" w:date="2023-09-27T17:31:00Z"/>
                <w:rFonts w:ascii="Calibri" w:eastAsia="Times New Roman" w:hAnsi="Calibri" w:cs="Calibri"/>
                <w:b/>
                <w:bCs/>
                <w:color w:val="000000"/>
                <w:rPrChange w:id="2968" w:author="Lane, Stefanie" w:date="2023-09-27T17:31:00Z">
                  <w:rPr>
                    <w:ins w:id="2969" w:author="Lane, Stefanie" w:date="2023-09-27T17:31:00Z"/>
                  </w:rPr>
                </w:rPrChange>
              </w:rPr>
              <w:pPrChange w:id="2970" w:author="Lane, Stefanie" w:date="2023-09-27T17:31:00Z">
                <w:pPr>
                  <w:jc w:val="center"/>
                </w:pPr>
              </w:pPrChange>
            </w:pPr>
          </w:p>
        </w:tc>
        <w:tc>
          <w:tcPr>
            <w:tcW w:w="960" w:type="dxa"/>
            <w:tcBorders>
              <w:top w:val="nil"/>
              <w:left w:val="nil"/>
              <w:bottom w:val="nil"/>
              <w:right w:val="nil"/>
            </w:tcBorders>
            <w:shd w:val="clear" w:color="auto" w:fill="auto"/>
            <w:vAlign w:val="center"/>
            <w:hideMark/>
          </w:tcPr>
          <w:p w14:paraId="7B3EBF4D" w14:textId="77777777" w:rsidR="00EE2F60" w:rsidRPr="00EE2F60" w:rsidRDefault="00EE2F60" w:rsidP="00EE2F60">
            <w:pPr>
              <w:spacing w:after="0" w:line="240" w:lineRule="auto"/>
              <w:jc w:val="center"/>
              <w:rPr>
                <w:ins w:id="2971" w:author="Lane, Stefanie" w:date="2023-09-27T17:31:00Z"/>
                <w:rFonts w:ascii="Calibri" w:eastAsia="Times New Roman" w:hAnsi="Calibri" w:cs="Calibri"/>
                <w:b/>
                <w:bCs/>
                <w:color w:val="000000"/>
                <w:rPrChange w:id="2972" w:author="Lane, Stefanie" w:date="2023-09-27T17:31:00Z">
                  <w:rPr>
                    <w:ins w:id="2973" w:author="Lane, Stefanie" w:date="2023-09-27T17:31:00Z"/>
                  </w:rPr>
                </w:rPrChange>
              </w:rPr>
              <w:pPrChange w:id="2974" w:author="Lane, Stefanie" w:date="2023-09-27T17:31:00Z">
                <w:pPr>
                  <w:jc w:val="center"/>
                </w:pPr>
              </w:pPrChange>
            </w:pPr>
            <w:ins w:id="2975" w:author="Lane, Stefanie" w:date="2023-09-27T17:31:00Z">
              <w:r w:rsidRPr="00EE2F60">
                <w:rPr>
                  <w:rFonts w:ascii="Calibri" w:eastAsia="Times New Roman" w:hAnsi="Calibri" w:cs="Calibri"/>
                  <w:b/>
                  <w:bCs/>
                  <w:color w:val="000000"/>
                  <w:rPrChange w:id="2976" w:author="Lane, Stefanie" w:date="2023-09-27T17:31:00Z">
                    <w:rPr/>
                  </w:rPrChange>
                </w:rPr>
                <w:t>α diversity</w:t>
              </w:r>
            </w:ins>
          </w:p>
        </w:tc>
        <w:tc>
          <w:tcPr>
            <w:tcW w:w="960" w:type="dxa"/>
            <w:tcBorders>
              <w:top w:val="nil"/>
              <w:left w:val="nil"/>
              <w:bottom w:val="nil"/>
              <w:right w:val="nil"/>
            </w:tcBorders>
            <w:shd w:val="clear" w:color="auto" w:fill="auto"/>
            <w:vAlign w:val="center"/>
            <w:hideMark/>
          </w:tcPr>
          <w:p w14:paraId="313DD74C" w14:textId="77777777" w:rsidR="00EE2F60" w:rsidRPr="00EE2F60" w:rsidRDefault="00EE2F60" w:rsidP="00EE2F60">
            <w:pPr>
              <w:spacing w:after="0" w:line="240" w:lineRule="auto"/>
              <w:jc w:val="center"/>
              <w:rPr>
                <w:ins w:id="2977" w:author="Lane, Stefanie" w:date="2023-09-27T17:31:00Z"/>
                <w:rFonts w:ascii="Calibri" w:eastAsia="Times New Roman" w:hAnsi="Calibri" w:cs="Calibri"/>
                <w:b/>
                <w:bCs/>
                <w:color w:val="000000"/>
                <w:rPrChange w:id="2978" w:author="Lane, Stefanie" w:date="2023-09-27T17:31:00Z">
                  <w:rPr>
                    <w:ins w:id="2979" w:author="Lane, Stefanie" w:date="2023-09-27T17:31:00Z"/>
                  </w:rPr>
                </w:rPrChange>
              </w:rPr>
              <w:pPrChange w:id="2980" w:author="Lane, Stefanie" w:date="2023-09-27T17:31:00Z">
                <w:pPr>
                  <w:jc w:val="center"/>
                </w:pPr>
              </w:pPrChange>
            </w:pPr>
            <w:ins w:id="2981" w:author="Lane, Stefanie" w:date="2023-09-27T17:31:00Z">
              <w:r w:rsidRPr="00EE2F60">
                <w:rPr>
                  <w:rFonts w:ascii="Calibri" w:eastAsia="Times New Roman" w:hAnsi="Calibri" w:cs="Calibri"/>
                  <w:b/>
                  <w:bCs/>
                  <w:color w:val="000000"/>
                  <w:rPrChange w:id="2982" w:author="Lane, Stefanie" w:date="2023-09-27T17:31:00Z">
                    <w:rPr/>
                  </w:rPrChange>
                </w:rPr>
                <w:t>α diversity sd</w:t>
              </w:r>
            </w:ins>
          </w:p>
        </w:tc>
        <w:tc>
          <w:tcPr>
            <w:tcW w:w="960" w:type="dxa"/>
            <w:tcBorders>
              <w:top w:val="nil"/>
              <w:left w:val="nil"/>
              <w:bottom w:val="nil"/>
              <w:right w:val="nil"/>
            </w:tcBorders>
            <w:shd w:val="clear" w:color="auto" w:fill="auto"/>
            <w:vAlign w:val="center"/>
            <w:hideMark/>
          </w:tcPr>
          <w:p w14:paraId="2C794EDC" w14:textId="77777777" w:rsidR="00EE2F60" w:rsidRPr="00EE2F60" w:rsidRDefault="00EE2F60" w:rsidP="00EE2F60">
            <w:pPr>
              <w:spacing w:after="0" w:line="240" w:lineRule="auto"/>
              <w:jc w:val="center"/>
              <w:rPr>
                <w:ins w:id="2983" w:author="Lane, Stefanie" w:date="2023-09-27T17:31:00Z"/>
                <w:rFonts w:ascii="Calibri" w:eastAsia="Times New Roman" w:hAnsi="Calibri" w:cs="Calibri"/>
                <w:b/>
                <w:bCs/>
                <w:color w:val="000000"/>
                <w:rPrChange w:id="2984" w:author="Lane, Stefanie" w:date="2023-09-27T17:31:00Z">
                  <w:rPr>
                    <w:ins w:id="2985" w:author="Lane, Stefanie" w:date="2023-09-27T17:31:00Z"/>
                  </w:rPr>
                </w:rPrChange>
              </w:rPr>
              <w:pPrChange w:id="2986" w:author="Lane, Stefanie" w:date="2023-09-27T17:31:00Z">
                <w:pPr>
                  <w:jc w:val="center"/>
                </w:pPr>
              </w:pPrChange>
            </w:pPr>
            <w:ins w:id="2987" w:author="Lane, Stefanie" w:date="2023-09-27T17:31:00Z">
              <w:r w:rsidRPr="00EE2F60">
                <w:rPr>
                  <w:rFonts w:ascii="Calibri" w:eastAsia="Times New Roman" w:hAnsi="Calibri" w:cs="Calibri"/>
                  <w:b/>
                  <w:bCs/>
                  <w:color w:val="000000"/>
                  <w:rPrChange w:id="2988" w:author="Lane, Stefanie" w:date="2023-09-27T17:31:00Z">
                    <w:rPr/>
                  </w:rPrChange>
                </w:rPr>
                <w:t>β diversity</w:t>
              </w:r>
            </w:ins>
          </w:p>
        </w:tc>
      </w:tr>
      <w:tr w:rsidR="00EE2F60" w:rsidRPr="00EE2F60" w14:paraId="691FDB8F" w14:textId="77777777" w:rsidTr="00EE2F60">
        <w:trPr>
          <w:divId w:val="987247176"/>
          <w:trHeight w:val="290"/>
          <w:jc w:val="center"/>
          <w:ins w:id="2989" w:author="Lane, Stefanie" w:date="2023-09-27T17:31:00Z"/>
        </w:trPr>
        <w:tc>
          <w:tcPr>
            <w:tcW w:w="1180" w:type="dxa"/>
            <w:tcBorders>
              <w:top w:val="nil"/>
              <w:left w:val="nil"/>
              <w:bottom w:val="nil"/>
              <w:right w:val="nil"/>
            </w:tcBorders>
            <w:shd w:val="clear" w:color="auto" w:fill="auto"/>
            <w:vAlign w:val="bottom"/>
            <w:hideMark/>
          </w:tcPr>
          <w:p w14:paraId="70FFF429" w14:textId="77777777" w:rsidR="00EE2F60" w:rsidRPr="00EE2F60" w:rsidRDefault="00EE2F60" w:rsidP="00EE2F60">
            <w:pPr>
              <w:spacing w:after="0" w:line="240" w:lineRule="auto"/>
              <w:rPr>
                <w:ins w:id="2990" w:author="Lane, Stefanie" w:date="2023-09-27T17:31:00Z"/>
                <w:rFonts w:ascii="Calibri" w:eastAsia="Times New Roman" w:hAnsi="Calibri" w:cs="Calibri"/>
                <w:b/>
                <w:bCs/>
                <w:color w:val="000000"/>
                <w:rPrChange w:id="2991" w:author="Lane, Stefanie" w:date="2023-09-27T17:31:00Z">
                  <w:rPr>
                    <w:ins w:id="2992" w:author="Lane, Stefanie" w:date="2023-09-27T17:31:00Z"/>
                  </w:rPr>
                </w:rPrChange>
              </w:rPr>
              <w:pPrChange w:id="2993" w:author="Lane, Stefanie" w:date="2023-09-27T17:31:00Z">
                <w:pPr/>
              </w:pPrChange>
            </w:pPr>
            <w:ins w:id="2994" w:author="Lane, Stefanie" w:date="2023-09-27T17:31:00Z">
              <w:r w:rsidRPr="00EE2F60">
                <w:rPr>
                  <w:rFonts w:ascii="Calibri" w:eastAsia="Times New Roman" w:hAnsi="Calibri" w:cs="Calibri"/>
                  <w:b/>
                  <w:bCs/>
                  <w:color w:val="000000"/>
                  <w:rPrChange w:id="2995" w:author="Lane, Stefanie" w:date="2023-09-27T17:31:00Z">
                    <w:rPr/>
                  </w:rPrChange>
                </w:rPr>
                <w:t>Sedge</w:t>
              </w:r>
            </w:ins>
          </w:p>
        </w:tc>
        <w:tc>
          <w:tcPr>
            <w:tcW w:w="960" w:type="dxa"/>
            <w:tcBorders>
              <w:top w:val="nil"/>
              <w:left w:val="nil"/>
              <w:bottom w:val="nil"/>
              <w:right w:val="nil"/>
            </w:tcBorders>
            <w:shd w:val="clear" w:color="auto" w:fill="auto"/>
            <w:noWrap/>
            <w:vAlign w:val="bottom"/>
            <w:hideMark/>
          </w:tcPr>
          <w:p w14:paraId="2646B3E5" w14:textId="77777777" w:rsidR="00EE2F60" w:rsidRPr="00EE2F60" w:rsidRDefault="00EE2F60" w:rsidP="00EE2F60">
            <w:pPr>
              <w:spacing w:after="0" w:line="240" w:lineRule="auto"/>
              <w:rPr>
                <w:ins w:id="2996" w:author="Lane, Stefanie" w:date="2023-09-27T17:31:00Z"/>
                <w:rFonts w:ascii="Calibri" w:eastAsia="Times New Roman" w:hAnsi="Calibri" w:cs="Calibri"/>
                <w:b/>
                <w:bCs/>
                <w:color w:val="000000"/>
                <w:rPrChange w:id="2997" w:author="Lane, Stefanie" w:date="2023-09-27T17:31:00Z">
                  <w:rPr>
                    <w:ins w:id="2998" w:author="Lane, Stefanie" w:date="2023-09-27T17:31:00Z"/>
                  </w:rPr>
                </w:rPrChange>
              </w:rPr>
              <w:pPrChange w:id="2999" w:author="Lane, Stefanie" w:date="2023-09-27T17:31:00Z">
                <w:pPr/>
              </w:pPrChange>
            </w:pPr>
          </w:p>
        </w:tc>
        <w:tc>
          <w:tcPr>
            <w:tcW w:w="960" w:type="dxa"/>
            <w:tcBorders>
              <w:top w:val="nil"/>
              <w:left w:val="nil"/>
              <w:bottom w:val="nil"/>
              <w:right w:val="nil"/>
            </w:tcBorders>
            <w:shd w:val="clear" w:color="auto" w:fill="auto"/>
            <w:noWrap/>
            <w:vAlign w:val="bottom"/>
            <w:hideMark/>
          </w:tcPr>
          <w:p w14:paraId="01701A5B" w14:textId="77777777" w:rsidR="00EE2F60" w:rsidRPr="00EE2F60" w:rsidRDefault="00EE2F60" w:rsidP="00EE2F60">
            <w:pPr>
              <w:spacing w:after="0" w:line="240" w:lineRule="auto"/>
              <w:rPr>
                <w:ins w:id="3000" w:author="Lane, Stefanie" w:date="2023-09-27T17:31:00Z"/>
                <w:rFonts w:ascii="Times New Roman" w:eastAsia="Times New Roman" w:hAnsi="Times New Roman" w:cs="Times New Roman"/>
                <w:rPrChange w:id="3001" w:author="Lane, Stefanie" w:date="2023-09-27T17:31:00Z">
                  <w:rPr>
                    <w:ins w:id="3002" w:author="Lane, Stefanie" w:date="2023-09-27T17:31:00Z"/>
                  </w:rPr>
                </w:rPrChange>
              </w:rPr>
              <w:pPrChange w:id="3003" w:author="Lane, Stefanie" w:date="2023-09-27T17:31:00Z">
                <w:pPr/>
              </w:pPrChange>
            </w:pPr>
          </w:p>
        </w:tc>
        <w:tc>
          <w:tcPr>
            <w:tcW w:w="300" w:type="dxa"/>
            <w:tcBorders>
              <w:top w:val="nil"/>
              <w:left w:val="nil"/>
              <w:bottom w:val="nil"/>
              <w:right w:val="nil"/>
            </w:tcBorders>
            <w:shd w:val="clear" w:color="auto" w:fill="auto"/>
            <w:noWrap/>
            <w:vAlign w:val="bottom"/>
            <w:hideMark/>
          </w:tcPr>
          <w:p w14:paraId="44AFD772" w14:textId="77777777" w:rsidR="00EE2F60" w:rsidRPr="00EE2F60" w:rsidRDefault="00EE2F60" w:rsidP="00EE2F60">
            <w:pPr>
              <w:spacing w:after="0" w:line="240" w:lineRule="auto"/>
              <w:rPr>
                <w:ins w:id="3004" w:author="Lane, Stefanie" w:date="2023-09-27T17:31:00Z"/>
                <w:rFonts w:ascii="Times New Roman" w:eastAsia="Times New Roman" w:hAnsi="Times New Roman" w:cs="Times New Roman"/>
                <w:rPrChange w:id="3005" w:author="Lane, Stefanie" w:date="2023-09-27T17:31:00Z">
                  <w:rPr>
                    <w:ins w:id="3006" w:author="Lane, Stefanie" w:date="2023-09-27T17:31:00Z"/>
                  </w:rPr>
                </w:rPrChange>
              </w:rPr>
              <w:pPrChange w:id="3007" w:author="Lane, Stefanie" w:date="2023-09-27T17:31:00Z">
                <w:pPr/>
              </w:pPrChange>
            </w:pPr>
          </w:p>
        </w:tc>
        <w:tc>
          <w:tcPr>
            <w:tcW w:w="960" w:type="dxa"/>
            <w:tcBorders>
              <w:top w:val="nil"/>
              <w:left w:val="nil"/>
              <w:bottom w:val="nil"/>
              <w:right w:val="nil"/>
            </w:tcBorders>
            <w:shd w:val="clear" w:color="auto" w:fill="auto"/>
            <w:noWrap/>
            <w:vAlign w:val="bottom"/>
            <w:hideMark/>
          </w:tcPr>
          <w:p w14:paraId="28E907B5" w14:textId="77777777" w:rsidR="00EE2F60" w:rsidRPr="00EE2F60" w:rsidRDefault="00EE2F60" w:rsidP="00EE2F60">
            <w:pPr>
              <w:spacing w:after="0" w:line="240" w:lineRule="auto"/>
              <w:rPr>
                <w:ins w:id="3008" w:author="Lane, Stefanie" w:date="2023-09-27T17:31:00Z"/>
                <w:rFonts w:ascii="Times New Roman" w:eastAsia="Times New Roman" w:hAnsi="Times New Roman" w:cs="Times New Roman"/>
                <w:rPrChange w:id="3009" w:author="Lane, Stefanie" w:date="2023-09-27T17:31:00Z">
                  <w:rPr>
                    <w:ins w:id="3010" w:author="Lane, Stefanie" w:date="2023-09-27T17:31:00Z"/>
                  </w:rPr>
                </w:rPrChange>
              </w:rPr>
              <w:pPrChange w:id="3011" w:author="Lane, Stefanie" w:date="2023-09-27T17:31:00Z">
                <w:pPr/>
              </w:pPrChange>
            </w:pPr>
          </w:p>
        </w:tc>
        <w:tc>
          <w:tcPr>
            <w:tcW w:w="960" w:type="dxa"/>
            <w:tcBorders>
              <w:top w:val="nil"/>
              <w:left w:val="nil"/>
              <w:bottom w:val="nil"/>
              <w:right w:val="nil"/>
            </w:tcBorders>
            <w:shd w:val="clear" w:color="auto" w:fill="auto"/>
            <w:noWrap/>
            <w:vAlign w:val="bottom"/>
            <w:hideMark/>
          </w:tcPr>
          <w:p w14:paraId="0ED98126" w14:textId="77777777" w:rsidR="00EE2F60" w:rsidRPr="00EE2F60" w:rsidRDefault="00EE2F60" w:rsidP="00EE2F60">
            <w:pPr>
              <w:spacing w:after="0" w:line="240" w:lineRule="auto"/>
              <w:rPr>
                <w:ins w:id="3012" w:author="Lane, Stefanie" w:date="2023-09-27T17:31:00Z"/>
                <w:rFonts w:ascii="Times New Roman" w:eastAsia="Times New Roman" w:hAnsi="Times New Roman" w:cs="Times New Roman"/>
                <w:rPrChange w:id="3013" w:author="Lane, Stefanie" w:date="2023-09-27T17:31:00Z">
                  <w:rPr>
                    <w:ins w:id="3014" w:author="Lane, Stefanie" w:date="2023-09-27T17:31:00Z"/>
                  </w:rPr>
                </w:rPrChange>
              </w:rPr>
              <w:pPrChange w:id="3015" w:author="Lane, Stefanie" w:date="2023-09-27T17:31:00Z">
                <w:pPr/>
              </w:pPrChange>
            </w:pPr>
          </w:p>
        </w:tc>
        <w:tc>
          <w:tcPr>
            <w:tcW w:w="960" w:type="dxa"/>
            <w:tcBorders>
              <w:top w:val="nil"/>
              <w:left w:val="nil"/>
              <w:bottom w:val="nil"/>
              <w:right w:val="nil"/>
            </w:tcBorders>
            <w:shd w:val="clear" w:color="auto" w:fill="auto"/>
            <w:noWrap/>
            <w:vAlign w:val="bottom"/>
            <w:hideMark/>
          </w:tcPr>
          <w:p w14:paraId="493C52D7" w14:textId="77777777" w:rsidR="00EE2F60" w:rsidRPr="00EE2F60" w:rsidRDefault="00EE2F60" w:rsidP="00EE2F60">
            <w:pPr>
              <w:spacing w:after="0" w:line="240" w:lineRule="auto"/>
              <w:rPr>
                <w:ins w:id="3016" w:author="Lane, Stefanie" w:date="2023-09-27T17:31:00Z"/>
                <w:rFonts w:ascii="Times New Roman" w:eastAsia="Times New Roman" w:hAnsi="Times New Roman" w:cs="Times New Roman"/>
                <w:rPrChange w:id="3017" w:author="Lane, Stefanie" w:date="2023-09-27T17:31:00Z">
                  <w:rPr>
                    <w:ins w:id="3018" w:author="Lane, Stefanie" w:date="2023-09-27T17:31:00Z"/>
                  </w:rPr>
                </w:rPrChange>
              </w:rPr>
              <w:pPrChange w:id="3019" w:author="Lane, Stefanie" w:date="2023-09-27T17:31:00Z">
                <w:pPr/>
              </w:pPrChange>
            </w:pPr>
          </w:p>
        </w:tc>
      </w:tr>
      <w:tr w:rsidR="00EE2F60" w:rsidRPr="00EE2F60" w14:paraId="1D99C474" w14:textId="77777777" w:rsidTr="00EE2F60">
        <w:trPr>
          <w:divId w:val="987247176"/>
          <w:trHeight w:val="290"/>
          <w:jc w:val="center"/>
          <w:ins w:id="3020"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195293D" w14:textId="77777777" w:rsidR="00EE2F60" w:rsidRPr="00EE2F60" w:rsidRDefault="00EE2F60" w:rsidP="00EE2F60">
            <w:pPr>
              <w:spacing w:after="0" w:line="240" w:lineRule="auto"/>
              <w:jc w:val="right"/>
              <w:rPr>
                <w:ins w:id="3021" w:author="Lane, Stefanie" w:date="2023-09-27T17:31:00Z"/>
                <w:rFonts w:ascii="Calibri" w:eastAsia="Times New Roman" w:hAnsi="Calibri" w:cs="Calibri"/>
                <w:color w:val="000000"/>
                <w:rPrChange w:id="3022" w:author="Lane, Stefanie" w:date="2023-09-27T17:31:00Z">
                  <w:rPr>
                    <w:ins w:id="3023" w:author="Lane, Stefanie" w:date="2023-09-27T17:31:00Z"/>
                  </w:rPr>
                </w:rPrChange>
              </w:rPr>
              <w:pPrChange w:id="3024" w:author="Lane, Stefanie" w:date="2023-09-27T17:31:00Z">
                <w:pPr>
                  <w:jc w:val="right"/>
                </w:pPr>
              </w:pPrChange>
            </w:pPr>
            <w:ins w:id="3025" w:author="Lane, Stefanie" w:date="2023-09-27T17:31:00Z">
              <w:r w:rsidRPr="00EE2F60">
                <w:rPr>
                  <w:rFonts w:ascii="Calibri" w:eastAsia="Times New Roman" w:hAnsi="Calibri" w:cs="Calibri"/>
                  <w:color w:val="000000"/>
                  <w:rPrChange w:id="3026"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25C03D2" w14:textId="77777777" w:rsidR="00EE2F60" w:rsidRPr="00EE2F60" w:rsidRDefault="00EE2F60" w:rsidP="00EE2F60">
            <w:pPr>
              <w:spacing w:after="0" w:line="240" w:lineRule="auto"/>
              <w:jc w:val="center"/>
              <w:rPr>
                <w:ins w:id="3027" w:author="Lane, Stefanie" w:date="2023-09-27T17:31:00Z"/>
                <w:rFonts w:ascii="Calibri" w:eastAsia="Times New Roman" w:hAnsi="Calibri" w:cs="Calibri"/>
                <w:color w:val="000000"/>
                <w:rPrChange w:id="3028" w:author="Lane, Stefanie" w:date="2023-09-27T17:31:00Z">
                  <w:rPr>
                    <w:ins w:id="3029" w:author="Lane, Stefanie" w:date="2023-09-27T17:31:00Z"/>
                  </w:rPr>
                </w:rPrChange>
              </w:rPr>
              <w:pPrChange w:id="3030" w:author="Lane, Stefanie" w:date="2023-09-27T17:31:00Z">
                <w:pPr>
                  <w:jc w:val="center"/>
                </w:pPr>
              </w:pPrChange>
            </w:pPr>
            <w:ins w:id="3031" w:author="Lane, Stefanie" w:date="2023-09-27T17:31:00Z">
              <w:r w:rsidRPr="00EE2F60">
                <w:rPr>
                  <w:rFonts w:ascii="Calibri" w:eastAsia="Times New Roman" w:hAnsi="Calibri" w:cs="Calibri"/>
                  <w:color w:val="000000"/>
                  <w:rPrChange w:id="3032"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F0B5008" w14:textId="77777777" w:rsidR="00EE2F60" w:rsidRPr="00EE2F60" w:rsidRDefault="00EE2F60" w:rsidP="00EE2F60">
            <w:pPr>
              <w:spacing w:after="0" w:line="240" w:lineRule="auto"/>
              <w:jc w:val="center"/>
              <w:rPr>
                <w:ins w:id="3033" w:author="Lane, Stefanie" w:date="2023-09-27T17:31:00Z"/>
                <w:rFonts w:ascii="Calibri" w:eastAsia="Times New Roman" w:hAnsi="Calibri" w:cs="Calibri"/>
                <w:color w:val="000000"/>
                <w:rPrChange w:id="3034" w:author="Lane, Stefanie" w:date="2023-09-27T17:31:00Z">
                  <w:rPr>
                    <w:ins w:id="3035" w:author="Lane, Stefanie" w:date="2023-09-27T17:31:00Z"/>
                  </w:rPr>
                </w:rPrChange>
              </w:rPr>
              <w:pPrChange w:id="3036" w:author="Lane, Stefanie" w:date="2023-09-27T17:31:00Z">
                <w:pPr>
                  <w:jc w:val="center"/>
                </w:pPr>
              </w:pPrChange>
            </w:pPr>
            <w:ins w:id="3037" w:author="Lane, Stefanie" w:date="2023-09-27T17:31:00Z">
              <w:r w:rsidRPr="00EE2F60">
                <w:rPr>
                  <w:rFonts w:ascii="Calibri" w:eastAsia="Times New Roman" w:hAnsi="Calibri" w:cs="Calibri"/>
                  <w:color w:val="000000"/>
                  <w:rPrChange w:id="3038" w:author="Lane, Stefanie" w:date="2023-09-27T17:31:00Z">
                    <w:rPr/>
                  </w:rPrChange>
                </w:rPr>
                <w:t>32.3</w:t>
              </w:r>
            </w:ins>
          </w:p>
        </w:tc>
        <w:tc>
          <w:tcPr>
            <w:tcW w:w="300" w:type="dxa"/>
            <w:tcBorders>
              <w:top w:val="nil"/>
              <w:left w:val="nil"/>
              <w:bottom w:val="nil"/>
              <w:right w:val="nil"/>
            </w:tcBorders>
            <w:shd w:val="clear" w:color="auto" w:fill="auto"/>
            <w:noWrap/>
            <w:vAlign w:val="bottom"/>
            <w:hideMark/>
          </w:tcPr>
          <w:p w14:paraId="4009F3FC" w14:textId="77777777" w:rsidR="00EE2F60" w:rsidRPr="00EE2F60" w:rsidRDefault="00EE2F60" w:rsidP="00EE2F60">
            <w:pPr>
              <w:spacing w:after="0" w:line="240" w:lineRule="auto"/>
              <w:jc w:val="center"/>
              <w:rPr>
                <w:ins w:id="3039" w:author="Lane, Stefanie" w:date="2023-09-27T17:31:00Z"/>
                <w:rFonts w:ascii="Calibri" w:eastAsia="Times New Roman" w:hAnsi="Calibri" w:cs="Calibri"/>
                <w:color w:val="000000"/>
                <w:rPrChange w:id="3040" w:author="Lane, Stefanie" w:date="2023-09-27T17:31:00Z">
                  <w:rPr>
                    <w:ins w:id="3041" w:author="Lane, Stefanie" w:date="2023-09-27T17:31:00Z"/>
                  </w:rPr>
                </w:rPrChange>
              </w:rPr>
              <w:pPrChange w:id="3042"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58E1E369" w14:textId="77777777" w:rsidR="00EE2F60" w:rsidRPr="00EE2F60" w:rsidRDefault="00EE2F60" w:rsidP="00EE2F60">
            <w:pPr>
              <w:spacing w:after="0" w:line="240" w:lineRule="auto"/>
              <w:jc w:val="center"/>
              <w:rPr>
                <w:ins w:id="3043" w:author="Lane, Stefanie" w:date="2023-09-27T17:31:00Z"/>
                <w:rFonts w:ascii="Calibri" w:eastAsia="Times New Roman" w:hAnsi="Calibri" w:cs="Calibri"/>
                <w:color w:val="000000"/>
                <w:rPrChange w:id="3044" w:author="Lane, Stefanie" w:date="2023-09-27T17:31:00Z">
                  <w:rPr>
                    <w:ins w:id="3045" w:author="Lane, Stefanie" w:date="2023-09-27T17:31:00Z"/>
                  </w:rPr>
                </w:rPrChange>
              </w:rPr>
              <w:pPrChange w:id="3046" w:author="Lane, Stefanie" w:date="2023-09-27T17:31:00Z">
                <w:pPr>
                  <w:jc w:val="center"/>
                </w:pPr>
              </w:pPrChange>
            </w:pPr>
            <w:ins w:id="3047" w:author="Lane, Stefanie" w:date="2023-09-27T17:31:00Z">
              <w:r w:rsidRPr="00EE2F60">
                <w:rPr>
                  <w:rFonts w:ascii="Calibri" w:eastAsia="Times New Roman" w:hAnsi="Calibri" w:cs="Calibri"/>
                  <w:color w:val="000000"/>
                  <w:rPrChange w:id="3048" w:author="Lane, Stefanie" w:date="2023-09-27T17:31: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6CDE1D51" w14:textId="77777777" w:rsidR="00EE2F60" w:rsidRPr="00EE2F60" w:rsidRDefault="00EE2F60" w:rsidP="00EE2F60">
            <w:pPr>
              <w:spacing w:after="0" w:line="240" w:lineRule="auto"/>
              <w:jc w:val="center"/>
              <w:rPr>
                <w:ins w:id="3049" w:author="Lane, Stefanie" w:date="2023-09-27T17:31:00Z"/>
                <w:rFonts w:ascii="Calibri" w:eastAsia="Times New Roman" w:hAnsi="Calibri" w:cs="Calibri"/>
                <w:color w:val="000000"/>
                <w:rPrChange w:id="3050" w:author="Lane, Stefanie" w:date="2023-09-27T17:31:00Z">
                  <w:rPr>
                    <w:ins w:id="3051" w:author="Lane, Stefanie" w:date="2023-09-27T17:31:00Z"/>
                  </w:rPr>
                </w:rPrChange>
              </w:rPr>
              <w:pPrChange w:id="3052" w:author="Lane, Stefanie" w:date="2023-09-27T17:31:00Z">
                <w:pPr>
                  <w:jc w:val="center"/>
                </w:pPr>
              </w:pPrChange>
            </w:pPr>
            <w:ins w:id="3053" w:author="Lane, Stefanie" w:date="2023-09-27T17:31:00Z">
              <w:r w:rsidRPr="00EE2F60">
                <w:rPr>
                  <w:rFonts w:ascii="Calibri" w:eastAsia="Times New Roman" w:hAnsi="Calibri" w:cs="Calibri"/>
                  <w:color w:val="000000"/>
                  <w:rPrChange w:id="3054" w:author="Lane, Stefanie" w:date="2023-09-27T17:31: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20179507" w14:textId="77777777" w:rsidR="00EE2F60" w:rsidRPr="00EE2F60" w:rsidRDefault="00EE2F60" w:rsidP="00EE2F60">
            <w:pPr>
              <w:spacing w:after="0" w:line="240" w:lineRule="auto"/>
              <w:jc w:val="center"/>
              <w:rPr>
                <w:ins w:id="3055" w:author="Lane, Stefanie" w:date="2023-09-27T17:31:00Z"/>
                <w:rFonts w:ascii="Calibri" w:eastAsia="Times New Roman" w:hAnsi="Calibri" w:cs="Calibri"/>
                <w:color w:val="000000"/>
                <w:rPrChange w:id="3056" w:author="Lane, Stefanie" w:date="2023-09-27T17:31:00Z">
                  <w:rPr>
                    <w:ins w:id="3057" w:author="Lane, Stefanie" w:date="2023-09-27T17:31:00Z"/>
                  </w:rPr>
                </w:rPrChange>
              </w:rPr>
              <w:pPrChange w:id="3058" w:author="Lane, Stefanie" w:date="2023-09-27T17:31:00Z">
                <w:pPr>
                  <w:jc w:val="center"/>
                </w:pPr>
              </w:pPrChange>
            </w:pPr>
            <w:ins w:id="3059" w:author="Lane, Stefanie" w:date="2023-09-27T17:31:00Z">
              <w:r w:rsidRPr="00EE2F60">
                <w:rPr>
                  <w:rFonts w:ascii="Calibri" w:eastAsia="Times New Roman" w:hAnsi="Calibri" w:cs="Calibri"/>
                  <w:color w:val="000000"/>
                  <w:rPrChange w:id="3060" w:author="Lane, Stefanie" w:date="2023-09-27T17:31:00Z">
                    <w:rPr/>
                  </w:rPrChange>
                </w:rPr>
                <w:t>3.03</w:t>
              </w:r>
            </w:ins>
          </w:p>
        </w:tc>
      </w:tr>
      <w:tr w:rsidR="00EE2F60" w:rsidRPr="00EE2F60" w14:paraId="198FB334" w14:textId="77777777" w:rsidTr="00EE2F60">
        <w:trPr>
          <w:divId w:val="987247176"/>
          <w:trHeight w:val="290"/>
          <w:jc w:val="center"/>
          <w:ins w:id="3061" w:author="Lane, Stefanie" w:date="2023-09-27T17:31:00Z"/>
        </w:trPr>
        <w:tc>
          <w:tcPr>
            <w:tcW w:w="1180" w:type="dxa"/>
            <w:tcBorders>
              <w:top w:val="nil"/>
              <w:left w:val="nil"/>
              <w:bottom w:val="nil"/>
              <w:right w:val="nil"/>
            </w:tcBorders>
            <w:shd w:val="clear" w:color="auto" w:fill="auto"/>
            <w:noWrap/>
            <w:vAlign w:val="bottom"/>
            <w:hideMark/>
          </w:tcPr>
          <w:p w14:paraId="4358A8BA" w14:textId="77777777" w:rsidR="00EE2F60" w:rsidRPr="00EE2F60" w:rsidRDefault="00EE2F60" w:rsidP="00EE2F60">
            <w:pPr>
              <w:spacing w:after="0" w:line="240" w:lineRule="auto"/>
              <w:jc w:val="right"/>
              <w:rPr>
                <w:ins w:id="3062" w:author="Lane, Stefanie" w:date="2023-09-27T17:31:00Z"/>
                <w:rFonts w:ascii="Calibri" w:eastAsia="Times New Roman" w:hAnsi="Calibri" w:cs="Calibri"/>
                <w:color w:val="000000"/>
                <w:rPrChange w:id="3063" w:author="Lane, Stefanie" w:date="2023-09-27T17:31:00Z">
                  <w:rPr>
                    <w:ins w:id="3064" w:author="Lane, Stefanie" w:date="2023-09-27T17:31:00Z"/>
                  </w:rPr>
                </w:rPrChange>
              </w:rPr>
              <w:pPrChange w:id="3065" w:author="Lane, Stefanie" w:date="2023-09-27T17:31:00Z">
                <w:pPr>
                  <w:jc w:val="right"/>
                </w:pPr>
              </w:pPrChange>
            </w:pPr>
            <w:ins w:id="3066" w:author="Lane, Stefanie" w:date="2023-09-27T17:31:00Z">
              <w:r w:rsidRPr="00EE2F60">
                <w:rPr>
                  <w:rFonts w:ascii="Calibri" w:eastAsia="Times New Roman" w:hAnsi="Calibri" w:cs="Calibri"/>
                  <w:color w:val="000000"/>
                  <w:rPrChange w:id="3067"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3B4DB2E0" w14:textId="77777777" w:rsidR="00EE2F60" w:rsidRPr="00EE2F60" w:rsidRDefault="00EE2F60" w:rsidP="00EE2F60">
            <w:pPr>
              <w:spacing w:after="0" w:line="240" w:lineRule="auto"/>
              <w:jc w:val="center"/>
              <w:rPr>
                <w:ins w:id="3068" w:author="Lane, Stefanie" w:date="2023-09-27T17:31:00Z"/>
                <w:rFonts w:ascii="Calibri" w:eastAsia="Times New Roman" w:hAnsi="Calibri" w:cs="Calibri"/>
                <w:color w:val="000000"/>
                <w:rPrChange w:id="3069" w:author="Lane, Stefanie" w:date="2023-09-27T17:31:00Z">
                  <w:rPr>
                    <w:ins w:id="3070" w:author="Lane, Stefanie" w:date="2023-09-27T17:31:00Z"/>
                  </w:rPr>
                </w:rPrChange>
              </w:rPr>
              <w:pPrChange w:id="3071" w:author="Lane, Stefanie" w:date="2023-09-27T17:31:00Z">
                <w:pPr>
                  <w:jc w:val="center"/>
                </w:pPr>
              </w:pPrChange>
            </w:pPr>
            <w:ins w:id="3072" w:author="Lane, Stefanie" w:date="2023-09-27T17:31:00Z">
              <w:r w:rsidRPr="00EE2F60">
                <w:rPr>
                  <w:rFonts w:ascii="Calibri" w:eastAsia="Times New Roman" w:hAnsi="Calibri" w:cs="Calibri"/>
                  <w:color w:val="000000"/>
                  <w:rPrChange w:id="3073"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2ED403E8" w14:textId="77777777" w:rsidR="00EE2F60" w:rsidRPr="00EE2F60" w:rsidRDefault="00EE2F60" w:rsidP="00EE2F60">
            <w:pPr>
              <w:spacing w:after="0" w:line="240" w:lineRule="auto"/>
              <w:jc w:val="center"/>
              <w:rPr>
                <w:ins w:id="3074" w:author="Lane, Stefanie" w:date="2023-09-27T17:31:00Z"/>
                <w:rFonts w:ascii="Calibri" w:eastAsia="Times New Roman" w:hAnsi="Calibri" w:cs="Calibri"/>
                <w:color w:val="000000"/>
                <w:rPrChange w:id="3075" w:author="Lane, Stefanie" w:date="2023-09-27T17:31:00Z">
                  <w:rPr>
                    <w:ins w:id="3076" w:author="Lane, Stefanie" w:date="2023-09-27T17:31:00Z"/>
                  </w:rPr>
                </w:rPrChange>
              </w:rPr>
              <w:pPrChange w:id="3077" w:author="Lane, Stefanie" w:date="2023-09-27T17:31:00Z">
                <w:pPr>
                  <w:jc w:val="center"/>
                </w:pPr>
              </w:pPrChange>
            </w:pPr>
            <w:ins w:id="3078" w:author="Lane, Stefanie" w:date="2023-09-27T17:31:00Z">
              <w:r w:rsidRPr="00EE2F60">
                <w:rPr>
                  <w:rFonts w:ascii="Calibri" w:eastAsia="Times New Roman" w:hAnsi="Calibri" w:cs="Calibri"/>
                  <w:color w:val="000000"/>
                  <w:rPrChange w:id="3079" w:author="Lane, Stefanie" w:date="2023-09-27T17:31:00Z">
                    <w:rPr/>
                  </w:rPrChange>
                </w:rPr>
                <w:t>31.6</w:t>
              </w:r>
            </w:ins>
          </w:p>
        </w:tc>
        <w:tc>
          <w:tcPr>
            <w:tcW w:w="300" w:type="dxa"/>
            <w:tcBorders>
              <w:top w:val="nil"/>
              <w:left w:val="nil"/>
              <w:bottom w:val="nil"/>
              <w:right w:val="nil"/>
            </w:tcBorders>
            <w:shd w:val="clear" w:color="auto" w:fill="auto"/>
            <w:noWrap/>
            <w:vAlign w:val="bottom"/>
            <w:hideMark/>
          </w:tcPr>
          <w:p w14:paraId="16A6AE88" w14:textId="77777777" w:rsidR="00EE2F60" w:rsidRPr="00EE2F60" w:rsidRDefault="00EE2F60" w:rsidP="00EE2F60">
            <w:pPr>
              <w:spacing w:after="0" w:line="240" w:lineRule="auto"/>
              <w:jc w:val="center"/>
              <w:rPr>
                <w:ins w:id="3080" w:author="Lane, Stefanie" w:date="2023-09-27T17:31:00Z"/>
                <w:rFonts w:ascii="Calibri" w:eastAsia="Times New Roman" w:hAnsi="Calibri" w:cs="Calibri"/>
                <w:color w:val="000000"/>
                <w:rPrChange w:id="3081" w:author="Lane, Stefanie" w:date="2023-09-27T17:31:00Z">
                  <w:rPr>
                    <w:ins w:id="3082" w:author="Lane, Stefanie" w:date="2023-09-27T17:31:00Z"/>
                  </w:rPr>
                </w:rPrChange>
              </w:rPr>
              <w:pPrChange w:id="3083"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3824351" w14:textId="77777777" w:rsidR="00EE2F60" w:rsidRPr="00EE2F60" w:rsidRDefault="00EE2F60" w:rsidP="00EE2F60">
            <w:pPr>
              <w:spacing w:after="0" w:line="240" w:lineRule="auto"/>
              <w:jc w:val="center"/>
              <w:rPr>
                <w:ins w:id="3084" w:author="Lane, Stefanie" w:date="2023-09-27T17:31:00Z"/>
                <w:rFonts w:ascii="Calibri" w:eastAsia="Times New Roman" w:hAnsi="Calibri" w:cs="Calibri"/>
                <w:color w:val="000000"/>
                <w:rPrChange w:id="3085" w:author="Lane, Stefanie" w:date="2023-09-27T17:31:00Z">
                  <w:rPr>
                    <w:ins w:id="3086" w:author="Lane, Stefanie" w:date="2023-09-27T17:31:00Z"/>
                  </w:rPr>
                </w:rPrChange>
              </w:rPr>
              <w:pPrChange w:id="3087" w:author="Lane, Stefanie" w:date="2023-09-27T17:31:00Z">
                <w:pPr>
                  <w:jc w:val="center"/>
                </w:pPr>
              </w:pPrChange>
            </w:pPr>
            <w:ins w:id="3088" w:author="Lane, Stefanie" w:date="2023-09-27T17:31:00Z">
              <w:r w:rsidRPr="00EE2F60">
                <w:rPr>
                  <w:rFonts w:ascii="Calibri" w:eastAsia="Times New Roman" w:hAnsi="Calibri" w:cs="Calibri"/>
                  <w:color w:val="000000"/>
                  <w:rPrChange w:id="3089" w:author="Lane, Stefanie" w:date="2023-09-27T17:31:00Z">
                    <w:rPr/>
                  </w:rPrChange>
                </w:rPr>
                <w:t>8.31</w:t>
              </w:r>
            </w:ins>
          </w:p>
        </w:tc>
        <w:tc>
          <w:tcPr>
            <w:tcW w:w="960" w:type="dxa"/>
            <w:tcBorders>
              <w:top w:val="nil"/>
              <w:left w:val="nil"/>
              <w:bottom w:val="single" w:sz="4" w:space="0" w:color="auto"/>
              <w:right w:val="nil"/>
            </w:tcBorders>
            <w:shd w:val="clear" w:color="auto" w:fill="auto"/>
            <w:noWrap/>
            <w:vAlign w:val="bottom"/>
            <w:hideMark/>
          </w:tcPr>
          <w:p w14:paraId="075D3ED7" w14:textId="77777777" w:rsidR="00EE2F60" w:rsidRPr="00EE2F60" w:rsidRDefault="00EE2F60" w:rsidP="00EE2F60">
            <w:pPr>
              <w:spacing w:after="0" w:line="240" w:lineRule="auto"/>
              <w:jc w:val="center"/>
              <w:rPr>
                <w:ins w:id="3090" w:author="Lane, Stefanie" w:date="2023-09-27T17:31:00Z"/>
                <w:rFonts w:ascii="Calibri" w:eastAsia="Times New Roman" w:hAnsi="Calibri" w:cs="Calibri"/>
                <w:color w:val="000000"/>
                <w:rPrChange w:id="3091" w:author="Lane, Stefanie" w:date="2023-09-27T17:31:00Z">
                  <w:rPr>
                    <w:ins w:id="3092" w:author="Lane, Stefanie" w:date="2023-09-27T17:31:00Z"/>
                  </w:rPr>
                </w:rPrChange>
              </w:rPr>
              <w:pPrChange w:id="3093" w:author="Lane, Stefanie" w:date="2023-09-27T17:31:00Z">
                <w:pPr>
                  <w:jc w:val="center"/>
                </w:pPr>
              </w:pPrChange>
            </w:pPr>
            <w:ins w:id="3094" w:author="Lane, Stefanie" w:date="2023-09-27T17:31:00Z">
              <w:r w:rsidRPr="00EE2F60">
                <w:rPr>
                  <w:rFonts w:ascii="Calibri" w:eastAsia="Times New Roman" w:hAnsi="Calibri" w:cs="Calibri"/>
                  <w:color w:val="000000"/>
                  <w:rPrChange w:id="3095" w:author="Lane, Stefanie" w:date="2023-09-27T17:31:00Z">
                    <w:rPr/>
                  </w:rPrChange>
                </w:rPr>
                <w:t>1.98</w:t>
              </w:r>
            </w:ins>
          </w:p>
        </w:tc>
        <w:tc>
          <w:tcPr>
            <w:tcW w:w="960" w:type="dxa"/>
            <w:tcBorders>
              <w:top w:val="nil"/>
              <w:left w:val="nil"/>
              <w:bottom w:val="single" w:sz="4" w:space="0" w:color="auto"/>
              <w:right w:val="nil"/>
            </w:tcBorders>
            <w:shd w:val="clear" w:color="auto" w:fill="auto"/>
            <w:noWrap/>
            <w:vAlign w:val="bottom"/>
            <w:hideMark/>
          </w:tcPr>
          <w:p w14:paraId="1F406B5D" w14:textId="77777777" w:rsidR="00EE2F60" w:rsidRPr="00EE2F60" w:rsidRDefault="00EE2F60" w:rsidP="00EE2F60">
            <w:pPr>
              <w:spacing w:after="0" w:line="240" w:lineRule="auto"/>
              <w:jc w:val="center"/>
              <w:rPr>
                <w:ins w:id="3096" w:author="Lane, Stefanie" w:date="2023-09-27T17:31:00Z"/>
                <w:rFonts w:ascii="Calibri" w:eastAsia="Times New Roman" w:hAnsi="Calibri" w:cs="Calibri"/>
                <w:color w:val="000000"/>
                <w:rPrChange w:id="3097" w:author="Lane, Stefanie" w:date="2023-09-27T17:31:00Z">
                  <w:rPr>
                    <w:ins w:id="3098" w:author="Lane, Stefanie" w:date="2023-09-27T17:31:00Z"/>
                  </w:rPr>
                </w:rPrChange>
              </w:rPr>
              <w:pPrChange w:id="3099" w:author="Lane, Stefanie" w:date="2023-09-27T17:31:00Z">
                <w:pPr>
                  <w:jc w:val="center"/>
                </w:pPr>
              </w:pPrChange>
            </w:pPr>
            <w:ins w:id="3100" w:author="Lane, Stefanie" w:date="2023-09-27T17:31:00Z">
              <w:r w:rsidRPr="00EE2F60">
                <w:rPr>
                  <w:rFonts w:ascii="Calibri" w:eastAsia="Times New Roman" w:hAnsi="Calibri" w:cs="Calibri"/>
                  <w:color w:val="000000"/>
                  <w:rPrChange w:id="3101" w:author="Lane, Stefanie" w:date="2023-09-27T17:31:00Z">
                    <w:rPr/>
                  </w:rPrChange>
                </w:rPr>
                <w:t>3.81</w:t>
              </w:r>
            </w:ins>
          </w:p>
        </w:tc>
      </w:tr>
      <w:tr w:rsidR="00EE2F60" w:rsidRPr="00EE2F60" w14:paraId="602D95F1" w14:textId="77777777" w:rsidTr="00EE2F60">
        <w:trPr>
          <w:divId w:val="987247176"/>
          <w:trHeight w:val="290"/>
          <w:jc w:val="center"/>
          <w:ins w:id="3102"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599F66F0" w14:textId="77777777" w:rsidR="00EE2F60" w:rsidRPr="00EE2F60" w:rsidRDefault="00EE2F60" w:rsidP="00EE2F60">
            <w:pPr>
              <w:spacing w:after="0" w:line="240" w:lineRule="auto"/>
              <w:jc w:val="right"/>
              <w:rPr>
                <w:ins w:id="3103" w:author="Lane, Stefanie" w:date="2023-09-27T17:31:00Z"/>
                <w:rFonts w:ascii="Calibri" w:eastAsia="Times New Roman" w:hAnsi="Calibri" w:cs="Calibri"/>
                <w:color w:val="000000"/>
                <w:rPrChange w:id="3104" w:author="Lane, Stefanie" w:date="2023-09-27T17:31:00Z">
                  <w:rPr>
                    <w:ins w:id="3105" w:author="Lane, Stefanie" w:date="2023-09-27T17:31:00Z"/>
                  </w:rPr>
                </w:rPrChange>
              </w:rPr>
              <w:pPrChange w:id="3106" w:author="Lane, Stefanie" w:date="2023-09-27T17:31:00Z">
                <w:pPr>
                  <w:jc w:val="right"/>
                </w:pPr>
              </w:pPrChange>
            </w:pPr>
            <w:ins w:id="3107" w:author="Lane, Stefanie" w:date="2023-09-27T17:31:00Z">
              <w:r w:rsidRPr="00EE2F60">
                <w:rPr>
                  <w:rFonts w:ascii="Calibri" w:eastAsia="Times New Roman" w:hAnsi="Calibri" w:cs="Calibri"/>
                  <w:color w:val="000000"/>
                  <w:rPrChange w:id="3108"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533CDAAE" w14:textId="77777777" w:rsidR="00EE2F60" w:rsidRPr="00EE2F60" w:rsidRDefault="00EE2F60" w:rsidP="00EE2F60">
            <w:pPr>
              <w:spacing w:after="0" w:line="240" w:lineRule="auto"/>
              <w:jc w:val="center"/>
              <w:rPr>
                <w:ins w:id="3109" w:author="Lane, Stefanie" w:date="2023-09-27T17:31:00Z"/>
                <w:rFonts w:ascii="Calibri" w:eastAsia="Times New Roman" w:hAnsi="Calibri" w:cs="Calibri"/>
                <w:color w:val="000000"/>
                <w:rPrChange w:id="3110" w:author="Lane, Stefanie" w:date="2023-09-27T17:31:00Z">
                  <w:rPr>
                    <w:ins w:id="3111" w:author="Lane, Stefanie" w:date="2023-09-27T17:31:00Z"/>
                  </w:rPr>
                </w:rPrChange>
              </w:rPr>
              <w:pPrChange w:id="3112" w:author="Lane, Stefanie" w:date="2023-09-27T17:31:00Z">
                <w:pPr>
                  <w:jc w:val="center"/>
                </w:pPr>
              </w:pPrChange>
            </w:pPr>
            <w:ins w:id="3113" w:author="Lane, Stefanie" w:date="2023-09-27T17:31:00Z">
              <w:r w:rsidRPr="00EE2F60">
                <w:rPr>
                  <w:rFonts w:ascii="Calibri" w:eastAsia="Times New Roman" w:hAnsi="Calibri" w:cs="Calibri"/>
                  <w:color w:val="000000"/>
                  <w:rPrChange w:id="3114"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09E28B7" w14:textId="77777777" w:rsidR="00EE2F60" w:rsidRPr="00EE2F60" w:rsidRDefault="00EE2F60" w:rsidP="00EE2F60">
            <w:pPr>
              <w:spacing w:after="0" w:line="240" w:lineRule="auto"/>
              <w:jc w:val="center"/>
              <w:rPr>
                <w:ins w:id="3115" w:author="Lane, Stefanie" w:date="2023-09-27T17:31:00Z"/>
                <w:rFonts w:ascii="Calibri" w:eastAsia="Times New Roman" w:hAnsi="Calibri" w:cs="Calibri"/>
                <w:color w:val="000000"/>
                <w:rPrChange w:id="3116" w:author="Lane, Stefanie" w:date="2023-09-27T17:31:00Z">
                  <w:rPr>
                    <w:ins w:id="3117" w:author="Lane, Stefanie" w:date="2023-09-27T17:31:00Z"/>
                  </w:rPr>
                </w:rPrChange>
              </w:rPr>
              <w:pPrChange w:id="3118" w:author="Lane, Stefanie" w:date="2023-09-27T17:31:00Z">
                <w:pPr>
                  <w:jc w:val="center"/>
                </w:pPr>
              </w:pPrChange>
            </w:pPr>
            <w:ins w:id="3119" w:author="Lane, Stefanie" w:date="2023-09-27T17:31:00Z">
              <w:r w:rsidRPr="00EE2F60">
                <w:rPr>
                  <w:rFonts w:ascii="Calibri" w:eastAsia="Times New Roman" w:hAnsi="Calibri" w:cs="Calibri"/>
                  <w:color w:val="000000"/>
                  <w:rPrChange w:id="3120" w:author="Lane, Stefanie" w:date="2023-09-27T17:31:00Z">
                    <w:rPr/>
                  </w:rPrChange>
                </w:rPr>
                <w:t>30.8</w:t>
              </w:r>
            </w:ins>
          </w:p>
        </w:tc>
        <w:tc>
          <w:tcPr>
            <w:tcW w:w="300" w:type="dxa"/>
            <w:tcBorders>
              <w:top w:val="nil"/>
              <w:left w:val="nil"/>
              <w:bottom w:val="nil"/>
              <w:right w:val="nil"/>
            </w:tcBorders>
            <w:shd w:val="clear" w:color="auto" w:fill="auto"/>
            <w:noWrap/>
            <w:vAlign w:val="bottom"/>
            <w:hideMark/>
          </w:tcPr>
          <w:p w14:paraId="2E8CD6B6" w14:textId="77777777" w:rsidR="00EE2F60" w:rsidRPr="00EE2F60" w:rsidRDefault="00EE2F60" w:rsidP="00EE2F60">
            <w:pPr>
              <w:spacing w:after="0" w:line="240" w:lineRule="auto"/>
              <w:jc w:val="center"/>
              <w:rPr>
                <w:ins w:id="3121" w:author="Lane, Stefanie" w:date="2023-09-27T17:31:00Z"/>
                <w:rFonts w:ascii="Calibri" w:eastAsia="Times New Roman" w:hAnsi="Calibri" w:cs="Calibri"/>
                <w:color w:val="000000"/>
                <w:rPrChange w:id="3122" w:author="Lane, Stefanie" w:date="2023-09-27T17:31:00Z">
                  <w:rPr>
                    <w:ins w:id="3123" w:author="Lane, Stefanie" w:date="2023-09-27T17:31:00Z"/>
                  </w:rPr>
                </w:rPrChange>
              </w:rPr>
              <w:pPrChange w:id="3124"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6C15E2F9" w14:textId="77777777" w:rsidR="00EE2F60" w:rsidRPr="00EE2F60" w:rsidRDefault="00EE2F60" w:rsidP="00EE2F60">
            <w:pPr>
              <w:spacing w:after="0" w:line="240" w:lineRule="auto"/>
              <w:jc w:val="center"/>
              <w:rPr>
                <w:ins w:id="3125" w:author="Lane, Stefanie" w:date="2023-09-27T17:31:00Z"/>
                <w:rFonts w:ascii="Calibri" w:eastAsia="Times New Roman" w:hAnsi="Calibri" w:cs="Calibri"/>
                <w:color w:val="000000"/>
                <w:rPrChange w:id="3126" w:author="Lane, Stefanie" w:date="2023-09-27T17:31:00Z">
                  <w:rPr>
                    <w:ins w:id="3127" w:author="Lane, Stefanie" w:date="2023-09-27T17:31:00Z"/>
                  </w:rPr>
                </w:rPrChange>
              </w:rPr>
              <w:pPrChange w:id="3128" w:author="Lane, Stefanie" w:date="2023-09-27T17:31:00Z">
                <w:pPr>
                  <w:jc w:val="center"/>
                </w:pPr>
              </w:pPrChange>
            </w:pPr>
            <w:ins w:id="3129" w:author="Lane, Stefanie" w:date="2023-09-27T17:31:00Z">
              <w:r w:rsidRPr="00EE2F60">
                <w:rPr>
                  <w:rFonts w:ascii="Calibri" w:eastAsia="Times New Roman" w:hAnsi="Calibri" w:cs="Calibri"/>
                  <w:color w:val="000000"/>
                  <w:rPrChange w:id="3130" w:author="Lane, Stefanie" w:date="2023-09-27T17:31:00Z">
                    <w:rPr/>
                  </w:rPrChange>
                </w:rPr>
                <w:t>8.18</w:t>
              </w:r>
            </w:ins>
          </w:p>
        </w:tc>
        <w:tc>
          <w:tcPr>
            <w:tcW w:w="960" w:type="dxa"/>
            <w:tcBorders>
              <w:top w:val="nil"/>
              <w:left w:val="nil"/>
              <w:bottom w:val="single" w:sz="4" w:space="0" w:color="auto"/>
              <w:right w:val="nil"/>
            </w:tcBorders>
            <w:shd w:val="clear" w:color="auto" w:fill="auto"/>
            <w:noWrap/>
            <w:vAlign w:val="bottom"/>
            <w:hideMark/>
          </w:tcPr>
          <w:p w14:paraId="1EB16903" w14:textId="77777777" w:rsidR="00EE2F60" w:rsidRPr="00EE2F60" w:rsidRDefault="00EE2F60" w:rsidP="00EE2F60">
            <w:pPr>
              <w:spacing w:after="0" w:line="240" w:lineRule="auto"/>
              <w:jc w:val="center"/>
              <w:rPr>
                <w:ins w:id="3131" w:author="Lane, Stefanie" w:date="2023-09-27T17:31:00Z"/>
                <w:rFonts w:ascii="Calibri" w:eastAsia="Times New Roman" w:hAnsi="Calibri" w:cs="Calibri"/>
                <w:color w:val="000000"/>
                <w:rPrChange w:id="3132" w:author="Lane, Stefanie" w:date="2023-09-27T17:31:00Z">
                  <w:rPr>
                    <w:ins w:id="3133" w:author="Lane, Stefanie" w:date="2023-09-27T17:31:00Z"/>
                  </w:rPr>
                </w:rPrChange>
              </w:rPr>
              <w:pPrChange w:id="3134" w:author="Lane, Stefanie" w:date="2023-09-27T17:31:00Z">
                <w:pPr>
                  <w:jc w:val="center"/>
                </w:pPr>
              </w:pPrChange>
            </w:pPr>
            <w:ins w:id="3135" w:author="Lane, Stefanie" w:date="2023-09-27T17:31:00Z">
              <w:r w:rsidRPr="00EE2F60">
                <w:rPr>
                  <w:rFonts w:ascii="Calibri" w:eastAsia="Times New Roman" w:hAnsi="Calibri" w:cs="Calibri"/>
                  <w:color w:val="000000"/>
                  <w:rPrChange w:id="3136" w:author="Lane, Stefanie" w:date="2023-09-27T17:31:00Z">
                    <w:rPr/>
                  </w:rPrChange>
                </w:rPr>
                <w:t>2.51</w:t>
              </w:r>
            </w:ins>
          </w:p>
        </w:tc>
        <w:tc>
          <w:tcPr>
            <w:tcW w:w="960" w:type="dxa"/>
            <w:tcBorders>
              <w:top w:val="nil"/>
              <w:left w:val="nil"/>
              <w:bottom w:val="single" w:sz="4" w:space="0" w:color="auto"/>
              <w:right w:val="nil"/>
            </w:tcBorders>
            <w:shd w:val="clear" w:color="auto" w:fill="auto"/>
            <w:noWrap/>
            <w:vAlign w:val="bottom"/>
            <w:hideMark/>
          </w:tcPr>
          <w:p w14:paraId="171669FD" w14:textId="77777777" w:rsidR="00EE2F60" w:rsidRPr="00EE2F60" w:rsidRDefault="00EE2F60" w:rsidP="00EE2F60">
            <w:pPr>
              <w:spacing w:after="0" w:line="240" w:lineRule="auto"/>
              <w:jc w:val="center"/>
              <w:rPr>
                <w:ins w:id="3137" w:author="Lane, Stefanie" w:date="2023-09-27T17:31:00Z"/>
                <w:rFonts w:ascii="Calibri" w:eastAsia="Times New Roman" w:hAnsi="Calibri" w:cs="Calibri"/>
                <w:color w:val="000000"/>
                <w:rPrChange w:id="3138" w:author="Lane, Stefanie" w:date="2023-09-27T17:31:00Z">
                  <w:rPr>
                    <w:ins w:id="3139" w:author="Lane, Stefanie" w:date="2023-09-27T17:31:00Z"/>
                  </w:rPr>
                </w:rPrChange>
              </w:rPr>
              <w:pPrChange w:id="3140" w:author="Lane, Stefanie" w:date="2023-09-27T17:31:00Z">
                <w:pPr>
                  <w:jc w:val="center"/>
                </w:pPr>
              </w:pPrChange>
            </w:pPr>
            <w:ins w:id="3141" w:author="Lane, Stefanie" w:date="2023-09-27T17:31:00Z">
              <w:r w:rsidRPr="00EE2F60">
                <w:rPr>
                  <w:rFonts w:ascii="Calibri" w:eastAsia="Times New Roman" w:hAnsi="Calibri" w:cs="Calibri"/>
                  <w:color w:val="000000"/>
                  <w:rPrChange w:id="3142" w:author="Lane, Stefanie" w:date="2023-09-27T17:31:00Z">
                    <w:rPr/>
                  </w:rPrChange>
                </w:rPr>
                <w:t>3.77</w:t>
              </w:r>
            </w:ins>
          </w:p>
        </w:tc>
      </w:tr>
      <w:tr w:rsidR="00EE2F60" w:rsidRPr="00EE2F60" w14:paraId="3739FF06" w14:textId="77777777" w:rsidTr="00EE2F60">
        <w:trPr>
          <w:divId w:val="987247176"/>
          <w:trHeight w:val="200"/>
          <w:jc w:val="center"/>
          <w:ins w:id="3143" w:author="Lane, Stefanie" w:date="2023-09-27T17:31:00Z"/>
        </w:trPr>
        <w:tc>
          <w:tcPr>
            <w:tcW w:w="1180" w:type="dxa"/>
            <w:tcBorders>
              <w:top w:val="nil"/>
              <w:left w:val="nil"/>
              <w:bottom w:val="nil"/>
              <w:right w:val="nil"/>
            </w:tcBorders>
            <w:shd w:val="clear" w:color="auto" w:fill="auto"/>
            <w:noWrap/>
            <w:vAlign w:val="bottom"/>
            <w:hideMark/>
          </w:tcPr>
          <w:p w14:paraId="05FADE56" w14:textId="77777777" w:rsidR="00EE2F60" w:rsidRPr="00EE2F60" w:rsidRDefault="00EE2F60" w:rsidP="00EE2F60">
            <w:pPr>
              <w:spacing w:after="0" w:line="240" w:lineRule="auto"/>
              <w:jc w:val="center"/>
              <w:rPr>
                <w:ins w:id="3144" w:author="Lane, Stefanie" w:date="2023-09-27T17:31:00Z"/>
                <w:rFonts w:ascii="Calibri" w:eastAsia="Times New Roman" w:hAnsi="Calibri" w:cs="Calibri"/>
                <w:color w:val="000000"/>
                <w:rPrChange w:id="3145" w:author="Lane, Stefanie" w:date="2023-09-27T17:31:00Z">
                  <w:rPr>
                    <w:ins w:id="3146" w:author="Lane, Stefanie" w:date="2023-09-27T17:31:00Z"/>
                  </w:rPr>
                </w:rPrChange>
              </w:rPr>
              <w:pPrChange w:id="3147"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4302FC2" w14:textId="77777777" w:rsidR="00EE2F60" w:rsidRPr="00EE2F60" w:rsidRDefault="00EE2F60" w:rsidP="00EE2F60">
            <w:pPr>
              <w:spacing w:after="0" w:line="240" w:lineRule="auto"/>
              <w:rPr>
                <w:ins w:id="3148" w:author="Lane, Stefanie" w:date="2023-09-27T17:31:00Z"/>
                <w:rFonts w:ascii="Times New Roman" w:eastAsia="Times New Roman" w:hAnsi="Times New Roman" w:cs="Times New Roman"/>
                <w:rPrChange w:id="3149" w:author="Lane, Stefanie" w:date="2023-09-27T17:31:00Z">
                  <w:rPr>
                    <w:ins w:id="3150" w:author="Lane, Stefanie" w:date="2023-09-27T17:31:00Z"/>
                  </w:rPr>
                </w:rPrChange>
              </w:rPr>
              <w:pPrChange w:id="3151" w:author="Lane, Stefanie" w:date="2023-09-27T17:31:00Z">
                <w:pPr/>
              </w:pPrChange>
            </w:pPr>
          </w:p>
        </w:tc>
        <w:tc>
          <w:tcPr>
            <w:tcW w:w="960" w:type="dxa"/>
            <w:tcBorders>
              <w:top w:val="nil"/>
              <w:left w:val="nil"/>
              <w:bottom w:val="nil"/>
              <w:right w:val="nil"/>
            </w:tcBorders>
            <w:shd w:val="clear" w:color="auto" w:fill="auto"/>
            <w:noWrap/>
            <w:vAlign w:val="bottom"/>
            <w:hideMark/>
          </w:tcPr>
          <w:p w14:paraId="47A4E6E4" w14:textId="77777777" w:rsidR="00EE2F60" w:rsidRPr="00EE2F60" w:rsidRDefault="00EE2F60" w:rsidP="00EE2F60">
            <w:pPr>
              <w:spacing w:after="0" w:line="240" w:lineRule="auto"/>
              <w:jc w:val="center"/>
              <w:rPr>
                <w:ins w:id="3152" w:author="Lane, Stefanie" w:date="2023-09-27T17:31:00Z"/>
                <w:rFonts w:ascii="Times New Roman" w:eastAsia="Times New Roman" w:hAnsi="Times New Roman" w:cs="Times New Roman"/>
                <w:rPrChange w:id="3153" w:author="Lane, Stefanie" w:date="2023-09-27T17:31:00Z">
                  <w:rPr>
                    <w:ins w:id="3154" w:author="Lane, Stefanie" w:date="2023-09-27T17:31:00Z"/>
                  </w:rPr>
                </w:rPrChange>
              </w:rPr>
              <w:pPrChange w:id="3155"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1C3A8243" w14:textId="77777777" w:rsidR="00EE2F60" w:rsidRPr="00EE2F60" w:rsidRDefault="00EE2F60" w:rsidP="00EE2F60">
            <w:pPr>
              <w:spacing w:after="0" w:line="240" w:lineRule="auto"/>
              <w:jc w:val="center"/>
              <w:rPr>
                <w:ins w:id="3156" w:author="Lane, Stefanie" w:date="2023-09-27T17:31:00Z"/>
                <w:rFonts w:ascii="Times New Roman" w:eastAsia="Times New Roman" w:hAnsi="Times New Roman" w:cs="Times New Roman"/>
                <w:rPrChange w:id="3157" w:author="Lane, Stefanie" w:date="2023-09-27T17:31:00Z">
                  <w:rPr>
                    <w:ins w:id="3158" w:author="Lane, Stefanie" w:date="2023-09-27T17:31:00Z"/>
                  </w:rPr>
                </w:rPrChange>
              </w:rPr>
              <w:pPrChange w:id="3159"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BA3F81E" w14:textId="77777777" w:rsidR="00EE2F60" w:rsidRPr="00EE2F60" w:rsidRDefault="00EE2F60" w:rsidP="00EE2F60">
            <w:pPr>
              <w:spacing w:after="0" w:line="240" w:lineRule="auto"/>
              <w:jc w:val="center"/>
              <w:rPr>
                <w:ins w:id="3160" w:author="Lane, Stefanie" w:date="2023-09-27T17:31:00Z"/>
                <w:rFonts w:ascii="Times New Roman" w:eastAsia="Times New Roman" w:hAnsi="Times New Roman" w:cs="Times New Roman"/>
                <w:rPrChange w:id="3161" w:author="Lane, Stefanie" w:date="2023-09-27T17:31:00Z">
                  <w:rPr>
                    <w:ins w:id="3162" w:author="Lane, Stefanie" w:date="2023-09-27T17:31:00Z"/>
                  </w:rPr>
                </w:rPrChange>
              </w:rPr>
              <w:pPrChange w:id="316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2C725E15" w14:textId="77777777" w:rsidR="00EE2F60" w:rsidRPr="00EE2F60" w:rsidRDefault="00EE2F60" w:rsidP="00EE2F60">
            <w:pPr>
              <w:spacing w:after="0" w:line="240" w:lineRule="auto"/>
              <w:jc w:val="center"/>
              <w:rPr>
                <w:ins w:id="3164" w:author="Lane, Stefanie" w:date="2023-09-27T17:31:00Z"/>
                <w:rFonts w:ascii="Times New Roman" w:eastAsia="Times New Roman" w:hAnsi="Times New Roman" w:cs="Times New Roman"/>
                <w:rPrChange w:id="3165" w:author="Lane, Stefanie" w:date="2023-09-27T17:31:00Z">
                  <w:rPr>
                    <w:ins w:id="3166" w:author="Lane, Stefanie" w:date="2023-09-27T17:31:00Z"/>
                  </w:rPr>
                </w:rPrChange>
              </w:rPr>
              <w:pPrChange w:id="3167"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A901489" w14:textId="77777777" w:rsidR="00EE2F60" w:rsidRPr="00EE2F60" w:rsidRDefault="00EE2F60" w:rsidP="00EE2F60">
            <w:pPr>
              <w:spacing w:after="0" w:line="240" w:lineRule="auto"/>
              <w:jc w:val="center"/>
              <w:rPr>
                <w:ins w:id="3168" w:author="Lane, Stefanie" w:date="2023-09-27T17:31:00Z"/>
                <w:rFonts w:ascii="Times New Roman" w:eastAsia="Times New Roman" w:hAnsi="Times New Roman" w:cs="Times New Roman"/>
                <w:rPrChange w:id="3169" w:author="Lane, Stefanie" w:date="2023-09-27T17:31:00Z">
                  <w:rPr>
                    <w:ins w:id="3170" w:author="Lane, Stefanie" w:date="2023-09-27T17:31:00Z"/>
                  </w:rPr>
                </w:rPrChange>
              </w:rPr>
              <w:pPrChange w:id="3171" w:author="Lane, Stefanie" w:date="2023-09-27T17:31:00Z">
                <w:pPr>
                  <w:jc w:val="center"/>
                </w:pPr>
              </w:pPrChange>
            </w:pPr>
          </w:p>
        </w:tc>
      </w:tr>
      <w:tr w:rsidR="00EE2F60" w:rsidRPr="00EE2F60" w14:paraId="048D690B" w14:textId="77777777" w:rsidTr="00EE2F60">
        <w:trPr>
          <w:divId w:val="987247176"/>
          <w:trHeight w:val="290"/>
          <w:jc w:val="center"/>
          <w:ins w:id="3172" w:author="Lane, Stefanie" w:date="2023-09-27T17:31:00Z"/>
        </w:trPr>
        <w:tc>
          <w:tcPr>
            <w:tcW w:w="1180" w:type="dxa"/>
            <w:tcBorders>
              <w:top w:val="nil"/>
              <w:left w:val="nil"/>
              <w:bottom w:val="nil"/>
              <w:right w:val="nil"/>
            </w:tcBorders>
            <w:shd w:val="clear" w:color="auto" w:fill="auto"/>
            <w:noWrap/>
            <w:vAlign w:val="bottom"/>
            <w:hideMark/>
          </w:tcPr>
          <w:p w14:paraId="2F0A14CE" w14:textId="77777777" w:rsidR="00EE2F60" w:rsidRPr="00EE2F60" w:rsidRDefault="00EE2F60" w:rsidP="00EE2F60">
            <w:pPr>
              <w:spacing w:after="0" w:line="240" w:lineRule="auto"/>
              <w:rPr>
                <w:ins w:id="3173" w:author="Lane, Stefanie" w:date="2023-09-27T17:31:00Z"/>
                <w:rFonts w:ascii="Calibri" w:eastAsia="Times New Roman" w:hAnsi="Calibri" w:cs="Calibri"/>
                <w:b/>
                <w:bCs/>
                <w:color w:val="000000"/>
                <w:rPrChange w:id="3174" w:author="Lane, Stefanie" w:date="2023-09-27T17:31:00Z">
                  <w:rPr>
                    <w:ins w:id="3175" w:author="Lane, Stefanie" w:date="2023-09-27T17:31:00Z"/>
                  </w:rPr>
                </w:rPrChange>
              </w:rPr>
              <w:pPrChange w:id="3176" w:author="Lane, Stefanie" w:date="2023-09-27T17:31:00Z">
                <w:pPr/>
              </w:pPrChange>
            </w:pPr>
            <w:ins w:id="3177" w:author="Lane, Stefanie" w:date="2023-09-27T17:31:00Z">
              <w:r w:rsidRPr="00EE2F60">
                <w:rPr>
                  <w:rFonts w:ascii="Calibri" w:eastAsia="Times New Roman" w:hAnsi="Calibri" w:cs="Calibri"/>
                  <w:b/>
                  <w:bCs/>
                  <w:color w:val="000000"/>
                  <w:rPrChange w:id="3178" w:author="Lane, Stefanie" w:date="2023-09-27T17:31:00Z">
                    <w:rPr/>
                  </w:rPrChange>
                </w:rPr>
                <w:t>Fescue</w:t>
              </w:r>
            </w:ins>
          </w:p>
        </w:tc>
        <w:tc>
          <w:tcPr>
            <w:tcW w:w="960" w:type="dxa"/>
            <w:tcBorders>
              <w:top w:val="nil"/>
              <w:left w:val="nil"/>
              <w:bottom w:val="nil"/>
              <w:right w:val="nil"/>
            </w:tcBorders>
            <w:shd w:val="clear" w:color="auto" w:fill="auto"/>
            <w:noWrap/>
            <w:vAlign w:val="bottom"/>
            <w:hideMark/>
          </w:tcPr>
          <w:p w14:paraId="30CCE91F" w14:textId="77777777" w:rsidR="00EE2F60" w:rsidRPr="00EE2F60" w:rsidRDefault="00EE2F60" w:rsidP="00EE2F60">
            <w:pPr>
              <w:spacing w:after="0" w:line="240" w:lineRule="auto"/>
              <w:rPr>
                <w:ins w:id="3179" w:author="Lane, Stefanie" w:date="2023-09-27T17:31:00Z"/>
                <w:rFonts w:ascii="Calibri" w:eastAsia="Times New Roman" w:hAnsi="Calibri" w:cs="Calibri"/>
                <w:b/>
                <w:bCs/>
                <w:color w:val="000000"/>
                <w:rPrChange w:id="3180" w:author="Lane, Stefanie" w:date="2023-09-27T17:31:00Z">
                  <w:rPr>
                    <w:ins w:id="3181" w:author="Lane, Stefanie" w:date="2023-09-27T17:31:00Z"/>
                  </w:rPr>
                </w:rPrChange>
              </w:rPr>
              <w:pPrChange w:id="3182" w:author="Lane, Stefanie" w:date="2023-09-27T17:31:00Z">
                <w:pPr/>
              </w:pPrChange>
            </w:pPr>
          </w:p>
        </w:tc>
        <w:tc>
          <w:tcPr>
            <w:tcW w:w="960" w:type="dxa"/>
            <w:tcBorders>
              <w:top w:val="nil"/>
              <w:left w:val="nil"/>
              <w:bottom w:val="nil"/>
              <w:right w:val="nil"/>
            </w:tcBorders>
            <w:shd w:val="clear" w:color="auto" w:fill="auto"/>
            <w:noWrap/>
            <w:vAlign w:val="bottom"/>
            <w:hideMark/>
          </w:tcPr>
          <w:p w14:paraId="40180C46" w14:textId="77777777" w:rsidR="00EE2F60" w:rsidRPr="00EE2F60" w:rsidRDefault="00EE2F60" w:rsidP="00EE2F60">
            <w:pPr>
              <w:spacing w:after="0" w:line="240" w:lineRule="auto"/>
              <w:jc w:val="center"/>
              <w:rPr>
                <w:ins w:id="3183" w:author="Lane, Stefanie" w:date="2023-09-27T17:31:00Z"/>
                <w:rFonts w:ascii="Times New Roman" w:eastAsia="Times New Roman" w:hAnsi="Times New Roman" w:cs="Times New Roman"/>
                <w:rPrChange w:id="3184" w:author="Lane, Stefanie" w:date="2023-09-27T17:31:00Z">
                  <w:rPr>
                    <w:ins w:id="3185" w:author="Lane, Stefanie" w:date="2023-09-27T17:31:00Z"/>
                  </w:rPr>
                </w:rPrChange>
              </w:rPr>
              <w:pPrChange w:id="3186"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759BB43D" w14:textId="77777777" w:rsidR="00EE2F60" w:rsidRPr="00EE2F60" w:rsidRDefault="00EE2F60" w:rsidP="00EE2F60">
            <w:pPr>
              <w:spacing w:after="0" w:line="240" w:lineRule="auto"/>
              <w:jc w:val="center"/>
              <w:rPr>
                <w:ins w:id="3187" w:author="Lane, Stefanie" w:date="2023-09-27T17:31:00Z"/>
                <w:rFonts w:ascii="Times New Roman" w:eastAsia="Times New Roman" w:hAnsi="Times New Roman" w:cs="Times New Roman"/>
                <w:rPrChange w:id="3188" w:author="Lane, Stefanie" w:date="2023-09-27T17:31:00Z">
                  <w:rPr>
                    <w:ins w:id="3189" w:author="Lane, Stefanie" w:date="2023-09-27T17:31:00Z"/>
                  </w:rPr>
                </w:rPrChange>
              </w:rPr>
              <w:pPrChange w:id="319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15E8E0E" w14:textId="77777777" w:rsidR="00EE2F60" w:rsidRPr="00EE2F60" w:rsidRDefault="00EE2F60" w:rsidP="00EE2F60">
            <w:pPr>
              <w:spacing w:after="0" w:line="240" w:lineRule="auto"/>
              <w:jc w:val="center"/>
              <w:rPr>
                <w:ins w:id="3191" w:author="Lane, Stefanie" w:date="2023-09-27T17:31:00Z"/>
                <w:rFonts w:ascii="Times New Roman" w:eastAsia="Times New Roman" w:hAnsi="Times New Roman" w:cs="Times New Roman"/>
                <w:rPrChange w:id="3192" w:author="Lane, Stefanie" w:date="2023-09-27T17:31:00Z">
                  <w:rPr>
                    <w:ins w:id="3193" w:author="Lane, Stefanie" w:date="2023-09-27T17:31:00Z"/>
                  </w:rPr>
                </w:rPrChange>
              </w:rPr>
              <w:pPrChange w:id="319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37C9FB4" w14:textId="77777777" w:rsidR="00EE2F60" w:rsidRPr="00EE2F60" w:rsidRDefault="00EE2F60" w:rsidP="00EE2F60">
            <w:pPr>
              <w:spacing w:after="0" w:line="240" w:lineRule="auto"/>
              <w:jc w:val="center"/>
              <w:rPr>
                <w:ins w:id="3195" w:author="Lane, Stefanie" w:date="2023-09-27T17:31:00Z"/>
                <w:rFonts w:ascii="Times New Roman" w:eastAsia="Times New Roman" w:hAnsi="Times New Roman" w:cs="Times New Roman"/>
                <w:rPrChange w:id="3196" w:author="Lane, Stefanie" w:date="2023-09-27T17:31:00Z">
                  <w:rPr>
                    <w:ins w:id="3197" w:author="Lane, Stefanie" w:date="2023-09-27T17:31:00Z"/>
                  </w:rPr>
                </w:rPrChange>
              </w:rPr>
              <w:pPrChange w:id="3198"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6F079687" w14:textId="77777777" w:rsidR="00EE2F60" w:rsidRPr="00EE2F60" w:rsidRDefault="00EE2F60" w:rsidP="00EE2F60">
            <w:pPr>
              <w:spacing w:after="0" w:line="240" w:lineRule="auto"/>
              <w:jc w:val="center"/>
              <w:rPr>
                <w:ins w:id="3199" w:author="Lane, Stefanie" w:date="2023-09-27T17:31:00Z"/>
                <w:rFonts w:ascii="Times New Roman" w:eastAsia="Times New Roman" w:hAnsi="Times New Roman" w:cs="Times New Roman"/>
                <w:rPrChange w:id="3200" w:author="Lane, Stefanie" w:date="2023-09-27T17:31:00Z">
                  <w:rPr>
                    <w:ins w:id="3201" w:author="Lane, Stefanie" w:date="2023-09-27T17:31:00Z"/>
                  </w:rPr>
                </w:rPrChange>
              </w:rPr>
              <w:pPrChange w:id="3202" w:author="Lane, Stefanie" w:date="2023-09-27T17:31:00Z">
                <w:pPr>
                  <w:jc w:val="center"/>
                </w:pPr>
              </w:pPrChange>
            </w:pPr>
          </w:p>
        </w:tc>
      </w:tr>
      <w:tr w:rsidR="00EE2F60" w:rsidRPr="00EE2F60" w14:paraId="0AF00456" w14:textId="77777777" w:rsidTr="00EE2F60">
        <w:trPr>
          <w:divId w:val="987247176"/>
          <w:trHeight w:val="290"/>
          <w:jc w:val="center"/>
          <w:ins w:id="3203"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12D1B7EA" w14:textId="77777777" w:rsidR="00EE2F60" w:rsidRPr="00EE2F60" w:rsidRDefault="00EE2F60" w:rsidP="00EE2F60">
            <w:pPr>
              <w:spacing w:after="0" w:line="240" w:lineRule="auto"/>
              <w:jc w:val="right"/>
              <w:rPr>
                <w:ins w:id="3204" w:author="Lane, Stefanie" w:date="2023-09-27T17:31:00Z"/>
                <w:rFonts w:ascii="Calibri" w:eastAsia="Times New Roman" w:hAnsi="Calibri" w:cs="Calibri"/>
                <w:color w:val="000000"/>
                <w:rPrChange w:id="3205" w:author="Lane, Stefanie" w:date="2023-09-27T17:31:00Z">
                  <w:rPr>
                    <w:ins w:id="3206" w:author="Lane, Stefanie" w:date="2023-09-27T17:31:00Z"/>
                  </w:rPr>
                </w:rPrChange>
              </w:rPr>
              <w:pPrChange w:id="3207" w:author="Lane, Stefanie" w:date="2023-09-27T17:31:00Z">
                <w:pPr>
                  <w:jc w:val="right"/>
                </w:pPr>
              </w:pPrChange>
            </w:pPr>
            <w:ins w:id="3208" w:author="Lane, Stefanie" w:date="2023-09-27T17:31:00Z">
              <w:r w:rsidRPr="00EE2F60">
                <w:rPr>
                  <w:rFonts w:ascii="Calibri" w:eastAsia="Times New Roman" w:hAnsi="Calibri" w:cs="Calibri"/>
                  <w:color w:val="000000"/>
                  <w:rPrChange w:id="3209"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1289434F" w14:textId="77777777" w:rsidR="00EE2F60" w:rsidRPr="00EE2F60" w:rsidRDefault="00EE2F60" w:rsidP="00EE2F60">
            <w:pPr>
              <w:spacing w:after="0" w:line="240" w:lineRule="auto"/>
              <w:jc w:val="center"/>
              <w:rPr>
                <w:ins w:id="3210" w:author="Lane, Stefanie" w:date="2023-09-27T17:31:00Z"/>
                <w:rFonts w:ascii="Calibri" w:eastAsia="Times New Roman" w:hAnsi="Calibri" w:cs="Calibri"/>
                <w:color w:val="000000"/>
                <w:rPrChange w:id="3211" w:author="Lane, Stefanie" w:date="2023-09-27T17:31:00Z">
                  <w:rPr>
                    <w:ins w:id="3212" w:author="Lane, Stefanie" w:date="2023-09-27T17:31:00Z"/>
                  </w:rPr>
                </w:rPrChange>
              </w:rPr>
              <w:pPrChange w:id="3213" w:author="Lane, Stefanie" w:date="2023-09-27T17:31:00Z">
                <w:pPr>
                  <w:jc w:val="center"/>
                </w:pPr>
              </w:pPrChange>
            </w:pPr>
            <w:ins w:id="3214" w:author="Lane, Stefanie" w:date="2023-09-27T17:31:00Z">
              <w:r w:rsidRPr="00EE2F60">
                <w:rPr>
                  <w:rFonts w:ascii="Calibri" w:eastAsia="Times New Roman" w:hAnsi="Calibri" w:cs="Calibri"/>
                  <w:color w:val="000000"/>
                  <w:rPrChange w:id="3215"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36E7E320" w14:textId="77777777" w:rsidR="00EE2F60" w:rsidRPr="00EE2F60" w:rsidRDefault="00EE2F60" w:rsidP="00EE2F60">
            <w:pPr>
              <w:spacing w:after="0" w:line="240" w:lineRule="auto"/>
              <w:jc w:val="center"/>
              <w:rPr>
                <w:ins w:id="3216" w:author="Lane, Stefanie" w:date="2023-09-27T17:31:00Z"/>
                <w:rFonts w:ascii="Calibri" w:eastAsia="Times New Roman" w:hAnsi="Calibri" w:cs="Calibri"/>
                <w:color w:val="000000"/>
                <w:rPrChange w:id="3217" w:author="Lane, Stefanie" w:date="2023-09-27T17:31:00Z">
                  <w:rPr>
                    <w:ins w:id="3218" w:author="Lane, Stefanie" w:date="2023-09-27T17:31:00Z"/>
                  </w:rPr>
                </w:rPrChange>
              </w:rPr>
              <w:pPrChange w:id="3219" w:author="Lane, Stefanie" w:date="2023-09-27T17:31:00Z">
                <w:pPr>
                  <w:jc w:val="center"/>
                </w:pPr>
              </w:pPrChange>
            </w:pPr>
            <w:ins w:id="3220" w:author="Lane, Stefanie" w:date="2023-09-27T17:31:00Z">
              <w:r w:rsidRPr="00EE2F60">
                <w:rPr>
                  <w:rFonts w:ascii="Calibri" w:eastAsia="Times New Roman" w:hAnsi="Calibri" w:cs="Calibri"/>
                  <w:color w:val="000000"/>
                  <w:rPrChange w:id="3221" w:author="Lane, Stefanie" w:date="2023-09-27T17:31:00Z">
                    <w:rPr/>
                  </w:rPrChange>
                </w:rPr>
                <w:t>43</w:t>
              </w:r>
            </w:ins>
          </w:p>
        </w:tc>
        <w:tc>
          <w:tcPr>
            <w:tcW w:w="300" w:type="dxa"/>
            <w:tcBorders>
              <w:top w:val="nil"/>
              <w:left w:val="nil"/>
              <w:bottom w:val="nil"/>
              <w:right w:val="nil"/>
            </w:tcBorders>
            <w:shd w:val="clear" w:color="auto" w:fill="auto"/>
            <w:noWrap/>
            <w:vAlign w:val="bottom"/>
            <w:hideMark/>
          </w:tcPr>
          <w:p w14:paraId="790109A7" w14:textId="77777777" w:rsidR="00EE2F60" w:rsidRPr="00EE2F60" w:rsidRDefault="00EE2F60" w:rsidP="00EE2F60">
            <w:pPr>
              <w:spacing w:after="0" w:line="240" w:lineRule="auto"/>
              <w:jc w:val="center"/>
              <w:rPr>
                <w:ins w:id="3222" w:author="Lane, Stefanie" w:date="2023-09-27T17:31:00Z"/>
                <w:rFonts w:ascii="Calibri" w:eastAsia="Times New Roman" w:hAnsi="Calibri" w:cs="Calibri"/>
                <w:color w:val="000000"/>
                <w:rPrChange w:id="3223" w:author="Lane, Stefanie" w:date="2023-09-27T17:31:00Z">
                  <w:rPr>
                    <w:ins w:id="3224" w:author="Lane, Stefanie" w:date="2023-09-27T17:31:00Z"/>
                  </w:rPr>
                </w:rPrChange>
              </w:rPr>
              <w:pPrChange w:id="3225"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7DC535D" w14:textId="77777777" w:rsidR="00EE2F60" w:rsidRPr="00EE2F60" w:rsidRDefault="00EE2F60" w:rsidP="00EE2F60">
            <w:pPr>
              <w:spacing w:after="0" w:line="240" w:lineRule="auto"/>
              <w:jc w:val="center"/>
              <w:rPr>
                <w:ins w:id="3226" w:author="Lane, Stefanie" w:date="2023-09-27T17:31:00Z"/>
                <w:rFonts w:ascii="Calibri" w:eastAsia="Times New Roman" w:hAnsi="Calibri" w:cs="Calibri"/>
                <w:color w:val="000000"/>
                <w:rPrChange w:id="3227" w:author="Lane, Stefanie" w:date="2023-09-27T17:31:00Z">
                  <w:rPr>
                    <w:ins w:id="3228" w:author="Lane, Stefanie" w:date="2023-09-27T17:31:00Z"/>
                  </w:rPr>
                </w:rPrChange>
              </w:rPr>
              <w:pPrChange w:id="3229" w:author="Lane, Stefanie" w:date="2023-09-27T17:31:00Z">
                <w:pPr>
                  <w:jc w:val="center"/>
                </w:pPr>
              </w:pPrChange>
            </w:pPr>
            <w:ins w:id="3230" w:author="Lane, Stefanie" w:date="2023-09-27T17:31:00Z">
              <w:r w:rsidRPr="00EE2F60">
                <w:rPr>
                  <w:rFonts w:ascii="Calibri" w:eastAsia="Times New Roman" w:hAnsi="Calibri" w:cs="Calibri"/>
                  <w:color w:val="000000"/>
                  <w:rPrChange w:id="3231" w:author="Lane, Stefanie" w:date="2023-09-27T17:31: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1A76EED4" w14:textId="77777777" w:rsidR="00EE2F60" w:rsidRPr="00EE2F60" w:rsidRDefault="00EE2F60" w:rsidP="00EE2F60">
            <w:pPr>
              <w:spacing w:after="0" w:line="240" w:lineRule="auto"/>
              <w:jc w:val="center"/>
              <w:rPr>
                <w:ins w:id="3232" w:author="Lane, Stefanie" w:date="2023-09-27T17:31:00Z"/>
                <w:rFonts w:ascii="Calibri" w:eastAsia="Times New Roman" w:hAnsi="Calibri" w:cs="Calibri"/>
                <w:color w:val="000000"/>
                <w:rPrChange w:id="3233" w:author="Lane, Stefanie" w:date="2023-09-27T17:31:00Z">
                  <w:rPr>
                    <w:ins w:id="3234" w:author="Lane, Stefanie" w:date="2023-09-27T17:31:00Z"/>
                  </w:rPr>
                </w:rPrChange>
              </w:rPr>
              <w:pPrChange w:id="3235" w:author="Lane, Stefanie" w:date="2023-09-27T17:31:00Z">
                <w:pPr>
                  <w:jc w:val="center"/>
                </w:pPr>
              </w:pPrChange>
            </w:pPr>
            <w:ins w:id="3236" w:author="Lane, Stefanie" w:date="2023-09-27T17:31:00Z">
              <w:r w:rsidRPr="00EE2F60">
                <w:rPr>
                  <w:rFonts w:ascii="Calibri" w:eastAsia="Times New Roman" w:hAnsi="Calibri" w:cs="Calibri"/>
                  <w:color w:val="000000"/>
                  <w:rPrChange w:id="3237" w:author="Lane, Stefanie" w:date="2023-09-27T17:31: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5FB4FEE6" w14:textId="77777777" w:rsidR="00EE2F60" w:rsidRPr="00EE2F60" w:rsidRDefault="00EE2F60" w:rsidP="00EE2F60">
            <w:pPr>
              <w:spacing w:after="0" w:line="240" w:lineRule="auto"/>
              <w:jc w:val="center"/>
              <w:rPr>
                <w:ins w:id="3238" w:author="Lane, Stefanie" w:date="2023-09-27T17:31:00Z"/>
                <w:rFonts w:ascii="Calibri" w:eastAsia="Times New Roman" w:hAnsi="Calibri" w:cs="Calibri"/>
                <w:color w:val="000000"/>
                <w:rPrChange w:id="3239" w:author="Lane, Stefanie" w:date="2023-09-27T17:31:00Z">
                  <w:rPr>
                    <w:ins w:id="3240" w:author="Lane, Stefanie" w:date="2023-09-27T17:31:00Z"/>
                  </w:rPr>
                </w:rPrChange>
              </w:rPr>
              <w:pPrChange w:id="3241" w:author="Lane, Stefanie" w:date="2023-09-27T17:31:00Z">
                <w:pPr>
                  <w:jc w:val="center"/>
                </w:pPr>
              </w:pPrChange>
            </w:pPr>
            <w:ins w:id="3242" w:author="Lane, Stefanie" w:date="2023-09-27T17:31:00Z">
              <w:r w:rsidRPr="00EE2F60">
                <w:rPr>
                  <w:rFonts w:ascii="Calibri" w:eastAsia="Times New Roman" w:hAnsi="Calibri" w:cs="Calibri"/>
                  <w:color w:val="000000"/>
                  <w:rPrChange w:id="3243" w:author="Lane, Stefanie" w:date="2023-09-27T17:31:00Z">
                    <w:rPr/>
                  </w:rPrChange>
                </w:rPr>
                <w:t>3.3</w:t>
              </w:r>
            </w:ins>
          </w:p>
        </w:tc>
      </w:tr>
      <w:tr w:rsidR="00EE2F60" w:rsidRPr="00EE2F60" w14:paraId="707698F6" w14:textId="77777777" w:rsidTr="00EE2F60">
        <w:trPr>
          <w:divId w:val="987247176"/>
          <w:trHeight w:val="290"/>
          <w:jc w:val="center"/>
          <w:ins w:id="3244" w:author="Lane, Stefanie" w:date="2023-09-27T17:31:00Z"/>
        </w:trPr>
        <w:tc>
          <w:tcPr>
            <w:tcW w:w="1180" w:type="dxa"/>
            <w:tcBorders>
              <w:top w:val="nil"/>
              <w:left w:val="nil"/>
              <w:bottom w:val="nil"/>
              <w:right w:val="nil"/>
            </w:tcBorders>
            <w:shd w:val="clear" w:color="auto" w:fill="auto"/>
            <w:noWrap/>
            <w:vAlign w:val="bottom"/>
            <w:hideMark/>
          </w:tcPr>
          <w:p w14:paraId="4B3569DC" w14:textId="77777777" w:rsidR="00EE2F60" w:rsidRPr="00EE2F60" w:rsidRDefault="00EE2F60" w:rsidP="00EE2F60">
            <w:pPr>
              <w:spacing w:after="0" w:line="240" w:lineRule="auto"/>
              <w:jc w:val="right"/>
              <w:rPr>
                <w:ins w:id="3245" w:author="Lane, Stefanie" w:date="2023-09-27T17:31:00Z"/>
                <w:rFonts w:ascii="Calibri" w:eastAsia="Times New Roman" w:hAnsi="Calibri" w:cs="Calibri"/>
                <w:color w:val="000000"/>
                <w:rPrChange w:id="3246" w:author="Lane, Stefanie" w:date="2023-09-27T17:31:00Z">
                  <w:rPr>
                    <w:ins w:id="3247" w:author="Lane, Stefanie" w:date="2023-09-27T17:31:00Z"/>
                  </w:rPr>
                </w:rPrChange>
              </w:rPr>
              <w:pPrChange w:id="3248" w:author="Lane, Stefanie" w:date="2023-09-27T17:31:00Z">
                <w:pPr>
                  <w:jc w:val="right"/>
                </w:pPr>
              </w:pPrChange>
            </w:pPr>
            <w:ins w:id="3249" w:author="Lane, Stefanie" w:date="2023-09-27T17:31:00Z">
              <w:r w:rsidRPr="00EE2F60">
                <w:rPr>
                  <w:rFonts w:ascii="Calibri" w:eastAsia="Times New Roman" w:hAnsi="Calibri" w:cs="Calibri"/>
                  <w:color w:val="000000"/>
                  <w:rPrChange w:id="3250"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5B2AF077" w14:textId="77777777" w:rsidR="00EE2F60" w:rsidRPr="00EE2F60" w:rsidRDefault="00EE2F60" w:rsidP="00EE2F60">
            <w:pPr>
              <w:spacing w:after="0" w:line="240" w:lineRule="auto"/>
              <w:jc w:val="center"/>
              <w:rPr>
                <w:ins w:id="3251" w:author="Lane, Stefanie" w:date="2023-09-27T17:31:00Z"/>
                <w:rFonts w:ascii="Calibri" w:eastAsia="Times New Roman" w:hAnsi="Calibri" w:cs="Calibri"/>
                <w:color w:val="000000"/>
                <w:rPrChange w:id="3252" w:author="Lane, Stefanie" w:date="2023-09-27T17:31:00Z">
                  <w:rPr>
                    <w:ins w:id="3253" w:author="Lane, Stefanie" w:date="2023-09-27T17:31:00Z"/>
                  </w:rPr>
                </w:rPrChange>
              </w:rPr>
              <w:pPrChange w:id="3254" w:author="Lane, Stefanie" w:date="2023-09-27T17:31:00Z">
                <w:pPr>
                  <w:jc w:val="center"/>
                </w:pPr>
              </w:pPrChange>
            </w:pPr>
            <w:ins w:id="3255" w:author="Lane, Stefanie" w:date="2023-09-27T17:31:00Z">
              <w:r w:rsidRPr="00EE2F60">
                <w:rPr>
                  <w:rFonts w:ascii="Calibri" w:eastAsia="Times New Roman" w:hAnsi="Calibri" w:cs="Calibri"/>
                  <w:color w:val="000000"/>
                  <w:rPrChange w:id="3256"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1957F361" w14:textId="77777777" w:rsidR="00EE2F60" w:rsidRPr="00EE2F60" w:rsidRDefault="00EE2F60" w:rsidP="00EE2F60">
            <w:pPr>
              <w:spacing w:after="0" w:line="240" w:lineRule="auto"/>
              <w:jc w:val="center"/>
              <w:rPr>
                <w:ins w:id="3257" w:author="Lane, Stefanie" w:date="2023-09-27T17:31:00Z"/>
                <w:rFonts w:ascii="Calibri" w:eastAsia="Times New Roman" w:hAnsi="Calibri" w:cs="Calibri"/>
                <w:color w:val="000000"/>
                <w:rPrChange w:id="3258" w:author="Lane, Stefanie" w:date="2023-09-27T17:31:00Z">
                  <w:rPr>
                    <w:ins w:id="3259" w:author="Lane, Stefanie" w:date="2023-09-27T17:31:00Z"/>
                  </w:rPr>
                </w:rPrChange>
              </w:rPr>
              <w:pPrChange w:id="3260" w:author="Lane, Stefanie" w:date="2023-09-27T17:31:00Z">
                <w:pPr>
                  <w:jc w:val="center"/>
                </w:pPr>
              </w:pPrChange>
            </w:pPr>
            <w:ins w:id="3261" w:author="Lane, Stefanie" w:date="2023-09-27T17:31:00Z">
              <w:r w:rsidRPr="00EE2F60">
                <w:rPr>
                  <w:rFonts w:ascii="Calibri" w:eastAsia="Times New Roman" w:hAnsi="Calibri" w:cs="Calibri"/>
                  <w:color w:val="000000"/>
                  <w:rPrChange w:id="3262" w:author="Lane, Stefanie" w:date="2023-09-27T17:31:00Z">
                    <w:rPr/>
                  </w:rPrChange>
                </w:rPr>
                <w:t>36</w:t>
              </w:r>
            </w:ins>
          </w:p>
        </w:tc>
        <w:tc>
          <w:tcPr>
            <w:tcW w:w="300" w:type="dxa"/>
            <w:tcBorders>
              <w:top w:val="nil"/>
              <w:left w:val="nil"/>
              <w:bottom w:val="nil"/>
              <w:right w:val="nil"/>
            </w:tcBorders>
            <w:shd w:val="clear" w:color="auto" w:fill="auto"/>
            <w:noWrap/>
            <w:vAlign w:val="bottom"/>
            <w:hideMark/>
          </w:tcPr>
          <w:p w14:paraId="5E208429" w14:textId="77777777" w:rsidR="00EE2F60" w:rsidRPr="00EE2F60" w:rsidRDefault="00EE2F60" w:rsidP="00EE2F60">
            <w:pPr>
              <w:spacing w:after="0" w:line="240" w:lineRule="auto"/>
              <w:jc w:val="center"/>
              <w:rPr>
                <w:ins w:id="3263" w:author="Lane, Stefanie" w:date="2023-09-27T17:31:00Z"/>
                <w:rFonts w:ascii="Calibri" w:eastAsia="Times New Roman" w:hAnsi="Calibri" w:cs="Calibri"/>
                <w:color w:val="000000"/>
                <w:rPrChange w:id="3264" w:author="Lane, Stefanie" w:date="2023-09-27T17:31:00Z">
                  <w:rPr>
                    <w:ins w:id="3265" w:author="Lane, Stefanie" w:date="2023-09-27T17:31:00Z"/>
                  </w:rPr>
                </w:rPrChange>
              </w:rPr>
              <w:pPrChange w:id="3266"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207B1461" w14:textId="77777777" w:rsidR="00EE2F60" w:rsidRPr="00EE2F60" w:rsidRDefault="00EE2F60" w:rsidP="00EE2F60">
            <w:pPr>
              <w:spacing w:after="0" w:line="240" w:lineRule="auto"/>
              <w:jc w:val="center"/>
              <w:rPr>
                <w:ins w:id="3267" w:author="Lane, Stefanie" w:date="2023-09-27T17:31:00Z"/>
                <w:rFonts w:ascii="Calibri" w:eastAsia="Times New Roman" w:hAnsi="Calibri" w:cs="Calibri"/>
                <w:color w:val="000000"/>
                <w:rPrChange w:id="3268" w:author="Lane, Stefanie" w:date="2023-09-27T17:31:00Z">
                  <w:rPr>
                    <w:ins w:id="3269" w:author="Lane, Stefanie" w:date="2023-09-27T17:31:00Z"/>
                  </w:rPr>
                </w:rPrChange>
              </w:rPr>
              <w:pPrChange w:id="3270" w:author="Lane, Stefanie" w:date="2023-09-27T17:31:00Z">
                <w:pPr>
                  <w:jc w:val="center"/>
                </w:pPr>
              </w:pPrChange>
            </w:pPr>
            <w:ins w:id="3271" w:author="Lane, Stefanie" w:date="2023-09-27T17:31:00Z">
              <w:r w:rsidRPr="00EE2F60">
                <w:rPr>
                  <w:rFonts w:ascii="Calibri" w:eastAsia="Times New Roman" w:hAnsi="Calibri" w:cs="Calibri"/>
                  <w:color w:val="000000"/>
                  <w:rPrChange w:id="3272" w:author="Lane, Stefanie" w:date="2023-09-27T17:31:00Z">
                    <w:rPr/>
                  </w:rPrChange>
                </w:rPr>
                <w:t>9.7</w:t>
              </w:r>
            </w:ins>
          </w:p>
        </w:tc>
        <w:tc>
          <w:tcPr>
            <w:tcW w:w="960" w:type="dxa"/>
            <w:tcBorders>
              <w:top w:val="nil"/>
              <w:left w:val="nil"/>
              <w:bottom w:val="single" w:sz="4" w:space="0" w:color="auto"/>
              <w:right w:val="nil"/>
            </w:tcBorders>
            <w:shd w:val="clear" w:color="auto" w:fill="auto"/>
            <w:noWrap/>
            <w:vAlign w:val="bottom"/>
            <w:hideMark/>
          </w:tcPr>
          <w:p w14:paraId="2CC98DE7" w14:textId="77777777" w:rsidR="00EE2F60" w:rsidRPr="00EE2F60" w:rsidRDefault="00EE2F60" w:rsidP="00EE2F60">
            <w:pPr>
              <w:spacing w:after="0" w:line="240" w:lineRule="auto"/>
              <w:jc w:val="center"/>
              <w:rPr>
                <w:ins w:id="3273" w:author="Lane, Stefanie" w:date="2023-09-27T17:31:00Z"/>
                <w:rFonts w:ascii="Calibri" w:eastAsia="Times New Roman" w:hAnsi="Calibri" w:cs="Calibri"/>
                <w:color w:val="000000"/>
                <w:rPrChange w:id="3274" w:author="Lane, Stefanie" w:date="2023-09-27T17:31:00Z">
                  <w:rPr>
                    <w:ins w:id="3275" w:author="Lane, Stefanie" w:date="2023-09-27T17:31:00Z"/>
                  </w:rPr>
                </w:rPrChange>
              </w:rPr>
              <w:pPrChange w:id="3276" w:author="Lane, Stefanie" w:date="2023-09-27T17:31:00Z">
                <w:pPr>
                  <w:jc w:val="center"/>
                </w:pPr>
              </w:pPrChange>
            </w:pPr>
            <w:ins w:id="3277" w:author="Lane, Stefanie" w:date="2023-09-27T17:31:00Z">
              <w:r w:rsidRPr="00EE2F60">
                <w:rPr>
                  <w:rFonts w:ascii="Calibri" w:eastAsia="Times New Roman" w:hAnsi="Calibri" w:cs="Calibri"/>
                  <w:color w:val="000000"/>
                  <w:rPrChange w:id="3278" w:author="Lane, Stefanie" w:date="2023-09-27T17:31:00Z">
                    <w:rPr/>
                  </w:rPrChange>
                </w:rPr>
                <w:t>3.9</w:t>
              </w:r>
            </w:ins>
          </w:p>
        </w:tc>
        <w:tc>
          <w:tcPr>
            <w:tcW w:w="960" w:type="dxa"/>
            <w:tcBorders>
              <w:top w:val="nil"/>
              <w:left w:val="nil"/>
              <w:bottom w:val="single" w:sz="4" w:space="0" w:color="auto"/>
              <w:right w:val="nil"/>
            </w:tcBorders>
            <w:shd w:val="clear" w:color="auto" w:fill="auto"/>
            <w:noWrap/>
            <w:vAlign w:val="bottom"/>
            <w:hideMark/>
          </w:tcPr>
          <w:p w14:paraId="4B55A764" w14:textId="77777777" w:rsidR="00EE2F60" w:rsidRPr="00EE2F60" w:rsidRDefault="00EE2F60" w:rsidP="00EE2F60">
            <w:pPr>
              <w:spacing w:after="0" w:line="240" w:lineRule="auto"/>
              <w:jc w:val="center"/>
              <w:rPr>
                <w:ins w:id="3279" w:author="Lane, Stefanie" w:date="2023-09-27T17:31:00Z"/>
                <w:rFonts w:ascii="Calibri" w:eastAsia="Times New Roman" w:hAnsi="Calibri" w:cs="Calibri"/>
                <w:color w:val="000000"/>
                <w:rPrChange w:id="3280" w:author="Lane, Stefanie" w:date="2023-09-27T17:31:00Z">
                  <w:rPr>
                    <w:ins w:id="3281" w:author="Lane, Stefanie" w:date="2023-09-27T17:31:00Z"/>
                  </w:rPr>
                </w:rPrChange>
              </w:rPr>
              <w:pPrChange w:id="3282" w:author="Lane, Stefanie" w:date="2023-09-27T17:31:00Z">
                <w:pPr>
                  <w:jc w:val="center"/>
                </w:pPr>
              </w:pPrChange>
            </w:pPr>
            <w:ins w:id="3283" w:author="Lane, Stefanie" w:date="2023-09-27T17:31:00Z">
              <w:r w:rsidRPr="00EE2F60">
                <w:rPr>
                  <w:rFonts w:ascii="Calibri" w:eastAsia="Times New Roman" w:hAnsi="Calibri" w:cs="Calibri"/>
                  <w:color w:val="000000"/>
                  <w:rPrChange w:id="3284" w:author="Lane, Stefanie" w:date="2023-09-27T17:31:00Z">
                    <w:rPr/>
                  </w:rPrChange>
                </w:rPr>
                <w:t>3.8</w:t>
              </w:r>
            </w:ins>
          </w:p>
        </w:tc>
      </w:tr>
      <w:tr w:rsidR="00EE2F60" w:rsidRPr="00EE2F60" w14:paraId="1B37F33F" w14:textId="77777777" w:rsidTr="00EE2F60">
        <w:trPr>
          <w:divId w:val="987247176"/>
          <w:trHeight w:val="290"/>
          <w:jc w:val="center"/>
          <w:ins w:id="3285"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11F7DADD" w14:textId="77777777" w:rsidR="00EE2F60" w:rsidRPr="00EE2F60" w:rsidRDefault="00EE2F60" w:rsidP="00EE2F60">
            <w:pPr>
              <w:spacing w:after="0" w:line="240" w:lineRule="auto"/>
              <w:jc w:val="right"/>
              <w:rPr>
                <w:ins w:id="3286" w:author="Lane, Stefanie" w:date="2023-09-27T17:31:00Z"/>
                <w:rFonts w:ascii="Calibri" w:eastAsia="Times New Roman" w:hAnsi="Calibri" w:cs="Calibri"/>
                <w:color w:val="000000"/>
                <w:rPrChange w:id="3287" w:author="Lane, Stefanie" w:date="2023-09-27T17:31:00Z">
                  <w:rPr>
                    <w:ins w:id="3288" w:author="Lane, Stefanie" w:date="2023-09-27T17:31:00Z"/>
                  </w:rPr>
                </w:rPrChange>
              </w:rPr>
              <w:pPrChange w:id="3289" w:author="Lane, Stefanie" w:date="2023-09-27T17:31:00Z">
                <w:pPr>
                  <w:jc w:val="right"/>
                </w:pPr>
              </w:pPrChange>
            </w:pPr>
            <w:ins w:id="3290" w:author="Lane, Stefanie" w:date="2023-09-27T17:31:00Z">
              <w:r w:rsidRPr="00EE2F60">
                <w:rPr>
                  <w:rFonts w:ascii="Calibri" w:eastAsia="Times New Roman" w:hAnsi="Calibri" w:cs="Calibri"/>
                  <w:color w:val="000000"/>
                  <w:rPrChange w:id="3291"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6C94160A" w14:textId="77777777" w:rsidR="00EE2F60" w:rsidRPr="00EE2F60" w:rsidRDefault="00EE2F60" w:rsidP="00EE2F60">
            <w:pPr>
              <w:spacing w:after="0" w:line="240" w:lineRule="auto"/>
              <w:jc w:val="center"/>
              <w:rPr>
                <w:ins w:id="3292" w:author="Lane, Stefanie" w:date="2023-09-27T17:31:00Z"/>
                <w:rFonts w:ascii="Calibri" w:eastAsia="Times New Roman" w:hAnsi="Calibri" w:cs="Calibri"/>
                <w:color w:val="000000"/>
                <w:rPrChange w:id="3293" w:author="Lane, Stefanie" w:date="2023-09-27T17:31:00Z">
                  <w:rPr>
                    <w:ins w:id="3294" w:author="Lane, Stefanie" w:date="2023-09-27T17:31:00Z"/>
                  </w:rPr>
                </w:rPrChange>
              </w:rPr>
              <w:pPrChange w:id="3295" w:author="Lane, Stefanie" w:date="2023-09-27T17:31:00Z">
                <w:pPr>
                  <w:jc w:val="center"/>
                </w:pPr>
              </w:pPrChange>
            </w:pPr>
            <w:ins w:id="3296" w:author="Lane, Stefanie" w:date="2023-09-27T17:31:00Z">
              <w:r w:rsidRPr="00EE2F60">
                <w:rPr>
                  <w:rFonts w:ascii="Calibri" w:eastAsia="Times New Roman" w:hAnsi="Calibri" w:cs="Calibri"/>
                  <w:color w:val="000000"/>
                  <w:rPrChange w:id="3297"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81E81F6" w14:textId="77777777" w:rsidR="00EE2F60" w:rsidRPr="00EE2F60" w:rsidRDefault="00EE2F60" w:rsidP="00EE2F60">
            <w:pPr>
              <w:spacing w:after="0" w:line="240" w:lineRule="auto"/>
              <w:jc w:val="center"/>
              <w:rPr>
                <w:ins w:id="3298" w:author="Lane, Stefanie" w:date="2023-09-27T17:31:00Z"/>
                <w:rFonts w:ascii="Calibri" w:eastAsia="Times New Roman" w:hAnsi="Calibri" w:cs="Calibri"/>
                <w:color w:val="000000"/>
                <w:rPrChange w:id="3299" w:author="Lane, Stefanie" w:date="2023-09-27T17:31:00Z">
                  <w:rPr>
                    <w:ins w:id="3300" w:author="Lane, Stefanie" w:date="2023-09-27T17:31:00Z"/>
                  </w:rPr>
                </w:rPrChange>
              </w:rPr>
              <w:pPrChange w:id="3301" w:author="Lane, Stefanie" w:date="2023-09-27T17:31:00Z">
                <w:pPr>
                  <w:jc w:val="center"/>
                </w:pPr>
              </w:pPrChange>
            </w:pPr>
            <w:ins w:id="3302" w:author="Lane, Stefanie" w:date="2023-09-27T17:31:00Z">
              <w:r w:rsidRPr="00EE2F60">
                <w:rPr>
                  <w:rFonts w:ascii="Calibri" w:eastAsia="Times New Roman" w:hAnsi="Calibri" w:cs="Calibri"/>
                  <w:color w:val="000000"/>
                  <w:rPrChange w:id="3303" w:author="Lane, Stefanie" w:date="2023-09-27T17:31:00Z">
                    <w:rPr/>
                  </w:rPrChange>
                </w:rPr>
                <w:t>27</w:t>
              </w:r>
            </w:ins>
          </w:p>
        </w:tc>
        <w:tc>
          <w:tcPr>
            <w:tcW w:w="300" w:type="dxa"/>
            <w:tcBorders>
              <w:top w:val="nil"/>
              <w:left w:val="nil"/>
              <w:bottom w:val="nil"/>
              <w:right w:val="nil"/>
            </w:tcBorders>
            <w:shd w:val="clear" w:color="auto" w:fill="auto"/>
            <w:noWrap/>
            <w:vAlign w:val="bottom"/>
            <w:hideMark/>
          </w:tcPr>
          <w:p w14:paraId="156C6574" w14:textId="77777777" w:rsidR="00EE2F60" w:rsidRPr="00EE2F60" w:rsidRDefault="00EE2F60" w:rsidP="00EE2F60">
            <w:pPr>
              <w:spacing w:after="0" w:line="240" w:lineRule="auto"/>
              <w:jc w:val="center"/>
              <w:rPr>
                <w:ins w:id="3304" w:author="Lane, Stefanie" w:date="2023-09-27T17:31:00Z"/>
                <w:rFonts w:ascii="Calibri" w:eastAsia="Times New Roman" w:hAnsi="Calibri" w:cs="Calibri"/>
                <w:color w:val="000000"/>
                <w:rPrChange w:id="3305" w:author="Lane, Stefanie" w:date="2023-09-27T17:31:00Z">
                  <w:rPr>
                    <w:ins w:id="3306" w:author="Lane, Stefanie" w:date="2023-09-27T17:31:00Z"/>
                  </w:rPr>
                </w:rPrChange>
              </w:rPr>
              <w:pPrChange w:id="3307"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A7CD79F" w14:textId="77777777" w:rsidR="00EE2F60" w:rsidRPr="00EE2F60" w:rsidRDefault="00EE2F60" w:rsidP="00EE2F60">
            <w:pPr>
              <w:spacing w:after="0" w:line="240" w:lineRule="auto"/>
              <w:jc w:val="center"/>
              <w:rPr>
                <w:ins w:id="3308" w:author="Lane, Stefanie" w:date="2023-09-27T17:31:00Z"/>
                <w:rFonts w:ascii="Calibri" w:eastAsia="Times New Roman" w:hAnsi="Calibri" w:cs="Calibri"/>
                <w:color w:val="000000"/>
                <w:rPrChange w:id="3309" w:author="Lane, Stefanie" w:date="2023-09-27T17:31:00Z">
                  <w:rPr>
                    <w:ins w:id="3310" w:author="Lane, Stefanie" w:date="2023-09-27T17:31:00Z"/>
                  </w:rPr>
                </w:rPrChange>
              </w:rPr>
              <w:pPrChange w:id="3311" w:author="Lane, Stefanie" w:date="2023-09-27T17:31:00Z">
                <w:pPr>
                  <w:jc w:val="center"/>
                </w:pPr>
              </w:pPrChange>
            </w:pPr>
            <w:ins w:id="3312" w:author="Lane, Stefanie" w:date="2023-09-27T17:31:00Z">
              <w:r w:rsidRPr="00EE2F60">
                <w:rPr>
                  <w:rFonts w:ascii="Calibri" w:eastAsia="Times New Roman" w:hAnsi="Calibri" w:cs="Calibri"/>
                  <w:color w:val="000000"/>
                  <w:rPrChange w:id="3313" w:author="Lane, Stefanie" w:date="2023-09-27T17:31:00Z">
                    <w:rPr/>
                  </w:rPrChange>
                </w:rPr>
                <w:t>5.8</w:t>
              </w:r>
            </w:ins>
          </w:p>
        </w:tc>
        <w:tc>
          <w:tcPr>
            <w:tcW w:w="960" w:type="dxa"/>
            <w:tcBorders>
              <w:top w:val="nil"/>
              <w:left w:val="nil"/>
              <w:bottom w:val="single" w:sz="4" w:space="0" w:color="auto"/>
              <w:right w:val="nil"/>
            </w:tcBorders>
            <w:shd w:val="clear" w:color="auto" w:fill="auto"/>
            <w:noWrap/>
            <w:vAlign w:val="bottom"/>
            <w:hideMark/>
          </w:tcPr>
          <w:p w14:paraId="2268EFB7" w14:textId="77777777" w:rsidR="00EE2F60" w:rsidRPr="00EE2F60" w:rsidRDefault="00EE2F60" w:rsidP="00EE2F60">
            <w:pPr>
              <w:spacing w:after="0" w:line="240" w:lineRule="auto"/>
              <w:jc w:val="center"/>
              <w:rPr>
                <w:ins w:id="3314" w:author="Lane, Stefanie" w:date="2023-09-27T17:31:00Z"/>
                <w:rFonts w:ascii="Calibri" w:eastAsia="Times New Roman" w:hAnsi="Calibri" w:cs="Calibri"/>
                <w:color w:val="000000"/>
                <w:rPrChange w:id="3315" w:author="Lane, Stefanie" w:date="2023-09-27T17:31:00Z">
                  <w:rPr>
                    <w:ins w:id="3316" w:author="Lane, Stefanie" w:date="2023-09-27T17:31:00Z"/>
                  </w:rPr>
                </w:rPrChange>
              </w:rPr>
              <w:pPrChange w:id="3317" w:author="Lane, Stefanie" w:date="2023-09-27T17:31:00Z">
                <w:pPr>
                  <w:jc w:val="center"/>
                </w:pPr>
              </w:pPrChange>
            </w:pPr>
            <w:ins w:id="3318" w:author="Lane, Stefanie" w:date="2023-09-27T17:31:00Z">
              <w:r w:rsidRPr="00EE2F60">
                <w:rPr>
                  <w:rFonts w:ascii="Calibri" w:eastAsia="Times New Roman" w:hAnsi="Calibri" w:cs="Calibri"/>
                  <w:color w:val="000000"/>
                  <w:rPrChange w:id="3319" w:author="Lane, Stefanie" w:date="2023-09-27T17:31:00Z">
                    <w:rPr/>
                  </w:rPrChange>
                </w:rPr>
                <w:t>2.8</w:t>
              </w:r>
            </w:ins>
          </w:p>
        </w:tc>
        <w:tc>
          <w:tcPr>
            <w:tcW w:w="960" w:type="dxa"/>
            <w:tcBorders>
              <w:top w:val="nil"/>
              <w:left w:val="nil"/>
              <w:bottom w:val="single" w:sz="4" w:space="0" w:color="auto"/>
              <w:right w:val="nil"/>
            </w:tcBorders>
            <w:shd w:val="clear" w:color="auto" w:fill="auto"/>
            <w:noWrap/>
            <w:vAlign w:val="bottom"/>
            <w:hideMark/>
          </w:tcPr>
          <w:p w14:paraId="2EC10A2F" w14:textId="77777777" w:rsidR="00EE2F60" w:rsidRPr="00EE2F60" w:rsidRDefault="00EE2F60" w:rsidP="00EE2F60">
            <w:pPr>
              <w:spacing w:after="0" w:line="240" w:lineRule="auto"/>
              <w:jc w:val="center"/>
              <w:rPr>
                <w:ins w:id="3320" w:author="Lane, Stefanie" w:date="2023-09-27T17:31:00Z"/>
                <w:rFonts w:ascii="Calibri" w:eastAsia="Times New Roman" w:hAnsi="Calibri" w:cs="Calibri"/>
                <w:color w:val="000000"/>
                <w:rPrChange w:id="3321" w:author="Lane, Stefanie" w:date="2023-09-27T17:31:00Z">
                  <w:rPr>
                    <w:ins w:id="3322" w:author="Lane, Stefanie" w:date="2023-09-27T17:31:00Z"/>
                  </w:rPr>
                </w:rPrChange>
              </w:rPr>
              <w:pPrChange w:id="3323" w:author="Lane, Stefanie" w:date="2023-09-27T17:31:00Z">
                <w:pPr>
                  <w:jc w:val="center"/>
                </w:pPr>
              </w:pPrChange>
            </w:pPr>
            <w:ins w:id="3324" w:author="Lane, Stefanie" w:date="2023-09-27T17:31:00Z">
              <w:r w:rsidRPr="00EE2F60">
                <w:rPr>
                  <w:rFonts w:ascii="Calibri" w:eastAsia="Times New Roman" w:hAnsi="Calibri" w:cs="Calibri"/>
                  <w:color w:val="000000"/>
                  <w:rPrChange w:id="3325" w:author="Lane, Stefanie" w:date="2023-09-27T17:31:00Z">
                    <w:rPr/>
                  </w:rPrChange>
                </w:rPr>
                <w:t>4.6</w:t>
              </w:r>
            </w:ins>
          </w:p>
        </w:tc>
      </w:tr>
      <w:tr w:rsidR="00EE2F60" w:rsidRPr="00EE2F60" w14:paraId="00E6F3B6" w14:textId="77777777" w:rsidTr="00EE2F60">
        <w:trPr>
          <w:divId w:val="987247176"/>
          <w:trHeight w:val="200"/>
          <w:jc w:val="center"/>
          <w:ins w:id="3326" w:author="Lane, Stefanie" w:date="2023-09-27T17:31:00Z"/>
        </w:trPr>
        <w:tc>
          <w:tcPr>
            <w:tcW w:w="1180" w:type="dxa"/>
            <w:tcBorders>
              <w:top w:val="nil"/>
              <w:left w:val="nil"/>
              <w:bottom w:val="nil"/>
              <w:right w:val="nil"/>
            </w:tcBorders>
            <w:shd w:val="clear" w:color="auto" w:fill="auto"/>
            <w:noWrap/>
            <w:vAlign w:val="bottom"/>
            <w:hideMark/>
          </w:tcPr>
          <w:p w14:paraId="15C16A58" w14:textId="77777777" w:rsidR="00EE2F60" w:rsidRPr="00EE2F60" w:rsidRDefault="00EE2F60" w:rsidP="00EE2F60">
            <w:pPr>
              <w:spacing w:after="0" w:line="240" w:lineRule="auto"/>
              <w:jc w:val="center"/>
              <w:rPr>
                <w:ins w:id="3327" w:author="Lane, Stefanie" w:date="2023-09-27T17:31:00Z"/>
                <w:rFonts w:ascii="Calibri" w:eastAsia="Times New Roman" w:hAnsi="Calibri" w:cs="Calibri"/>
                <w:color w:val="000000"/>
                <w:rPrChange w:id="3328" w:author="Lane, Stefanie" w:date="2023-09-27T17:31:00Z">
                  <w:rPr>
                    <w:ins w:id="3329" w:author="Lane, Stefanie" w:date="2023-09-27T17:31:00Z"/>
                  </w:rPr>
                </w:rPrChange>
              </w:rPr>
              <w:pPrChange w:id="333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819813E" w14:textId="77777777" w:rsidR="00EE2F60" w:rsidRPr="00EE2F60" w:rsidRDefault="00EE2F60" w:rsidP="00EE2F60">
            <w:pPr>
              <w:spacing w:after="0" w:line="240" w:lineRule="auto"/>
              <w:rPr>
                <w:ins w:id="3331" w:author="Lane, Stefanie" w:date="2023-09-27T17:31:00Z"/>
                <w:rFonts w:ascii="Times New Roman" w:eastAsia="Times New Roman" w:hAnsi="Times New Roman" w:cs="Times New Roman"/>
                <w:rPrChange w:id="3332" w:author="Lane, Stefanie" w:date="2023-09-27T17:31:00Z">
                  <w:rPr>
                    <w:ins w:id="3333" w:author="Lane, Stefanie" w:date="2023-09-27T17:31:00Z"/>
                  </w:rPr>
                </w:rPrChange>
              </w:rPr>
              <w:pPrChange w:id="3334" w:author="Lane, Stefanie" w:date="2023-09-27T17:31:00Z">
                <w:pPr/>
              </w:pPrChange>
            </w:pPr>
          </w:p>
        </w:tc>
        <w:tc>
          <w:tcPr>
            <w:tcW w:w="960" w:type="dxa"/>
            <w:tcBorders>
              <w:top w:val="nil"/>
              <w:left w:val="nil"/>
              <w:bottom w:val="nil"/>
              <w:right w:val="nil"/>
            </w:tcBorders>
            <w:shd w:val="clear" w:color="auto" w:fill="auto"/>
            <w:noWrap/>
            <w:vAlign w:val="bottom"/>
            <w:hideMark/>
          </w:tcPr>
          <w:p w14:paraId="4580081B" w14:textId="77777777" w:rsidR="00EE2F60" w:rsidRPr="00EE2F60" w:rsidRDefault="00EE2F60" w:rsidP="00EE2F60">
            <w:pPr>
              <w:spacing w:after="0" w:line="240" w:lineRule="auto"/>
              <w:jc w:val="center"/>
              <w:rPr>
                <w:ins w:id="3335" w:author="Lane, Stefanie" w:date="2023-09-27T17:31:00Z"/>
                <w:rFonts w:ascii="Times New Roman" w:eastAsia="Times New Roman" w:hAnsi="Times New Roman" w:cs="Times New Roman"/>
                <w:rPrChange w:id="3336" w:author="Lane, Stefanie" w:date="2023-09-27T17:31:00Z">
                  <w:rPr>
                    <w:ins w:id="3337" w:author="Lane, Stefanie" w:date="2023-09-27T17:31:00Z"/>
                  </w:rPr>
                </w:rPrChange>
              </w:rPr>
              <w:pPrChange w:id="3338"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5BC3D2D1" w14:textId="77777777" w:rsidR="00EE2F60" w:rsidRPr="00EE2F60" w:rsidRDefault="00EE2F60" w:rsidP="00EE2F60">
            <w:pPr>
              <w:spacing w:after="0" w:line="240" w:lineRule="auto"/>
              <w:jc w:val="center"/>
              <w:rPr>
                <w:ins w:id="3339" w:author="Lane, Stefanie" w:date="2023-09-27T17:31:00Z"/>
                <w:rFonts w:ascii="Times New Roman" w:eastAsia="Times New Roman" w:hAnsi="Times New Roman" w:cs="Times New Roman"/>
                <w:rPrChange w:id="3340" w:author="Lane, Stefanie" w:date="2023-09-27T17:31:00Z">
                  <w:rPr>
                    <w:ins w:id="3341" w:author="Lane, Stefanie" w:date="2023-09-27T17:31:00Z"/>
                  </w:rPr>
                </w:rPrChange>
              </w:rPr>
              <w:pPrChange w:id="3342"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27B820F" w14:textId="77777777" w:rsidR="00EE2F60" w:rsidRPr="00EE2F60" w:rsidRDefault="00EE2F60" w:rsidP="00EE2F60">
            <w:pPr>
              <w:spacing w:after="0" w:line="240" w:lineRule="auto"/>
              <w:jc w:val="center"/>
              <w:rPr>
                <w:ins w:id="3343" w:author="Lane, Stefanie" w:date="2023-09-27T17:31:00Z"/>
                <w:rFonts w:ascii="Times New Roman" w:eastAsia="Times New Roman" w:hAnsi="Times New Roman" w:cs="Times New Roman"/>
                <w:rPrChange w:id="3344" w:author="Lane, Stefanie" w:date="2023-09-27T17:31:00Z">
                  <w:rPr>
                    <w:ins w:id="3345" w:author="Lane, Stefanie" w:date="2023-09-27T17:31:00Z"/>
                  </w:rPr>
                </w:rPrChange>
              </w:rPr>
              <w:pPrChange w:id="3346"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7391CAA" w14:textId="77777777" w:rsidR="00EE2F60" w:rsidRPr="00EE2F60" w:rsidRDefault="00EE2F60" w:rsidP="00EE2F60">
            <w:pPr>
              <w:spacing w:after="0" w:line="240" w:lineRule="auto"/>
              <w:jc w:val="center"/>
              <w:rPr>
                <w:ins w:id="3347" w:author="Lane, Stefanie" w:date="2023-09-27T17:31:00Z"/>
                <w:rFonts w:ascii="Times New Roman" w:eastAsia="Times New Roman" w:hAnsi="Times New Roman" w:cs="Times New Roman"/>
                <w:rPrChange w:id="3348" w:author="Lane, Stefanie" w:date="2023-09-27T17:31:00Z">
                  <w:rPr>
                    <w:ins w:id="3349" w:author="Lane, Stefanie" w:date="2023-09-27T17:31:00Z"/>
                  </w:rPr>
                </w:rPrChange>
              </w:rPr>
              <w:pPrChange w:id="335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50D8DD6" w14:textId="77777777" w:rsidR="00EE2F60" w:rsidRPr="00EE2F60" w:rsidRDefault="00EE2F60" w:rsidP="00EE2F60">
            <w:pPr>
              <w:spacing w:after="0" w:line="240" w:lineRule="auto"/>
              <w:jc w:val="center"/>
              <w:rPr>
                <w:ins w:id="3351" w:author="Lane, Stefanie" w:date="2023-09-27T17:31:00Z"/>
                <w:rFonts w:ascii="Times New Roman" w:eastAsia="Times New Roman" w:hAnsi="Times New Roman" w:cs="Times New Roman"/>
                <w:rPrChange w:id="3352" w:author="Lane, Stefanie" w:date="2023-09-27T17:31:00Z">
                  <w:rPr>
                    <w:ins w:id="3353" w:author="Lane, Stefanie" w:date="2023-09-27T17:31:00Z"/>
                  </w:rPr>
                </w:rPrChange>
              </w:rPr>
              <w:pPrChange w:id="3354" w:author="Lane, Stefanie" w:date="2023-09-27T17:31:00Z">
                <w:pPr>
                  <w:jc w:val="center"/>
                </w:pPr>
              </w:pPrChange>
            </w:pPr>
          </w:p>
        </w:tc>
      </w:tr>
      <w:tr w:rsidR="00EE2F60" w:rsidRPr="00EE2F60" w14:paraId="37FAD5F1" w14:textId="77777777" w:rsidTr="00EE2F60">
        <w:trPr>
          <w:divId w:val="987247176"/>
          <w:trHeight w:val="290"/>
          <w:jc w:val="center"/>
          <w:ins w:id="3355" w:author="Lane, Stefanie" w:date="2023-09-27T17:31:00Z"/>
        </w:trPr>
        <w:tc>
          <w:tcPr>
            <w:tcW w:w="1180" w:type="dxa"/>
            <w:tcBorders>
              <w:top w:val="nil"/>
              <w:left w:val="nil"/>
              <w:bottom w:val="nil"/>
              <w:right w:val="nil"/>
            </w:tcBorders>
            <w:shd w:val="clear" w:color="auto" w:fill="auto"/>
            <w:noWrap/>
            <w:vAlign w:val="bottom"/>
            <w:hideMark/>
          </w:tcPr>
          <w:p w14:paraId="107DC087" w14:textId="77777777" w:rsidR="00EE2F60" w:rsidRPr="00EE2F60" w:rsidRDefault="00EE2F60" w:rsidP="00EE2F60">
            <w:pPr>
              <w:spacing w:after="0" w:line="240" w:lineRule="auto"/>
              <w:rPr>
                <w:ins w:id="3356" w:author="Lane, Stefanie" w:date="2023-09-27T17:31:00Z"/>
                <w:rFonts w:ascii="Calibri" w:eastAsia="Times New Roman" w:hAnsi="Calibri" w:cs="Calibri"/>
                <w:b/>
                <w:bCs/>
                <w:color w:val="000000"/>
                <w:rPrChange w:id="3357" w:author="Lane, Stefanie" w:date="2023-09-27T17:31:00Z">
                  <w:rPr>
                    <w:ins w:id="3358" w:author="Lane, Stefanie" w:date="2023-09-27T17:31:00Z"/>
                  </w:rPr>
                </w:rPrChange>
              </w:rPr>
              <w:pPrChange w:id="3359" w:author="Lane, Stefanie" w:date="2023-09-27T17:31:00Z">
                <w:pPr/>
              </w:pPrChange>
            </w:pPr>
            <w:ins w:id="3360" w:author="Lane, Stefanie" w:date="2023-09-27T17:31:00Z">
              <w:r w:rsidRPr="00EE2F60">
                <w:rPr>
                  <w:rFonts w:ascii="Calibri" w:eastAsia="Times New Roman" w:hAnsi="Calibri" w:cs="Calibri"/>
                  <w:b/>
                  <w:bCs/>
                  <w:color w:val="000000"/>
                  <w:rPrChange w:id="3361" w:author="Lane, Stefanie" w:date="2023-09-27T17:31:00Z">
                    <w:rPr/>
                  </w:rPrChange>
                </w:rPr>
                <w:t>Bogbean</w:t>
              </w:r>
            </w:ins>
          </w:p>
        </w:tc>
        <w:tc>
          <w:tcPr>
            <w:tcW w:w="960" w:type="dxa"/>
            <w:tcBorders>
              <w:top w:val="nil"/>
              <w:left w:val="nil"/>
              <w:bottom w:val="nil"/>
              <w:right w:val="nil"/>
            </w:tcBorders>
            <w:shd w:val="clear" w:color="auto" w:fill="auto"/>
            <w:noWrap/>
            <w:vAlign w:val="bottom"/>
            <w:hideMark/>
          </w:tcPr>
          <w:p w14:paraId="434FC48C" w14:textId="77777777" w:rsidR="00EE2F60" w:rsidRPr="00EE2F60" w:rsidRDefault="00EE2F60" w:rsidP="00EE2F60">
            <w:pPr>
              <w:spacing w:after="0" w:line="240" w:lineRule="auto"/>
              <w:rPr>
                <w:ins w:id="3362" w:author="Lane, Stefanie" w:date="2023-09-27T17:31:00Z"/>
                <w:rFonts w:ascii="Calibri" w:eastAsia="Times New Roman" w:hAnsi="Calibri" w:cs="Calibri"/>
                <w:b/>
                <w:bCs/>
                <w:color w:val="000000"/>
                <w:rPrChange w:id="3363" w:author="Lane, Stefanie" w:date="2023-09-27T17:31:00Z">
                  <w:rPr>
                    <w:ins w:id="3364" w:author="Lane, Stefanie" w:date="2023-09-27T17:31:00Z"/>
                  </w:rPr>
                </w:rPrChange>
              </w:rPr>
              <w:pPrChange w:id="3365" w:author="Lane, Stefanie" w:date="2023-09-27T17:31:00Z">
                <w:pPr/>
              </w:pPrChange>
            </w:pPr>
          </w:p>
        </w:tc>
        <w:tc>
          <w:tcPr>
            <w:tcW w:w="960" w:type="dxa"/>
            <w:tcBorders>
              <w:top w:val="nil"/>
              <w:left w:val="nil"/>
              <w:bottom w:val="nil"/>
              <w:right w:val="nil"/>
            </w:tcBorders>
            <w:shd w:val="clear" w:color="auto" w:fill="auto"/>
            <w:noWrap/>
            <w:vAlign w:val="bottom"/>
            <w:hideMark/>
          </w:tcPr>
          <w:p w14:paraId="66340FF7" w14:textId="77777777" w:rsidR="00EE2F60" w:rsidRPr="00EE2F60" w:rsidRDefault="00EE2F60" w:rsidP="00EE2F60">
            <w:pPr>
              <w:spacing w:after="0" w:line="240" w:lineRule="auto"/>
              <w:jc w:val="center"/>
              <w:rPr>
                <w:ins w:id="3366" w:author="Lane, Stefanie" w:date="2023-09-27T17:31:00Z"/>
                <w:rFonts w:ascii="Times New Roman" w:eastAsia="Times New Roman" w:hAnsi="Times New Roman" w:cs="Times New Roman"/>
                <w:rPrChange w:id="3367" w:author="Lane, Stefanie" w:date="2023-09-27T17:31:00Z">
                  <w:rPr>
                    <w:ins w:id="3368" w:author="Lane, Stefanie" w:date="2023-09-27T17:31:00Z"/>
                  </w:rPr>
                </w:rPrChange>
              </w:rPr>
              <w:pPrChange w:id="3369"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76556027" w14:textId="77777777" w:rsidR="00EE2F60" w:rsidRPr="00EE2F60" w:rsidRDefault="00EE2F60" w:rsidP="00EE2F60">
            <w:pPr>
              <w:spacing w:after="0" w:line="240" w:lineRule="auto"/>
              <w:jc w:val="center"/>
              <w:rPr>
                <w:ins w:id="3370" w:author="Lane, Stefanie" w:date="2023-09-27T17:31:00Z"/>
                <w:rFonts w:ascii="Times New Roman" w:eastAsia="Times New Roman" w:hAnsi="Times New Roman" w:cs="Times New Roman"/>
                <w:rPrChange w:id="3371" w:author="Lane, Stefanie" w:date="2023-09-27T17:31:00Z">
                  <w:rPr>
                    <w:ins w:id="3372" w:author="Lane, Stefanie" w:date="2023-09-27T17:31:00Z"/>
                  </w:rPr>
                </w:rPrChange>
              </w:rPr>
              <w:pPrChange w:id="337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456A7D0" w14:textId="77777777" w:rsidR="00EE2F60" w:rsidRPr="00EE2F60" w:rsidRDefault="00EE2F60" w:rsidP="00EE2F60">
            <w:pPr>
              <w:spacing w:after="0" w:line="240" w:lineRule="auto"/>
              <w:jc w:val="center"/>
              <w:rPr>
                <w:ins w:id="3374" w:author="Lane, Stefanie" w:date="2023-09-27T17:31:00Z"/>
                <w:rFonts w:ascii="Times New Roman" w:eastAsia="Times New Roman" w:hAnsi="Times New Roman" w:cs="Times New Roman"/>
                <w:rPrChange w:id="3375" w:author="Lane, Stefanie" w:date="2023-09-27T17:31:00Z">
                  <w:rPr>
                    <w:ins w:id="3376" w:author="Lane, Stefanie" w:date="2023-09-27T17:31:00Z"/>
                  </w:rPr>
                </w:rPrChange>
              </w:rPr>
              <w:pPrChange w:id="3377"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B70A2EA" w14:textId="77777777" w:rsidR="00EE2F60" w:rsidRPr="00EE2F60" w:rsidRDefault="00EE2F60" w:rsidP="00EE2F60">
            <w:pPr>
              <w:spacing w:after="0" w:line="240" w:lineRule="auto"/>
              <w:jc w:val="center"/>
              <w:rPr>
                <w:ins w:id="3378" w:author="Lane, Stefanie" w:date="2023-09-27T17:31:00Z"/>
                <w:rFonts w:ascii="Times New Roman" w:eastAsia="Times New Roman" w:hAnsi="Times New Roman" w:cs="Times New Roman"/>
                <w:rPrChange w:id="3379" w:author="Lane, Stefanie" w:date="2023-09-27T17:31:00Z">
                  <w:rPr>
                    <w:ins w:id="3380" w:author="Lane, Stefanie" w:date="2023-09-27T17:31:00Z"/>
                  </w:rPr>
                </w:rPrChange>
              </w:rPr>
              <w:pPrChange w:id="3381"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B26C85E" w14:textId="77777777" w:rsidR="00EE2F60" w:rsidRPr="00EE2F60" w:rsidRDefault="00EE2F60" w:rsidP="00EE2F60">
            <w:pPr>
              <w:spacing w:after="0" w:line="240" w:lineRule="auto"/>
              <w:jc w:val="center"/>
              <w:rPr>
                <w:ins w:id="3382" w:author="Lane, Stefanie" w:date="2023-09-27T17:31:00Z"/>
                <w:rFonts w:ascii="Times New Roman" w:eastAsia="Times New Roman" w:hAnsi="Times New Roman" w:cs="Times New Roman"/>
                <w:rPrChange w:id="3383" w:author="Lane, Stefanie" w:date="2023-09-27T17:31:00Z">
                  <w:rPr>
                    <w:ins w:id="3384" w:author="Lane, Stefanie" w:date="2023-09-27T17:31:00Z"/>
                  </w:rPr>
                </w:rPrChange>
              </w:rPr>
              <w:pPrChange w:id="3385" w:author="Lane, Stefanie" w:date="2023-09-27T17:31:00Z">
                <w:pPr>
                  <w:jc w:val="center"/>
                </w:pPr>
              </w:pPrChange>
            </w:pPr>
          </w:p>
        </w:tc>
      </w:tr>
      <w:tr w:rsidR="00EE2F60" w:rsidRPr="00EE2F60" w14:paraId="792002F5" w14:textId="77777777" w:rsidTr="00EE2F60">
        <w:trPr>
          <w:divId w:val="987247176"/>
          <w:trHeight w:val="290"/>
          <w:jc w:val="center"/>
          <w:ins w:id="3386"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406DC11D" w14:textId="77777777" w:rsidR="00EE2F60" w:rsidRPr="00EE2F60" w:rsidRDefault="00EE2F60" w:rsidP="00EE2F60">
            <w:pPr>
              <w:spacing w:after="0" w:line="240" w:lineRule="auto"/>
              <w:jc w:val="right"/>
              <w:rPr>
                <w:ins w:id="3387" w:author="Lane, Stefanie" w:date="2023-09-27T17:31:00Z"/>
                <w:rFonts w:ascii="Calibri" w:eastAsia="Times New Roman" w:hAnsi="Calibri" w:cs="Calibri"/>
                <w:color w:val="000000"/>
                <w:rPrChange w:id="3388" w:author="Lane, Stefanie" w:date="2023-09-27T17:31:00Z">
                  <w:rPr>
                    <w:ins w:id="3389" w:author="Lane, Stefanie" w:date="2023-09-27T17:31:00Z"/>
                  </w:rPr>
                </w:rPrChange>
              </w:rPr>
              <w:pPrChange w:id="3390" w:author="Lane, Stefanie" w:date="2023-09-27T17:31:00Z">
                <w:pPr>
                  <w:jc w:val="right"/>
                </w:pPr>
              </w:pPrChange>
            </w:pPr>
            <w:ins w:id="3391" w:author="Lane, Stefanie" w:date="2023-09-27T17:31:00Z">
              <w:r w:rsidRPr="00EE2F60">
                <w:rPr>
                  <w:rFonts w:ascii="Calibri" w:eastAsia="Times New Roman" w:hAnsi="Calibri" w:cs="Calibri"/>
                  <w:color w:val="000000"/>
                  <w:rPrChange w:id="3392"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4D96555E" w14:textId="77777777" w:rsidR="00EE2F60" w:rsidRPr="00EE2F60" w:rsidRDefault="00EE2F60" w:rsidP="00EE2F60">
            <w:pPr>
              <w:spacing w:after="0" w:line="240" w:lineRule="auto"/>
              <w:jc w:val="center"/>
              <w:rPr>
                <w:ins w:id="3393" w:author="Lane, Stefanie" w:date="2023-09-27T17:31:00Z"/>
                <w:rFonts w:ascii="Calibri" w:eastAsia="Times New Roman" w:hAnsi="Calibri" w:cs="Calibri"/>
                <w:color w:val="000000"/>
                <w:rPrChange w:id="3394" w:author="Lane, Stefanie" w:date="2023-09-27T17:31:00Z">
                  <w:rPr>
                    <w:ins w:id="3395" w:author="Lane, Stefanie" w:date="2023-09-27T17:31:00Z"/>
                  </w:rPr>
                </w:rPrChange>
              </w:rPr>
              <w:pPrChange w:id="3396" w:author="Lane, Stefanie" w:date="2023-09-27T17:31:00Z">
                <w:pPr>
                  <w:jc w:val="center"/>
                </w:pPr>
              </w:pPrChange>
            </w:pPr>
            <w:ins w:id="3397" w:author="Lane, Stefanie" w:date="2023-09-27T17:31:00Z">
              <w:r w:rsidRPr="00EE2F60">
                <w:rPr>
                  <w:rFonts w:ascii="Calibri" w:eastAsia="Times New Roman" w:hAnsi="Calibri" w:cs="Calibri"/>
                  <w:color w:val="000000"/>
                  <w:rPrChange w:id="3398"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1B55DD34" w14:textId="77777777" w:rsidR="00EE2F60" w:rsidRPr="00EE2F60" w:rsidRDefault="00EE2F60" w:rsidP="00EE2F60">
            <w:pPr>
              <w:spacing w:after="0" w:line="240" w:lineRule="auto"/>
              <w:jc w:val="center"/>
              <w:rPr>
                <w:ins w:id="3399" w:author="Lane, Stefanie" w:date="2023-09-27T17:31:00Z"/>
                <w:rFonts w:ascii="Calibri" w:eastAsia="Times New Roman" w:hAnsi="Calibri" w:cs="Calibri"/>
                <w:color w:val="000000"/>
                <w:rPrChange w:id="3400" w:author="Lane, Stefanie" w:date="2023-09-27T17:31:00Z">
                  <w:rPr>
                    <w:ins w:id="3401" w:author="Lane, Stefanie" w:date="2023-09-27T17:31:00Z"/>
                  </w:rPr>
                </w:rPrChange>
              </w:rPr>
              <w:pPrChange w:id="3402" w:author="Lane, Stefanie" w:date="2023-09-27T17:31:00Z">
                <w:pPr>
                  <w:jc w:val="center"/>
                </w:pPr>
              </w:pPrChange>
            </w:pPr>
            <w:ins w:id="3403" w:author="Lane, Stefanie" w:date="2023-09-27T17:31:00Z">
              <w:r w:rsidRPr="00EE2F60">
                <w:rPr>
                  <w:rFonts w:ascii="Calibri" w:eastAsia="Times New Roman" w:hAnsi="Calibri" w:cs="Calibri"/>
                  <w:color w:val="000000"/>
                  <w:rPrChange w:id="3404" w:author="Lane, Stefanie" w:date="2023-09-27T17:31:00Z">
                    <w:rPr/>
                  </w:rPrChange>
                </w:rPr>
                <w:t>32</w:t>
              </w:r>
            </w:ins>
          </w:p>
        </w:tc>
        <w:tc>
          <w:tcPr>
            <w:tcW w:w="300" w:type="dxa"/>
            <w:tcBorders>
              <w:top w:val="nil"/>
              <w:left w:val="nil"/>
              <w:bottom w:val="nil"/>
              <w:right w:val="nil"/>
            </w:tcBorders>
            <w:shd w:val="clear" w:color="auto" w:fill="auto"/>
            <w:noWrap/>
            <w:vAlign w:val="bottom"/>
            <w:hideMark/>
          </w:tcPr>
          <w:p w14:paraId="4813D680" w14:textId="77777777" w:rsidR="00EE2F60" w:rsidRPr="00EE2F60" w:rsidRDefault="00EE2F60" w:rsidP="00EE2F60">
            <w:pPr>
              <w:spacing w:after="0" w:line="240" w:lineRule="auto"/>
              <w:jc w:val="center"/>
              <w:rPr>
                <w:ins w:id="3405" w:author="Lane, Stefanie" w:date="2023-09-27T17:31:00Z"/>
                <w:rFonts w:ascii="Calibri" w:eastAsia="Times New Roman" w:hAnsi="Calibri" w:cs="Calibri"/>
                <w:color w:val="000000"/>
                <w:rPrChange w:id="3406" w:author="Lane, Stefanie" w:date="2023-09-27T17:31:00Z">
                  <w:rPr>
                    <w:ins w:id="3407" w:author="Lane, Stefanie" w:date="2023-09-27T17:31:00Z"/>
                  </w:rPr>
                </w:rPrChange>
              </w:rPr>
              <w:pPrChange w:id="3408"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C18D8B2" w14:textId="77777777" w:rsidR="00EE2F60" w:rsidRPr="00EE2F60" w:rsidRDefault="00EE2F60" w:rsidP="00EE2F60">
            <w:pPr>
              <w:spacing w:after="0" w:line="240" w:lineRule="auto"/>
              <w:jc w:val="center"/>
              <w:rPr>
                <w:ins w:id="3409" w:author="Lane, Stefanie" w:date="2023-09-27T17:31:00Z"/>
                <w:rFonts w:ascii="Calibri" w:eastAsia="Times New Roman" w:hAnsi="Calibri" w:cs="Calibri"/>
                <w:color w:val="000000"/>
                <w:rPrChange w:id="3410" w:author="Lane, Stefanie" w:date="2023-09-27T17:31:00Z">
                  <w:rPr>
                    <w:ins w:id="3411" w:author="Lane, Stefanie" w:date="2023-09-27T17:31:00Z"/>
                  </w:rPr>
                </w:rPrChange>
              </w:rPr>
              <w:pPrChange w:id="3412" w:author="Lane, Stefanie" w:date="2023-09-27T17:31:00Z">
                <w:pPr>
                  <w:jc w:val="center"/>
                </w:pPr>
              </w:pPrChange>
            </w:pPr>
            <w:ins w:id="3413" w:author="Lane, Stefanie" w:date="2023-09-27T17:31:00Z">
              <w:r w:rsidRPr="00EE2F60">
                <w:rPr>
                  <w:rFonts w:ascii="Calibri" w:eastAsia="Times New Roman" w:hAnsi="Calibri" w:cs="Calibri"/>
                  <w:color w:val="000000"/>
                  <w:rPrChange w:id="3414" w:author="Lane, Stefanie" w:date="2023-09-27T17:31: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203E0998" w14:textId="77777777" w:rsidR="00EE2F60" w:rsidRPr="00EE2F60" w:rsidRDefault="00EE2F60" w:rsidP="00EE2F60">
            <w:pPr>
              <w:spacing w:after="0" w:line="240" w:lineRule="auto"/>
              <w:jc w:val="center"/>
              <w:rPr>
                <w:ins w:id="3415" w:author="Lane, Stefanie" w:date="2023-09-27T17:31:00Z"/>
                <w:rFonts w:ascii="Calibri" w:eastAsia="Times New Roman" w:hAnsi="Calibri" w:cs="Calibri"/>
                <w:color w:val="000000"/>
                <w:rPrChange w:id="3416" w:author="Lane, Stefanie" w:date="2023-09-27T17:31:00Z">
                  <w:rPr>
                    <w:ins w:id="3417" w:author="Lane, Stefanie" w:date="2023-09-27T17:31:00Z"/>
                  </w:rPr>
                </w:rPrChange>
              </w:rPr>
              <w:pPrChange w:id="3418" w:author="Lane, Stefanie" w:date="2023-09-27T17:31:00Z">
                <w:pPr>
                  <w:jc w:val="center"/>
                </w:pPr>
              </w:pPrChange>
            </w:pPr>
            <w:ins w:id="3419" w:author="Lane, Stefanie" w:date="2023-09-27T17:31:00Z">
              <w:r w:rsidRPr="00EE2F60">
                <w:rPr>
                  <w:rFonts w:ascii="Calibri" w:eastAsia="Times New Roman" w:hAnsi="Calibri" w:cs="Calibri"/>
                  <w:color w:val="000000"/>
                  <w:rPrChange w:id="3420" w:author="Lane, Stefanie" w:date="2023-09-27T17:31: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0702D966" w14:textId="77777777" w:rsidR="00EE2F60" w:rsidRPr="00EE2F60" w:rsidRDefault="00EE2F60" w:rsidP="00EE2F60">
            <w:pPr>
              <w:spacing w:after="0" w:line="240" w:lineRule="auto"/>
              <w:jc w:val="center"/>
              <w:rPr>
                <w:ins w:id="3421" w:author="Lane, Stefanie" w:date="2023-09-27T17:31:00Z"/>
                <w:rFonts w:ascii="Calibri" w:eastAsia="Times New Roman" w:hAnsi="Calibri" w:cs="Calibri"/>
                <w:color w:val="000000"/>
                <w:rPrChange w:id="3422" w:author="Lane, Stefanie" w:date="2023-09-27T17:31:00Z">
                  <w:rPr>
                    <w:ins w:id="3423" w:author="Lane, Stefanie" w:date="2023-09-27T17:31:00Z"/>
                  </w:rPr>
                </w:rPrChange>
              </w:rPr>
              <w:pPrChange w:id="3424" w:author="Lane, Stefanie" w:date="2023-09-27T17:31:00Z">
                <w:pPr>
                  <w:jc w:val="center"/>
                </w:pPr>
              </w:pPrChange>
            </w:pPr>
            <w:ins w:id="3425" w:author="Lane, Stefanie" w:date="2023-09-27T17:31:00Z">
              <w:r w:rsidRPr="00EE2F60">
                <w:rPr>
                  <w:rFonts w:ascii="Calibri" w:eastAsia="Times New Roman" w:hAnsi="Calibri" w:cs="Calibri"/>
                  <w:color w:val="000000"/>
                  <w:rPrChange w:id="3426" w:author="Lane, Stefanie" w:date="2023-09-27T17:31:00Z">
                    <w:rPr/>
                  </w:rPrChange>
                </w:rPr>
                <w:t>2.5</w:t>
              </w:r>
            </w:ins>
          </w:p>
        </w:tc>
      </w:tr>
      <w:tr w:rsidR="00EE2F60" w:rsidRPr="00EE2F60" w14:paraId="21A7D0B7" w14:textId="77777777" w:rsidTr="00EE2F60">
        <w:trPr>
          <w:divId w:val="987247176"/>
          <w:trHeight w:val="290"/>
          <w:jc w:val="center"/>
          <w:ins w:id="3427" w:author="Lane, Stefanie" w:date="2023-09-27T17:31:00Z"/>
        </w:trPr>
        <w:tc>
          <w:tcPr>
            <w:tcW w:w="1180" w:type="dxa"/>
            <w:tcBorders>
              <w:top w:val="nil"/>
              <w:left w:val="nil"/>
              <w:bottom w:val="nil"/>
              <w:right w:val="nil"/>
            </w:tcBorders>
            <w:shd w:val="clear" w:color="auto" w:fill="auto"/>
            <w:noWrap/>
            <w:vAlign w:val="bottom"/>
            <w:hideMark/>
          </w:tcPr>
          <w:p w14:paraId="1EA95A22" w14:textId="77777777" w:rsidR="00EE2F60" w:rsidRPr="00EE2F60" w:rsidRDefault="00EE2F60" w:rsidP="00EE2F60">
            <w:pPr>
              <w:spacing w:after="0" w:line="240" w:lineRule="auto"/>
              <w:jc w:val="right"/>
              <w:rPr>
                <w:ins w:id="3428" w:author="Lane, Stefanie" w:date="2023-09-27T17:31:00Z"/>
                <w:rFonts w:ascii="Calibri" w:eastAsia="Times New Roman" w:hAnsi="Calibri" w:cs="Calibri"/>
                <w:color w:val="000000"/>
                <w:rPrChange w:id="3429" w:author="Lane, Stefanie" w:date="2023-09-27T17:31:00Z">
                  <w:rPr>
                    <w:ins w:id="3430" w:author="Lane, Stefanie" w:date="2023-09-27T17:31:00Z"/>
                  </w:rPr>
                </w:rPrChange>
              </w:rPr>
              <w:pPrChange w:id="3431" w:author="Lane, Stefanie" w:date="2023-09-27T17:31:00Z">
                <w:pPr>
                  <w:jc w:val="right"/>
                </w:pPr>
              </w:pPrChange>
            </w:pPr>
            <w:ins w:id="3432" w:author="Lane, Stefanie" w:date="2023-09-27T17:31:00Z">
              <w:r w:rsidRPr="00EE2F60">
                <w:rPr>
                  <w:rFonts w:ascii="Calibri" w:eastAsia="Times New Roman" w:hAnsi="Calibri" w:cs="Calibri"/>
                  <w:color w:val="000000"/>
                  <w:rPrChange w:id="3433"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61F37FA0" w14:textId="77777777" w:rsidR="00EE2F60" w:rsidRPr="00EE2F60" w:rsidRDefault="00EE2F60" w:rsidP="00EE2F60">
            <w:pPr>
              <w:spacing w:after="0" w:line="240" w:lineRule="auto"/>
              <w:jc w:val="center"/>
              <w:rPr>
                <w:ins w:id="3434" w:author="Lane, Stefanie" w:date="2023-09-27T17:31:00Z"/>
                <w:rFonts w:ascii="Calibri" w:eastAsia="Times New Roman" w:hAnsi="Calibri" w:cs="Calibri"/>
                <w:color w:val="000000"/>
                <w:rPrChange w:id="3435" w:author="Lane, Stefanie" w:date="2023-09-27T17:31:00Z">
                  <w:rPr>
                    <w:ins w:id="3436" w:author="Lane, Stefanie" w:date="2023-09-27T17:31:00Z"/>
                  </w:rPr>
                </w:rPrChange>
              </w:rPr>
              <w:pPrChange w:id="3437" w:author="Lane, Stefanie" w:date="2023-09-27T17:31:00Z">
                <w:pPr>
                  <w:jc w:val="center"/>
                </w:pPr>
              </w:pPrChange>
            </w:pPr>
            <w:ins w:id="3438" w:author="Lane, Stefanie" w:date="2023-09-27T17:31:00Z">
              <w:r w:rsidRPr="00EE2F60">
                <w:rPr>
                  <w:rFonts w:ascii="Calibri" w:eastAsia="Times New Roman" w:hAnsi="Calibri" w:cs="Calibri"/>
                  <w:color w:val="000000"/>
                  <w:rPrChange w:id="3439"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5573FC95" w14:textId="77777777" w:rsidR="00EE2F60" w:rsidRPr="00EE2F60" w:rsidRDefault="00EE2F60" w:rsidP="00EE2F60">
            <w:pPr>
              <w:spacing w:after="0" w:line="240" w:lineRule="auto"/>
              <w:jc w:val="center"/>
              <w:rPr>
                <w:ins w:id="3440" w:author="Lane, Stefanie" w:date="2023-09-27T17:31:00Z"/>
                <w:rFonts w:ascii="Calibri" w:eastAsia="Times New Roman" w:hAnsi="Calibri" w:cs="Calibri"/>
                <w:color w:val="000000"/>
                <w:rPrChange w:id="3441" w:author="Lane, Stefanie" w:date="2023-09-27T17:31:00Z">
                  <w:rPr>
                    <w:ins w:id="3442" w:author="Lane, Stefanie" w:date="2023-09-27T17:31:00Z"/>
                  </w:rPr>
                </w:rPrChange>
              </w:rPr>
              <w:pPrChange w:id="3443" w:author="Lane, Stefanie" w:date="2023-09-27T17:31:00Z">
                <w:pPr>
                  <w:jc w:val="center"/>
                </w:pPr>
              </w:pPrChange>
            </w:pPr>
            <w:ins w:id="3444" w:author="Lane, Stefanie" w:date="2023-09-27T17:31:00Z">
              <w:r w:rsidRPr="00EE2F60">
                <w:rPr>
                  <w:rFonts w:ascii="Calibri" w:eastAsia="Times New Roman" w:hAnsi="Calibri" w:cs="Calibri"/>
                  <w:color w:val="000000"/>
                  <w:rPrChange w:id="3445" w:author="Lane, Stefanie" w:date="2023-09-27T17:31:00Z">
                    <w:rPr/>
                  </w:rPrChange>
                </w:rPr>
                <w:t>36</w:t>
              </w:r>
            </w:ins>
          </w:p>
        </w:tc>
        <w:tc>
          <w:tcPr>
            <w:tcW w:w="300" w:type="dxa"/>
            <w:tcBorders>
              <w:top w:val="nil"/>
              <w:left w:val="nil"/>
              <w:bottom w:val="nil"/>
              <w:right w:val="nil"/>
            </w:tcBorders>
            <w:shd w:val="clear" w:color="auto" w:fill="auto"/>
            <w:noWrap/>
            <w:vAlign w:val="bottom"/>
            <w:hideMark/>
          </w:tcPr>
          <w:p w14:paraId="5DADC9B4" w14:textId="77777777" w:rsidR="00EE2F60" w:rsidRPr="00EE2F60" w:rsidRDefault="00EE2F60" w:rsidP="00EE2F60">
            <w:pPr>
              <w:spacing w:after="0" w:line="240" w:lineRule="auto"/>
              <w:jc w:val="center"/>
              <w:rPr>
                <w:ins w:id="3446" w:author="Lane, Stefanie" w:date="2023-09-27T17:31:00Z"/>
                <w:rFonts w:ascii="Calibri" w:eastAsia="Times New Roman" w:hAnsi="Calibri" w:cs="Calibri"/>
                <w:color w:val="000000"/>
                <w:rPrChange w:id="3447" w:author="Lane, Stefanie" w:date="2023-09-27T17:31:00Z">
                  <w:rPr>
                    <w:ins w:id="3448" w:author="Lane, Stefanie" w:date="2023-09-27T17:31:00Z"/>
                  </w:rPr>
                </w:rPrChange>
              </w:rPr>
              <w:pPrChange w:id="3449"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6F1FD59B" w14:textId="77777777" w:rsidR="00EE2F60" w:rsidRPr="00EE2F60" w:rsidRDefault="00EE2F60" w:rsidP="00EE2F60">
            <w:pPr>
              <w:spacing w:after="0" w:line="240" w:lineRule="auto"/>
              <w:jc w:val="center"/>
              <w:rPr>
                <w:ins w:id="3450" w:author="Lane, Stefanie" w:date="2023-09-27T17:31:00Z"/>
                <w:rFonts w:ascii="Calibri" w:eastAsia="Times New Roman" w:hAnsi="Calibri" w:cs="Calibri"/>
                <w:color w:val="000000"/>
                <w:rPrChange w:id="3451" w:author="Lane, Stefanie" w:date="2023-09-27T17:31:00Z">
                  <w:rPr>
                    <w:ins w:id="3452" w:author="Lane, Stefanie" w:date="2023-09-27T17:31:00Z"/>
                  </w:rPr>
                </w:rPrChange>
              </w:rPr>
              <w:pPrChange w:id="3453" w:author="Lane, Stefanie" w:date="2023-09-27T17:31:00Z">
                <w:pPr>
                  <w:jc w:val="center"/>
                </w:pPr>
              </w:pPrChange>
            </w:pPr>
            <w:ins w:id="3454" w:author="Lane, Stefanie" w:date="2023-09-27T17:31:00Z">
              <w:r w:rsidRPr="00EE2F60">
                <w:rPr>
                  <w:rFonts w:ascii="Calibri" w:eastAsia="Times New Roman" w:hAnsi="Calibri" w:cs="Calibri"/>
                  <w:color w:val="000000"/>
                  <w:rPrChange w:id="3455" w:author="Lane, Stefanie" w:date="2023-09-27T17:31:00Z">
                    <w:rPr/>
                  </w:rPrChange>
                </w:rPr>
                <w:t>11.5</w:t>
              </w:r>
            </w:ins>
          </w:p>
        </w:tc>
        <w:tc>
          <w:tcPr>
            <w:tcW w:w="960" w:type="dxa"/>
            <w:tcBorders>
              <w:top w:val="nil"/>
              <w:left w:val="nil"/>
              <w:bottom w:val="single" w:sz="4" w:space="0" w:color="auto"/>
              <w:right w:val="nil"/>
            </w:tcBorders>
            <w:shd w:val="clear" w:color="auto" w:fill="auto"/>
            <w:noWrap/>
            <w:vAlign w:val="bottom"/>
            <w:hideMark/>
          </w:tcPr>
          <w:p w14:paraId="335285A2" w14:textId="77777777" w:rsidR="00EE2F60" w:rsidRPr="00EE2F60" w:rsidRDefault="00EE2F60" w:rsidP="00EE2F60">
            <w:pPr>
              <w:spacing w:after="0" w:line="240" w:lineRule="auto"/>
              <w:jc w:val="center"/>
              <w:rPr>
                <w:ins w:id="3456" w:author="Lane, Stefanie" w:date="2023-09-27T17:31:00Z"/>
                <w:rFonts w:ascii="Calibri" w:eastAsia="Times New Roman" w:hAnsi="Calibri" w:cs="Calibri"/>
                <w:color w:val="000000"/>
                <w:rPrChange w:id="3457" w:author="Lane, Stefanie" w:date="2023-09-27T17:31:00Z">
                  <w:rPr>
                    <w:ins w:id="3458" w:author="Lane, Stefanie" w:date="2023-09-27T17:31:00Z"/>
                  </w:rPr>
                </w:rPrChange>
              </w:rPr>
              <w:pPrChange w:id="3459" w:author="Lane, Stefanie" w:date="2023-09-27T17:31:00Z">
                <w:pPr>
                  <w:jc w:val="center"/>
                </w:pPr>
              </w:pPrChange>
            </w:pPr>
            <w:ins w:id="3460" w:author="Lane, Stefanie" w:date="2023-09-27T17:31:00Z">
              <w:r w:rsidRPr="00EE2F60">
                <w:rPr>
                  <w:rFonts w:ascii="Calibri" w:eastAsia="Times New Roman" w:hAnsi="Calibri" w:cs="Calibri"/>
                  <w:color w:val="000000"/>
                  <w:rPrChange w:id="3461" w:author="Lane, Stefanie" w:date="2023-09-27T17:31:00Z">
                    <w:rPr/>
                  </w:rPrChange>
                </w:rPr>
                <w:t>2.9</w:t>
              </w:r>
            </w:ins>
          </w:p>
        </w:tc>
        <w:tc>
          <w:tcPr>
            <w:tcW w:w="960" w:type="dxa"/>
            <w:tcBorders>
              <w:top w:val="nil"/>
              <w:left w:val="nil"/>
              <w:bottom w:val="single" w:sz="4" w:space="0" w:color="auto"/>
              <w:right w:val="nil"/>
            </w:tcBorders>
            <w:shd w:val="clear" w:color="auto" w:fill="auto"/>
            <w:noWrap/>
            <w:vAlign w:val="bottom"/>
            <w:hideMark/>
          </w:tcPr>
          <w:p w14:paraId="7FDD6819" w14:textId="77777777" w:rsidR="00EE2F60" w:rsidRPr="00EE2F60" w:rsidRDefault="00EE2F60" w:rsidP="00EE2F60">
            <w:pPr>
              <w:spacing w:after="0" w:line="240" w:lineRule="auto"/>
              <w:jc w:val="center"/>
              <w:rPr>
                <w:ins w:id="3462" w:author="Lane, Stefanie" w:date="2023-09-27T17:31:00Z"/>
                <w:rFonts w:ascii="Calibri" w:eastAsia="Times New Roman" w:hAnsi="Calibri" w:cs="Calibri"/>
                <w:color w:val="000000"/>
                <w:rPrChange w:id="3463" w:author="Lane, Stefanie" w:date="2023-09-27T17:31:00Z">
                  <w:rPr>
                    <w:ins w:id="3464" w:author="Lane, Stefanie" w:date="2023-09-27T17:31:00Z"/>
                  </w:rPr>
                </w:rPrChange>
              </w:rPr>
              <w:pPrChange w:id="3465" w:author="Lane, Stefanie" w:date="2023-09-27T17:31:00Z">
                <w:pPr>
                  <w:jc w:val="center"/>
                </w:pPr>
              </w:pPrChange>
            </w:pPr>
            <w:ins w:id="3466" w:author="Lane, Stefanie" w:date="2023-09-27T17:31:00Z">
              <w:r w:rsidRPr="00EE2F60">
                <w:rPr>
                  <w:rFonts w:ascii="Calibri" w:eastAsia="Times New Roman" w:hAnsi="Calibri" w:cs="Calibri"/>
                  <w:color w:val="000000"/>
                  <w:rPrChange w:id="3467" w:author="Lane, Stefanie" w:date="2023-09-27T17:31:00Z">
                    <w:rPr/>
                  </w:rPrChange>
                </w:rPr>
                <w:t>3.1</w:t>
              </w:r>
            </w:ins>
          </w:p>
        </w:tc>
      </w:tr>
      <w:tr w:rsidR="00EE2F60" w:rsidRPr="00EE2F60" w14:paraId="062DF29B" w14:textId="77777777" w:rsidTr="00EE2F60">
        <w:trPr>
          <w:divId w:val="987247176"/>
          <w:trHeight w:val="290"/>
          <w:jc w:val="center"/>
          <w:ins w:id="3468"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5C7C8BFD" w14:textId="77777777" w:rsidR="00EE2F60" w:rsidRPr="00EE2F60" w:rsidRDefault="00EE2F60" w:rsidP="00EE2F60">
            <w:pPr>
              <w:spacing w:after="0" w:line="240" w:lineRule="auto"/>
              <w:jc w:val="right"/>
              <w:rPr>
                <w:ins w:id="3469" w:author="Lane, Stefanie" w:date="2023-09-27T17:31:00Z"/>
                <w:rFonts w:ascii="Calibri" w:eastAsia="Times New Roman" w:hAnsi="Calibri" w:cs="Calibri"/>
                <w:color w:val="000000"/>
                <w:rPrChange w:id="3470" w:author="Lane, Stefanie" w:date="2023-09-27T17:31:00Z">
                  <w:rPr>
                    <w:ins w:id="3471" w:author="Lane, Stefanie" w:date="2023-09-27T17:31:00Z"/>
                  </w:rPr>
                </w:rPrChange>
              </w:rPr>
              <w:pPrChange w:id="3472" w:author="Lane, Stefanie" w:date="2023-09-27T17:31:00Z">
                <w:pPr>
                  <w:jc w:val="right"/>
                </w:pPr>
              </w:pPrChange>
            </w:pPr>
            <w:ins w:id="3473" w:author="Lane, Stefanie" w:date="2023-09-27T17:31:00Z">
              <w:r w:rsidRPr="00EE2F60">
                <w:rPr>
                  <w:rFonts w:ascii="Calibri" w:eastAsia="Times New Roman" w:hAnsi="Calibri" w:cs="Calibri"/>
                  <w:color w:val="000000"/>
                  <w:rPrChange w:id="3474"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311361EC" w14:textId="77777777" w:rsidR="00EE2F60" w:rsidRPr="00EE2F60" w:rsidRDefault="00EE2F60" w:rsidP="00EE2F60">
            <w:pPr>
              <w:spacing w:after="0" w:line="240" w:lineRule="auto"/>
              <w:jc w:val="center"/>
              <w:rPr>
                <w:ins w:id="3475" w:author="Lane, Stefanie" w:date="2023-09-27T17:31:00Z"/>
                <w:rFonts w:ascii="Calibri" w:eastAsia="Times New Roman" w:hAnsi="Calibri" w:cs="Calibri"/>
                <w:color w:val="000000"/>
                <w:rPrChange w:id="3476" w:author="Lane, Stefanie" w:date="2023-09-27T17:31:00Z">
                  <w:rPr>
                    <w:ins w:id="3477" w:author="Lane, Stefanie" w:date="2023-09-27T17:31:00Z"/>
                  </w:rPr>
                </w:rPrChange>
              </w:rPr>
              <w:pPrChange w:id="3478" w:author="Lane, Stefanie" w:date="2023-09-27T17:31:00Z">
                <w:pPr>
                  <w:jc w:val="center"/>
                </w:pPr>
              </w:pPrChange>
            </w:pPr>
            <w:ins w:id="3479" w:author="Lane, Stefanie" w:date="2023-09-27T17:31:00Z">
              <w:r w:rsidRPr="00EE2F60">
                <w:rPr>
                  <w:rFonts w:ascii="Calibri" w:eastAsia="Times New Roman" w:hAnsi="Calibri" w:cs="Calibri"/>
                  <w:color w:val="000000"/>
                  <w:rPrChange w:id="3480"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4FA05B9F" w14:textId="77777777" w:rsidR="00EE2F60" w:rsidRPr="00EE2F60" w:rsidRDefault="00EE2F60" w:rsidP="00EE2F60">
            <w:pPr>
              <w:spacing w:after="0" w:line="240" w:lineRule="auto"/>
              <w:jc w:val="center"/>
              <w:rPr>
                <w:ins w:id="3481" w:author="Lane, Stefanie" w:date="2023-09-27T17:31:00Z"/>
                <w:rFonts w:ascii="Calibri" w:eastAsia="Times New Roman" w:hAnsi="Calibri" w:cs="Calibri"/>
                <w:color w:val="000000"/>
                <w:rPrChange w:id="3482" w:author="Lane, Stefanie" w:date="2023-09-27T17:31:00Z">
                  <w:rPr>
                    <w:ins w:id="3483" w:author="Lane, Stefanie" w:date="2023-09-27T17:31:00Z"/>
                  </w:rPr>
                </w:rPrChange>
              </w:rPr>
              <w:pPrChange w:id="3484" w:author="Lane, Stefanie" w:date="2023-09-27T17:31:00Z">
                <w:pPr>
                  <w:jc w:val="center"/>
                </w:pPr>
              </w:pPrChange>
            </w:pPr>
            <w:ins w:id="3485" w:author="Lane, Stefanie" w:date="2023-09-27T17:31:00Z">
              <w:r w:rsidRPr="00EE2F60">
                <w:rPr>
                  <w:rFonts w:ascii="Calibri" w:eastAsia="Times New Roman" w:hAnsi="Calibri" w:cs="Calibri"/>
                  <w:color w:val="000000"/>
                  <w:rPrChange w:id="3486" w:author="Lane, Stefanie" w:date="2023-09-27T17:31:00Z">
                    <w:rPr/>
                  </w:rPrChange>
                </w:rPr>
                <w:t>31</w:t>
              </w:r>
            </w:ins>
          </w:p>
        </w:tc>
        <w:tc>
          <w:tcPr>
            <w:tcW w:w="300" w:type="dxa"/>
            <w:tcBorders>
              <w:top w:val="nil"/>
              <w:left w:val="nil"/>
              <w:bottom w:val="nil"/>
              <w:right w:val="nil"/>
            </w:tcBorders>
            <w:shd w:val="clear" w:color="auto" w:fill="auto"/>
            <w:noWrap/>
            <w:vAlign w:val="bottom"/>
            <w:hideMark/>
          </w:tcPr>
          <w:p w14:paraId="55E7C824" w14:textId="77777777" w:rsidR="00EE2F60" w:rsidRPr="00EE2F60" w:rsidRDefault="00EE2F60" w:rsidP="00EE2F60">
            <w:pPr>
              <w:spacing w:after="0" w:line="240" w:lineRule="auto"/>
              <w:jc w:val="center"/>
              <w:rPr>
                <w:ins w:id="3487" w:author="Lane, Stefanie" w:date="2023-09-27T17:31:00Z"/>
                <w:rFonts w:ascii="Calibri" w:eastAsia="Times New Roman" w:hAnsi="Calibri" w:cs="Calibri"/>
                <w:color w:val="000000"/>
                <w:rPrChange w:id="3488" w:author="Lane, Stefanie" w:date="2023-09-27T17:31:00Z">
                  <w:rPr>
                    <w:ins w:id="3489" w:author="Lane, Stefanie" w:date="2023-09-27T17:31:00Z"/>
                  </w:rPr>
                </w:rPrChange>
              </w:rPr>
              <w:pPrChange w:id="3490"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7F5DDB4" w14:textId="77777777" w:rsidR="00EE2F60" w:rsidRPr="00EE2F60" w:rsidRDefault="00EE2F60" w:rsidP="00EE2F60">
            <w:pPr>
              <w:spacing w:after="0" w:line="240" w:lineRule="auto"/>
              <w:jc w:val="center"/>
              <w:rPr>
                <w:ins w:id="3491" w:author="Lane, Stefanie" w:date="2023-09-27T17:31:00Z"/>
                <w:rFonts w:ascii="Calibri" w:eastAsia="Times New Roman" w:hAnsi="Calibri" w:cs="Calibri"/>
                <w:color w:val="000000"/>
                <w:rPrChange w:id="3492" w:author="Lane, Stefanie" w:date="2023-09-27T17:31:00Z">
                  <w:rPr>
                    <w:ins w:id="3493" w:author="Lane, Stefanie" w:date="2023-09-27T17:31:00Z"/>
                  </w:rPr>
                </w:rPrChange>
              </w:rPr>
              <w:pPrChange w:id="3494" w:author="Lane, Stefanie" w:date="2023-09-27T17:31:00Z">
                <w:pPr>
                  <w:jc w:val="center"/>
                </w:pPr>
              </w:pPrChange>
            </w:pPr>
            <w:ins w:id="3495" w:author="Lane, Stefanie" w:date="2023-09-27T17:31:00Z">
              <w:r w:rsidRPr="00EE2F60">
                <w:rPr>
                  <w:rFonts w:ascii="Calibri" w:eastAsia="Times New Roman" w:hAnsi="Calibri" w:cs="Calibri"/>
                  <w:color w:val="000000"/>
                  <w:rPrChange w:id="3496" w:author="Lane, Stefanie" w:date="2023-09-27T17:31:00Z">
                    <w:rPr/>
                  </w:rPrChange>
                </w:rPr>
                <w:t>10.5</w:t>
              </w:r>
            </w:ins>
          </w:p>
        </w:tc>
        <w:tc>
          <w:tcPr>
            <w:tcW w:w="960" w:type="dxa"/>
            <w:tcBorders>
              <w:top w:val="nil"/>
              <w:left w:val="nil"/>
              <w:bottom w:val="single" w:sz="4" w:space="0" w:color="auto"/>
              <w:right w:val="nil"/>
            </w:tcBorders>
            <w:shd w:val="clear" w:color="auto" w:fill="auto"/>
            <w:noWrap/>
            <w:vAlign w:val="bottom"/>
            <w:hideMark/>
          </w:tcPr>
          <w:p w14:paraId="6E4706F3" w14:textId="77777777" w:rsidR="00EE2F60" w:rsidRPr="00EE2F60" w:rsidRDefault="00EE2F60" w:rsidP="00EE2F60">
            <w:pPr>
              <w:spacing w:after="0" w:line="240" w:lineRule="auto"/>
              <w:jc w:val="center"/>
              <w:rPr>
                <w:ins w:id="3497" w:author="Lane, Stefanie" w:date="2023-09-27T17:31:00Z"/>
                <w:rFonts w:ascii="Calibri" w:eastAsia="Times New Roman" w:hAnsi="Calibri" w:cs="Calibri"/>
                <w:color w:val="000000"/>
                <w:rPrChange w:id="3498" w:author="Lane, Stefanie" w:date="2023-09-27T17:31:00Z">
                  <w:rPr>
                    <w:ins w:id="3499" w:author="Lane, Stefanie" w:date="2023-09-27T17:31:00Z"/>
                  </w:rPr>
                </w:rPrChange>
              </w:rPr>
              <w:pPrChange w:id="3500" w:author="Lane, Stefanie" w:date="2023-09-27T17:31:00Z">
                <w:pPr>
                  <w:jc w:val="center"/>
                </w:pPr>
              </w:pPrChange>
            </w:pPr>
            <w:ins w:id="3501" w:author="Lane, Stefanie" w:date="2023-09-27T17:31:00Z">
              <w:r w:rsidRPr="00EE2F60">
                <w:rPr>
                  <w:rFonts w:ascii="Calibri" w:eastAsia="Times New Roman" w:hAnsi="Calibri" w:cs="Calibri"/>
                  <w:color w:val="000000"/>
                  <w:rPrChange w:id="3502" w:author="Lane, Stefanie" w:date="2023-09-27T17:31:00Z">
                    <w:rPr/>
                  </w:rPrChange>
                </w:rPr>
                <w:t>1.9</w:t>
              </w:r>
            </w:ins>
          </w:p>
        </w:tc>
        <w:tc>
          <w:tcPr>
            <w:tcW w:w="960" w:type="dxa"/>
            <w:tcBorders>
              <w:top w:val="nil"/>
              <w:left w:val="nil"/>
              <w:bottom w:val="single" w:sz="4" w:space="0" w:color="auto"/>
              <w:right w:val="nil"/>
            </w:tcBorders>
            <w:shd w:val="clear" w:color="auto" w:fill="auto"/>
            <w:noWrap/>
            <w:vAlign w:val="bottom"/>
            <w:hideMark/>
          </w:tcPr>
          <w:p w14:paraId="35E279D6" w14:textId="77777777" w:rsidR="00EE2F60" w:rsidRPr="00EE2F60" w:rsidRDefault="00EE2F60" w:rsidP="00EE2F60">
            <w:pPr>
              <w:spacing w:after="0" w:line="240" w:lineRule="auto"/>
              <w:jc w:val="center"/>
              <w:rPr>
                <w:ins w:id="3503" w:author="Lane, Stefanie" w:date="2023-09-27T17:31:00Z"/>
                <w:rFonts w:ascii="Calibri" w:eastAsia="Times New Roman" w:hAnsi="Calibri" w:cs="Calibri"/>
                <w:color w:val="000000"/>
                <w:rPrChange w:id="3504" w:author="Lane, Stefanie" w:date="2023-09-27T17:31:00Z">
                  <w:rPr>
                    <w:ins w:id="3505" w:author="Lane, Stefanie" w:date="2023-09-27T17:31:00Z"/>
                  </w:rPr>
                </w:rPrChange>
              </w:rPr>
              <w:pPrChange w:id="3506" w:author="Lane, Stefanie" w:date="2023-09-27T17:31:00Z">
                <w:pPr>
                  <w:jc w:val="center"/>
                </w:pPr>
              </w:pPrChange>
            </w:pPr>
            <w:ins w:id="3507" w:author="Lane, Stefanie" w:date="2023-09-27T17:31:00Z">
              <w:r w:rsidRPr="00EE2F60">
                <w:rPr>
                  <w:rFonts w:ascii="Calibri" w:eastAsia="Times New Roman" w:hAnsi="Calibri" w:cs="Calibri"/>
                  <w:color w:val="000000"/>
                  <w:rPrChange w:id="3508" w:author="Lane, Stefanie" w:date="2023-09-27T17:31:00Z">
                    <w:rPr/>
                  </w:rPrChange>
                </w:rPr>
                <w:t>3.0</w:t>
              </w:r>
            </w:ins>
          </w:p>
        </w:tc>
      </w:tr>
      <w:tr w:rsidR="00EE2F60" w:rsidRPr="00EE2F60" w14:paraId="38F898E7" w14:textId="77777777" w:rsidTr="00EE2F60">
        <w:trPr>
          <w:divId w:val="987247176"/>
          <w:trHeight w:val="200"/>
          <w:jc w:val="center"/>
          <w:ins w:id="3509" w:author="Lane, Stefanie" w:date="2023-09-27T17:31:00Z"/>
        </w:trPr>
        <w:tc>
          <w:tcPr>
            <w:tcW w:w="1180" w:type="dxa"/>
            <w:tcBorders>
              <w:top w:val="nil"/>
              <w:left w:val="nil"/>
              <w:bottom w:val="nil"/>
              <w:right w:val="nil"/>
            </w:tcBorders>
            <w:shd w:val="clear" w:color="auto" w:fill="auto"/>
            <w:noWrap/>
            <w:vAlign w:val="bottom"/>
            <w:hideMark/>
          </w:tcPr>
          <w:p w14:paraId="6B9CA6E8" w14:textId="77777777" w:rsidR="00EE2F60" w:rsidRPr="00EE2F60" w:rsidRDefault="00EE2F60" w:rsidP="00EE2F60">
            <w:pPr>
              <w:spacing w:after="0" w:line="240" w:lineRule="auto"/>
              <w:jc w:val="center"/>
              <w:rPr>
                <w:ins w:id="3510" w:author="Lane, Stefanie" w:date="2023-09-27T17:31:00Z"/>
                <w:rFonts w:ascii="Calibri" w:eastAsia="Times New Roman" w:hAnsi="Calibri" w:cs="Calibri"/>
                <w:color w:val="000000"/>
                <w:rPrChange w:id="3511" w:author="Lane, Stefanie" w:date="2023-09-27T17:31:00Z">
                  <w:rPr>
                    <w:ins w:id="3512" w:author="Lane, Stefanie" w:date="2023-09-27T17:31:00Z"/>
                  </w:rPr>
                </w:rPrChange>
              </w:rPr>
              <w:pPrChange w:id="351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3BBFED9" w14:textId="77777777" w:rsidR="00EE2F60" w:rsidRPr="00EE2F60" w:rsidRDefault="00EE2F60" w:rsidP="00EE2F60">
            <w:pPr>
              <w:spacing w:after="0" w:line="240" w:lineRule="auto"/>
              <w:rPr>
                <w:ins w:id="3514" w:author="Lane, Stefanie" w:date="2023-09-27T17:31:00Z"/>
                <w:rFonts w:ascii="Times New Roman" w:eastAsia="Times New Roman" w:hAnsi="Times New Roman" w:cs="Times New Roman"/>
                <w:rPrChange w:id="3515" w:author="Lane, Stefanie" w:date="2023-09-27T17:31:00Z">
                  <w:rPr>
                    <w:ins w:id="3516" w:author="Lane, Stefanie" w:date="2023-09-27T17:31:00Z"/>
                  </w:rPr>
                </w:rPrChange>
              </w:rPr>
              <w:pPrChange w:id="3517" w:author="Lane, Stefanie" w:date="2023-09-27T17:31:00Z">
                <w:pPr/>
              </w:pPrChange>
            </w:pPr>
          </w:p>
        </w:tc>
        <w:tc>
          <w:tcPr>
            <w:tcW w:w="960" w:type="dxa"/>
            <w:tcBorders>
              <w:top w:val="nil"/>
              <w:left w:val="nil"/>
              <w:bottom w:val="nil"/>
              <w:right w:val="nil"/>
            </w:tcBorders>
            <w:shd w:val="clear" w:color="auto" w:fill="auto"/>
            <w:noWrap/>
            <w:vAlign w:val="bottom"/>
            <w:hideMark/>
          </w:tcPr>
          <w:p w14:paraId="0E2CD2AE" w14:textId="77777777" w:rsidR="00EE2F60" w:rsidRPr="00EE2F60" w:rsidRDefault="00EE2F60" w:rsidP="00EE2F60">
            <w:pPr>
              <w:spacing w:after="0" w:line="240" w:lineRule="auto"/>
              <w:jc w:val="center"/>
              <w:rPr>
                <w:ins w:id="3518" w:author="Lane, Stefanie" w:date="2023-09-27T17:31:00Z"/>
                <w:rFonts w:ascii="Times New Roman" w:eastAsia="Times New Roman" w:hAnsi="Times New Roman" w:cs="Times New Roman"/>
                <w:rPrChange w:id="3519" w:author="Lane, Stefanie" w:date="2023-09-27T17:31:00Z">
                  <w:rPr>
                    <w:ins w:id="3520" w:author="Lane, Stefanie" w:date="2023-09-27T17:31:00Z"/>
                  </w:rPr>
                </w:rPrChange>
              </w:rPr>
              <w:pPrChange w:id="3521"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689B1CD3" w14:textId="77777777" w:rsidR="00EE2F60" w:rsidRPr="00EE2F60" w:rsidRDefault="00EE2F60" w:rsidP="00EE2F60">
            <w:pPr>
              <w:spacing w:after="0" w:line="240" w:lineRule="auto"/>
              <w:jc w:val="center"/>
              <w:rPr>
                <w:ins w:id="3522" w:author="Lane, Stefanie" w:date="2023-09-27T17:31:00Z"/>
                <w:rFonts w:ascii="Times New Roman" w:eastAsia="Times New Roman" w:hAnsi="Times New Roman" w:cs="Times New Roman"/>
                <w:rPrChange w:id="3523" w:author="Lane, Stefanie" w:date="2023-09-27T17:31:00Z">
                  <w:rPr>
                    <w:ins w:id="3524" w:author="Lane, Stefanie" w:date="2023-09-27T17:31:00Z"/>
                  </w:rPr>
                </w:rPrChange>
              </w:rPr>
              <w:pPrChange w:id="3525"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21ADACA9" w14:textId="77777777" w:rsidR="00EE2F60" w:rsidRPr="00EE2F60" w:rsidRDefault="00EE2F60" w:rsidP="00EE2F60">
            <w:pPr>
              <w:spacing w:after="0" w:line="240" w:lineRule="auto"/>
              <w:jc w:val="center"/>
              <w:rPr>
                <w:ins w:id="3526" w:author="Lane, Stefanie" w:date="2023-09-27T17:31:00Z"/>
                <w:rFonts w:ascii="Times New Roman" w:eastAsia="Times New Roman" w:hAnsi="Times New Roman" w:cs="Times New Roman"/>
                <w:rPrChange w:id="3527" w:author="Lane, Stefanie" w:date="2023-09-27T17:31:00Z">
                  <w:rPr>
                    <w:ins w:id="3528" w:author="Lane, Stefanie" w:date="2023-09-27T17:31:00Z"/>
                  </w:rPr>
                </w:rPrChange>
              </w:rPr>
              <w:pPrChange w:id="3529"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1EC5995A" w14:textId="77777777" w:rsidR="00EE2F60" w:rsidRPr="00EE2F60" w:rsidRDefault="00EE2F60" w:rsidP="00EE2F60">
            <w:pPr>
              <w:spacing w:after="0" w:line="240" w:lineRule="auto"/>
              <w:jc w:val="center"/>
              <w:rPr>
                <w:ins w:id="3530" w:author="Lane, Stefanie" w:date="2023-09-27T17:31:00Z"/>
                <w:rFonts w:ascii="Times New Roman" w:eastAsia="Times New Roman" w:hAnsi="Times New Roman" w:cs="Times New Roman"/>
                <w:rPrChange w:id="3531" w:author="Lane, Stefanie" w:date="2023-09-27T17:31:00Z">
                  <w:rPr>
                    <w:ins w:id="3532" w:author="Lane, Stefanie" w:date="2023-09-27T17:31:00Z"/>
                  </w:rPr>
                </w:rPrChange>
              </w:rPr>
              <w:pPrChange w:id="353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1D98CFE3" w14:textId="77777777" w:rsidR="00EE2F60" w:rsidRPr="00EE2F60" w:rsidRDefault="00EE2F60" w:rsidP="00EE2F60">
            <w:pPr>
              <w:spacing w:after="0" w:line="240" w:lineRule="auto"/>
              <w:jc w:val="center"/>
              <w:rPr>
                <w:ins w:id="3534" w:author="Lane, Stefanie" w:date="2023-09-27T17:31:00Z"/>
                <w:rFonts w:ascii="Times New Roman" w:eastAsia="Times New Roman" w:hAnsi="Times New Roman" w:cs="Times New Roman"/>
                <w:rPrChange w:id="3535" w:author="Lane, Stefanie" w:date="2023-09-27T17:31:00Z">
                  <w:rPr>
                    <w:ins w:id="3536" w:author="Lane, Stefanie" w:date="2023-09-27T17:31:00Z"/>
                  </w:rPr>
                </w:rPrChange>
              </w:rPr>
              <w:pPrChange w:id="3537" w:author="Lane, Stefanie" w:date="2023-09-27T17:31:00Z">
                <w:pPr>
                  <w:jc w:val="center"/>
                </w:pPr>
              </w:pPrChange>
            </w:pPr>
          </w:p>
        </w:tc>
      </w:tr>
      <w:tr w:rsidR="00EE2F60" w:rsidRPr="00EE2F60" w14:paraId="58675307" w14:textId="77777777" w:rsidTr="00EE2F60">
        <w:trPr>
          <w:divId w:val="987247176"/>
          <w:trHeight w:val="290"/>
          <w:jc w:val="center"/>
          <w:ins w:id="3538" w:author="Lane, Stefanie" w:date="2023-09-27T17:31:00Z"/>
        </w:trPr>
        <w:tc>
          <w:tcPr>
            <w:tcW w:w="1180" w:type="dxa"/>
            <w:tcBorders>
              <w:top w:val="nil"/>
              <w:left w:val="nil"/>
              <w:bottom w:val="nil"/>
              <w:right w:val="nil"/>
            </w:tcBorders>
            <w:shd w:val="clear" w:color="auto" w:fill="auto"/>
            <w:noWrap/>
            <w:vAlign w:val="bottom"/>
            <w:hideMark/>
          </w:tcPr>
          <w:p w14:paraId="6D81FEC8" w14:textId="77777777" w:rsidR="00EE2F60" w:rsidRPr="00EE2F60" w:rsidRDefault="00EE2F60" w:rsidP="00EE2F60">
            <w:pPr>
              <w:spacing w:after="0" w:line="240" w:lineRule="auto"/>
              <w:rPr>
                <w:ins w:id="3539" w:author="Lane, Stefanie" w:date="2023-09-27T17:31:00Z"/>
                <w:rFonts w:ascii="Calibri" w:eastAsia="Times New Roman" w:hAnsi="Calibri" w:cs="Calibri"/>
                <w:b/>
                <w:bCs/>
                <w:color w:val="000000"/>
                <w:rPrChange w:id="3540" w:author="Lane, Stefanie" w:date="2023-09-27T17:31:00Z">
                  <w:rPr>
                    <w:ins w:id="3541" w:author="Lane, Stefanie" w:date="2023-09-27T17:31:00Z"/>
                  </w:rPr>
                </w:rPrChange>
              </w:rPr>
              <w:pPrChange w:id="3542" w:author="Lane, Stefanie" w:date="2023-09-27T17:31:00Z">
                <w:pPr/>
              </w:pPrChange>
            </w:pPr>
            <w:ins w:id="3543" w:author="Lane, Stefanie" w:date="2023-09-27T17:31:00Z">
              <w:r w:rsidRPr="00EE2F60">
                <w:rPr>
                  <w:rFonts w:ascii="Calibri" w:eastAsia="Times New Roman" w:hAnsi="Calibri" w:cs="Calibri"/>
                  <w:b/>
                  <w:bCs/>
                  <w:color w:val="000000"/>
                  <w:rPrChange w:id="3544" w:author="Lane, Stefanie" w:date="2023-09-27T17:31:00Z">
                    <w:rPr/>
                  </w:rPrChange>
                </w:rPr>
                <w:t>Total</w:t>
              </w:r>
            </w:ins>
          </w:p>
        </w:tc>
        <w:tc>
          <w:tcPr>
            <w:tcW w:w="960" w:type="dxa"/>
            <w:tcBorders>
              <w:top w:val="nil"/>
              <w:left w:val="nil"/>
              <w:bottom w:val="nil"/>
              <w:right w:val="nil"/>
            </w:tcBorders>
            <w:shd w:val="clear" w:color="auto" w:fill="auto"/>
            <w:noWrap/>
            <w:vAlign w:val="bottom"/>
            <w:hideMark/>
          </w:tcPr>
          <w:p w14:paraId="2F184275" w14:textId="77777777" w:rsidR="00EE2F60" w:rsidRPr="00EE2F60" w:rsidRDefault="00EE2F60" w:rsidP="00EE2F60">
            <w:pPr>
              <w:spacing w:after="0" w:line="240" w:lineRule="auto"/>
              <w:rPr>
                <w:ins w:id="3545" w:author="Lane, Stefanie" w:date="2023-09-27T17:31:00Z"/>
                <w:rFonts w:ascii="Calibri" w:eastAsia="Times New Roman" w:hAnsi="Calibri" w:cs="Calibri"/>
                <w:b/>
                <w:bCs/>
                <w:color w:val="000000"/>
                <w:rPrChange w:id="3546" w:author="Lane, Stefanie" w:date="2023-09-27T17:31:00Z">
                  <w:rPr>
                    <w:ins w:id="3547" w:author="Lane, Stefanie" w:date="2023-09-27T17:31:00Z"/>
                  </w:rPr>
                </w:rPrChange>
              </w:rPr>
              <w:pPrChange w:id="3548" w:author="Lane, Stefanie" w:date="2023-09-27T17:31:00Z">
                <w:pPr/>
              </w:pPrChange>
            </w:pPr>
          </w:p>
        </w:tc>
        <w:tc>
          <w:tcPr>
            <w:tcW w:w="960" w:type="dxa"/>
            <w:tcBorders>
              <w:top w:val="nil"/>
              <w:left w:val="nil"/>
              <w:bottom w:val="nil"/>
              <w:right w:val="nil"/>
            </w:tcBorders>
            <w:shd w:val="clear" w:color="auto" w:fill="auto"/>
            <w:noWrap/>
            <w:vAlign w:val="bottom"/>
            <w:hideMark/>
          </w:tcPr>
          <w:p w14:paraId="50BA4976" w14:textId="77777777" w:rsidR="00EE2F60" w:rsidRPr="00EE2F60" w:rsidRDefault="00EE2F60" w:rsidP="00EE2F60">
            <w:pPr>
              <w:spacing w:after="0" w:line="240" w:lineRule="auto"/>
              <w:jc w:val="center"/>
              <w:rPr>
                <w:ins w:id="3549" w:author="Lane, Stefanie" w:date="2023-09-27T17:31:00Z"/>
                <w:rFonts w:ascii="Times New Roman" w:eastAsia="Times New Roman" w:hAnsi="Times New Roman" w:cs="Times New Roman"/>
                <w:rPrChange w:id="3550" w:author="Lane, Stefanie" w:date="2023-09-27T17:31:00Z">
                  <w:rPr>
                    <w:ins w:id="3551" w:author="Lane, Stefanie" w:date="2023-09-27T17:31:00Z"/>
                  </w:rPr>
                </w:rPrChange>
              </w:rPr>
              <w:pPrChange w:id="3552"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15A10E3C" w14:textId="77777777" w:rsidR="00EE2F60" w:rsidRPr="00EE2F60" w:rsidRDefault="00EE2F60" w:rsidP="00EE2F60">
            <w:pPr>
              <w:spacing w:after="0" w:line="240" w:lineRule="auto"/>
              <w:jc w:val="center"/>
              <w:rPr>
                <w:ins w:id="3553" w:author="Lane, Stefanie" w:date="2023-09-27T17:31:00Z"/>
                <w:rFonts w:ascii="Times New Roman" w:eastAsia="Times New Roman" w:hAnsi="Times New Roman" w:cs="Times New Roman"/>
                <w:rPrChange w:id="3554" w:author="Lane, Stefanie" w:date="2023-09-27T17:31:00Z">
                  <w:rPr>
                    <w:ins w:id="3555" w:author="Lane, Stefanie" w:date="2023-09-27T17:31:00Z"/>
                  </w:rPr>
                </w:rPrChange>
              </w:rPr>
              <w:pPrChange w:id="3556"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EABC985" w14:textId="77777777" w:rsidR="00EE2F60" w:rsidRPr="00EE2F60" w:rsidRDefault="00EE2F60" w:rsidP="00EE2F60">
            <w:pPr>
              <w:spacing w:after="0" w:line="240" w:lineRule="auto"/>
              <w:jc w:val="center"/>
              <w:rPr>
                <w:ins w:id="3557" w:author="Lane, Stefanie" w:date="2023-09-27T17:31:00Z"/>
                <w:rFonts w:ascii="Times New Roman" w:eastAsia="Times New Roman" w:hAnsi="Times New Roman" w:cs="Times New Roman"/>
                <w:rPrChange w:id="3558" w:author="Lane, Stefanie" w:date="2023-09-27T17:31:00Z">
                  <w:rPr>
                    <w:ins w:id="3559" w:author="Lane, Stefanie" w:date="2023-09-27T17:31:00Z"/>
                  </w:rPr>
                </w:rPrChange>
              </w:rPr>
              <w:pPrChange w:id="356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F5ED638" w14:textId="77777777" w:rsidR="00EE2F60" w:rsidRPr="00EE2F60" w:rsidRDefault="00EE2F60" w:rsidP="00EE2F60">
            <w:pPr>
              <w:spacing w:after="0" w:line="240" w:lineRule="auto"/>
              <w:jc w:val="center"/>
              <w:rPr>
                <w:ins w:id="3561" w:author="Lane, Stefanie" w:date="2023-09-27T17:31:00Z"/>
                <w:rFonts w:ascii="Times New Roman" w:eastAsia="Times New Roman" w:hAnsi="Times New Roman" w:cs="Times New Roman"/>
                <w:rPrChange w:id="3562" w:author="Lane, Stefanie" w:date="2023-09-27T17:31:00Z">
                  <w:rPr>
                    <w:ins w:id="3563" w:author="Lane, Stefanie" w:date="2023-09-27T17:31:00Z"/>
                  </w:rPr>
                </w:rPrChange>
              </w:rPr>
              <w:pPrChange w:id="356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44D198D" w14:textId="77777777" w:rsidR="00EE2F60" w:rsidRPr="00EE2F60" w:rsidRDefault="00EE2F60" w:rsidP="00EE2F60">
            <w:pPr>
              <w:spacing w:after="0" w:line="240" w:lineRule="auto"/>
              <w:jc w:val="center"/>
              <w:rPr>
                <w:ins w:id="3565" w:author="Lane, Stefanie" w:date="2023-09-27T17:31:00Z"/>
                <w:rFonts w:ascii="Times New Roman" w:eastAsia="Times New Roman" w:hAnsi="Times New Roman" w:cs="Times New Roman"/>
                <w:rPrChange w:id="3566" w:author="Lane, Stefanie" w:date="2023-09-27T17:31:00Z">
                  <w:rPr>
                    <w:ins w:id="3567" w:author="Lane, Stefanie" w:date="2023-09-27T17:31:00Z"/>
                  </w:rPr>
                </w:rPrChange>
              </w:rPr>
              <w:pPrChange w:id="3568" w:author="Lane, Stefanie" w:date="2023-09-27T17:31:00Z">
                <w:pPr>
                  <w:jc w:val="center"/>
                </w:pPr>
              </w:pPrChange>
            </w:pPr>
          </w:p>
        </w:tc>
      </w:tr>
      <w:tr w:rsidR="00EE2F60" w:rsidRPr="00EE2F60" w14:paraId="5F4BFF90" w14:textId="77777777" w:rsidTr="00EE2F60">
        <w:trPr>
          <w:divId w:val="987247176"/>
          <w:trHeight w:val="290"/>
          <w:jc w:val="center"/>
          <w:ins w:id="3569"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A5B45DC" w14:textId="77777777" w:rsidR="00EE2F60" w:rsidRPr="00EE2F60" w:rsidRDefault="00EE2F60" w:rsidP="00EE2F60">
            <w:pPr>
              <w:spacing w:after="0" w:line="240" w:lineRule="auto"/>
              <w:jc w:val="right"/>
              <w:rPr>
                <w:ins w:id="3570" w:author="Lane, Stefanie" w:date="2023-09-27T17:31:00Z"/>
                <w:rFonts w:ascii="Calibri" w:eastAsia="Times New Roman" w:hAnsi="Calibri" w:cs="Calibri"/>
                <w:color w:val="000000"/>
                <w:rPrChange w:id="3571" w:author="Lane, Stefanie" w:date="2023-09-27T17:31:00Z">
                  <w:rPr>
                    <w:ins w:id="3572" w:author="Lane, Stefanie" w:date="2023-09-27T17:31:00Z"/>
                  </w:rPr>
                </w:rPrChange>
              </w:rPr>
              <w:pPrChange w:id="3573" w:author="Lane, Stefanie" w:date="2023-09-27T17:31:00Z">
                <w:pPr>
                  <w:jc w:val="right"/>
                </w:pPr>
              </w:pPrChange>
            </w:pPr>
            <w:ins w:id="3574" w:author="Lane, Stefanie" w:date="2023-09-27T17:31:00Z">
              <w:r w:rsidRPr="00EE2F60">
                <w:rPr>
                  <w:rFonts w:ascii="Calibri" w:eastAsia="Times New Roman" w:hAnsi="Calibri" w:cs="Calibri"/>
                  <w:color w:val="000000"/>
                  <w:rPrChange w:id="3575"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4A93F9C3" w14:textId="77777777" w:rsidR="00EE2F60" w:rsidRPr="00EE2F60" w:rsidRDefault="00EE2F60" w:rsidP="00EE2F60">
            <w:pPr>
              <w:spacing w:after="0" w:line="240" w:lineRule="auto"/>
              <w:jc w:val="center"/>
              <w:rPr>
                <w:ins w:id="3576" w:author="Lane, Stefanie" w:date="2023-09-27T17:31:00Z"/>
                <w:rFonts w:ascii="Calibri" w:eastAsia="Times New Roman" w:hAnsi="Calibri" w:cs="Calibri"/>
                <w:color w:val="000000"/>
                <w:rPrChange w:id="3577" w:author="Lane, Stefanie" w:date="2023-09-27T17:31:00Z">
                  <w:rPr>
                    <w:ins w:id="3578" w:author="Lane, Stefanie" w:date="2023-09-27T17:31:00Z"/>
                  </w:rPr>
                </w:rPrChange>
              </w:rPr>
              <w:pPrChange w:id="3579" w:author="Lane, Stefanie" w:date="2023-09-27T17:31:00Z">
                <w:pPr>
                  <w:jc w:val="center"/>
                </w:pPr>
              </w:pPrChange>
            </w:pPr>
            <w:ins w:id="3580" w:author="Lane, Stefanie" w:date="2023-09-27T17:31:00Z">
              <w:r w:rsidRPr="00EE2F60">
                <w:rPr>
                  <w:rFonts w:ascii="Calibri" w:eastAsia="Times New Roman" w:hAnsi="Calibri" w:cs="Calibri"/>
                  <w:color w:val="000000"/>
                  <w:rPrChange w:id="3581" w:author="Lane, Stefanie" w:date="2023-09-27T17:3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29E19CCF" w14:textId="77777777" w:rsidR="00EE2F60" w:rsidRPr="00EE2F60" w:rsidRDefault="00EE2F60" w:rsidP="00EE2F60">
            <w:pPr>
              <w:spacing w:after="0" w:line="240" w:lineRule="auto"/>
              <w:jc w:val="center"/>
              <w:rPr>
                <w:ins w:id="3582" w:author="Lane, Stefanie" w:date="2023-09-27T17:31:00Z"/>
                <w:rFonts w:ascii="Calibri" w:eastAsia="Times New Roman" w:hAnsi="Calibri" w:cs="Calibri"/>
                <w:color w:val="000000"/>
                <w:rPrChange w:id="3583" w:author="Lane, Stefanie" w:date="2023-09-27T17:31:00Z">
                  <w:rPr>
                    <w:ins w:id="3584" w:author="Lane, Stefanie" w:date="2023-09-27T17:31:00Z"/>
                  </w:rPr>
                </w:rPrChange>
              </w:rPr>
              <w:pPrChange w:id="3585" w:author="Lane, Stefanie" w:date="2023-09-27T17:31:00Z">
                <w:pPr>
                  <w:jc w:val="center"/>
                </w:pPr>
              </w:pPrChange>
            </w:pPr>
            <w:ins w:id="3586" w:author="Lane, Stefanie" w:date="2023-09-27T17:31:00Z">
              <w:r w:rsidRPr="00EE2F60">
                <w:rPr>
                  <w:rFonts w:ascii="Calibri" w:eastAsia="Times New Roman" w:hAnsi="Calibri" w:cs="Calibri"/>
                  <w:color w:val="000000"/>
                  <w:rPrChange w:id="3587" w:author="Lane, Stefanie" w:date="2023-09-27T17:31:00Z">
                    <w:rPr/>
                  </w:rPrChange>
                </w:rPr>
                <w:t>48</w:t>
              </w:r>
            </w:ins>
          </w:p>
        </w:tc>
        <w:tc>
          <w:tcPr>
            <w:tcW w:w="300" w:type="dxa"/>
            <w:tcBorders>
              <w:top w:val="nil"/>
              <w:left w:val="nil"/>
              <w:bottom w:val="nil"/>
              <w:right w:val="nil"/>
            </w:tcBorders>
            <w:shd w:val="clear" w:color="auto" w:fill="auto"/>
            <w:noWrap/>
            <w:vAlign w:val="bottom"/>
            <w:hideMark/>
          </w:tcPr>
          <w:p w14:paraId="4F498B6A" w14:textId="77777777" w:rsidR="00EE2F60" w:rsidRPr="00EE2F60" w:rsidRDefault="00EE2F60" w:rsidP="00EE2F60">
            <w:pPr>
              <w:spacing w:after="0" w:line="240" w:lineRule="auto"/>
              <w:jc w:val="center"/>
              <w:rPr>
                <w:ins w:id="3588" w:author="Lane, Stefanie" w:date="2023-09-27T17:31:00Z"/>
                <w:rFonts w:ascii="Calibri" w:eastAsia="Times New Roman" w:hAnsi="Calibri" w:cs="Calibri"/>
                <w:color w:val="000000"/>
                <w:rPrChange w:id="3589" w:author="Lane, Stefanie" w:date="2023-09-27T17:31:00Z">
                  <w:rPr>
                    <w:ins w:id="3590" w:author="Lane, Stefanie" w:date="2023-09-27T17:31:00Z"/>
                  </w:rPr>
                </w:rPrChange>
              </w:rPr>
              <w:pPrChange w:id="3591"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53762FA8" w14:textId="77777777" w:rsidR="00EE2F60" w:rsidRPr="00EE2F60" w:rsidRDefault="00EE2F60" w:rsidP="00EE2F60">
            <w:pPr>
              <w:spacing w:after="0" w:line="240" w:lineRule="auto"/>
              <w:jc w:val="center"/>
              <w:rPr>
                <w:ins w:id="3592" w:author="Lane, Stefanie" w:date="2023-09-27T17:31:00Z"/>
                <w:rFonts w:ascii="Calibri" w:eastAsia="Times New Roman" w:hAnsi="Calibri" w:cs="Calibri"/>
                <w:color w:val="000000"/>
                <w:rPrChange w:id="3593" w:author="Lane, Stefanie" w:date="2023-09-27T17:31:00Z">
                  <w:rPr>
                    <w:ins w:id="3594" w:author="Lane, Stefanie" w:date="2023-09-27T17:31:00Z"/>
                  </w:rPr>
                </w:rPrChange>
              </w:rPr>
              <w:pPrChange w:id="3595" w:author="Lane, Stefanie" w:date="2023-09-27T17:31:00Z">
                <w:pPr>
                  <w:jc w:val="center"/>
                </w:pPr>
              </w:pPrChange>
            </w:pPr>
            <w:ins w:id="3596" w:author="Lane, Stefanie" w:date="2023-09-27T17:31:00Z">
              <w:r w:rsidRPr="00EE2F60">
                <w:rPr>
                  <w:rFonts w:ascii="Calibri" w:eastAsia="Times New Roman" w:hAnsi="Calibri" w:cs="Calibri"/>
                  <w:color w:val="000000"/>
                  <w:rPrChange w:id="3597" w:author="Lane, Stefanie" w:date="2023-09-27T17:31: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780F2B2D" w14:textId="77777777" w:rsidR="00EE2F60" w:rsidRPr="00EE2F60" w:rsidRDefault="00EE2F60" w:rsidP="00EE2F60">
            <w:pPr>
              <w:spacing w:after="0" w:line="240" w:lineRule="auto"/>
              <w:jc w:val="center"/>
              <w:rPr>
                <w:ins w:id="3598" w:author="Lane, Stefanie" w:date="2023-09-27T17:31:00Z"/>
                <w:rFonts w:ascii="Calibri" w:eastAsia="Times New Roman" w:hAnsi="Calibri" w:cs="Calibri"/>
                <w:color w:val="000000"/>
                <w:rPrChange w:id="3599" w:author="Lane, Stefanie" w:date="2023-09-27T17:31:00Z">
                  <w:rPr>
                    <w:ins w:id="3600" w:author="Lane, Stefanie" w:date="2023-09-27T17:31:00Z"/>
                  </w:rPr>
                </w:rPrChange>
              </w:rPr>
              <w:pPrChange w:id="3601" w:author="Lane, Stefanie" w:date="2023-09-27T17:31:00Z">
                <w:pPr>
                  <w:jc w:val="center"/>
                </w:pPr>
              </w:pPrChange>
            </w:pPr>
            <w:ins w:id="3602" w:author="Lane, Stefanie" w:date="2023-09-27T17:31:00Z">
              <w:r w:rsidRPr="00EE2F60">
                <w:rPr>
                  <w:rFonts w:ascii="Calibri" w:eastAsia="Times New Roman" w:hAnsi="Calibri" w:cs="Calibri"/>
                  <w:color w:val="000000"/>
                  <w:rPrChange w:id="3603" w:author="Lane, Stefanie" w:date="2023-09-27T17:31: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78F853CE" w14:textId="77777777" w:rsidR="00EE2F60" w:rsidRPr="00EE2F60" w:rsidRDefault="00EE2F60" w:rsidP="00EE2F60">
            <w:pPr>
              <w:spacing w:after="0" w:line="240" w:lineRule="auto"/>
              <w:jc w:val="center"/>
              <w:rPr>
                <w:ins w:id="3604" w:author="Lane, Stefanie" w:date="2023-09-27T17:31:00Z"/>
                <w:rFonts w:ascii="Calibri" w:eastAsia="Times New Roman" w:hAnsi="Calibri" w:cs="Calibri"/>
                <w:color w:val="000000"/>
                <w:rPrChange w:id="3605" w:author="Lane, Stefanie" w:date="2023-09-27T17:31:00Z">
                  <w:rPr>
                    <w:ins w:id="3606" w:author="Lane, Stefanie" w:date="2023-09-27T17:31:00Z"/>
                  </w:rPr>
                </w:rPrChange>
              </w:rPr>
              <w:pPrChange w:id="3607" w:author="Lane, Stefanie" w:date="2023-09-27T17:31:00Z">
                <w:pPr>
                  <w:jc w:val="center"/>
                </w:pPr>
              </w:pPrChange>
            </w:pPr>
            <w:ins w:id="3608" w:author="Lane, Stefanie" w:date="2023-09-27T17:31:00Z">
              <w:r w:rsidRPr="00EE2F60">
                <w:rPr>
                  <w:rFonts w:ascii="Calibri" w:eastAsia="Times New Roman" w:hAnsi="Calibri" w:cs="Calibri"/>
                  <w:color w:val="000000"/>
                  <w:rPrChange w:id="3609" w:author="Lane, Stefanie" w:date="2023-09-27T17:31:00Z">
                    <w:rPr/>
                  </w:rPrChange>
                </w:rPr>
                <w:t>3.9</w:t>
              </w:r>
            </w:ins>
          </w:p>
        </w:tc>
      </w:tr>
      <w:tr w:rsidR="00EE2F60" w:rsidRPr="00EE2F60" w14:paraId="648F56C2" w14:textId="77777777" w:rsidTr="00EE2F60">
        <w:trPr>
          <w:divId w:val="987247176"/>
          <w:trHeight w:val="290"/>
          <w:jc w:val="center"/>
          <w:ins w:id="3610" w:author="Lane, Stefanie" w:date="2023-09-27T17:31:00Z"/>
        </w:trPr>
        <w:tc>
          <w:tcPr>
            <w:tcW w:w="1180" w:type="dxa"/>
            <w:tcBorders>
              <w:top w:val="nil"/>
              <w:left w:val="nil"/>
              <w:bottom w:val="nil"/>
              <w:right w:val="nil"/>
            </w:tcBorders>
            <w:shd w:val="clear" w:color="auto" w:fill="auto"/>
            <w:noWrap/>
            <w:vAlign w:val="bottom"/>
            <w:hideMark/>
          </w:tcPr>
          <w:p w14:paraId="3B5B33BE" w14:textId="77777777" w:rsidR="00EE2F60" w:rsidRPr="00EE2F60" w:rsidRDefault="00EE2F60" w:rsidP="00EE2F60">
            <w:pPr>
              <w:spacing w:after="0" w:line="240" w:lineRule="auto"/>
              <w:jc w:val="right"/>
              <w:rPr>
                <w:ins w:id="3611" w:author="Lane, Stefanie" w:date="2023-09-27T17:31:00Z"/>
                <w:rFonts w:ascii="Calibri" w:eastAsia="Times New Roman" w:hAnsi="Calibri" w:cs="Calibri"/>
                <w:color w:val="000000"/>
                <w:rPrChange w:id="3612" w:author="Lane, Stefanie" w:date="2023-09-27T17:31:00Z">
                  <w:rPr>
                    <w:ins w:id="3613" w:author="Lane, Stefanie" w:date="2023-09-27T17:31:00Z"/>
                  </w:rPr>
                </w:rPrChange>
              </w:rPr>
              <w:pPrChange w:id="3614" w:author="Lane, Stefanie" w:date="2023-09-27T17:31:00Z">
                <w:pPr>
                  <w:jc w:val="right"/>
                </w:pPr>
              </w:pPrChange>
            </w:pPr>
            <w:ins w:id="3615" w:author="Lane, Stefanie" w:date="2023-09-27T17:31:00Z">
              <w:r w:rsidRPr="00EE2F60">
                <w:rPr>
                  <w:rFonts w:ascii="Calibri" w:eastAsia="Times New Roman" w:hAnsi="Calibri" w:cs="Calibri"/>
                  <w:color w:val="000000"/>
                  <w:rPrChange w:id="3616"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34DCC6C2" w14:textId="77777777" w:rsidR="00EE2F60" w:rsidRPr="00EE2F60" w:rsidRDefault="00EE2F60" w:rsidP="00EE2F60">
            <w:pPr>
              <w:spacing w:after="0" w:line="240" w:lineRule="auto"/>
              <w:jc w:val="center"/>
              <w:rPr>
                <w:ins w:id="3617" w:author="Lane, Stefanie" w:date="2023-09-27T17:31:00Z"/>
                <w:rFonts w:ascii="Calibri" w:eastAsia="Times New Roman" w:hAnsi="Calibri" w:cs="Calibri"/>
                <w:color w:val="000000"/>
                <w:rPrChange w:id="3618" w:author="Lane, Stefanie" w:date="2023-09-27T17:31:00Z">
                  <w:rPr>
                    <w:ins w:id="3619" w:author="Lane, Stefanie" w:date="2023-09-27T17:31:00Z"/>
                  </w:rPr>
                </w:rPrChange>
              </w:rPr>
              <w:pPrChange w:id="3620" w:author="Lane, Stefanie" w:date="2023-09-27T17:31:00Z">
                <w:pPr>
                  <w:jc w:val="center"/>
                </w:pPr>
              </w:pPrChange>
            </w:pPr>
            <w:ins w:id="3621" w:author="Lane, Stefanie" w:date="2023-09-27T17:31:00Z">
              <w:r w:rsidRPr="00EE2F60">
                <w:rPr>
                  <w:rFonts w:ascii="Calibri" w:eastAsia="Times New Roman" w:hAnsi="Calibri" w:cs="Calibri"/>
                  <w:color w:val="000000"/>
                  <w:rPrChange w:id="3622" w:author="Lane, Stefanie" w:date="2023-09-27T17:31:00Z">
                    <w:rPr/>
                  </w:rPrChange>
                </w:rPr>
                <w:t>54</w:t>
              </w:r>
            </w:ins>
          </w:p>
        </w:tc>
        <w:tc>
          <w:tcPr>
            <w:tcW w:w="960" w:type="dxa"/>
            <w:tcBorders>
              <w:top w:val="nil"/>
              <w:left w:val="nil"/>
              <w:bottom w:val="nil"/>
              <w:right w:val="nil"/>
            </w:tcBorders>
            <w:shd w:val="clear" w:color="auto" w:fill="auto"/>
            <w:noWrap/>
            <w:vAlign w:val="bottom"/>
            <w:hideMark/>
          </w:tcPr>
          <w:p w14:paraId="14C1C5F0" w14:textId="77777777" w:rsidR="00EE2F60" w:rsidRPr="00EE2F60" w:rsidRDefault="00EE2F60" w:rsidP="00EE2F60">
            <w:pPr>
              <w:spacing w:after="0" w:line="240" w:lineRule="auto"/>
              <w:jc w:val="center"/>
              <w:rPr>
                <w:ins w:id="3623" w:author="Lane, Stefanie" w:date="2023-09-27T17:31:00Z"/>
                <w:rFonts w:ascii="Calibri" w:eastAsia="Times New Roman" w:hAnsi="Calibri" w:cs="Calibri"/>
                <w:color w:val="000000"/>
                <w:rPrChange w:id="3624" w:author="Lane, Stefanie" w:date="2023-09-27T17:31:00Z">
                  <w:rPr>
                    <w:ins w:id="3625" w:author="Lane, Stefanie" w:date="2023-09-27T17:31:00Z"/>
                  </w:rPr>
                </w:rPrChange>
              </w:rPr>
              <w:pPrChange w:id="3626" w:author="Lane, Stefanie" w:date="2023-09-27T17:31:00Z">
                <w:pPr>
                  <w:jc w:val="center"/>
                </w:pPr>
              </w:pPrChange>
            </w:pPr>
            <w:ins w:id="3627" w:author="Lane, Stefanie" w:date="2023-09-27T17:31:00Z">
              <w:r w:rsidRPr="00EE2F60">
                <w:rPr>
                  <w:rFonts w:ascii="Calibri" w:eastAsia="Times New Roman" w:hAnsi="Calibri" w:cs="Calibri"/>
                  <w:color w:val="000000"/>
                  <w:rPrChange w:id="3628" w:author="Lane, Stefanie" w:date="2023-09-27T17:31:00Z">
                    <w:rPr/>
                  </w:rPrChange>
                </w:rPr>
                <w:t>42</w:t>
              </w:r>
            </w:ins>
          </w:p>
        </w:tc>
        <w:tc>
          <w:tcPr>
            <w:tcW w:w="300" w:type="dxa"/>
            <w:tcBorders>
              <w:top w:val="nil"/>
              <w:left w:val="nil"/>
              <w:bottom w:val="nil"/>
              <w:right w:val="nil"/>
            </w:tcBorders>
            <w:shd w:val="clear" w:color="auto" w:fill="auto"/>
            <w:noWrap/>
            <w:vAlign w:val="bottom"/>
            <w:hideMark/>
          </w:tcPr>
          <w:p w14:paraId="68D34A46" w14:textId="77777777" w:rsidR="00EE2F60" w:rsidRPr="00EE2F60" w:rsidRDefault="00EE2F60" w:rsidP="00EE2F60">
            <w:pPr>
              <w:spacing w:after="0" w:line="240" w:lineRule="auto"/>
              <w:jc w:val="center"/>
              <w:rPr>
                <w:ins w:id="3629" w:author="Lane, Stefanie" w:date="2023-09-27T17:31:00Z"/>
                <w:rFonts w:ascii="Calibri" w:eastAsia="Times New Roman" w:hAnsi="Calibri" w:cs="Calibri"/>
                <w:color w:val="000000"/>
                <w:rPrChange w:id="3630" w:author="Lane, Stefanie" w:date="2023-09-27T17:31:00Z">
                  <w:rPr>
                    <w:ins w:id="3631" w:author="Lane, Stefanie" w:date="2023-09-27T17:31:00Z"/>
                  </w:rPr>
                </w:rPrChange>
              </w:rPr>
              <w:pPrChange w:id="3632"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CD54137" w14:textId="77777777" w:rsidR="00EE2F60" w:rsidRPr="00EE2F60" w:rsidRDefault="00EE2F60" w:rsidP="00EE2F60">
            <w:pPr>
              <w:spacing w:after="0" w:line="240" w:lineRule="auto"/>
              <w:jc w:val="center"/>
              <w:rPr>
                <w:ins w:id="3633" w:author="Lane, Stefanie" w:date="2023-09-27T17:31:00Z"/>
                <w:rFonts w:ascii="Calibri" w:eastAsia="Times New Roman" w:hAnsi="Calibri" w:cs="Calibri"/>
                <w:color w:val="000000"/>
                <w:rPrChange w:id="3634" w:author="Lane, Stefanie" w:date="2023-09-27T17:31:00Z">
                  <w:rPr>
                    <w:ins w:id="3635" w:author="Lane, Stefanie" w:date="2023-09-27T17:31:00Z"/>
                  </w:rPr>
                </w:rPrChange>
              </w:rPr>
              <w:pPrChange w:id="3636" w:author="Lane, Stefanie" w:date="2023-09-27T17:31:00Z">
                <w:pPr>
                  <w:jc w:val="center"/>
                </w:pPr>
              </w:pPrChange>
            </w:pPr>
            <w:ins w:id="3637" w:author="Lane, Stefanie" w:date="2023-09-27T17:31:00Z">
              <w:r w:rsidRPr="00EE2F60">
                <w:rPr>
                  <w:rFonts w:ascii="Calibri" w:eastAsia="Times New Roman" w:hAnsi="Calibri" w:cs="Calibri"/>
                  <w:color w:val="000000"/>
                  <w:rPrChange w:id="3638" w:author="Lane, Stefanie" w:date="2023-09-27T17:31:00Z">
                    <w:rPr/>
                  </w:rPrChange>
                </w:rPr>
                <w:t>10.0</w:t>
              </w:r>
            </w:ins>
          </w:p>
        </w:tc>
        <w:tc>
          <w:tcPr>
            <w:tcW w:w="960" w:type="dxa"/>
            <w:tcBorders>
              <w:top w:val="nil"/>
              <w:left w:val="nil"/>
              <w:bottom w:val="nil"/>
              <w:right w:val="nil"/>
            </w:tcBorders>
            <w:shd w:val="clear" w:color="auto" w:fill="auto"/>
            <w:noWrap/>
            <w:vAlign w:val="bottom"/>
            <w:hideMark/>
          </w:tcPr>
          <w:p w14:paraId="6C339007" w14:textId="77777777" w:rsidR="00EE2F60" w:rsidRPr="00EE2F60" w:rsidRDefault="00EE2F60" w:rsidP="00EE2F60">
            <w:pPr>
              <w:spacing w:after="0" w:line="240" w:lineRule="auto"/>
              <w:jc w:val="center"/>
              <w:rPr>
                <w:ins w:id="3639" w:author="Lane, Stefanie" w:date="2023-09-27T17:31:00Z"/>
                <w:rFonts w:ascii="Calibri" w:eastAsia="Times New Roman" w:hAnsi="Calibri" w:cs="Calibri"/>
                <w:color w:val="000000"/>
                <w:rPrChange w:id="3640" w:author="Lane, Stefanie" w:date="2023-09-27T17:31:00Z">
                  <w:rPr>
                    <w:ins w:id="3641" w:author="Lane, Stefanie" w:date="2023-09-27T17:31:00Z"/>
                  </w:rPr>
                </w:rPrChange>
              </w:rPr>
              <w:pPrChange w:id="3642" w:author="Lane, Stefanie" w:date="2023-09-27T17:31:00Z">
                <w:pPr>
                  <w:jc w:val="center"/>
                </w:pPr>
              </w:pPrChange>
            </w:pPr>
            <w:ins w:id="3643" w:author="Lane, Stefanie" w:date="2023-09-27T17:31:00Z">
              <w:r w:rsidRPr="00EE2F60">
                <w:rPr>
                  <w:rFonts w:ascii="Calibri" w:eastAsia="Times New Roman" w:hAnsi="Calibri" w:cs="Calibri"/>
                  <w:color w:val="000000"/>
                  <w:rPrChange w:id="3644" w:author="Lane, Stefanie" w:date="2023-09-27T17:31:00Z">
                    <w:rPr/>
                  </w:rPrChange>
                </w:rPr>
                <w:t>3.4</w:t>
              </w:r>
            </w:ins>
          </w:p>
        </w:tc>
        <w:tc>
          <w:tcPr>
            <w:tcW w:w="960" w:type="dxa"/>
            <w:tcBorders>
              <w:top w:val="nil"/>
              <w:left w:val="nil"/>
              <w:bottom w:val="nil"/>
              <w:right w:val="nil"/>
            </w:tcBorders>
            <w:shd w:val="clear" w:color="auto" w:fill="auto"/>
            <w:noWrap/>
            <w:vAlign w:val="bottom"/>
            <w:hideMark/>
          </w:tcPr>
          <w:p w14:paraId="11294D77" w14:textId="77777777" w:rsidR="00EE2F60" w:rsidRPr="00EE2F60" w:rsidRDefault="00EE2F60" w:rsidP="00EE2F60">
            <w:pPr>
              <w:spacing w:after="0" w:line="240" w:lineRule="auto"/>
              <w:jc w:val="center"/>
              <w:rPr>
                <w:ins w:id="3645" w:author="Lane, Stefanie" w:date="2023-09-27T17:31:00Z"/>
                <w:rFonts w:ascii="Calibri" w:eastAsia="Times New Roman" w:hAnsi="Calibri" w:cs="Calibri"/>
                <w:color w:val="000000"/>
                <w:rPrChange w:id="3646" w:author="Lane, Stefanie" w:date="2023-09-27T17:31:00Z">
                  <w:rPr>
                    <w:ins w:id="3647" w:author="Lane, Stefanie" w:date="2023-09-27T17:31:00Z"/>
                  </w:rPr>
                </w:rPrChange>
              </w:rPr>
              <w:pPrChange w:id="3648" w:author="Lane, Stefanie" w:date="2023-09-27T17:31:00Z">
                <w:pPr>
                  <w:jc w:val="center"/>
                </w:pPr>
              </w:pPrChange>
            </w:pPr>
            <w:ins w:id="3649" w:author="Lane, Stefanie" w:date="2023-09-27T17:31:00Z">
              <w:r w:rsidRPr="00EE2F60">
                <w:rPr>
                  <w:rFonts w:ascii="Calibri" w:eastAsia="Times New Roman" w:hAnsi="Calibri" w:cs="Calibri"/>
                  <w:color w:val="000000"/>
                  <w:rPrChange w:id="3650" w:author="Lane, Stefanie" w:date="2023-09-27T17:31:00Z">
                    <w:rPr/>
                  </w:rPrChange>
                </w:rPr>
                <w:t>4.2</w:t>
              </w:r>
            </w:ins>
          </w:p>
        </w:tc>
      </w:tr>
      <w:tr w:rsidR="00EE2F60" w:rsidRPr="00EE2F60" w14:paraId="2C367B10" w14:textId="77777777" w:rsidTr="00EE2F60">
        <w:trPr>
          <w:divId w:val="987247176"/>
          <w:trHeight w:val="290"/>
          <w:jc w:val="center"/>
          <w:ins w:id="3651"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62EE003" w14:textId="77777777" w:rsidR="00EE2F60" w:rsidRPr="00EE2F60" w:rsidRDefault="00EE2F60" w:rsidP="00EE2F60">
            <w:pPr>
              <w:spacing w:after="0" w:line="240" w:lineRule="auto"/>
              <w:jc w:val="right"/>
              <w:rPr>
                <w:ins w:id="3652" w:author="Lane, Stefanie" w:date="2023-09-27T17:31:00Z"/>
                <w:rFonts w:ascii="Calibri" w:eastAsia="Times New Roman" w:hAnsi="Calibri" w:cs="Calibri"/>
                <w:color w:val="000000"/>
                <w:rPrChange w:id="3653" w:author="Lane, Stefanie" w:date="2023-09-27T17:31:00Z">
                  <w:rPr>
                    <w:ins w:id="3654" w:author="Lane, Stefanie" w:date="2023-09-27T17:31:00Z"/>
                  </w:rPr>
                </w:rPrChange>
              </w:rPr>
              <w:pPrChange w:id="3655" w:author="Lane, Stefanie" w:date="2023-09-27T17:31:00Z">
                <w:pPr>
                  <w:jc w:val="right"/>
                </w:pPr>
              </w:pPrChange>
            </w:pPr>
            <w:ins w:id="3656" w:author="Lane, Stefanie" w:date="2023-09-27T17:31:00Z">
              <w:r w:rsidRPr="00EE2F60">
                <w:rPr>
                  <w:rFonts w:ascii="Calibri" w:eastAsia="Times New Roman" w:hAnsi="Calibri" w:cs="Calibri"/>
                  <w:color w:val="000000"/>
                  <w:rPrChange w:id="3657"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2F54C402" w14:textId="77777777" w:rsidR="00EE2F60" w:rsidRPr="00EE2F60" w:rsidRDefault="00EE2F60" w:rsidP="00EE2F60">
            <w:pPr>
              <w:spacing w:after="0" w:line="240" w:lineRule="auto"/>
              <w:jc w:val="center"/>
              <w:rPr>
                <w:ins w:id="3658" w:author="Lane, Stefanie" w:date="2023-09-27T17:31:00Z"/>
                <w:rFonts w:ascii="Calibri" w:eastAsia="Times New Roman" w:hAnsi="Calibri" w:cs="Calibri"/>
                <w:color w:val="000000"/>
                <w:rPrChange w:id="3659" w:author="Lane, Stefanie" w:date="2023-09-27T17:31:00Z">
                  <w:rPr>
                    <w:ins w:id="3660" w:author="Lane, Stefanie" w:date="2023-09-27T17:31:00Z"/>
                  </w:rPr>
                </w:rPrChange>
              </w:rPr>
              <w:pPrChange w:id="3661" w:author="Lane, Stefanie" w:date="2023-09-27T17:31:00Z">
                <w:pPr>
                  <w:jc w:val="center"/>
                </w:pPr>
              </w:pPrChange>
            </w:pPr>
            <w:ins w:id="3662" w:author="Lane, Stefanie" w:date="2023-09-27T17:31:00Z">
              <w:r w:rsidRPr="00EE2F60">
                <w:rPr>
                  <w:rFonts w:ascii="Calibri" w:eastAsia="Times New Roman" w:hAnsi="Calibri" w:cs="Calibri"/>
                  <w:color w:val="000000"/>
                  <w:rPrChange w:id="3663" w:author="Lane, Stefanie" w:date="2023-09-27T17:3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61F0504C" w14:textId="77777777" w:rsidR="00EE2F60" w:rsidRPr="00EE2F60" w:rsidRDefault="00EE2F60" w:rsidP="00EE2F60">
            <w:pPr>
              <w:spacing w:after="0" w:line="240" w:lineRule="auto"/>
              <w:jc w:val="center"/>
              <w:rPr>
                <w:ins w:id="3664" w:author="Lane, Stefanie" w:date="2023-09-27T17:31:00Z"/>
                <w:rFonts w:ascii="Calibri" w:eastAsia="Times New Roman" w:hAnsi="Calibri" w:cs="Calibri"/>
                <w:color w:val="000000"/>
                <w:rPrChange w:id="3665" w:author="Lane, Stefanie" w:date="2023-09-27T17:31:00Z">
                  <w:rPr>
                    <w:ins w:id="3666" w:author="Lane, Stefanie" w:date="2023-09-27T17:31:00Z"/>
                  </w:rPr>
                </w:rPrChange>
              </w:rPr>
              <w:pPrChange w:id="3667" w:author="Lane, Stefanie" w:date="2023-09-27T17:31:00Z">
                <w:pPr>
                  <w:jc w:val="center"/>
                </w:pPr>
              </w:pPrChange>
            </w:pPr>
            <w:ins w:id="3668" w:author="Lane, Stefanie" w:date="2023-09-27T17:31:00Z">
              <w:r w:rsidRPr="00EE2F60">
                <w:rPr>
                  <w:rFonts w:ascii="Calibri" w:eastAsia="Times New Roman" w:hAnsi="Calibri" w:cs="Calibri"/>
                  <w:color w:val="000000"/>
                  <w:rPrChange w:id="3669" w:author="Lane, Stefanie" w:date="2023-09-27T17:31:00Z">
                    <w:rPr/>
                  </w:rPrChange>
                </w:rPr>
                <w:t>42</w:t>
              </w:r>
            </w:ins>
          </w:p>
        </w:tc>
        <w:tc>
          <w:tcPr>
            <w:tcW w:w="300" w:type="dxa"/>
            <w:tcBorders>
              <w:top w:val="nil"/>
              <w:left w:val="nil"/>
              <w:bottom w:val="nil"/>
              <w:right w:val="nil"/>
            </w:tcBorders>
            <w:shd w:val="clear" w:color="auto" w:fill="auto"/>
            <w:noWrap/>
            <w:vAlign w:val="bottom"/>
            <w:hideMark/>
          </w:tcPr>
          <w:p w14:paraId="5B457010" w14:textId="77777777" w:rsidR="00EE2F60" w:rsidRPr="00EE2F60" w:rsidRDefault="00EE2F60" w:rsidP="00EE2F60">
            <w:pPr>
              <w:spacing w:after="0" w:line="240" w:lineRule="auto"/>
              <w:jc w:val="center"/>
              <w:rPr>
                <w:ins w:id="3670" w:author="Lane, Stefanie" w:date="2023-09-27T17:31:00Z"/>
                <w:rFonts w:ascii="Calibri" w:eastAsia="Times New Roman" w:hAnsi="Calibri" w:cs="Calibri"/>
                <w:color w:val="000000"/>
                <w:rPrChange w:id="3671" w:author="Lane, Stefanie" w:date="2023-09-27T17:31:00Z">
                  <w:rPr>
                    <w:ins w:id="3672" w:author="Lane, Stefanie" w:date="2023-09-27T17:31:00Z"/>
                  </w:rPr>
                </w:rPrChange>
              </w:rPr>
              <w:pPrChange w:id="3673"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1E90AB4" w14:textId="77777777" w:rsidR="00EE2F60" w:rsidRPr="00EE2F60" w:rsidRDefault="00EE2F60" w:rsidP="00EE2F60">
            <w:pPr>
              <w:spacing w:after="0" w:line="240" w:lineRule="auto"/>
              <w:jc w:val="center"/>
              <w:rPr>
                <w:ins w:id="3674" w:author="Lane, Stefanie" w:date="2023-09-27T17:31:00Z"/>
                <w:rFonts w:ascii="Calibri" w:eastAsia="Times New Roman" w:hAnsi="Calibri" w:cs="Calibri"/>
                <w:color w:val="000000"/>
                <w:rPrChange w:id="3675" w:author="Lane, Stefanie" w:date="2023-09-27T17:31:00Z">
                  <w:rPr>
                    <w:ins w:id="3676" w:author="Lane, Stefanie" w:date="2023-09-27T17:31:00Z"/>
                  </w:rPr>
                </w:rPrChange>
              </w:rPr>
              <w:pPrChange w:id="3677" w:author="Lane, Stefanie" w:date="2023-09-27T17:31:00Z">
                <w:pPr>
                  <w:jc w:val="center"/>
                </w:pPr>
              </w:pPrChange>
            </w:pPr>
            <w:ins w:id="3678" w:author="Lane, Stefanie" w:date="2023-09-27T17:31:00Z">
              <w:r w:rsidRPr="00EE2F60">
                <w:rPr>
                  <w:rFonts w:ascii="Calibri" w:eastAsia="Times New Roman" w:hAnsi="Calibri" w:cs="Calibri"/>
                  <w:color w:val="000000"/>
                  <w:rPrChange w:id="3679" w:author="Lane, Stefanie" w:date="2023-09-27T17:31: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344C5CA7" w14:textId="77777777" w:rsidR="00EE2F60" w:rsidRPr="00EE2F60" w:rsidRDefault="00EE2F60" w:rsidP="00EE2F60">
            <w:pPr>
              <w:spacing w:after="0" w:line="240" w:lineRule="auto"/>
              <w:jc w:val="center"/>
              <w:rPr>
                <w:ins w:id="3680" w:author="Lane, Stefanie" w:date="2023-09-27T17:31:00Z"/>
                <w:rFonts w:ascii="Calibri" w:eastAsia="Times New Roman" w:hAnsi="Calibri" w:cs="Calibri"/>
                <w:color w:val="000000"/>
                <w:rPrChange w:id="3681" w:author="Lane, Stefanie" w:date="2023-09-27T17:31:00Z">
                  <w:rPr>
                    <w:ins w:id="3682" w:author="Lane, Stefanie" w:date="2023-09-27T17:31:00Z"/>
                  </w:rPr>
                </w:rPrChange>
              </w:rPr>
              <w:pPrChange w:id="3683" w:author="Lane, Stefanie" w:date="2023-09-27T17:31:00Z">
                <w:pPr>
                  <w:jc w:val="center"/>
                </w:pPr>
              </w:pPrChange>
            </w:pPr>
            <w:ins w:id="3684" w:author="Lane, Stefanie" w:date="2023-09-27T17:31:00Z">
              <w:r w:rsidRPr="00EE2F60">
                <w:rPr>
                  <w:rFonts w:ascii="Calibri" w:eastAsia="Times New Roman" w:hAnsi="Calibri" w:cs="Calibri"/>
                  <w:color w:val="000000"/>
                  <w:rPrChange w:id="3685" w:author="Lane, Stefanie" w:date="2023-09-27T17:31: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708B5486" w14:textId="77777777" w:rsidR="00EE2F60" w:rsidRPr="00EE2F60" w:rsidRDefault="00EE2F60" w:rsidP="00EE2F60">
            <w:pPr>
              <w:spacing w:after="0" w:line="240" w:lineRule="auto"/>
              <w:jc w:val="center"/>
              <w:rPr>
                <w:ins w:id="3686" w:author="Lane, Stefanie" w:date="2023-09-27T17:31:00Z"/>
                <w:rFonts w:ascii="Calibri" w:eastAsia="Times New Roman" w:hAnsi="Calibri" w:cs="Calibri"/>
                <w:color w:val="000000"/>
                <w:rPrChange w:id="3687" w:author="Lane, Stefanie" w:date="2023-09-27T17:31:00Z">
                  <w:rPr>
                    <w:ins w:id="3688" w:author="Lane, Stefanie" w:date="2023-09-27T17:31:00Z"/>
                  </w:rPr>
                </w:rPrChange>
              </w:rPr>
              <w:pPrChange w:id="3689" w:author="Lane, Stefanie" w:date="2023-09-27T17:31:00Z">
                <w:pPr>
                  <w:jc w:val="center"/>
                </w:pPr>
              </w:pPrChange>
            </w:pPr>
            <w:ins w:id="3690" w:author="Lane, Stefanie" w:date="2023-09-27T17:31:00Z">
              <w:r w:rsidRPr="00EE2F60">
                <w:rPr>
                  <w:rFonts w:ascii="Calibri" w:eastAsia="Times New Roman" w:hAnsi="Calibri" w:cs="Calibri"/>
                  <w:color w:val="000000"/>
                  <w:rPrChange w:id="3691" w:author="Lane, Stefanie" w:date="2023-09-27T17:31:00Z">
                    <w:rPr/>
                  </w:rPrChange>
                </w:rPr>
                <w:t>5.1</w:t>
              </w:r>
            </w:ins>
          </w:p>
        </w:tc>
      </w:tr>
    </w:tbl>
    <w:p w14:paraId="06CE1513" w14:textId="411BDB52" w:rsidR="004D4027" w:rsidDel="00EE2F60" w:rsidRDefault="004D4027" w:rsidP="00EE2F60">
      <w:pPr>
        <w:pStyle w:val="Caption"/>
        <w:rPr>
          <w:del w:id="3692" w:author="Lane, Stefanie" w:date="2023-09-27T17:31:00Z"/>
          <w:i w:val="0"/>
          <w:iCs w:val="0"/>
          <w:color w:val="auto"/>
          <w:sz w:val="22"/>
          <w:szCs w:val="22"/>
        </w:rPr>
        <w:pPrChange w:id="3693" w:author="Lane, Stefanie" w:date="2023-09-27T17:31:00Z">
          <w:pPr>
            <w:pStyle w:val="Caption"/>
          </w:pPr>
        </w:pPrChange>
      </w:pPr>
    </w:p>
    <w:p w14:paraId="654F12BE" w14:textId="6468ADBA" w:rsidR="0008222B" w:rsidDel="004D4027" w:rsidRDefault="0008222B" w:rsidP="004D4027">
      <w:pPr>
        <w:pStyle w:val="Caption"/>
        <w:rPr>
          <w:del w:id="3694" w:author="Lane, Stefanie" w:date="2023-09-26T18:04:00Z"/>
          <w:i w:val="0"/>
          <w:iCs w:val="0"/>
          <w:color w:val="auto"/>
          <w:sz w:val="22"/>
          <w:szCs w:val="22"/>
        </w:rPr>
      </w:pPr>
    </w:p>
    <w:p w14:paraId="620BD076" w14:textId="4B5AD2B4" w:rsidR="00E73F06" w:rsidDel="0008222B" w:rsidRDefault="00E73F06" w:rsidP="00156AE4">
      <w:pPr>
        <w:pStyle w:val="Caption"/>
        <w:rPr>
          <w:del w:id="3695" w:author="Lane, Stefanie" w:date="2023-09-25T14:32:00Z"/>
          <w:i w:val="0"/>
          <w:iCs w:val="0"/>
          <w:color w:val="auto"/>
          <w:sz w:val="22"/>
          <w:szCs w:val="22"/>
        </w:rPr>
      </w:pPr>
    </w:p>
    <w:p w14:paraId="4C866740" w14:textId="3FE1577D" w:rsidR="00000489" w:rsidDel="00E73F06" w:rsidRDefault="00000489" w:rsidP="00E73F06">
      <w:pPr>
        <w:pStyle w:val="Caption"/>
        <w:rPr>
          <w:del w:id="3696" w:author="Lane, Stefanie" w:date="2023-09-18T11:10:00Z"/>
          <w:i w:val="0"/>
          <w:iCs w:val="0"/>
          <w:color w:val="auto"/>
          <w:sz w:val="22"/>
          <w:szCs w:val="22"/>
        </w:rPr>
      </w:pPr>
    </w:p>
    <w:p w14:paraId="22629CD7" w14:textId="66361622" w:rsidR="00936667" w:rsidDel="00000489" w:rsidRDefault="00936667">
      <w:pPr>
        <w:pStyle w:val="Caption"/>
        <w:rPr>
          <w:del w:id="3697" w:author="Lane, Stefanie" w:date="2023-09-14T10:04:00Z"/>
          <w:i w:val="0"/>
          <w:iCs w:val="0"/>
          <w:color w:val="auto"/>
          <w:sz w:val="22"/>
          <w:szCs w:val="22"/>
        </w:rPr>
      </w:pPr>
    </w:p>
    <w:p w14:paraId="0D5A6DC0" w14:textId="781C2109" w:rsidR="006C521A" w:rsidDel="00936667" w:rsidRDefault="006C521A">
      <w:pPr>
        <w:pStyle w:val="Caption"/>
        <w:rPr>
          <w:del w:id="3698" w:author="Lane, Stefanie" w:date="2023-09-13T11:07:00Z"/>
          <w:i w:val="0"/>
          <w:iCs w:val="0"/>
          <w:color w:val="auto"/>
          <w:sz w:val="22"/>
          <w:szCs w:val="22"/>
        </w:rPr>
      </w:pPr>
    </w:p>
    <w:p w14:paraId="36167A79" w14:textId="2408740F" w:rsidR="0015409D" w:rsidDel="006C521A" w:rsidRDefault="0015409D" w:rsidP="00497DBB">
      <w:pPr>
        <w:pStyle w:val="Caption"/>
        <w:rPr>
          <w:del w:id="3699" w:author="Lane, Stefanie" w:date="2023-09-11T17:14:00Z"/>
          <w:i w:val="0"/>
          <w:iCs w:val="0"/>
          <w:color w:val="auto"/>
          <w:sz w:val="22"/>
          <w:szCs w:val="22"/>
        </w:rPr>
      </w:pPr>
    </w:p>
    <w:p w14:paraId="40097458" w14:textId="478CCC36" w:rsidR="00B0159B" w:rsidDel="0015409D" w:rsidRDefault="00B0159B" w:rsidP="007E37F8">
      <w:pPr>
        <w:pStyle w:val="Caption"/>
        <w:rPr>
          <w:del w:id="3700" w:author="Lane, Stefanie" w:date="2023-09-07T11:18:00Z"/>
          <w:i w:val="0"/>
          <w:iCs w:val="0"/>
          <w:color w:val="auto"/>
          <w:sz w:val="22"/>
          <w:szCs w:val="22"/>
        </w:rPr>
      </w:pPr>
    </w:p>
    <w:p w14:paraId="392E4C13" w14:textId="1DE10627" w:rsidR="0074456C" w:rsidDel="00B0159B" w:rsidRDefault="0074456C">
      <w:pPr>
        <w:pStyle w:val="Caption"/>
        <w:rPr>
          <w:del w:id="3701" w:author="Lane, Stefanie" w:date="2023-09-04T11:49:00Z"/>
          <w:i w:val="0"/>
          <w:iCs w:val="0"/>
          <w:color w:val="auto"/>
          <w:sz w:val="22"/>
          <w:szCs w:val="22"/>
        </w:rPr>
      </w:pPr>
    </w:p>
    <w:p w14:paraId="05A6C659" w14:textId="3370EAFA" w:rsidR="00BB5BE2" w:rsidDel="0074456C" w:rsidRDefault="00BB5BE2" w:rsidP="0074456C">
      <w:pPr>
        <w:pStyle w:val="Caption"/>
        <w:rPr>
          <w:del w:id="3702" w:author="Lane, Stefanie" w:date="2023-08-17T17:29:00Z"/>
          <w:i w:val="0"/>
          <w:iCs w:val="0"/>
          <w:color w:val="auto"/>
          <w:sz w:val="22"/>
          <w:szCs w:val="22"/>
        </w:rPr>
      </w:pPr>
    </w:p>
    <w:p w14:paraId="301131E0" w14:textId="2930C6C9" w:rsidR="003516CD" w:rsidDel="00BB5BE2" w:rsidRDefault="003516CD">
      <w:pPr>
        <w:pStyle w:val="Caption"/>
        <w:rPr>
          <w:del w:id="3703" w:author="Lane, Stefanie" w:date="2023-08-10T16:47:00Z"/>
          <w:i w:val="0"/>
          <w:iCs w:val="0"/>
          <w:color w:val="auto"/>
          <w:sz w:val="22"/>
          <w:szCs w:val="22"/>
        </w:rPr>
      </w:pPr>
    </w:p>
    <w:p w14:paraId="46BBE337" w14:textId="5CEC13E5" w:rsidR="00C51C7D" w:rsidDel="003516CD" w:rsidRDefault="00C51C7D" w:rsidP="003516CD">
      <w:pPr>
        <w:pStyle w:val="Caption"/>
        <w:rPr>
          <w:del w:id="3704" w:author="Lane, Stefanie" w:date="2023-08-02T17:30:00Z"/>
          <w:i w:val="0"/>
          <w:iCs w:val="0"/>
          <w:color w:val="auto"/>
          <w:sz w:val="22"/>
          <w:szCs w:val="22"/>
        </w:rPr>
      </w:pPr>
    </w:p>
    <w:p w14:paraId="40520FE2" w14:textId="7CE8006C" w:rsidR="002605CE" w:rsidDel="00C51C7D" w:rsidRDefault="002605CE" w:rsidP="00C51C7D">
      <w:pPr>
        <w:pStyle w:val="Caption"/>
        <w:rPr>
          <w:del w:id="3705"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706"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707"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708" w:author="Lane, Stefanie" w:date="2023-07-26T11:06:00Z"/>
                <w:rFonts w:ascii="Calibri" w:eastAsia="Times New Roman" w:hAnsi="Calibri" w:cs="Calibri"/>
                <w:b/>
                <w:bCs/>
                <w:color w:val="000000"/>
              </w:rPr>
            </w:pPr>
            <w:del w:id="3709"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710"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711" w:author="Lane, Stefanie" w:date="2023-07-26T11:06:00Z"/>
                <w:rFonts w:ascii="Calibri" w:eastAsia="Times New Roman" w:hAnsi="Calibri" w:cs="Calibri"/>
                <w:b/>
                <w:bCs/>
                <w:color w:val="000000"/>
              </w:rPr>
            </w:pPr>
            <w:del w:id="3712"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713"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714" w:author="Lane, Stefanie" w:date="2023-07-26T11:06:00Z"/>
                <w:rFonts w:ascii="Calibri" w:eastAsia="Times New Roman" w:hAnsi="Calibri" w:cs="Calibri"/>
                <w:b/>
                <w:bCs/>
                <w:color w:val="000000"/>
              </w:rPr>
            </w:pPr>
            <w:del w:id="3715"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716" w:author="Lane, Stefanie" w:date="2023-07-26T11:06:00Z"/>
                <w:rFonts w:ascii="Calibri" w:eastAsia="Times New Roman" w:hAnsi="Calibri" w:cs="Calibri"/>
                <w:b/>
                <w:bCs/>
                <w:color w:val="000000"/>
              </w:rPr>
            </w:pPr>
            <w:del w:id="3717"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718" w:author="Lane, Stefanie" w:date="2023-07-26T11:06:00Z"/>
                <w:rFonts w:ascii="Calibri" w:eastAsia="Times New Roman" w:hAnsi="Calibri" w:cs="Calibri"/>
                <w:b/>
                <w:bCs/>
                <w:color w:val="000000"/>
              </w:rPr>
            </w:pPr>
            <w:del w:id="3719"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72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721" w:author="Lane, Stefanie" w:date="2023-07-26T11:06:00Z"/>
                <w:rFonts w:ascii="Calibri" w:eastAsia="Times New Roman" w:hAnsi="Calibri" w:cs="Calibri"/>
                <w:b/>
                <w:bCs/>
                <w:color w:val="000000"/>
              </w:rPr>
            </w:pPr>
            <w:del w:id="3722"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723" w:author="Lane, Stefanie" w:date="2023-07-26T11:06:00Z"/>
                <w:rFonts w:ascii="Calibri" w:eastAsia="Times New Roman" w:hAnsi="Calibri" w:cs="Calibri"/>
                <w:b/>
                <w:bCs/>
                <w:color w:val="000000"/>
              </w:rPr>
            </w:pPr>
            <w:del w:id="3724"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725" w:author="Lane, Stefanie" w:date="2023-07-26T11:06:00Z"/>
                <w:rFonts w:ascii="Calibri" w:eastAsia="Times New Roman" w:hAnsi="Calibri" w:cs="Calibri"/>
                <w:b/>
                <w:bCs/>
                <w:color w:val="000000"/>
              </w:rPr>
            </w:pPr>
            <w:del w:id="3726"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727"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728" w:author="Lane, Stefanie" w:date="2023-07-26T11:06:00Z"/>
                <w:rFonts w:ascii="Calibri" w:eastAsia="Times New Roman" w:hAnsi="Calibri" w:cs="Calibri"/>
                <w:b/>
                <w:bCs/>
                <w:color w:val="000000"/>
              </w:rPr>
            </w:pPr>
            <w:del w:id="3729"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73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73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73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73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73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735"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73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737" w:author="Lane, Stefanie" w:date="2023-07-26T11:06:00Z"/>
                <w:rFonts w:ascii="Calibri" w:eastAsia="Times New Roman" w:hAnsi="Calibri" w:cs="Calibri"/>
                <w:color w:val="000000"/>
              </w:rPr>
            </w:pPr>
            <w:del w:id="3738"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739" w:author="Lane, Stefanie" w:date="2023-07-26T11:06:00Z"/>
                <w:rFonts w:ascii="Calibri" w:eastAsia="Times New Roman" w:hAnsi="Calibri" w:cs="Calibri"/>
                <w:color w:val="000000"/>
              </w:rPr>
            </w:pPr>
            <w:del w:id="3740"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741" w:author="Lane, Stefanie" w:date="2023-07-26T11:06:00Z"/>
                <w:rFonts w:ascii="Calibri" w:eastAsia="Times New Roman" w:hAnsi="Calibri" w:cs="Calibri"/>
                <w:color w:val="000000"/>
              </w:rPr>
            </w:pPr>
            <w:del w:id="3742"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743"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744" w:author="Lane, Stefanie" w:date="2023-07-26T11:06:00Z"/>
                <w:rFonts w:ascii="Calibri" w:eastAsia="Times New Roman" w:hAnsi="Calibri" w:cs="Calibri"/>
                <w:color w:val="000000"/>
              </w:rPr>
            </w:pPr>
            <w:del w:id="3745"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746" w:author="Lane, Stefanie" w:date="2023-07-26T11:06:00Z"/>
                <w:rFonts w:ascii="Calibri" w:eastAsia="Times New Roman" w:hAnsi="Calibri" w:cs="Calibri"/>
                <w:color w:val="000000"/>
              </w:rPr>
            </w:pPr>
            <w:del w:id="3747"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748" w:author="Lane, Stefanie" w:date="2023-07-26T11:06:00Z"/>
                <w:rFonts w:ascii="Calibri" w:eastAsia="Times New Roman" w:hAnsi="Calibri" w:cs="Calibri"/>
                <w:color w:val="000000"/>
              </w:rPr>
            </w:pPr>
            <w:del w:id="3749"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750"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751" w:author="Lane, Stefanie" w:date="2023-07-26T11:06:00Z"/>
                <w:rFonts w:ascii="Calibri" w:eastAsia="Times New Roman" w:hAnsi="Calibri" w:cs="Calibri"/>
                <w:color w:val="000000"/>
              </w:rPr>
            </w:pPr>
            <w:del w:id="3752"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753" w:author="Lane, Stefanie" w:date="2023-07-26T11:06:00Z"/>
                <w:rFonts w:ascii="Calibri" w:eastAsia="Times New Roman" w:hAnsi="Calibri" w:cs="Calibri"/>
                <w:color w:val="000000"/>
              </w:rPr>
            </w:pPr>
            <w:del w:id="3754"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755" w:author="Lane, Stefanie" w:date="2023-07-26T11:06:00Z"/>
                <w:rFonts w:ascii="Calibri" w:eastAsia="Times New Roman" w:hAnsi="Calibri" w:cs="Calibri"/>
                <w:color w:val="000000"/>
              </w:rPr>
            </w:pPr>
            <w:del w:id="3756"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757"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758" w:author="Lane, Stefanie" w:date="2023-07-26T11:06:00Z"/>
                <w:rFonts w:ascii="Calibri" w:eastAsia="Times New Roman" w:hAnsi="Calibri" w:cs="Calibri"/>
                <w:color w:val="000000"/>
              </w:rPr>
            </w:pPr>
            <w:del w:id="3759"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760" w:author="Lane, Stefanie" w:date="2023-07-26T11:06:00Z"/>
                <w:rFonts w:ascii="Calibri" w:eastAsia="Times New Roman" w:hAnsi="Calibri" w:cs="Calibri"/>
                <w:color w:val="000000"/>
              </w:rPr>
            </w:pPr>
            <w:del w:id="3761"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762" w:author="Lane, Stefanie" w:date="2023-07-26T11:06:00Z"/>
                <w:rFonts w:ascii="Calibri" w:eastAsia="Times New Roman" w:hAnsi="Calibri" w:cs="Calibri"/>
                <w:color w:val="000000"/>
              </w:rPr>
            </w:pPr>
            <w:del w:id="3763"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76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765" w:author="Lane, Stefanie" w:date="2023-07-26T11:06:00Z"/>
                <w:rFonts w:ascii="Calibri" w:eastAsia="Times New Roman" w:hAnsi="Calibri" w:cs="Calibri"/>
                <w:color w:val="000000"/>
              </w:rPr>
            </w:pPr>
            <w:del w:id="3766"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767" w:author="Lane, Stefanie" w:date="2023-07-26T11:06:00Z"/>
                <w:rFonts w:ascii="Calibri" w:eastAsia="Times New Roman" w:hAnsi="Calibri" w:cs="Calibri"/>
                <w:color w:val="000000"/>
              </w:rPr>
            </w:pPr>
            <w:del w:id="3768"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769" w:author="Lane, Stefanie" w:date="2023-07-26T11:06:00Z"/>
                <w:rFonts w:ascii="Calibri" w:eastAsia="Times New Roman" w:hAnsi="Calibri" w:cs="Calibri"/>
                <w:color w:val="000000"/>
              </w:rPr>
            </w:pPr>
            <w:del w:id="3770"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771"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772" w:author="Lane, Stefanie" w:date="2023-07-26T11:06:00Z"/>
                <w:rFonts w:ascii="Calibri" w:eastAsia="Times New Roman" w:hAnsi="Calibri" w:cs="Calibri"/>
                <w:color w:val="000000"/>
              </w:rPr>
            </w:pPr>
            <w:del w:id="3773"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774" w:author="Lane, Stefanie" w:date="2023-07-26T11:06:00Z"/>
                <w:rFonts w:ascii="Calibri" w:eastAsia="Times New Roman" w:hAnsi="Calibri" w:cs="Calibri"/>
                <w:color w:val="000000"/>
              </w:rPr>
            </w:pPr>
            <w:del w:id="3775"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776" w:author="Lane, Stefanie" w:date="2023-07-26T11:06:00Z"/>
                <w:rFonts w:ascii="Calibri" w:eastAsia="Times New Roman" w:hAnsi="Calibri" w:cs="Calibri"/>
                <w:color w:val="000000"/>
              </w:rPr>
            </w:pPr>
            <w:del w:id="3777"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778"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779"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78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78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78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78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78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785"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786"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787" w:author="Lane, Stefanie" w:date="2023-07-26T11:06:00Z"/>
                <w:rFonts w:ascii="Calibri" w:eastAsia="Times New Roman" w:hAnsi="Calibri" w:cs="Calibri"/>
                <w:b/>
                <w:bCs/>
                <w:color w:val="000000"/>
              </w:rPr>
            </w:pPr>
            <w:del w:id="3788"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789"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79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79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79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79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794"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79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796" w:author="Lane, Stefanie" w:date="2023-07-26T11:06:00Z"/>
                <w:rFonts w:ascii="Calibri" w:eastAsia="Times New Roman" w:hAnsi="Calibri" w:cs="Calibri"/>
                <w:color w:val="000000"/>
              </w:rPr>
            </w:pPr>
            <w:del w:id="3797"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798" w:author="Lane, Stefanie" w:date="2023-07-26T11:06:00Z"/>
                <w:rFonts w:ascii="Calibri" w:eastAsia="Times New Roman" w:hAnsi="Calibri" w:cs="Calibri"/>
                <w:color w:val="000000"/>
              </w:rPr>
            </w:pPr>
            <w:del w:id="3799"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800" w:author="Lane, Stefanie" w:date="2023-07-26T11:06:00Z"/>
                <w:rFonts w:ascii="Calibri" w:eastAsia="Times New Roman" w:hAnsi="Calibri" w:cs="Calibri"/>
                <w:color w:val="000000"/>
              </w:rPr>
            </w:pPr>
            <w:del w:id="3801"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802"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803" w:author="Lane, Stefanie" w:date="2023-07-26T11:06:00Z"/>
                <w:rFonts w:ascii="Calibri" w:eastAsia="Times New Roman" w:hAnsi="Calibri" w:cs="Calibri"/>
                <w:color w:val="000000"/>
              </w:rPr>
            </w:pPr>
            <w:del w:id="3804"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805" w:author="Lane, Stefanie" w:date="2023-07-26T11:06:00Z"/>
                <w:rFonts w:ascii="Calibri" w:eastAsia="Times New Roman" w:hAnsi="Calibri" w:cs="Calibri"/>
                <w:color w:val="000000"/>
              </w:rPr>
            </w:pPr>
            <w:del w:id="3806"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807" w:author="Lane, Stefanie" w:date="2023-07-26T11:06:00Z"/>
                <w:rFonts w:ascii="Calibri" w:eastAsia="Times New Roman" w:hAnsi="Calibri" w:cs="Calibri"/>
                <w:color w:val="000000"/>
              </w:rPr>
            </w:pPr>
            <w:del w:id="3808"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809"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810" w:author="Lane, Stefanie" w:date="2023-07-26T11:06:00Z"/>
                <w:rFonts w:ascii="Calibri" w:eastAsia="Times New Roman" w:hAnsi="Calibri" w:cs="Calibri"/>
                <w:color w:val="000000"/>
              </w:rPr>
            </w:pPr>
            <w:del w:id="3811"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812" w:author="Lane, Stefanie" w:date="2023-07-26T11:06:00Z"/>
                <w:rFonts w:ascii="Calibri" w:eastAsia="Times New Roman" w:hAnsi="Calibri" w:cs="Calibri"/>
                <w:color w:val="000000"/>
              </w:rPr>
            </w:pPr>
            <w:del w:id="3813"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814" w:author="Lane, Stefanie" w:date="2023-07-26T11:06:00Z"/>
                <w:rFonts w:ascii="Calibri" w:eastAsia="Times New Roman" w:hAnsi="Calibri" w:cs="Calibri"/>
                <w:color w:val="000000"/>
              </w:rPr>
            </w:pPr>
            <w:del w:id="3815"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816"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817" w:author="Lane, Stefanie" w:date="2023-07-26T11:06:00Z"/>
                <w:rFonts w:ascii="Calibri" w:eastAsia="Times New Roman" w:hAnsi="Calibri" w:cs="Calibri"/>
                <w:color w:val="000000"/>
              </w:rPr>
            </w:pPr>
            <w:del w:id="3818"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819" w:author="Lane, Stefanie" w:date="2023-07-26T11:06:00Z"/>
                <w:rFonts w:ascii="Calibri" w:eastAsia="Times New Roman" w:hAnsi="Calibri" w:cs="Calibri"/>
                <w:color w:val="000000"/>
              </w:rPr>
            </w:pPr>
            <w:del w:id="3820"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821" w:author="Lane, Stefanie" w:date="2023-07-26T11:06:00Z"/>
                <w:rFonts w:ascii="Calibri" w:eastAsia="Times New Roman" w:hAnsi="Calibri" w:cs="Calibri"/>
                <w:color w:val="000000"/>
              </w:rPr>
            </w:pPr>
            <w:del w:id="3822"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82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824" w:author="Lane, Stefanie" w:date="2023-07-26T11:06:00Z"/>
                <w:rFonts w:ascii="Calibri" w:eastAsia="Times New Roman" w:hAnsi="Calibri" w:cs="Calibri"/>
                <w:color w:val="000000"/>
              </w:rPr>
            </w:pPr>
            <w:del w:id="3825"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826" w:author="Lane, Stefanie" w:date="2023-07-26T11:06:00Z"/>
                <w:rFonts w:ascii="Calibri" w:eastAsia="Times New Roman" w:hAnsi="Calibri" w:cs="Calibri"/>
                <w:color w:val="000000"/>
              </w:rPr>
            </w:pPr>
            <w:del w:id="3827"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828" w:author="Lane, Stefanie" w:date="2023-07-26T11:06:00Z"/>
                <w:rFonts w:ascii="Calibri" w:eastAsia="Times New Roman" w:hAnsi="Calibri" w:cs="Calibri"/>
                <w:color w:val="000000"/>
              </w:rPr>
            </w:pPr>
            <w:del w:id="3829"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830"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831" w:author="Lane, Stefanie" w:date="2023-07-26T11:06:00Z"/>
                <w:rFonts w:ascii="Calibri" w:eastAsia="Times New Roman" w:hAnsi="Calibri" w:cs="Calibri"/>
                <w:color w:val="000000"/>
              </w:rPr>
            </w:pPr>
            <w:del w:id="3832"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833" w:author="Lane, Stefanie" w:date="2023-07-26T11:06:00Z"/>
                <w:rFonts w:ascii="Calibri" w:eastAsia="Times New Roman" w:hAnsi="Calibri" w:cs="Calibri"/>
                <w:color w:val="000000"/>
              </w:rPr>
            </w:pPr>
            <w:del w:id="3834"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835" w:author="Lane, Stefanie" w:date="2023-07-26T11:06:00Z"/>
                <w:rFonts w:ascii="Calibri" w:eastAsia="Times New Roman" w:hAnsi="Calibri" w:cs="Calibri"/>
                <w:color w:val="000000"/>
              </w:rPr>
            </w:pPr>
            <w:del w:id="3836"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837"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838"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83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84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84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84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84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844"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845"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846" w:author="Lane, Stefanie" w:date="2023-07-26T11:06:00Z"/>
                <w:rFonts w:ascii="Calibri" w:eastAsia="Times New Roman" w:hAnsi="Calibri" w:cs="Calibri"/>
                <w:b/>
                <w:bCs/>
                <w:color w:val="000000"/>
              </w:rPr>
            </w:pPr>
            <w:del w:id="3847"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848"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849"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85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85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85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853"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85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855" w:author="Lane, Stefanie" w:date="2023-07-26T11:06:00Z"/>
                <w:rFonts w:ascii="Calibri" w:eastAsia="Times New Roman" w:hAnsi="Calibri" w:cs="Calibri"/>
                <w:color w:val="000000"/>
              </w:rPr>
            </w:pPr>
            <w:del w:id="3856"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857" w:author="Lane, Stefanie" w:date="2023-07-26T11:06:00Z"/>
                <w:rFonts w:ascii="Calibri" w:eastAsia="Times New Roman" w:hAnsi="Calibri" w:cs="Calibri"/>
                <w:color w:val="000000"/>
              </w:rPr>
            </w:pPr>
            <w:del w:id="3858"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3859" w:author="Lane, Stefanie" w:date="2023-07-26T11:06:00Z"/>
                <w:rFonts w:ascii="Calibri" w:eastAsia="Times New Roman" w:hAnsi="Calibri" w:cs="Calibri"/>
                <w:color w:val="000000"/>
              </w:rPr>
            </w:pPr>
            <w:del w:id="3860"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3861"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3862" w:author="Lane, Stefanie" w:date="2023-07-26T11:06:00Z"/>
                <w:rFonts w:ascii="Calibri" w:eastAsia="Times New Roman" w:hAnsi="Calibri" w:cs="Calibri"/>
                <w:color w:val="000000"/>
              </w:rPr>
            </w:pPr>
            <w:del w:id="3863"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3864" w:author="Lane, Stefanie" w:date="2023-07-26T11:06:00Z"/>
                <w:rFonts w:ascii="Calibri" w:eastAsia="Times New Roman" w:hAnsi="Calibri" w:cs="Calibri"/>
                <w:color w:val="000000"/>
              </w:rPr>
            </w:pPr>
            <w:del w:id="3865"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3866" w:author="Lane, Stefanie" w:date="2023-07-26T11:06:00Z"/>
                <w:rFonts w:ascii="Calibri" w:eastAsia="Times New Roman" w:hAnsi="Calibri" w:cs="Calibri"/>
                <w:color w:val="000000"/>
              </w:rPr>
            </w:pPr>
            <w:del w:id="3867"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3868"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3869" w:author="Lane, Stefanie" w:date="2023-07-26T11:06:00Z"/>
                <w:rFonts w:ascii="Calibri" w:eastAsia="Times New Roman" w:hAnsi="Calibri" w:cs="Calibri"/>
                <w:color w:val="000000"/>
              </w:rPr>
            </w:pPr>
            <w:del w:id="3870"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3871" w:author="Lane, Stefanie" w:date="2023-07-26T11:06:00Z"/>
                <w:rFonts w:ascii="Calibri" w:eastAsia="Times New Roman" w:hAnsi="Calibri" w:cs="Calibri"/>
                <w:color w:val="000000"/>
              </w:rPr>
            </w:pPr>
            <w:del w:id="3872"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3873" w:author="Lane, Stefanie" w:date="2023-07-26T11:06:00Z"/>
                <w:rFonts w:ascii="Calibri" w:eastAsia="Times New Roman" w:hAnsi="Calibri" w:cs="Calibri"/>
                <w:color w:val="000000"/>
              </w:rPr>
            </w:pPr>
            <w:del w:id="3874"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3875"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3876" w:author="Lane, Stefanie" w:date="2023-07-26T11:06:00Z"/>
                <w:rFonts w:ascii="Calibri" w:eastAsia="Times New Roman" w:hAnsi="Calibri" w:cs="Calibri"/>
                <w:color w:val="000000"/>
              </w:rPr>
            </w:pPr>
            <w:del w:id="3877"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3878" w:author="Lane, Stefanie" w:date="2023-07-26T11:06:00Z"/>
                <w:rFonts w:ascii="Calibri" w:eastAsia="Times New Roman" w:hAnsi="Calibri" w:cs="Calibri"/>
                <w:color w:val="000000"/>
              </w:rPr>
            </w:pPr>
            <w:del w:id="3879"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3880" w:author="Lane, Stefanie" w:date="2023-07-26T11:06:00Z"/>
                <w:rFonts w:ascii="Calibri" w:eastAsia="Times New Roman" w:hAnsi="Calibri" w:cs="Calibri"/>
                <w:color w:val="000000"/>
              </w:rPr>
            </w:pPr>
            <w:del w:id="3881"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3882"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3883" w:author="Lane, Stefanie" w:date="2023-07-26T11:06:00Z"/>
                <w:rFonts w:ascii="Calibri" w:eastAsia="Times New Roman" w:hAnsi="Calibri" w:cs="Calibri"/>
                <w:color w:val="000000"/>
              </w:rPr>
            </w:pPr>
            <w:del w:id="3884"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3885" w:author="Lane, Stefanie" w:date="2023-07-26T11:06:00Z"/>
                <w:rFonts w:ascii="Calibri" w:eastAsia="Times New Roman" w:hAnsi="Calibri" w:cs="Calibri"/>
                <w:color w:val="000000"/>
              </w:rPr>
            </w:pPr>
            <w:del w:id="3886"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3887" w:author="Lane, Stefanie" w:date="2023-07-26T11:06:00Z"/>
                <w:rFonts w:ascii="Calibri" w:eastAsia="Times New Roman" w:hAnsi="Calibri" w:cs="Calibri"/>
                <w:color w:val="000000"/>
              </w:rPr>
            </w:pPr>
            <w:del w:id="3888"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3889"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3890" w:author="Lane, Stefanie" w:date="2023-07-26T11:06:00Z"/>
                <w:rFonts w:ascii="Calibri" w:eastAsia="Times New Roman" w:hAnsi="Calibri" w:cs="Calibri"/>
                <w:color w:val="000000"/>
              </w:rPr>
            </w:pPr>
            <w:del w:id="3891"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3892" w:author="Lane, Stefanie" w:date="2023-07-26T11:06:00Z"/>
                <w:rFonts w:ascii="Calibri" w:eastAsia="Times New Roman" w:hAnsi="Calibri" w:cs="Calibri"/>
                <w:color w:val="000000"/>
              </w:rPr>
            </w:pPr>
            <w:del w:id="3893"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3894" w:author="Lane, Stefanie" w:date="2023-07-26T11:06:00Z"/>
                <w:rFonts w:ascii="Calibri" w:eastAsia="Times New Roman" w:hAnsi="Calibri" w:cs="Calibri"/>
                <w:color w:val="000000"/>
              </w:rPr>
            </w:pPr>
            <w:del w:id="3895"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3896"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3897"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389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3899"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390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390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390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3903"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3904"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3905" w:author="Lane, Stefanie" w:date="2023-07-26T11:06:00Z"/>
                <w:rFonts w:ascii="Calibri" w:eastAsia="Times New Roman" w:hAnsi="Calibri" w:cs="Calibri"/>
                <w:b/>
                <w:bCs/>
                <w:color w:val="000000"/>
              </w:rPr>
            </w:pPr>
            <w:del w:id="3906"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3907"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3908"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390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391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391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3912"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391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3914" w:author="Lane, Stefanie" w:date="2023-07-26T11:06:00Z"/>
                <w:rFonts w:ascii="Calibri" w:eastAsia="Times New Roman" w:hAnsi="Calibri" w:cs="Calibri"/>
                <w:color w:val="000000"/>
              </w:rPr>
            </w:pPr>
            <w:del w:id="3915"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3916" w:author="Lane, Stefanie" w:date="2023-07-26T11:06:00Z"/>
                <w:rFonts w:ascii="Calibri" w:eastAsia="Times New Roman" w:hAnsi="Calibri" w:cs="Calibri"/>
                <w:color w:val="000000"/>
              </w:rPr>
            </w:pPr>
            <w:del w:id="3917"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3918" w:author="Lane, Stefanie" w:date="2023-07-26T11:06:00Z"/>
                <w:rFonts w:ascii="Calibri" w:eastAsia="Times New Roman" w:hAnsi="Calibri" w:cs="Calibri"/>
                <w:color w:val="000000"/>
              </w:rPr>
            </w:pPr>
            <w:del w:id="3919"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3920"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3921" w:author="Lane, Stefanie" w:date="2023-07-26T11:06:00Z"/>
                <w:rFonts w:ascii="Calibri" w:eastAsia="Times New Roman" w:hAnsi="Calibri" w:cs="Calibri"/>
                <w:color w:val="000000"/>
              </w:rPr>
            </w:pPr>
            <w:del w:id="3922"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3923" w:author="Lane, Stefanie" w:date="2023-07-26T11:06:00Z"/>
                <w:rFonts w:ascii="Calibri" w:eastAsia="Times New Roman" w:hAnsi="Calibri" w:cs="Calibri"/>
                <w:color w:val="000000"/>
              </w:rPr>
            </w:pPr>
            <w:del w:id="3924"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3925" w:author="Lane, Stefanie" w:date="2023-07-26T11:06:00Z"/>
                <w:rFonts w:ascii="Calibri" w:eastAsia="Times New Roman" w:hAnsi="Calibri" w:cs="Calibri"/>
                <w:color w:val="000000"/>
              </w:rPr>
            </w:pPr>
            <w:del w:id="3926"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3927"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3928" w:author="Lane, Stefanie" w:date="2023-07-26T11:06:00Z"/>
                <w:rFonts w:ascii="Calibri" w:eastAsia="Times New Roman" w:hAnsi="Calibri" w:cs="Calibri"/>
                <w:color w:val="000000"/>
              </w:rPr>
            </w:pPr>
            <w:del w:id="3929"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3930" w:author="Lane, Stefanie" w:date="2023-07-26T11:06:00Z"/>
                <w:rFonts w:ascii="Calibri" w:eastAsia="Times New Roman" w:hAnsi="Calibri" w:cs="Calibri"/>
                <w:color w:val="000000"/>
              </w:rPr>
            </w:pPr>
            <w:del w:id="3931"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3932" w:author="Lane, Stefanie" w:date="2023-07-26T11:06:00Z"/>
                <w:rFonts w:ascii="Calibri" w:eastAsia="Times New Roman" w:hAnsi="Calibri" w:cs="Calibri"/>
                <w:color w:val="000000"/>
              </w:rPr>
            </w:pPr>
            <w:del w:id="3933"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3934"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3935" w:author="Lane, Stefanie" w:date="2023-07-26T11:06:00Z"/>
                <w:rFonts w:ascii="Calibri" w:eastAsia="Times New Roman" w:hAnsi="Calibri" w:cs="Calibri"/>
                <w:color w:val="000000"/>
              </w:rPr>
            </w:pPr>
            <w:del w:id="3936"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3937" w:author="Lane, Stefanie" w:date="2023-07-26T11:06:00Z"/>
                <w:rFonts w:ascii="Calibri" w:eastAsia="Times New Roman" w:hAnsi="Calibri" w:cs="Calibri"/>
                <w:color w:val="000000"/>
              </w:rPr>
            </w:pPr>
            <w:del w:id="3938"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3939" w:author="Lane, Stefanie" w:date="2023-07-26T11:06:00Z"/>
                <w:rFonts w:ascii="Calibri" w:eastAsia="Times New Roman" w:hAnsi="Calibri" w:cs="Calibri"/>
                <w:color w:val="000000"/>
              </w:rPr>
            </w:pPr>
            <w:del w:id="3940"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3941"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3942" w:author="Lane, Stefanie" w:date="2023-07-26T11:06:00Z"/>
                <w:rFonts w:ascii="Calibri" w:eastAsia="Times New Roman" w:hAnsi="Calibri" w:cs="Calibri"/>
                <w:color w:val="000000"/>
              </w:rPr>
            </w:pPr>
            <w:del w:id="3943"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3944" w:author="Lane, Stefanie" w:date="2023-07-26T11:06:00Z"/>
                <w:rFonts w:ascii="Calibri" w:eastAsia="Times New Roman" w:hAnsi="Calibri" w:cs="Calibri"/>
                <w:color w:val="000000"/>
              </w:rPr>
            </w:pPr>
            <w:del w:id="3945"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3946" w:author="Lane, Stefanie" w:date="2023-07-26T11:06:00Z"/>
                <w:rFonts w:ascii="Calibri" w:eastAsia="Times New Roman" w:hAnsi="Calibri" w:cs="Calibri"/>
                <w:color w:val="000000"/>
              </w:rPr>
            </w:pPr>
            <w:del w:id="3947"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3948"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3949" w:author="Lane, Stefanie" w:date="2023-07-26T11:06:00Z"/>
                <w:rFonts w:ascii="Calibri" w:eastAsia="Times New Roman" w:hAnsi="Calibri" w:cs="Calibri"/>
                <w:color w:val="000000"/>
              </w:rPr>
            </w:pPr>
            <w:del w:id="3950"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3951" w:author="Lane, Stefanie" w:date="2023-07-26T11:06:00Z"/>
                <w:rFonts w:ascii="Calibri" w:eastAsia="Times New Roman" w:hAnsi="Calibri" w:cs="Calibri"/>
                <w:color w:val="000000"/>
              </w:rPr>
            </w:pPr>
            <w:del w:id="3952"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3953" w:author="Lane, Stefanie" w:date="2023-07-26T11:06:00Z"/>
                <w:rFonts w:ascii="Calibri" w:eastAsia="Times New Roman" w:hAnsi="Calibri" w:cs="Calibri"/>
                <w:color w:val="000000"/>
              </w:rPr>
            </w:pPr>
            <w:del w:id="3954"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1999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14:paraId="2CFA52D3" w14:textId="77777777" w:rsidTr="00137F24">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137F24">
        <w:trPr>
          <w:trHeight w:val="29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0E393E71" w:rsidR="00C44004" w:rsidRPr="00C44004" w:rsidRDefault="00B678A8" w:rsidP="00C44004">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4079C7" w:rsidP="00C44004">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137F24">
        <w:trPr>
          <w:trHeight w:val="290"/>
        </w:trPr>
        <w:tc>
          <w:tcPr>
            <w:tcW w:w="1311" w:type="dxa"/>
            <w:vMerge/>
            <w:tcBorders>
              <w:top w:val="nil"/>
              <w:left w:val="single" w:sz="8" w:space="0" w:color="auto"/>
              <w:bottom w:val="single" w:sz="8" w:space="0" w:color="000000"/>
              <w:right w:val="nil"/>
            </w:tcBorders>
            <w:vAlign w:val="center"/>
          </w:tcPr>
          <w:p w14:paraId="018A226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B574A3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4EC64C83" w14:textId="5FF24EDD"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28721598" w14:textId="38A4E09C"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tcPr>
          <w:p w14:paraId="3BB33BD7" w14:textId="28498ED3"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tcPr>
          <w:p w14:paraId="660B75DA" w14:textId="28F8F970"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72860DC8"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F7947BF"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451D2814" w:rsidR="00D143A8" w:rsidRPr="00C44004" w:rsidRDefault="00B678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A97557F"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137F24">
        <w:trPr>
          <w:trHeight w:val="290"/>
        </w:trPr>
        <w:tc>
          <w:tcPr>
            <w:tcW w:w="1311" w:type="dxa"/>
            <w:vMerge/>
            <w:tcBorders>
              <w:top w:val="nil"/>
              <w:left w:val="single" w:sz="8" w:space="0" w:color="auto"/>
              <w:bottom w:val="single" w:sz="8" w:space="0" w:color="000000"/>
              <w:right w:val="nil"/>
            </w:tcBorders>
            <w:vAlign w:val="center"/>
          </w:tcPr>
          <w:p w14:paraId="358E4055"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D46BF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0E1BCB63" w14:textId="4C1638F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single" w:sz="4" w:space="0" w:color="auto"/>
              <w:left w:val="nil"/>
              <w:bottom w:val="single" w:sz="4" w:space="0" w:color="auto"/>
              <w:right w:val="nil"/>
            </w:tcBorders>
            <w:shd w:val="clear" w:color="auto" w:fill="auto"/>
            <w:noWrap/>
            <w:vAlign w:val="bottom"/>
          </w:tcPr>
          <w:p w14:paraId="5B5645E4" w14:textId="0B943A4B"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17C42D1F" w14:textId="508D0B90"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5C03CA50" w14:textId="4E01759E"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48610A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4C6A0B8B" w14:textId="77777777" w:rsidTr="00B36617">
        <w:trPr>
          <w:trHeight w:val="290"/>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657FBFBC"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AB78E86" w:rsidR="00B36617" w:rsidRPr="00C44004" w:rsidRDefault="00B678A8"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r>
              <w:rPr>
                <w:rFonts w:ascii="Calibri" w:eastAsia="Times New Roman" w:hAnsi="Calibri" w:cs="Calibri"/>
                <w:color w:val="000000"/>
              </w:rPr>
              <w:t>Native</w:t>
            </w:r>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1D0BA9B3" w:rsidR="00B36617" w:rsidRPr="00C44004" w:rsidRDefault="00B36617"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137F24">
        <w:trPr>
          <w:trHeight w:val="290"/>
        </w:trPr>
        <w:tc>
          <w:tcPr>
            <w:tcW w:w="1311" w:type="dxa"/>
            <w:vMerge/>
            <w:tcBorders>
              <w:top w:val="nil"/>
              <w:left w:val="single" w:sz="8" w:space="0" w:color="auto"/>
              <w:bottom w:val="single" w:sz="8" w:space="0" w:color="000000"/>
              <w:right w:val="nil"/>
            </w:tcBorders>
            <w:vAlign w:val="center"/>
          </w:tcPr>
          <w:p w14:paraId="090CE1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E439BA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12B67696" w14:textId="02F56277" w:rsidR="007A6D47" w:rsidRPr="00C44004" w:rsidRDefault="007A6D47" w:rsidP="007A6D4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7CF01F12" w14:textId="18E8FA9E"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22E4F9CA" w14:textId="3CE34AC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454F84C9" w14:textId="76B883CA"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1FA4D1DF"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FF93915"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3955" w:author="Lane, Stefanie" w:date="2023-09-19T10:10:00Z"/>
        </w:rPr>
      </w:pPr>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3956" w:author="Lane, Stefanie" w:date="2023-09-19T10:10:00Z"/>
        </w:rPr>
      </w:pPr>
    </w:p>
    <w:p w14:paraId="395A0B19" w14:textId="77777777" w:rsidR="005461FD" w:rsidRDefault="005461FD" w:rsidP="009D2585">
      <w:pPr>
        <w:rPr>
          <w:ins w:id="3957" w:author="Lane, Stefanie" w:date="2023-09-19T10:10:00Z"/>
        </w:rPr>
      </w:pPr>
    </w:p>
    <w:p w14:paraId="20A9A30A" w14:textId="77777777" w:rsidR="005461FD" w:rsidRDefault="005461FD" w:rsidP="009D2585">
      <w:pPr>
        <w:rPr>
          <w:ins w:id="3958" w:author="Lane, Stefanie" w:date="2023-09-19T10:10:00Z"/>
        </w:rPr>
      </w:pPr>
    </w:p>
    <w:p w14:paraId="485C6B81" w14:textId="77777777" w:rsidR="005461FD" w:rsidRDefault="005461FD" w:rsidP="009D2585">
      <w:pPr>
        <w:rPr>
          <w:ins w:id="3959" w:author="Lane, Stefanie" w:date="2023-09-19T10:10:00Z"/>
        </w:rPr>
      </w:pPr>
    </w:p>
    <w:p w14:paraId="1E49E444" w14:textId="77777777" w:rsidR="005461FD" w:rsidRDefault="005461FD" w:rsidP="009D2585">
      <w:pPr>
        <w:rPr>
          <w:ins w:id="3960" w:author="Lane, Stefanie" w:date="2023-09-19T10:10:00Z"/>
        </w:rPr>
      </w:pPr>
    </w:p>
    <w:p w14:paraId="1F433C35" w14:textId="77777777" w:rsidR="005461FD" w:rsidRDefault="005461FD" w:rsidP="009D2585">
      <w:pPr>
        <w:rPr>
          <w:ins w:id="3961" w:author="Lane, Stefanie" w:date="2023-09-19T10:10:00Z"/>
        </w:rPr>
      </w:pPr>
    </w:p>
    <w:p w14:paraId="5EE4EE72" w14:textId="77777777" w:rsidR="005461FD" w:rsidRDefault="005461FD" w:rsidP="009D2585">
      <w:pPr>
        <w:rPr>
          <w:ins w:id="3962" w:author="Lane, Stefanie" w:date="2023-09-19T10:10:00Z"/>
        </w:rPr>
      </w:pPr>
    </w:p>
    <w:p w14:paraId="3B2EC3CC" w14:textId="77777777" w:rsidR="005461FD" w:rsidRDefault="005461FD" w:rsidP="009D2585">
      <w:pPr>
        <w:rPr>
          <w:ins w:id="3963" w:author="Lane, Stefanie" w:date="2023-09-19T10:10:00Z"/>
        </w:rPr>
      </w:pPr>
    </w:p>
    <w:p w14:paraId="29494C10" w14:textId="77777777" w:rsidR="005461FD" w:rsidRDefault="005461FD" w:rsidP="009D2585">
      <w:pPr>
        <w:rPr>
          <w:ins w:id="3964" w:author="Lane, Stefanie" w:date="2023-09-19T10:10:00Z"/>
        </w:rPr>
      </w:pPr>
    </w:p>
    <w:p w14:paraId="6A1CFE54" w14:textId="77777777" w:rsidR="005461FD" w:rsidRDefault="005461FD" w:rsidP="009D2585">
      <w:pPr>
        <w:rPr>
          <w:ins w:id="3965" w:author="Lane, Stefanie" w:date="2023-09-19T10:10:00Z"/>
        </w:rPr>
      </w:pPr>
    </w:p>
    <w:p w14:paraId="7BFEC320" w14:textId="77777777" w:rsidR="005461FD" w:rsidRDefault="005461FD" w:rsidP="009D2585">
      <w:pPr>
        <w:rPr>
          <w:ins w:id="3966" w:author="Lane, Stefanie" w:date="2023-09-19T10:10:00Z"/>
        </w:rPr>
      </w:pPr>
    </w:p>
    <w:p w14:paraId="34CBAE3A" w14:textId="77777777" w:rsidR="005461FD" w:rsidRDefault="005461FD" w:rsidP="009D2585">
      <w:pPr>
        <w:rPr>
          <w:ins w:id="3967" w:author="Lane, Stefanie" w:date="2023-09-19T10:10:00Z"/>
        </w:rPr>
      </w:pPr>
    </w:p>
    <w:p w14:paraId="17341474" w14:textId="77777777" w:rsidR="005461FD" w:rsidRDefault="005461FD" w:rsidP="009D2585">
      <w:pPr>
        <w:rPr>
          <w:ins w:id="3968" w:author="Lane, Stefanie" w:date="2023-09-19T10:10:00Z"/>
        </w:rPr>
      </w:pPr>
    </w:p>
    <w:p w14:paraId="5E4556BA" w14:textId="77777777" w:rsidR="005461FD" w:rsidRDefault="005461FD" w:rsidP="005461FD">
      <w:pPr>
        <w:rPr>
          <w:ins w:id="3969" w:author="Lane, Stefanie" w:date="2023-09-19T10:10:00Z"/>
          <w:b/>
        </w:rPr>
      </w:pPr>
      <w:ins w:id="3970" w:author="Lane, Stefanie" w:date="2023-09-19T10:10:00Z">
        <w:r>
          <w:rPr>
            <w:noProof/>
          </w:rPr>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6BCC7191" w:rsidR="005461FD" w:rsidRPr="009D0ABD" w:rsidRDefault="005461FD" w:rsidP="005461FD">
      <w:pPr>
        <w:rPr>
          <w:ins w:id="3971" w:author="Lane, Stefanie" w:date="2023-09-19T10:10:00Z"/>
          <w:bCs/>
        </w:rPr>
      </w:pPr>
      <w:ins w:id="3972" w:author="Lane, Stefanie" w:date="2023-09-19T10:10:00Z">
        <w:r w:rsidRPr="009D0ABD">
          <w:rPr>
            <w:b/>
          </w:rPr>
          <w:t>Fig. S</w:t>
        </w:r>
        <w:r>
          <w:rPr>
            <w:b/>
          </w:rPr>
          <w:t>2</w:t>
        </w:r>
        <w:r>
          <w:rPr>
            <w:bCs/>
          </w:rPr>
          <w:t>. Percentage of plots clustered in each assemblage calculated for each transect</w:t>
        </w:r>
      </w:ins>
      <w:ins w:id="3973" w:author="Lane, Stefanie" w:date="2023-09-19T10:11:00Z">
        <w:r w:rsidR="009F4332">
          <w:rPr>
            <w:bCs/>
          </w:rPr>
          <w:t xml:space="preserve">. Relatively even percentages of plots </w:t>
        </w:r>
        <w:r w:rsidR="00594AD2">
          <w:rPr>
            <w:bCs/>
          </w:rPr>
          <w:t xml:space="preserve">within each assemblage along a single transect support </w:t>
        </w:r>
      </w:ins>
      <w:ins w:id="3974" w:author="Lane, Stefanie" w:date="2023-09-19T10:12:00Z">
        <w:r w:rsidR="00E1016E">
          <w:rPr>
            <w:bCs/>
          </w:rPr>
          <w:t>accuracy of transect relocation and/or plant community stability</w:t>
        </w:r>
      </w:ins>
      <w:r w:rsidR="00A43F16">
        <w:rPr>
          <w:bCs/>
        </w:rPr>
        <w:t xml:space="preserve"> </w:t>
      </w:r>
      <w:commentRangeStart w:id="3975"/>
      <w:r w:rsidR="00A43F16">
        <w:rPr>
          <w:bCs/>
        </w:rPr>
        <w:t>(e.g., transects W,X)</w:t>
      </w:r>
      <w:ins w:id="3976" w:author="Lane, Stefanie" w:date="2023-09-19T10:12:00Z">
        <w:r w:rsidR="00E1016E">
          <w:rPr>
            <w:bCs/>
          </w:rPr>
          <w:t xml:space="preserve">. Discrepancies (e.g., transects </w:t>
        </w:r>
      </w:ins>
      <w:commentRangeEnd w:id="3975"/>
      <w:r w:rsidR="00A43F16">
        <w:rPr>
          <w:rStyle w:val="CommentReference"/>
        </w:rPr>
        <w:commentReference w:id="3975"/>
      </w:r>
      <w:ins w:id="3977" w:author="Lane, Stefanie" w:date="2023-09-19T10:12:00Z">
        <w:r w:rsidR="00E1016E">
          <w:rPr>
            <w:bCs/>
          </w:rPr>
          <w:t xml:space="preserve">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3978" w:author="Lane, Stefanie" w:date="2023-09-12T18:29:00Z"/>
        </w:rPr>
      </w:pPr>
      <w:del w:id="3979" w:author="Lane, Stefanie" w:date="2023-09-19T10:09:00Z">
        <w:r w:rsidDel="005461FD">
          <w:rPr>
            <w:b/>
          </w:rPr>
          <w:delText>Fig. S2</w:delText>
        </w:r>
      </w:del>
      <w:ins w:id="3980"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3981" w:author="Lane, Stefanie" w:date="2023-09-12T18:29:00Z">
        <w:r w:rsidR="008F7790">
          <w:t xml:space="preserve">. </w:t>
        </w:r>
      </w:ins>
    </w:p>
    <w:p w14:paraId="6BC5B893" w14:textId="77777777" w:rsidR="004C5D48" w:rsidRDefault="004C5D48" w:rsidP="009D2585">
      <w:pPr>
        <w:rPr>
          <w:ins w:id="3982" w:author="Lane, Stefanie" w:date="2023-09-12T18:29:00Z"/>
        </w:rPr>
      </w:pPr>
    </w:p>
    <w:p w14:paraId="2E289CF5" w14:textId="77777777" w:rsidR="004C5D48" w:rsidRDefault="004C5D48" w:rsidP="009D2585">
      <w:pPr>
        <w:rPr>
          <w:ins w:id="3983" w:author="Lane, Stefanie" w:date="2023-09-12T18:29:00Z"/>
        </w:rPr>
      </w:pPr>
    </w:p>
    <w:p w14:paraId="06BC99E5" w14:textId="2CB00CA4" w:rsidR="004C5D48" w:rsidRDefault="004C5D48">
      <w:pPr>
        <w:rPr>
          <w:ins w:id="3984" w:author="Lane, Stefanie" w:date="2023-09-12T18:29:00Z"/>
        </w:rPr>
      </w:pPr>
      <w:ins w:id="3985" w:author="Lane, Stefanie" w:date="2023-09-12T18:29:00Z">
        <w:r>
          <w:br w:type="page"/>
        </w:r>
      </w:ins>
    </w:p>
    <w:p w14:paraId="6CDCE64E" w14:textId="70C8B0BD" w:rsidR="004C5D48" w:rsidRPr="004C5D48" w:rsidDel="005461FD" w:rsidRDefault="004C5D48" w:rsidP="009D2585">
      <w:pPr>
        <w:rPr>
          <w:del w:id="3986" w:author="Lane, Stefanie" w:date="2023-09-19T10:10:00Z"/>
          <w:bCs/>
          <w:rPrChange w:id="3987" w:author="Lane, Stefanie" w:date="2023-09-12T18:30:00Z">
            <w:rPr>
              <w:del w:id="3988"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7" w:author="Gary" w:date="2023-09-20T12:50:00Z" w:initials="G">
    <w:p w14:paraId="41168333" w14:textId="1ACF8DFF" w:rsidR="002F6512" w:rsidRDefault="002F6512">
      <w:pPr>
        <w:pStyle w:val="CommentText"/>
      </w:pPr>
      <w:r>
        <w:rPr>
          <w:rStyle w:val="CommentReference"/>
        </w:rPr>
        <w:annotationRef/>
      </w:r>
      <w:r>
        <w:t>eight transects (Q-X)</w:t>
      </w:r>
    </w:p>
  </w:comment>
  <w:comment w:id="168" w:author="Gary" w:date="2023-09-20T12:52:00Z" w:initials="G">
    <w:p w14:paraId="766B27EC" w14:textId="6FE626A4" w:rsidR="002F6512" w:rsidRDefault="002F6512">
      <w:pPr>
        <w:pStyle w:val="CommentText"/>
      </w:pPr>
      <w:r>
        <w:rPr>
          <w:rStyle w:val="CommentReference"/>
        </w:rPr>
        <w:annotationRef/>
      </w:r>
      <w:r>
        <w:t>eight</w:t>
      </w:r>
    </w:p>
  </w:comment>
  <w:comment w:id="204" w:author="Gary" w:date="2023-09-25T19:04:00Z" w:initials="G">
    <w:p w14:paraId="6E456ABC" w14:textId="3BA464F1" w:rsidR="002F6512" w:rsidRDefault="002F6512">
      <w:pPr>
        <w:pStyle w:val="CommentText"/>
      </w:pPr>
      <w:r>
        <w:rPr>
          <w:rStyle w:val="CommentReference"/>
        </w:rPr>
        <w:annotationRef/>
      </w:r>
      <w:r>
        <w:t>Normally  a co-author citation like this just</w:t>
      </w:r>
    </w:p>
  </w:comment>
  <w:comment w:id="534" w:author="Gary" w:date="2023-09-20T13:02:00Z" w:initials="G">
    <w:p w14:paraId="31E68913" w14:textId="5FBC02E7" w:rsidR="002F6512" w:rsidRDefault="002F6512">
      <w:pPr>
        <w:pStyle w:val="CommentText"/>
      </w:pPr>
      <w:r>
        <w:rPr>
          <w:rStyle w:val="CommentReference"/>
        </w:rPr>
        <w:annotationRef/>
      </w:r>
      <w:r>
        <w:t>maybe just state as R-X</w:t>
      </w:r>
    </w:p>
  </w:comment>
  <w:comment w:id="540" w:author="Gary" w:date="2023-09-20T13:10:00Z" w:initials="G">
    <w:p w14:paraId="583B83BD" w14:textId="53C7A5C5" w:rsidR="002F6512" w:rsidRDefault="002F6512">
      <w:pPr>
        <w:pStyle w:val="CommentText"/>
      </w:pPr>
      <w:r>
        <w:rPr>
          <w:rStyle w:val="CommentReference"/>
        </w:rPr>
        <w:annotationRef/>
      </w:r>
      <w:r>
        <w:t>Stefanie I’m a bit of a punctuation nerd. When embedded in a sentence, “however” should follow a semi-colon and then be followed by a comma. Hence, “…survey; however, the number…”</w:t>
      </w:r>
    </w:p>
  </w:comment>
  <w:comment w:id="675" w:author="Gary" w:date="2023-09-20T19:26:00Z" w:initials="G">
    <w:p w14:paraId="1D09A8EB" w14:textId="4748B3A0" w:rsidR="002D6E9B" w:rsidRDefault="002D6E9B">
      <w:pPr>
        <w:pStyle w:val="CommentText"/>
      </w:pPr>
      <w:r>
        <w:rPr>
          <w:rStyle w:val="CommentReference"/>
        </w:rPr>
        <w:annotationRef/>
      </w:r>
      <w:r>
        <w:t xml:space="preserve">Stefanie in case some readers wish to check the original paper I think we should add the following sentence here: “Moreover, the Fescue assemblage was larger than that shown in B&amp;P 1982, which we attribute to the previously described dataset differences between the two studies.”  </w:t>
      </w:r>
    </w:p>
  </w:comment>
  <w:comment w:id="676" w:author="Lane, Stefanie" w:date="2023-09-25T15:51:00Z" w:initials="LS">
    <w:p w14:paraId="0D289DA8" w14:textId="77777777" w:rsidR="002D6E9B" w:rsidRDefault="002D6E9B">
      <w:pPr>
        <w:pStyle w:val="CommentText"/>
      </w:pPr>
      <w:r>
        <w:rPr>
          <w:rStyle w:val="CommentReference"/>
        </w:rPr>
        <w:annotationRef/>
      </w:r>
      <w:r>
        <w:rPr>
          <w:lang w:val="en-CA"/>
        </w:rPr>
        <w:t>Agreed we may want to alert readers to comparison between datasets/analyses. I wonder if this is ok to do in the Methods (maybe 2-3 sentences at the end of 'differences between datasets')? Something like "...For example, we note that for the 1979 data, 17 more plots clustered in the Fescue assemblage in this analysis than in B&amp;P (1982), which we attribute to the previously described…" (note: 29 plots in Fescue assemblage in this analysis of the 1979 data; only 12 in 1982 Table 2)</w:t>
      </w:r>
    </w:p>
    <w:p w14:paraId="6A34E1B6" w14:textId="77777777" w:rsidR="002D6E9B" w:rsidRDefault="002D6E9B">
      <w:pPr>
        <w:pStyle w:val="CommentText"/>
      </w:pPr>
    </w:p>
    <w:p w14:paraId="7B82D246" w14:textId="77777777" w:rsidR="002D6E9B" w:rsidRDefault="002D6E9B" w:rsidP="00FD66B6">
      <w:pPr>
        <w:pStyle w:val="CommentText"/>
      </w:pPr>
      <w:r>
        <w:rPr>
          <w:lang w:val="en-CA"/>
        </w:rPr>
        <w:t>Here, I worry it opens the door for needing to explain overall differences due to analyses, which starts to feel tangential/scope creepy</w:t>
      </w:r>
    </w:p>
  </w:comment>
  <w:comment w:id="677" w:author="Gary" w:date="2023-09-26T13:33:00Z" w:initials="G">
    <w:p w14:paraId="2567CA26" w14:textId="586110D1" w:rsidR="00994E02" w:rsidRDefault="00994E02">
      <w:pPr>
        <w:pStyle w:val="CommentText"/>
      </w:pPr>
      <w:r>
        <w:rPr>
          <w:rStyle w:val="CommentReference"/>
        </w:rPr>
        <w:annotationRef/>
      </w:r>
      <w:r>
        <w:t>I agree let’s leave it out. If anyone does notice the difference from the original Fescue they can contact you…or surmise that it was likely due to the dataset differences.</w:t>
      </w:r>
    </w:p>
  </w:comment>
  <w:comment w:id="683" w:author="Gary" w:date="2023-09-20T19:54:00Z" w:initials="G">
    <w:p w14:paraId="41F5546E" w14:textId="3F27D951" w:rsidR="002D6E9B" w:rsidRDefault="002D6E9B">
      <w:pPr>
        <w:pStyle w:val="CommentText"/>
      </w:pPr>
      <w:r>
        <w:rPr>
          <w:rStyle w:val="CommentReference"/>
        </w:rPr>
        <w:annotationRef/>
      </w:r>
      <w:r>
        <w:t>Spell-out genus name at start of sentence.</w:t>
      </w:r>
    </w:p>
  </w:comment>
  <w:comment w:id="700" w:author="Gary" w:date="2023-09-22T10:43:00Z" w:initials="G">
    <w:p w14:paraId="37367EE6" w14:textId="38DD9AD9" w:rsidR="002D6E9B" w:rsidRDefault="002D6E9B">
      <w:pPr>
        <w:pStyle w:val="CommentText"/>
      </w:pPr>
      <w:r>
        <w:rPr>
          <w:rStyle w:val="CommentReference"/>
        </w:rPr>
        <w:annotationRef/>
      </w:r>
      <w:r>
        <w:t>Overstatement? Closer to 33% as 29 plots in 1979 and 18 plots in 2019.</w:t>
      </w:r>
    </w:p>
  </w:comment>
  <w:comment w:id="711" w:author="Gary" w:date="2023-09-22T11:32:00Z" w:initials="G">
    <w:p w14:paraId="37F20F2A" w14:textId="6A36A1BE" w:rsidR="002D6E9B" w:rsidRDefault="002D6E9B">
      <w:pPr>
        <w:pStyle w:val="CommentText"/>
      </w:pPr>
      <w:r>
        <w:rPr>
          <w:rStyle w:val="CommentReference"/>
        </w:rPr>
        <w:annotationRef/>
      </w:r>
      <w:r>
        <w:t>keep both descriptors here?</w:t>
      </w:r>
    </w:p>
  </w:comment>
  <w:comment w:id="1205" w:author="Gary" w:date="2023-09-20T19:23:00Z" w:initials="G">
    <w:p w14:paraId="07D0E6EF" w14:textId="62302D1E" w:rsidR="002F6512" w:rsidRDefault="002F6512">
      <w:pPr>
        <w:pStyle w:val="CommentText"/>
      </w:pPr>
      <w:r>
        <w:rPr>
          <w:rStyle w:val="CommentReference"/>
        </w:rPr>
        <w:annotationRef/>
      </w:r>
      <w:r>
        <w:t>Missing Years at top of Table 1?</w:t>
      </w:r>
    </w:p>
  </w:comment>
  <w:comment w:id="1208" w:author="Gary" w:date="2023-09-26T12:14:00Z" w:initials="G">
    <w:p w14:paraId="5600C90B" w14:textId="0445CF7A" w:rsidR="002F6512" w:rsidRDefault="002F6512">
      <w:pPr>
        <w:pStyle w:val="CommentText"/>
      </w:pPr>
      <w:r>
        <w:rPr>
          <w:rStyle w:val="CommentReference"/>
        </w:rPr>
        <w:annotationRef/>
      </w:r>
      <w:r>
        <w:t xml:space="preserve">Suggest show indicator values to 2 decimal places and show small p-values as &lt;0.01 or &lt;0.001 as in Table S2. </w:t>
      </w:r>
    </w:p>
  </w:comment>
  <w:comment w:id="2342" w:author="Gary" w:date="2023-09-21T14:56:00Z" w:initials="G">
    <w:p w14:paraId="6482ADD0" w14:textId="3F9A89CA" w:rsidR="002F6512" w:rsidRDefault="002F6512">
      <w:pPr>
        <w:pStyle w:val="CommentText"/>
      </w:pPr>
      <w:r>
        <w:rPr>
          <w:rStyle w:val="CommentReference"/>
        </w:rPr>
        <w:annotationRef/>
      </w:r>
      <w:r>
        <w:t>Should this be 28 fewer plots? Table S1 states 27.</w:t>
      </w:r>
    </w:p>
  </w:comment>
  <w:comment w:id="2343" w:author="Lane, Stefanie" w:date="2023-09-25T14:43:00Z" w:initials="LS">
    <w:p w14:paraId="475A3B46" w14:textId="77777777" w:rsidR="002F6512" w:rsidRDefault="002F6512" w:rsidP="00FD66B6">
      <w:pPr>
        <w:pStyle w:val="CommentText"/>
      </w:pPr>
      <w:r>
        <w:rPr>
          <w:rStyle w:val="CommentReference"/>
        </w:rPr>
        <w:annotationRef/>
      </w:r>
      <w:r>
        <w:rPr>
          <w:lang w:val="en-CA"/>
        </w:rPr>
        <w:t>For this table, just comparing total # plots compared between datasets ('total' values)</w:t>
      </w:r>
    </w:p>
  </w:comment>
  <w:comment w:id="2609" w:author="Gary" w:date="2023-09-22T12:03:00Z" w:initials="G">
    <w:p w14:paraId="4501AF9B" w14:textId="1364C126" w:rsidR="002F6512" w:rsidRDefault="002F6512">
      <w:pPr>
        <w:pStyle w:val="CommentText"/>
      </w:pPr>
      <w:r>
        <w:rPr>
          <w:rStyle w:val="CommentReference"/>
        </w:rPr>
        <w:annotationRef/>
      </w:r>
      <w:r>
        <w:t>Suggest replace with a more neutral statement such as “Dendrograms from cluster analysis of species cover data from each sampling period showing the three main assemblage types.”  The comment about distance between types is misleading as Fescue and Bogbean actually link at a shorter distance in 2019.</w:t>
      </w:r>
    </w:p>
  </w:comment>
  <w:comment w:id="2610" w:author="Lane, Stefanie" w:date="2023-09-25T15:01:00Z" w:initials="LS">
    <w:p w14:paraId="4287F535" w14:textId="77777777" w:rsidR="002F6512" w:rsidRDefault="002F6512" w:rsidP="00FD66B6">
      <w:pPr>
        <w:pStyle w:val="CommentText"/>
      </w:pPr>
      <w:r>
        <w:rPr>
          <w:rStyle w:val="CommentReference"/>
        </w:rPr>
        <w:annotationRef/>
      </w:r>
      <w:r>
        <w:rPr>
          <w:lang w:val="en-CA"/>
        </w:rPr>
        <w:t xml:space="preserve">Hm; to me this looks like Sedge (green) &amp; Fescue (gold) cluster closer together in 2019; bogbean (blue) looks to be the most dissimilar in 2019. </w:t>
      </w:r>
    </w:p>
  </w:comment>
  <w:comment w:id="2611" w:author="Gary" w:date="2023-09-26T11:23:00Z" w:initials="G">
    <w:p w14:paraId="15A938B6" w14:textId="39015B83" w:rsidR="002F6512" w:rsidRDefault="002F6512">
      <w:pPr>
        <w:pStyle w:val="CommentText"/>
      </w:pPr>
      <w:r>
        <w:rPr>
          <w:rStyle w:val="CommentReference"/>
        </w:rPr>
        <w:annotationRef/>
      </w:r>
      <w:r>
        <w:t>Oops…my mistake…got colours mixed</w:t>
      </w:r>
    </w:p>
  </w:comment>
  <w:comment w:id="2612" w:author="Gary" w:date="2023-09-26T11:45:00Z" w:initials="G">
    <w:p w14:paraId="7DFFCDD4" w14:textId="15D4D7BC" w:rsidR="002F6512" w:rsidRDefault="002F6512">
      <w:pPr>
        <w:pStyle w:val="CommentText"/>
      </w:pPr>
      <w:r>
        <w:rPr>
          <w:rStyle w:val="CommentReference"/>
        </w:rPr>
        <w:annotationRef/>
      </w:r>
      <w:r>
        <w:t xml:space="preserve">I changed your wording as “break points” implied the clusters were formed divisively (top down) whereas they actually  formed agglomeratively (bottom up). </w:t>
      </w:r>
    </w:p>
  </w:comment>
  <w:comment w:id="2622" w:author="Gary" w:date="2023-09-22T12:17:00Z" w:initials="G">
    <w:p w14:paraId="6AD0C364" w14:textId="487B6B56" w:rsidR="002F6512" w:rsidRDefault="002F6512">
      <w:pPr>
        <w:pStyle w:val="CommentText"/>
      </w:pPr>
      <w:r>
        <w:rPr>
          <w:rStyle w:val="CommentReference"/>
        </w:rPr>
        <w:annotationRef/>
      </w:r>
      <w:r>
        <w:t>Restate species names for each assemblage?</w:t>
      </w:r>
    </w:p>
  </w:comment>
  <w:comment w:id="2642" w:author="Gary" w:date="2023-09-22T12:24:00Z" w:initials="G">
    <w:p w14:paraId="58DE17E0" w14:textId="0DAA3CB8" w:rsidR="002F6512" w:rsidRDefault="002F6512">
      <w:pPr>
        <w:pStyle w:val="CommentText"/>
      </w:pPr>
      <w:r>
        <w:rPr>
          <w:rStyle w:val="CommentReference"/>
        </w:rPr>
        <w:annotationRef/>
      </w:r>
      <w:r>
        <w:t xml:space="preserve">On reflection is this really a cause for concern? </w:t>
      </w:r>
    </w:p>
  </w:comment>
  <w:comment w:id="2643" w:author="Lane, Stefanie" w:date="2023-09-25T15:18:00Z" w:initials="LS">
    <w:p w14:paraId="46459DE8" w14:textId="77777777" w:rsidR="002F6512" w:rsidRDefault="002F6512">
      <w:pPr>
        <w:pStyle w:val="CommentText"/>
      </w:pPr>
      <w:r>
        <w:rPr>
          <w:rStyle w:val="CommentReference"/>
        </w:rPr>
        <w:annotationRef/>
      </w:r>
      <w:r>
        <w:rPr>
          <w:lang w:val="en-CA"/>
        </w:rPr>
        <w:t xml:space="preserve">I kind of think so: overall trend is that dissimilarity is increasing between assemblages (dendrogram), while frequency of finding a given unique species within an assemblage is decreasing (increasing B-div). </w:t>
      </w:r>
    </w:p>
    <w:p w14:paraId="77C7A41F" w14:textId="77777777" w:rsidR="002F6512" w:rsidRDefault="002F6512">
      <w:pPr>
        <w:pStyle w:val="CommentText"/>
      </w:pPr>
    </w:p>
    <w:p w14:paraId="40F0271B" w14:textId="77777777" w:rsidR="002F6512" w:rsidRDefault="002F6512">
      <w:pPr>
        <w:pStyle w:val="CommentText"/>
      </w:pPr>
      <w:r>
        <w:rPr>
          <w:lang w:val="en-CA"/>
        </w:rPr>
        <w:t xml:space="preserve">To me, this means that dominant (by cover abundance) species are increasingly dominant within each assemblage, while chance of finding unique species within each assemblage (regardless of cover abundance) decreases. </w:t>
      </w:r>
    </w:p>
    <w:p w14:paraId="58191BBC" w14:textId="77777777" w:rsidR="002F6512" w:rsidRDefault="002F6512">
      <w:pPr>
        <w:pStyle w:val="CommentText"/>
      </w:pPr>
    </w:p>
    <w:p w14:paraId="38EE4025" w14:textId="77777777" w:rsidR="002F6512" w:rsidRDefault="002F6512" w:rsidP="00FD66B6">
      <w:pPr>
        <w:pStyle w:val="CommentText"/>
      </w:pPr>
      <w:r>
        <w:rPr>
          <w:lang w:val="en-CA"/>
        </w:rPr>
        <w:t>See also 4th paragraph in this section</w:t>
      </w:r>
    </w:p>
  </w:comment>
  <w:comment w:id="2644" w:author="Gary" w:date="2023-09-26T11:54:00Z" w:initials="G">
    <w:p w14:paraId="4D4955FD" w14:textId="2BB145B6" w:rsidR="002F6512" w:rsidRDefault="002F6512">
      <w:pPr>
        <w:pStyle w:val="CommentText"/>
      </w:pPr>
      <w:r>
        <w:rPr>
          <w:rStyle w:val="CommentReference"/>
        </w:rPr>
        <w:annotationRef/>
      </w:r>
      <w:r>
        <w:t>Good answer. I meant this as a thesis defense type question.  I was thinking of a highly productive Carex lyngbyei tidal marsh that is a low diversity, homogeneous community but still a highly desirable assemblage type.</w:t>
      </w:r>
    </w:p>
  </w:comment>
  <w:comment w:id="2645" w:author="Gary" w:date="2023-09-22T12:22:00Z" w:initials="G">
    <w:p w14:paraId="7CBF46B9" w14:textId="6D5C6507" w:rsidR="002F6512" w:rsidRDefault="002F6512">
      <w:pPr>
        <w:pStyle w:val="CommentText"/>
      </w:pPr>
      <w:r>
        <w:rPr>
          <w:rStyle w:val="CommentReference"/>
        </w:rPr>
        <w:annotationRef/>
      </w:r>
      <w:r>
        <w:t>See my comment on Fig.3. The Sedge assemblage appears as most dissimilar from the other two by 2019. Need to rephrase?</w:t>
      </w:r>
    </w:p>
  </w:comment>
  <w:comment w:id="2646" w:author="Lane, Stefanie" w:date="2023-09-25T15:10:00Z" w:initials="LS">
    <w:p w14:paraId="7D31C262" w14:textId="77777777" w:rsidR="002F6512" w:rsidRDefault="002F6512" w:rsidP="00FD66B6">
      <w:pPr>
        <w:pStyle w:val="CommentText"/>
      </w:pPr>
      <w:r>
        <w:rPr>
          <w:rStyle w:val="CommentReference"/>
        </w:rPr>
        <w:annotationRef/>
      </w:r>
      <w:r>
        <w:rPr>
          <w:lang w:val="en-CA"/>
        </w:rPr>
        <w:t>Hmm, maybe it's a color symbology or legend issue wrt perception? Sedge &amp; fescue are most similar in 2019, bogbean is most dissimilar. Trend is reversed in 1979, 1999 datasets (artifact of plot selection - if I run your whole dataset, I get the same dendrogram as your publication)</w:t>
      </w:r>
    </w:p>
  </w:comment>
  <w:comment w:id="2651" w:author="Gary" w:date="2023-09-22T12:38:00Z" w:initials="G">
    <w:p w14:paraId="3505459D" w14:textId="77777777" w:rsidR="002F6512" w:rsidRDefault="002F6512" w:rsidP="00FD66B6">
      <w:pPr>
        <w:pStyle w:val="CommentText"/>
      </w:pPr>
      <w:r>
        <w:rPr>
          <w:rStyle w:val="CommentReference"/>
        </w:rPr>
        <w:annotationRef/>
      </w:r>
      <w:r>
        <w:t>Error. Need to rephrase this part.</w:t>
      </w:r>
    </w:p>
  </w:comment>
  <w:comment w:id="2652" w:author="Lane, Stefanie" w:date="2023-09-25T15:18:00Z" w:initials="LS">
    <w:p w14:paraId="2009C301" w14:textId="77777777" w:rsidR="002F6512" w:rsidRDefault="002F6512" w:rsidP="00FD66B6">
      <w:pPr>
        <w:pStyle w:val="CommentText"/>
      </w:pPr>
      <w:r>
        <w:rPr>
          <w:rStyle w:val="CommentReference"/>
        </w:rPr>
        <w:annotationRef/>
      </w:r>
      <w:r>
        <w:rPr>
          <w:lang w:val="en-CA"/>
        </w:rPr>
        <w:t>Confirm? See note in caption at Fig. 3</w:t>
      </w:r>
    </w:p>
  </w:comment>
  <w:comment w:id="2653" w:author="Gary" w:date="2023-09-26T12:00:00Z" w:initials="G">
    <w:p w14:paraId="77088FF4" w14:textId="318DE602" w:rsidR="002F6512" w:rsidRDefault="002F6512">
      <w:pPr>
        <w:pStyle w:val="CommentText"/>
      </w:pPr>
      <w:r>
        <w:rPr>
          <w:rStyle w:val="CommentReference"/>
        </w:rPr>
        <w:annotationRef/>
      </w:r>
      <w:r>
        <w:t>My mistake. Ok as is.</w:t>
      </w:r>
    </w:p>
  </w:comment>
  <w:comment w:id="2683" w:author="Gary" w:date="2023-09-22T12:48:00Z" w:initials="G">
    <w:p w14:paraId="601234EC" w14:textId="08A7A1FE" w:rsidR="002F6512" w:rsidRDefault="002F6512">
      <w:pPr>
        <w:pStyle w:val="CommentText"/>
      </w:pPr>
      <w:r>
        <w:rPr>
          <w:rStyle w:val="CommentReference"/>
        </w:rPr>
        <w:annotationRef/>
      </w:r>
      <w:r>
        <w:t>See my comments on this.  Rephrase?</w:t>
      </w:r>
    </w:p>
  </w:comment>
  <w:comment w:id="2684" w:author="Lane, Stefanie" w:date="2023-09-25T16:26:00Z" w:initials="LS">
    <w:p w14:paraId="57F9C750" w14:textId="77777777" w:rsidR="002F6512" w:rsidRDefault="002F6512" w:rsidP="00FD66B6">
      <w:pPr>
        <w:pStyle w:val="CommentText"/>
      </w:pPr>
      <w:r>
        <w:rPr>
          <w:rStyle w:val="CommentReference"/>
        </w:rPr>
        <w:annotationRef/>
      </w:r>
      <w:r>
        <w:rPr>
          <w:lang w:val="en-CA"/>
        </w:rPr>
        <w:t xml:space="preserve">Better? </w:t>
      </w:r>
    </w:p>
  </w:comment>
  <w:comment w:id="2685" w:author="Gary" w:date="2023-09-26T12:30:00Z" w:initials="G">
    <w:p w14:paraId="32EB80E2" w14:textId="47B7A9B6" w:rsidR="002F6512" w:rsidRDefault="002F6512">
      <w:pPr>
        <w:pStyle w:val="CommentText"/>
      </w:pPr>
      <w:r>
        <w:rPr>
          <w:rStyle w:val="CommentReference"/>
        </w:rPr>
        <w:annotationRef/>
      </w:r>
      <w:r>
        <w:t>Still need rephrasing?  Where is Table 3? Also Fig 3 shows Bogbean as more distinct but Sedge-Fescue have become more similar.</w:t>
      </w:r>
    </w:p>
  </w:comment>
  <w:comment w:id="2701" w:author="Gary" w:date="2023-09-22T12:53:00Z" w:initials="G">
    <w:p w14:paraId="64AAB8CF" w14:textId="43A5FE2F" w:rsidR="002F6512" w:rsidRDefault="002F6512">
      <w:pPr>
        <w:pStyle w:val="CommentText"/>
      </w:pPr>
      <w:r>
        <w:rPr>
          <w:rStyle w:val="CommentReference"/>
        </w:rPr>
        <w:annotationRef/>
      </w:r>
      <w:r>
        <w:t>Run-on sentence.</w:t>
      </w:r>
    </w:p>
  </w:comment>
  <w:comment w:id="2746" w:author="Lane, Stefanie" w:date="2023-09-07T11:46:00Z" w:initials="SL">
    <w:p w14:paraId="78C4AE49" w14:textId="77777777" w:rsidR="002F6512" w:rsidRDefault="002F6512" w:rsidP="00836572">
      <w:pPr>
        <w:pStyle w:val="CommentText"/>
        <w:rPr>
          <w:lang w:val="en-CA"/>
        </w:rPr>
      </w:pPr>
      <w:r>
        <w:rPr>
          <w:rStyle w:val="CommentReference"/>
        </w:rPr>
        <w:annotationRef/>
      </w:r>
    </w:p>
    <w:p w14:paraId="02F0974A" w14:textId="0156C4B3" w:rsidR="002F6512" w:rsidRDefault="002F6512" w:rsidP="00836572">
      <w:pPr>
        <w:pStyle w:val="CommentText"/>
      </w:pPr>
      <w:r>
        <w:rPr>
          <w:lang w:val="en-CA"/>
        </w:rPr>
        <w:t>Gary flagged this as a logical leap</w:t>
      </w:r>
    </w:p>
  </w:comment>
  <w:comment w:id="2750" w:author="Gary" w:date="2023-09-26T10:46:00Z" w:initials="G">
    <w:p w14:paraId="5912234E" w14:textId="11566604" w:rsidR="002F6512" w:rsidRDefault="002F6512">
      <w:pPr>
        <w:pStyle w:val="CommentText"/>
      </w:pPr>
      <w:r>
        <w:rPr>
          <w:rStyle w:val="CommentReference"/>
        </w:rPr>
        <w:annotationRef/>
      </w:r>
      <w:r>
        <w:t>hydrogeomorphic?</w:t>
      </w:r>
    </w:p>
  </w:comment>
  <w:comment w:id="2755" w:author="Gary" w:date="2023-09-22T13:02:00Z" w:initials="G">
    <w:p w14:paraId="6C421E25" w14:textId="5B5D769C" w:rsidR="002F6512" w:rsidRDefault="002F6512">
      <w:pPr>
        <w:pStyle w:val="CommentText"/>
      </w:pPr>
      <w:r>
        <w:rPr>
          <w:rStyle w:val="CommentReference"/>
        </w:rPr>
        <w:annotationRef/>
      </w:r>
      <w:r>
        <w:t>outcomes?</w:t>
      </w:r>
    </w:p>
  </w:comment>
  <w:comment w:id="2800" w:author="Gary" w:date="2023-09-26T12:50:00Z" w:initials="G">
    <w:p w14:paraId="105E1158" w14:textId="383AF54A" w:rsidR="002F6512" w:rsidRDefault="002F6512">
      <w:pPr>
        <w:pStyle w:val="CommentText"/>
      </w:pPr>
      <w:r>
        <w:rPr>
          <w:rStyle w:val="CommentReference"/>
        </w:rPr>
        <w:annotationRef/>
      </w:r>
      <w:r>
        <w:t>Sounds like there many…don’t need to admit.</w:t>
      </w:r>
    </w:p>
  </w:comment>
  <w:comment w:id="2919" w:author="Gary" w:date="2023-09-22T10:50:00Z" w:initials="G">
    <w:p w14:paraId="55BFB88D" w14:textId="51797E79" w:rsidR="002F6512" w:rsidRDefault="002F6512">
      <w:pPr>
        <w:pStyle w:val="CommentText"/>
      </w:pPr>
      <w:r>
        <w:rPr>
          <w:rStyle w:val="CommentReference"/>
        </w:rPr>
        <w:annotationRef/>
      </w:r>
      <w:r>
        <w:t>I think this was stated as 28 plots in text.</w:t>
      </w:r>
    </w:p>
  </w:comment>
  <w:comment w:id="3975" w:author="Gary" w:date="2023-09-22T10:58:00Z" w:initials="G">
    <w:p w14:paraId="2B9D9F14" w14:textId="1877E911" w:rsidR="002F6512" w:rsidRDefault="002F6512">
      <w:pPr>
        <w:pStyle w:val="CommentText"/>
      </w:pPr>
      <w:r>
        <w:rPr>
          <w:rStyle w:val="CommentReference"/>
        </w:rPr>
        <w:annotationRef/>
      </w:r>
      <w:r>
        <w:t>I added a few more transects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168333" w15:done="1"/>
  <w15:commentEx w15:paraId="766B27EC" w15:done="1"/>
  <w15:commentEx w15:paraId="6E456ABC" w15:done="0"/>
  <w15:commentEx w15:paraId="31E68913" w15:done="1"/>
  <w15:commentEx w15:paraId="583B83BD" w15:done="1"/>
  <w15:commentEx w15:paraId="1D09A8EB" w15:done="0"/>
  <w15:commentEx w15:paraId="7B82D246" w15:paraIdParent="1D09A8EB" w15:done="0"/>
  <w15:commentEx w15:paraId="2567CA26" w15:paraIdParent="1D09A8EB" w15:done="0"/>
  <w15:commentEx w15:paraId="41F5546E" w15:done="1"/>
  <w15:commentEx w15:paraId="37367EE6" w15:done="0"/>
  <w15:commentEx w15:paraId="37F20F2A" w15:done="1"/>
  <w15:commentEx w15:paraId="07D0E6EF" w15:done="1"/>
  <w15:commentEx w15:paraId="5600C90B" w15:done="0"/>
  <w15:commentEx w15:paraId="6482ADD0" w15:done="1"/>
  <w15:commentEx w15:paraId="475A3B46" w15:paraIdParent="6482ADD0" w15:done="1"/>
  <w15:commentEx w15:paraId="4501AF9B" w15:done="0"/>
  <w15:commentEx w15:paraId="4287F535" w15:paraIdParent="4501AF9B" w15:done="0"/>
  <w15:commentEx w15:paraId="15A938B6" w15:paraIdParent="4501AF9B" w15:done="0"/>
  <w15:commentEx w15:paraId="7DFFCDD4" w15:paraIdParent="4501AF9B" w15:done="0"/>
  <w15:commentEx w15:paraId="6AD0C364" w15:done="1"/>
  <w15:commentEx w15:paraId="58DE17E0" w15:done="0"/>
  <w15:commentEx w15:paraId="38EE4025" w15:paraIdParent="58DE17E0" w15:done="0"/>
  <w15:commentEx w15:paraId="4D4955FD" w15:paraIdParent="58DE17E0" w15:done="0"/>
  <w15:commentEx w15:paraId="7CBF46B9" w15:done="1"/>
  <w15:commentEx w15:paraId="7D31C262" w15:paraIdParent="7CBF46B9" w15:done="1"/>
  <w15:commentEx w15:paraId="3505459D" w15:done="0"/>
  <w15:commentEx w15:paraId="2009C301" w15:paraIdParent="3505459D" w15:done="0"/>
  <w15:commentEx w15:paraId="77088FF4" w15:paraIdParent="3505459D" w15:done="0"/>
  <w15:commentEx w15:paraId="601234EC" w15:done="0"/>
  <w15:commentEx w15:paraId="57F9C750" w15:paraIdParent="601234EC" w15:done="0"/>
  <w15:commentEx w15:paraId="32EB80E2" w15:paraIdParent="601234EC" w15:done="0"/>
  <w15:commentEx w15:paraId="64AAB8CF" w15:done="1"/>
  <w15:commentEx w15:paraId="02F0974A" w15:done="0"/>
  <w15:commentEx w15:paraId="5912234E" w15:done="0"/>
  <w15:commentEx w15:paraId="6C421E25" w15:done="0"/>
  <w15:commentEx w15:paraId="105E1158" w15:done="0"/>
  <w15:commentEx w15:paraId="55BFB88D" w15:done="0"/>
  <w15:commentEx w15:paraId="2B9D9F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DAF0D8" w16cex:dateUtc="2023-09-25T22:51:00Z"/>
  <w16cex:commentExtensible w16cex:durableId="486C08B1" w16cex:dateUtc="2023-09-25T21:43:00Z"/>
  <w16cex:commentExtensible w16cex:durableId="3C70FE29" w16cex:dateUtc="2023-09-25T22:01:00Z"/>
  <w16cex:commentExtensible w16cex:durableId="37DF2F1D" w16cex:dateUtc="2023-09-25T22:18:00Z"/>
  <w16cex:commentExtensible w16cex:durableId="1F5720CC" w16cex:dateUtc="2023-09-25T22:10:00Z"/>
  <w16cex:commentExtensible w16cex:durableId="3AAFA2F1" w16cex:dateUtc="2023-09-25T22:18:00Z"/>
  <w16cex:commentExtensible w16cex:durableId="7CC917DD" w16cex:dateUtc="2023-09-25T23:26:00Z"/>
  <w16cex:commentExtensible w16cex:durableId="056174FD" w16cex:dateUtc="2023-09-07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168333" w16cid:durableId="28B56903"/>
  <w16cid:commentId w16cid:paraId="766B27EC" w16cid:durableId="28B56980"/>
  <w16cid:commentId w16cid:paraId="6E456ABC" w16cid:durableId="28BC5830"/>
  <w16cid:commentId w16cid:paraId="31E68913" w16cid:durableId="28B56BFF"/>
  <w16cid:commentId w16cid:paraId="583B83BD" w16cid:durableId="28B56DBB"/>
  <w16cid:commentId w16cid:paraId="1D09A8EB" w16cid:durableId="28B5C600"/>
  <w16cid:commentId w16cid:paraId="7B82D246" w16cid:durableId="4DDAF0D8"/>
  <w16cid:commentId w16cid:paraId="2567CA26" w16cid:durableId="28BD5C3A"/>
  <w16cid:commentId w16cid:paraId="41F5546E" w16cid:durableId="28B5CC7B"/>
  <w16cid:commentId w16cid:paraId="37367EE6" w16cid:durableId="28B7EE68"/>
  <w16cid:commentId w16cid:paraId="37F20F2A" w16cid:durableId="28B7F9B7"/>
  <w16cid:commentId w16cid:paraId="07D0E6EF" w16cid:durableId="28B5C53E"/>
  <w16cid:commentId w16cid:paraId="5600C90B" w16cid:durableId="28BD49AD"/>
  <w16cid:commentId w16cid:paraId="6482ADD0" w16cid:durableId="28B6D834"/>
  <w16cid:commentId w16cid:paraId="475A3B46" w16cid:durableId="486C08B1"/>
  <w16cid:commentId w16cid:paraId="4501AF9B" w16cid:durableId="28B800FE"/>
  <w16cid:commentId w16cid:paraId="4287F535" w16cid:durableId="3C70FE29"/>
  <w16cid:commentId w16cid:paraId="15A938B6" w16cid:durableId="28BD3DBE"/>
  <w16cid:commentId w16cid:paraId="7DFFCDD4" w16cid:durableId="28BD42C4"/>
  <w16cid:commentId w16cid:paraId="6AD0C364" w16cid:durableId="28B8046D"/>
  <w16cid:commentId w16cid:paraId="58DE17E0" w16cid:durableId="28B805EB"/>
  <w16cid:commentId w16cid:paraId="38EE4025" w16cid:durableId="37DF2F1D"/>
  <w16cid:commentId w16cid:paraId="4D4955FD" w16cid:durableId="28BD44FC"/>
  <w16cid:commentId w16cid:paraId="7CBF46B9" w16cid:durableId="28B8059A"/>
  <w16cid:commentId w16cid:paraId="7D31C262" w16cid:durableId="1F5720CC"/>
  <w16cid:commentId w16cid:paraId="3505459D" w16cid:durableId="28B8095E"/>
  <w16cid:commentId w16cid:paraId="2009C301" w16cid:durableId="3AAFA2F1"/>
  <w16cid:commentId w16cid:paraId="77088FF4" w16cid:durableId="28BD466E"/>
  <w16cid:commentId w16cid:paraId="601234EC" w16cid:durableId="28B80BA1"/>
  <w16cid:commentId w16cid:paraId="57F9C750" w16cid:durableId="7CC917DD"/>
  <w16cid:commentId w16cid:paraId="32EB80E2" w16cid:durableId="28BD4D4C"/>
  <w16cid:commentId w16cid:paraId="64AAB8CF" w16cid:durableId="28B80CCB"/>
  <w16cid:commentId w16cid:paraId="02F0974A" w16cid:durableId="056174FD"/>
  <w16cid:commentId w16cid:paraId="5912234E" w16cid:durableId="28BD350A"/>
  <w16cid:commentId w16cid:paraId="6C421E25" w16cid:durableId="28B80EE1"/>
  <w16cid:commentId w16cid:paraId="105E1158" w16cid:durableId="28BD51F8"/>
  <w16cid:commentId w16cid:paraId="55BFB88D" w16cid:durableId="28B7EFFE"/>
  <w16cid:commentId w16cid:paraId="2B9D9F14" w16cid:durableId="28B7F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BAC6E" w14:textId="77777777" w:rsidR="005337DD" w:rsidRDefault="005337DD" w:rsidP="00BF4E75">
      <w:pPr>
        <w:spacing w:after="0" w:line="240" w:lineRule="auto"/>
      </w:pPr>
      <w:r>
        <w:separator/>
      </w:r>
    </w:p>
  </w:endnote>
  <w:endnote w:type="continuationSeparator" w:id="0">
    <w:p w14:paraId="41A2FCC7" w14:textId="77777777" w:rsidR="005337DD" w:rsidRDefault="005337DD" w:rsidP="00BF4E75">
      <w:pPr>
        <w:spacing w:after="0" w:line="240" w:lineRule="auto"/>
      </w:pPr>
      <w:r>
        <w:continuationSeparator/>
      </w:r>
    </w:p>
  </w:endnote>
  <w:endnote w:type="continuationNotice" w:id="1">
    <w:p w14:paraId="318E3179" w14:textId="77777777" w:rsidR="005337DD" w:rsidRDefault="005337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0A0CD" w14:textId="77777777" w:rsidR="005337DD" w:rsidRDefault="005337DD" w:rsidP="00BF4E75">
      <w:pPr>
        <w:spacing w:after="0" w:line="240" w:lineRule="auto"/>
      </w:pPr>
      <w:r>
        <w:separator/>
      </w:r>
    </w:p>
  </w:footnote>
  <w:footnote w:type="continuationSeparator" w:id="0">
    <w:p w14:paraId="169E4B1A" w14:textId="77777777" w:rsidR="005337DD" w:rsidRDefault="005337DD" w:rsidP="00BF4E75">
      <w:pPr>
        <w:spacing w:after="0" w:line="240" w:lineRule="auto"/>
      </w:pPr>
      <w:r>
        <w:continuationSeparator/>
      </w:r>
    </w:p>
  </w:footnote>
  <w:footnote w:type="continuationNotice" w:id="1">
    <w:p w14:paraId="7CD3BA5E" w14:textId="77777777" w:rsidR="005337DD" w:rsidRDefault="005337D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2F6512" w:rsidRDefault="002F6512">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2F6512" w:rsidRDefault="002F6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2D6E9B" w:rsidRDefault="002D6E9B">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2D6E9B" w:rsidRDefault="002D6E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3503309">
    <w:abstractNumId w:val="25"/>
  </w:num>
  <w:num w:numId="2" w16cid:durableId="1135181747">
    <w:abstractNumId w:val="8"/>
  </w:num>
  <w:num w:numId="3" w16cid:durableId="5329435">
    <w:abstractNumId w:val="15"/>
  </w:num>
  <w:num w:numId="4" w16cid:durableId="1088116315">
    <w:abstractNumId w:val="21"/>
  </w:num>
  <w:num w:numId="5" w16cid:durableId="1766458914">
    <w:abstractNumId w:val="39"/>
  </w:num>
  <w:num w:numId="6" w16cid:durableId="1771050915">
    <w:abstractNumId w:val="35"/>
  </w:num>
  <w:num w:numId="7" w16cid:durableId="792362758">
    <w:abstractNumId w:val="12"/>
  </w:num>
  <w:num w:numId="8" w16cid:durableId="826242516">
    <w:abstractNumId w:val="11"/>
  </w:num>
  <w:num w:numId="9" w16cid:durableId="1346635390">
    <w:abstractNumId w:val="24"/>
  </w:num>
  <w:num w:numId="10" w16cid:durableId="1808160016">
    <w:abstractNumId w:val="2"/>
  </w:num>
  <w:num w:numId="11" w16cid:durableId="1522278198">
    <w:abstractNumId w:val="1"/>
  </w:num>
  <w:num w:numId="12" w16cid:durableId="1896115223">
    <w:abstractNumId w:val="3"/>
  </w:num>
  <w:num w:numId="13" w16cid:durableId="1156604117">
    <w:abstractNumId w:val="14"/>
  </w:num>
  <w:num w:numId="14" w16cid:durableId="1458912318">
    <w:abstractNumId w:val="27"/>
  </w:num>
  <w:num w:numId="15" w16cid:durableId="2147040521">
    <w:abstractNumId w:val="10"/>
  </w:num>
  <w:num w:numId="16" w16cid:durableId="261183283">
    <w:abstractNumId w:val="18"/>
  </w:num>
  <w:num w:numId="17" w16cid:durableId="1056854591">
    <w:abstractNumId w:val="28"/>
  </w:num>
  <w:num w:numId="18" w16cid:durableId="1243293152">
    <w:abstractNumId w:val="22"/>
  </w:num>
  <w:num w:numId="19" w16cid:durableId="1402799959">
    <w:abstractNumId w:val="13"/>
  </w:num>
  <w:num w:numId="20" w16cid:durableId="999231492">
    <w:abstractNumId w:val="17"/>
  </w:num>
  <w:num w:numId="21" w16cid:durableId="473376694">
    <w:abstractNumId w:val="38"/>
  </w:num>
  <w:num w:numId="22" w16cid:durableId="1455366233">
    <w:abstractNumId w:val="41"/>
  </w:num>
  <w:num w:numId="23" w16cid:durableId="1671836229">
    <w:abstractNumId w:val="36"/>
  </w:num>
  <w:num w:numId="24" w16cid:durableId="1667202064">
    <w:abstractNumId w:val="4"/>
  </w:num>
  <w:num w:numId="25" w16cid:durableId="818303377">
    <w:abstractNumId w:val="6"/>
  </w:num>
  <w:num w:numId="26" w16cid:durableId="1420055172">
    <w:abstractNumId w:val="34"/>
  </w:num>
  <w:num w:numId="27" w16cid:durableId="2026710627">
    <w:abstractNumId w:val="32"/>
  </w:num>
  <w:num w:numId="28" w16cid:durableId="642664682">
    <w:abstractNumId w:val="43"/>
  </w:num>
  <w:num w:numId="29" w16cid:durableId="377514729">
    <w:abstractNumId w:val="5"/>
  </w:num>
  <w:num w:numId="30" w16cid:durableId="962660023">
    <w:abstractNumId w:val="31"/>
  </w:num>
  <w:num w:numId="31" w16cid:durableId="625237875">
    <w:abstractNumId w:val="29"/>
  </w:num>
  <w:num w:numId="32" w16cid:durableId="1811048353">
    <w:abstractNumId w:val="33"/>
  </w:num>
  <w:num w:numId="33" w16cid:durableId="2075733416">
    <w:abstractNumId w:val="7"/>
  </w:num>
  <w:num w:numId="34" w16cid:durableId="928849390">
    <w:abstractNumId w:val="0"/>
  </w:num>
  <w:num w:numId="35" w16cid:durableId="176121748">
    <w:abstractNumId w:val="20"/>
  </w:num>
  <w:num w:numId="36" w16cid:durableId="753669194">
    <w:abstractNumId w:val="9"/>
  </w:num>
  <w:num w:numId="37" w16cid:durableId="945846478">
    <w:abstractNumId w:val="16"/>
  </w:num>
  <w:num w:numId="38" w16cid:durableId="1089891286">
    <w:abstractNumId w:val="37"/>
  </w:num>
  <w:num w:numId="39" w16cid:durableId="144586917">
    <w:abstractNumId w:val="30"/>
  </w:num>
  <w:num w:numId="40" w16cid:durableId="1385714712">
    <w:abstractNumId w:val="40"/>
  </w:num>
  <w:num w:numId="41" w16cid:durableId="1906258300">
    <w:abstractNumId w:val="42"/>
  </w:num>
  <w:num w:numId="42" w16cid:durableId="632297386">
    <w:abstractNumId w:val="23"/>
  </w:num>
  <w:num w:numId="43" w16cid:durableId="680858780">
    <w:abstractNumId w:val="19"/>
  </w:num>
  <w:num w:numId="44" w16cid:durableId="98246428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BC6"/>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B81"/>
    <w:rsid w:val="001E7F0A"/>
    <w:rsid w:val="001F0165"/>
    <w:rsid w:val="001F0C92"/>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BCE"/>
    <w:rsid w:val="00257238"/>
    <w:rsid w:val="0025752A"/>
    <w:rsid w:val="002576B4"/>
    <w:rsid w:val="00257895"/>
    <w:rsid w:val="00257EE0"/>
    <w:rsid w:val="002605CE"/>
    <w:rsid w:val="00260E9B"/>
    <w:rsid w:val="0026100C"/>
    <w:rsid w:val="002613DE"/>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0E54"/>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DA5"/>
    <w:rsid w:val="005271BD"/>
    <w:rsid w:val="00530C3C"/>
    <w:rsid w:val="00530FB6"/>
    <w:rsid w:val="005314CF"/>
    <w:rsid w:val="005316FD"/>
    <w:rsid w:val="005317D4"/>
    <w:rsid w:val="00531C1E"/>
    <w:rsid w:val="00532682"/>
    <w:rsid w:val="00533507"/>
    <w:rsid w:val="005337DD"/>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B73"/>
    <w:rsid w:val="00716C72"/>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86C"/>
    <w:rsid w:val="00771950"/>
    <w:rsid w:val="00771C50"/>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505"/>
    <w:rsid w:val="00936667"/>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147C"/>
    <w:rsid w:val="009515CD"/>
    <w:rsid w:val="009518AE"/>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2808"/>
    <w:rsid w:val="0099288F"/>
    <w:rsid w:val="00992F14"/>
    <w:rsid w:val="00992FD9"/>
    <w:rsid w:val="00993139"/>
    <w:rsid w:val="00993560"/>
    <w:rsid w:val="00993730"/>
    <w:rsid w:val="0099445A"/>
    <w:rsid w:val="00994E02"/>
    <w:rsid w:val="00995248"/>
    <w:rsid w:val="009961FB"/>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5E6"/>
    <w:rsid w:val="00A81685"/>
    <w:rsid w:val="00A824F5"/>
    <w:rsid w:val="00A836C3"/>
    <w:rsid w:val="00A83A6A"/>
    <w:rsid w:val="00A83CC3"/>
    <w:rsid w:val="00A84099"/>
    <w:rsid w:val="00A84D3A"/>
    <w:rsid w:val="00A84DA3"/>
    <w:rsid w:val="00A85981"/>
    <w:rsid w:val="00A85FBC"/>
    <w:rsid w:val="00A86327"/>
    <w:rsid w:val="00A863CC"/>
    <w:rsid w:val="00A86A7A"/>
    <w:rsid w:val="00A914EE"/>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EB"/>
    <w:rsid w:val="00B82CBB"/>
    <w:rsid w:val="00B8329E"/>
    <w:rsid w:val="00B832A6"/>
    <w:rsid w:val="00B83ED7"/>
    <w:rsid w:val="00B84F11"/>
    <w:rsid w:val="00B85AC6"/>
    <w:rsid w:val="00B8617A"/>
    <w:rsid w:val="00B86420"/>
    <w:rsid w:val="00B86535"/>
    <w:rsid w:val="00B86AB9"/>
    <w:rsid w:val="00B86F02"/>
    <w:rsid w:val="00B90265"/>
    <w:rsid w:val="00B903C8"/>
    <w:rsid w:val="00B905EE"/>
    <w:rsid w:val="00B90A31"/>
    <w:rsid w:val="00B92DA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5CB"/>
    <w:rsid w:val="00CE6BB0"/>
    <w:rsid w:val="00CE79B7"/>
    <w:rsid w:val="00CE7FBA"/>
    <w:rsid w:val="00CE7FE6"/>
    <w:rsid w:val="00CF0E11"/>
    <w:rsid w:val="00CF17C6"/>
    <w:rsid w:val="00CF1899"/>
    <w:rsid w:val="00CF1A90"/>
    <w:rsid w:val="00CF1D15"/>
    <w:rsid w:val="00CF3124"/>
    <w:rsid w:val="00CF3773"/>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E1"/>
    <w:rsid w:val="00D529B9"/>
    <w:rsid w:val="00D5322B"/>
    <w:rsid w:val="00D53476"/>
    <w:rsid w:val="00D5364E"/>
    <w:rsid w:val="00D541D1"/>
    <w:rsid w:val="00D56315"/>
    <w:rsid w:val="00D566D4"/>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5FE"/>
    <w:rsid w:val="00F06EDD"/>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5.sv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sv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2.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microsoft.com/office/2018/08/relationships/commentsExtensible" Target="commentsExtensible.xml"/><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6DECD5-53D9-401C-B797-87924DC49D97}">
  <ds:schemaRefs>
    <ds:schemaRef ds:uri="http://schemas.openxmlformats.org/officeDocument/2006/bibliography"/>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Pages>
  <Words>15673</Words>
  <Characters>89339</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3</cp:revision>
  <cp:lastPrinted>2022-07-07T18:52:00Z</cp:lastPrinted>
  <dcterms:created xsi:type="dcterms:W3CDTF">2023-09-27T01:11:00Z</dcterms:created>
  <dcterms:modified xsi:type="dcterms:W3CDTF">2023-09-28T00:31:00Z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