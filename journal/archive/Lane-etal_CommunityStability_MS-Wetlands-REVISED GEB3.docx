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296C498F"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2F27370B" w:rsidR="00B16F21" w:rsidRDefault="00B16F21" w:rsidP="00FA4F3F">
      <w:pPr>
        <w:pStyle w:val="NoSpacing"/>
        <w:ind w:firstLine="720"/>
      </w:pPr>
      <w:r>
        <w:t>Nancy</w:t>
      </w:r>
      <w:r w:rsidR="00457587">
        <w:t xml:space="preserve"> </w:t>
      </w:r>
      <w:r>
        <w:t xml:space="preserve">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6CF56642"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w:t>
      </w:r>
      <w:ins w:id="0" w:author="Lane, Stefanie" w:date="2023-09-11T17:20:00Z">
        <w:r w:rsidR="00197617">
          <w:t>d</w:t>
        </w:r>
      </w:ins>
      <w:r>
        <w:t xml:space="preserv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w:t>
      </w:r>
      <w:del w:id="1" w:author="Lane, Stefanie" w:date="2023-09-11T17:18:00Z">
        <w:r w:rsidDel="00E6297B">
          <w:delText>. We examine whether characteristic plant assemblages are consistent over time, whether alpha (</w:delText>
        </w:r>
        <w:r w:rsidDel="00E6297B">
          <w:rPr>
            <w:rFonts w:cstheme="minorHAnsi"/>
          </w:rPr>
          <w:delText>α)</w:delText>
        </w:r>
        <w:r w:rsidDel="00E6297B">
          <w:delText xml:space="preserve"> and beta (</w:delText>
        </w:r>
        <w:r w:rsidDel="00E6297B">
          <w:rPr>
            <w:rFonts w:cstheme="minorHAnsi"/>
          </w:rPr>
          <w:delText>β)</w:delText>
        </w:r>
        <w:r w:rsidDel="00E6297B">
          <w:delText xml:space="preserve"> diversity change within and between assemblages, and whether associated indicator species change.</w:delText>
        </w:r>
      </w:del>
      <w:ins w:id="2" w:author="Lane, Stefanie" w:date="2023-09-11T17:18:00Z">
        <w:r w:rsidR="00E6297B">
          <w:t>.</w:t>
        </w:r>
      </w:ins>
      <w:r>
        <w:t xml:space="preserve"> We found that plant </w:t>
      </w:r>
      <w:r w:rsidRPr="00C57C3F">
        <w:t xml:space="preserve">assemblages were characterized by </w:t>
      </w:r>
      <w:del w:id="3" w:author="Gary" w:date="2023-09-27T19:28:00Z">
        <w:r w:rsidRPr="00C57C3F" w:rsidDel="003D3735">
          <w:delText xml:space="preserve">the </w:delText>
        </w:r>
      </w:del>
      <w:del w:id="4" w:author="Lane, Stefanie" w:date="2023-09-18T11:40:00Z">
        <w:r w:rsidRPr="00C57C3F" w:rsidDel="00C57C3F">
          <w:delText xml:space="preserve">same </w:delText>
        </w:r>
      </w:del>
      <w:ins w:id="5" w:author="Lane, Stefanie" w:date="2023-09-18T11:40:00Z">
        <w:r w:rsidR="00C57C3F" w:rsidRPr="00C57C3F">
          <w:rPr>
            <w:rPrChange w:id="6" w:author="Lane, Stefanie" w:date="2023-09-18T11:41:00Z">
              <w:rPr>
                <w:highlight w:val="yellow"/>
              </w:rPr>
            </w:rPrChange>
          </w:rPr>
          <w:t>similar</w:t>
        </w:r>
      </w:ins>
      <w:del w:id="7" w:author="Lane, Stefanie" w:date="2023-09-18T11:40:00Z">
        <w:r w:rsidRPr="00C57C3F" w:rsidDel="00C57C3F">
          <w:delText>d</w:delText>
        </w:r>
      </w:del>
      <w:del w:id="8" w:author="Lane, Stefanie" w:date="2023-09-18T11:41:00Z">
        <w:r w:rsidRPr="00C57C3F" w:rsidDel="00C57C3F">
          <w:delText>ominant</w:delText>
        </w:r>
      </w:del>
      <w:r w:rsidRPr="00C57C3F">
        <w:t xml:space="preserve"> indicator species</w:t>
      </w:r>
      <w:r w:rsidR="00DB480D" w:rsidRPr="00C57C3F">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-diversity increased. Further, we found evidence for plant assemblage homogenization through the increased abundance of</w:t>
      </w:r>
      <w:del w:id="9" w:author="Lane, Stefanie" w:date="2023-09-18T11:47:00Z">
        <w:r w:rsidDel="004B3298">
          <w:delText xml:space="preserve"> non-native</w:delText>
        </w:r>
      </w:del>
      <w:r>
        <w:t xml:space="preserve"> </w:t>
      </w:r>
      <w:r w:rsidR="008D4F6C">
        <w:t xml:space="preserve">invasive </w:t>
      </w:r>
      <w:r>
        <w:t>species</w:t>
      </w:r>
      <w:r w:rsidR="008D4F6C">
        <w:t xml:space="preserve"> such as </w:t>
      </w:r>
      <w:r w:rsidR="001B6814">
        <w:t>yellow flag iris (</w:t>
      </w:r>
      <w:r w:rsidR="001B6814">
        <w:rPr>
          <w:i/>
        </w:rPr>
        <w:t>Iris pseudacorus</w:t>
      </w:r>
      <w:r w:rsidR="001B6814">
        <w:t>)</w:t>
      </w:r>
      <w:ins w:id="10" w:author="Lane, Stefanie" w:date="2023-09-18T11:46:00Z">
        <w:r w:rsidR="00401995">
          <w:t xml:space="preserve">, and </w:t>
        </w:r>
      </w:ins>
      <w:ins w:id="11" w:author="Lane, Stefanie" w:date="2023-09-18T11:47:00Z">
        <w:r w:rsidR="004B3298">
          <w:t>reed canary grass (</w:t>
        </w:r>
        <w:r w:rsidR="004B3298">
          <w:rPr>
            <w:i/>
            <w:iCs/>
          </w:rPr>
          <w:t>Phalaris arundinacea</w:t>
        </w:r>
        <w:r w:rsidR="004B3298">
          <w:t>)</w:t>
        </w:r>
      </w:ins>
      <w:del w:id="12" w:author="Lane, Stefanie" w:date="2023-09-18T11:41:00Z">
        <w:r w:rsidR="001B6814" w:rsidDel="00F46E37">
          <w:delText xml:space="preserve"> and </w:delText>
        </w:r>
        <w:r w:rsidR="001B6814" w:rsidRPr="003C7E31" w:rsidDel="00F46E37">
          <w:rPr>
            <w:highlight w:val="yellow"/>
            <w:rPrChange w:id="13" w:author="Lane, Stefanie" w:date="2023-09-11T17:19:00Z">
              <w:rPr/>
            </w:rPrChange>
          </w:rPr>
          <w:delText>reed canary grass (</w:delText>
        </w:r>
        <w:r w:rsidR="001B6814" w:rsidRPr="003C7E31" w:rsidDel="00F46E37">
          <w:rPr>
            <w:i/>
            <w:highlight w:val="yellow"/>
            <w:rPrChange w:id="14" w:author="Lane, Stefanie" w:date="2023-09-11T17:19:00Z">
              <w:rPr>
                <w:i/>
              </w:rPr>
            </w:rPrChange>
          </w:rPr>
          <w:delText>Phalaris arundinacea</w:delText>
        </w:r>
        <w:r w:rsidR="001B6814" w:rsidDel="00F46E37">
          <w:delText>)</w:delText>
        </w:r>
      </w:del>
      <w:r>
        <w:t xml:space="preserve">. These observations may inform concepts of </w:t>
      </w:r>
      <w:r w:rsidRPr="00F46E37">
        <w:t xml:space="preserve">habitat stability in the absence of </w:t>
      </w:r>
      <w:del w:id="15" w:author="Lane, Stefanie" w:date="2023-09-18T11:41:00Z">
        <w:r w:rsidRPr="00F46E37" w:rsidDel="00F46E37">
          <w:delText xml:space="preserve">pulse </w:delText>
        </w:r>
      </w:del>
      <w:ins w:id="16" w:author="Lane, Stefanie" w:date="2023-09-18T11:41:00Z">
        <w:r w:rsidR="00F46E37" w:rsidRPr="00F46E37">
          <w:rPr>
            <w:rPrChange w:id="17" w:author="Lane, Stefanie" w:date="2023-09-18T11:42:00Z">
              <w:rPr>
                <w:highlight w:val="yellow"/>
              </w:rPr>
            </w:rPrChange>
          </w:rPr>
          <w:t>direct anthropogenic</w:t>
        </w:r>
        <w:r w:rsidR="00F46E37" w:rsidRPr="00F46E37">
          <w:t xml:space="preserve"> </w:t>
        </w:r>
      </w:ins>
      <w:r w:rsidRPr="00F46E37">
        <w:t>disturbance</w:t>
      </w:r>
      <w:del w:id="18" w:author="Lane, Stefanie" w:date="2023-09-18T11:42:00Z">
        <w:r w:rsidRPr="00F46E37" w:rsidDel="00F46E37">
          <w:delText xml:space="preserve"> </w:delText>
        </w:r>
      </w:del>
      <w:del w:id="19" w:author="Lane, Stefanie" w:date="2023-07-16T15:50:00Z">
        <w:r w:rsidRPr="00F46E37" w:rsidDel="000F1B01">
          <w:delText>pressures, and</w:delText>
        </w:r>
      </w:del>
      <w:ins w:id="20" w:author="Lane, Stefanie" w:date="2023-07-16T15:51:00Z">
        <w:r w:rsidR="000F1B01" w:rsidRPr="00F46E37">
          <w:t>,</w:t>
        </w:r>
      </w:ins>
      <w:ins w:id="21" w:author="Lane, Stefanie" w:date="2023-07-16T15:50:00Z">
        <w:r w:rsidR="000F1B01" w:rsidRPr="00F46E37">
          <w:t xml:space="preserve"> and</w:t>
        </w:r>
      </w:ins>
      <w:r>
        <w:t xml:space="preserve"> corroborate globally observed trends of native species loss and non-native species encroachment. Our results indicate that within the Fraser River Estuary, active threat management may be necessary in areas of conservation concern in order to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Del="008A53F9" w:rsidRDefault="0001682B" w:rsidP="00F40511">
      <w:pPr>
        <w:rPr>
          <w:del w:id="22" w:author="Lane, Stefanie" w:date="2023-09-19T10:16:00Z"/>
        </w:rPr>
      </w:pPr>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192F3EA" w14:textId="66A8B788" w:rsidR="004D1A85" w:rsidRDefault="004D1A85" w:rsidP="008C6DF1">
      <w:pPr>
        <w:rPr>
          <w:ins w:id="23" w:author="Lane, Stefanie" w:date="2023-09-19T10:17:00Z"/>
        </w:rPr>
      </w:pPr>
      <w:r>
        <w:t xml:space="preserve">We are grateful to Z. Davis for providing R programming </w:t>
      </w:r>
      <w:del w:id="24" w:author="Lane, Stefanie" w:date="2023-09-19T10:16:00Z">
        <w:r w:rsidDel="008A53F9">
          <w:delText>advice</w:delText>
        </w:r>
      </w:del>
      <w:ins w:id="25" w:author="Lane, Stefanie" w:date="2023-09-19T10:16:00Z">
        <w:r w:rsidR="008A53F9">
          <w:t>support</w:t>
        </w:r>
      </w:ins>
      <w:r>
        <w:t xml:space="preserv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Harbour Authority) </w:t>
      </w:r>
      <w:ins w:id="26" w:author="Gary" w:date="2023-09-27T19:27:00Z">
        <w:r w:rsidR="003D3735">
          <w:t xml:space="preserve">who </w:t>
        </w:r>
      </w:ins>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w:t>
      </w:r>
      <w:r w:rsidR="00250695">
        <w:t xml:space="preserve">S. </w:t>
      </w:r>
      <w:r w:rsidR="00CA217E">
        <w:t xml:space="preserve">Richardson </w:t>
      </w:r>
      <w:r w:rsidR="00AC5354">
        <w:t>for advising on the 2019 data collection methodologies</w:t>
      </w:r>
      <w:r w:rsidR="00173151">
        <w:t>.</w:t>
      </w:r>
      <w:r w:rsidR="00AC5354">
        <w:t xml:space="preserve"> </w:t>
      </w:r>
      <w:r w:rsidR="00106BDF">
        <w:t xml:space="preserve">We are grateful to </w:t>
      </w:r>
      <w:r w:rsidR="006661F8">
        <w:t>M. O’Connor</w:t>
      </w:r>
      <w:r w:rsidR="00173151">
        <w:t xml:space="preserve"> and D. Stewart </w:t>
      </w:r>
      <w:r w:rsidR="00106BDF">
        <w:t>for providing</w:t>
      </w:r>
      <w:r w:rsidR="00CE275A">
        <w:t xml:space="preserve"> comprehensive</w:t>
      </w:r>
      <w:r w:rsidR="006661F8">
        <w:t xml:space="preserve"> review</w:t>
      </w:r>
      <w:r w:rsidR="006B76A1">
        <w:t>s</w:t>
      </w:r>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access was granted by The Ministry of Forests, Lands, Natural Resource Operations and Rural Development</w:t>
      </w:r>
      <w:r w:rsidR="008C6DF1">
        <w:t>.</w:t>
      </w:r>
    </w:p>
    <w:p w14:paraId="184B67CB" w14:textId="77777777" w:rsidR="00283FAA" w:rsidRDefault="00283FAA" w:rsidP="008C6DF1">
      <w:pPr>
        <w:rPr>
          <w:rFonts w:asciiTheme="majorHAnsi" w:eastAsiaTheme="majorEastAsia" w:hAnsiTheme="majorHAnsi" w:cstheme="majorBidi"/>
          <w:color w:val="2F5496" w:themeColor="accent1" w:themeShade="BF"/>
          <w:sz w:val="32"/>
          <w:szCs w:val="32"/>
        </w:rPr>
      </w:pPr>
    </w:p>
    <w:p w14:paraId="5415565D" w14:textId="0CDF6784" w:rsidR="0022363E" w:rsidRDefault="0022363E" w:rsidP="0022363E">
      <w:pPr>
        <w:pStyle w:val="Heading1"/>
      </w:pPr>
      <w:r>
        <w:t>Intro</w:t>
      </w:r>
      <w:r w:rsidR="00F94015">
        <w:t>duction</w:t>
      </w:r>
    </w:p>
    <w:p w14:paraId="045CBEFE" w14:textId="07607131" w:rsidR="00A92F9A" w:rsidRDefault="001A62D5" w:rsidP="00DB11DA">
      <w:pPr>
        <w:ind w:firstLine="720"/>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r w:rsidR="004C6C15">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r w:rsidR="00D17D24">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r w:rsidR="00245C13" w:rsidRPr="006E5648">
        <w:t>stability</w:t>
      </w:r>
      <w:r w:rsidR="00245C13" w:rsidRPr="00A40812">
        <w:t>, a</w:t>
      </w:r>
      <w:r w:rsidR="00245C13">
        <w:t xml:space="preserve">nd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r w:rsidR="00B9664C" w:rsidRPr="00B9664C">
        <w:t xml:space="preserve"> </w:t>
      </w:r>
    </w:p>
    <w:p w14:paraId="4F7BFC02" w14:textId="59EF37C7" w:rsidR="00AA2F11" w:rsidDel="00697815" w:rsidRDefault="009113BE" w:rsidP="007B0287">
      <w:pPr>
        <w:ind w:firstLine="720"/>
        <w:rPr>
          <w:del w:id="27" w:author="Lane, Stefanie" w:date="2023-09-18T11:40:00Z"/>
        </w:rPr>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w:t>
      </w:r>
      <w:del w:id="28" w:author="Lane, Stefanie" w:date="2023-07-26T16:13:00Z">
        <w:r w:rsidR="003B2DDD" w:rsidDel="00563CDE">
          <w:delText xml:space="preserve">on </w:delText>
        </w:r>
      </w:del>
      <w:ins w:id="29" w:author="Lane, Stefanie" w:date="2023-07-26T16:13:00Z">
        <w:r w:rsidR="00563CDE">
          <w:t xml:space="preserve">according to </w:t>
        </w:r>
      </w:ins>
      <w:ins w:id="30" w:author="Lane, Stefanie" w:date="2023-07-26T16:11:00Z">
        <w:r w:rsidR="003F6D05">
          <w:t>daily</w:t>
        </w:r>
      </w:ins>
      <w:ins w:id="31" w:author="Lane, Stefanie" w:date="2023-07-26T16:13:00Z">
        <w:r w:rsidR="00DA71CC">
          <w:t xml:space="preserve"> and</w:t>
        </w:r>
      </w:ins>
      <w:ins w:id="32" w:author="Lane, Stefanie" w:date="2023-07-26T16:11:00Z">
        <w:r w:rsidR="003F6D05">
          <w:t xml:space="preserve"> monthly</w:t>
        </w:r>
      </w:ins>
      <w:ins w:id="33" w:author="Lane, Stefanie" w:date="2023-07-26T16:13:00Z">
        <w:r w:rsidR="00DA71CC">
          <w:t xml:space="preserve"> </w:t>
        </w:r>
      </w:ins>
      <w:ins w:id="34" w:author="Gary" w:date="2023-09-27T19:39:00Z">
        <w:r w:rsidR="001B4C28">
          <w:t xml:space="preserve">tidal </w:t>
        </w:r>
      </w:ins>
      <w:ins w:id="35" w:author="Lane, Stefanie" w:date="2023-07-26T16:13:00Z">
        <w:r w:rsidR="009D4C55">
          <w:t xml:space="preserve">cycles, as well </w:t>
        </w:r>
      </w:ins>
      <w:ins w:id="36" w:author="Lane, Stefanie" w:date="2023-07-26T16:14:00Z">
        <w:r w:rsidR="00666FC7">
          <w:t xml:space="preserve">changes due to </w:t>
        </w:r>
      </w:ins>
      <w:ins w:id="37" w:author="Lane, Stefanie" w:date="2023-07-26T16:13:00Z">
        <w:r w:rsidR="009D4C55">
          <w:t>ecosystem scale processes such as sedimentation or marsh subsidence on</w:t>
        </w:r>
      </w:ins>
      <w:ins w:id="38" w:author="Lane, Stefanie" w:date="2023-07-26T16:11:00Z">
        <w:r w:rsidR="003F6D05">
          <w:t xml:space="preserve"> </w:t>
        </w:r>
      </w:ins>
      <w:r w:rsidR="003B2DDD">
        <w:t xml:space="preserve">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ins w:id="39" w:author="Gary" w:date="2023-09-27T19:31:00Z">
        <w:r w:rsidR="00164C40">
          <w:rPr>
            <w:rFonts w:ascii="Calibri" w:hAnsi="Calibri" w:cs="Calibri"/>
          </w:rPr>
          <w:t>,</w:t>
        </w:r>
      </w:ins>
      <w:r w:rsidR="0091685C">
        <w:t xml:space="preserve"> </w:t>
      </w:r>
      <w:r w:rsidR="00FC6416">
        <w:t>and are important carbon reservoirs</w:t>
      </w:r>
      <w:r w:rsidR="00E270CF">
        <w:t xml:space="preserve"> </w:t>
      </w:r>
      <w:r w:rsidR="00AB0A5A" w:rsidRPr="00AB0A5A">
        <w:rPr>
          <w:rFonts w:ascii="Calibri" w:hAnsi="Calibri" w:cs="Calibri"/>
        </w:rPr>
        <w:t>(</w:t>
      </w:r>
      <w:r w:rsidR="008C5173">
        <w:rPr>
          <w:rFonts w:ascii="Calibri" w:hAnsi="Calibri" w:cs="Calibri"/>
        </w:rPr>
        <w:t xml:space="preserve">Gailis et al., </w:t>
      </w:r>
      <w:r w:rsidR="006A158D">
        <w:rPr>
          <w:rFonts w:ascii="Calibri" w:hAnsi="Calibri" w:cs="Calibri"/>
        </w:rPr>
        <w:t xml:space="preserve">2021; </w:t>
      </w:r>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r w:rsidR="00C8195F">
        <w:t xml:space="preserve">particular </w:t>
      </w:r>
      <w:r w:rsidR="00E77D51">
        <w:t xml:space="preserve">conservation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del w:id="40" w:author="Lane, Stefanie" w:date="2023-09-07T12:04:00Z">
        <w:r w:rsidR="00E77D51" w:rsidDel="007A6349">
          <w:delText>geography</w:delText>
        </w:r>
        <w:r w:rsidR="00391339" w:rsidDel="007A6349">
          <w:delText xml:space="preserve"> </w:delText>
        </w:r>
      </w:del>
      <w:ins w:id="41" w:author="Lane, Stefanie" w:date="2023-09-07T12:04:00Z">
        <w:r w:rsidR="007A6349">
          <w:t>topo</w:t>
        </w:r>
        <w:r w:rsidR="003C7AD2">
          <w:t>graphy</w:t>
        </w:r>
        <w:r w:rsidR="007A6349">
          <w:t xml:space="preserve"> </w:t>
        </w:r>
      </w:ins>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w:t>
      </w:r>
      <w:ins w:id="42" w:author="Gary" w:date="2023-09-27T19:42:00Z">
        <w:r w:rsidR="00771685">
          <w:t xml:space="preserve">occur at </w:t>
        </w:r>
      </w:ins>
      <w:del w:id="43" w:author="Gary" w:date="2023-09-27T19:42:00Z">
        <w:r w:rsidDel="00771685">
          <w:delText xml:space="preserve">are </w:delText>
        </w:r>
      </w:del>
      <w:r w:rsidR="00B67ABA">
        <w:t>the upper reaches of estuaries</w:t>
      </w:r>
      <w:r w:rsidR="009118D4">
        <w:t xml:space="preserve"> </w:t>
      </w:r>
      <w:del w:id="44" w:author="Gary" w:date="2023-09-27T19:44:00Z">
        <w:r w:rsidR="009118D4" w:rsidDel="00771685">
          <w:delText xml:space="preserve">dominated by riverine </w:delText>
        </w:r>
        <w:r w:rsidR="00B67ABA" w:rsidDel="00771685">
          <w:delText xml:space="preserve">freshwater, </w:delText>
        </w:r>
      </w:del>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value</w:t>
      </w:r>
      <w:r w:rsidR="00241ED3">
        <w:t>, yet has lost</w:t>
      </w:r>
      <w:r w:rsidR="00A3469C">
        <w:t xml:space="preserve"> </w:t>
      </w:r>
      <w:r w:rsidR="003720C8">
        <w:t>85% of floodplain and 64% of stream habitat</w:t>
      </w:r>
      <w:r w:rsidR="00583FF1">
        <w:t xml:space="preserve"> in the </w:t>
      </w:r>
      <w:r w:rsidR="00B963AE">
        <w:t xml:space="preserve">Lower Fraser watershed </w:t>
      </w:r>
      <w:del w:id="45" w:author="Gary" w:date="2023-09-27T19:36:00Z">
        <w:r w:rsidR="00B963AE" w:rsidDel="008205BD">
          <w:delText xml:space="preserve"> </w:delText>
        </w:r>
      </w:del>
      <w:r w:rsidR="00C244E6" w:rsidRPr="00C244E6">
        <w:rPr>
          <w:rFonts w:ascii="Calibri" w:hAnsi="Calibri" w:cs="Calibri"/>
        </w:rPr>
        <w:t>(Finn et al., 2021)</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w:t>
      </w:r>
      <w:ins w:id="46" w:author="Lane, Stefanie" w:date="2023-07-26T16:15:00Z">
        <w:r w:rsidR="00764763">
          <w:t xml:space="preserve">adapt to </w:t>
        </w:r>
      </w:ins>
      <w:del w:id="47" w:author="Lane, Stefanie" w:date="2023-07-26T16:15:00Z">
        <w:r w:rsidR="00AA2F11" w:rsidDel="00764763">
          <w:delText xml:space="preserve">resist change or recover from </w:delText>
        </w:r>
      </w:del>
      <w:r w:rsidR="00AA2F11">
        <w:t>disturbance</w:t>
      </w:r>
      <w:r w:rsidR="00A524E4">
        <w:t xml:space="preserve"> </w:t>
      </w:r>
      <w:r w:rsidR="000335B7" w:rsidRPr="000335B7">
        <w:rPr>
          <w:rFonts w:ascii="Calibri" w:hAnsi="Calibri" w:cs="Calibri"/>
        </w:rPr>
        <w:t>(Holling, 1973)</w:t>
      </w:r>
      <w:r w:rsidR="00AA2F11">
        <w:t>.</w:t>
      </w:r>
      <w:r w:rsidR="005F1C36">
        <w:t xml:space="preserve"> </w:t>
      </w:r>
    </w:p>
    <w:p w14:paraId="62AAE15C" w14:textId="4A12D15C" w:rsidR="00C30056" w:rsidRDefault="00592C5E">
      <w:pPr>
        <w:ind w:firstLine="720"/>
        <w:rPr>
          <w:ins w:id="48" w:author="Lane, Stefanie" w:date="2023-07-26T16:16:00Z"/>
        </w:rPr>
        <w:pPrChange w:id="49" w:author="Lane, Stefanie" w:date="2023-09-18T11:40:00Z">
          <w:pPr/>
        </w:pPrChange>
      </w:pPr>
      <w:del w:id="50" w:author="Lane, Stefanie" w:date="2023-09-18T11:40:00Z">
        <w:r w:rsidRPr="00535270" w:rsidDel="00697815">
          <w:tab/>
        </w:r>
      </w:del>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w:t>
      </w:r>
      <w:r w:rsidR="00930F60" w:rsidRPr="00E655FC">
        <w:t>direct industrial</w:t>
      </w:r>
      <w:r w:rsidR="00886BE2" w:rsidRPr="00E655FC">
        <w:t xml:space="preserve"> development, and to the best of </w:t>
      </w:r>
      <w:r w:rsidR="00C04EFB" w:rsidRPr="00E655FC">
        <w:t>our</w:t>
      </w:r>
      <w:r w:rsidR="00886BE2" w:rsidRPr="00E655FC">
        <w:t xml:space="preserve"> knowledge has not experienced major </w:t>
      </w:r>
      <w:del w:id="51" w:author="Lane, Stefanie" w:date="2023-09-18T11:39:00Z">
        <w:r w:rsidR="00886BE2" w:rsidRPr="00E655FC" w:rsidDel="00FC5D9B">
          <w:delText>natural</w:delText>
        </w:r>
        <w:r w:rsidR="003E7D1B" w:rsidRPr="00E655FC" w:rsidDel="00FC5D9B">
          <w:delText xml:space="preserve"> or </w:delText>
        </w:r>
      </w:del>
      <w:r w:rsidR="003E7D1B" w:rsidRPr="00E655FC">
        <w:t>anthropogenic</w:t>
      </w:r>
      <w:r w:rsidR="00886BE2" w:rsidRPr="00E655FC">
        <w:t xml:space="preserve"> disturbance</w:t>
      </w:r>
      <w:ins w:id="52" w:author="Lane, Stefanie" w:date="2023-09-18T11:39:00Z">
        <w:r w:rsidR="00E655FC">
          <w:t xml:space="preserve"> such as </w:t>
        </w:r>
      </w:ins>
      <w:ins w:id="53" w:author="Lane, Stefanie" w:date="2023-09-18T11:40:00Z">
        <w:r w:rsidR="00697815">
          <w:t>diking or</w:t>
        </w:r>
        <w:r w:rsidR="00E655FC">
          <w:t xml:space="preserve"> agriculture</w:t>
        </w:r>
        <w:r w:rsidR="00697815">
          <w:t xml:space="preserve"> </w:t>
        </w:r>
      </w:ins>
      <w:del w:id="54" w:author="Lane, Stefanie" w:date="2023-09-18T11:39:00Z">
        <w:r w:rsidR="00886BE2" w:rsidRPr="00E655FC" w:rsidDel="00E655FC">
          <w:delText xml:space="preserve"> </w:delText>
        </w:r>
      </w:del>
      <w:r w:rsidR="00886BE2" w:rsidRPr="00E655FC">
        <w:t>in the past 50 years.</w:t>
      </w:r>
      <w:r w:rsidR="00886BE2" w:rsidRPr="00535270">
        <w:t xml:space="preserve"> </w:t>
      </w:r>
    </w:p>
    <w:p w14:paraId="4A26B4C7" w14:textId="0F15A138" w:rsidR="007C0BCF" w:rsidRPr="00AA2F85" w:rsidRDefault="0074167B">
      <w:pPr>
        <w:ind w:firstLine="360"/>
        <w:pPrChange w:id="55" w:author="Lane, Stefanie" w:date="2023-09-11T17:27:00Z">
          <w:pPr/>
        </w:pPrChange>
      </w:pPr>
      <w:r w:rsidRPr="00535270">
        <w:t>Two</w:t>
      </w:r>
      <w:r w:rsidR="00645972" w:rsidRPr="00535270">
        <w:t xml:space="preserve"> historical</w:t>
      </w:r>
      <w:r w:rsidRPr="00535270">
        <w:t xml:space="preserve"> studies conducted in Ladner Marsh</w:t>
      </w:r>
      <w:r w:rsidR="00FE2BE8" w:rsidRPr="00535270">
        <w:t xml:space="preserve"> </w:t>
      </w:r>
      <w:r w:rsidR="00FE2BE8" w:rsidRPr="00DC704D">
        <w:t>(Bradfield &amp; Porter, 1982; Denoth &amp; Myers, 2007)</w:t>
      </w:r>
      <w:r w:rsidRPr="00535270">
        <w:t xml:space="preserve"> </w:t>
      </w:r>
      <w:r w:rsidR="00FE2BE8" w:rsidRPr="00535270">
        <w:t>used similar methods to document</w:t>
      </w:r>
      <w:r w:rsidRPr="00535270">
        <w:t xml:space="preserve"> floristic diver</w:t>
      </w:r>
      <w:r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Hornem.</w:t>
      </w:r>
      <w:r w:rsidR="00FA24FB" w:rsidRPr="00FA24FB">
        <w:t xml:space="preserve">), Fescue </w:t>
      </w:r>
      <w:r w:rsidR="00FA24FB" w:rsidRPr="00FA24FB">
        <w:lastRenderedPageBreak/>
        <w:t>(</w:t>
      </w:r>
      <w:r w:rsidR="00066512" w:rsidRPr="00137F24">
        <w:rPr>
          <w:i/>
        </w:rPr>
        <w:t>Schedonorus arundinaceus</w:t>
      </w:r>
      <w:r w:rsidR="00066512" w:rsidRPr="00066512">
        <w:t xml:space="preserve"> (Schreb.</w:t>
      </w:r>
      <w:r w:rsidR="00900F68">
        <w:t xml:space="preserve">, formerly </w:t>
      </w:r>
      <w:r w:rsidR="00900F68" w:rsidRPr="00137F24">
        <w:rPr>
          <w:i/>
        </w:rPr>
        <w:t>Festuca arundinacea</w:t>
      </w:r>
      <w:r w:rsidR="00066512" w:rsidRPr="00066512">
        <w:t>) Dumort., nom. cons.</w:t>
      </w:r>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&amp; Myers </w:t>
      </w:r>
      <w:r w:rsidR="00B5776F">
        <w:t xml:space="preserve">(2007) repeated the sampling methods </w:t>
      </w:r>
      <w:r w:rsidR="00BB7B17">
        <w:t xml:space="preserve">to </w:t>
      </w:r>
      <w:r w:rsidR="00561B5B" w:rsidRPr="00561B5B">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Pr="00535270">
        <w:t xml:space="preserve">provide the opportunity to repeat observations </w:t>
      </w:r>
      <w:r w:rsidR="00CB18BB" w:rsidRPr="00535270">
        <w:t>and</w:t>
      </w:r>
      <w:r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91FE9BB" w:rsidR="003213DF" w:rsidRDefault="00151992" w:rsidP="003E7D1B">
      <w:pPr>
        <w:pStyle w:val="ListParagraph"/>
        <w:numPr>
          <w:ilvl w:val="0"/>
          <w:numId w:val="40"/>
        </w:numPr>
      </w:pPr>
      <w:bookmarkStart w:id="56" w:name="_Hlk113366234"/>
      <w:del w:id="57" w:author="Lane, Stefanie" w:date="2023-09-11T17:59:00Z">
        <w:r w:rsidDel="00434F6A">
          <w:delText xml:space="preserve">Are </w:delText>
        </w:r>
      </w:del>
      <w:del w:id="58" w:author="Lane, Stefanie" w:date="2023-09-11T17:58:00Z">
        <w:r w:rsidR="00C04EFB" w:rsidDel="00434F6A">
          <w:delText xml:space="preserve">tidal freshwater marsh </w:delText>
        </w:r>
        <w:r w:rsidDel="00434F6A">
          <w:delText>assemblages characterized by the same dominant</w:delText>
        </w:r>
        <w:r w:rsidR="00D374F5" w:rsidDel="00434F6A">
          <w:delText xml:space="preserve"> plant</w:delText>
        </w:r>
        <w:r w:rsidDel="00434F6A">
          <w:delText xml:space="preserve"> species</w:delText>
        </w:r>
        <w:r w:rsidR="00C04EFB" w:rsidDel="00434F6A">
          <w:delText xml:space="preserve"> over a </w:delText>
        </w:r>
        <w:r w:rsidR="00AD4B3A" w:rsidDel="00434F6A">
          <w:delText>40-year</w:delText>
        </w:r>
        <w:r w:rsidR="00C04EFB" w:rsidDel="00434F6A">
          <w:delText xml:space="preserve"> period</w:delText>
        </w:r>
        <w:r w:rsidDel="00434F6A">
          <w:delText xml:space="preserve">? In the absence of significant environmental disturbance, </w:delText>
        </w:r>
        <w:r w:rsidR="00C04EFB" w:rsidDel="00434F6A">
          <w:delText>we</w:delText>
        </w:r>
        <w:r w:rsidDel="00434F6A">
          <w:delText xml:space="preserve"> expect the same species </w:delText>
        </w:r>
        <w:r w:rsidR="00F954D3" w:rsidDel="00434F6A">
          <w:delText xml:space="preserve">composition </w:delText>
        </w:r>
        <w:r w:rsidDel="00434F6A">
          <w:delText>to dominate each assemblage as identified by Bradfield &amp; Porter (1982).</w:delText>
        </w:r>
      </w:del>
      <w:ins w:id="59" w:author="Lane, Stefanie" w:date="2023-09-11T17:58:00Z">
        <w:r w:rsidR="00434F6A" w:rsidRPr="00434F6A">
          <w:t>How have assemblages</w:t>
        </w:r>
      </w:ins>
      <w:ins w:id="60" w:author="Lane, Stefanie" w:date="2023-09-11T17:59:00Z">
        <w:r w:rsidR="00434F6A">
          <w:t xml:space="preserve"> in Ladner Marsh</w:t>
        </w:r>
      </w:ins>
      <w:ins w:id="61" w:author="Lane, Stefanie" w:date="2023-09-11T17:58:00Z">
        <w:r w:rsidR="00434F6A" w:rsidRPr="00434F6A">
          <w:t xml:space="preserve"> changed over the past 40 years? </w:t>
        </w:r>
      </w:ins>
      <w:r>
        <w:t xml:space="preserve"> </w:t>
      </w:r>
      <w:ins w:id="62" w:author="Lane, Stefanie" w:date="2023-09-11T18:01:00Z">
        <w:r w:rsidR="001056CE" w:rsidRPr="00434F6A">
          <w:t>We would expect substantial change</w:t>
        </w:r>
        <w:r w:rsidR="001056CE">
          <w:t>s in composition and abundance of species dominating assemblages</w:t>
        </w:r>
        <w:r w:rsidR="001056CE" w:rsidRPr="00434F6A">
          <w:t xml:space="preserve"> to offer clues of processes driving change.</w:t>
        </w:r>
      </w:ins>
    </w:p>
    <w:p w14:paraId="2025B339" w14:textId="767D6EC4" w:rsidR="003213DF" w:rsidRDefault="00DD041B" w:rsidP="00114665">
      <w:pPr>
        <w:pStyle w:val="ListParagraph"/>
        <w:numPr>
          <w:ilvl w:val="0"/>
          <w:numId w:val="40"/>
        </w:numPr>
      </w:pPr>
      <w:r>
        <w:t>Are assemblages characterized by similar indicator</w:t>
      </w:r>
      <w:r w:rsidR="00D374F5">
        <w:t xml:space="preserve"> plant</w:t>
      </w:r>
      <w:r>
        <w:t xml:space="preserve"> species? If no</w:t>
      </w:r>
      <w:ins w:id="63" w:author="Lane, Stefanie" w:date="2023-09-11T18:02:00Z">
        <w:r w:rsidR="005271BD">
          <w:t xml:space="preserve">t, what species changes are associated with each </w:t>
        </w:r>
      </w:ins>
      <w:del w:id="64" w:author="Lane, Stefanie" w:date="2023-09-11T18:02:00Z">
        <w:r w:rsidDel="005271BD">
          <w:delText xml:space="preserve">t, which species gained or lost are </w:delText>
        </w:r>
        <w:r w:rsidR="008B0BB8" w:rsidDel="005271BD">
          <w:delText xml:space="preserve">associated with </w:delText>
        </w:r>
        <w:r w:rsidDel="005271BD">
          <w:delText xml:space="preserve">changes within each </w:delText>
        </w:r>
      </w:del>
      <w:r>
        <w:t xml:space="preserve">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r w:rsidR="008E1F98">
        <w:t xml:space="preserve">assemblages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56"/>
    </w:p>
    <w:p w14:paraId="23050A05" w14:textId="48D5F8F7" w:rsidR="0043651F" w:rsidRDefault="0022363E">
      <w:pPr>
        <w:pStyle w:val="Heading1"/>
        <w:rPr>
          <w:ins w:id="65" w:author="Lane, Stefanie" w:date="2023-07-26T16:03:00Z"/>
        </w:rPr>
        <w:pPrChange w:id="66" w:author="Lane, Stefanie" w:date="2023-07-26T16:03:00Z">
          <w:pPr/>
        </w:pPrChange>
      </w:pPr>
      <w:r>
        <w:t>Methods</w:t>
      </w:r>
    </w:p>
    <w:p w14:paraId="23B21028" w14:textId="3DF44AEE" w:rsidR="0043651F" w:rsidRPr="0043651F" w:rsidRDefault="0043651F">
      <w:pPr>
        <w:pStyle w:val="Heading2"/>
        <w:pPrChange w:id="67" w:author="Lane, Stefanie" w:date="2023-07-26T16:03:00Z">
          <w:pPr>
            <w:pStyle w:val="Heading1"/>
          </w:pPr>
        </w:pPrChange>
      </w:pPr>
      <w:ins w:id="68" w:author="Lane, Stefanie" w:date="2023-07-26T16:03:00Z">
        <w:r>
          <w:t>Site history &amp; context</w:t>
        </w:r>
      </w:ins>
    </w:p>
    <w:p w14:paraId="3C357277" w14:textId="77777777" w:rsidR="00594299" w:rsidRDefault="007F357F" w:rsidP="007F357F">
      <w:pPr>
        <w:pStyle w:val="NoSpacing"/>
        <w:rPr>
          <w:ins w:id="69" w:author="Lane, Stefanie" w:date="2023-09-14T10:37:00Z"/>
        </w:rPr>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r w:rsidR="005D14F1">
        <w:t>, which was formally protected in 1991</w:t>
      </w:r>
      <w:r w:rsidR="001F436B" w:rsidRPr="00173A95">
        <w:t xml:space="preserve"> </w:t>
      </w:r>
      <w:r w:rsidR="000335B7" w:rsidRPr="000335B7">
        <w:rPr>
          <w:rFonts w:ascii="Calibri" w:hAnsi="Calibri" w:cs="Calibri"/>
        </w:rPr>
        <w:t>(Schaefer, 2004)</w:t>
      </w:r>
      <w:r w:rsidR="00676118">
        <w:t xml:space="preserve"> (Fig. 1B)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p>
    <w:p w14:paraId="6B286FD7" w14:textId="77777777" w:rsidR="00594299" w:rsidRDefault="00594299" w:rsidP="007F357F">
      <w:pPr>
        <w:pStyle w:val="NoSpacing"/>
        <w:rPr>
          <w:ins w:id="70" w:author="Lane, Stefanie" w:date="2023-09-14T10:37:00Z"/>
        </w:rPr>
      </w:pPr>
    </w:p>
    <w:p w14:paraId="1385B504" w14:textId="1FEDB073" w:rsidR="00472FA5" w:rsidRPr="001B29FA" w:rsidRDefault="001E2B56">
      <w:pPr>
        <w:pStyle w:val="NoSpacing"/>
        <w:ind w:firstLine="720"/>
        <w:rPr>
          <w:ins w:id="71" w:author="Lane, Stefanie" w:date="2023-09-14T11:25:00Z"/>
        </w:rPr>
        <w:pPrChange w:id="72" w:author="Lane, Stefanie" w:date="2023-09-18T11:27:00Z">
          <w:pPr>
            <w:pStyle w:val="NoSpacing"/>
            <w:numPr>
              <w:ilvl w:val="1"/>
              <w:numId w:val="44"/>
            </w:numPr>
            <w:ind w:left="1440" w:hanging="360"/>
          </w:pPr>
        </w:pPrChange>
      </w:pPr>
      <w:r w:rsidRPr="001B29FA">
        <w:t>Plant s</w:t>
      </w:r>
      <w:r w:rsidR="00A15FE2" w:rsidRPr="001B29FA">
        <w:t>pecies common to these habitats are generally herbaceous, and the community is largely dominated by sedges</w:t>
      </w:r>
      <w:ins w:id="73" w:author="Gary" w:date="2023-08-16T10:34:00Z">
        <w:r w:rsidR="006F25C9" w:rsidRPr="001B29FA">
          <w:t>, grass</w:t>
        </w:r>
      </w:ins>
      <w:ins w:id="74" w:author="Gary" w:date="2023-08-16T10:35:00Z">
        <w:r w:rsidR="006F25C9" w:rsidRPr="001B29FA">
          <w:t>es,</w:t>
        </w:r>
      </w:ins>
      <w:ins w:id="75" w:author="Lane, Stefanie" w:date="2023-09-11T17:36:00Z">
        <w:r w:rsidR="00B8329E" w:rsidRPr="001B29FA">
          <w:t xml:space="preserve"> </w:t>
        </w:r>
      </w:ins>
      <w:ins w:id="76" w:author="Gary" w:date="2023-09-27T19:53:00Z">
        <w:r w:rsidR="00B91C11">
          <w:t xml:space="preserve">and </w:t>
        </w:r>
      </w:ins>
      <w:ins w:id="77" w:author="Lane, Stefanie" w:date="2023-09-11T17:36:00Z">
        <w:r w:rsidR="00B8329E" w:rsidRPr="001B29FA">
          <w:t>r</w:t>
        </w:r>
      </w:ins>
      <w:del w:id="78" w:author="Gary" w:date="2023-08-16T11:40:00Z">
        <w:r w:rsidR="00A15FE2" w:rsidRPr="001B29FA" w:rsidDel="00734D0B">
          <w:delText xml:space="preserve"> and r</w:delText>
        </w:r>
      </w:del>
      <w:r w:rsidR="00A15FE2" w:rsidRPr="001B29FA">
        <w:t>ushes</w:t>
      </w:r>
      <w:del w:id="79" w:author="Lane, Stefanie" w:date="2023-09-14T10:38:00Z">
        <w:r w:rsidR="00A15FE2" w:rsidRPr="001B29FA" w:rsidDel="00BF2F5A">
          <w:delText xml:space="preserve"> with some salinity tolerance</w:delText>
        </w:r>
      </w:del>
      <w:r w:rsidR="00A15FE2" w:rsidRPr="001B29FA">
        <w:t xml:space="preserve">, </w:t>
      </w:r>
      <w:del w:id="80" w:author="Lane, Stefanie" w:date="2023-09-14T11:15:00Z">
        <w:r w:rsidR="007F357F" w:rsidRPr="001B29FA" w:rsidDel="00BF4D0D">
          <w:delText xml:space="preserve">and </w:delText>
        </w:r>
      </w:del>
      <w:ins w:id="81" w:author="Lane, Stefanie" w:date="2023-09-14T11:15:00Z">
        <w:r w:rsidR="00BF4D0D" w:rsidRPr="001B29FA">
          <w:t xml:space="preserve">with </w:t>
        </w:r>
      </w:ins>
      <w:r w:rsidR="00A15FE2" w:rsidRPr="001B29FA">
        <w:t xml:space="preserve">a </w:t>
      </w:r>
      <w:r w:rsidR="00EF2E40" w:rsidRPr="001B29FA">
        <w:t>diversity of</w:t>
      </w:r>
      <w:r w:rsidR="008B171B" w:rsidRPr="001B29FA">
        <w:t xml:space="preserve"> herbaceous </w:t>
      </w:r>
      <w:r w:rsidR="00A15FE2" w:rsidRPr="001B29FA">
        <w:t xml:space="preserve">flowering </w:t>
      </w:r>
      <w:r w:rsidR="00EF2E40" w:rsidRPr="001B29FA">
        <w:t>species (</w:t>
      </w:r>
      <w:r w:rsidR="00215C67" w:rsidRPr="001B29FA">
        <w:t xml:space="preserve">hereafter, </w:t>
      </w:r>
      <w:r w:rsidR="00EF2E40" w:rsidRPr="001B29FA">
        <w:t xml:space="preserve">forbs). </w:t>
      </w:r>
      <w:ins w:id="82" w:author="Lane, Stefanie" w:date="2023-09-14T10:38:00Z">
        <w:r w:rsidR="00BF2F5A" w:rsidRPr="001B29FA">
          <w:t xml:space="preserve">Patterns of species distributions within tidal marshes are </w:t>
        </w:r>
        <w:r w:rsidR="00FE4C96" w:rsidRPr="001B29FA">
          <w:t>driven by elevation gradients, which filter species according to inundation and salinity</w:t>
        </w:r>
      </w:ins>
      <w:ins w:id="83" w:author="Lane, Stefanie" w:date="2023-09-14T11:16:00Z">
        <w:r w:rsidR="00BF4D0D" w:rsidRPr="001B29FA">
          <w:t xml:space="preserve"> regimes</w:t>
        </w:r>
      </w:ins>
      <w:ins w:id="84" w:author="Lane, Stefanie" w:date="2023-09-14T10:38:00Z">
        <w:r w:rsidR="00FE4C96" w:rsidRPr="001B29FA">
          <w:t xml:space="preserve"> </w:t>
        </w:r>
      </w:ins>
      <w:ins w:id="85" w:author="Lane, Stefanie" w:date="2023-09-14T10:40:00Z">
        <w:r w:rsidR="00F77CE7" w:rsidRPr="001B29FA">
          <w:t xml:space="preserve">(Bertness &amp; Ellison, 1987). </w:t>
        </w:r>
      </w:ins>
      <w:ins w:id="86" w:author="Lane, Stefanie" w:date="2023-09-18T11:19:00Z">
        <w:r w:rsidR="000841DF" w:rsidRPr="001B29FA">
          <w:rPr>
            <w:rPrChange w:id="87" w:author="Lane, Stefanie" w:date="2023-09-18T11:27:00Z">
              <w:rPr>
                <w:highlight w:val="yellow"/>
              </w:rPr>
            </w:rPrChange>
          </w:rPr>
          <w:t xml:space="preserve">The </w:t>
        </w:r>
      </w:ins>
      <w:ins w:id="88" w:author="Lane, Stefanie" w:date="2023-09-18T11:22:00Z">
        <w:r w:rsidR="00E56D5A" w:rsidRPr="001B29FA">
          <w:rPr>
            <w:rPrChange w:id="89" w:author="Lane, Stefanie" w:date="2023-09-18T11:27:00Z">
              <w:rPr>
                <w:highlight w:val="yellow"/>
              </w:rPr>
            </w:rPrChange>
          </w:rPr>
          <w:t>areas surveyed</w:t>
        </w:r>
      </w:ins>
      <w:ins w:id="90" w:author="Lane, Stefanie" w:date="2023-09-18T11:20:00Z">
        <w:r w:rsidR="000841DF" w:rsidRPr="001B29FA">
          <w:rPr>
            <w:rPrChange w:id="91" w:author="Lane, Stefanie" w:date="2023-09-18T11:27:00Z">
              <w:rPr>
                <w:highlight w:val="yellow"/>
              </w:rPr>
            </w:rPrChange>
          </w:rPr>
          <w:t xml:space="preserve"> in Ladner Marsh</w:t>
        </w:r>
      </w:ins>
      <w:ins w:id="92" w:author="Lane, Stefanie" w:date="2023-09-19T09:44:00Z">
        <w:r w:rsidR="00C72153">
          <w:t xml:space="preserve"> (with the exception of Transect Q, omitted </w:t>
        </w:r>
        <w:r w:rsidR="00021F48">
          <w:t>as explained in section ‘Differences between datasets’</w:t>
        </w:r>
        <w:r w:rsidR="00C72153">
          <w:t>)</w:t>
        </w:r>
      </w:ins>
      <w:ins w:id="93" w:author="Lane, Stefanie" w:date="2023-09-18T11:20:00Z">
        <w:r w:rsidR="000841DF" w:rsidRPr="001B29FA">
          <w:rPr>
            <w:rPrChange w:id="94" w:author="Lane, Stefanie" w:date="2023-09-18T11:27:00Z">
              <w:rPr>
                <w:highlight w:val="yellow"/>
              </w:rPr>
            </w:rPrChange>
          </w:rPr>
          <w:t xml:space="preserve"> correspond to </w:t>
        </w:r>
        <w:r w:rsidR="002907CC" w:rsidRPr="001B29FA">
          <w:rPr>
            <w:rPrChange w:id="95" w:author="Lane, Stefanie" w:date="2023-09-18T11:27:00Z">
              <w:rPr>
                <w:highlight w:val="yellow"/>
              </w:rPr>
            </w:rPrChange>
          </w:rPr>
          <w:t xml:space="preserve">elevations between the mean high water (MHW, approx. 1.1 m above mean sea level) and mean higher high water (MHHW, approx. 1.4 m above mean </w:t>
        </w:r>
        <w:r w:rsidR="00523B84" w:rsidRPr="001B29FA">
          <w:rPr>
            <w:rPrChange w:id="96" w:author="Lane, Stefanie" w:date="2023-09-18T11:27:00Z">
              <w:rPr>
                <w:highlight w:val="yellow"/>
              </w:rPr>
            </w:rPrChange>
          </w:rPr>
          <w:t>sea level</w:t>
        </w:r>
        <w:r w:rsidR="002907CC" w:rsidRPr="001B29FA">
          <w:rPr>
            <w:rPrChange w:id="97" w:author="Lane, Stefanie" w:date="2023-09-18T11:27:00Z">
              <w:rPr>
                <w:highlight w:val="yellow"/>
              </w:rPr>
            </w:rPrChange>
          </w:rPr>
          <w:t>)</w:t>
        </w:r>
        <w:r w:rsidR="00523B84" w:rsidRPr="001B29FA">
          <w:rPr>
            <w:rPrChange w:id="98" w:author="Lane, Stefanie" w:date="2023-09-18T11:27:00Z">
              <w:rPr>
                <w:highlight w:val="yellow"/>
              </w:rPr>
            </w:rPrChange>
          </w:rPr>
          <w:t xml:space="preserve"> (</w:t>
        </w:r>
      </w:ins>
      <w:ins w:id="99" w:author="Lane, Stefanie" w:date="2023-09-18T11:21:00Z">
        <w:r w:rsidR="00523B84" w:rsidRPr="001B29FA">
          <w:rPr>
            <w:rPrChange w:id="100" w:author="Lane, Stefanie" w:date="2023-09-18T11:27:00Z">
              <w:rPr>
                <w:highlight w:val="yellow"/>
              </w:rPr>
            </w:rPrChange>
          </w:rPr>
          <w:t xml:space="preserve">as measured in </w:t>
        </w:r>
      </w:ins>
      <w:ins w:id="101" w:author="Lane, Stefanie" w:date="2023-09-18T11:20:00Z">
        <w:r w:rsidR="00523B84" w:rsidRPr="001B29FA">
          <w:rPr>
            <w:rPrChange w:id="102" w:author="Lane, Stefanie" w:date="2023-09-18T11:27:00Z">
              <w:rPr>
                <w:highlight w:val="yellow"/>
              </w:rPr>
            </w:rPrChange>
          </w:rPr>
          <w:t>L</w:t>
        </w:r>
      </w:ins>
      <w:ins w:id="103" w:author="Lane, Stefanie" w:date="2023-09-18T11:21:00Z">
        <w:r w:rsidR="00523B84" w:rsidRPr="001B29FA">
          <w:rPr>
            <w:rPrChange w:id="104" w:author="Lane, Stefanie" w:date="2023-09-18T11:27:00Z">
              <w:rPr>
                <w:highlight w:val="yellow"/>
              </w:rPr>
            </w:rPrChange>
          </w:rPr>
          <w:t xml:space="preserve">ane, 2022). </w:t>
        </w:r>
      </w:ins>
      <w:ins w:id="105" w:author="Lane, Stefanie" w:date="2023-09-18T11:24:00Z">
        <w:r w:rsidR="00593A44" w:rsidRPr="001B29FA">
          <w:rPr>
            <w:rPrChange w:id="106" w:author="Lane, Stefanie" w:date="2023-09-18T11:27:00Z">
              <w:rPr>
                <w:highlight w:val="yellow"/>
              </w:rPr>
            </w:rPrChange>
          </w:rPr>
          <w:t>Many species encountered in the surveys conducted are not restricted to these elevation ranges</w:t>
        </w:r>
        <w:r w:rsidR="00863C04" w:rsidRPr="001B29FA">
          <w:rPr>
            <w:rPrChange w:id="107" w:author="Lane, Stefanie" w:date="2023-09-18T11:27:00Z">
              <w:rPr>
                <w:highlight w:val="yellow"/>
              </w:rPr>
            </w:rPrChange>
          </w:rPr>
          <w:t>;</w:t>
        </w:r>
        <w:r w:rsidR="0027184F" w:rsidRPr="001B29FA">
          <w:rPr>
            <w:rPrChange w:id="108" w:author="Lane, Stefanie" w:date="2023-09-18T11:27:00Z">
              <w:rPr>
                <w:highlight w:val="yellow"/>
              </w:rPr>
            </w:rPrChange>
          </w:rPr>
          <w:t xml:space="preserve"> emergent vegetation </w:t>
        </w:r>
      </w:ins>
      <w:ins w:id="109" w:author="Lane, Stefanie" w:date="2023-09-18T11:25:00Z">
        <w:r w:rsidR="0027184F" w:rsidRPr="001B29FA">
          <w:rPr>
            <w:rPrChange w:id="110" w:author="Lane, Stefanie" w:date="2023-09-18T11:27:00Z">
              <w:rPr>
                <w:highlight w:val="yellow"/>
              </w:rPr>
            </w:rPrChange>
          </w:rPr>
          <w:t xml:space="preserve">begins at </w:t>
        </w:r>
        <w:commentRangeStart w:id="111"/>
        <w:r w:rsidR="0027184F" w:rsidRPr="001B29FA">
          <w:rPr>
            <w:rPrChange w:id="112" w:author="Lane, Stefanie" w:date="2023-09-18T11:27:00Z">
              <w:rPr>
                <w:highlight w:val="yellow"/>
              </w:rPr>
            </w:rPrChange>
          </w:rPr>
          <w:t xml:space="preserve">the local </w:t>
        </w:r>
        <w:r w:rsidR="00AF3487" w:rsidRPr="001B29FA">
          <w:rPr>
            <w:rPrChange w:id="113" w:author="Lane, Stefanie" w:date="2023-09-18T11:27:00Z">
              <w:rPr>
                <w:highlight w:val="yellow"/>
              </w:rPr>
            </w:rPrChange>
          </w:rPr>
          <w:t>mean tid</w:t>
        </w:r>
      </w:ins>
      <w:commentRangeEnd w:id="111"/>
      <w:ins w:id="114" w:author="Lane, Stefanie" w:date="2023-09-29T10:29:00Z">
        <w:r w:rsidR="00F43531">
          <w:t>e</w:t>
        </w:r>
      </w:ins>
      <w:del w:id="115" w:author="Lane, Stefanie" w:date="2023-09-29T10:29:00Z">
        <w:r w:rsidR="000305F7" w:rsidDel="00F43531">
          <w:rPr>
            <w:rStyle w:val="CommentReference"/>
          </w:rPr>
          <w:commentReference w:id="111"/>
        </w:r>
      </w:del>
      <w:ins w:id="116" w:author="Lane, Stefanie" w:date="2023-09-18T11:25:00Z">
        <w:r w:rsidR="00AF3487" w:rsidRPr="001B29FA">
          <w:rPr>
            <w:rPrChange w:id="117" w:author="Lane, Stefanie" w:date="2023-09-18T11:27:00Z">
              <w:rPr>
                <w:highlight w:val="yellow"/>
              </w:rPr>
            </w:rPrChange>
          </w:rPr>
          <w:t xml:space="preserve"> extending to the upper limit of tidal</w:t>
        </w:r>
      </w:ins>
      <w:ins w:id="118" w:author="Lane, Stefanie" w:date="2023-09-18T11:26:00Z">
        <w:del w:id="119" w:author="Gary" w:date="2023-09-27T19:57:00Z">
          <w:r w:rsidR="00842195" w:rsidRPr="001B29FA" w:rsidDel="0013382B">
            <w:rPr>
              <w:rPrChange w:id="120" w:author="Lane, Stefanie" w:date="2023-09-18T11:27:00Z">
                <w:rPr>
                  <w:highlight w:val="yellow"/>
                </w:rPr>
              </w:rPrChange>
            </w:rPr>
            <w:delText>ly</w:delText>
          </w:r>
        </w:del>
        <w:r w:rsidR="00842195" w:rsidRPr="001B29FA">
          <w:rPr>
            <w:rPrChange w:id="121" w:author="Lane, Stefanie" w:date="2023-09-18T11:27:00Z">
              <w:rPr>
                <w:highlight w:val="yellow"/>
              </w:rPr>
            </w:rPrChange>
          </w:rPr>
          <w:t xml:space="preserve"> </w:t>
        </w:r>
        <w:del w:id="122" w:author="Gary" w:date="2023-09-27T19:58:00Z">
          <w:r w:rsidR="00842195" w:rsidRPr="001B29FA" w:rsidDel="0013382B">
            <w:rPr>
              <w:rPrChange w:id="123" w:author="Lane, Stefanie" w:date="2023-09-18T11:27:00Z">
                <w:rPr>
                  <w:highlight w:val="yellow"/>
                </w:rPr>
              </w:rPrChange>
            </w:rPr>
            <w:delText xml:space="preserve">influenced </w:delText>
          </w:r>
        </w:del>
        <w:r w:rsidR="00842195" w:rsidRPr="001B29FA">
          <w:rPr>
            <w:rPrChange w:id="124" w:author="Lane, Stefanie" w:date="2023-09-18T11:27:00Z">
              <w:rPr>
                <w:highlight w:val="yellow"/>
              </w:rPr>
            </w:rPrChange>
          </w:rPr>
          <w:t xml:space="preserve">inundation (Janousek et al., 2019). Thus, </w:t>
        </w:r>
      </w:ins>
      <w:ins w:id="125" w:author="Lane, Stefanie" w:date="2023-09-18T11:27:00Z">
        <w:r w:rsidR="00842195" w:rsidRPr="001B29FA">
          <w:rPr>
            <w:rPrChange w:id="126" w:author="Lane, Stefanie" w:date="2023-09-18T11:27:00Z">
              <w:rPr>
                <w:highlight w:val="yellow"/>
              </w:rPr>
            </w:rPrChange>
          </w:rPr>
          <w:t>the</w:t>
        </w:r>
      </w:ins>
      <w:ins w:id="127" w:author="Lane, Stefanie" w:date="2023-09-14T11:26:00Z">
        <w:r w:rsidR="008F3CDF" w:rsidRPr="001B29FA">
          <w:t xml:space="preserve"> elevation</w:t>
        </w:r>
      </w:ins>
      <w:ins w:id="128" w:author="Lane, Stefanie" w:date="2023-09-14T11:48:00Z">
        <w:r w:rsidR="00BB27AB" w:rsidRPr="001B29FA">
          <w:t xml:space="preserve"> range</w:t>
        </w:r>
      </w:ins>
      <w:ins w:id="129" w:author="Lane, Stefanie" w:date="2023-09-14T11:26:00Z">
        <w:r w:rsidR="008F3CDF" w:rsidRPr="001B29FA">
          <w:t xml:space="preserve"> of </w:t>
        </w:r>
      </w:ins>
      <w:ins w:id="130" w:author="Lane, Stefanie" w:date="2023-09-18T11:27:00Z">
        <w:r w:rsidR="00842195" w:rsidRPr="001B29FA">
          <w:rPr>
            <w:rPrChange w:id="131" w:author="Lane, Stefanie" w:date="2023-09-18T11:27:00Z">
              <w:rPr>
                <w:highlight w:val="yellow"/>
              </w:rPr>
            </w:rPrChange>
          </w:rPr>
          <w:t xml:space="preserve">surveyed areas that we compare here occurred </w:t>
        </w:r>
      </w:ins>
      <w:ins w:id="132" w:author="Lane, Stefanie" w:date="2023-09-14T11:26:00Z">
        <w:r w:rsidR="008F3CDF" w:rsidRPr="001B29FA">
          <w:t xml:space="preserve">within </w:t>
        </w:r>
      </w:ins>
      <w:ins w:id="133" w:author="Lane, Stefanie" w:date="2023-09-14T11:27:00Z">
        <w:r w:rsidR="009D45B4" w:rsidRPr="001B29FA">
          <w:t>a sufficiently restricted</w:t>
        </w:r>
      </w:ins>
      <w:ins w:id="134" w:author="Lane, Stefanie" w:date="2023-09-18T11:27:00Z">
        <w:r w:rsidR="001B29FA" w:rsidRPr="001B29FA">
          <w:rPr>
            <w:rPrChange w:id="135" w:author="Lane, Stefanie" w:date="2023-09-18T11:27:00Z">
              <w:rPr>
                <w:highlight w:val="yellow"/>
              </w:rPr>
            </w:rPrChange>
          </w:rPr>
          <w:t xml:space="preserve"> tidal elevation</w:t>
        </w:r>
      </w:ins>
      <w:ins w:id="136" w:author="Lane, Stefanie" w:date="2023-09-14T11:27:00Z">
        <w:r w:rsidR="009D45B4" w:rsidRPr="001B29FA">
          <w:t xml:space="preserve"> range that we do not expect </w:t>
        </w:r>
        <w:r w:rsidR="00345405" w:rsidRPr="001B29FA">
          <w:t>elevation gradients and related hydrologic/</w:t>
        </w:r>
      </w:ins>
      <w:ins w:id="137" w:author="Lane, Stefanie" w:date="2023-09-14T11:28:00Z">
        <w:r w:rsidR="00345405" w:rsidRPr="001B29FA">
          <w:t>salinity regimes to be a strong driver of species distributions</w:t>
        </w:r>
      </w:ins>
      <w:ins w:id="138" w:author="Lane, Stefanie" w:date="2023-09-18T11:27:00Z">
        <w:r w:rsidR="001B29FA" w:rsidRPr="001B29FA">
          <w:rPr>
            <w:rPrChange w:id="139" w:author="Lane, Stefanie" w:date="2023-09-18T11:27:00Z">
              <w:rPr>
                <w:highlight w:val="yellow"/>
              </w:rPr>
            </w:rPrChange>
          </w:rPr>
          <w:t xml:space="preserve"> within the areas surveyed</w:t>
        </w:r>
      </w:ins>
      <w:ins w:id="140" w:author="Lane, Stefanie" w:date="2023-09-14T11:28:00Z">
        <w:r w:rsidR="00345405" w:rsidRPr="001B29FA">
          <w:t xml:space="preserve">. </w:t>
        </w:r>
      </w:ins>
    </w:p>
    <w:p w14:paraId="71079A83" w14:textId="24A66769" w:rsidR="00910B8D" w:rsidRDefault="00A41F77" w:rsidP="007F357F">
      <w:pPr>
        <w:pStyle w:val="NoSpacing"/>
        <w:rPr>
          <w:ins w:id="141" w:author="Lane, Stefanie" w:date="2023-07-26T16:06:00Z"/>
        </w:rPr>
      </w:pPr>
      <w:moveFromRangeStart w:id="142" w:author="Lane, Stefanie" w:date="2023-09-14T11:22:00Z" w:name="move145582956"/>
      <w:moveFrom w:id="143" w:author="Lane, Stefanie" w:date="2023-09-14T11:22:00Z">
        <w:r w:rsidRPr="00D80526" w:rsidDel="00E82DB7">
          <w:t>This publication will reference dates the data were collected, rather than publication dates of the corresponding studies.</w:t>
        </w:r>
        <w:del w:id="144" w:author="Lane, Stefanie" w:date="2023-09-14T11:41:00Z">
          <w:r w:rsidR="007F357F" w:rsidDel="008D7C70">
            <w:delText xml:space="preserve"> </w:delText>
          </w:r>
        </w:del>
      </w:moveFrom>
      <w:moveFromRangeEnd w:id="142"/>
    </w:p>
    <w:p w14:paraId="101140BE" w14:textId="13F3995D" w:rsidR="003158C9" w:rsidRDefault="003158C9">
      <w:pPr>
        <w:pStyle w:val="Heading2"/>
        <w:rPr>
          <w:ins w:id="145" w:author="Lane, Stefanie" w:date="2023-07-26T16:06:00Z"/>
        </w:rPr>
        <w:pPrChange w:id="146" w:author="Lane, Stefanie" w:date="2023-07-26T16:06:00Z">
          <w:pPr>
            <w:pStyle w:val="NoSpacing"/>
          </w:pPr>
        </w:pPrChange>
      </w:pPr>
      <w:ins w:id="147" w:author="Lane, Stefanie" w:date="2023-07-26T16:06:00Z">
        <w:r>
          <w:lastRenderedPageBreak/>
          <w:t>Sampling design &amp; harmonization between observations</w:t>
        </w:r>
      </w:ins>
    </w:p>
    <w:p w14:paraId="3D17EF78" w14:textId="77777777" w:rsidR="00E82DB7" w:rsidRDefault="00A92187">
      <w:pPr>
        <w:pStyle w:val="NoSpacing"/>
        <w:ind w:firstLine="410"/>
        <w:rPr>
          <w:moveTo w:id="148" w:author="Lane, Stefanie" w:date="2023-09-14T11:22:00Z"/>
        </w:rPr>
        <w:pPrChange w:id="149" w:author="Lane, Stefanie" w:date="2023-09-14T11:22:00Z">
          <w:pPr>
            <w:pStyle w:val="NoSpacing"/>
          </w:pPr>
        </w:pPrChange>
      </w:pPr>
      <w:ins w:id="150" w:author="Lane, Stefanie" w:date="2023-09-11T17:42:00Z">
        <w:r w:rsidRPr="00A92187">
          <w:t>Our main goal was to sample the vegetation in a representative way to allow comparison with the datasets collected in 1979 (Bradfield &amp; Porter, 1982) and 1999 (Denoth &amp; Myers, 2007).</w:t>
        </w:r>
      </w:ins>
      <w:ins w:id="151" w:author="Lane, Stefanie" w:date="2023-09-14T11:22:00Z">
        <w:r w:rsidR="00E82DB7">
          <w:t xml:space="preserve"> </w:t>
        </w:r>
      </w:ins>
      <w:moveToRangeStart w:id="152" w:author="Lane, Stefanie" w:date="2023-09-14T11:22:00Z" w:name="move145582956"/>
      <w:moveTo w:id="153" w:author="Lane, Stefanie" w:date="2023-09-14T11:22:00Z">
        <w:r w:rsidR="00E82DB7" w:rsidRPr="00D80526">
          <w:t>This publication will reference dates the data were collected, rather than publication dates of the corresponding studies.</w:t>
        </w:r>
        <w:r w:rsidR="00E82DB7">
          <w:t xml:space="preserve"> </w:t>
        </w:r>
      </w:moveTo>
    </w:p>
    <w:moveToRangeEnd w:id="152"/>
    <w:p w14:paraId="37B085E2" w14:textId="5A4AAEA7" w:rsidR="00910B8D" w:rsidDel="00615AD9" w:rsidRDefault="00A92187">
      <w:pPr>
        <w:rPr>
          <w:del w:id="154" w:author="Lane, Stefanie" w:date="2023-07-26T16:04:00Z"/>
        </w:rPr>
        <w:pPrChange w:id="155" w:author="Lane, Stefanie" w:date="2023-07-26T16:07:00Z">
          <w:pPr>
            <w:pStyle w:val="Heading2"/>
          </w:pPr>
        </w:pPrChange>
      </w:pPr>
      <w:ins w:id="156" w:author="Lane, Stefanie" w:date="2023-09-11T17:42:00Z">
        <w:r>
          <w:t xml:space="preserve"> </w:t>
        </w:r>
      </w:ins>
    </w:p>
    <w:p w14:paraId="788A8D23" w14:textId="6658426E" w:rsidR="00861AEA" w:rsidRDefault="00861AEA" w:rsidP="00861AEA">
      <w:pPr>
        <w:pStyle w:val="NoSpacing"/>
        <w:ind w:firstLine="410"/>
        <w:rPr>
          <w:ins w:id="157" w:author="Gary" w:date="2023-08-16T16:02:00Z"/>
        </w:rPr>
      </w:pPr>
      <w:ins w:id="158" w:author="Gary" w:date="2023-08-16T16:02:00Z">
        <w:r>
          <w:t xml:space="preserve">In the original 1979 study, </w:t>
        </w:r>
        <w:commentRangeStart w:id="159"/>
        <w:del w:id="160" w:author="Lane, Stefanie" w:date="2023-09-25T14:33:00Z">
          <w:r w:rsidDel="003C11E7">
            <w:delText>seven</w:delText>
          </w:r>
        </w:del>
      </w:ins>
      <w:ins w:id="161" w:author="Lane, Stefanie" w:date="2023-09-25T14:33:00Z">
        <w:r w:rsidR="003C11E7">
          <w:t>eight</w:t>
        </w:r>
      </w:ins>
      <w:ins w:id="162" w:author="Gary" w:date="2023-08-16T16:02:00Z">
        <w:r>
          <w:t xml:space="preserve"> transects (Q-W) </w:t>
        </w:r>
      </w:ins>
      <w:commentRangeEnd w:id="159"/>
      <w:ins w:id="163" w:author="Gary" w:date="2023-09-20T12:50:00Z">
        <w:r w:rsidR="0059149A">
          <w:rPr>
            <w:rStyle w:val="CommentReference"/>
          </w:rPr>
          <w:commentReference w:id="159"/>
        </w:r>
      </w:ins>
      <w:ins w:id="164" w:author="Gary" w:date="2023-08-16T16:02:00Z">
        <w:r>
          <w:t>were laid out in a subjective fashion to cross through the main features of vegetation diversity at Ladner Marsh (Fig. 1 in B&amp;P</w:t>
        </w:r>
      </w:ins>
      <w:ins w:id="165" w:author="Lane, Stefanie" w:date="2023-09-11T17:42:00Z">
        <w:r w:rsidR="00151669">
          <w:t>Bradfield &amp; Porter,</w:t>
        </w:r>
      </w:ins>
      <w:ins w:id="166" w:author="Gary" w:date="2023-08-16T16:02:00Z">
        <w:r>
          <w:t xml:space="preserve"> 1982). All transects spanned a similar elevation range across the marsh platform</w:t>
        </w:r>
      </w:ins>
      <w:ins w:id="167" w:author="Lane, Stefanie" w:date="2023-09-18T11:28:00Z">
        <w:r w:rsidR="00F63F2A">
          <w:t xml:space="preserve">, </w:t>
        </w:r>
      </w:ins>
      <w:ins w:id="168" w:author="Gary" w:date="2023-08-16T16:02:00Z">
        <w:del w:id="169" w:author="Lane, Stefanie" w:date="2023-09-18T11:28:00Z">
          <w:r w:rsidDel="00F63F2A">
            <w:delText xml:space="preserve"> </w:delText>
          </w:r>
          <w:r w:rsidRPr="00E97DE8" w:rsidDel="00F63F2A">
            <w:rPr>
              <w:highlight w:val="yellow"/>
              <w:rPrChange w:id="170" w:author="Lane, Stefanie" w:date="2023-09-14T10:34:00Z">
                <w:rPr/>
              </w:rPrChange>
            </w:rPr>
            <w:delText>(2-3 m above local chart datum)</w:delText>
          </w:r>
          <w:r w:rsidDel="00F63F2A">
            <w:delText xml:space="preserve"> </w:delText>
          </w:r>
        </w:del>
        <w:r>
          <w:t xml:space="preserve">with the three main plant assemblages (Sedge, </w:t>
        </w:r>
        <w:del w:id="171" w:author="Lane, Stefanie" w:date="2023-09-11T17:42:00Z">
          <w:r w:rsidDel="00A92187">
            <w:delText>Festuca</w:delText>
          </w:r>
        </w:del>
      </w:ins>
      <w:ins w:id="172" w:author="Lane, Stefanie" w:date="2023-09-11T17:42:00Z">
        <w:r w:rsidR="00A92187">
          <w:t>Fescue</w:t>
        </w:r>
      </w:ins>
      <w:ins w:id="173" w:author="Gary" w:date="2023-08-16T16:02:00Z">
        <w:r>
          <w:t>, Bogbean) separated by apparent changes in hydrological conditions along transects.</w:t>
        </w:r>
      </w:ins>
    </w:p>
    <w:p w14:paraId="7655833A" w14:textId="577E99C0" w:rsidR="00861AEA" w:rsidRDefault="00861AEA">
      <w:pPr>
        <w:ind w:firstLine="720"/>
        <w:rPr>
          <w:ins w:id="174" w:author="Gary" w:date="2023-08-16T16:02:00Z"/>
        </w:rPr>
        <w:pPrChange w:id="175" w:author="Lane, Stefanie" w:date="2023-09-19T09:51:00Z">
          <w:pPr>
            <w:pStyle w:val="NoSpacing"/>
            <w:ind w:firstLine="410"/>
          </w:pPr>
        </w:pPrChange>
      </w:pPr>
      <w:ins w:id="176" w:author="Gary" w:date="2023-08-16T16:02:00Z">
        <w:r>
          <w:t>In the 1999 study,</w:t>
        </w:r>
        <w:del w:id="177" w:author="Lane, Stefanie" w:date="2023-09-11T17:43:00Z">
          <w:r w:rsidDel="00222995">
            <w:delText xml:space="preserve"> B&amp;P’s</w:delText>
          </w:r>
        </w:del>
      </w:ins>
      <w:ins w:id="178" w:author="Lane, Stefanie" w:date="2023-09-11T17:43:00Z">
        <w:r w:rsidR="00222995">
          <w:t xml:space="preserve"> Bradfield &amp; Porter’s</w:t>
        </w:r>
      </w:ins>
      <w:ins w:id="179" w:author="Gary" w:date="2023-08-16T16:02:00Z">
        <w:r>
          <w:t xml:space="preserve"> (1982) Fig.1 was used to visually approximate the locations of transects to repeat the vegetation survey</w:t>
        </w:r>
        <w:r w:rsidRPr="009608E4">
          <w:t xml:space="preserve"> </w:t>
        </w:r>
        <w:r>
          <w:t>(D</w:t>
        </w:r>
        <w:del w:id="180" w:author="Lane, Stefanie" w:date="2023-09-11T17:43:00Z">
          <w:r w:rsidDel="00222995">
            <w:delText>&amp;M</w:delText>
          </w:r>
        </w:del>
      </w:ins>
      <w:ins w:id="181" w:author="Lane, Stefanie" w:date="2023-09-11T17:43:00Z">
        <w:r w:rsidR="00222995">
          <w:t>enoth &amp; Myers,</w:t>
        </w:r>
      </w:ins>
      <w:ins w:id="182" w:author="Gary" w:date="2023-08-16T16:02:00Z">
        <w:r>
          <w:t xml:space="preserve"> 2007). In this study (2019 survey), </w:t>
        </w:r>
        <w:r w:rsidRPr="00BD0AC2">
          <w:t>transect locations were determined by overlaying Bradfield &amp; Porter’s (1982) Fig. 1 on a georeferenced basemap,</w:t>
        </w:r>
        <w:r>
          <w:t xml:space="preserve"> </w:t>
        </w:r>
        <w:r w:rsidRPr="00BD0AC2">
          <w:t>aligning prominent features such as tidal channel tributary junctions, marking GPS locations in Avenza Maps (Avenza Systems Inc., Ontario, Canada, v. 3.2), and finding these points in the field (Fig.1</w:t>
        </w:r>
        <w:del w:id="183" w:author="Lane, Stefanie" w:date="2023-09-11T17:43:00Z">
          <w:r w:rsidRPr="00BD0AC2" w:rsidDel="00222995">
            <w:delText>c</w:delText>
          </w:r>
        </w:del>
      </w:ins>
      <w:ins w:id="184" w:author="Lane, Stefanie" w:date="2023-09-11T17:43:00Z">
        <w:r w:rsidR="00222995">
          <w:t>C</w:t>
        </w:r>
      </w:ins>
      <w:ins w:id="185" w:author="Gary" w:date="2023-08-16T16:02:00Z">
        <w:r w:rsidRPr="00BD0AC2">
          <w:t>).</w:t>
        </w:r>
        <w:r>
          <w:t xml:space="preserve"> Difficulties arising from the inexact relocations of transects in the 1999 and 2019 surveys, and aggressive shrub encroachment along transect Q, resulted in an incomplete resampling of all </w:t>
        </w:r>
        <w:commentRangeStart w:id="186"/>
        <w:del w:id="187" w:author="Lane, Stefanie" w:date="2023-09-25T14:33:00Z">
          <w:r w:rsidDel="003C11E7">
            <w:delText>seven</w:delText>
          </w:r>
        </w:del>
      </w:ins>
      <w:ins w:id="188" w:author="Lane, Stefanie" w:date="2023-09-25T14:33:00Z">
        <w:r w:rsidR="003C11E7">
          <w:t>eight</w:t>
        </w:r>
      </w:ins>
      <w:ins w:id="189" w:author="Gary" w:date="2023-08-16T16:02:00Z">
        <w:r>
          <w:t xml:space="preserve"> </w:t>
        </w:r>
      </w:ins>
      <w:commentRangeEnd w:id="186"/>
      <w:ins w:id="190" w:author="Gary" w:date="2023-09-20T12:52:00Z">
        <w:r w:rsidR="00BD7994">
          <w:rPr>
            <w:rStyle w:val="CommentReference"/>
          </w:rPr>
          <w:commentReference w:id="186"/>
        </w:r>
      </w:ins>
      <w:ins w:id="191" w:author="Gary" w:date="2023-08-16T16:02:00Z">
        <w:r>
          <w:t xml:space="preserve">transects from the original 1979 survey (further explained below). </w:t>
        </w:r>
      </w:ins>
      <w:ins w:id="192" w:author="Lane, Stefanie" w:date="2023-09-19T09:49:00Z">
        <w:r w:rsidR="008C01B2">
          <w:t xml:space="preserve">To evaluate the potential for </w:t>
        </w:r>
        <w:r w:rsidR="004E24B0">
          <w:t xml:space="preserve">differences in </w:t>
        </w:r>
      </w:ins>
      <w:ins w:id="193" w:author="Lane, Stefanie" w:date="2023-09-19T09:50:00Z">
        <w:r w:rsidR="004E24B0">
          <w:t xml:space="preserve">transect relocation to affect trends observed in the data, </w:t>
        </w:r>
        <w:r w:rsidR="00A21630">
          <w:t>or to evaluate marsh-wide spatial trends in plant compo</w:t>
        </w:r>
      </w:ins>
      <w:ins w:id="194" w:author="Lane, Stefanie" w:date="2023-09-19T09:51:00Z">
        <w:r w:rsidR="00A21630">
          <w:t>sition</w:t>
        </w:r>
        <w:r w:rsidR="00AE0FAE">
          <w:t xml:space="preserve">, </w:t>
        </w:r>
      </w:ins>
      <w:ins w:id="195" w:author="Lane, Stefanie" w:date="2023-09-19T09:49:00Z">
        <w:r w:rsidR="008C01B2">
          <w:t xml:space="preserve">we calculated the percentage of plots clustered in each assemblage group for each transect. </w:t>
        </w:r>
      </w:ins>
    </w:p>
    <w:p w14:paraId="499850AA" w14:textId="5B73208E" w:rsidR="00861AEA" w:rsidRDefault="00861AEA" w:rsidP="00861AEA">
      <w:pPr>
        <w:pStyle w:val="NoSpacing"/>
        <w:ind w:firstLine="410"/>
        <w:rPr>
          <w:ins w:id="196" w:author="Lane, Stefanie" w:date="2023-09-11T17:46:00Z"/>
        </w:rPr>
      </w:pPr>
      <w:ins w:id="197" w:author="Gary" w:date="2023-08-16T16:02:00Z">
        <w:r>
          <w:t xml:space="preserve">All three studies used a </w:t>
        </w:r>
        <w:del w:id="198" w:author="Lane, Stefanie" w:date="2023-09-14T10:29:00Z">
          <w:r w:rsidDel="00042A32">
            <w:delText>semisystematic</w:delText>
          </w:r>
        </w:del>
      </w:ins>
      <w:ins w:id="199" w:author="Lane, Stefanie" w:date="2023-09-14T10:29:00Z">
        <w:r w:rsidR="00042A32">
          <w:t>semi-systematic</w:t>
        </w:r>
      </w:ins>
      <w:ins w:id="200" w:author="Gary" w:date="2023-08-16T16:02:00Z">
        <w:r>
          <w:t xml:space="preserve"> approach for determining locations of 1x1 m quadrats along transects. In the 1979 study, quadrats were mainly located at 10 m intervals along transects although this varied in places from 2-20 m depending on local changes in the vegetation (B</w:t>
        </w:r>
        <w:del w:id="201" w:author="Lane, Stefanie" w:date="2023-09-11T17:44:00Z">
          <w:r w:rsidDel="00CB384B">
            <w:delText>&amp;P</w:delText>
          </w:r>
        </w:del>
      </w:ins>
      <w:ins w:id="202" w:author="Lane, Stefanie" w:date="2023-09-11T17:44:00Z">
        <w:r w:rsidR="00CB384B">
          <w:t>radfield &amp; Porter,</w:t>
        </w:r>
      </w:ins>
      <w:ins w:id="203" w:author="Gary" w:date="2023-08-16T16:02:00Z">
        <w:r>
          <w:t xml:space="preserve"> 1982).  In the 1999 study, an attempt was made to follow the quadrat spacing shown in B</w:t>
        </w:r>
        <w:del w:id="204" w:author="Lane, Stefanie" w:date="2023-09-11T17:44:00Z">
          <w:r w:rsidDel="00CB384B">
            <w:delText>&amp;P’s</w:delText>
          </w:r>
        </w:del>
      </w:ins>
      <w:ins w:id="205" w:author="Lane, Stefanie" w:date="2023-09-11T17:44:00Z">
        <w:r w:rsidR="00CB384B">
          <w:t>radfield &amp; Porter’s</w:t>
        </w:r>
      </w:ins>
      <w:ins w:id="206" w:author="Gary" w:date="2023-08-16T16:02:00Z">
        <w:r>
          <w:t xml:space="preserve"> (1982) Fig. 3 regardless of perceived vegetation changes along transects. For the 2019 study, quadrat</w:t>
        </w:r>
        <w:r w:rsidRPr="006D79A7">
          <w:t xml:space="preserve"> place</w:t>
        </w:r>
        <w:r>
          <w:t xml:space="preserve">ment was guided by visual </w:t>
        </w:r>
        <w:r w:rsidRPr="00F63CEA">
          <w:t xml:space="preserve">assessment of vegetation patchiness along transects. If patches dominated </w:t>
        </w:r>
        <w:r>
          <w:t xml:space="preserve">(&gt;50 % cover) </w:t>
        </w:r>
        <w:r w:rsidRPr="00F63CEA">
          <w:t>by one or two species</w:t>
        </w:r>
        <w:r>
          <w:t xml:space="preserve"> (not necessarily the three assemblage identifiers)</w:t>
        </w:r>
        <w:r w:rsidRPr="00F63CEA">
          <w:t xml:space="preserve"> continued more than 10 m of transect length, or </w:t>
        </w:r>
        <w:r>
          <w:t xml:space="preserve">if </w:t>
        </w:r>
        <w:r w:rsidRPr="00F63CEA">
          <w:t xml:space="preserve">no dominant species </w:t>
        </w:r>
        <w:r>
          <w:t>was evident</w:t>
        </w:r>
        <w:r w:rsidRPr="00F63CEA">
          <w:t>, we sampled every 10 m of transect length (Fig. 2</w:t>
        </w:r>
        <w:del w:id="207" w:author="Lane, Stefanie" w:date="2023-09-11T17:44:00Z">
          <w:r w:rsidRPr="00F63CEA" w:rsidDel="00CB384B">
            <w:delText>d</w:delText>
          </w:r>
        </w:del>
      </w:ins>
      <w:ins w:id="208" w:author="Lane, Stefanie" w:date="2023-09-11T17:44:00Z">
        <w:r w:rsidR="00CB384B">
          <w:t>D</w:t>
        </w:r>
      </w:ins>
      <w:ins w:id="209" w:author="Gary" w:date="2023-08-16T16:02:00Z">
        <w:r w:rsidRPr="00F63CEA">
          <w:t>). No patches were so small that the 1 m</w:t>
        </w:r>
        <w:r w:rsidRPr="00F63CEA">
          <w:rPr>
            <w:vertAlign w:val="superscript"/>
          </w:rPr>
          <w:t>2</w:t>
        </w:r>
        <w:r w:rsidRPr="00F63CEA">
          <w:t xml:space="preserve"> plot was less than 1 m from the boundary of the next patch.</w:t>
        </w:r>
        <w:r>
          <w:t xml:space="preserve"> Such fine-scale variations in decisions for quadrat placement among the three studies were considered inconsequential for the broader scale assessments of assemblage changes over time.  </w:t>
        </w:r>
      </w:ins>
    </w:p>
    <w:p w14:paraId="55E4CD07" w14:textId="77777777" w:rsidR="00733191" w:rsidRDefault="00733191" w:rsidP="00861AEA">
      <w:pPr>
        <w:pStyle w:val="NoSpacing"/>
        <w:ind w:firstLine="410"/>
        <w:rPr>
          <w:ins w:id="210" w:author="Lane, Stefanie" w:date="2023-09-11T17:46:00Z"/>
        </w:rPr>
      </w:pPr>
    </w:p>
    <w:p w14:paraId="58853D83" w14:textId="77777777" w:rsidR="00733191" w:rsidRPr="00733191" w:rsidRDefault="00733191">
      <w:pPr>
        <w:pStyle w:val="Heading2"/>
        <w:rPr>
          <w:ins w:id="211" w:author="Lane, Stefanie" w:date="2023-09-11T17:46:00Z"/>
          <w:lang w:val="en-CA"/>
        </w:rPr>
        <w:pPrChange w:id="212" w:author="Lane, Stefanie" w:date="2023-09-11T17:46:00Z">
          <w:pPr>
            <w:pStyle w:val="NoSpacing"/>
            <w:ind w:firstLine="410"/>
          </w:pPr>
        </w:pPrChange>
      </w:pPr>
      <w:bookmarkStart w:id="213" w:name="_Toc143184222"/>
      <w:ins w:id="214" w:author="Lane, Stefanie" w:date="2023-09-11T17:46:00Z">
        <w:r w:rsidRPr="00733191">
          <w:rPr>
            <w:lang w:val="en-CA"/>
          </w:rPr>
          <w:t>Plot-scale sampling</w:t>
        </w:r>
        <w:bookmarkEnd w:id="213"/>
      </w:ins>
    </w:p>
    <w:p w14:paraId="2B1A2D89" w14:textId="17A8463B" w:rsidR="00733191" w:rsidDel="00376419" w:rsidRDefault="00733191" w:rsidP="00861AEA">
      <w:pPr>
        <w:pStyle w:val="NoSpacing"/>
        <w:ind w:firstLine="410"/>
        <w:rPr>
          <w:ins w:id="215" w:author="Gary" w:date="2023-08-16T16:02:00Z"/>
          <w:del w:id="216" w:author="Lane, Stefanie" w:date="2023-09-11T17:47:00Z"/>
        </w:rPr>
      </w:pPr>
      <w:ins w:id="217" w:author="Lane, Stefanie" w:date="2023-09-11T17:46:00Z">
        <w:r w:rsidRPr="00733191">
          <w:t>Species were recorded if their most basal stem originated within the 1 m</w:t>
        </w:r>
        <w:r w:rsidRPr="00733191">
          <w:rPr>
            <w:vertAlign w:val="superscript"/>
          </w:rPr>
          <w:t>2</w:t>
        </w:r>
        <w:r w:rsidRPr="00733191">
          <w:t xml:space="preserve"> quadrat, and cover within the plot was considered for all above-ground vegetation that occurred within the quadrat boundary; vegetation overhanging the quadrat from </w:t>
        </w:r>
        <w:del w:id="218" w:author="Gary" w:date="2023-09-27T20:07:00Z">
          <w:r w:rsidRPr="00733191" w:rsidDel="00996A43">
            <w:delText xml:space="preserve">an </w:delText>
          </w:r>
        </w:del>
        <w:r w:rsidRPr="00733191">
          <w:t>individual</w:t>
        </w:r>
      </w:ins>
      <w:ins w:id="219" w:author="Gary" w:date="2023-09-27T20:07:00Z">
        <w:r w:rsidR="00996A43">
          <w:t>s whose</w:t>
        </w:r>
      </w:ins>
      <w:ins w:id="220" w:author="Lane, Stefanie" w:date="2023-09-11T17:46:00Z">
        <w:r w:rsidRPr="00733191">
          <w:t xml:space="preserve"> </w:t>
        </w:r>
        <w:del w:id="221" w:author="Gary" w:date="2023-09-27T20:07:00Z">
          <w:r w:rsidRPr="00733191" w:rsidDel="00996A43">
            <w:delText xml:space="preserve">with its </w:delText>
          </w:r>
        </w:del>
        <w:r w:rsidRPr="00733191">
          <w:t>basal stem</w:t>
        </w:r>
      </w:ins>
      <w:ins w:id="222" w:author="Gary" w:date="2023-09-27T20:07:00Z">
        <w:r w:rsidR="00996A43">
          <w:t>s</w:t>
        </w:r>
      </w:ins>
      <w:ins w:id="223" w:author="Lane, Stefanie" w:date="2023-09-11T17:46:00Z">
        <w:r w:rsidRPr="00733191">
          <w:t xml:space="preserve"> originat</w:t>
        </w:r>
      </w:ins>
      <w:ins w:id="224" w:author="Gary" w:date="2023-09-27T20:07:00Z">
        <w:r w:rsidR="00996A43">
          <w:t>ed</w:t>
        </w:r>
      </w:ins>
      <w:ins w:id="225" w:author="Lane, Stefanie" w:date="2023-09-11T17:46:00Z">
        <w:del w:id="226" w:author="Gary" w:date="2023-09-27T20:07:00Z">
          <w:r w:rsidRPr="00733191" w:rsidDel="00996A43">
            <w:delText>ing</w:delText>
          </w:r>
        </w:del>
        <w:r w:rsidRPr="00733191">
          <w:t xml:space="preserve"> outside the quadrat boundary </w:t>
        </w:r>
      </w:ins>
      <w:ins w:id="227" w:author="Gary" w:date="2023-09-27T20:07:00Z">
        <w:r w:rsidR="000851B5">
          <w:t>was</w:t>
        </w:r>
      </w:ins>
      <w:ins w:id="228" w:author="Lane, Stefanie" w:date="2023-09-11T17:46:00Z">
        <w:del w:id="229" w:author="Gary" w:date="2023-09-27T20:07:00Z">
          <w:r w:rsidRPr="00733191" w:rsidDel="000851B5">
            <w:delText>were</w:delText>
          </w:r>
        </w:del>
        <w:r w:rsidRPr="00733191">
          <w:t xml:space="preserve"> not considered. In the instance where the basal stem was inside the plot, but aerial vegetation extended beyond the boundary of the quadrat, we only considered vegetation cover for portions of the plant within the boundary of the quadrat. We treated each ramet of rhizomatous species such as </w:t>
        </w:r>
        <w:r w:rsidRPr="00733191">
          <w:rPr>
            <w:i/>
            <w:iCs/>
          </w:rPr>
          <w:t>Carex lyngbyei</w:t>
        </w:r>
        <w:r w:rsidRPr="00733191">
          <w:t xml:space="preserve"> or </w:t>
        </w:r>
        <w:r w:rsidRPr="00733191">
          <w:rPr>
            <w:i/>
            <w:iCs/>
          </w:rPr>
          <w:t>Juncus</w:t>
        </w:r>
        <w:r w:rsidRPr="00733191">
          <w:t xml:space="preserve"> sp. as individuals, rather than attempting to delineate extent of each continuous rhizome of the genetically distinct individual. For these species, whenever the quadrat fell on top of an individual ramet, the ramet was considered in the plot if more than 50% of the leaves emerging from the ramet were immediately under or inside the quadrat boundary. Aerial plot cover was estimated by modified Braun-Blanquet cover classes used by Bradfield &amp; Porter (1982) and Denoth &amp; Myers (2007), where cover class 0 = 0% cover (absent), cover class 1 represents &lt; 25% cover, cover class 2 represents 25-50% cover, cover class 3 represents 50-75% cover, and cover class 4 represents &gt; 75% cover.</w:t>
        </w:r>
      </w:ins>
      <w:ins w:id="230" w:author="Lane, Stefanie" w:date="2023-09-11T17:47:00Z">
        <w:r w:rsidR="00376419">
          <w:t xml:space="preserve"> </w:t>
        </w:r>
      </w:ins>
    </w:p>
    <w:p w14:paraId="735B68B0" w14:textId="32F5D11A" w:rsidR="00861AEA" w:rsidRDefault="00861AEA" w:rsidP="00861AEA">
      <w:pPr>
        <w:pStyle w:val="NoSpacing"/>
        <w:ind w:firstLine="410"/>
        <w:rPr>
          <w:ins w:id="231" w:author="Gary" w:date="2023-08-16T16:02:00Z"/>
        </w:rPr>
      </w:pPr>
      <w:ins w:id="232" w:author="Gary" w:date="2023-08-16T16:02:00Z">
        <w:del w:id="233" w:author="Lane, Stefanie" w:date="2023-09-11T17:47:00Z">
          <w:r w:rsidDel="00376419">
            <w:lastRenderedPageBreak/>
            <w:delText>A</w:delText>
          </w:r>
          <w:r w:rsidRPr="008817E3" w:rsidDel="00376419">
            <w:delText>ll three s</w:delText>
          </w:r>
          <w:r w:rsidDel="00376419">
            <w:delText>tudies</w:delText>
          </w:r>
          <w:r w:rsidRPr="008817E3" w:rsidDel="00376419">
            <w:delText xml:space="preserve"> </w:delText>
          </w:r>
          <w:r w:rsidDel="00376419">
            <w:delText>used the same</w:delText>
          </w:r>
          <w:r w:rsidRPr="008817E3" w:rsidDel="00376419">
            <w:delText xml:space="preserve"> </w:delText>
          </w:r>
          <w:r w:rsidDel="00376419">
            <w:delText>(</w:delText>
          </w:r>
          <w:r w:rsidRPr="008817E3" w:rsidDel="00376419">
            <w:delText>modified</w:delText>
          </w:r>
          <w:r w:rsidDel="00376419">
            <w:delText>)</w:delText>
          </w:r>
          <w:r w:rsidRPr="008817E3" w:rsidDel="00376419">
            <w:delText xml:space="preserve"> Braun-Blanquet cover class scale for recording species abundance within quadrats: 0 (0% cover), 1 (&lt; 25% cover), 2 (25-50% cover), 3 (50-75% cover), and 4 (&gt; 75% cover). Species were </w:delText>
          </w:r>
          <w:r w:rsidDel="00376419">
            <w:delText>included only</w:delText>
          </w:r>
          <w:r w:rsidRPr="008817E3" w:rsidDel="00376419">
            <w:delText xml:space="preserve"> if their most basal stem </w:delText>
          </w:r>
          <w:r w:rsidDel="00376419">
            <w:delText xml:space="preserve">(or rhizome attachment) </w:delText>
          </w:r>
          <w:r w:rsidRPr="008817E3" w:rsidDel="00376419">
            <w:delText xml:space="preserve">originated </w:delText>
          </w:r>
          <w:r w:rsidDel="00376419">
            <w:delText xml:space="preserve">(&gt;50%) </w:delText>
          </w:r>
          <w:r w:rsidRPr="008817E3" w:rsidDel="00376419">
            <w:delText>within the 1 m</w:delText>
          </w:r>
          <w:r w:rsidRPr="008817E3" w:rsidDel="00376419">
            <w:rPr>
              <w:vertAlign w:val="superscript"/>
            </w:rPr>
            <w:delText>2</w:delText>
          </w:r>
          <w:r w:rsidRPr="008817E3" w:rsidDel="00376419">
            <w:delText xml:space="preserve"> quadrat; overhanging </w:delText>
          </w:r>
          <w:r w:rsidDel="00376419">
            <w:delText xml:space="preserve">vegetation </w:delText>
          </w:r>
          <w:r w:rsidRPr="008817E3" w:rsidDel="00376419">
            <w:delText>originating outside the quadrat boundary w</w:delText>
          </w:r>
          <w:r w:rsidDel="00376419">
            <w:delText>as</w:delText>
          </w:r>
          <w:r w:rsidRPr="008817E3" w:rsidDel="00376419">
            <w:delText xml:space="preserve"> not </w:delText>
          </w:r>
          <w:r w:rsidDel="00376419">
            <w:delText>includ</w:delText>
          </w:r>
          <w:r w:rsidRPr="008817E3" w:rsidDel="00376419">
            <w:delText xml:space="preserve">ed. </w:delText>
          </w:r>
          <w:r w:rsidDel="00376419">
            <w:delText>Similarly, the aerial portions of included species that</w:delText>
          </w:r>
          <w:r w:rsidRPr="008817E3" w:rsidDel="00376419">
            <w:delText xml:space="preserve"> extended beyond the </w:delText>
          </w:r>
          <w:r w:rsidDel="00376419">
            <w:delText xml:space="preserve">plot </w:delText>
          </w:r>
          <w:r w:rsidRPr="008817E3" w:rsidDel="00376419">
            <w:delText>boundary</w:delText>
          </w:r>
          <w:r w:rsidDel="00376419">
            <w:delText xml:space="preserve"> were not </w:delText>
          </w:r>
          <w:r w:rsidRPr="008817E3" w:rsidDel="00376419">
            <w:delText>considered</w:delText>
          </w:r>
          <w:r w:rsidDel="00376419">
            <w:delText xml:space="preserve">. </w:delText>
          </w:r>
        </w:del>
        <w:r>
          <w:t xml:space="preserve">Owing to consultation with one of the co-authors </w:t>
        </w:r>
        <w:commentRangeStart w:id="234"/>
        <w:r>
          <w:t>(</w:t>
        </w:r>
        <w:del w:id="235" w:author="Lane, Stefanie" w:date="2023-09-11T17:47:00Z">
          <w:r w:rsidDel="00376419">
            <w:delText>GEB</w:delText>
          </w:r>
        </w:del>
      </w:ins>
      <w:ins w:id="236" w:author="Lane, Stefanie" w:date="2023-09-11T17:47:00Z">
        <w:r w:rsidR="00376419">
          <w:t>Gary Bradfield</w:t>
        </w:r>
      </w:ins>
      <w:ins w:id="237" w:author="Gary" w:date="2023-08-16T16:02:00Z">
        <w:r>
          <w:t>)</w:t>
        </w:r>
      </w:ins>
      <w:commentRangeEnd w:id="234"/>
      <w:ins w:id="238" w:author="Gary" w:date="2023-09-25T19:04:00Z">
        <w:r w:rsidR="004A6577">
          <w:rPr>
            <w:rStyle w:val="CommentReference"/>
          </w:rPr>
          <w:commentReference w:id="234"/>
        </w:r>
      </w:ins>
      <w:ins w:id="239" w:author="Gary" w:date="2023-08-16T16:02:00Z">
        <w:r>
          <w:t xml:space="preserve"> in the 1999 and 2019 studies, differences in between-observer cover estimation were considered minimal.</w:t>
        </w:r>
      </w:ins>
    </w:p>
    <w:p w14:paraId="3B2B3B17" w14:textId="355E351B" w:rsidR="008B255A" w:rsidDel="005A6C4D" w:rsidRDefault="00447DA1">
      <w:pPr>
        <w:rPr>
          <w:del w:id="240" w:author="Gary" w:date="2023-08-16T15:58:00Z"/>
        </w:rPr>
        <w:pPrChange w:id="241" w:author="Lane, Stefanie" w:date="2023-07-26T16:07:00Z">
          <w:pPr>
            <w:pStyle w:val="NoSpacing"/>
          </w:pPr>
        </w:pPrChange>
      </w:pPr>
      <w:ins w:id="242" w:author="Lane, Stefanie" w:date="2023-07-26T16:07:00Z">
        <w:del w:id="243" w:author="Gary" w:date="2023-08-16T15:58:00Z">
          <w:r w:rsidDel="005A6C4D">
            <w:tab/>
          </w:r>
        </w:del>
      </w:ins>
    </w:p>
    <w:p w14:paraId="1DA793E0" w14:textId="1877310C" w:rsidR="00DF241A" w:rsidDel="00A91EC2" w:rsidRDefault="008B255A" w:rsidP="00861AEA">
      <w:pPr>
        <w:pStyle w:val="NoSpacing"/>
        <w:ind w:firstLine="720"/>
        <w:rPr>
          <w:ins w:id="244" w:author="Lane, Stefanie" w:date="2023-07-26T12:17:00Z"/>
          <w:del w:id="245" w:author="Gary" w:date="2023-08-16T16:00:00Z"/>
        </w:rPr>
      </w:pPr>
      <w:del w:id="246" w:author="Gary" w:date="2023-08-16T15:58:00Z">
        <w:r w:rsidDel="005A6C4D">
          <w:delText xml:space="preserve">Our main goal was to sample the vegetation in a representative way to allow comparison with the datasets collected in 1979 </w:delText>
        </w:r>
        <w:r w:rsidRPr="00A41F77" w:rsidDel="005A6C4D">
          <w:rPr>
            <w:rFonts w:ascii="Calibri" w:hAnsi="Calibri" w:cs="Calibri"/>
          </w:rPr>
          <w:delText>(Bradfield &amp; Porter, 1982)</w:delText>
        </w:r>
        <w:r w:rsidDel="005A6C4D">
          <w:delText xml:space="preserve"> and 1999 </w:delText>
        </w:r>
        <w:r w:rsidRPr="00A41F77" w:rsidDel="005A6C4D">
          <w:rPr>
            <w:rFonts w:ascii="Calibri" w:hAnsi="Calibri" w:cs="Calibri"/>
          </w:rPr>
          <w:delText>(Denoth &amp; Myers, 2007)</w:delText>
        </w:r>
        <w:r w:rsidDel="005A6C4D">
          <w:delText>. Because Bradfield &amp; Porter (1982) wanted to assess whether statistical analysi</w:delText>
        </w:r>
      </w:del>
      <w:ins w:id="247" w:author="Lane, Stefanie" w:date="2023-07-26T12:12:00Z">
        <w:del w:id="248" w:author="Gary" w:date="2023-08-16T15:58:00Z">
          <w:r w:rsidR="004556CD" w:rsidDel="005A6C4D">
            <w:delText>e</w:delText>
          </w:r>
        </w:del>
      </w:ins>
      <w:del w:id="249" w:author="Gary" w:date="2023-08-16T15:58:00Z">
        <w:r w:rsidDel="005A6C4D">
          <w:delText xml:space="preserve">s verified visual estimation of species associations, the sampling conducted in 1979 introduces </w:delText>
        </w:r>
      </w:del>
      <w:ins w:id="250" w:author="Lane, Stefanie" w:date="2023-07-26T12:12:00Z">
        <w:del w:id="251" w:author="Gary" w:date="2023-08-16T15:58:00Z">
          <w:r w:rsidR="004556CD" w:rsidDel="005A6C4D">
            <w:delText>.</w:delText>
          </w:r>
        </w:del>
      </w:ins>
      <w:del w:id="252" w:author="Gary" w:date="2023-08-16T15:58:00Z">
        <w:r w:rsidDel="005A6C4D">
          <w:delText>a bias to statistically confirm patterns identified by subjective visual assessment.</w:delText>
        </w:r>
      </w:del>
      <w:ins w:id="253" w:author="Lane, Stefanie" w:date="2023-07-26T12:12:00Z">
        <w:del w:id="254" w:author="Gary" w:date="2023-08-16T15:58:00Z">
          <w:r w:rsidR="004556CD" w:rsidDel="005A6C4D">
            <w:delText xml:space="preserve"> </w:delText>
          </w:r>
        </w:del>
      </w:ins>
      <w:ins w:id="255" w:author="Lane, Stefanie" w:date="2023-07-26T12:13:00Z">
        <w:del w:id="256" w:author="Gary" w:date="2023-08-16T15:58:00Z">
          <w:r w:rsidR="004556CD" w:rsidRPr="006D79A7" w:rsidDel="005A6C4D">
            <w:delText xml:space="preserve">They </w:delText>
          </w:r>
          <w:r w:rsidR="001C4F33" w:rsidRPr="006D79A7" w:rsidDel="005A6C4D">
            <w:delText>placed t</w:delText>
          </w:r>
        </w:del>
      </w:ins>
      <w:ins w:id="257" w:author="Lane, Stefanie" w:date="2023-07-26T12:08:00Z">
        <w:del w:id="258" w:author="Gary" w:date="2023-08-16T15:58:00Z">
          <w:r w:rsidR="00C70DC5" w:rsidRPr="006D79A7" w:rsidDel="005A6C4D">
            <w:delText>ransect</w:delText>
          </w:r>
        </w:del>
      </w:ins>
      <w:ins w:id="259" w:author="Lane, Stefanie" w:date="2023-07-26T12:09:00Z">
        <w:del w:id="260" w:author="Gary" w:date="2023-08-16T15:58:00Z">
          <w:r w:rsidR="00134052" w:rsidRPr="006D79A7" w:rsidDel="005A6C4D">
            <w:delText xml:space="preserve">s </w:delText>
          </w:r>
        </w:del>
      </w:ins>
      <w:ins w:id="261" w:author="Lane, Stefanie" w:date="2023-07-26T12:13:00Z">
        <w:del w:id="262" w:author="Gary" w:date="2023-08-16T15:58:00Z">
          <w:r w:rsidR="001C4F33" w:rsidRPr="006D79A7" w:rsidDel="005A6C4D">
            <w:delText>throughout the marsh</w:delText>
          </w:r>
        </w:del>
      </w:ins>
      <w:ins w:id="263" w:author="Lane, Stefanie" w:date="2023-07-26T12:09:00Z">
        <w:del w:id="264" w:author="Gary" w:date="2023-08-16T15:58:00Z">
          <w:r w:rsidR="00134052" w:rsidRPr="006D79A7" w:rsidDel="005A6C4D">
            <w:delText xml:space="preserve"> </w:delText>
          </w:r>
          <w:r w:rsidR="00173B15" w:rsidRPr="006D79A7" w:rsidDel="005A6C4D">
            <w:delText>to achieve an even distribution across a north-south gradient</w:delText>
          </w:r>
        </w:del>
      </w:ins>
      <w:ins w:id="265" w:author="Lane, Stefanie" w:date="2023-07-26T12:13:00Z">
        <w:del w:id="266" w:author="Gary" w:date="2023-08-16T15:58:00Z">
          <w:r w:rsidR="001C4F33" w:rsidRPr="006D79A7" w:rsidDel="005A6C4D">
            <w:delText>, with transect endpoints sharing a common origin along the main tidal channel through the middle of the marsh (Fig. 1)</w:delText>
          </w:r>
        </w:del>
      </w:ins>
      <w:del w:id="267" w:author="Gary" w:date="2023-08-16T15:58:00Z">
        <w:r w:rsidR="00984524" w:rsidRPr="006D79A7" w:rsidDel="005A6C4D">
          <w:delText xml:space="preserve"> </w:delText>
        </w:r>
      </w:del>
      <w:ins w:id="268" w:author="Lane, Stefanie" w:date="2023-07-26T12:09:00Z">
        <w:del w:id="269" w:author="Gary" w:date="2023-08-16T15:58:00Z">
          <w:r w:rsidR="00173B15" w:rsidRPr="006D79A7" w:rsidDel="005A6C4D">
            <w:delText xml:space="preserve">. While </w:delText>
          </w:r>
        </w:del>
      </w:ins>
      <w:ins w:id="270" w:author="Lane, Stefanie" w:date="2023-07-26T12:13:00Z">
        <w:del w:id="271" w:author="Gary" w:date="2023-08-16T15:58:00Z">
          <w:r w:rsidR="00856D4C" w:rsidRPr="006D79A7" w:rsidDel="005A6C4D">
            <w:delText xml:space="preserve">transects were </w:delText>
          </w:r>
        </w:del>
      </w:ins>
      <w:ins w:id="272" w:author="Lane, Stefanie" w:date="2023-07-26T12:09:00Z">
        <w:del w:id="273" w:author="Gary" w:date="2023-08-16T15:58:00Z">
          <w:r w:rsidR="00173B15" w:rsidRPr="006D79A7" w:rsidDel="005A6C4D">
            <w:delText>not ra</w:delText>
          </w:r>
        </w:del>
        <w:del w:id="274" w:author="Gary" w:date="2023-08-16T16:00:00Z">
          <w:r w:rsidR="00173B15" w:rsidRPr="006D79A7" w:rsidDel="00A91EC2">
            <w:delText>ndom</w:delText>
          </w:r>
        </w:del>
      </w:ins>
      <w:ins w:id="275" w:author="Lane, Stefanie" w:date="2023-07-26T12:13:00Z">
        <w:del w:id="276" w:author="Gary" w:date="2023-08-16T16:00:00Z">
          <w:r w:rsidR="00856D4C" w:rsidRPr="006D79A7" w:rsidDel="00A91EC2">
            <w:delText>ly distributed</w:delText>
          </w:r>
        </w:del>
      </w:ins>
      <w:ins w:id="277" w:author="Lane, Stefanie" w:date="2023-07-26T12:09:00Z">
        <w:del w:id="278" w:author="Gary" w:date="2023-08-16T16:00:00Z">
          <w:r w:rsidR="00173B15" w:rsidRPr="006D79A7" w:rsidDel="00A91EC2">
            <w:delText>,</w:delText>
          </w:r>
        </w:del>
      </w:ins>
      <w:ins w:id="279" w:author="Lane, Stefanie" w:date="2023-07-26T12:13:00Z">
        <w:del w:id="280" w:author="Gary" w:date="2023-08-16T16:00:00Z">
          <w:r w:rsidR="00856D4C" w:rsidRPr="006D79A7" w:rsidDel="00A91EC2">
            <w:delText xml:space="preserve"> the </w:delText>
          </w:r>
        </w:del>
      </w:ins>
      <w:ins w:id="281" w:author="Lane, Stefanie" w:date="2023-07-26T12:14:00Z">
        <w:del w:id="282" w:author="Gary" w:date="2023-08-16T16:00:00Z">
          <w:r w:rsidR="00856D4C" w:rsidRPr="006D79A7" w:rsidDel="00A91EC2">
            <w:delText xml:space="preserve">haphazard transect placement </w:delText>
          </w:r>
        </w:del>
      </w:ins>
      <w:ins w:id="283" w:author="Lane, Stefanie" w:date="2023-07-26T12:09:00Z">
        <w:del w:id="284" w:author="Gary" w:date="2023-08-16T16:00:00Z">
          <w:r w:rsidR="00173B15" w:rsidRPr="006D79A7" w:rsidDel="00A91EC2">
            <w:delText>sought to</w:delText>
          </w:r>
        </w:del>
      </w:ins>
      <w:ins w:id="285" w:author="Lane, Stefanie" w:date="2023-07-26T12:14:00Z">
        <w:del w:id="286" w:author="Gary" w:date="2023-08-16T16:00:00Z">
          <w:r w:rsidR="006D54B6" w:rsidRPr="006D79A7" w:rsidDel="00A91EC2">
            <w:delText xml:space="preserve"> balance surveying as great </w:delText>
          </w:r>
        </w:del>
      </w:ins>
      <w:ins w:id="287" w:author="Lane, Stefanie" w:date="2023-07-26T12:09:00Z">
        <w:del w:id="288" w:author="Gary" w:date="2023-08-16T16:00:00Z">
          <w:r w:rsidR="00173B15" w:rsidRPr="006D79A7" w:rsidDel="00A91EC2">
            <w:delText xml:space="preserve">a spatial extent </w:delText>
          </w:r>
        </w:del>
      </w:ins>
      <w:ins w:id="289" w:author="Lane, Stefanie" w:date="2023-07-26T12:14:00Z">
        <w:del w:id="290" w:author="Gary" w:date="2023-08-16T16:00:00Z">
          <w:r w:rsidR="00856D4C" w:rsidRPr="006D79A7" w:rsidDel="00A91EC2">
            <w:delText xml:space="preserve">of the marsh </w:delText>
          </w:r>
        </w:del>
      </w:ins>
      <w:ins w:id="291" w:author="Lane, Stefanie" w:date="2023-07-26T12:09:00Z">
        <w:del w:id="292" w:author="Gary" w:date="2023-08-16T16:00:00Z">
          <w:r w:rsidR="00173B15" w:rsidRPr="006D79A7" w:rsidDel="00A91EC2">
            <w:delText>as possibl</w:delText>
          </w:r>
        </w:del>
      </w:ins>
      <w:ins w:id="293" w:author="Lane, Stefanie" w:date="2023-07-26T12:10:00Z">
        <w:del w:id="294" w:author="Gary" w:date="2023-08-16T16:00:00Z">
          <w:r w:rsidR="00A97E51" w:rsidRPr="006D79A7" w:rsidDel="00A91EC2">
            <w:delText>e</w:delText>
          </w:r>
        </w:del>
      </w:ins>
      <w:ins w:id="295" w:author="Lane, Stefanie" w:date="2023-07-26T12:14:00Z">
        <w:del w:id="296" w:author="Gary" w:date="2023-08-16T16:00:00Z">
          <w:r w:rsidR="006D54B6" w:rsidRPr="006D79A7" w:rsidDel="00A91EC2">
            <w:delText xml:space="preserve"> given the time and resources available for the project</w:delText>
          </w:r>
        </w:del>
      </w:ins>
      <w:ins w:id="297" w:author="Lane, Stefanie" w:date="2023-07-26T12:10:00Z">
        <w:del w:id="298" w:author="Gary" w:date="2023-08-16T16:00:00Z">
          <w:r w:rsidR="00A97E51" w:rsidRPr="006D79A7" w:rsidDel="00A91EC2">
            <w:delText>. Along each transect, 1 m</w:delText>
          </w:r>
          <w:r w:rsidR="00A97E51" w:rsidRPr="006D79A7" w:rsidDel="00A91EC2">
            <w:rPr>
              <w:vertAlign w:val="superscript"/>
              <w:rPrChange w:id="299" w:author="Lane, Stefanie" w:date="2023-07-26T12:47:00Z">
                <w:rPr/>
              </w:rPrChange>
            </w:rPr>
            <w:delText>2</w:delText>
          </w:r>
          <w:r w:rsidR="00A97E51" w:rsidRPr="006D79A7" w:rsidDel="00A91EC2">
            <w:delText xml:space="preserve"> plots (</w:delText>
          </w:r>
        </w:del>
      </w:ins>
      <w:ins w:id="300" w:author="Lane, Stefanie" w:date="2023-07-26T16:25:00Z">
        <w:del w:id="301" w:author="Gary" w:date="2023-08-16T16:00:00Z">
          <w:r w:rsidR="00932E2E" w:rsidDel="00A91EC2">
            <w:delText xml:space="preserve">rigid </w:delText>
          </w:r>
        </w:del>
      </w:ins>
      <w:ins w:id="302" w:author="Lane, Stefanie" w:date="2023-07-26T12:10:00Z">
        <w:del w:id="303" w:author="Gary" w:date="2023-08-16T16:00:00Z">
          <w:r w:rsidR="00A97E51" w:rsidRPr="006D79A7" w:rsidDel="00A91EC2">
            <w:delText>quadrats</w:delText>
          </w:r>
        </w:del>
      </w:ins>
      <w:ins w:id="304" w:author="Lane, Stefanie" w:date="2023-07-26T16:25:00Z">
        <w:del w:id="305" w:author="Gary" w:date="2023-08-16T16:00:00Z">
          <w:r w:rsidR="00932E2E" w:rsidDel="00A91EC2">
            <w:delText xml:space="preserve"> made of 1.27 cm (1/2 inch) schedule 40 PVC</w:delText>
          </w:r>
        </w:del>
      </w:ins>
      <w:ins w:id="306" w:author="Lane, Stefanie" w:date="2023-07-26T12:10:00Z">
        <w:del w:id="307" w:author="Gary" w:date="2023-08-16T16:00:00Z">
          <w:r w:rsidR="00A97E51" w:rsidRPr="006D79A7" w:rsidDel="00A91EC2">
            <w:delText xml:space="preserve">) were placed </w:delText>
          </w:r>
          <w:r w:rsidR="00D322B3" w:rsidRPr="006D79A7" w:rsidDel="00A91EC2">
            <w:delText>wherever vegetation composition was perceived to substantially shift from one</w:delText>
          </w:r>
        </w:del>
      </w:ins>
      <w:ins w:id="308" w:author="Lane, Stefanie" w:date="2023-07-26T12:11:00Z">
        <w:del w:id="309" w:author="Gary" w:date="2023-08-16T16:00:00Z">
          <w:r w:rsidR="00D322B3" w:rsidRPr="006D79A7" w:rsidDel="00A91EC2">
            <w:delText xml:space="preserve"> dom</w:delText>
          </w:r>
          <w:r w:rsidR="0000574D" w:rsidRPr="006D79A7" w:rsidDel="00A91EC2">
            <w:delText xml:space="preserve">inant species to another, or every 10 m along the transect, whichever distance was shorter. This plot placement introduces </w:delText>
          </w:r>
        </w:del>
      </w:ins>
      <w:ins w:id="310" w:author="Lane, Stefanie" w:date="2023-07-26T12:12:00Z">
        <w:del w:id="311" w:author="Gary" w:date="2023-08-16T16:00:00Z">
          <w:r w:rsidR="004556CD" w:rsidRPr="006D79A7" w:rsidDel="00A91EC2">
            <w:delText>a bias to statistically confirm patterns identified by subjective visual assessment.</w:delText>
          </w:r>
        </w:del>
      </w:ins>
      <w:ins w:id="312" w:author="Lane, Stefanie" w:date="2023-07-26T12:15:00Z">
        <w:del w:id="313" w:author="Gary" w:date="2023-08-16T16:00:00Z">
          <w:r w:rsidR="00E11649" w:rsidRPr="006D79A7" w:rsidDel="00A91EC2">
            <w:delText xml:space="preserve"> </w:delText>
          </w:r>
        </w:del>
      </w:ins>
      <w:del w:id="314" w:author="Gary" w:date="2023-08-16T16:00:00Z">
        <w:r w:rsidR="00984524" w:rsidDel="00A91EC2">
          <w:delText xml:space="preserve">Denoth and Myers (2007) </w:delText>
        </w:r>
        <w:r w:rsidR="00C30D6E" w:rsidDel="00A91EC2">
          <w:delText xml:space="preserve">sought to relocate plots </w:delText>
        </w:r>
        <w:r w:rsidR="00BD62FF" w:rsidDel="00A91EC2">
          <w:delText xml:space="preserve">sampled by Bradfield &amp; Porter (1982). </w:delText>
        </w:r>
      </w:del>
      <w:ins w:id="315" w:author="Lane, Stefanie" w:date="2023-07-26T12:16:00Z">
        <w:del w:id="316" w:author="Gary" w:date="2023-08-16T16:00:00Z">
          <w:r w:rsidR="006E0E23" w:rsidDel="00A91EC2">
            <w:delText xml:space="preserve">This </w:delText>
          </w:r>
        </w:del>
      </w:ins>
      <w:ins w:id="317" w:author="Lane, Stefanie" w:date="2023-07-26T12:17:00Z">
        <w:del w:id="318" w:author="Gary" w:date="2023-08-16T16:00:00Z">
          <w:r w:rsidR="00331FEC" w:rsidDel="00A91EC2">
            <w:delText xml:space="preserve">was achieved by approximating both transect and plot locations as closely as possible to the </w:delText>
          </w:r>
        </w:del>
      </w:ins>
      <w:ins w:id="319" w:author="Lane, Stefanie" w:date="2023-07-26T12:18:00Z">
        <w:del w:id="320" w:author="Gary" w:date="2023-08-16T16:00:00Z">
          <w:r w:rsidR="00116F9C" w:rsidDel="00A91EC2">
            <w:delText xml:space="preserve">1979 survey, regardless of perceived vegetation composition or dominant species within the plots or along the transects. </w:delText>
          </w:r>
        </w:del>
      </w:ins>
    </w:p>
    <w:p w14:paraId="726D7449" w14:textId="5DFE7205" w:rsidR="006E0E23" w:rsidDel="00A91EC2" w:rsidRDefault="008B255A" w:rsidP="00861AEA">
      <w:pPr>
        <w:pStyle w:val="NoSpacing"/>
        <w:ind w:firstLine="720"/>
        <w:rPr>
          <w:ins w:id="321" w:author="Lane, Stefanie" w:date="2023-07-26T12:16:00Z"/>
          <w:del w:id="322" w:author="Gary" w:date="2023-08-16T16:00:00Z"/>
        </w:rPr>
      </w:pPr>
      <w:del w:id="323" w:author="Gary" w:date="2023-08-16T16:00:00Z">
        <w:r w:rsidDel="00A91EC2">
          <w:delText xml:space="preserve"> </w:delText>
        </w:r>
      </w:del>
    </w:p>
    <w:p w14:paraId="52AF5B10" w14:textId="777DCB75" w:rsidR="005E086E" w:rsidDel="00A91EC2" w:rsidRDefault="008B255A" w:rsidP="00861AEA">
      <w:pPr>
        <w:pStyle w:val="NoSpacing"/>
        <w:ind w:firstLine="720"/>
        <w:rPr>
          <w:del w:id="324" w:author="Gary" w:date="2023-08-16T16:00:00Z"/>
        </w:rPr>
      </w:pPr>
      <w:del w:id="325" w:author="Gary" w:date="2023-08-16T16:00:00Z">
        <w:r w:rsidDel="00A91EC2">
          <w:delText>In 2019 we sought to sample vegetation in as close a manner as the original 1979 survey</w:delText>
        </w:r>
      </w:del>
      <w:ins w:id="326" w:author="Lane, Stefanie" w:date="2023-07-26T12:20:00Z">
        <w:del w:id="327" w:author="Gary" w:date="2023-08-16T16:00:00Z">
          <w:r w:rsidR="00992808" w:rsidDel="00A91EC2">
            <w:delText>, because we wanted to know whether dominant species</w:delText>
          </w:r>
        </w:del>
      </w:ins>
      <w:ins w:id="328" w:author="Lane, Stefanie" w:date="2023-07-26T12:21:00Z">
        <w:del w:id="329" w:author="Gary" w:date="2023-08-16T16:00:00Z">
          <w:r w:rsidR="00D7262D" w:rsidDel="00A91EC2">
            <w:delText xml:space="preserve"> (as perceived by visual </w:delText>
          </w:r>
          <w:r w:rsidR="00314F59" w:rsidDel="00A91EC2">
            <w:delText>recognition)</w:delText>
          </w:r>
        </w:del>
      </w:ins>
      <w:ins w:id="330" w:author="Lane, Stefanie" w:date="2023-07-26T12:20:00Z">
        <w:del w:id="331" w:author="Gary" w:date="2023-08-16T16:00:00Z">
          <w:r w:rsidR="00992808" w:rsidDel="00A91EC2">
            <w:delText xml:space="preserve"> </w:delText>
          </w:r>
          <w:r w:rsidR="00D7262D" w:rsidDel="00A91EC2">
            <w:delText>remained the same over time</w:delText>
          </w:r>
        </w:del>
      </w:ins>
      <w:ins w:id="332" w:author="Lane, Stefanie" w:date="2023-07-26T12:19:00Z">
        <w:del w:id="333" w:author="Gary" w:date="2023-08-16T16:00:00Z">
          <w:r w:rsidR="006F7195" w:rsidDel="00A91EC2">
            <w:delText xml:space="preserve">. </w:delText>
          </w:r>
        </w:del>
      </w:ins>
      <w:moveToRangeStart w:id="334" w:author="Lane, Stefanie" w:date="2023-07-26T12:19:00Z" w:name="move141266414"/>
      <w:moveTo w:id="335" w:author="Lane, Stefanie" w:date="2023-07-26T12:19:00Z">
        <w:del w:id="336" w:author="Gary" w:date="2023-08-16T16:00:00Z">
          <w:r w:rsidR="00A518B4" w:rsidDel="00A91EC2">
            <w:delText>Transect endpoints were approximated within an estimated ~5 m by overlaying Figure 1 in Bradfield &amp; Porter’s 1982 publication (Fig. 1C) on a georeferenced basemap, aligning prominent features such as tidal channel tributary junctions, marking GPS locations in Avenza Maps (Avenza Systems Inc., Ontario, Canada, v. 3.2), and finding these points in the field.</w:delText>
          </w:r>
        </w:del>
      </w:moveTo>
      <w:moveToRangeEnd w:id="334"/>
      <w:ins w:id="337" w:author="Lane, Stefanie" w:date="2023-07-26T12:20:00Z">
        <w:del w:id="338" w:author="Gary" w:date="2023-08-16T16:00:00Z">
          <w:r w:rsidR="00A518B4" w:rsidDel="00A91EC2">
            <w:delText xml:space="preserve"> Along each transect we placed 1 m</w:delText>
          </w:r>
          <w:r w:rsidR="00A518B4" w:rsidDel="00A91EC2">
            <w:rPr>
              <w:vertAlign w:val="superscript"/>
            </w:rPr>
            <w:delText>2</w:delText>
          </w:r>
          <w:r w:rsidR="00A518B4" w:rsidDel="00A91EC2">
            <w:delText xml:space="preserve"> </w:delText>
          </w:r>
        </w:del>
      </w:ins>
      <w:ins w:id="339" w:author="Lane, Stefanie" w:date="2023-07-26T15:51:00Z">
        <w:del w:id="340" w:author="Gary" w:date="2023-08-16T16:00:00Z">
          <w:r w:rsidR="00F50C97" w:rsidDel="00A91EC2">
            <w:delText>quadrats</w:delText>
          </w:r>
        </w:del>
      </w:ins>
      <w:ins w:id="341" w:author="Lane, Stefanie" w:date="2023-07-26T12:20:00Z">
        <w:del w:id="342" w:author="Gary" w:date="2023-08-16T16:00:00Z">
          <w:r w:rsidR="00A518B4" w:rsidDel="00A91EC2">
            <w:delText xml:space="preserve"> </w:delText>
          </w:r>
        </w:del>
      </w:ins>
      <w:ins w:id="343" w:author="Lane, Stefanie" w:date="2023-07-26T12:23:00Z">
        <w:del w:id="344" w:author="Gary" w:date="2023-08-16T16:00:00Z">
          <w:r w:rsidR="00405AFC" w:rsidDel="00A91EC2">
            <w:delText>centered on the transect</w:delText>
          </w:r>
          <w:r w:rsidR="00764D4C" w:rsidDel="00A91EC2">
            <w:delText xml:space="preserve"> line </w:delText>
          </w:r>
        </w:del>
      </w:ins>
      <w:ins w:id="345" w:author="Lane, Stefanie" w:date="2023-07-26T15:51:00Z">
        <w:del w:id="346" w:author="Gary" w:date="2023-08-16T16:00:00Z">
          <w:r w:rsidR="00AE6E2A" w:rsidDel="00A91EC2">
            <w:delText xml:space="preserve">to define survey plots </w:delText>
          </w:r>
        </w:del>
      </w:ins>
      <w:ins w:id="347" w:author="Lane, Stefanie" w:date="2023-07-26T12:23:00Z">
        <w:del w:id="348" w:author="Gary" w:date="2023-08-16T16:00:00Z">
          <w:r w:rsidR="00764D4C" w:rsidDel="00A91EC2">
            <w:delText xml:space="preserve">within patches of vegetation that we identified as being dominated (&gt; 50% cover) by one or two species, </w:delText>
          </w:r>
        </w:del>
      </w:ins>
      <w:ins w:id="349" w:author="Lane, Stefanie" w:date="2023-07-26T12:24:00Z">
        <w:del w:id="350" w:author="Gary" w:date="2023-08-16T16:00:00Z">
          <w:r w:rsidR="00764D4C" w:rsidDel="00A91EC2">
            <w:delText>or every 10 m along the transect, whichever distance was shorter</w:delText>
          </w:r>
          <w:r w:rsidR="00BA3208" w:rsidDel="00A91EC2">
            <w:delText xml:space="preserve"> (Fig. 2</w:delText>
          </w:r>
        </w:del>
      </w:ins>
      <w:ins w:id="351" w:author="Lane, Stefanie" w:date="2023-07-26T12:28:00Z">
        <w:del w:id="352" w:author="Gary" w:date="2023-08-16T16:00:00Z">
          <w:r w:rsidR="00D94B50" w:rsidDel="00A91EC2">
            <w:delText>D</w:delText>
          </w:r>
        </w:del>
      </w:ins>
      <w:ins w:id="353" w:author="Lane, Stefanie" w:date="2023-07-26T12:24:00Z">
        <w:del w:id="354" w:author="Gary" w:date="2023-08-16T16:00:00Z">
          <w:r w:rsidR="00BA3208" w:rsidDel="00A91EC2">
            <w:delText>)</w:delText>
          </w:r>
          <w:r w:rsidR="00764D4C" w:rsidDel="00A91EC2">
            <w:delText xml:space="preserve">. </w:delText>
          </w:r>
        </w:del>
      </w:ins>
      <w:ins w:id="355" w:author="Lane, Stefanie" w:date="2023-07-26T12:25:00Z">
        <w:del w:id="356" w:author="Gary" w:date="2023-08-16T16:00:00Z">
          <w:r w:rsidR="007C4DA6" w:rsidRPr="00DB11DA" w:rsidDel="00A91EC2">
            <w:delText>If</w:delText>
          </w:r>
          <w:r w:rsidR="007C4DA6" w:rsidDel="00A91EC2">
            <w:delText xml:space="preserve"> patches dominated by one or two species </w:delText>
          </w:r>
          <w:r w:rsidR="007414AF" w:rsidDel="00A91EC2">
            <w:delText>continued</w:delText>
          </w:r>
          <w:r w:rsidR="007C4DA6" w:rsidDel="00A91EC2">
            <w:delText xml:space="preserve"> more than 10 m of transect length, or no dominant species could be determined, we sampled every 10 m of transect length.</w:delText>
          </w:r>
        </w:del>
      </w:ins>
      <w:ins w:id="357" w:author="Lane, Stefanie" w:date="2023-07-26T12:28:00Z">
        <w:del w:id="358" w:author="Gary" w:date="2023-08-16T16:00:00Z">
          <w:r w:rsidR="00D94B50" w:rsidDel="00A91EC2">
            <w:delText xml:space="preserve"> </w:delText>
          </w:r>
        </w:del>
      </w:ins>
      <w:del w:id="359" w:author="Gary" w:date="2023-08-16T16:00:00Z">
        <w:r w:rsidDel="00A91EC2">
          <w:delText xml:space="preserve">, which does not eliminate </w:delText>
        </w:r>
        <w:r w:rsidR="00C30D6E" w:rsidDel="00A91EC2">
          <w:delText>bias from previous sampling designs</w:delText>
        </w:r>
        <w:r w:rsidDel="00A91EC2">
          <w:delText>. However, within the context of this sampling design we can make comparisons of changes in floristic diversity and compositional abundance.</w:delText>
        </w:r>
      </w:del>
    </w:p>
    <w:p w14:paraId="23A2ABDE" w14:textId="2FF34037" w:rsidR="007F357F" w:rsidRPr="00626BFD" w:rsidDel="00A91EC2" w:rsidRDefault="007F357F" w:rsidP="00861AEA">
      <w:pPr>
        <w:pStyle w:val="NoSpacing"/>
        <w:rPr>
          <w:del w:id="360" w:author="Gary" w:date="2023-08-16T16:00:00Z"/>
        </w:rPr>
      </w:pPr>
    </w:p>
    <w:p w14:paraId="1B7694BC" w14:textId="7446CD49" w:rsidR="00D4425C" w:rsidDel="00A91EC2" w:rsidRDefault="00A5448B" w:rsidP="00861AEA">
      <w:pPr>
        <w:ind w:firstLine="720"/>
        <w:rPr>
          <w:del w:id="361" w:author="Gary" w:date="2023-08-16T16:00:00Z"/>
        </w:rPr>
      </w:pPr>
      <w:del w:id="362" w:author="Gary" w:date="2023-08-16T16:00:00Z">
        <w:r w:rsidDel="00A91EC2">
          <w:delText xml:space="preserve">No permanent markers were left in Ladner Marsh, so precise transects assessed by Bradfield &amp; Porter (1982) or Denoth &amp; Myers (2007) were not identifiable in 2019. </w:delText>
        </w:r>
      </w:del>
      <w:moveFromRangeStart w:id="363" w:author="Lane, Stefanie" w:date="2023-07-26T12:19:00Z" w:name="move141266414"/>
      <w:moveFrom w:id="364" w:author="Lane, Stefanie" w:date="2023-07-26T12:19:00Z">
        <w:del w:id="365" w:author="Gary" w:date="2023-08-16T16:00:00Z">
          <w:r w:rsidR="00B832A6" w:rsidDel="00A91EC2">
            <w:delText xml:space="preserve">Transect </w:delText>
          </w:r>
          <w:r w:rsidR="00C55BA3" w:rsidDel="00A91EC2">
            <w:delText xml:space="preserve">endpoints </w:delText>
          </w:r>
          <w:r w:rsidR="00B832A6" w:rsidDel="00A91EC2">
            <w:delText>were approximated</w:delText>
          </w:r>
          <w:r w:rsidR="002C1D2C" w:rsidDel="00A91EC2">
            <w:delText xml:space="preserve"> within </w:delText>
          </w:r>
          <w:r w:rsidR="001E2497" w:rsidDel="00A91EC2">
            <w:delText xml:space="preserve">an estimated </w:delText>
          </w:r>
          <w:r w:rsidR="002C1D2C" w:rsidDel="00A91EC2">
            <w:delText>~5 m</w:delText>
          </w:r>
          <w:r w:rsidR="00B832A6" w:rsidDel="00A91EC2">
            <w:delText xml:space="preserve"> </w:delText>
          </w:r>
          <w:r w:rsidR="002A34E3" w:rsidDel="00A91EC2">
            <w:delText xml:space="preserve">by overlaying Figure 1 in Bradfield &amp; Porter’s 1982 publication </w:delText>
          </w:r>
          <w:r w:rsidR="00FB3E22" w:rsidDel="00A91EC2">
            <w:delText>(</w:delText>
          </w:r>
          <w:r w:rsidR="00EF29DE" w:rsidDel="00A91EC2">
            <w:delText>Fig. 1</w:delText>
          </w:r>
          <w:r w:rsidR="008421CE" w:rsidDel="00A91EC2">
            <w:delText>C</w:delText>
          </w:r>
          <w:r w:rsidR="00FB3E22" w:rsidDel="00A91EC2">
            <w:delText xml:space="preserve">) </w:delText>
          </w:r>
          <w:r w:rsidR="002A34E3" w:rsidDel="00A91EC2">
            <w:delText xml:space="preserve">on a georeferenced basemap, aligning </w:delText>
          </w:r>
          <w:r w:rsidR="002C1D2C" w:rsidDel="00A91EC2">
            <w:delText>prominent features</w:delText>
          </w:r>
          <w:r w:rsidR="00955CC6" w:rsidDel="00A91EC2">
            <w:delText xml:space="preserve"> such as tidal channel tributary junctions</w:delText>
          </w:r>
          <w:r w:rsidR="002C1D2C" w:rsidDel="00A91EC2">
            <w:delText>, marking GPS locations in Avenza</w:delText>
          </w:r>
          <w:r w:rsidR="0070559A" w:rsidDel="00A91EC2">
            <w:delText xml:space="preserve"> Maps</w:delText>
          </w:r>
          <w:r w:rsidR="002C1D2C" w:rsidDel="00A91EC2">
            <w:delText xml:space="preserve"> (</w:delText>
          </w:r>
          <w:r w:rsidR="0070559A" w:rsidDel="00A91EC2">
            <w:delText>Avenza Systems Inc., Ontario, Canada, v. 3.2)</w:delText>
          </w:r>
          <w:r w:rsidR="008B255A" w:rsidDel="00A91EC2">
            <w:delText>, and finding these points in the field</w:delText>
          </w:r>
          <w:r w:rsidR="00B832A6" w:rsidDel="00A91EC2">
            <w:delText>.</w:delText>
          </w:r>
          <w:r w:rsidR="00947182" w:rsidDel="00A91EC2">
            <w:delText xml:space="preserve"> </w:delText>
          </w:r>
        </w:del>
      </w:moveFrom>
      <w:moveFromRangeEnd w:id="363"/>
      <w:del w:id="366" w:author="Gary" w:date="2023-08-16T16:00:00Z">
        <w:r w:rsidDel="00A91EC2">
          <w:delText xml:space="preserve">Transect “Q” (n = 7 plots) was omitted in 1999 and 2019 due to </w:delText>
        </w:r>
        <w:r w:rsidR="00955CC6" w:rsidDel="00A91EC2">
          <w:delText>inaccessibility through</w:delText>
        </w:r>
        <w:r w:rsidDel="00A91EC2">
          <w:delText xml:space="preserve"> riparian forest with a</w:delText>
        </w:r>
        <w:r w:rsidR="00955CC6" w:rsidDel="00A91EC2">
          <w:delText xml:space="preserve"> dense</w:delText>
        </w:r>
        <w:r w:rsidDel="00A91EC2">
          <w:delText xml:space="preserve"> understory of </w:delText>
        </w:r>
        <w:r w:rsidR="00582A2B" w:rsidDel="00A91EC2">
          <w:delText>non-native</w:delText>
        </w:r>
        <w:r w:rsidDel="00A91EC2">
          <w:delText xml:space="preserve"> Himalayan blackberry (</w:delText>
        </w:r>
        <w:r w:rsidDel="00A91EC2">
          <w:rPr>
            <w:i/>
          </w:rPr>
          <w:delText xml:space="preserve">Rubus </w:delText>
        </w:r>
        <w:r w:rsidRPr="00904BB3" w:rsidDel="00A91EC2">
          <w:rPr>
            <w:i/>
          </w:rPr>
          <w:delText>armeniacus</w:delText>
        </w:r>
        <w:r w:rsidR="00C87135" w:rsidDel="00A91EC2">
          <w:delText xml:space="preserve"> Focke</w:delText>
        </w:r>
        <w:r w:rsidDel="00A91EC2">
          <w:delText>)</w:delText>
        </w:r>
        <w:r w:rsidR="0058125F" w:rsidDel="00A91EC2">
          <w:delText>; these plots from 1979</w:delText>
        </w:r>
        <w:r w:rsidR="00883BFA" w:rsidDel="00A91EC2">
          <w:delText xml:space="preserve"> were not surveyed in 1999, and</w:delText>
        </w:r>
        <w:r w:rsidR="0058125F" w:rsidDel="00A91EC2">
          <w:delText xml:space="preserve"> are not included in the present ana</w:delText>
        </w:r>
        <w:r w:rsidR="0058125F" w:rsidRPr="00454B0C" w:rsidDel="00A91EC2">
          <w:rPr>
            <w:color w:val="000000" w:themeColor="text1"/>
          </w:rPr>
          <w:delText>lyses</w:delText>
        </w:r>
        <w:r w:rsidRPr="00454B0C" w:rsidDel="00A91EC2">
          <w:rPr>
            <w:color w:val="000000" w:themeColor="text1"/>
          </w:rPr>
          <w:delText>. An additional 18</w:delText>
        </w:r>
        <w:r w:rsidR="00602041" w:rsidRPr="00454B0C" w:rsidDel="00A91EC2">
          <w:rPr>
            <w:color w:val="000000" w:themeColor="text1"/>
          </w:rPr>
          <w:delText xml:space="preserve"> </w:delText>
        </w:r>
        <w:r w:rsidRPr="00454B0C" w:rsidDel="00A91EC2">
          <w:rPr>
            <w:color w:val="000000" w:themeColor="text1"/>
          </w:rPr>
          <w:delText xml:space="preserve">plots </w:delText>
        </w:r>
        <w:r w:rsidR="001B70A0" w:rsidRPr="00454B0C" w:rsidDel="00A91EC2">
          <w:rPr>
            <w:color w:val="000000" w:themeColor="text1"/>
          </w:rPr>
          <w:delText xml:space="preserve">surveyed in 1979 and 1999 </w:delText>
        </w:r>
        <w:r w:rsidRPr="00454B0C" w:rsidDel="00A91EC2">
          <w:rPr>
            <w:color w:val="000000" w:themeColor="text1"/>
          </w:rPr>
          <w:delText xml:space="preserve">were </w:delText>
        </w:r>
        <w:r w:rsidR="005105F8" w:rsidRPr="00454B0C" w:rsidDel="00A91EC2">
          <w:rPr>
            <w:color w:val="000000" w:themeColor="text1"/>
          </w:rPr>
          <w:delText xml:space="preserve">also </w:delText>
        </w:r>
        <w:r w:rsidR="0058125F" w:rsidRPr="00454B0C" w:rsidDel="00A91EC2">
          <w:rPr>
            <w:color w:val="000000" w:themeColor="text1"/>
          </w:rPr>
          <w:delText>omitted</w:delText>
        </w:r>
        <w:r w:rsidRPr="00454B0C" w:rsidDel="00A91EC2">
          <w:rPr>
            <w:color w:val="000000" w:themeColor="text1"/>
          </w:rPr>
          <w:delText xml:space="preserve"> in 2019 </w:delText>
        </w:r>
        <w:r w:rsidR="005105F8" w:rsidRPr="00454B0C" w:rsidDel="00A91EC2">
          <w:rPr>
            <w:color w:val="000000" w:themeColor="text1"/>
          </w:rPr>
          <w:delText>because of</w:delText>
        </w:r>
        <w:r w:rsidRPr="00454B0C" w:rsidDel="00A91EC2">
          <w:rPr>
            <w:color w:val="000000" w:themeColor="text1"/>
          </w:rPr>
          <w:delText xml:space="preserve"> overgrowth of riparian fringe</w:delText>
        </w:r>
        <w:r w:rsidR="000D215B" w:rsidRPr="00454B0C" w:rsidDel="00A91EC2">
          <w:rPr>
            <w:color w:val="000000" w:themeColor="text1"/>
          </w:rPr>
          <w:delText>,</w:delText>
        </w:r>
        <w:r w:rsidRPr="00454B0C" w:rsidDel="00A91EC2">
          <w:rPr>
            <w:color w:val="000000" w:themeColor="text1"/>
          </w:rPr>
          <w:delText xml:space="preserve"> widening of tidal channels, or </w:delText>
        </w:r>
        <w:r w:rsidR="000D215B" w:rsidRPr="00454B0C" w:rsidDel="00A91EC2">
          <w:rPr>
            <w:color w:val="000000" w:themeColor="text1"/>
          </w:rPr>
          <w:delText>variation in transect placement</w:delText>
        </w:r>
        <w:r w:rsidR="00EF15F2" w:rsidDel="00A91EC2">
          <w:rPr>
            <w:color w:val="000000" w:themeColor="text1"/>
          </w:rPr>
          <w:delText xml:space="preserve"> (Table S1).</w:delText>
        </w:r>
        <w:r w:rsidR="00D4425C" w:rsidRPr="00454B0C" w:rsidDel="00A91EC2">
          <w:rPr>
            <w:color w:val="000000" w:themeColor="text1"/>
          </w:rPr>
          <w:delText xml:space="preserve"> Despite </w:delText>
        </w:r>
        <w:r w:rsidR="00D4425C" w:rsidDel="00A91EC2">
          <w:delText xml:space="preserve">these decisions to exclude plots, </w:delText>
        </w:r>
        <w:r w:rsidR="00D4425C" w:rsidRPr="00E03D57" w:rsidDel="00A91EC2">
          <w:rPr>
            <w:rFonts w:ascii="Calibri" w:hAnsi="Calibri" w:cs="Calibri"/>
            <w:szCs w:val="24"/>
          </w:rPr>
          <w:delText>Kopecký &amp; Macek</w:delText>
        </w:r>
        <w:r w:rsidR="00D4425C" w:rsidDel="00A91EC2">
          <w:delText xml:space="preserve">  </w:delText>
        </w:r>
        <w:r w:rsidR="00D4425C" w:rsidRPr="00E03D57" w:rsidDel="00A91EC2">
          <w:rPr>
            <w:rFonts w:ascii="Calibri" w:hAnsi="Calibri" w:cs="Calibri"/>
            <w:szCs w:val="24"/>
          </w:rPr>
          <w:delText>(2015)</w:delText>
        </w:r>
        <w:r w:rsidR="00D4425C" w:rsidDel="00A91EC2">
          <w:delText xml:space="preserve"> have demonstrated </w:delText>
        </w:r>
        <w:r w:rsidR="00D4425C" w:rsidDel="00A91EC2">
          <w:lastRenderedPageBreak/>
          <w:delText xml:space="preserve">that uncertainty of plot location does not produce unreliable evidence of plant community changes on decadal timescales. </w:delText>
        </w:r>
      </w:del>
    </w:p>
    <w:p w14:paraId="217AF17C" w14:textId="4A652221" w:rsidR="00D94B50" w:rsidDel="00A91EC2" w:rsidRDefault="00C40AED" w:rsidP="00861AEA">
      <w:pPr>
        <w:pStyle w:val="NoSpacing"/>
        <w:ind w:firstLine="720"/>
        <w:rPr>
          <w:ins w:id="367" w:author="Lane, Stefanie" w:date="2023-07-26T16:05:00Z"/>
          <w:del w:id="368" w:author="Gary" w:date="2023-08-16T16:00:00Z"/>
        </w:rPr>
      </w:pPr>
      <w:del w:id="369" w:author="Gary" w:date="2023-08-16T16:00:00Z">
        <w:r w:rsidDel="00A91EC2">
          <w:delText>A</w:delText>
        </w:r>
        <w:r w:rsidR="007E4150" w:rsidDel="00A91EC2">
          <w:delText xml:space="preserve">long each transect, </w:delText>
        </w:r>
        <w:r w:rsidR="00660428" w:rsidDel="00A91EC2">
          <w:delText xml:space="preserve">we noted patchy </w:delText>
        </w:r>
        <w:r w:rsidR="00F02957" w:rsidDel="00A91EC2">
          <w:delText xml:space="preserve">species </w:delText>
        </w:r>
        <w:r w:rsidR="00660428" w:rsidDel="00A91EC2">
          <w:delText xml:space="preserve">assemblages dominated by one or two species. We defined ‘dominance’ as a species having </w:delText>
        </w:r>
        <w:r w:rsidR="00A11360" w:rsidDel="00A91EC2">
          <w:delText>more than</w:delText>
        </w:r>
        <w:r w:rsidR="00660428" w:rsidDel="00A91EC2">
          <w:delText xml:space="preserve"> 50% cover within the </w:delText>
        </w:r>
        <w:r w:rsidR="005624D1" w:rsidDel="00A91EC2">
          <w:delText>patch</w:delText>
        </w:r>
        <w:r w:rsidR="00F02957" w:rsidDel="00A91EC2">
          <w:delText>y assemblage</w:delText>
        </w:r>
        <w:r w:rsidR="009F574B" w:rsidDel="00A91EC2">
          <w:delText xml:space="preserve"> </w:delText>
        </w:r>
        <w:r w:rsidR="009F574B" w:rsidRPr="00DB11DA" w:rsidDel="00A91EC2">
          <w:delText xml:space="preserve">(Fig. </w:delText>
        </w:r>
        <w:r w:rsidR="00722277" w:rsidRPr="00DB11DA" w:rsidDel="00A91EC2">
          <w:delText>2</w:delText>
        </w:r>
        <w:r w:rsidR="009F574B" w:rsidRPr="00DB11DA" w:rsidDel="00A91EC2">
          <w:delText>)</w:delText>
        </w:r>
        <w:r w:rsidR="00660428" w:rsidRPr="00DB11DA" w:rsidDel="00A91EC2">
          <w:delText>.</w:delText>
        </w:r>
        <w:r w:rsidR="005624D1" w:rsidRPr="00DB11DA" w:rsidDel="00A91EC2">
          <w:delText xml:space="preserve"> </w:delText>
        </w:r>
        <w:r w:rsidR="00B7682B" w:rsidRPr="00DB11DA" w:rsidDel="00A91EC2">
          <w:delText>If</w:delText>
        </w:r>
        <w:r w:rsidR="00B7682B" w:rsidDel="00A91EC2">
          <w:delText xml:space="preserve"> patches extended along more than 10 m of transect length, or no dominant species could be </w:delText>
        </w:r>
        <w:r w:rsidR="00F50B13" w:rsidDel="00A91EC2">
          <w:delText>determined, we sampled every 10 m of transect length</w:delText>
        </w:r>
        <w:r w:rsidR="00062BA9" w:rsidDel="00A91EC2">
          <w:delText>; we did not consider patches adjacent to the transect</w:delText>
        </w:r>
        <w:r w:rsidR="00F50B13" w:rsidDel="00A91EC2">
          <w:delText xml:space="preserve">. </w:delText>
        </w:r>
        <w:r w:rsidR="00510C96" w:rsidDel="00A91EC2">
          <w:delText xml:space="preserve">Each plot was comprised of </w:delText>
        </w:r>
        <w:r w:rsidR="00F02957" w:rsidDel="00A91EC2">
          <w:delText>a 1 m</w:delText>
        </w:r>
        <w:r w:rsidR="00F02957" w:rsidRPr="00626BFD" w:rsidDel="00A91EC2">
          <w:rPr>
            <w:vertAlign w:val="superscript"/>
          </w:rPr>
          <w:delText>2</w:delText>
        </w:r>
        <w:r w:rsidR="00F02957" w:rsidDel="00A91EC2">
          <w:delText xml:space="preserve"> </w:delText>
        </w:r>
        <w:r w:rsidR="00510C96" w:rsidDel="00A91EC2">
          <w:delText xml:space="preserve">quadrat </w:delText>
        </w:r>
        <w:r w:rsidR="00F02957" w:rsidDel="00A91EC2">
          <w:delText>centered over the transect to survey species composition and cover abundance</w:delText>
        </w:r>
        <w:r w:rsidR="00062BA9" w:rsidDel="00A91EC2">
          <w:delText xml:space="preserve"> within the center of the </w:delText>
        </w:r>
        <w:r w:rsidR="006B0258" w:rsidDel="00A91EC2">
          <w:delText>species-dominated patch, or every 10 m of transect length, whichever distance was shorter</w:delText>
        </w:r>
        <w:r w:rsidR="002F5F88" w:rsidDel="00A91EC2">
          <w:delText xml:space="preserve"> (</w:delText>
        </w:r>
        <w:r w:rsidR="00EF29DE" w:rsidDel="00A91EC2">
          <w:rPr>
            <w:noProof/>
          </w:rPr>
          <w:delText xml:space="preserve">Fig. </w:delText>
        </w:r>
        <w:r w:rsidR="00BA6C71" w:rsidDel="00A91EC2">
          <w:delText>2D</w:delText>
        </w:r>
        <w:r w:rsidR="002F5F88" w:rsidRPr="007D52A9" w:rsidDel="00A91EC2">
          <w:delText>)</w:delText>
        </w:r>
        <w:r w:rsidR="006B0258" w:rsidDel="00A91EC2">
          <w:delText xml:space="preserve">. </w:delText>
        </w:r>
        <w:r w:rsidR="00CC29B1" w:rsidDel="00A91EC2">
          <w:delText>No patches were so small that the 1 m</w:delText>
        </w:r>
        <w:r w:rsidR="00CC29B1" w:rsidDel="00A91EC2">
          <w:rPr>
            <w:vertAlign w:val="superscript"/>
          </w:rPr>
          <w:delText>2</w:delText>
        </w:r>
        <w:r w:rsidR="00CC29B1" w:rsidDel="00A91EC2">
          <w:delText xml:space="preserve"> plot was less than 1 m from the boundary of the next patch. </w:delText>
        </w:r>
      </w:del>
    </w:p>
    <w:p w14:paraId="691F3B75" w14:textId="24DB1964" w:rsidR="003D607F" w:rsidDel="00A91EC2" w:rsidRDefault="003D607F" w:rsidP="00861AEA">
      <w:pPr>
        <w:pStyle w:val="NoSpacing"/>
        <w:rPr>
          <w:ins w:id="370" w:author="Lane, Stefanie" w:date="2023-07-26T16:05:00Z"/>
          <w:del w:id="371" w:author="Gary" w:date="2023-08-16T16:00:00Z"/>
        </w:rPr>
      </w:pPr>
    </w:p>
    <w:p w14:paraId="225E3A42" w14:textId="3E429715" w:rsidR="003D607F" w:rsidDel="00A91EC2" w:rsidRDefault="003D607F" w:rsidP="00861AEA">
      <w:pPr>
        <w:pStyle w:val="NoSpacing"/>
        <w:ind w:firstLine="720"/>
        <w:rPr>
          <w:ins w:id="372" w:author="Lane, Stefanie" w:date="2023-07-26T12:30:00Z"/>
          <w:del w:id="373" w:author="Gary" w:date="2023-08-16T16:00:00Z"/>
        </w:rPr>
      </w:pPr>
      <w:ins w:id="374" w:author="Lane, Stefanie" w:date="2023-07-26T16:06:00Z">
        <w:del w:id="375" w:author="Gary" w:date="2023-08-16T16:00:00Z">
          <w:r w:rsidDel="00A91EC2">
            <w:delText>Plot</w:delText>
          </w:r>
          <w:r w:rsidR="003158C9" w:rsidDel="00A91EC2">
            <w:delText>-scale sampling</w:delText>
          </w:r>
        </w:del>
      </w:ins>
    </w:p>
    <w:p w14:paraId="245DFAE9" w14:textId="54AFA7B9" w:rsidR="00105479" w:rsidRDefault="005E5E5C" w:rsidP="00861AEA">
      <w:pPr>
        <w:pStyle w:val="NoSpacing"/>
        <w:ind w:firstLine="720"/>
        <w:rPr>
          <w:ins w:id="376" w:author="Lane, Stefanie" w:date="2023-07-26T16:06:00Z"/>
        </w:rPr>
      </w:pPr>
      <w:ins w:id="377" w:author="Lane, Stefanie" w:date="2023-07-26T12:38:00Z">
        <w:del w:id="378" w:author="Gary" w:date="2023-08-16T16:00:00Z">
          <w:r w:rsidDel="00A91EC2">
            <w:delText>Species</w:delText>
          </w:r>
        </w:del>
      </w:ins>
      <w:ins w:id="379" w:author="Lane, Stefanie" w:date="2023-07-26T12:30:00Z">
        <w:del w:id="380" w:author="Gary" w:date="2023-08-16T16:00:00Z">
          <w:r w:rsidR="00F3242A" w:rsidDel="00A91EC2">
            <w:delText xml:space="preserve"> were </w:delText>
          </w:r>
        </w:del>
      </w:ins>
      <w:ins w:id="381" w:author="Lane, Stefanie" w:date="2023-07-26T12:38:00Z">
        <w:del w:id="382" w:author="Gary" w:date="2023-08-16T16:00:00Z">
          <w:r w:rsidDel="00A91EC2">
            <w:delText>recorded</w:delText>
          </w:r>
        </w:del>
      </w:ins>
      <w:ins w:id="383" w:author="Lane, Stefanie" w:date="2023-07-26T12:30:00Z">
        <w:del w:id="384" w:author="Gary" w:date="2023-08-16T16:00:00Z">
          <w:r w:rsidR="00F3242A" w:rsidDel="00A91EC2">
            <w:delText xml:space="preserve"> if their </w:delText>
          </w:r>
          <w:r w:rsidR="00F871AE" w:rsidDel="00A91EC2">
            <w:delText xml:space="preserve">most basal </w:delText>
          </w:r>
          <w:r w:rsidR="00F3242A" w:rsidDel="00A91EC2">
            <w:delText xml:space="preserve">stem originated within the </w:delText>
          </w:r>
        </w:del>
      </w:ins>
      <w:ins w:id="385" w:author="Lane, Stefanie" w:date="2023-07-26T12:31:00Z">
        <w:del w:id="386" w:author="Gary" w:date="2023-08-16T16:00:00Z">
          <w:r w:rsidR="002C75E0" w:rsidDel="00A91EC2">
            <w:delText>1 m</w:delText>
          </w:r>
          <w:r w:rsidR="002C75E0" w:rsidRPr="002C75E0" w:rsidDel="00A91EC2">
            <w:rPr>
              <w:vertAlign w:val="superscript"/>
              <w:rPrChange w:id="387" w:author="Lane, Stefanie" w:date="2023-07-26T12:31:00Z">
                <w:rPr/>
              </w:rPrChange>
            </w:rPr>
            <w:delText>2</w:delText>
          </w:r>
          <w:r w:rsidR="002C75E0" w:rsidDel="00A91EC2">
            <w:delText xml:space="preserve"> quadrat</w:delText>
          </w:r>
        </w:del>
      </w:ins>
      <w:ins w:id="388" w:author="Lane, Stefanie" w:date="2023-07-26T12:38:00Z">
        <w:del w:id="389" w:author="Gary" w:date="2023-08-16T16:00:00Z">
          <w:r w:rsidDel="00A91EC2">
            <w:delText xml:space="preserve">, and cover within the plot was considered for all </w:delText>
          </w:r>
        </w:del>
      </w:ins>
      <w:ins w:id="390" w:author="Lane, Stefanie" w:date="2023-07-26T12:39:00Z">
        <w:del w:id="391" w:author="Gary" w:date="2023-08-16T16:00:00Z">
          <w:r w:rsidDel="00A91EC2">
            <w:delText xml:space="preserve">above-ground vegetation that </w:delText>
          </w:r>
          <w:r w:rsidR="00617508" w:rsidDel="00A91EC2">
            <w:delText>occurred within the quadrat boundary</w:delText>
          </w:r>
        </w:del>
      </w:ins>
      <w:ins w:id="392" w:author="Lane, Stefanie" w:date="2023-07-26T12:43:00Z">
        <w:del w:id="393" w:author="Gary" w:date="2023-08-16T16:00:00Z">
          <w:r w:rsidR="00A97695" w:rsidDel="00A91EC2">
            <w:delText xml:space="preserve">; vegetation overhanging the quadrat from an individual with its basal stem originating outside the quadrat boundary </w:delText>
          </w:r>
          <w:r w:rsidR="00530FB6" w:rsidDel="00A91EC2">
            <w:delText>were not considered</w:delText>
          </w:r>
        </w:del>
      </w:ins>
      <w:ins w:id="394" w:author="Lane, Stefanie" w:date="2023-07-26T12:32:00Z">
        <w:del w:id="395" w:author="Gary" w:date="2023-08-16T16:00:00Z">
          <w:r w:rsidR="001630DD" w:rsidDel="00A91EC2">
            <w:delText xml:space="preserve">. </w:delText>
          </w:r>
        </w:del>
      </w:ins>
      <w:ins w:id="396" w:author="Lane, Stefanie" w:date="2023-07-26T12:34:00Z">
        <w:del w:id="397" w:author="Gary" w:date="2023-08-16T16:00:00Z">
          <w:r w:rsidR="00455E89" w:rsidDel="00A91EC2">
            <w:delText xml:space="preserve">In the instance where the </w:delText>
          </w:r>
          <w:r w:rsidR="00443F59" w:rsidDel="00A91EC2">
            <w:delText>basal stem was inside the plot, but</w:delText>
          </w:r>
        </w:del>
      </w:ins>
      <w:ins w:id="398" w:author="Lane, Stefanie" w:date="2023-07-26T12:35:00Z">
        <w:del w:id="399" w:author="Gary" w:date="2023-08-16T16:00:00Z">
          <w:r w:rsidR="00443F59" w:rsidDel="00A91EC2">
            <w:delText xml:space="preserve"> aerial vegetation extended beyond the boundary of the quadrat, we only considered vegetation cover for portions of the plant </w:delText>
          </w:r>
          <w:r w:rsidR="00693FDF" w:rsidDel="00A91EC2">
            <w:delText xml:space="preserve">within the boundary of the quadrat. </w:delText>
          </w:r>
        </w:del>
      </w:ins>
      <w:ins w:id="400" w:author="Lane, Stefanie" w:date="2023-07-26T12:41:00Z">
        <w:del w:id="401" w:author="Gary" w:date="2023-08-16T16:00:00Z">
          <w:r w:rsidR="00B527E1" w:rsidDel="00A91EC2">
            <w:delText>We treated each ramet of rhizomatous species</w:delText>
          </w:r>
          <w:r w:rsidR="00EC07C2" w:rsidDel="00A91EC2">
            <w:delText xml:space="preserve"> such as </w:delText>
          </w:r>
        </w:del>
      </w:ins>
      <w:ins w:id="402" w:author="Lane, Stefanie" w:date="2023-07-26T12:42:00Z">
        <w:del w:id="403" w:author="Gary" w:date="2023-08-16T16:00:00Z">
          <w:r w:rsidR="00EC07C2" w:rsidDel="00A91EC2">
            <w:rPr>
              <w:i/>
              <w:iCs/>
            </w:rPr>
            <w:delText>Carex lyngbyei</w:delText>
          </w:r>
          <w:r w:rsidR="00EC07C2" w:rsidDel="00A91EC2">
            <w:delText xml:space="preserve"> or </w:delText>
          </w:r>
          <w:r w:rsidR="00EC07C2" w:rsidDel="00A91EC2">
            <w:rPr>
              <w:i/>
              <w:iCs/>
            </w:rPr>
            <w:delText>Juncus</w:delText>
          </w:r>
          <w:r w:rsidR="00EC07C2" w:rsidDel="00A91EC2">
            <w:delText xml:space="preserve"> sp.</w:delText>
          </w:r>
        </w:del>
      </w:ins>
      <w:ins w:id="404" w:author="Lane, Stefanie" w:date="2023-07-26T12:41:00Z">
        <w:del w:id="405" w:author="Gary" w:date="2023-08-16T16:00:00Z">
          <w:r w:rsidR="00B527E1" w:rsidDel="00A91EC2">
            <w:delText xml:space="preserve"> as individuals, rather than attempting to </w:delText>
          </w:r>
          <w:r w:rsidR="00EC07C2" w:rsidDel="00A91EC2">
            <w:delText>delineate extent of each continu</w:delText>
          </w:r>
        </w:del>
      </w:ins>
      <w:ins w:id="406" w:author="Lane, Stefanie" w:date="2023-07-26T12:42:00Z">
        <w:del w:id="407" w:author="Gary" w:date="2023-08-16T16:00:00Z">
          <w:r w:rsidR="00EC07C2" w:rsidDel="00A91EC2">
            <w:delText>ous rhizome of the genetically distinct individual. For these species</w:delText>
          </w:r>
          <w:r w:rsidR="00F72FBD" w:rsidDel="00A91EC2">
            <w:delText xml:space="preserve">, whenever </w:delText>
          </w:r>
        </w:del>
      </w:ins>
      <w:ins w:id="408" w:author="Lane, Stefanie" w:date="2023-07-26T12:33:00Z">
        <w:del w:id="409" w:author="Gary" w:date="2023-08-16T16:00:00Z">
          <w:r w:rsidR="007040D5" w:rsidDel="00A91EC2">
            <w:delText xml:space="preserve"> the quadrat fell on top of an individual</w:delText>
          </w:r>
        </w:del>
      </w:ins>
      <w:ins w:id="410" w:author="Lane, Stefanie" w:date="2023-07-26T12:32:00Z">
        <w:del w:id="411" w:author="Gary" w:date="2023-08-16T16:00:00Z">
          <w:r w:rsidR="001630DD" w:rsidDel="00A91EC2">
            <w:delText xml:space="preserve"> </w:delText>
          </w:r>
        </w:del>
      </w:ins>
      <w:ins w:id="412" w:author="Lane, Stefanie" w:date="2023-07-26T12:33:00Z">
        <w:del w:id="413" w:author="Gary" w:date="2023-08-16T16:00:00Z">
          <w:r w:rsidR="003930BE" w:rsidDel="00A91EC2">
            <w:delText>ramet</w:delText>
          </w:r>
        </w:del>
      </w:ins>
      <w:ins w:id="414" w:author="Lane, Stefanie" w:date="2023-07-26T12:32:00Z">
        <w:del w:id="415" w:author="Gary" w:date="2023-08-16T16:00:00Z">
          <w:r w:rsidR="001630DD" w:rsidDel="00A91EC2">
            <w:delText xml:space="preserve">, </w:delText>
          </w:r>
        </w:del>
      </w:ins>
      <w:ins w:id="416" w:author="Lane, Stefanie" w:date="2023-07-26T12:33:00Z">
        <w:del w:id="417" w:author="Gary" w:date="2023-08-16T16:00:00Z">
          <w:r w:rsidR="007040D5" w:rsidDel="00A91EC2">
            <w:delText xml:space="preserve">the </w:delText>
          </w:r>
          <w:r w:rsidR="003930BE" w:rsidDel="00A91EC2">
            <w:delText xml:space="preserve">ramet was considered in the plot </w:delText>
          </w:r>
        </w:del>
      </w:ins>
      <w:ins w:id="418" w:author="Lane, Stefanie" w:date="2023-07-26T12:36:00Z">
        <w:del w:id="419" w:author="Gary" w:date="2023-08-16T16:00:00Z">
          <w:r w:rsidR="00693FDF" w:rsidDel="00A91EC2">
            <w:delText>if more than 50% of the leave</w:delText>
          </w:r>
          <w:r w:rsidR="00C3117F" w:rsidDel="00A91EC2">
            <w:delText xml:space="preserve">s emerging from the ramet were immediately under or inside the quadrat boundary. </w:delText>
          </w:r>
        </w:del>
      </w:ins>
      <w:del w:id="420" w:author="Gary" w:date="2023-08-16T16:00:00Z">
        <w:r w:rsidR="006B0258" w:rsidDel="00A91EC2">
          <w:delText>To record species compositional abundance, we identified all species</w:delText>
        </w:r>
        <w:r w:rsidR="00127FC1" w:rsidDel="00A91EC2">
          <w:delText xml:space="preserve"> with </w:delText>
        </w:r>
        <w:r w:rsidR="00127FC1" w:rsidDel="00A91EC2">
          <w:rPr>
            <w:u w:val="single"/>
          </w:rPr>
          <w:delText>&gt;</w:delText>
        </w:r>
        <w:r w:rsidR="00127FC1" w:rsidDel="00A91EC2">
          <w:delText xml:space="preserve"> 50% </w:delText>
        </w:r>
        <w:r w:rsidR="00B82CBB" w:rsidDel="00A91EC2">
          <w:delText>of</w:delText>
        </w:r>
        <w:r w:rsidR="00C51284" w:rsidDel="00A91EC2">
          <w:delText xml:space="preserve"> </w:delText>
        </w:r>
        <w:r w:rsidR="00127FC1" w:rsidDel="00A91EC2">
          <w:delText>their</w:delText>
        </w:r>
        <w:r w:rsidR="002B234B" w:rsidDel="00A91EC2">
          <w:delText xml:space="preserve"> foliage-producing</w:delText>
        </w:r>
        <w:r w:rsidR="00127FC1" w:rsidDel="00A91EC2">
          <w:delText xml:space="preserve"> basal stems</w:delText>
        </w:r>
        <w:r w:rsidR="006B0258" w:rsidDel="00A91EC2">
          <w:delText xml:space="preserve"> within </w:delText>
        </w:r>
        <w:r w:rsidR="00CC29B1" w:rsidDel="00A91EC2">
          <w:delText>the plot</w:delText>
        </w:r>
        <w:r w:rsidR="002B234B" w:rsidDel="00A91EC2">
          <w:delText xml:space="preserve"> boundary</w:delText>
        </w:r>
        <w:r w:rsidR="00C0334F" w:rsidDel="00A91EC2">
          <w:delText xml:space="preserve">; overhanging </w:delText>
        </w:r>
        <w:r w:rsidR="002B234B" w:rsidDel="00A91EC2">
          <w:delText xml:space="preserve">foliage from basal stems outside the plot </w:delText>
        </w:r>
        <w:r w:rsidR="00C0334F" w:rsidDel="00A91EC2">
          <w:delText>were not considered.</w:delText>
        </w:r>
        <w:r w:rsidR="00D131BF" w:rsidDel="00A91EC2">
          <w:delText xml:space="preserve"> </w:delText>
        </w:r>
        <w:r w:rsidR="00D131BF" w:rsidRPr="00001C8B" w:rsidDel="00A91EC2">
          <w:rPr>
            <w:strike/>
            <w:rPrChange w:id="421" w:author="Lane, Stefanie" w:date="2023-07-26T12:38:00Z">
              <w:rPr/>
            </w:rPrChange>
          </w:rPr>
          <w:delText>For clonally reproducing species</w:delText>
        </w:r>
        <w:r w:rsidR="00A3674B" w:rsidRPr="00001C8B" w:rsidDel="00A91EC2">
          <w:rPr>
            <w:strike/>
            <w:rPrChange w:id="422" w:author="Lane, Stefanie" w:date="2023-07-26T12:38:00Z">
              <w:rPr/>
            </w:rPrChange>
          </w:rPr>
          <w:delText xml:space="preserve"> (e.g., </w:delText>
        </w:r>
        <w:r w:rsidR="006138FD" w:rsidRPr="00001C8B" w:rsidDel="00A91EC2">
          <w:rPr>
            <w:i/>
            <w:strike/>
            <w:rPrChange w:id="423" w:author="Lane, Stefanie" w:date="2023-07-26T12:38:00Z">
              <w:rPr>
                <w:i/>
              </w:rPr>
            </w:rPrChange>
          </w:rPr>
          <w:delText>Carex lyngbyei</w:delText>
        </w:r>
        <w:r w:rsidR="00A3674B" w:rsidRPr="00001C8B" w:rsidDel="00A91EC2">
          <w:rPr>
            <w:strike/>
            <w:rPrChange w:id="424" w:author="Lane, Stefanie" w:date="2023-07-26T12:38:00Z">
              <w:rPr/>
            </w:rPrChange>
          </w:rPr>
          <w:delText>)</w:delText>
        </w:r>
        <w:r w:rsidR="00D131BF" w:rsidRPr="00001C8B" w:rsidDel="00A91EC2">
          <w:rPr>
            <w:strike/>
            <w:rPrChange w:id="425" w:author="Lane, Stefanie" w:date="2023-07-26T12:38:00Z">
              <w:rPr/>
            </w:rPrChange>
          </w:rPr>
          <w:delText>, we did not attempt to</w:delText>
        </w:r>
        <w:r w:rsidR="00A65F91" w:rsidRPr="00001C8B" w:rsidDel="00A91EC2">
          <w:rPr>
            <w:strike/>
            <w:rPrChange w:id="426" w:author="Lane, Stefanie" w:date="2023-07-26T12:38:00Z">
              <w:rPr/>
            </w:rPrChange>
          </w:rPr>
          <w:delText xml:space="preserve"> distinguish stems or ramets from </w:delText>
        </w:r>
        <w:r w:rsidR="00A3674B" w:rsidRPr="00001C8B" w:rsidDel="00A91EC2">
          <w:rPr>
            <w:strike/>
            <w:rPrChange w:id="427" w:author="Lane, Stefanie" w:date="2023-07-26T12:38:00Z">
              <w:rPr/>
            </w:rPrChange>
          </w:rPr>
          <w:delText>whole</w:delText>
        </w:r>
        <w:r w:rsidR="00A65F91" w:rsidRPr="00001C8B" w:rsidDel="00A91EC2">
          <w:rPr>
            <w:strike/>
            <w:rPrChange w:id="428" w:author="Lane, Stefanie" w:date="2023-07-26T12:38:00Z">
              <w:rPr/>
            </w:rPrChange>
          </w:rPr>
          <w:delText xml:space="preserve"> </w:delText>
        </w:r>
        <w:r w:rsidR="00A3674B" w:rsidRPr="00001C8B" w:rsidDel="00A91EC2">
          <w:rPr>
            <w:strike/>
            <w:rPrChange w:id="429" w:author="Lane, Stefanie" w:date="2023-07-26T12:38:00Z">
              <w:rPr/>
            </w:rPrChange>
          </w:rPr>
          <w:delText>plants.</w:delText>
        </w:r>
        <w:r w:rsidR="00C0334F" w:rsidDel="00A91EC2">
          <w:delText xml:space="preserve"> </w:delText>
        </w:r>
        <w:r w:rsidR="00587A56" w:rsidDel="00A91EC2">
          <w:delText>Aerial plot</w:delText>
        </w:r>
        <w:r w:rsidR="00D4425C" w:rsidDel="00A91EC2">
          <w:delText xml:space="preserve"> cover was estimated </w:delText>
        </w:r>
        <w:r w:rsidR="00576443" w:rsidDel="00A91EC2">
          <w:delText xml:space="preserve">by </w:delText>
        </w:r>
        <w:r w:rsidR="00500E4E" w:rsidDel="00A91EC2">
          <w:delText xml:space="preserve">modified </w:delText>
        </w:r>
        <w:r w:rsidR="00576443" w:rsidDel="00A91EC2">
          <w:delText>Braun-Blanquet cover</w:delText>
        </w:r>
        <w:r w:rsidR="00D4425C" w:rsidDel="00A91EC2">
          <w:delText xml:space="preserve"> </w:delText>
        </w:r>
        <w:r w:rsidR="00500E4E" w:rsidDel="00A91EC2">
          <w:delText>classes</w:delText>
        </w:r>
      </w:del>
      <w:ins w:id="430" w:author="Lane, Stefanie" w:date="2023-07-26T12:44:00Z">
        <w:del w:id="431" w:author="Gary" w:date="2023-08-16T16:00:00Z">
          <w:r w:rsidR="00530FB6" w:rsidDel="00A91EC2">
            <w:delText xml:space="preserve"> used by Bradfield &amp; Porter (1982) and Denoth &amp; Myers (2007), where</w:delText>
          </w:r>
        </w:del>
      </w:ins>
      <w:del w:id="432" w:author="Gary" w:date="2023-08-16T16:00:00Z">
        <w:r w:rsidR="00D4425C" w:rsidDel="00A91EC2">
          <w:delText xml:space="preserve"> </w:delText>
        </w:r>
        <w:r w:rsidR="00E27E36" w:rsidDel="00A91EC2">
          <w:delText>[</w:delText>
        </w:r>
      </w:del>
      <w:ins w:id="433" w:author="Lane, Stefanie" w:date="2023-07-26T12:44:00Z">
        <w:del w:id="434" w:author="Gary" w:date="2023-08-16T16:00:00Z">
          <w:r w:rsidR="00530FB6" w:rsidDel="00A91EC2">
            <w:delText xml:space="preserve"> cover class </w:delText>
          </w:r>
        </w:del>
      </w:ins>
      <w:del w:id="435" w:author="Gary" w:date="2023-08-16T16:00:00Z">
        <w:r w:rsidR="00E27E36" w:rsidDel="00A91EC2">
          <w:delText>0 = (</w:delText>
        </w:r>
        <w:r w:rsidR="00B51030" w:rsidDel="00A91EC2">
          <w:delText>0</w:delText>
        </w:r>
        <w:r w:rsidR="00FF352B" w:rsidDel="00A91EC2">
          <w:delText>%</w:delText>
        </w:r>
      </w:del>
      <w:ins w:id="436" w:author="Lane, Stefanie" w:date="2023-07-26T12:44:00Z">
        <w:del w:id="437" w:author="Gary" w:date="2023-08-16T16:00:00Z">
          <w:r w:rsidR="00530FB6" w:rsidDel="00A91EC2">
            <w:delText xml:space="preserve"> cover (absent)</w:delText>
          </w:r>
        </w:del>
      </w:ins>
      <w:del w:id="438" w:author="Gary" w:date="2023-08-16T16:00:00Z">
        <w:r w:rsidR="00E27E36" w:rsidDel="00A91EC2">
          <w:delText>)</w:delText>
        </w:r>
        <w:r w:rsidR="00B51030" w:rsidDel="00A91EC2">
          <w:delText>,</w:delText>
        </w:r>
        <w:r w:rsidR="00E27E36" w:rsidDel="00A91EC2">
          <w:delText xml:space="preserve"> </w:delText>
        </w:r>
      </w:del>
      <w:ins w:id="439" w:author="Lane, Stefanie" w:date="2023-07-26T12:44:00Z">
        <w:del w:id="440" w:author="Gary" w:date="2023-08-16T16:00:00Z">
          <w:r w:rsidR="00530FB6" w:rsidDel="00A91EC2">
            <w:delText xml:space="preserve">cover class </w:delText>
          </w:r>
        </w:del>
      </w:ins>
      <w:del w:id="441" w:author="Gary" w:date="2023-08-16T16:00:00Z">
        <w:r w:rsidR="00E27E36" w:rsidDel="00A91EC2">
          <w:delText xml:space="preserve">1 </w:delText>
        </w:r>
      </w:del>
      <w:ins w:id="442" w:author="Lane, Stefanie" w:date="2023-07-26T12:44:00Z">
        <w:del w:id="443" w:author="Gary" w:date="2023-08-16T16:00:00Z">
          <w:r w:rsidR="00530FB6" w:rsidDel="00A91EC2">
            <w:delText xml:space="preserve">represents </w:delText>
          </w:r>
        </w:del>
      </w:ins>
      <w:del w:id="444" w:author="Gary" w:date="2023-08-16T16:00:00Z">
        <w:r w:rsidR="00E27E36" w:rsidDel="00A91EC2">
          <w:delText>= (</w:delText>
        </w:r>
        <w:r w:rsidR="00D4425C" w:rsidDel="00A91EC2">
          <w:delText>&lt; 25%</w:delText>
        </w:r>
        <w:r w:rsidR="00E27E36" w:rsidDel="00A91EC2">
          <w:delText>)</w:delText>
        </w:r>
      </w:del>
      <w:ins w:id="445" w:author="Lane, Stefanie" w:date="2023-07-26T12:44:00Z">
        <w:del w:id="446" w:author="Gary" w:date="2023-08-16T16:00:00Z">
          <w:r w:rsidR="00530FB6" w:rsidDel="00A91EC2">
            <w:delText xml:space="preserve"> cover</w:delText>
          </w:r>
        </w:del>
      </w:ins>
      <w:del w:id="447" w:author="Gary" w:date="2023-08-16T16:00:00Z">
        <w:r w:rsidR="00D4425C" w:rsidDel="00A91EC2">
          <w:delText>,</w:delText>
        </w:r>
        <w:r w:rsidR="00E27E36" w:rsidDel="00A91EC2">
          <w:delText xml:space="preserve"> </w:delText>
        </w:r>
      </w:del>
      <w:ins w:id="448" w:author="Lane, Stefanie" w:date="2023-07-26T12:44:00Z">
        <w:del w:id="449" w:author="Gary" w:date="2023-08-16T16:00:00Z">
          <w:r w:rsidR="00530FB6" w:rsidDel="00A91EC2">
            <w:delText xml:space="preserve">cover class </w:delText>
          </w:r>
        </w:del>
      </w:ins>
      <w:del w:id="450" w:author="Gary" w:date="2023-08-16T16:00:00Z">
        <w:r w:rsidR="00E27E36" w:rsidDel="00A91EC2">
          <w:delText xml:space="preserve">2 </w:delText>
        </w:r>
      </w:del>
      <w:ins w:id="451" w:author="Lane, Stefanie" w:date="2023-07-26T12:45:00Z">
        <w:del w:id="452" w:author="Gary" w:date="2023-08-16T16:00:00Z">
          <w:r w:rsidR="00530FB6" w:rsidDel="00A91EC2">
            <w:delText xml:space="preserve">represents </w:delText>
          </w:r>
        </w:del>
      </w:ins>
      <w:del w:id="453" w:author="Gary" w:date="2023-08-16T16:00:00Z">
        <w:r w:rsidR="00E27E36" w:rsidDel="00A91EC2">
          <w:delText>= (</w:delText>
        </w:r>
        <w:r w:rsidR="00D4425C" w:rsidDel="00A91EC2">
          <w:delText>25-50%</w:delText>
        </w:r>
        <w:r w:rsidR="00E27E36" w:rsidDel="00A91EC2">
          <w:delText>)</w:delText>
        </w:r>
      </w:del>
      <w:ins w:id="454" w:author="Lane, Stefanie" w:date="2023-07-26T12:45:00Z">
        <w:del w:id="455" w:author="Gary" w:date="2023-08-16T16:00:00Z">
          <w:r w:rsidR="00530FB6" w:rsidDel="00A91EC2">
            <w:delText xml:space="preserve"> cover</w:delText>
          </w:r>
        </w:del>
      </w:ins>
      <w:del w:id="456" w:author="Gary" w:date="2023-08-16T16:00:00Z">
        <w:r w:rsidR="00D4425C" w:rsidDel="00A91EC2">
          <w:delText xml:space="preserve">, </w:delText>
        </w:r>
      </w:del>
      <w:ins w:id="457" w:author="Lane, Stefanie" w:date="2023-07-26T12:45:00Z">
        <w:del w:id="458" w:author="Gary" w:date="2023-08-16T16:00:00Z">
          <w:r w:rsidR="00530FB6" w:rsidDel="00A91EC2">
            <w:delText xml:space="preserve">cover class </w:delText>
          </w:r>
        </w:del>
      </w:ins>
      <w:del w:id="459" w:author="Gary" w:date="2023-08-16T16:00:00Z">
        <w:r w:rsidR="001A1881" w:rsidDel="00A91EC2">
          <w:delText xml:space="preserve">3 </w:delText>
        </w:r>
      </w:del>
      <w:ins w:id="460" w:author="Lane, Stefanie" w:date="2023-07-26T12:45:00Z">
        <w:del w:id="461" w:author="Gary" w:date="2023-08-16T16:00:00Z">
          <w:r w:rsidR="00530FB6" w:rsidDel="00A91EC2">
            <w:delText xml:space="preserve">represents </w:delText>
          </w:r>
        </w:del>
      </w:ins>
      <w:del w:id="462" w:author="Gary" w:date="2023-08-16T16:00:00Z">
        <w:r w:rsidR="001A1881" w:rsidDel="00A91EC2">
          <w:delText>= (</w:delText>
        </w:r>
        <w:r w:rsidR="00D4425C" w:rsidDel="00A91EC2">
          <w:delText>50-75%</w:delText>
        </w:r>
        <w:r w:rsidR="001A1881" w:rsidDel="00A91EC2">
          <w:delText>)</w:delText>
        </w:r>
      </w:del>
      <w:ins w:id="463" w:author="Lane, Stefanie" w:date="2023-07-26T12:45:00Z">
        <w:del w:id="464" w:author="Gary" w:date="2023-08-16T16:00:00Z">
          <w:r w:rsidR="00530FB6" w:rsidDel="00A91EC2">
            <w:delText xml:space="preserve"> cover</w:delText>
          </w:r>
        </w:del>
      </w:ins>
      <w:del w:id="465" w:author="Gary" w:date="2023-08-16T16:00:00Z">
        <w:r w:rsidR="00D4425C" w:rsidDel="00A91EC2">
          <w:delText>, and</w:delText>
        </w:r>
        <w:r w:rsidR="00E27E36" w:rsidDel="00A91EC2">
          <w:delText xml:space="preserve"> </w:delText>
        </w:r>
      </w:del>
      <w:ins w:id="466" w:author="Lane, Stefanie" w:date="2023-07-26T12:45:00Z">
        <w:del w:id="467" w:author="Gary" w:date="2023-08-16T16:00:00Z">
          <w:r w:rsidR="00530FB6" w:rsidDel="00A91EC2">
            <w:delText xml:space="preserve">cover class </w:delText>
          </w:r>
        </w:del>
      </w:ins>
      <w:del w:id="468" w:author="Gary" w:date="2023-08-16T16:00:00Z">
        <w:r w:rsidR="00E27E36" w:rsidDel="00A91EC2">
          <w:delText xml:space="preserve">4 </w:delText>
        </w:r>
      </w:del>
      <w:ins w:id="469" w:author="Lane, Stefanie" w:date="2023-07-26T12:45:00Z">
        <w:del w:id="470" w:author="Gary" w:date="2023-08-16T16:00:00Z">
          <w:r w:rsidR="00530FB6" w:rsidDel="00A91EC2">
            <w:delText xml:space="preserve">represents </w:delText>
          </w:r>
        </w:del>
      </w:ins>
      <w:del w:id="471" w:author="Gary" w:date="2023-08-16T16:00:00Z">
        <w:r w:rsidR="00E27E36" w:rsidDel="00A91EC2">
          <w:delText>= (</w:delText>
        </w:r>
        <w:r w:rsidR="00D4425C" w:rsidDel="00A91EC2">
          <w:delText>&gt; 75%</w:delText>
        </w:r>
      </w:del>
      <w:ins w:id="472" w:author="Lane, Stefanie" w:date="2023-07-26T12:45:00Z">
        <w:del w:id="473" w:author="Gary" w:date="2023-08-16T16:00:00Z">
          <w:r w:rsidR="00530FB6" w:rsidDel="00A91EC2">
            <w:delText xml:space="preserve"> cover</w:delText>
          </w:r>
        </w:del>
      </w:ins>
      <w:del w:id="474" w:author="Gary" w:date="2023-08-16T16:00:00Z">
        <w:r w:rsidR="00D4425C" w:rsidDel="00A91EC2">
          <w:delText>)</w:delText>
        </w:r>
        <w:r w:rsidR="00E27E36" w:rsidDel="00A91EC2">
          <w:delText>]</w:delText>
        </w:r>
        <w:r w:rsidR="00D4425C" w:rsidDel="00A91EC2">
          <w:delText>.</w:delText>
        </w:r>
      </w:del>
    </w:p>
    <w:p w14:paraId="49A02A6D" w14:textId="77777777" w:rsidR="003158C9" w:rsidRDefault="003158C9" w:rsidP="003158C9">
      <w:pPr>
        <w:pStyle w:val="NoSpacing"/>
        <w:rPr>
          <w:ins w:id="475" w:author="Lane, Stefanie" w:date="2023-07-26T16:06:00Z"/>
        </w:rPr>
      </w:pPr>
    </w:p>
    <w:p w14:paraId="61840AF2" w14:textId="77777777" w:rsidR="00E40E9F" w:rsidRDefault="00E40E9F">
      <w:pPr>
        <w:pStyle w:val="Heading2"/>
        <w:rPr>
          <w:ins w:id="476" w:author="Lane, Stefanie" w:date="2023-07-26T16:08:00Z"/>
        </w:rPr>
        <w:pPrChange w:id="477" w:author="Lane, Stefanie" w:date="2023-07-26T16:08:00Z">
          <w:pPr>
            <w:pStyle w:val="Heading3"/>
          </w:pPr>
        </w:pPrChange>
      </w:pPr>
      <w:ins w:id="478" w:author="Lane, Stefanie" w:date="2023-07-26T16:08:00Z">
        <w:r>
          <w:t>Vegetation identification</w:t>
        </w:r>
      </w:ins>
    </w:p>
    <w:p w14:paraId="308B89BA" w14:textId="0F42DE45" w:rsidR="0048310F" w:rsidRDefault="00E40E9F" w:rsidP="00E40E9F">
      <w:pPr>
        <w:ind w:firstLine="720"/>
        <w:rPr>
          <w:ins w:id="479" w:author="Lane, Stefanie" w:date="2023-09-18T12:55:00Z"/>
        </w:rPr>
      </w:pPr>
      <w:ins w:id="480" w:author="Lane, Stefanie" w:date="2023-07-26T16:08:00Z">
        <w:r>
          <w:t xml:space="preserve">For all sampling years, observation of vascular plant species was conducted in early summer when species are identifiable by sexual reproductive traits, but before senescence (approx. June – July). In all datasets, most plants were identified to species according to Hitchcock &amp; Cronquist </w:t>
        </w:r>
        <w:r w:rsidRPr="00F06652">
          <w:rPr>
            <w:rFonts w:ascii="Calibri" w:hAnsi="Calibri" w:cs="Calibri"/>
          </w:rPr>
          <w:t>(1973)</w:t>
        </w:r>
        <w:r>
          <w:t xml:space="preserve">, although a few were identified at higher taxonomic </w:t>
        </w:r>
        <w:r w:rsidRPr="002866B1">
          <w:t>levels</w:t>
        </w:r>
        <w:r>
          <w:t xml:space="preserve"> due to insufficient identifying characteristics</w:t>
        </w:r>
        <w:r w:rsidRPr="002866B1">
          <w:t xml:space="preserve"> (n</w:t>
        </w:r>
        <w:r>
          <w:t xml:space="preserve"> </w:t>
        </w:r>
        <w:r w:rsidRPr="002866B1">
          <w:t>=</w:t>
        </w:r>
        <w:r>
          <w:t xml:space="preserve"> </w:t>
        </w:r>
        <w:r w:rsidRPr="002866B1">
          <w:t>6 to</w:t>
        </w:r>
        <w:r>
          <w:t xml:space="preserve"> genus, n = 2 to Family; see Table S7)</w:t>
        </w:r>
        <w:r w:rsidRPr="00E90CBE">
          <w:t>.</w:t>
        </w:r>
        <w:r>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For example, in the instance of </w:t>
        </w:r>
        <w:r>
          <w:rPr>
            <w:i/>
          </w:rPr>
          <w:t>Agrostis</w:t>
        </w:r>
        <w:r>
          <w:t xml:space="preserve"> species, we assumed </w:t>
        </w:r>
        <w:r>
          <w:rPr>
            <w:i/>
          </w:rPr>
          <w:t>Agrostis alba</w:t>
        </w:r>
        <w:r>
          <w:t xml:space="preserve"> L. identified in 1979 and 1999 was synonymous with </w:t>
        </w:r>
        <w:r>
          <w:rPr>
            <w:i/>
          </w:rPr>
          <w:t>Agrostis stolonifera</w:t>
        </w:r>
        <w:r>
          <w:t xml:space="preserve"> L. in 2019.</w:t>
        </w:r>
      </w:ins>
      <w:ins w:id="481" w:author="Lane, Stefanie" w:date="2023-09-18T12:51:00Z">
        <w:r w:rsidR="0033265B">
          <w:t xml:space="preserve"> </w:t>
        </w:r>
      </w:ins>
      <w:ins w:id="482" w:author="Lane, Stefanie" w:date="2023-09-18T13:04:00Z">
        <w:r w:rsidR="004B34D7">
          <w:t>All species and their synonymous nomenclature from prior data collection years are available in Supplemental Table S7.</w:t>
        </w:r>
      </w:ins>
    </w:p>
    <w:p w14:paraId="21A4C932" w14:textId="0E3F8CA2" w:rsidR="00E40E9F" w:rsidRDefault="0048310F" w:rsidP="00E40E9F">
      <w:pPr>
        <w:ind w:firstLine="720"/>
        <w:rPr>
          <w:ins w:id="483" w:author="Lane, Stefanie" w:date="2023-07-26T16:08:00Z"/>
        </w:rPr>
      </w:pPr>
      <w:ins w:id="484" w:author="Lane, Stefanie" w:date="2023-09-18T12:55:00Z">
        <w:r>
          <w:t xml:space="preserve">We elected to classify </w:t>
        </w:r>
      </w:ins>
      <w:ins w:id="485" w:author="Lane, Stefanie" w:date="2023-09-18T12:54:00Z">
        <w:r>
          <w:rPr>
            <w:i/>
            <w:iCs/>
          </w:rPr>
          <w:t>Phalaris arundinacea</w:t>
        </w:r>
      </w:ins>
      <w:ins w:id="486" w:author="Lane, Stefanie" w:date="2023-09-18T12:51:00Z">
        <w:r w:rsidR="0033265B">
          <w:t xml:space="preserve"> as non-native</w:t>
        </w:r>
      </w:ins>
      <w:ins w:id="487" w:author="Lane, Stefanie" w:date="2023-09-18T12:55:00Z">
        <w:r w:rsidR="00557B60">
          <w:t xml:space="preserve"> to align our treatment of the species with the </w:t>
        </w:r>
      </w:ins>
      <w:ins w:id="488" w:author="Lane, Stefanie" w:date="2023-09-18T13:00:00Z">
        <w:r w:rsidR="00E3719B">
          <w:t xml:space="preserve">designation provided by the </w:t>
        </w:r>
      </w:ins>
      <w:ins w:id="489" w:author="Lane, Stefanie" w:date="2023-09-18T12:56:00Z">
        <w:r w:rsidR="00710091">
          <w:t>British Columbia Ministry of Environment Species &amp; Ecosystems Explorer</w:t>
        </w:r>
      </w:ins>
      <w:ins w:id="490" w:author="Lane, Stefanie" w:date="2023-09-18T12:58:00Z">
        <w:r w:rsidR="002C24E0">
          <w:t xml:space="preserve"> (B.C. Conservation Data Center, 2023)</w:t>
        </w:r>
      </w:ins>
      <w:ins w:id="491" w:author="Lane, Stefanie" w:date="2023-09-18T12:51:00Z">
        <w:r w:rsidR="0033265B">
          <w:t>,</w:t>
        </w:r>
      </w:ins>
      <w:ins w:id="492" w:author="Lane, Stefanie" w:date="2023-09-18T12:56:00Z">
        <w:r w:rsidR="00710091">
          <w:t xml:space="preserve"> which is the</w:t>
        </w:r>
      </w:ins>
      <w:ins w:id="493" w:author="Lane, Stefanie" w:date="2023-09-18T13:10:00Z">
        <w:r w:rsidR="000125BB">
          <w:t xml:space="preserve"> </w:t>
        </w:r>
      </w:ins>
      <w:ins w:id="494" w:author="Lane, Stefanie" w:date="2023-09-18T12:56:00Z">
        <w:r w:rsidR="00710091">
          <w:t xml:space="preserve">authoritative source for </w:t>
        </w:r>
        <w:r w:rsidR="00FF3FAF">
          <w:t>species conservation information</w:t>
        </w:r>
      </w:ins>
      <w:ins w:id="495" w:author="Lane, Stefanie" w:date="2023-09-18T13:10:00Z">
        <w:r w:rsidR="000125BB">
          <w:t xml:space="preserve"> for the province</w:t>
        </w:r>
      </w:ins>
      <w:ins w:id="496" w:author="Lane, Stefanie" w:date="2023-09-18T12:56:00Z">
        <w:r w:rsidR="00FF3FAF">
          <w:t xml:space="preserve">. </w:t>
        </w:r>
      </w:ins>
      <w:ins w:id="497" w:author="Lane, Stefanie" w:date="2023-09-18T13:01:00Z">
        <w:r w:rsidR="00BF4386">
          <w:t>While m</w:t>
        </w:r>
      </w:ins>
      <w:ins w:id="498" w:author="Lane, Stefanie" w:date="2023-09-18T12:57:00Z">
        <w:r w:rsidR="00FF3FAF">
          <w:t>olecular</w:t>
        </w:r>
      </w:ins>
      <w:ins w:id="499" w:author="Lane, Stefanie" w:date="2023-09-18T12:56:00Z">
        <w:r w:rsidR="00FF3FAF">
          <w:t xml:space="preserve"> analysis has confirmed</w:t>
        </w:r>
      </w:ins>
      <w:ins w:id="500" w:author="Lane, Stefanie" w:date="2023-09-18T12:51:00Z">
        <w:r w:rsidR="0033265B">
          <w:t xml:space="preserve"> </w:t>
        </w:r>
      </w:ins>
      <w:ins w:id="501" w:author="Lane, Stefanie" w:date="2023-09-18T12:57:00Z">
        <w:r w:rsidR="00FF3FAF">
          <w:rPr>
            <w:i/>
            <w:iCs/>
          </w:rPr>
          <w:t>P. arundinacea</w:t>
        </w:r>
        <w:r w:rsidR="00FF3FAF">
          <w:t xml:space="preserve"> </w:t>
        </w:r>
      </w:ins>
      <w:ins w:id="502" w:author="Lane, Stefanie" w:date="2023-09-18T13:01:00Z">
        <w:r w:rsidR="00BF4386">
          <w:t>was</w:t>
        </w:r>
      </w:ins>
      <w:ins w:id="503" w:author="Lane, Stefanie" w:date="2023-09-18T12:57:00Z">
        <w:r w:rsidR="00FF3FAF">
          <w:t xml:space="preserve"> </w:t>
        </w:r>
        <w:r w:rsidR="00291332">
          <w:t>native to North America</w:t>
        </w:r>
      </w:ins>
      <w:ins w:id="504" w:author="Lane, Stefanie" w:date="2023-09-18T13:01:00Z">
        <w:r w:rsidR="00BF4386">
          <w:t xml:space="preserve"> prior to European colonization</w:t>
        </w:r>
      </w:ins>
      <w:ins w:id="505" w:author="Lane, Stefanie" w:date="2023-09-18T12:57:00Z">
        <w:r w:rsidR="00291332">
          <w:t xml:space="preserve"> </w:t>
        </w:r>
      </w:ins>
      <w:ins w:id="506" w:author="Lane, Stefanie" w:date="2023-09-18T12:17:00Z">
        <w:r w:rsidR="00201185" w:rsidRPr="00EC0DD8">
          <w:rPr>
            <w:rPrChange w:id="507" w:author="Lane, Stefanie" w:date="2023-09-18T12:58:00Z">
              <w:rPr>
                <w:highlight w:val="yellow"/>
              </w:rPr>
            </w:rPrChange>
          </w:rPr>
          <w:t xml:space="preserve">(Anderson et al., 2021), </w:t>
        </w:r>
      </w:ins>
      <w:ins w:id="508" w:author="Lane, Stefanie" w:date="2023-09-18T12:57:00Z">
        <w:r w:rsidR="00EC0DD8" w:rsidRPr="00EC0DD8">
          <w:rPr>
            <w:rPrChange w:id="509" w:author="Lane, Stefanie" w:date="2023-09-18T12:58:00Z">
              <w:rPr>
                <w:highlight w:val="yellow"/>
              </w:rPr>
            </w:rPrChange>
          </w:rPr>
          <w:t>regional</w:t>
        </w:r>
      </w:ins>
      <w:ins w:id="510" w:author="Lane, Stefanie" w:date="2023-09-18T13:01:00Z">
        <w:r w:rsidR="00BF4386">
          <w:t xml:space="preserve"> pollen</w:t>
        </w:r>
      </w:ins>
      <w:ins w:id="511" w:author="Lane, Stefanie" w:date="2023-09-18T12:57:00Z">
        <w:r w:rsidR="00EC0DD8" w:rsidRPr="00EC0DD8">
          <w:rPr>
            <w:rPrChange w:id="512" w:author="Lane, Stefanie" w:date="2023-09-18T12:58:00Z">
              <w:rPr>
                <w:highlight w:val="yellow"/>
              </w:rPr>
            </w:rPrChange>
          </w:rPr>
          <w:t xml:space="preserve"> studies have demonstrated some </w:t>
        </w:r>
      </w:ins>
      <w:ins w:id="513" w:author="Lane, Stefanie" w:date="2023-09-18T12:17:00Z">
        <w:r w:rsidR="00201185" w:rsidRPr="00EC0DD8">
          <w:rPr>
            <w:rPrChange w:id="514" w:author="Lane, Stefanie" w:date="2023-09-18T12:58:00Z">
              <w:rPr>
                <w:highlight w:val="yellow"/>
              </w:rPr>
            </w:rPrChange>
          </w:rPr>
          <w:t xml:space="preserve">evidence for its absence in </w:t>
        </w:r>
        <w:r w:rsidR="00F95816" w:rsidRPr="00EC0DD8">
          <w:rPr>
            <w:rPrChange w:id="515" w:author="Lane, Stefanie" w:date="2023-09-18T12:58:00Z">
              <w:rPr>
                <w:highlight w:val="yellow"/>
              </w:rPr>
            </w:rPrChange>
          </w:rPr>
          <w:t>wetlands around the Salish Sea</w:t>
        </w:r>
      </w:ins>
      <w:ins w:id="516" w:author="Lane, Stefanie" w:date="2023-09-18T12:18:00Z">
        <w:r w:rsidR="00F95816" w:rsidRPr="00EC0DD8">
          <w:rPr>
            <w:rPrChange w:id="517" w:author="Lane, Stefanie" w:date="2023-09-18T12:58:00Z">
              <w:rPr>
                <w:highlight w:val="yellow"/>
              </w:rPr>
            </w:rPrChange>
          </w:rPr>
          <w:t xml:space="preserve"> (Townsend &amp; Hebda, 2013</w:t>
        </w:r>
      </w:ins>
      <w:ins w:id="518" w:author="Lane, Stefanie" w:date="2023-09-18T13:00:00Z">
        <w:r w:rsidR="00E3719B">
          <w:t>)</w:t>
        </w:r>
      </w:ins>
      <w:ins w:id="519" w:author="Lane, Stefanie" w:date="2023-09-18T11:53:00Z">
        <w:r w:rsidR="006C035E" w:rsidRPr="00EC0DD8">
          <w:t>.</w:t>
        </w:r>
      </w:ins>
      <w:ins w:id="520" w:author="Lane, Stefanie" w:date="2023-09-18T13:01:00Z">
        <w:r w:rsidR="00BF4386">
          <w:t xml:space="preserve"> </w:t>
        </w:r>
        <w:r w:rsidR="0006539E">
          <w:t xml:space="preserve">Perhaps most important to consider is that hybridization of </w:t>
        </w:r>
      </w:ins>
      <w:ins w:id="521" w:author="Lane, Stefanie" w:date="2023-09-18T13:02:00Z">
        <w:r w:rsidR="0006539E">
          <w:t xml:space="preserve">native with introduced </w:t>
        </w:r>
        <w:r w:rsidR="00060AB0">
          <w:t xml:space="preserve">varieties have resulted in aggressive invasive attributes, resulting in this species being </w:t>
        </w:r>
        <w:r w:rsidR="00DB0E76">
          <w:t>of</w:t>
        </w:r>
        <w:r w:rsidR="00060AB0">
          <w:t xml:space="preserve"> high management concern</w:t>
        </w:r>
      </w:ins>
      <w:ins w:id="522" w:author="Lane, Stefanie" w:date="2023-09-18T13:03:00Z">
        <w:r w:rsidR="00345191">
          <w:t xml:space="preserve"> in Salish Sea Ecosystems (Sinks et al., 2021)</w:t>
        </w:r>
      </w:ins>
      <w:ins w:id="523" w:author="Lane, Stefanie" w:date="2023-09-18T13:02:00Z">
        <w:r w:rsidR="00DB0E76">
          <w:t>.</w:t>
        </w:r>
      </w:ins>
      <w:ins w:id="524" w:author="Lane, Stefanie" w:date="2023-09-18T11:53:00Z">
        <w:r w:rsidR="006C035E">
          <w:t xml:space="preserve"> </w:t>
        </w:r>
      </w:ins>
    </w:p>
    <w:p w14:paraId="6E188FE2" w14:textId="531BB4F8" w:rsidR="003158C9" w:rsidRDefault="003158C9">
      <w:pPr>
        <w:pStyle w:val="Heading2"/>
        <w:rPr>
          <w:ins w:id="525" w:author="Lane, Stefanie" w:date="2023-07-26T12:27:00Z"/>
        </w:rPr>
        <w:pPrChange w:id="526" w:author="Lane, Stefanie" w:date="2023-07-26T16:06:00Z">
          <w:pPr>
            <w:pStyle w:val="NoSpacing"/>
          </w:pPr>
        </w:pPrChange>
      </w:pPr>
      <w:ins w:id="527" w:author="Lane, Stefanie" w:date="2023-07-26T16:06:00Z">
        <w:r>
          <w:lastRenderedPageBreak/>
          <w:t>Differences between datasets</w:t>
        </w:r>
      </w:ins>
    </w:p>
    <w:p w14:paraId="6BF5F3F8" w14:textId="2E5FFEC6" w:rsidR="00F4599A" w:rsidRDefault="00B04CD7" w:rsidP="00CE3233">
      <w:pPr>
        <w:pStyle w:val="NoSpacing"/>
        <w:ind w:firstLine="720"/>
        <w:rPr>
          <w:ins w:id="528" w:author="Lane, Stefanie" w:date="2023-07-26T14:48:00Z"/>
          <w:color w:val="000000" w:themeColor="text1"/>
        </w:rPr>
      </w:pPr>
      <w:ins w:id="529" w:author="Lane, Stefanie" w:date="2023-07-26T12:27:00Z">
        <w:r>
          <w:t xml:space="preserve">In 1999 and 2019, </w:t>
        </w:r>
        <w:r w:rsidR="00105479">
          <w:t xml:space="preserve">some plots were omitted due to access or relocation </w:t>
        </w:r>
      </w:ins>
      <w:ins w:id="530" w:author="Lane, Stefanie" w:date="2023-07-26T12:28:00Z">
        <w:r w:rsidR="00105479">
          <w:t>issues</w:t>
        </w:r>
      </w:ins>
      <w:ins w:id="531" w:author="Lane, Stefanie" w:date="2023-09-11T17:48:00Z">
        <w:r w:rsidR="003E1637">
          <w:t xml:space="preserve"> </w:t>
        </w:r>
        <w:r w:rsidR="003E1637" w:rsidRPr="003E1637">
          <w:t>(Table S1)</w:t>
        </w:r>
      </w:ins>
      <w:ins w:id="532" w:author="Lane, Stefanie" w:date="2023-07-26T12:28:00Z">
        <w:r w:rsidR="00105479" w:rsidRPr="003E1637">
          <w:t>.</w:t>
        </w:r>
        <w:r w:rsidR="00105479">
          <w:t xml:space="preserve"> </w:t>
        </w:r>
      </w:ins>
      <w:ins w:id="533" w:author="Lane, Stefanie" w:date="2023-07-26T14:35:00Z">
        <w:r w:rsidR="00CB6D0A">
          <w:t>Most notably, t</w:t>
        </w:r>
      </w:ins>
      <w:ins w:id="534" w:author="Lane, Stefanie" w:date="2023-07-26T12:26:00Z">
        <w:r w:rsidR="00F4599A">
          <w:t>ransect “Q” (n = 7 plots) was omitted in 1999 and 2019 due to inaccessibility</w:t>
        </w:r>
      </w:ins>
      <w:ins w:id="535" w:author="Lane, Stefanie" w:date="2023-07-26T14:35:00Z">
        <w:r w:rsidR="004C45C5">
          <w:t xml:space="preserve">. </w:t>
        </w:r>
      </w:ins>
      <w:ins w:id="536" w:author="Lane, Stefanie" w:date="2023-07-26T14:36:00Z">
        <w:r w:rsidR="004C45C5">
          <w:t>In 1979, t</w:t>
        </w:r>
      </w:ins>
      <w:ins w:id="537" w:author="Lane, Stefanie" w:date="2023-07-26T14:35:00Z">
        <w:r w:rsidR="004C45C5">
          <w:t xml:space="preserve">his transect </w:t>
        </w:r>
      </w:ins>
      <w:ins w:id="538" w:author="Lane, Stefanie" w:date="2023-07-26T14:36:00Z">
        <w:r w:rsidR="004C45C5">
          <w:t>was placed</w:t>
        </w:r>
      </w:ins>
      <w:ins w:id="539" w:author="Lane, Stefanie" w:date="2023-07-26T14:37:00Z">
        <w:r w:rsidR="00460055">
          <w:t xml:space="preserve"> </w:t>
        </w:r>
      </w:ins>
      <w:ins w:id="540" w:author="Lane, Stefanie" w:date="2023-07-26T14:38:00Z">
        <w:r w:rsidR="00460055">
          <w:t xml:space="preserve">within approx. 100 m of Ferry Rd, which forms the </w:t>
        </w:r>
      </w:ins>
      <w:ins w:id="541" w:author="Lane, Stefanie" w:date="2023-07-26T14:36:00Z">
        <w:r w:rsidR="004C45C5">
          <w:t>eastern boundary of the marsh</w:t>
        </w:r>
      </w:ins>
      <w:ins w:id="542" w:author="Lane, Stefanie" w:date="2023-07-26T14:45:00Z">
        <w:r w:rsidR="0027472F">
          <w:t xml:space="preserve"> by </w:t>
        </w:r>
      </w:ins>
      <w:ins w:id="543" w:author="Lane, Stefanie" w:date="2023-07-26T14:46:00Z">
        <w:r w:rsidR="0027472F">
          <w:t>an</w:t>
        </w:r>
      </w:ins>
      <w:ins w:id="544" w:author="Lane, Stefanie" w:date="2023-07-26T14:45:00Z">
        <w:r w:rsidR="0027472F">
          <w:t xml:space="preserve"> approx. 2 m elevated grade </w:t>
        </w:r>
      </w:ins>
      <w:ins w:id="545" w:author="Lane, Stefanie" w:date="2023-07-26T14:46:00Z">
        <w:r w:rsidR="0027472F">
          <w:t xml:space="preserve">to keep the road </w:t>
        </w:r>
        <w:r w:rsidR="0011360B">
          <w:t>above high tide elevations</w:t>
        </w:r>
      </w:ins>
      <w:ins w:id="546" w:author="Lane, Stefanie" w:date="2023-07-26T14:38:00Z">
        <w:r w:rsidR="00460055">
          <w:t xml:space="preserve">. </w:t>
        </w:r>
      </w:ins>
      <w:ins w:id="547" w:author="Lane, Stefanie" w:date="2023-07-26T14:40:00Z">
        <w:r w:rsidR="00775617">
          <w:t>In this portion of the marsh</w:t>
        </w:r>
      </w:ins>
      <w:ins w:id="548" w:author="Lane, Stefanie" w:date="2023-07-26T14:38:00Z">
        <w:r w:rsidR="00460055">
          <w:t xml:space="preserve">, </w:t>
        </w:r>
        <w:r w:rsidR="00FC4359">
          <w:t>riparian forest with a</w:t>
        </w:r>
      </w:ins>
      <w:ins w:id="549" w:author="Gary" w:date="2023-09-27T20:15:00Z">
        <w:r w:rsidR="001E7A66">
          <w:t>n</w:t>
        </w:r>
      </w:ins>
      <w:ins w:id="550" w:author="Lane, Stefanie" w:date="2023-07-26T14:38:00Z">
        <w:r w:rsidR="00FC4359">
          <w:t xml:space="preserve"> </w:t>
        </w:r>
        <w:del w:id="551" w:author="Gary" w:date="2023-09-27T20:15:00Z">
          <w:r w:rsidR="00FC4359" w:rsidDel="001E7A66">
            <w:delText xml:space="preserve">dense </w:delText>
          </w:r>
        </w:del>
        <w:r w:rsidR="00FC4359">
          <w:t>understory of non-native Himalayan blackberry (</w:t>
        </w:r>
        <w:r w:rsidR="00FC4359">
          <w:rPr>
            <w:i/>
          </w:rPr>
          <w:t xml:space="preserve">Rubus </w:t>
        </w:r>
        <w:r w:rsidR="00FC4359" w:rsidRPr="00904BB3">
          <w:rPr>
            <w:i/>
          </w:rPr>
          <w:t>armeniacus</w:t>
        </w:r>
        <w:r w:rsidR="00FC4359">
          <w:t xml:space="preserve"> Focke) </w:t>
        </w:r>
      </w:ins>
      <w:ins w:id="552" w:author="Lane, Stefanie" w:date="2023-07-26T14:40:00Z">
        <w:r w:rsidR="00775617">
          <w:t>grew s</w:t>
        </w:r>
      </w:ins>
      <w:ins w:id="553" w:author="Lane, Stefanie" w:date="2023-07-26T14:41:00Z">
        <w:r w:rsidR="00775617">
          <w:t xml:space="preserve">o densely that </w:t>
        </w:r>
        <w:r w:rsidR="00BE3A5B">
          <w:t>by 2019, access to the transect would have required significant and costly vegetation removal</w:t>
        </w:r>
        <w:del w:id="554" w:author="Gary" w:date="2023-09-27T20:16:00Z">
          <w:r w:rsidR="00BE3A5B" w:rsidDel="001E7A66">
            <w:delText xml:space="preserve"> to access the area</w:delText>
          </w:r>
        </w:del>
      </w:ins>
      <w:ins w:id="555" w:author="Lane, Stefanie" w:date="2023-07-26T14:46:00Z">
        <w:r w:rsidR="0011360B">
          <w:t xml:space="preserve">. </w:t>
        </w:r>
      </w:ins>
      <w:ins w:id="556" w:author="Lane, Stefanie" w:date="2023-07-26T14:47:00Z">
        <w:r w:rsidR="00DF61BB">
          <w:t>Th</w:t>
        </w:r>
        <w:r w:rsidR="00863B8F">
          <w:t xml:space="preserve">e encroachment of blackberry and riparian thicket were also a challenge </w:t>
        </w:r>
      </w:ins>
      <w:ins w:id="557" w:author="Gary" w:date="2023-09-27T20:20:00Z">
        <w:r w:rsidR="00F077EB">
          <w:t>preventing</w:t>
        </w:r>
      </w:ins>
      <w:ins w:id="558" w:author="Lane, Stefanie" w:date="2023-07-26T14:47:00Z">
        <w:del w:id="559" w:author="Gary" w:date="2023-09-27T20:20:00Z">
          <w:r w:rsidR="00863B8F" w:rsidDel="00F077EB">
            <w:delText>to</w:delText>
          </w:r>
        </w:del>
        <w:r w:rsidR="00863B8F">
          <w:t xml:space="preserve"> surveyors in </w:t>
        </w:r>
      </w:ins>
      <w:ins w:id="560" w:author="Lane, Stefanie" w:date="2023-09-14T11:17:00Z">
        <w:r w:rsidR="007E21D0">
          <w:t xml:space="preserve">1999 </w:t>
        </w:r>
      </w:ins>
      <w:ins w:id="561" w:author="Gary" w:date="2023-09-27T20:20:00Z">
        <w:r w:rsidR="00716687">
          <w:t>from accessing this area</w:t>
        </w:r>
      </w:ins>
      <w:ins w:id="562" w:author="Lane, Stefanie" w:date="2023-09-14T11:17:00Z">
        <w:del w:id="563" w:author="Gary" w:date="2023-09-27T20:21:00Z">
          <w:r w:rsidR="007E21D0" w:rsidDel="00716687">
            <w:delText>and</w:delText>
          </w:r>
        </w:del>
      </w:ins>
      <w:ins w:id="564" w:author="Lane, Stefanie" w:date="2023-07-26T14:47:00Z">
        <w:del w:id="565" w:author="Gary" w:date="2023-09-27T20:21:00Z">
          <w:r w:rsidR="00863B8F" w:rsidDel="00716687">
            <w:delText xml:space="preserve"> were similarly omitted</w:delText>
          </w:r>
        </w:del>
        <w:r w:rsidR="00863B8F">
          <w:t xml:space="preserve">. Thus, data from transect Q </w:t>
        </w:r>
      </w:ins>
      <w:ins w:id="566" w:author="Gary" w:date="2023-09-27T20:21:00Z">
        <w:r w:rsidR="00716687">
          <w:t>are</w:t>
        </w:r>
      </w:ins>
      <w:ins w:id="567" w:author="Lane, Stefanie" w:date="2023-07-26T14:47:00Z">
        <w:del w:id="568" w:author="Gary" w:date="2023-09-27T20:21:00Z">
          <w:r w:rsidR="00863B8F" w:rsidDel="00716687">
            <w:delText>is</w:delText>
          </w:r>
        </w:del>
      </w:ins>
      <w:ins w:id="569" w:author="Lane, Stefanie" w:date="2023-07-26T14:48:00Z">
        <w:r w:rsidR="00863B8F">
          <w:t xml:space="preserve"> </w:t>
        </w:r>
      </w:ins>
      <w:ins w:id="570" w:author="Lane, Stefanie" w:date="2023-07-26T12:26:00Z">
        <w:r w:rsidR="00F4599A">
          <w:t>not included in the present ana</w:t>
        </w:r>
        <w:r w:rsidR="00F4599A" w:rsidRPr="00454B0C">
          <w:rPr>
            <w:color w:val="000000" w:themeColor="text1"/>
          </w:rPr>
          <w:t xml:space="preserve">lyses. </w:t>
        </w:r>
      </w:ins>
    </w:p>
    <w:p w14:paraId="2390DB2C" w14:textId="77777777" w:rsidR="00A22FBC" w:rsidRDefault="00A22FBC" w:rsidP="00F4599A">
      <w:pPr>
        <w:pStyle w:val="NoSpacing"/>
        <w:ind w:firstLine="720"/>
        <w:rPr>
          <w:ins w:id="571" w:author="Lane, Stefanie" w:date="2023-07-26T15:25:00Z"/>
          <w:color w:val="000000" w:themeColor="text1"/>
        </w:rPr>
      </w:pPr>
    </w:p>
    <w:p w14:paraId="4720358C" w14:textId="0D9ED5BA" w:rsidR="00F4599A" w:rsidDel="0048210E" w:rsidRDefault="005B6ED0" w:rsidP="0048210E">
      <w:pPr>
        <w:pStyle w:val="NoSpacing"/>
        <w:ind w:firstLine="720"/>
        <w:rPr>
          <w:del w:id="572" w:author="Lane, Stefanie" w:date="2023-07-26T15:48:00Z"/>
          <w:color w:val="000000" w:themeColor="text1"/>
        </w:rPr>
      </w:pPr>
      <w:ins w:id="573" w:author="Lane, Stefanie" w:date="2023-07-26T14:49:00Z">
        <w:r>
          <w:rPr>
            <w:color w:val="000000" w:themeColor="text1"/>
          </w:rPr>
          <w:t>The 1999 survey approximat</w:t>
        </w:r>
      </w:ins>
      <w:ins w:id="574" w:author="Lane, Stefanie" w:date="2023-07-26T14:50:00Z">
        <w:r w:rsidR="002C4D69">
          <w:rPr>
            <w:color w:val="000000" w:themeColor="text1"/>
          </w:rPr>
          <w:t xml:space="preserve">ely located </w:t>
        </w:r>
      </w:ins>
      <w:ins w:id="575" w:author="Lane, Stefanie" w:date="2023-07-26T14:48:00Z">
        <w:r w:rsidR="00CE3233">
          <w:rPr>
            <w:color w:val="000000" w:themeColor="text1"/>
          </w:rPr>
          <w:t>all plots</w:t>
        </w:r>
      </w:ins>
      <w:ins w:id="576" w:author="Lane, Stefanie" w:date="2023-07-26T14:49:00Z">
        <w:r w:rsidR="00CB7856">
          <w:rPr>
            <w:color w:val="000000" w:themeColor="text1"/>
          </w:rPr>
          <w:t xml:space="preserve"> from transects </w:t>
        </w:r>
      </w:ins>
      <w:ins w:id="577" w:author="Lane, Stefanie" w:date="2023-09-25T14:34:00Z">
        <w:r w:rsidR="00D402A1">
          <w:rPr>
            <w:color w:val="000000" w:themeColor="text1"/>
          </w:rPr>
          <w:t>R-X</w:t>
        </w:r>
      </w:ins>
      <w:commentRangeStart w:id="578"/>
      <w:commentRangeEnd w:id="578"/>
      <w:del w:id="579" w:author="Lane, Stefanie" w:date="2023-09-25T14:34:00Z">
        <w:r w:rsidR="00A63606" w:rsidDel="00D402A1">
          <w:rPr>
            <w:rStyle w:val="CommentReference"/>
          </w:rPr>
          <w:commentReference w:id="578"/>
        </w:r>
      </w:del>
      <w:ins w:id="580" w:author="Lane, Stefanie" w:date="2023-07-26T14:48:00Z">
        <w:r w:rsidR="00CE3233">
          <w:rPr>
            <w:color w:val="000000" w:themeColor="text1"/>
          </w:rPr>
          <w:t xml:space="preserve"> </w:t>
        </w:r>
      </w:ins>
      <w:ins w:id="581" w:author="Lane, Stefanie" w:date="2023-07-26T14:49:00Z">
        <w:r w:rsidR="00CB7856">
          <w:rPr>
            <w:color w:val="000000" w:themeColor="text1"/>
          </w:rPr>
          <w:t>from the original 1979 survey</w:t>
        </w:r>
      </w:ins>
      <w:ins w:id="582" w:author="Lane, Stefanie" w:date="2023-09-25T14:34:00Z">
        <w:r w:rsidR="00D402A1">
          <w:rPr>
            <w:color w:val="000000" w:themeColor="text1"/>
          </w:rPr>
          <w:t>;</w:t>
        </w:r>
      </w:ins>
      <w:ins w:id="583" w:author="Lane, Stefanie" w:date="2023-07-26T14:50:00Z">
        <w:r w:rsidR="002C4D69">
          <w:rPr>
            <w:color w:val="000000" w:themeColor="text1"/>
          </w:rPr>
          <w:t xml:space="preserve"> </w:t>
        </w:r>
        <w:commentRangeStart w:id="584"/>
        <w:r w:rsidR="002C4D69">
          <w:rPr>
            <w:color w:val="000000" w:themeColor="text1"/>
          </w:rPr>
          <w:t>however</w:t>
        </w:r>
      </w:ins>
      <w:ins w:id="585" w:author="Lane, Stefanie" w:date="2023-09-25T14:34:00Z">
        <w:r w:rsidR="00D402A1">
          <w:rPr>
            <w:color w:val="000000" w:themeColor="text1"/>
          </w:rPr>
          <w:t>,</w:t>
        </w:r>
      </w:ins>
      <w:ins w:id="586" w:author="Lane, Stefanie" w:date="2023-07-26T14:50:00Z">
        <w:r w:rsidR="002C4D69">
          <w:rPr>
            <w:color w:val="000000" w:themeColor="text1"/>
          </w:rPr>
          <w:t xml:space="preserve"> </w:t>
        </w:r>
      </w:ins>
      <w:commentRangeEnd w:id="584"/>
      <w:r w:rsidR="005421B5">
        <w:rPr>
          <w:rStyle w:val="CommentReference"/>
        </w:rPr>
        <w:commentReference w:id="584"/>
      </w:r>
      <w:ins w:id="587" w:author="Lane, Stefanie" w:date="2023-07-26T14:50:00Z">
        <w:r w:rsidR="00A0745F">
          <w:rPr>
            <w:color w:val="000000" w:themeColor="text1"/>
          </w:rPr>
          <w:t>the number of plots along these transects differed in 2019. This is partially</w:t>
        </w:r>
      </w:ins>
      <w:ins w:id="588" w:author="Lane, Stefanie" w:date="2023-07-26T14:51:00Z">
        <w:r w:rsidR="00A0745F">
          <w:rPr>
            <w:color w:val="000000" w:themeColor="text1"/>
          </w:rPr>
          <w:t xml:space="preserve"> due to the surveyors in 1999 seeking to exactly relocate </w:t>
        </w:r>
        <w:r w:rsidR="00FF0440">
          <w:rPr>
            <w:color w:val="000000" w:themeColor="text1"/>
          </w:rPr>
          <w:t xml:space="preserve">original plot locations, while in 2019 our objective was to place the plots according to </w:t>
        </w:r>
      </w:ins>
      <w:ins w:id="589" w:author="Lane, Stefanie" w:date="2023-07-26T15:24:00Z">
        <w:r w:rsidR="00650078">
          <w:rPr>
            <w:color w:val="000000" w:themeColor="text1"/>
          </w:rPr>
          <w:t>visual perceptions of shif</w:t>
        </w:r>
      </w:ins>
      <w:ins w:id="590" w:author="Lane, Stefanie" w:date="2023-07-26T15:25:00Z">
        <w:r w:rsidR="00650078">
          <w:rPr>
            <w:color w:val="000000" w:themeColor="text1"/>
          </w:rPr>
          <w:t>ts</w:t>
        </w:r>
      </w:ins>
      <w:ins w:id="591" w:author="Lane, Stefanie" w:date="2023-07-26T14:51:00Z">
        <w:r w:rsidR="00F905E2">
          <w:rPr>
            <w:color w:val="000000" w:themeColor="text1"/>
          </w:rPr>
          <w:t xml:space="preserve"> in dominant species. </w:t>
        </w:r>
      </w:ins>
      <w:ins w:id="592" w:author="Lane, Stefanie" w:date="2023-07-26T15:07:00Z">
        <w:r w:rsidR="008F63F3">
          <w:rPr>
            <w:color w:val="000000" w:themeColor="text1"/>
          </w:rPr>
          <w:t xml:space="preserve">Besides </w:t>
        </w:r>
      </w:ins>
      <w:ins w:id="593" w:author="Lane, Stefanie" w:date="2023-07-26T15:08:00Z">
        <w:r w:rsidR="008F63F3">
          <w:rPr>
            <w:color w:val="000000" w:themeColor="text1"/>
          </w:rPr>
          <w:t>the plots omitted by not sampling transect Q, w</w:t>
        </w:r>
      </w:ins>
      <w:ins w:id="594" w:author="Lane, Stefanie" w:date="2023-07-26T14:53:00Z">
        <w:r w:rsidR="00023E65">
          <w:rPr>
            <w:color w:val="000000" w:themeColor="text1"/>
          </w:rPr>
          <w:t>e noted a total of</w:t>
        </w:r>
      </w:ins>
      <w:ins w:id="595" w:author="Lane, Stefanie" w:date="2023-07-26T15:05:00Z">
        <w:r w:rsidR="009F3679">
          <w:rPr>
            <w:color w:val="000000" w:themeColor="text1"/>
          </w:rPr>
          <w:t xml:space="preserve"> </w:t>
        </w:r>
      </w:ins>
      <w:ins w:id="596" w:author="Lane, Stefanie" w:date="2023-07-26T15:07:00Z">
        <w:r w:rsidR="008F63F3">
          <w:rPr>
            <w:color w:val="000000" w:themeColor="text1"/>
          </w:rPr>
          <w:t>20</w:t>
        </w:r>
      </w:ins>
      <w:ins w:id="597" w:author="Lane, Stefanie" w:date="2023-07-26T12:26:00Z">
        <w:r w:rsidR="00F4599A" w:rsidRPr="00454B0C">
          <w:rPr>
            <w:color w:val="000000" w:themeColor="text1"/>
          </w:rPr>
          <w:t xml:space="preserve"> </w:t>
        </w:r>
      </w:ins>
      <w:ins w:id="598" w:author="Lane, Stefanie" w:date="2023-07-26T15:08:00Z">
        <w:r w:rsidR="008F63F3">
          <w:rPr>
            <w:color w:val="000000" w:themeColor="text1"/>
          </w:rPr>
          <w:t xml:space="preserve">fewer </w:t>
        </w:r>
      </w:ins>
      <w:ins w:id="599" w:author="Lane, Stefanie" w:date="2023-07-26T12:26:00Z">
        <w:r w:rsidR="00F4599A" w:rsidRPr="00454B0C">
          <w:rPr>
            <w:color w:val="000000" w:themeColor="text1"/>
          </w:rPr>
          <w:t>plots surveyed in 201</w:t>
        </w:r>
      </w:ins>
      <w:ins w:id="600" w:author="Lane, Stefanie" w:date="2023-07-26T15:17:00Z">
        <w:r w:rsidR="00B07780">
          <w:rPr>
            <w:color w:val="000000" w:themeColor="text1"/>
          </w:rPr>
          <w:t>9</w:t>
        </w:r>
      </w:ins>
      <w:ins w:id="601" w:author="Lane, Stefanie" w:date="2023-07-26T15:21:00Z">
        <w:r w:rsidR="00491F5F">
          <w:rPr>
            <w:color w:val="000000" w:themeColor="text1"/>
          </w:rPr>
          <w:t xml:space="preserve"> (Table S1)</w:t>
        </w:r>
      </w:ins>
      <w:ins w:id="602" w:author="Lane, Stefanie" w:date="2023-07-26T15:08:00Z">
        <w:r w:rsidR="00A364D3">
          <w:rPr>
            <w:color w:val="000000" w:themeColor="text1"/>
          </w:rPr>
          <w:t xml:space="preserve">. </w:t>
        </w:r>
      </w:ins>
      <w:ins w:id="603" w:author="Lane, Stefanie" w:date="2023-07-26T15:09:00Z">
        <w:r w:rsidR="00644A7C">
          <w:rPr>
            <w:color w:val="000000" w:themeColor="text1"/>
          </w:rPr>
          <w:t xml:space="preserve">This is most likely </w:t>
        </w:r>
      </w:ins>
      <w:ins w:id="604" w:author="Lane, Stefanie" w:date="2023-07-26T15:10:00Z">
        <w:r w:rsidR="008C1080">
          <w:rPr>
            <w:color w:val="000000" w:themeColor="text1"/>
          </w:rPr>
          <w:t>due to our methods in 2019 placing plots to characterize patches dominated by distinct species</w:t>
        </w:r>
      </w:ins>
      <w:ins w:id="605" w:author="Lane, Stefanie" w:date="2023-07-26T15:12:00Z">
        <w:r w:rsidR="00773F25">
          <w:rPr>
            <w:color w:val="000000" w:themeColor="text1"/>
          </w:rPr>
          <w:t xml:space="preserve">, resulting in number of plots being contingent on </w:t>
        </w:r>
        <w:r w:rsidR="00412910">
          <w:rPr>
            <w:color w:val="000000" w:themeColor="text1"/>
          </w:rPr>
          <w:t>vegetation composition rather than spatial accuracy. Additionally, we</w:t>
        </w:r>
      </w:ins>
      <w:ins w:id="606" w:author="Lane, Stefanie" w:date="2023-07-26T15:13:00Z">
        <w:r w:rsidR="001A6498">
          <w:rPr>
            <w:color w:val="000000" w:themeColor="text1"/>
          </w:rPr>
          <w:t xml:space="preserve"> acknowledge that spatial inaccuracy of transect </w:t>
        </w:r>
      </w:ins>
      <w:ins w:id="607" w:author="Lane, Stefanie" w:date="2023-07-26T15:16:00Z">
        <w:r w:rsidR="00596F6D">
          <w:rPr>
            <w:color w:val="000000" w:themeColor="text1"/>
          </w:rPr>
          <w:t>re</w:t>
        </w:r>
      </w:ins>
      <w:ins w:id="608" w:author="Lane, Stefanie" w:date="2023-07-26T15:13:00Z">
        <w:r w:rsidR="001A6498">
          <w:rPr>
            <w:color w:val="000000" w:themeColor="text1"/>
          </w:rPr>
          <w:t xml:space="preserve">location would result in </w:t>
        </w:r>
      </w:ins>
      <w:ins w:id="609" w:author="Lane, Stefanie" w:date="2023-07-26T15:28:00Z">
        <w:r w:rsidR="00795E61">
          <w:rPr>
            <w:color w:val="000000" w:themeColor="text1"/>
          </w:rPr>
          <w:t xml:space="preserve">different total transect lengths, and thus a </w:t>
        </w:r>
      </w:ins>
      <w:ins w:id="610" w:author="Lane, Stefanie" w:date="2023-07-26T15:13:00Z">
        <w:r w:rsidR="00B50521">
          <w:rPr>
            <w:color w:val="000000" w:themeColor="text1"/>
          </w:rPr>
          <w:t>different number of plots to be sampled along the transect</w:t>
        </w:r>
      </w:ins>
      <w:ins w:id="611" w:author="Lane, Stefanie" w:date="2023-07-26T15:16:00Z">
        <w:r w:rsidR="00596F6D">
          <w:rPr>
            <w:color w:val="000000" w:themeColor="text1"/>
          </w:rPr>
          <w:t>. W</w:t>
        </w:r>
      </w:ins>
      <w:ins w:id="612" w:author="Lane, Stefanie" w:date="2023-07-26T15:13:00Z">
        <w:r w:rsidR="00B50521">
          <w:rPr>
            <w:color w:val="000000" w:themeColor="text1"/>
          </w:rPr>
          <w:t xml:space="preserve">e also speculate </w:t>
        </w:r>
      </w:ins>
      <w:ins w:id="613" w:author="Lane, Stefanie" w:date="2023-07-26T15:12:00Z">
        <w:r w:rsidR="00412910">
          <w:rPr>
            <w:color w:val="000000" w:themeColor="text1"/>
          </w:rPr>
          <w:t xml:space="preserve">there may have been some bank erosion </w:t>
        </w:r>
      </w:ins>
      <w:ins w:id="614" w:author="Lane, Stefanie" w:date="2023-07-26T15:26:00Z">
        <w:r w:rsidR="000E42E8">
          <w:rPr>
            <w:color w:val="000000" w:themeColor="text1"/>
          </w:rPr>
          <w:t xml:space="preserve">resulting in wider channel mouths where </w:t>
        </w:r>
      </w:ins>
      <w:ins w:id="615" w:author="Lane, Stefanie" w:date="2023-07-26T15:27:00Z">
        <w:r w:rsidR="000E42E8">
          <w:rPr>
            <w:color w:val="000000" w:themeColor="text1"/>
          </w:rPr>
          <w:t xml:space="preserve">some </w:t>
        </w:r>
      </w:ins>
      <w:ins w:id="616" w:author="Lane, Stefanie" w:date="2023-07-26T15:26:00Z">
        <w:r w:rsidR="000E42E8">
          <w:rPr>
            <w:color w:val="000000" w:themeColor="text1"/>
          </w:rPr>
          <w:t>transects originated or ended, resulting in shorter transects overall</w:t>
        </w:r>
      </w:ins>
      <w:ins w:id="617" w:author="Lane, Stefanie" w:date="2023-07-26T15:27:00Z">
        <w:r w:rsidR="00882A88">
          <w:rPr>
            <w:color w:val="000000" w:themeColor="text1"/>
          </w:rPr>
          <w:t xml:space="preserve">. Visual comparison of satellite imagery suggests that erosion would have been minor, </w:t>
        </w:r>
        <w:r w:rsidR="008C3846">
          <w:rPr>
            <w:color w:val="000000" w:themeColor="text1"/>
          </w:rPr>
          <w:t>but not absent</w:t>
        </w:r>
      </w:ins>
      <w:ins w:id="618" w:author="Lane, Stefanie" w:date="2023-07-26T15:28:00Z">
        <w:r w:rsidR="008C3846">
          <w:rPr>
            <w:color w:val="000000" w:themeColor="text1"/>
          </w:rPr>
          <w:t xml:space="preserve">. </w:t>
        </w:r>
      </w:ins>
      <w:ins w:id="619" w:author="Lane, Stefanie" w:date="2023-07-26T15:16:00Z">
        <w:r w:rsidR="00596F6D">
          <w:rPr>
            <w:color w:val="000000" w:themeColor="text1"/>
          </w:rPr>
          <w:t xml:space="preserve">To reconcile these differences, we excluded </w:t>
        </w:r>
      </w:ins>
      <w:ins w:id="620" w:author="Lane, Stefanie" w:date="2023-07-26T15:17:00Z">
        <w:r w:rsidR="00257895">
          <w:rPr>
            <w:color w:val="000000" w:themeColor="text1"/>
          </w:rPr>
          <w:t>1-4 plots per transect from the 1979 and 1999 datasets</w:t>
        </w:r>
      </w:ins>
      <w:ins w:id="621" w:author="Lane, Stefanie" w:date="2023-07-26T15:19:00Z">
        <w:r w:rsidR="00BA191C">
          <w:rPr>
            <w:color w:val="000000" w:themeColor="text1"/>
          </w:rPr>
          <w:t xml:space="preserve"> </w:t>
        </w:r>
      </w:ins>
      <w:ins w:id="622" w:author="Lane, Stefanie" w:date="2023-07-26T15:20:00Z">
        <w:r w:rsidR="00BA191C">
          <w:rPr>
            <w:color w:val="000000" w:themeColor="text1"/>
          </w:rPr>
          <w:t>that had the least potential for</w:t>
        </w:r>
      </w:ins>
      <w:ins w:id="623" w:author="Lane, Stefanie" w:date="2023-07-26T15:19:00Z">
        <w:r w:rsidR="00BA191C">
          <w:rPr>
            <w:color w:val="000000" w:themeColor="text1"/>
          </w:rPr>
          <w:t xml:space="preserve"> spatial </w:t>
        </w:r>
      </w:ins>
      <w:ins w:id="624" w:author="Lane, Stefanie" w:date="2023-07-26T15:20:00Z">
        <w:r w:rsidR="00B554FB">
          <w:rPr>
            <w:color w:val="000000" w:themeColor="text1"/>
          </w:rPr>
          <w:t>proximity to</w:t>
        </w:r>
        <w:r w:rsidR="00BA191C">
          <w:rPr>
            <w:color w:val="000000" w:themeColor="text1"/>
          </w:rPr>
          <w:t xml:space="preserve"> plots sampled in 2019</w:t>
        </w:r>
      </w:ins>
      <w:ins w:id="625" w:author="Lane, Stefanie" w:date="2023-07-26T15:17:00Z">
        <w:r w:rsidR="00257895">
          <w:rPr>
            <w:color w:val="000000" w:themeColor="text1"/>
          </w:rPr>
          <w:t xml:space="preserve"> </w:t>
        </w:r>
      </w:ins>
      <w:ins w:id="626" w:author="Lane, Stefanie" w:date="2023-07-26T15:20:00Z">
        <w:r w:rsidR="00B554FB">
          <w:rPr>
            <w:color w:val="000000" w:themeColor="text1"/>
          </w:rPr>
          <w:t xml:space="preserve">in order </w:t>
        </w:r>
      </w:ins>
      <w:ins w:id="627" w:author="Lane, Stefanie" w:date="2023-07-26T15:17:00Z">
        <w:r w:rsidR="00B07780">
          <w:rPr>
            <w:color w:val="000000" w:themeColor="text1"/>
          </w:rPr>
          <w:t xml:space="preserve">to </w:t>
        </w:r>
      </w:ins>
      <w:ins w:id="628" w:author="Lane, Stefanie" w:date="2023-07-26T15:18:00Z">
        <w:r w:rsidR="00B07780">
          <w:rPr>
            <w:color w:val="000000" w:themeColor="text1"/>
          </w:rPr>
          <w:t>compare an equal number of plots between sampling years</w:t>
        </w:r>
      </w:ins>
      <w:ins w:id="629" w:author="Lane, Stefanie" w:date="2023-07-26T15:29:00Z">
        <w:r w:rsidR="00DB2A01">
          <w:rPr>
            <w:color w:val="000000" w:themeColor="text1"/>
          </w:rPr>
          <w:t xml:space="preserve"> along a similar length of transect</w:t>
        </w:r>
      </w:ins>
      <w:ins w:id="630" w:author="Lane, Stefanie" w:date="2023-07-26T15:18:00Z">
        <w:r w:rsidR="00B07780">
          <w:rPr>
            <w:color w:val="000000" w:themeColor="text1"/>
          </w:rPr>
          <w:t xml:space="preserve"> (Table S1)</w:t>
        </w:r>
      </w:ins>
      <w:ins w:id="631" w:author="Lane, Stefanie" w:date="2023-07-26T15:19:00Z">
        <w:r w:rsidR="00DB5DBC">
          <w:rPr>
            <w:color w:val="000000" w:themeColor="text1"/>
          </w:rPr>
          <w:t xml:space="preserve">. </w:t>
        </w:r>
      </w:ins>
      <w:del w:id="632" w:author="Lane, Stefanie" w:date="2023-09-11T17:51:00Z">
        <w:r w:rsidR="00542F64" w:rsidDel="0048210E">
          <w:rPr>
            <w:color w:val="000000" w:themeColor="text1"/>
          </w:rPr>
          <w:fldChar w:fldCharType="begin"/>
        </w:r>
        <w:r w:rsidR="00542F64" w:rsidDel="0048210E">
          <w:rPr>
            <w:color w:val="000000" w:themeColor="text1"/>
          </w:rPr>
          <w:delInstrText xml:space="preserve"> ADDIN ZOTERO_ITEM CSL_CITATION {"citationID":"8VWmCgKf","properties":{"formattedCitation":"(Kopeck\\uc0\\u253{} &amp; Macek, 2015)","plainCitation":"(Kopecký &amp; Macek, 2015)","noteIndex":0},"citationItems":[{"id":1639,"uris":["http://zotero.org/users/6092945/items/GEADUCAG"],"itemData":{"id":1639,"type":"article-journal","abstract":"Aim Resurveys of historical vegetation plots are increasingly used for the assessment of decadal changes in plant species diversity and composition. However, historical plots are usually relocated only approximately. This potentially inflates temporal changes and undermines results. Location Temperate deciduous forests in Central Europe. Methods To explore whether robust conclusions can be drawn from resurvey studies despite location uncertainty, we compared temporal changes in species richness, frequency, composition and compositional heterogeneity between exactly and approximately relocated plots. We hypothesized that compositional changes should be lower and changes in species richness should be less variable on exactly relocated plots, because pseudoturnover inflates temporal changes on approximately relocated plots. Results Temporal changes in species richness were not more variable, and temporal changes in species composition and compositional heterogeneity were not higher on approximately relocated plots. Moreover, the frequency of individual species changed similarly on both plot types. Main conclusions The resurvey of historical vegetation plots is robust to uncertainty in original plot location and, when done properly, provides reliable evidence of decadal changes in plant communities. This provides important background for other resurvey studies and opens up the possibility for large-scale assessments of plant community change.","container-title":"Diversity and Distributions","DOI":"https://doi.org/10.1111/ddi.12299","ISSN":"1472-4642","issue":"3","language":"en","license":"© 2015 John Wiley &amp; Sons Ltd","page":"322-330","source":"Wiley Online Library","title":"Vegetation resurvey is robust to plot location uncertainty","volume":"21","author":[{"family":"Kopecký","given":"Martin"},{"family":"Macek","given":"Martin"}],"issued":{"date-parts":[["2015"]]}}}],"schema":"https://github.com/citation-style-language/schema/raw/master/csl-citation.json"} </w:delInstrText>
        </w:r>
        <w:r w:rsidR="00542F64" w:rsidDel="0048210E">
          <w:rPr>
            <w:color w:val="000000" w:themeColor="text1"/>
          </w:rPr>
          <w:fldChar w:fldCharType="separate"/>
        </w:r>
        <w:r w:rsidR="00542F64" w:rsidRPr="00542F64" w:rsidDel="0048210E">
          <w:rPr>
            <w:rFonts w:ascii="Calibri" w:hAnsi="Calibri" w:cs="Calibri"/>
            <w:szCs w:val="24"/>
          </w:rPr>
          <w:delText>(Kopecký &amp; Macek, 2015)</w:delText>
        </w:r>
        <w:r w:rsidR="00542F64" w:rsidDel="0048210E">
          <w:rPr>
            <w:color w:val="000000" w:themeColor="text1"/>
          </w:rPr>
          <w:fldChar w:fldCharType="end"/>
        </w:r>
      </w:del>
    </w:p>
    <w:p w14:paraId="7A3FED76" w14:textId="77777777" w:rsidR="0048210E" w:rsidRPr="0048210E" w:rsidRDefault="0048210E" w:rsidP="0048210E">
      <w:pPr>
        <w:pStyle w:val="NoSpacing"/>
        <w:ind w:firstLine="720"/>
        <w:rPr>
          <w:ins w:id="633" w:author="Lane, Stefanie" w:date="2023-09-11T17:51:00Z"/>
          <w:color w:val="000000" w:themeColor="text1"/>
          <w:rPrChange w:id="634" w:author="Lane, Stefanie" w:date="2023-09-11T17:51:00Z">
            <w:rPr>
              <w:ins w:id="635" w:author="Lane, Stefanie" w:date="2023-09-11T17:51:00Z"/>
            </w:rPr>
          </w:rPrChange>
        </w:rPr>
      </w:pPr>
    </w:p>
    <w:p w14:paraId="22866597" w14:textId="77777777" w:rsidR="00127FC1" w:rsidRDefault="00127FC1">
      <w:pPr>
        <w:pStyle w:val="NoSpacing"/>
        <w:ind w:firstLine="720"/>
        <w:pPrChange w:id="636" w:author="Lane, Stefanie" w:date="2023-09-11T17:51:00Z">
          <w:pPr>
            <w:pStyle w:val="NoSpacing"/>
          </w:pPr>
        </w:pPrChange>
      </w:pPr>
    </w:p>
    <w:p w14:paraId="7F0B508F" w14:textId="0812FFCA" w:rsidR="00B40842" w:rsidDel="00E40E9F" w:rsidRDefault="00B40842" w:rsidP="00B40842">
      <w:pPr>
        <w:pStyle w:val="Heading3"/>
        <w:rPr>
          <w:del w:id="637" w:author="Lane, Stefanie" w:date="2023-07-26T16:08:00Z"/>
        </w:rPr>
      </w:pPr>
      <w:del w:id="638" w:author="Lane, Stefanie" w:date="2023-07-26T16:07:00Z">
        <w:r w:rsidDel="00E40E9F">
          <w:delText>Taxonomy</w:delText>
        </w:r>
      </w:del>
    </w:p>
    <w:p w14:paraId="294F4C93" w14:textId="06B17938" w:rsidR="00485A40" w:rsidDel="00E40E9F" w:rsidRDefault="00AA2D34" w:rsidP="005F7C5D">
      <w:pPr>
        <w:ind w:firstLine="720"/>
        <w:rPr>
          <w:del w:id="639" w:author="Lane, Stefanie" w:date="2023-07-26T16:08:00Z"/>
        </w:rPr>
      </w:pPr>
      <w:del w:id="640" w:author="Lane, Stefanie" w:date="2023-07-26T16:08:00Z">
        <w:r w:rsidDel="00E40E9F">
          <w:delText>For all sampling years, o</w:delText>
        </w:r>
        <w:r w:rsidR="00B40842" w:rsidDel="00E40E9F">
          <w:delText>bservation of vascular plant species was conducted in</w:delText>
        </w:r>
        <w:r w:rsidDel="00E40E9F">
          <w:delText xml:space="preserve"> early summer w</w:delText>
        </w:r>
        <w:r w:rsidR="00470252" w:rsidDel="00E40E9F">
          <w:delText>hen species are identifiable by sexual reproductive traits, but before senescence</w:delText>
        </w:r>
        <w:r w:rsidR="00B40842" w:rsidDel="00E40E9F">
          <w:delText xml:space="preserve"> (approx. June</w:delText>
        </w:r>
        <w:r w:rsidR="00127FC1" w:rsidDel="00E40E9F">
          <w:delText xml:space="preserve"> </w:delText>
        </w:r>
        <w:r w:rsidR="00B3200B" w:rsidDel="00E40E9F">
          <w:delText>–</w:delText>
        </w:r>
        <w:r w:rsidR="00127FC1" w:rsidDel="00E40E9F">
          <w:delText xml:space="preserve"> </w:delText>
        </w:r>
        <w:r w:rsidR="00B40842" w:rsidDel="00E40E9F">
          <w:delText xml:space="preserve">July). In all datasets, most plants were identified to species according to Hitchcock &amp; Cronquist </w:delText>
        </w:r>
        <w:r w:rsidR="00B40842" w:rsidRPr="00F06652" w:rsidDel="00E40E9F">
          <w:rPr>
            <w:rFonts w:ascii="Calibri" w:hAnsi="Calibri" w:cs="Calibri"/>
          </w:rPr>
          <w:delText>(1973)</w:delText>
        </w:r>
        <w:r w:rsidR="00B40842" w:rsidDel="00E40E9F">
          <w:delText xml:space="preserve">, although a few were identified at higher taxonomic </w:delText>
        </w:r>
        <w:r w:rsidR="00B40842" w:rsidRPr="002866B1" w:rsidDel="00E40E9F">
          <w:delText>levels</w:delText>
        </w:r>
        <w:r w:rsidR="00B40842" w:rsidDel="00E40E9F">
          <w:delText xml:space="preserve"> due to insufficient identifying characteristics</w:delText>
        </w:r>
        <w:r w:rsidR="00B40842" w:rsidRPr="002866B1" w:rsidDel="00E40E9F">
          <w:delText xml:space="preserve"> (n</w:delText>
        </w:r>
        <w:r w:rsidR="00B40842" w:rsidDel="00E40E9F">
          <w:delText xml:space="preserve"> </w:delText>
        </w:r>
        <w:r w:rsidR="00B40842" w:rsidRPr="002866B1" w:rsidDel="00E40E9F">
          <w:delText>=</w:delText>
        </w:r>
        <w:r w:rsidR="00B40842" w:rsidDel="00E40E9F">
          <w:delText xml:space="preserve"> </w:delText>
        </w:r>
        <w:r w:rsidR="00B40842" w:rsidRPr="002866B1" w:rsidDel="00E40E9F">
          <w:delText>6 to</w:delText>
        </w:r>
        <w:r w:rsidR="00B40842" w:rsidDel="00E40E9F">
          <w:delText xml:space="preserve"> genus, n = 2 to Family; see</w:delText>
        </w:r>
        <w:r w:rsidR="00737167" w:rsidDel="00E40E9F">
          <w:delText xml:space="preserve"> </w:delText>
        </w:r>
        <w:r w:rsidR="002B2C64" w:rsidDel="00E40E9F">
          <w:delText>Table S7)</w:delText>
        </w:r>
        <w:r w:rsidR="00B40842" w:rsidRPr="00E90CBE" w:rsidDel="00E40E9F">
          <w:delText>.</w:delText>
        </w:r>
        <w:r w:rsidR="00B40842" w:rsidDel="00E40E9F">
          <w:delTex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 </w:delText>
        </w:r>
        <w:r w:rsidR="00547B2C" w:rsidDel="00E40E9F">
          <w:delText>For example, i</w:delText>
        </w:r>
        <w:r w:rsidR="00B40842" w:rsidDel="00E40E9F">
          <w:delText xml:space="preserve">n the instance of </w:delText>
        </w:r>
        <w:r w:rsidR="00B40842" w:rsidDel="00E40E9F">
          <w:rPr>
            <w:i/>
          </w:rPr>
          <w:delText>Agrostis</w:delText>
        </w:r>
        <w:r w:rsidR="00B40842" w:rsidDel="00E40E9F">
          <w:delText xml:space="preserve"> species, </w:delText>
        </w:r>
        <w:r w:rsidR="00547B2C" w:rsidDel="00E40E9F">
          <w:delText>we assumed</w:delText>
        </w:r>
        <w:r w:rsidR="00B40842" w:rsidDel="00E40E9F">
          <w:delText xml:space="preserve"> </w:delText>
        </w:r>
        <w:r w:rsidR="00B40842" w:rsidDel="00E40E9F">
          <w:rPr>
            <w:i/>
          </w:rPr>
          <w:delText>Agrostis alba</w:delText>
        </w:r>
        <w:r w:rsidR="00B40842" w:rsidDel="00E40E9F">
          <w:delText xml:space="preserve"> </w:delText>
        </w:r>
        <w:r w:rsidR="004F551A" w:rsidDel="00E40E9F">
          <w:delText xml:space="preserve">L. </w:delText>
        </w:r>
        <w:r w:rsidR="00B40842" w:rsidDel="00E40E9F">
          <w:delText xml:space="preserve">identified in 1979 and 1999 </w:delText>
        </w:r>
        <w:r w:rsidR="00547B2C" w:rsidDel="00E40E9F">
          <w:delText>was synonymous</w:delText>
        </w:r>
        <w:r w:rsidR="00B40842" w:rsidDel="00E40E9F">
          <w:delText xml:space="preserve"> </w:delText>
        </w:r>
        <w:r w:rsidR="00547B2C" w:rsidDel="00E40E9F">
          <w:delText xml:space="preserve">with </w:delText>
        </w:r>
        <w:r w:rsidR="00B40842" w:rsidDel="00E40E9F">
          <w:rPr>
            <w:i/>
          </w:rPr>
          <w:delText>Agrostis stolonifera</w:delText>
        </w:r>
        <w:r w:rsidR="00B40842" w:rsidDel="00E40E9F">
          <w:delText xml:space="preserve"> </w:delText>
        </w:r>
        <w:r w:rsidR="00547B2C" w:rsidDel="00E40E9F">
          <w:delText xml:space="preserve">L. </w:delText>
        </w:r>
        <w:r w:rsidR="00B40842" w:rsidDel="00E40E9F">
          <w:delText xml:space="preserve">in 2019. </w:delText>
        </w:r>
        <w:r w:rsidR="00F9346F" w:rsidDel="00E40E9F">
          <w:delText xml:space="preserve">All species and their synonymous nomenclature from prior data collection years are available in Supplemental </w:delText>
        </w:r>
        <w:r w:rsidR="002B2C64" w:rsidDel="00E40E9F">
          <w:delText>Table S7</w:delText>
        </w:r>
        <w:r w:rsidR="00F9346F" w:rsidDel="00E40E9F">
          <w:delText xml:space="preserve">. </w:delText>
        </w:r>
      </w:del>
    </w:p>
    <w:p w14:paraId="3BFEE0A2" w14:textId="6DCE26EE" w:rsidR="00D03FB7" w:rsidRDefault="00D03FB7" w:rsidP="005F7C5D">
      <w:pPr>
        <w:pStyle w:val="Heading2"/>
      </w:pPr>
      <w:r>
        <w:t xml:space="preserve">Analyses </w:t>
      </w:r>
    </w:p>
    <w:p w14:paraId="53F51D02" w14:textId="6366936A" w:rsidR="00C8020F" w:rsidRDefault="009452F6" w:rsidP="007B0287">
      <w:pPr>
        <w:pStyle w:val="Caption"/>
        <w:ind w:firstLine="720"/>
        <w:rPr>
          <w:ins w:id="641" w:author="Lane, Stefanie" w:date="2023-09-19T09:45:00Z"/>
          <w:i w:val="0"/>
          <w:iCs w:val="0"/>
          <w:color w:val="auto"/>
          <w:sz w:val="22"/>
          <w:szCs w:val="22"/>
        </w:rPr>
      </w:pPr>
      <w:r>
        <w:rPr>
          <w:i w:val="0"/>
          <w:iCs w:val="0"/>
          <w:color w:val="auto"/>
          <w:sz w:val="22"/>
          <w:szCs w:val="22"/>
        </w:rPr>
        <w:t xml:space="preserve">All analyses were performed in R v. </w:t>
      </w:r>
      <w:r w:rsidR="002753AC">
        <w:rPr>
          <w:i w:val="0"/>
          <w:iCs w:val="0"/>
          <w:color w:val="auto"/>
          <w:sz w:val="22"/>
          <w:szCs w:val="22"/>
        </w:rPr>
        <w:t>4.2.1</w:t>
      </w:r>
      <w:r w:rsidR="006138FD">
        <w:rPr>
          <w:i w:val="0"/>
          <w:iCs w:val="0"/>
          <w:color w:val="auto"/>
          <w:sz w:val="22"/>
          <w:szCs w:val="22"/>
        </w:rPr>
        <w:t xml:space="preserve"> (R Core Team, 2022)</w:t>
      </w:r>
      <w:r w:rsidR="002753AC">
        <w:rPr>
          <w:i w:val="0"/>
          <w:iCs w:val="0"/>
          <w:color w:val="auto"/>
          <w:sz w:val="22"/>
          <w:szCs w:val="22"/>
        </w:rPr>
        <w:t xml:space="preserve">. </w:t>
      </w:r>
      <w:r w:rsidR="008B2DA0">
        <w:rPr>
          <w:i w:val="0"/>
          <w:iCs w:val="0"/>
          <w:color w:val="auto"/>
          <w:sz w:val="22"/>
          <w:szCs w:val="22"/>
        </w:rPr>
        <w:t>We performed cluster analysis on species composition</w:t>
      </w:r>
      <w:del w:id="642" w:author="Lane, Stefanie" w:date="2023-09-12T17:25:00Z">
        <w:r w:rsidR="008B2DA0" w:rsidDel="001626A3">
          <w:rPr>
            <w:i w:val="0"/>
            <w:iCs w:val="0"/>
            <w:color w:val="auto"/>
            <w:sz w:val="22"/>
            <w:szCs w:val="22"/>
          </w:rPr>
          <w:delText>al</w:delText>
        </w:r>
      </w:del>
      <w:ins w:id="643" w:author="Lane, Stefanie" w:date="2023-09-12T17:25:00Z">
        <w:r w:rsidR="00562B01">
          <w:rPr>
            <w:i w:val="0"/>
            <w:iCs w:val="0"/>
            <w:color w:val="auto"/>
            <w:sz w:val="22"/>
            <w:szCs w:val="22"/>
          </w:rPr>
          <w:t xml:space="preserve"> and</w:t>
        </w:r>
      </w:ins>
      <w:r w:rsidR="008B2DA0">
        <w:rPr>
          <w:i w:val="0"/>
          <w:iCs w:val="0"/>
          <w:color w:val="auto"/>
          <w:sz w:val="22"/>
          <w:szCs w:val="22"/>
        </w:rPr>
        <w:t xml:space="preserve"> abundance at the plot scale for each dataset</w:t>
      </w:r>
      <w:r w:rsidR="00BB79E4">
        <w:rPr>
          <w:i w:val="0"/>
          <w:iCs w:val="0"/>
          <w:color w:val="auto"/>
          <w:sz w:val="22"/>
          <w:szCs w:val="22"/>
        </w:rPr>
        <w:t xml:space="preserve">. </w:t>
      </w:r>
      <w:ins w:id="644" w:author="Gary" w:date="2023-09-28T12:05:00Z">
        <w:r w:rsidR="00D05D5E">
          <w:rPr>
            <w:i w:val="0"/>
            <w:iCs w:val="0"/>
            <w:color w:val="auto"/>
            <w:sz w:val="22"/>
            <w:szCs w:val="22"/>
          </w:rPr>
          <w:t xml:space="preserve">Similar to </w:t>
        </w:r>
        <w:r w:rsidR="00B50067">
          <w:rPr>
            <w:i w:val="0"/>
            <w:iCs w:val="0"/>
            <w:color w:val="auto"/>
            <w:sz w:val="22"/>
            <w:szCs w:val="22"/>
          </w:rPr>
          <w:t xml:space="preserve">Bradfield &amp; Porter (1982), </w:t>
        </w:r>
      </w:ins>
      <w:del w:id="645" w:author="Gary" w:date="2023-09-28T12:05:00Z">
        <w:r w:rsidR="00BB79E4" w:rsidDel="00B50067">
          <w:rPr>
            <w:i w:val="0"/>
            <w:iCs w:val="0"/>
            <w:color w:val="auto"/>
            <w:sz w:val="22"/>
            <w:szCs w:val="22"/>
          </w:rPr>
          <w:delText>W</w:delText>
        </w:r>
      </w:del>
      <w:ins w:id="646" w:author="Gary" w:date="2023-09-28T12:05:00Z">
        <w:r w:rsidR="00B50067">
          <w:rPr>
            <w:i w:val="0"/>
            <w:iCs w:val="0"/>
            <w:color w:val="auto"/>
            <w:sz w:val="22"/>
            <w:szCs w:val="22"/>
          </w:rPr>
          <w:t>w</w:t>
        </w:r>
      </w:ins>
      <w:r w:rsidR="00BB79E4">
        <w:rPr>
          <w:i w:val="0"/>
          <w:iCs w:val="0"/>
          <w:color w:val="auto"/>
          <w:sz w:val="22"/>
          <w:szCs w:val="22"/>
        </w:rPr>
        <w:t>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del w:id="647" w:author="Gary" w:date="2023-09-28T12:06:00Z">
        <w:r w:rsidR="00BB79E4" w:rsidDel="00B50067">
          <w:rPr>
            <w:i w:val="0"/>
            <w:iCs w:val="0"/>
            <w:color w:val="auto"/>
            <w:sz w:val="22"/>
            <w:szCs w:val="22"/>
          </w:rPr>
          <w:delText xml:space="preserve"> </w:delText>
        </w:r>
        <w:r w:rsidR="00BB79E4" w:rsidRPr="00DC704D" w:rsidDel="00B50067">
          <w:rPr>
            <w:i w:val="0"/>
            <w:iCs w:val="0"/>
            <w:color w:val="auto"/>
            <w:sz w:val="22"/>
            <w:szCs w:val="22"/>
          </w:rPr>
          <w:delText>to facilitate direct comparisons to results produced by Bradfield &amp; Porter (1982)</w:delText>
        </w:r>
      </w:del>
      <w:r w:rsidR="00BB79E4" w:rsidRPr="00DC704D">
        <w:rPr>
          <w:i w:val="0"/>
          <w:iCs w:val="0"/>
          <w:color w:val="auto"/>
          <w:sz w:val="22"/>
          <w:szCs w:val="22"/>
        </w:rPr>
        <w:t>.</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del w:id="648" w:author="Gary" w:date="2023-09-28T12:07:00Z">
        <w:r w:rsidR="00BB79E4" w:rsidRPr="008A50C9" w:rsidDel="008641B1">
          <w:rPr>
            <w:i w:val="0"/>
            <w:iCs w:val="0"/>
            <w:color w:val="auto"/>
            <w:sz w:val="22"/>
            <w:szCs w:val="22"/>
          </w:rPr>
          <w:delText>(</w:delText>
        </w:r>
      </w:del>
      <w:r w:rsidR="00BB79E4" w:rsidRPr="008A50C9">
        <w:rPr>
          <w:i w:val="0"/>
          <w:iCs w:val="0"/>
          <w:color w:val="auto"/>
          <w:sz w:val="22"/>
          <w:szCs w:val="22"/>
        </w:rPr>
        <w:t>Legendre &amp; Legendre</w:t>
      </w:r>
      <w:del w:id="649" w:author="Gary" w:date="2023-09-28T12:07:00Z">
        <w:r w:rsidR="00BB79E4" w:rsidRPr="008A50C9" w:rsidDel="008641B1">
          <w:rPr>
            <w:i w:val="0"/>
            <w:iCs w:val="0"/>
            <w:color w:val="auto"/>
            <w:sz w:val="22"/>
            <w:szCs w:val="22"/>
          </w:rPr>
          <w:delText>,</w:delText>
        </w:r>
      </w:del>
      <w:r w:rsidR="00BB79E4" w:rsidRPr="008A50C9">
        <w:rPr>
          <w:i w:val="0"/>
          <w:iCs w:val="0"/>
          <w:color w:val="auto"/>
          <w:sz w:val="22"/>
          <w:szCs w:val="22"/>
        </w:rPr>
        <w:t xml:space="preserve"> </w:t>
      </w:r>
      <w:ins w:id="650" w:author="Gary" w:date="2023-09-28T12:07:00Z">
        <w:r w:rsidR="008641B1">
          <w:rPr>
            <w:i w:val="0"/>
            <w:iCs w:val="0"/>
            <w:color w:val="auto"/>
            <w:sz w:val="22"/>
            <w:szCs w:val="22"/>
          </w:rPr>
          <w:t>(</w:t>
        </w:r>
      </w:ins>
      <w:r w:rsidR="00BB79E4" w:rsidRPr="008A50C9">
        <w:rPr>
          <w:i w:val="0"/>
          <w:iCs w:val="0"/>
          <w:color w:val="auto"/>
          <w:sz w:val="22"/>
          <w:szCs w:val="22"/>
        </w:rPr>
        <w:t>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del w:id="651" w:author="Lane, Stefanie" w:date="2023-09-12T17:24:00Z">
        <w:r w:rsidR="001C0365" w:rsidDel="006A7957">
          <w:rPr>
            <w:i w:val="0"/>
            <w:iCs w:val="0"/>
            <w:color w:val="auto"/>
            <w:sz w:val="22"/>
            <w:szCs w:val="22"/>
          </w:rPr>
          <w:delText>analysis</w:delText>
        </w:r>
        <w:r w:rsidR="00BB79E4" w:rsidDel="006A7957">
          <w:rPr>
            <w:i w:val="0"/>
            <w:iCs w:val="0"/>
            <w:color w:val="auto"/>
            <w:sz w:val="22"/>
            <w:szCs w:val="22"/>
          </w:rPr>
          <w:delText xml:space="preserve"> </w:delText>
        </w:r>
        <w:r w:rsidR="001C0365" w:rsidDel="006A7957">
          <w:rPr>
            <w:i w:val="0"/>
            <w:iCs w:val="0"/>
            <w:color w:val="auto"/>
            <w:sz w:val="22"/>
            <w:szCs w:val="22"/>
          </w:rPr>
          <w:delText xml:space="preserve"> using</w:delText>
        </w:r>
      </w:del>
      <w:ins w:id="652" w:author="Lane, Stefanie" w:date="2023-09-12T17:24:00Z">
        <w:r w:rsidR="006A7957">
          <w:rPr>
            <w:i w:val="0"/>
            <w:iCs w:val="0"/>
            <w:color w:val="auto"/>
            <w:sz w:val="22"/>
            <w:szCs w:val="22"/>
          </w:rPr>
          <w:t>analysis using</w:t>
        </w:r>
      </w:ins>
      <w:r w:rsidR="001C0365">
        <w:rPr>
          <w:i w:val="0"/>
          <w:iCs w:val="0"/>
          <w:color w:val="auto"/>
          <w:sz w:val="22"/>
          <w:szCs w:val="22"/>
        </w:rPr>
        <w:t xml:space="preserve">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ins w:id="653" w:author="Lane, Stefanie" w:date="2023-09-12T17:25:00Z">
        <w:r w:rsidR="001626A3">
          <w:rPr>
            <w:i w:val="0"/>
            <w:iCs w:val="0"/>
            <w:color w:val="auto"/>
            <w:sz w:val="22"/>
            <w:szCs w:val="22"/>
          </w:rPr>
          <w:t xml:space="preserve"> (</w:t>
        </w:r>
      </w:ins>
      <w:ins w:id="654" w:author="Lane, Stefanie" w:date="2023-09-12T17:36:00Z">
        <w:r w:rsidR="00AF100F">
          <w:rPr>
            <w:i w:val="0"/>
            <w:iCs w:val="0"/>
            <w:color w:val="auto"/>
            <w:sz w:val="22"/>
            <w:szCs w:val="22"/>
          </w:rPr>
          <w:t>Fig.</w:t>
        </w:r>
      </w:ins>
      <w:ins w:id="655" w:author="Lane, Stefanie" w:date="2023-09-12T17:25:00Z">
        <w:r w:rsidR="001626A3" w:rsidRPr="001626A3">
          <w:rPr>
            <w:i w:val="0"/>
            <w:iCs w:val="0"/>
            <w:color w:val="auto"/>
            <w:sz w:val="22"/>
            <w:szCs w:val="22"/>
          </w:rPr>
          <w:t xml:space="preserve"> S1</w:t>
        </w:r>
        <w:r w:rsidR="001626A3">
          <w:rPr>
            <w:i w:val="0"/>
            <w:iCs w:val="0"/>
            <w:color w:val="auto"/>
            <w:sz w:val="22"/>
            <w:szCs w:val="22"/>
          </w:rPr>
          <w:t>)</w:t>
        </w:r>
      </w:ins>
      <w:r w:rsidR="001C0365">
        <w:rPr>
          <w:i w:val="0"/>
          <w:iCs w:val="0"/>
          <w:color w:val="auto"/>
          <w:sz w:val="22"/>
          <w:szCs w:val="22"/>
        </w:rPr>
        <w:t xml:space="preserve">. </w:t>
      </w:r>
    </w:p>
    <w:p w14:paraId="769B8C2F" w14:textId="0916D273" w:rsidR="004B1258" w:rsidRDefault="004A6FF1" w:rsidP="007B0287">
      <w:pPr>
        <w:pStyle w:val="Caption"/>
        <w:ind w:firstLine="720"/>
        <w:rPr>
          <w:ins w:id="656" w:author="Lane, Stefanie" w:date="2023-09-12T17:35:00Z"/>
          <w:i w:val="0"/>
          <w:iCs w:val="0"/>
          <w:color w:val="auto"/>
          <w:sz w:val="22"/>
          <w:szCs w:val="22"/>
        </w:rPr>
      </w:pPr>
      <w:r>
        <w:rPr>
          <w:i w:val="0"/>
          <w:iCs w:val="0"/>
          <w:color w:val="auto"/>
          <w:sz w:val="22"/>
          <w:szCs w:val="22"/>
        </w:rPr>
        <w:t>For each dataset</w:t>
      </w:r>
      <w:del w:id="657" w:author="Gary" w:date="2023-09-28T11:56:00Z">
        <w:r w:rsidDel="00E91688">
          <w:rPr>
            <w:i w:val="0"/>
            <w:iCs w:val="0"/>
            <w:color w:val="auto"/>
            <w:sz w:val="22"/>
            <w:szCs w:val="22"/>
          </w:rPr>
          <w:delText>,</w:delText>
        </w:r>
      </w:del>
      <w:r>
        <w:rPr>
          <w:i w:val="0"/>
          <w:iCs w:val="0"/>
          <w:color w:val="auto"/>
          <w:sz w:val="22"/>
          <w:szCs w:val="22"/>
        </w:rPr>
        <w:t xml:space="preserve"> </w:t>
      </w:r>
      <w:ins w:id="658" w:author="Lane, Stefanie" w:date="2023-09-12T17:27:00Z">
        <w:r w:rsidR="00BA4D23">
          <w:rPr>
            <w:i w:val="0"/>
            <w:iCs w:val="0"/>
            <w:color w:val="auto"/>
            <w:sz w:val="22"/>
            <w:szCs w:val="22"/>
          </w:rPr>
          <w:t xml:space="preserve">we </w:t>
        </w:r>
        <w:r w:rsidR="00D36060">
          <w:rPr>
            <w:i w:val="0"/>
            <w:iCs w:val="0"/>
            <w:color w:val="auto"/>
            <w:sz w:val="22"/>
            <w:szCs w:val="22"/>
          </w:rPr>
          <w:t>identified three assemblages</w:t>
        </w:r>
      </w:ins>
      <w:ins w:id="659" w:author="Gary" w:date="2023-09-28T11:56:00Z">
        <w:r w:rsidR="00E91688">
          <w:rPr>
            <w:i w:val="0"/>
            <w:iCs w:val="0"/>
            <w:color w:val="auto"/>
            <w:sz w:val="22"/>
            <w:szCs w:val="22"/>
          </w:rPr>
          <w:t>,</w:t>
        </w:r>
      </w:ins>
      <w:ins w:id="660" w:author="Lane, Stefanie" w:date="2023-09-12T17:27:00Z">
        <w:r w:rsidR="00D36060">
          <w:rPr>
            <w:i w:val="0"/>
            <w:iCs w:val="0"/>
            <w:color w:val="auto"/>
            <w:sz w:val="22"/>
            <w:szCs w:val="22"/>
          </w:rPr>
          <w:t xml:space="preserve"> defined by the </w:t>
        </w:r>
      </w:ins>
      <w:ins w:id="661" w:author="Gary" w:date="2023-09-28T11:56:00Z">
        <w:r w:rsidR="00E91688">
          <w:rPr>
            <w:i w:val="0"/>
            <w:iCs w:val="0"/>
            <w:color w:val="auto"/>
            <w:sz w:val="22"/>
            <w:szCs w:val="22"/>
          </w:rPr>
          <w:t>3-group cut-level for each dendro</w:t>
        </w:r>
      </w:ins>
      <w:ins w:id="662" w:author="Gary" w:date="2023-09-28T11:57:00Z">
        <w:r w:rsidR="00E91688">
          <w:rPr>
            <w:i w:val="0"/>
            <w:iCs w:val="0"/>
            <w:color w:val="auto"/>
            <w:sz w:val="22"/>
            <w:szCs w:val="22"/>
          </w:rPr>
          <w:t>gram,</w:t>
        </w:r>
      </w:ins>
      <w:ins w:id="663" w:author="Lane, Stefanie" w:date="2023-09-12T17:27:00Z">
        <w:del w:id="664" w:author="Gary" w:date="2023-09-28T11:56:00Z">
          <w:r w:rsidR="00D36060" w:rsidDel="00E91688">
            <w:rPr>
              <w:i w:val="0"/>
              <w:iCs w:val="0"/>
              <w:color w:val="auto"/>
              <w:sz w:val="22"/>
              <w:szCs w:val="22"/>
            </w:rPr>
            <w:delText xml:space="preserve">three highest </w:delText>
          </w:r>
        </w:del>
      </w:ins>
      <w:ins w:id="665" w:author="Lane, Stefanie" w:date="2023-09-12T17:28:00Z">
        <w:del w:id="666" w:author="Gary" w:date="2023-09-28T11:56:00Z">
          <w:r w:rsidR="002878CD" w:rsidDel="00E91688">
            <w:rPr>
              <w:i w:val="0"/>
              <w:iCs w:val="0"/>
              <w:color w:val="auto"/>
              <w:sz w:val="22"/>
              <w:szCs w:val="22"/>
            </w:rPr>
            <w:delText xml:space="preserve">cluster </w:delText>
          </w:r>
        </w:del>
      </w:ins>
      <w:ins w:id="667" w:author="Lane, Stefanie" w:date="2023-09-12T17:27:00Z">
        <w:del w:id="668" w:author="Gary" w:date="2023-09-28T11:56:00Z">
          <w:r w:rsidR="00D36060" w:rsidDel="00E91688">
            <w:rPr>
              <w:i w:val="0"/>
              <w:iCs w:val="0"/>
              <w:color w:val="auto"/>
              <w:sz w:val="22"/>
              <w:szCs w:val="22"/>
            </w:rPr>
            <w:delText>break points</w:delText>
          </w:r>
        </w:del>
        <w:r w:rsidR="00D36060">
          <w:rPr>
            <w:i w:val="0"/>
            <w:iCs w:val="0"/>
            <w:color w:val="auto"/>
            <w:sz w:val="22"/>
            <w:szCs w:val="22"/>
          </w:rPr>
          <w:t xml:space="preserve"> to </w:t>
        </w:r>
      </w:ins>
      <w:ins w:id="669" w:author="Lane, Stefanie" w:date="2023-09-12T17:28:00Z">
        <w:r w:rsidR="002878CD">
          <w:rPr>
            <w:i w:val="0"/>
            <w:iCs w:val="0"/>
            <w:color w:val="auto"/>
            <w:sz w:val="22"/>
            <w:szCs w:val="22"/>
          </w:rPr>
          <w:t xml:space="preserve">facilitate </w:t>
        </w:r>
      </w:ins>
      <w:del w:id="670" w:author="Lane, Stefanie" w:date="2023-09-12T17:28:00Z">
        <w:r w:rsidR="00276B00" w:rsidRPr="00DC704D" w:rsidDel="002878CD">
          <w:rPr>
            <w:i w:val="0"/>
            <w:iCs w:val="0"/>
            <w:color w:val="auto"/>
            <w:sz w:val="22"/>
            <w:szCs w:val="22"/>
          </w:rPr>
          <w:delText>three</w:delText>
        </w:r>
        <w:r w:rsidDel="002878CD">
          <w:rPr>
            <w:i w:val="0"/>
            <w:iCs w:val="0"/>
            <w:color w:val="auto"/>
            <w:sz w:val="22"/>
            <w:szCs w:val="22"/>
          </w:rPr>
          <w:delText xml:space="preserve"> </w:delText>
        </w:r>
      </w:del>
      <w:del w:id="671" w:author="Lane, Stefanie" w:date="2023-09-12T17:27:00Z">
        <w:r w:rsidDel="00D36060">
          <w:rPr>
            <w:i w:val="0"/>
            <w:iCs w:val="0"/>
            <w:color w:val="auto"/>
            <w:sz w:val="22"/>
            <w:szCs w:val="22"/>
          </w:rPr>
          <w:delText xml:space="preserve">main </w:delText>
        </w:r>
      </w:del>
      <w:del w:id="672" w:author="Lane, Stefanie" w:date="2023-09-12T17:28:00Z">
        <w:r w:rsidDel="002878CD">
          <w:rPr>
            <w:i w:val="0"/>
            <w:iCs w:val="0"/>
            <w:color w:val="auto"/>
            <w:sz w:val="22"/>
            <w:szCs w:val="22"/>
          </w:rPr>
          <w:delText xml:space="preserve">clusters were </w:delText>
        </w:r>
        <w:r w:rsidR="00694E8A" w:rsidDel="002878CD">
          <w:rPr>
            <w:i w:val="0"/>
            <w:iCs w:val="0"/>
            <w:color w:val="auto"/>
            <w:sz w:val="22"/>
            <w:szCs w:val="22"/>
          </w:rPr>
          <w:delText>identified</w:delText>
        </w:r>
        <w:r w:rsidR="00276B00" w:rsidRPr="00DC704D" w:rsidDel="002878CD">
          <w:rPr>
            <w:i w:val="0"/>
            <w:iCs w:val="0"/>
            <w:color w:val="auto"/>
            <w:sz w:val="22"/>
            <w:szCs w:val="22"/>
          </w:rPr>
          <w:delText xml:space="preserve"> </w:delText>
        </w:r>
        <w:r w:rsidR="00046A60" w:rsidDel="002878CD">
          <w:rPr>
            <w:i w:val="0"/>
            <w:iCs w:val="0"/>
            <w:color w:val="auto"/>
            <w:sz w:val="22"/>
            <w:szCs w:val="22"/>
          </w:rPr>
          <w:delText>(</w:delText>
        </w:r>
        <w:r w:rsidDel="002878CD">
          <w:rPr>
            <w:i w:val="0"/>
            <w:iCs w:val="0"/>
            <w:color w:val="auto"/>
            <w:sz w:val="22"/>
            <w:szCs w:val="22"/>
          </w:rPr>
          <w:delText xml:space="preserve">termed </w:delText>
        </w:r>
        <w:r w:rsidR="00046A60" w:rsidDel="002878CD">
          <w:rPr>
            <w:i w:val="0"/>
            <w:iCs w:val="0"/>
            <w:color w:val="auto"/>
            <w:sz w:val="22"/>
            <w:szCs w:val="22"/>
          </w:rPr>
          <w:lastRenderedPageBreak/>
          <w:delText>“assemblages”)</w:delText>
        </w:r>
        <w:r w:rsidR="00BD4A5D" w:rsidRPr="00DC704D" w:rsidDel="002878CD">
          <w:rPr>
            <w:i w:val="0"/>
            <w:iCs w:val="0"/>
            <w:color w:val="auto"/>
            <w:sz w:val="22"/>
            <w:szCs w:val="22"/>
          </w:rPr>
          <w:delText>,</w:delText>
        </w:r>
      </w:del>
      <w:ins w:id="673" w:author="Lane, Stefanie" w:date="2023-09-07T11:35:00Z">
        <w:r w:rsidR="0031391C">
          <w:rPr>
            <w:i w:val="0"/>
            <w:iCs w:val="0"/>
            <w:color w:val="auto"/>
            <w:sz w:val="22"/>
            <w:szCs w:val="22"/>
          </w:rPr>
          <w:t xml:space="preserve">direct comparisons of changes in vegetation properties over time. </w:t>
        </w:r>
      </w:ins>
      <w:del w:id="674" w:author="Lane, Stefanie" w:date="2023-09-07T11:35:00Z">
        <w:r w:rsidR="00BD4A5D" w:rsidRPr="00DC704D" w:rsidDel="0031391C">
          <w:rPr>
            <w:i w:val="0"/>
            <w:iCs w:val="0"/>
            <w:color w:val="auto"/>
            <w:sz w:val="22"/>
            <w:szCs w:val="22"/>
          </w:rPr>
          <w:delText xml:space="preserve"> and s</w:delText>
        </w:r>
      </w:del>
      <w:ins w:id="675" w:author="Lane, Stefanie" w:date="2023-09-07T11:35:00Z">
        <w:r w:rsidR="0031391C">
          <w:rPr>
            <w:i w:val="0"/>
            <w:iCs w:val="0"/>
            <w:color w:val="auto"/>
            <w:sz w:val="22"/>
            <w:szCs w:val="22"/>
          </w:rPr>
          <w:t>S</w:t>
        </w:r>
      </w:ins>
      <w:r w:rsidR="00BD4A5D" w:rsidRPr="00DC704D">
        <w:rPr>
          <w:i w:val="0"/>
          <w:iCs w:val="0"/>
          <w:color w:val="auto"/>
          <w:sz w:val="22"/>
          <w:szCs w:val="22"/>
        </w:rPr>
        <w:t>pecies indicator analysis</w:t>
      </w:r>
      <w:r w:rsidR="002A1954">
        <w:rPr>
          <w:i w:val="0"/>
          <w:iCs w:val="0"/>
          <w:color w:val="auto"/>
          <w:sz w:val="22"/>
          <w:szCs w:val="22"/>
        </w:rPr>
        <w:t xml:space="preserve"> was used</w:t>
      </w:r>
      <w:del w:id="676" w:author="Lane, Stefanie" w:date="2023-09-07T11:34:00Z">
        <w:r w:rsidR="002A1954" w:rsidDel="00C2599F">
          <w:rPr>
            <w:i w:val="0"/>
            <w:iCs w:val="0"/>
            <w:color w:val="auto"/>
            <w:sz w:val="22"/>
            <w:szCs w:val="22"/>
          </w:rPr>
          <w:delText xml:space="preserve"> </w:delText>
        </w:r>
      </w:del>
      <w:r w:rsidR="00BD4A5D" w:rsidRPr="00DC704D">
        <w:rPr>
          <w:i w:val="0"/>
          <w:iCs w:val="0"/>
          <w:color w:val="auto"/>
          <w:sz w:val="22"/>
          <w:szCs w:val="22"/>
        </w:rPr>
        <w:t xml:space="preserve"> to determine </w:t>
      </w:r>
      <w:r w:rsidR="002A1954">
        <w:rPr>
          <w:i w:val="0"/>
          <w:iCs w:val="0"/>
          <w:color w:val="auto"/>
          <w:sz w:val="22"/>
          <w:szCs w:val="22"/>
        </w:rPr>
        <w:t>which species</w:t>
      </w:r>
      <w:ins w:id="677" w:author="Lane, Stefanie" w:date="2023-09-12T17:26:00Z">
        <w:r w:rsidR="00562B01">
          <w:rPr>
            <w:i w:val="0"/>
            <w:iCs w:val="0"/>
            <w:color w:val="auto"/>
            <w:sz w:val="22"/>
            <w:szCs w:val="22"/>
          </w:rPr>
          <w:t xml:space="preserve"> </w:t>
        </w:r>
      </w:ins>
      <w:del w:id="678" w:author="Lane, Stefanie" w:date="2023-09-12T17:26:00Z">
        <w:r w:rsidR="002A1954" w:rsidDel="00562B01">
          <w:rPr>
            <w:i w:val="0"/>
            <w:iCs w:val="0"/>
            <w:color w:val="auto"/>
            <w:sz w:val="22"/>
            <w:szCs w:val="22"/>
          </w:rPr>
          <w:delText xml:space="preserve">’ compositional </w:delText>
        </w:r>
      </w:del>
      <w:r w:rsidR="002A1954">
        <w:rPr>
          <w:i w:val="0"/>
          <w:iCs w:val="0"/>
          <w:color w:val="auto"/>
          <w:sz w:val="22"/>
          <w:szCs w:val="22"/>
        </w:rPr>
        <w:t>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r w:rsidR="00BD4A5D" w:rsidRPr="00DC704D">
        <w:rPr>
          <w:i w:val="0"/>
          <w:iCs w:val="0"/>
          <w:color w:val="auto"/>
          <w:sz w:val="22"/>
          <w:szCs w:val="22"/>
        </w:rPr>
        <w:t>indicspecies</w:t>
      </w:r>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r w:rsidR="00C33F43">
        <w:rPr>
          <w:i w:val="0"/>
          <w:iCs w:val="0"/>
          <w:color w:val="auto"/>
          <w:sz w:val="22"/>
          <w:szCs w:val="22"/>
        </w:rPr>
        <w:t xml:space="preserve">multipatt </w:t>
      </w:r>
      <w:r w:rsidR="006D3208">
        <w:rPr>
          <w:i w:val="0"/>
          <w:iCs w:val="0"/>
          <w:color w:val="auto"/>
          <w:sz w:val="22"/>
          <w:szCs w:val="22"/>
        </w:rPr>
        <w:t>func = “r.g”)</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ins w:id="679" w:author="Lane, Stefanie" w:date="2023-09-12T17:29:00Z">
        <w:r w:rsidR="00B34879">
          <w:rPr>
            <w:i w:val="0"/>
            <w:iCs w:val="0"/>
            <w:color w:val="auto"/>
            <w:sz w:val="22"/>
            <w:szCs w:val="22"/>
          </w:rPr>
          <w:t xml:space="preserve">We also performed indicator analysis </w:t>
        </w:r>
      </w:ins>
      <w:ins w:id="680" w:author="Gary" w:date="2023-09-28T12:11:00Z">
        <w:r w:rsidR="00E215C1">
          <w:rPr>
            <w:i w:val="0"/>
            <w:iCs w:val="0"/>
            <w:color w:val="auto"/>
            <w:sz w:val="22"/>
            <w:szCs w:val="22"/>
          </w:rPr>
          <w:t>on</w:t>
        </w:r>
      </w:ins>
      <w:ins w:id="681" w:author="Gary" w:date="2023-09-28T12:12:00Z">
        <w:r w:rsidR="00E215C1">
          <w:rPr>
            <w:i w:val="0"/>
            <w:iCs w:val="0"/>
            <w:color w:val="auto"/>
            <w:sz w:val="22"/>
            <w:szCs w:val="22"/>
          </w:rPr>
          <w:t xml:space="preserve"> the </w:t>
        </w:r>
      </w:ins>
      <w:ins w:id="682" w:author="Lane, Stefanie" w:date="2023-09-12T17:29:00Z">
        <w:r w:rsidR="009F0393">
          <w:rPr>
            <w:i w:val="0"/>
            <w:iCs w:val="0"/>
            <w:color w:val="auto"/>
            <w:sz w:val="22"/>
            <w:szCs w:val="22"/>
          </w:rPr>
          <w:t xml:space="preserve">Bray-Curtis </w:t>
        </w:r>
      </w:ins>
      <w:ins w:id="683" w:author="Lane, Stefanie" w:date="2023-09-12T17:33:00Z">
        <w:r w:rsidR="00E869F8">
          <w:rPr>
            <w:i w:val="0"/>
            <w:iCs w:val="0"/>
            <w:color w:val="auto"/>
            <w:sz w:val="22"/>
            <w:szCs w:val="22"/>
          </w:rPr>
          <w:t xml:space="preserve">clusters </w:t>
        </w:r>
      </w:ins>
      <w:ins w:id="684" w:author="Lane, Stefanie" w:date="2023-09-12T17:29:00Z">
        <w:r w:rsidR="009F0393">
          <w:rPr>
            <w:i w:val="0"/>
            <w:iCs w:val="0"/>
            <w:color w:val="auto"/>
            <w:sz w:val="22"/>
            <w:szCs w:val="22"/>
          </w:rPr>
          <w:t xml:space="preserve">to confirm </w:t>
        </w:r>
      </w:ins>
      <w:ins w:id="685" w:author="Lane, Stefanie" w:date="2023-09-12T17:33:00Z">
        <w:r w:rsidR="00E869F8">
          <w:rPr>
            <w:i w:val="0"/>
            <w:iCs w:val="0"/>
            <w:color w:val="auto"/>
            <w:sz w:val="22"/>
            <w:szCs w:val="22"/>
          </w:rPr>
          <w:t>th</w:t>
        </w:r>
        <w:del w:id="686" w:author="Gary" w:date="2023-09-28T12:13:00Z">
          <w:r w:rsidR="00E869F8" w:rsidDel="00E215C1">
            <w:rPr>
              <w:i w:val="0"/>
              <w:iCs w:val="0"/>
              <w:color w:val="auto"/>
              <w:sz w:val="22"/>
              <w:szCs w:val="22"/>
            </w:rPr>
            <w:delText>e</w:delText>
          </w:r>
        </w:del>
      </w:ins>
      <w:ins w:id="687" w:author="Gary" w:date="2023-09-28T12:13:00Z">
        <w:r w:rsidR="00E215C1">
          <w:rPr>
            <w:i w:val="0"/>
            <w:iCs w:val="0"/>
            <w:color w:val="auto"/>
            <w:sz w:val="22"/>
            <w:szCs w:val="22"/>
          </w:rPr>
          <w:t>at</w:t>
        </w:r>
      </w:ins>
      <w:ins w:id="688" w:author="Lane, Stefanie" w:date="2023-09-12T17:33:00Z">
        <w:r w:rsidR="00E869F8">
          <w:rPr>
            <w:i w:val="0"/>
            <w:iCs w:val="0"/>
            <w:color w:val="auto"/>
            <w:sz w:val="22"/>
            <w:szCs w:val="22"/>
          </w:rPr>
          <w:t xml:space="preserve"> </w:t>
        </w:r>
        <w:del w:id="689" w:author="Gary" w:date="2023-09-28T12:13:00Z">
          <w:r w:rsidR="00E869F8" w:rsidDel="00E215C1">
            <w:rPr>
              <w:i w:val="0"/>
              <w:iCs w:val="0"/>
              <w:color w:val="auto"/>
              <w:sz w:val="22"/>
              <w:szCs w:val="22"/>
            </w:rPr>
            <w:delText xml:space="preserve">most </w:delText>
          </w:r>
        </w:del>
        <w:r w:rsidR="00E869F8">
          <w:rPr>
            <w:i w:val="0"/>
            <w:iCs w:val="0"/>
            <w:color w:val="auto"/>
            <w:sz w:val="22"/>
            <w:szCs w:val="22"/>
          </w:rPr>
          <w:t xml:space="preserve">significant indicator </w:t>
        </w:r>
        <w:r w:rsidR="00C3114D">
          <w:rPr>
            <w:i w:val="0"/>
            <w:iCs w:val="0"/>
            <w:color w:val="auto"/>
            <w:sz w:val="22"/>
            <w:szCs w:val="22"/>
          </w:rPr>
          <w:t>species</w:t>
        </w:r>
        <w:r w:rsidR="00E869F8">
          <w:rPr>
            <w:i w:val="0"/>
            <w:iCs w:val="0"/>
            <w:color w:val="auto"/>
            <w:sz w:val="22"/>
            <w:szCs w:val="22"/>
          </w:rPr>
          <w:t xml:space="preserve"> were </w:t>
        </w:r>
        <w:r w:rsidR="00C3114D">
          <w:rPr>
            <w:i w:val="0"/>
            <w:iCs w:val="0"/>
            <w:color w:val="auto"/>
            <w:sz w:val="22"/>
            <w:szCs w:val="22"/>
          </w:rPr>
          <w:t xml:space="preserve">comparable between the two distance measures (Table </w:t>
        </w:r>
      </w:ins>
      <w:ins w:id="690" w:author="Lane, Stefanie" w:date="2023-09-12T17:34:00Z">
        <w:r w:rsidR="00C3114D">
          <w:rPr>
            <w:i w:val="0"/>
            <w:iCs w:val="0"/>
            <w:color w:val="auto"/>
            <w:sz w:val="22"/>
            <w:szCs w:val="22"/>
          </w:rPr>
          <w:t>S2).</w:t>
        </w:r>
      </w:ins>
      <w:ins w:id="691" w:author="Lane, Stefanie" w:date="2023-09-12T17:33:00Z">
        <w:r w:rsidR="00E869F8">
          <w:rPr>
            <w:i w:val="0"/>
            <w:iCs w:val="0"/>
            <w:color w:val="auto"/>
            <w:sz w:val="22"/>
            <w:szCs w:val="22"/>
          </w:rPr>
          <w:t xml:space="preserve"> </w:t>
        </w:r>
      </w:ins>
      <w:ins w:id="692" w:author="Lane, Stefanie" w:date="2023-09-12T17:31:00Z">
        <w:r w:rsidR="00DA51EE">
          <w:rPr>
            <w:i w:val="0"/>
            <w:iCs w:val="0"/>
            <w:color w:val="auto"/>
            <w:sz w:val="22"/>
            <w:szCs w:val="22"/>
          </w:rPr>
          <w:t xml:space="preserve"> </w:t>
        </w:r>
      </w:ins>
      <w:del w:id="693" w:author="Lane, Stefanie" w:date="2023-09-12T17:32:00Z">
        <w:r w:rsidR="004B1258" w:rsidRPr="00103F95" w:rsidDel="00877FB8">
          <w:rPr>
            <w:i w:val="0"/>
            <w:iCs w:val="0"/>
            <w:color w:val="auto"/>
            <w:sz w:val="22"/>
            <w:szCs w:val="22"/>
          </w:rPr>
          <w:delText>A</w:delText>
        </w:r>
      </w:del>
      <w:ins w:id="694" w:author="Lane, Stefanie" w:date="2023-09-12T17:32:00Z">
        <w:r w:rsidR="00877FB8">
          <w:rPr>
            <w:i w:val="0"/>
            <w:iCs w:val="0"/>
            <w:color w:val="auto"/>
            <w:sz w:val="22"/>
            <w:szCs w:val="22"/>
          </w:rPr>
          <w:t>A</w:t>
        </w:r>
      </w:ins>
      <w:r w:rsidR="004B1258" w:rsidRPr="00103F95">
        <w:rPr>
          <w:i w:val="0"/>
          <w:iCs w:val="0"/>
          <w:color w:val="auto"/>
          <w:sz w:val="22"/>
          <w:szCs w:val="22"/>
        </w:rPr>
        <w:t>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434467C2" w14:textId="77777777" w:rsidR="00282CBC" w:rsidRPr="00282CBC" w:rsidRDefault="00282CBC" w:rsidP="00282CBC">
      <w:pPr>
        <w:ind w:firstLine="720"/>
        <w:rPr>
          <w:ins w:id="695" w:author="Lane, Stefanie" w:date="2023-09-12T17:35:00Z"/>
          <w:i/>
          <w:iCs/>
        </w:rPr>
      </w:pPr>
      <w:ins w:id="696" w:author="Lane, Stefanie" w:date="2023-09-12T17:35:00Z">
        <w:r>
          <w:t xml:space="preserve">Community diversity calculations for each year of observation followed Whittaker </w:t>
        </w:r>
        <w:r w:rsidRPr="00BB7C99">
          <w:rPr>
            <w:rFonts w:ascii="Calibri" w:hAnsi="Calibri" w:cs="Calibri"/>
          </w:rPr>
          <w:t>(1975)</w:t>
        </w:r>
        <w:r>
          <w:t xml:space="preserve">, with </w:t>
        </w:r>
        <w:r>
          <w:rPr>
            <w:rFonts w:cstheme="minorHAnsi"/>
          </w:rPr>
          <w:t>α</w:t>
        </w:r>
        <w:r>
          <w:t>-diversity calculated as the mean number of species per plot within an observation year and assemblag</w:t>
        </w:r>
        <w:r w:rsidRPr="00A255D6">
          <w:t xml:space="preserve">e, and </w:t>
        </w:r>
        <w:r w:rsidRPr="00A255D6">
          <w:rPr>
            <w:rFonts w:cstheme="minorHAnsi"/>
          </w:rPr>
          <w:t>β</w:t>
        </w:r>
        <w:r w:rsidRPr="00A255D6">
          <w:t xml:space="preserve">-diversity calculated as the total number of species within the assemblage divided by </w:t>
        </w:r>
        <w:r w:rsidRPr="00A255D6">
          <w:rPr>
            <w:rFonts w:cstheme="minorHAnsi"/>
          </w:rPr>
          <w:t>α</w:t>
        </w:r>
        <w:r w:rsidRPr="00A255D6">
          <w:t>-diversity. The</w:t>
        </w:r>
        <w:r>
          <w:t xml:space="preserve">se calculations were also performed on all data recorded for each observation year to generate community-wide measures of diversity. </w:t>
        </w:r>
        <w:r w:rsidRPr="00282CBC">
          <w:t xml:space="preserve">To address inconsistent numbers of plots grouped into assemblages each year, diversity metrics were bootstrapped 10 times using the minimum number of plots observed in an assemblage each year (n = 18) (Table S3). </w:t>
        </w:r>
      </w:ins>
    </w:p>
    <w:p w14:paraId="3602554D" w14:textId="055154CF" w:rsidR="00282CBC" w:rsidRDefault="00282CBC">
      <w:pPr>
        <w:ind w:firstLine="720"/>
        <w:rPr>
          <w:ins w:id="697" w:author="Lane, Stefanie" w:date="2023-09-19T09:46:00Z"/>
        </w:rPr>
      </w:pPr>
      <w:ins w:id="698" w:author="Lane, Stefanie" w:date="2023-09-12T17:35:00Z">
        <w:r>
          <w:t xml:space="preserve"> </w:t>
        </w:r>
        <w:r w:rsidRPr="003A7FEF">
          <w:t xml:space="preserve">Community turnover for each assemblage was measured using the “codyn” R package </w:t>
        </w:r>
        <w:r w:rsidRPr="000335B7">
          <w:rPr>
            <w:rFonts w:ascii="Calibri" w:hAnsi="Calibri" w:cs="Calibri"/>
          </w:rPr>
          <w:t>(Hallett et al., 2016)</w:t>
        </w:r>
        <w:r w:rsidRPr="003A7FEF">
          <w:t>. Total species turnover (total magnitude of change), species gained (appearances), and species lost (disappearances) were calculated as a percent change for each assemblage between 1979</w:t>
        </w:r>
        <w:r w:rsidRPr="00EE4DC7">
          <w:t>–</w:t>
        </w:r>
        <w:r w:rsidRPr="003A7FEF">
          <w:t>1999, and 1999</w:t>
        </w:r>
        <w:r w:rsidRPr="00EE4DC7">
          <w:t>–</w:t>
        </w:r>
        <w:r w:rsidRPr="003A7FEF">
          <w:t xml:space="preserve">2019. Total turnover was calculated as a ratio of the absolute value of species gained and lost to the total number of species observed in both timepoints. </w:t>
        </w:r>
      </w:ins>
    </w:p>
    <w:p w14:paraId="3A7CA5EB" w14:textId="77777777" w:rsidR="00282CBC" w:rsidRDefault="00282CBC" w:rsidP="00282CBC">
      <w:pPr>
        <w:rPr>
          <w:ins w:id="699" w:author="Lane, Stefanie" w:date="2023-09-12T17:35:00Z"/>
        </w:rPr>
      </w:pPr>
    </w:p>
    <w:p w14:paraId="15FB63DE" w14:textId="77777777" w:rsidR="00282CBC" w:rsidRDefault="00282CBC" w:rsidP="00282CBC">
      <w:pPr>
        <w:rPr>
          <w:ins w:id="700" w:author="Lane, Stefanie" w:date="2023-09-12T17:35:00Z"/>
        </w:rPr>
      </w:pPr>
    </w:p>
    <w:p w14:paraId="2CE0BC7B" w14:textId="7DDE308D" w:rsidR="00282CBC" w:rsidRPr="00282CBC" w:rsidRDefault="00282CBC">
      <w:pPr>
        <w:rPr>
          <w:i/>
          <w:iCs/>
        </w:rPr>
        <w:sectPr w:rsidR="00282CBC" w:rsidRPr="00282CBC" w:rsidSect="007D52A9">
          <w:headerReference w:type="default" r:id="rId18"/>
          <w:pgSz w:w="12240" w:h="15840"/>
          <w:pgMar w:top="1080" w:right="1080" w:bottom="1080" w:left="1080" w:header="720" w:footer="720" w:gutter="0"/>
          <w:lnNumType w:countBy="1" w:restart="continuous"/>
          <w:cols w:space="720"/>
          <w:titlePg/>
          <w:docGrid w:linePitch="360"/>
        </w:sectPr>
        <w:pPrChange w:id="701" w:author="Lane, Stefanie" w:date="2023-09-12T17:35:00Z">
          <w:pPr>
            <w:pStyle w:val="Caption"/>
            <w:ind w:firstLine="720"/>
          </w:pPr>
        </w:pPrChange>
      </w:pPr>
    </w:p>
    <w:p w14:paraId="7DB441F8" w14:textId="2D1919E3" w:rsidR="00FB6917" w:rsidDel="00282CBC" w:rsidRDefault="009A2A63" w:rsidP="00D4262D">
      <w:pPr>
        <w:ind w:firstLine="720"/>
        <w:rPr>
          <w:del w:id="702" w:author="Lane, Stefanie" w:date="2023-09-12T17:35:00Z"/>
        </w:rPr>
      </w:pPr>
      <w:bookmarkStart w:id="703" w:name="_Hlk106054065"/>
      <w:del w:id="704" w:author="Lane, Stefanie" w:date="2023-09-12T17:35:00Z">
        <w:r w:rsidDel="00282CBC">
          <w:lastRenderedPageBreak/>
          <w:delText xml:space="preserve">Community diversity calculations </w:delText>
        </w:r>
        <w:r w:rsidR="006138FD" w:rsidDel="00282CBC">
          <w:delText>for each</w:delText>
        </w:r>
        <w:r w:rsidR="004D02DE" w:rsidDel="00282CBC">
          <w:delText xml:space="preserve"> year of</w:delText>
        </w:r>
        <w:r w:rsidR="006138FD" w:rsidDel="00282CBC">
          <w:delText xml:space="preserve"> observation</w:delText>
        </w:r>
        <w:r w:rsidR="004D02DE" w:rsidDel="00282CBC">
          <w:delText xml:space="preserve"> </w:delText>
        </w:r>
        <w:r w:rsidDel="00282CBC">
          <w:delText xml:space="preserve">followed </w:delText>
        </w:r>
        <w:r w:rsidR="00EC2480" w:rsidDel="00282CBC">
          <w:delText xml:space="preserve">Whittaker </w:delText>
        </w:r>
        <w:r w:rsidR="00BB7C99" w:rsidRPr="00BB7C99" w:rsidDel="00282CBC">
          <w:rPr>
            <w:rFonts w:ascii="Calibri" w:hAnsi="Calibri" w:cs="Calibri"/>
          </w:rPr>
          <w:delText>(1975)</w:delText>
        </w:r>
        <w:r w:rsidR="00B745A6" w:rsidDel="00282CBC">
          <w:delText xml:space="preserve">, with </w:delText>
        </w:r>
        <w:r w:rsidR="00B745A6" w:rsidDel="00282CBC">
          <w:rPr>
            <w:rFonts w:cstheme="minorHAnsi"/>
          </w:rPr>
          <w:delText>α</w:delText>
        </w:r>
        <w:r w:rsidR="00B745A6" w:rsidDel="00282CBC">
          <w:delText>-diversity</w:delText>
        </w:r>
        <w:r w:rsidDel="00282CBC">
          <w:delText xml:space="preserve"> calculated as the mean number of species per </w:delText>
        </w:r>
        <w:r w:rsidR="00AF1CB6" w:rsidDel="00282CBC">
          <w:delText xml:space="preserve">plot </w:delText>
        </w:r>
        <w:r w:rsidDel="00282CBC">
          <w:delText>within an observation year and assemblag</w:delText>
        </w:r>
        <w:r w:rsidRPr="00A255D6" w:rsidDel="00282CBC">
          <w:delText>e</w:delText>
        </w:r>
        <w:r w:rsidR="00B745A6" w:rsidRPr="00A255D6" w:rsidDel="00282CBC">
          <w:delText xml:space="preserve">, and </w:delText>
        </w:r>
        <w:r w:rsidR="00B745A6" w:rsidRPr="00A255D6" w:rsidDel="00282CBC">
          <w:rPr>
            <w:rFonts w:cstheme="minorHAnsi"/>
          </w:rPr>
          <w:delText>β</w:delText>
        </w:r>
        <w:r w:rsidR="00B745A6" w:rsidRPr="00A255D6" w:rsidDel="00282CBC">
          <w:delText>-diversity calculated as t</w:delText>
        </w:r>
        <w:r w:rsidR="00D76E01" w:rsidRPr="00A255D6" w:rsidDel="00282CBC">
          <w:delText xml:space="preserve">he total number of species within the assemblage divided by </w:delText>
        </w:r>
        <w:r w:rsidR="00D76E01" w:rsidRPr="00A255D6" w:rsidDel="00282CBC">
          <w:rPr>
            <w:rFonts w:cstheme="minorHAnsi"/>
          </w:rPr>
          <w:delText>α</w:delText>
        </w:r>
        <w:r w:rsidR="00D76E01" w:rsidRPr="00A255D6" w:rsidDel="00282CBC">
          <w:delText>-diversity. The</w:delText>
        </w:r>
        <w:r w:rsidR="00D76E01" w:rsidDel="00282CBC">
          <w:delText xml:space="preserve">se calculations were also performed on all data recorded for </w:delText>
        </w:r>
        <w:r w:rsidR="00743C5F" w:rsidDel="00282CBC">
          <w:delText>each</w:delText>
        </w:r>
        <w:r w:rsidR="00D76E01" w:rsidDel="00282CBC">
          <w:delText xml:space="preserve"> observation year to generate community-wide measure</w:delText>
        </w:r>
        <w:r w:rsidR="006F2224" w:rsidDel="00282CBC">
          <w:delText>s</w:delText>
        </w:r>
        <w:r w:rsidR="00D76E01" w:rsidDel="00282CBC">
          <w:delText xml:space="preserve"> of diversity. </w:delText>
        </w:r>
        <w:bookmarkEnd w:id="703"/>
        <w:r w:rsidR="003A7FEF" w:rsidRPr="003A7FEF" w:rsidDel="00282CBC">
          <w:delText xml:space="preserve">Community turnover for each assemblage was measured using the “codyn” R package </w:delText>
        </w:r>
        <w:r w:rsidR="000335B7" w:rsidRPr="000335B7" w:rsidDel="00282CBC">
          <w:rPr>
            <w:rFonts w:ascii="Calibri" w:hAnsi="Calibri" w:cs="Calibri"/>
          </w:rPr>
          <w:delText>(Hallett et al., 2016)</w:delText>
        </w:r>
        <w:r w:rsidR="003A7FEF" w:rsidRPr="003A7FEF" w:rsidDel="00282CBC">
          <w:delText>. Total species turnover (total magnitude of change), species gained (appearances), and species lost (disappearances) were calculated as a percent change for each assemblage between 1979</w:delText>
        </w:r>
        <w:r w:rsidR="00EE4DC7" w:rsidRPr="00EE4DC7" w:rsidDel="00282CBC">
          <w:delText>–</w:delText>
        </w:r>
        <w:r w:rsidR="003A7FEF" w:rsidRPr="003A7FEF" w:rsidDel="00282CBC">
          <w:delText>1999, and 1999</w:delText>
        </w:r>
        <w:r w:rsidR="00EE4DC7" w:rsidRPr="00EE4DC7" w:rsidDel="00282CBC">
          <w:delText>–</w:delText>
        </w:r>
        <w:r w:rsidR="003A7FEF" w:rsidRPr="003A7FEF" w:rsidDel="00282CBC">
          <w:delText xml:space="preserve">2019. Total turnover was calculated as a ratio of the absolute value of species gained and lost to the total number of species observed in both timepoints. </w:delText>
        </w:r>
      </w:del>
    </w:p>
    <w:p w14:paraId="21314135" w14:textId="09E870CD" w:rsidR="00281198" w:rsidRPr="00281198" w:rsidDel="00282CBC" w:rsidRDefault="004B1258" w:rsidP="00E3447A">
      <w:pPr>
        <w:pStyle w:val="Caption"/>
        <w:ind w:firstLine="720"/>
        <w:rPr>
          <w:del w:id="705" w:author="Lane, Stefanie" w:date="2023-09-12T17:34:00Z"/>
        </w:rPr>
      </w:pPr>
      <w:del w:id="706" w:author="Lane, Stefanie" w:date="2023-09-12T17:34:00Z">
        <w:r w:rsidRPr="003744EF" w:rsidDel="00C3114D">
          <w:rPr>
            <w:i w:val="0"/>
            <w:iCs w:val="0"/>
            <w:color w:val="auto"/>
            <w:sz w:val="22"/>
            <w:szCs w:val="22"/>
          </w:rPr>
          <w:delText xml:space="preserve">During analyses, both Euclidean and Bray-Curtis distances were used to </w:delText>
        </w:r>
        <w:r w:rsidR="000663A8" w:rsidDel="00C3114D">
          <w:rPr>
            <w:i w:val="0"/>
            <w:iCs w:val="0"/>
            <w:color w:val="auto"/>
            <w:sz w:val="22"/>
            <w:szCs w:val="22"/>
          </w:rPr>
          <w:delText>assess the effect of distance measure on results</w:delText>
        </w:r>
        <w:r w:rsidRPr="003744EF" w:rsidDel="00C3114D">
          <w:rPr>
            <w:i w:val="0"/>
            <w:iCs w:val="0"/>
            <w:color w:val="auto"/>
            <w:sz w:val="22"/>
            <w:szCs w:val="22"/>
          </w:rPr>
          <w:delText>;</w:delText>
        </w:r>
      </w:del>
      <w:del w:id="707" w:author="Lane, Stefanie" w:date="2023-09-12T17:24:00Z">
        <w:r w:rsidRPr="003744EF" w:rsidDel="001626A3">
          <w:rPr>
            <w:i w:val="0"/>
            <w:iCs w:val="0"/>
            <w:color w:val="auto"/>
            <w:sz w:val="22"/>
            <w:szCs w:val="22"/>
          </w:rPr>
          <w:delText xml:space="preserve"> cluster analysis figures and indicator species using Bray-Curtis distance are available i</w:delText>
        </w:r>
        <w:r w:rsidDel="001626A3">
          <w:rPr>
            <w:i w:val="0"/>
            <w:iCs w:val="0"/>
            <w:color w:val="auto"/>
            <w:sz w:val="22"/>
            <w:szCs w:val="22"/>
          </w:rPr>
          <w:delText>n</w:delText>
        </w:r>
        <w:r w:rsidRPr="0040538A" w:rsidDel="001626A3">
          <w:rPr>
            <w:i w:val="0"/>
            <w:iCs w:val="0"/>
            <w:color w:val="auto"/>
            <w:sz w:val="22"/>
            <w:szCs w:val="22"/>
          </w:rPr>
          <w:delText xml:space="preserve"> </w:delText>
        </w:r>
        <w:r w:rsidR="000663A8" w:rsidDel="001626A3">
          <w:rPr>
            <w:i w:val="0"/>
            <w:iCs w:val="0"/>
            <w:color w:val="auto"/>
            <w:sz w:val="22"/>
            <w:szCs w:val="22"/>
          </w:rPr>
          <w:delText>supplemen</w:delText>
        </w:r>
        <w:r w:rsidR="00EF15F2" w:rsidDel="001626A3">
          <w:rPr>
            <w:i w:val="0"/>
            <w:iCs w:val="0"/>
            <w:color w:val="auto"/>
            <w:sz w:val="22"/>
            <w:szCs w:val="22"/>
          </w:rPr>
          <w:delText>tal</w:delText>
        </w:r>
        <w:r w:rsidR="005607E0" w:rsidDel="001626A3">
          <w:rPr>
            <w:i w:val="0"/>
            <w:iCs w:val="0"/>
            <w:color w:val="auto"/>
            <w:sz w:val="22"/>
            <w:szCs w:val="22"/>
          </w:rPr>
          <w:delText>s</w:delText>
        </w:r>
        <w:r w:rsidR="0057782C" w:rsidDel="001626A3">
          <w:rPr>
            <w:i w:val="0"/>
            <w:iCs w:val="0"/>
            <w:color w:val="auto"/>
            <w:sz w:val="22"/>
            <w:szCs w:val="22"/>
          </w:rPr>
          <w:delText xml:space="preserve"> Fig. </w:delText>
        </w:r>
        <w:r w:rsidR="005607E0" w:rsidDel="001626A3">
          <w:rPr>
            <w:i w:val="0"/>
            <w:iCs w:val="0"/>
            <w:color w:val="auto"/>
            <w:sz w:val="22"/>
            <w:szCs w:val="22"/>
          </w:rPr>
          <w:delText>S</w:delText>
        </w:r>
        <w:r w:rsidR="0057782C" w:rsidDel="001626A3">
          <w:rPr>
            <w:i w:val="0"/>
            <w:iCs w:val="0"/>
            <w:color w:val="auto"/>
            <w:sz w:val="22"/>
            <w:szCs w:val="22"/>
          </w:rPr>
          <w:delText>1 and</w:delText>
        </w:r>
        <w:r w:rsidR="00EF15F2" w:rsidDel="001626A3">
          <w:rPr>
            <w:i w:val="0"/>
            <w:iCs w:val="0"/>
            <w:color w:val="auto"/>
            <w:sz w:val="22"/>
            <w:szCs w:val="22"/>
          </w:rPr>
          <w:delText xml:space="preserve"> Table </w:delText>
        </w:r>
        <w:r w:rsidR="0057782C" w:rsidDel="001626A3">
          <w:rPr>
            <w:i w:val="0"/>
            <w:iCs w:val="0"/>
            <w:color w:val="auto"/>
            <w:sz w:val="22"/>
            <w:szCs w:val="22"/>
          </w:rPr>
          <w:delText>S2, respectively</w:delText>
        </w:r>
      </w:del>
      <w:del w:id="708" w:author="Lane, Stefanie" w:date="2023-09-12T17:34:00Z">
        <w:r w:rsidR="00BA6C71" w:rsidDel="00C3114D">
          <w:rPr>
            <w:i w:val="0"/>
            <w:iCs w:val="0"/>
            <w:color w:val="auto"/>
            <w:sz w:val="22"/>
            <w:szCs w:val="22"/>
          </w:rPr>
          <w:delText>.</w:delText>
        </w:r>
        <w:r w:rsidR="00EB5E3D" w:rsidDel="00C3114D">
          <w:rPr>
            <w:i w:val="0"/>
            <w:iCs w:val="0"/>
            <w:color w:val="auto"/>
            <w:sz w:val="22"/>
            <w:szCs w:val="22"/>
          </w:rPr>
          <w:delText xml:space="preserve"> </w:delText>
        </w:r>
        <w:r w:rsidR="00EB5E3D" w:rsidRPr="00EB5E3D" w:rsidDel="00282CBC">
          <w:rPr>
            <w:i w:val="0"/>
            <w:iCs w:val="0"/>
            <w:color w:val="auto"/>
            <w:sz w:val="22"/>
            <w:szCs w:val="22"/>
          </w:rPr>
          <w:delText>To address inconsistent numbers of plots grouped into assemblages each year, diversity metrics were bootstrapped 1</w:delText>
        </w:r>
        <w:r w:rsidR="005A3964" w:rsidDel="00282CBC">
          <w:rPr>
            <w:i w:val="0"/>
            <w:iCs w:val="0"/>
            <w:color w:val="auto"/>
            <w:sz w:val="22"/>
            <w:szCs w:val="22"/>
          </w:rPr>
          <w:delText>0</w:delText>
        </w:r>
        <w:r w:rsidR="00EB5E3D" w:rsidRPr="00EB5E3D" w:rsidDel="00282CBC">
          <w:rPr>
            <w:i w:val="0"/>
            <w:iCs w:val="0"/>
            <w:color w:val="auto"/>
            <w:sz w:val="22"/>
            <w:szCs w:val="22"/>
          </w:rPr>
          <w:delText xml:space="preserve"> times using the minimum number of plots observed in an assemblage each year (n = 18) (</w:delText>
        </w:r>
        <w:r w:rsidR="00415786" w:rsidDel="00282CBC">
          <w:rPr>
            <w:i w:val="0"/>
            <w:iCs w:val="0"/>
            <w:color w:val="auto"/>
            <w:sz w:val="22"/>
            <w:szCs w:val="22"/>
          </w:rPr>
          <w:delText>Table S</w:delText>
        </w:r>
        <w:r w:rsidR="005A3964" w:rsidDel="00282CBC">
          <w:rPr>
            <w:i w:val="0"/>
            <w:iCs w:val="0"/>
            <w:color w:val="auto"/>
            <w:sz w:val="22"/>
            <w:szCs w:val="22"/>
          </w:rPr>
          <w:delText>3</w:delText>
        </w:r>
        <w:r w:rsidR="00EB5E3D" w:rsidRPr="00EB5E3D" w:rsidDel="00282CBC">
          <w:rPr>
            <w:i w:val="0"/>
            <w:iCs w:val="0"/>
            <w:color w:val="auto"/>
            <w:sz w:val="22"/>
            <w:szCs w:val="22"/>
          </w:rPr>
          <w:delText>).</w:delText>
        </w:r>
        <w:r w:rsidRPr="0040538A" w:rsidDel="00282CBC">
          <w:rPr>
            <w:i w:val="0"/>
            <w:iCs w:val="0"/>
            <w:color w:val="auto"/>
            <w:sz w:val="22"/>
            <w:szCs w:val="22"/>
          </w:rPr>
          <w:delText xml:space="preserve"> </w:delText>
        </w:r>
      </w:del>
    </w:p>
    <w:p w14:paraId="5C615CAC" w14:textId="77777777" w:rsidR="004B1258" w:rsidRDefault="004B1258" w:rsidP="00E72813"/>
    <w:p w14:paraId="7F4BA270" w14:textId="3580AB0A" w:rsidR="00B051DD" w:rsidRDefault="00F5096A" w:rsidP="00B051DD">
      <w:pPr>
        <w:keepNext/>
      </w:pPr>
      <w:r>
        <w:rPr>
          <w:noProof/>
        </w:rPr>
        <w:drawing>
          <wp:inline distT="0" distB="0" distL="0" distR="0" wp14:anchorId="3681BCA9" wp14:editId="5FFF0474">
            <wp:extent cx="6367229" cy="3087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bwMode="auto">
                    <a:xfrm>
                      <a:off x="0" y="0"/>
                      <a:ext cx="6367229" cy="3087517"/>
                    </a:xfrm>
                    <a:prstGeom prst="rect">
                      <a:avLst/>
                    </a:prstGeom>
                  </pic:spPr>
                </pic:pic>
              </a:graphicData>
            </a:graphic>
          </wp:inline>
        </w:drawing>
      </w:r>
    </w:p>
    <w:p w14:paraId="6EE61558" w14:textId="11466014" w:rsidR="00F5096A" w:rsidRDefault="00746ACC">
      <w:bookmarkStart w:id="709" w:name="_Ref103170248"/>
      <w:r w:rsidRPr="00746ACC">
        <w:rPr>
          <w:noProof/>
        </w:rPr>
        <w:t xml:space="preserve"> </w:t>
      </w:r>
      <w:bookmarkEnd w:id="709"/>
      <w:r w:rsidR="00281198">
        <w:rPr>
          <w:b/>
        </w:rPr>
        <w:t>Fig. 1</w:t>
      </w:r>
      <w:r w:rsidR="00281198">
        <w:t xml:space="preserve"> </w:t>
      </w:r>
      <w:r w:rsidR="00281198" w:rsidRPr="00281198">
        <w:t xml:space="preserve">Study area location and sampling design. (A) Regional location of the Fraser River Estuary in southwestern British Columbia, Canada, (B) South Arm Marshes Wildlife Management Area (highlighted in orange), (C) Ladner Marsh </w:t>
      </w:r>
      <w:r w:rsidR="00F5096A">
        <w:t xml:space="preserve">with </w:t>
      </w:r>
      <w:r w:rsidR="00281198" w:rsidRPr="00281198">
        <w:t>overlay of 2019 transect locations (shown in red) on original transect map from Bradfield and Porter (1982)</w:t>
      </w:r>
      <w:r w:rsidR="00D90C57">
        <w:t xml:space="preserve">. </w:t>
      </w:r>
      <w:r w:rsidR="00D90C57" w:rsidRPr="00281198">
        <w:t xml:space="preserve">Base maps (A, B) generated by iMap published by the B. C. Conservation Data Center (Victoria, BC, Canada, </w:t>
      </w:r>
      <w:r>
        <w:fldChar w:fldCharType="begin"/>
      </w:r>
      <w:r>
        <w:instrText>HYPERLINK "https://maps.gov.bc.ca/ess/hm/imap4m"</w:instrText>
      </w:r>
      <w:r>
        <w:fldChar w:fldCharType="separate"/>
      </w:r>
      <w:r w:rsidR="00D90C57" w:rsidRPr="00C6644F">
        <w:rPr>
          <w:rStyle w:val="Hyperlink"/>
        </w:rPr>
        <w:t>https://maps.gov.bc.ca/ess/hm/imap4m</w:t>
      </w:r>
      <w:r>
        <w:rPr>
          <w:rStyle w:val="Hyperlink"/>
        </w:rPr>
        <w:fldChar w:fldCharType="end"/>
      </w:r>
      <w:r w:rsidR="00D90C57" w:rsidRPr="00281198">
        <w:t>)</w:t>
      </w:r>
      <w:r w:rsidR="00D90C57">
        <w:t xml:space="preserve">. </w:t>
      </w:r>
    </w:p>
    <w:p w14:paraId="08D99FBD" w14:textId="7C2B71AA" w:rsidR="00F5096A" w:rsidRDefault="00F5096A"/>
    <w:p w14:paraId="29B48BAF" w14:textId="166E7DBF" w:rsidR="00F5096A" w:rsidRDefault="00F5096A"/>
    <w:p w14:paraId="27DAD21E" w14:textId="5203BFA7" w:rsidR="00F5096A" w:rsidRDefault="00F5096A"/>
    <w:p w14:paraId="74DC3B90" w14:textId="1D28E6C3" w:rsidR="00F5096A" w:rsidRDefault="00F5096A"/>
    <w:p w14:paraId="4529931E" w14:textId="6109F3E7" w:rsidR="00F5096A" w:rsidRDefault="00F5096A"/>
    <w:p w14:paraId="55DED862" w14:textId="53DA9682" w:rsidR="00F5096A" w:rsidRDefault="00F5096A"/>
    <w:p w14:paraId="03CCCDE6" w14:textId="2E866C48" w:rsidR="00F5096A" w:rsidRDefault="00F5096A"/>
    <w:p w14:paraId="75F4C41E" w14:textId="0DC66065" w:rsidR="00F5096A" w:rsidRDefault="00F5096A"/>
    <w:p w14:paraId="0E6CA96F" w14:textId="1CB82582" w:rsidR="00F5096A" w:rsidRDefault="00F5096A"/>
    <w:p w14:paraId="5F83BB59" w14:textId="49F3A9E5" w:rsidR="00F5096A" w:rsidRDefault="00F5096A">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p>
    <w:p w14:paraId="0ECA5F03" w14:textId="77777777" w:rsidR="00F5096A" w:rsidRDefault="00F5096A"/>
    <w:p w14:paraId="674318B7" w14:textId="44F3BA1A" w:rsidR="005A1813" w:rsidRDefault="00515791">
      <w:pPr>
        <w:rPr>
          <w:ins w:id="710" w:author="Lane, Stefanie" w:date="2023-09-14T11:36:00Z"/>
        </w:rPr>
      </w:pPr>
      <w:r>
        <w:rPr>
          <w:b/>
        </w:rPr>
        <w:t xml:space="preserve">Fig. 2. </w:t>
      </w:r>
      <w:r w:rsidR="00D90C57">
        <w:t xml:space="preserve">Dominant community </w:t>
      </w:r>
      <w:r w:rsidR="00FF0418" w:rsidRPr="00281198">
        <w:t>vegetation characteristics observed in</w:t>
      </w:r>
      <w:r w:rsidR="00FF0418">
        <w:t xml:space="preserve"> the (A) Sedge, (B) Fescue), and (C) Bogbean assemblages</w:t>
      </w:r>
      <w:r w:rsidR="00FF0418" w:rsidRPr="00281198">
        <w:t xml:space="preserve">. </w:t>
      </w:r>
      <w:r w:rsidR="00281198" w:rsidRPr="00281198">
        <w:t>(</w:t>
      </w:r>
      <w:r w:rsidR="00D90C57">
        <w:t>D</w:t>
      </w:r>
      <w:r w:rsidR="00281198" w:rsidRPr="00281198">
        <w:t>) illustration of semi-systematic plot placement along transect</w:t>
      </w:r>
      <w:ins w:id="711" w:author="Lane, Stefanie" w:date="2023-09-14T11:36:00Z">
        <w:r w:rsidR="00FF3FDD">
          <w:t xml:space="preserve"> (red line)</w:t>
        </w:r>
      </w:ins>
      <w:ins w:id="712" w:author="Lane, Stefanie" w:date="2023-09-14T11:35:00Z">
        <w:r w:rsidR="00D85618">
          <w:t xml:space="preserve">. </w:t>
        </w:r>
        <w:r w:rsidR="005A1813">
          <w:t>At least one 1 m</w:t>
        </w:r>
        <w:r w:rsidR="005A1813" w:rsidRPr="005A1813">
          <w:rPr>
            <w:vertAlign w:val="superscript"/>
            <w:rPrChange w:id="713" w:author="Lane, Stefanie" w:date="2023-09-14T11:35:00Z">
              <w:rPr/>
            </w:rPrChange>
          </w:rPr>
          <w:t>2</w:t>
        </w:r>
        <w:r w:rsidR="005A1813">
          <w:t xml:space="preserve"> p</w:t>
        </w:r>
        <w:r w:rsidR="00D85618">
          <w:t xml:space="preserve">lot (black square) </w:t>
        </w:r>
      </w:ins>
      <w:ins w:id="714" w:author="Lane, Stefanie" w:date="2023-09-14T11:36:00Z">
        <w:r w:rsidR="00FF3FDD">
          <w:t xml:space="preserve">was placed within </w:t>
        </w:r>
      </w:ins>
      <w:ins w:id="715" w:author="Lane, Stefanie" w:date="2023-09-14T11:37:00Z">
        <w:r w:rsidR="00533EF4">
          <w:t xml:space="preserve">vegetation patches dominated by </w:t>
        </w:r>
        <w:r w:rsidR="003228D3">
          <w:t xml:space="preserve">one or two species (multicolored polygons). </w:t>
        </w:r>
      </w:ins>
      <w:ins w:id="716" w:author="Lane, Stefanie" w:date="2023-09-14T11:39:00Z">
        <w:r w:rsidR="00D32A36">
          <w:t xml:space="preserve">Distance between plots varied, with </w:t>
        </w:r>
        <w:r w:rsidR="00A224DB">
          <w:t>minimum 1 m and maximum 10 m between all plots, re</w:t>
        </w:r>
      </w:ins>
      <w:ins w:id="717" w:author="Lane, Stefanie" w:date="2023-09-14T11:38:00Z">
        <w:r w:rsidR="00EE67F9">
          <w:t>gardless of the dominant species</w:t>
        </w:r>
      </w:ins>
      <w:ins w:id="718" w:author="Lane, Stefanie" w:date="2023-09-14T11:39:00Z">
        <w:r w:rsidR="00A224DB">
          <w:t xml:space="preserve"> identified. </w:t>
        </w:r>
      </w:ins>
      <w:ins w:id="719" w:author="Lane, Stefanie" w:date="2023-09-14T11:38:00Z">
        <w:r w:rsidR="00610608">
          <w:t xml:space="preserve"> </w:t>
        </w:r>
      </w:ins>
    </w:p>
    <w:p w14:paraId="1EBD7C67" w14:textId="7A3C8CA3" w:rsidR="00764D94" w:rsidRDefault="00281198">
      <w:pPr>
        <w:rPr>
          <w:rFonts w:asciiTheme="majorHAnsi" w:eastAsiaTheme="majorEastAsia" w:hAnsiTheme="majorHAnsi" w:cstheme="majorBidi"/>
          <w:color w:val="2F5496" w:themeColor="accent1" w:themeShade="BF"/>
          <w:sz w:val="32"/>
          <w:szCs w:val="32"/>
        </w:rPr>
      </w:pPr>
      <w:del w:id="720" w:author="Lane, Stefanie" w:date="2023-09-14T11:38:00Z">
        <w:r w:rsidRPr="00281198" w:rsidDel="00610608">
          <w:delText xml:space="preserve"> bisecting different vegetation patches</w:delText>
        </w:r>
        <w:r w:rsidR="00D90C57" w:rsidDel="00610608">
          <w:delText xml:space="preserve">. </w:delText>
        </w:r>
      </w:del>
      <w:r w:rsidR="00764D94">
        <w:br w:type="page"/>
      </w:r>
    </w:p>
    <w:p w14:paraId="71F92B5C" w14:textId="0F99EFE9" w:rsidR="00B80B02" w:rsidRPr="00E90CBE" w:rsidRDefault="006C5D18" w:rsidP="009C72CE">
      <w:pPr>
        <w:pStyle w:val="Heading1"/>
      </w:pPr>
      <w:r>
        <w:lastRenderedPageBreak/>
        <w:t>Results</w:t>
      </w:r>
    </w:p>
    <w:p w14:paraId="1B4A6F04" w14:textId="6B3CD735" w:rsidR="005A76EB" w:rsidDel="00C70403" w:rsidRDefault="00E12966" w:rsidP="00C70403">
      <w:pPr>
        <w:ind w:firstLine="720"/>
        <w:rPr>
          <w:del w:id="721" w:author="Gary" w:date="2023-09-21T10:37:00Z"/>
        </w:rPr>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r w:rsidR="000A5A24" w:rsidRPr="00B84CEB">
        <w:rPr>
          <w:i/>
        </w:rPr>
        <w:t>Schedonorus arundinaceus</w:t>
      </w:r>
      <w:r w:rsidR="005A76EB">
        <w:t>), and Bogbean (</w:t>
      </w:r>
      <w:r w:rsidR="005A76EB">
        <w:rPr>
          <w:i/>
        </w:rPr>
        <w:t>Menyanthes trifoliata</w:t>
      </w:r>
      <w:r w:rsidR="005A76EB">
        <w:t>) – were evident across all sampling periods (</w:t>
      </w:r>
      <w:r w:rsidR="008102CA">
        <w:t xml:space="preserve">Fig. </w:t>
      </w:r>
      <w:r w:rsidR="00CA286F">
        <w:t>3</w:t>
      </w:r>
      <w:r w:rsidR="005A76EB">
        <w:t xml:space="preserve">). </w:t>
      </w:r>
      <w:ins w:id="722" w:author="Lane, Stefanie" w:date="2023-09-07T11:38:00Z">
        <w:r w:rsidR="0095780B" w:rsidRPr="0095780B">
          <w:t xml:space="preserve">The </w:t>
        </w:r>
      </w:ins>
      <w:ins w:id="723" w:author="Gary" w:date="2023-09-26T13:15:00Z">
        <w:r w:rsidR="00A815E6">
          <w:t>Sedge an</w:t>
        </w:r>
      </w:ins>
      <w:ins w:id="724" w:author="Gary" w:date="2023-09-28T12:30:00Z">
        <w:r w:rsidR="00950DE7">
          <w:t>d</w:t>
        </w:r>
      </w:ins>
      <w:ins w:id="725" w:author="Gary" w:date="2023-09-26T13:15:00Z">
        <w:r w:rsidR="00A815E6">
          <w:t xml:space="preserve"> Fescue</w:t>
        </w:r>
      </w:ins>
      <w:ins w:id="726" w:author="Lane, Stefanie" w:date="2023-09-07T11:38:00Z">
        <w:del w:id="727" w:author="Gary" w:date="2023-09-26T13:15:00Z">
          <w:r w:rsidR="0095780B" w:rsidRPr="0095780B" w:rsidDel="00A815E6">
            <w:delText>three</w:delText>
          </w:r>
        </w:del>
        <w:r w:rsidR="0095780B" w:rsidRPr="0095780B">
          <w:t xml:space="preserve"> clusters formed at </w:t>
        </w:r>
        <w:del w:id="728" w:author="Gary" w:date="2023-09-26T13:15:00Z">
          <w:r w:rsidR="0095780B" w:rsidRPr="0095780B" w:rsidDel="00A815E6">
            <w:delText>progressively</w:delText>
          </w:r>
        </w:del>
        <w:del w:id="729" w:author="Gary" w:date="2023-09-26T13:16:00Z">
          <w:r w:rsidR="0095780B" w:rsidRPr="0095780B" w:rsidDel="00A815E6">
            <w:delText xml:space="preserve"> </w:delText>
          </w:r>
        </w:del>
        <w:r w:rsidR="0095780B" w:rsidRPr="0095780B">
          <w:t xml:space="preserve">lower </w:t>
        </w:r>
        <w:r w:rsidR="0095780B">
          <w:t>Euclidean distance</w:t>
        </w:r>
        <w:r w:rsidR="0095780B" w:rsidRPr="0095780B">
          <w:t xml:space="preserve"> levels </w:t>
        </w:r>
      </w:ins>
      <w:ins w:id="730" w:author="Gary" w:date="2023-09-26T13:14:00Z">
        <w:r w:rsidR="00A815E6">
          <w:t>by 2019</w:t>
        </w:r>
      </w:ins>
      <w:ins w:id="731" w:author="Lane, Stefanie" w:date="2023-09-07T11:38:00Z">
        <w:del w:id="732" w:author="Gary" w:date="2023-09-26T13:14:00Z">
          <w:r w:rsidR="0095780B" w:rsidRPr="0095780B" w:rsidDel="00A815E6">
            <w:delText>for the three sampling periods</w:delText>
          </w:r>
        </w:del>
        <w:r w:rsidR="0095780B" w:rsidRPr="0095780B">
          <w:t xml:space="preserve"> suggesting that </w:t>
        </w:r>
      </w:ins>
      <w:ins w:id="733" w:author="Gary" w:date="2023-09-26T13:15:00Z">
        <w:r w:rsidR="00A815E6">
          <w:t xml:space="preserve">these </w:t>
        </w:r>
      </w:ins>
      <w:ins w:id="734" w:author="Gary" w:date="2023-09-26T13:17:00Z">
        <w:r w:rsidR="00A815E6">
          <w:t xml:space="preserve">two </w:t>
        </w:r>
      </w:ins>
      <w:ins w:id="735" w:author="Lane, Stefanie" w:date="2023-09-07T11:38:00Z">
        <w:r w:rsidR="0095780B" w:rsidRPr="0095780B">
          <w:t xml:space="preserve">assemblages </w:t>
        </w:r>
      </w:ins>
      <w:ins w:id="736" w:author="Gary" w:date="2023-09-26T13:17:00Z">
        <w:r w:rsidR="00A815E6">
          <w:t>had become</w:t>
        </w:r>
      </w:ins>
      <w:ins w:id="737" w:author="Lane, Stefanie" w:date="2023-09-07T11:38:00Z">
        <w:del w:id="738" w:author="Gary" w:date="2023-09-26T13:17:00Z">
          <w:r w:rsidR="0095780B" w:rsidRPr="0095780B" w:rsidDel="00A815E6">
            <w:delText>were becoming</w:delText>
          </w:r>
        </w:del>
        <w:r w:rsidR="0095780B" w:rsidRPr="0095780B">
          <w:t xml:space="preserve"> more </w:t>
        </w:r>
        <w:del w:id="739" w:author="Gary" w:date="2023-09-26T13:27:00Z">
          <w:r w:rsidR="0095780B" w:rsidRPr="0095780B" w:rsidDel="00994E02">
            <w:delText>homogeneou</w:delText>
          </w:r>
        </w:del>
      </w:ins>
      <w:ins w:id="740" w:author="Gary" w:date="2023-09-26T13:27:00Z">
        <w:r w:rsidR="00994E02">
          <w:t>homogeneous</w:t>
        </w:r>
      </w:ins>
      <w:ins w:id="741" w:author="Lane, Stefanie" w:date="2023-09-07T11:38:00Z">
        <w:del w:id="742" w:author="Gary" w:date="2023-09-26T13:33:00Z">
          <w:r w:rsidR="0095780B" w:rsidRPr="0095780B" w:rsidDel="00994E02">
            <w:delText>s</w:delText>
          </w:r>
        </w:del>
        <w:del w:id="743" w:author="Gary" w:date="2023-09-26T13:18:00Z">
          <w:r w:rsidR="0095780B" w:rsidRPr="0095780B" w:rsidDel="00A815E6">
            <w:delText xml:space="preserve"> with </w:delText>
          </w:r>
          <w:commentRangeStart w:id="744"/>
          <w:commentRangeStart w:id="745"/>
          <w:commentRangeStart w:id="746"/>
          <w:r w:rsidR="0095780B" w:rsidRPr="0095780B" w:rsidDel="00A815E6">
            <w:delText>time</w:delText>
          </w:r>
        </w:del>
      </w:ins>
      <w:commentRangeEnd w:id="744"/>
      <w:r w:rsidR="00F11650">
        <w:rPr>
          <w:rStyle w:val="CommentReference"/>
        </w:rPr>
        <w:commentReference w:id="744"/>
      </w:r>
      <w:commentRangeEnd w:id="745"/>
      <w:r w:rsidR="00336818">
        <w:rPr>
          <w:rStyle w:val="CommentReference"/>
        </w:rPr>
        <w:commentReference w:id="745"/>
      </w:r>
      <w:commentRangeEnd w:id="746"/>
      <w:r w:rsidR="00994E02">
        <w:rPr>
          <w:rStyle w:val="CommentReference"/>
        </w:rPr>
        <w:commentReference w:id="746"/>
      </w:r>
      <w:ins w:id="747" w:author="Lane, Stefanie" w:date="2023-09-07T11:38:00Z">
        <w:r w:rsidR="0095780B" w:rsidRPr="0095780B">
          <w:t>.</w:t>
        </w:r>
        <w:r w:rsidR="0095780B" w:rsidRPr="0095780B" w:rsidDel="0095780B">
          <w:t xml:space="preserve"> </w:t>
        </w:r>
      </w:ins>
      <w:del w:id="748" w:author="Lane, Stefanie" w:date="2023-09-07T11:38:00Z">
        <w:r w:rsidR="005A76EB" w:rsidDel="0095780B">
          <w:delText xml:space="preserve">Overall dendrogram structures </w:delText>
        </w:r>
        <w:r w:rsidR="004F158E" w:rsidDel="0095780B">
          <w:delTex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delText>
        </w:r>
        <w:r w:rsidR="007E1F86" w:rsidDel="0095780B">
          <w:delText>Bogbean</w:delText>
        </w:r>
        <w:r w:rsidR="004F158E" w:rsidDel="0095780B">
          <w:delText xml:space="preserve">-Sedge connection 1979 and 1999 to a stronger </w:delText>
        </w:r>
        <w:r w:rsidR="007E1F86" w:rsidDel="0095780B">
          <w:delText>Fescue</w:delText>
        </w:r>
        <w:r w:rsidR="004F158E" w:rsidDel="0095780B">
          <w:delText>-Bogbean connec</w:delText>
        </w:r>
      </w:del>
      <w:del w:id="749" w:author="Gary" w:date="2023-09-21T10:37:00Z">
        <w:r w:rsidR="004F158E" w:rsidDel="00C70403">
          <w:delText>tion in 2019 (</w:delText>
        </w:r>
        <w:r w:rsidR="005A3964" w:rsidDel="00C70403">
          <w:delText xml:space="preserve">Fig. </w:delText>
        </w:r>
        <w:r w:rsidR="00CA286F" w:rsidDel="00C70403">
          <w:delText>3</w:delText>
        </w:r>
        <w:r w:rsidR="004F158E" w:rsidDel="00C70403">
          <w:delText xml:space="preserve">).  </w:delText>
        </w:r>
      </w:del>
    </w:p>
    <w:p w14:paraId="211C85E4" w14:textId="2ECE85F5" w:rsidR="00A3154A" w:rsidRDefault="00E12966" w:rsidP="00C70403">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 xml:space="preserve">Table </w:t>
      </w:r>
      <w:ins w:id="750" w:author="Lane, Stefanie" w:date="2023-09-19T18:19:00Z">
        <w:r w:rsidR="00733DA7">
          <w:t>1</w:t>
        </w:r>
      </w:ins>
      <w:del w:id="751" w:author="Lane, Stefanie" w:date="2023-09-19T18:19:00Z">
        <w:r w:rsidR="00CB0FA9" w:rsidDel="00733DA7">
          <w:delText>2</w:delText>
        </w:r>
      </w:del>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r w:rsidR="00230F74">
        <w:t>Wiild.</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(C.C.Gmel.) Palla</w:t>
      </w:r>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r w:rsidR="00AA16C1">
        <w:t>Meerb</w:t>
      </w:r>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r w:rsidR="00B678A8">
        <w:rPr>
          <w:i/>
        </w:rPr>
        <w:t>S. arundinaceus</w:t>
      </w:r>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r w:rsidR="00EE4DC7" w:rsidRPr="00EE4DC7">
        <w:t>–</w:t>
      </w:r>
      <w:r w:rsidR="00FB3B31">
        <w:t>2019</w:t>
      </w:r>
      <w:r w:rsidR="001867AC">
        <w:t xml:space="preserve">. </w:t>
      </w:r>
      <w:commentRangeStart w:id="752"/>
      <w:ins w:id="753" w:author="Lane, Stefanie" w:date="2023-09-19T18:16:00Z">
        <w:r w:rsidR="009174DE">
          <w:rPr>
            <w:i/>
            <w:iCs/>
          </w:rPr>
          <w:t>M</w:t>
        </w:r>
      </w:ins>
      <w:commentRangeEnd w:id="752"/>
      <w:r w:rsidR="00595E0F">
        <w:rPr>
          <w:rStyle w:val="CommentReference"/>
        </w:rPr>
        <w:commentReference w:id="752"/>
      </w:r>
      <w:ins w:id="754" w:author="Lane, Stefanie" w:date="2023-09-25T14:35:00Z">
        <w:r w:rsidR="002552DE">
          <w:rPr>
            <w:i/>
            <w:iCs/>
          </w:rPr>
          <w:t>enyanthes</w:t>
        </w:r>
      </w:ins>
      <w:ins w:id="755" w:author="Lane, Stefanie" w:date="2023-09-19T18:16:00Z">
        <w:r w:rsidR="009174DE">
          <w:rPr>
            <w:i/>
            <w:iCs/>
          </w:rPr>
          <w:t xml:space="preserve"> trifoliata</w:t>
        </w:r>
        <w:r w:rsidR="009174DE">
          <w:t xml:space="preserve"> consistently characterized the </w:t>
        </w:r>
      </w:ins>
      <w:ins w:id="756" w:author="Lane, Stefanie" w:date="2023-09-19T18:15:00Z">
        <w:r w:rsidR="007A10D9">
          <w:t>Bogbean assemblage</w:t>
        </w:r>
      </w:ins>
      <w:ins w:id="757" w:author="Lane, Stefanie" w:date="2023-09-19T18:16:00Z">
        <w:r w:rsidR="009174DE">
          <w:t>, however</w:t>
        </w:r>
        <w:r w:rsidR="00A648CF">
          <w:t xml:space="preserve"> non-native </w:t>
        </w:r>
        <w:r w:rsidR="00A648CF">
          <w:rPr>
            <w:i/>
            <w:iCs/>
          </w:rPr>
          <w:t xml:space="preserve">Mentha </w:t>
        </w:r>
        <w:r w:rsidR="00A648CF" w:rsidRPr="00A648CF">
          <w:rPr>
            <w:i/>
            <w:iCs/>
          </w:rPr>
          <w:t>aquatica</w:t>
        </w:r>
        <w:r w:rsidR="00A648CF">
          <w:t xml:space="preserve"> </w:t>
        </w:r>
      </w:ins>
      <w:ins w:id="758" w:author="Lane, Stefanie" w:date="2023-09-19T18:17:00Z">
        <w:r w:rsidR="00791954">
          <w:t xml:space="preserve">was common to the 1999 and 2019 datasets. For the Fescue and Bogbean assemblages, the importance of the </w:t>
        </w:r>
      </w:ins>
      <w:ins w:id="759" w:author="Lane, Stefanie" w:date="2023-09-19T18:19:00Z">
        <w:r w:rsidR="004D714E">
          <w:t xml:space="preserve">assemblages’ </w:t>
        </w:r>
      </w:ins>
      <w:ins w:id="760" w:author="Lane, Stefanie" w:date="2023-09-19T18:17:00Z">
        <w:r w:rsidR="00791954">
          <w:t>namesake species shifted fr</w:t>
        </w:r>
        <w:r w:rsidR="00201BB9">
          <w:t xml:space="preserve">om the highest to second highest </w:t>
        </w:r>
      </w:ins>
      <w:ins w:id="761" w:author="Lane, Stefanie" w:date="2023-09-19T18:19:00Z">
        <w:r w:rsidR="004D714E">
          <w:t xml:space="preserve">indicator </w:t>
        </w:r>
        <w:r w:rsidR="00733DA7">
          <w:t>species in at least one year (Table 1)</w:t>
        </w:r>
      </w:ins>
      <w:ins w:id="762" w:author="Gary" w:date="2023-09-28T12:19:00Z">
        <w:r w:rsidR="00D9473A">
          <w:t>;</w:t>
        </w:r>
      </w:ins>
      <w:ins w:id="763" w:author="Lane, Stefanie" w:date="2023-09-19T18:19:00Z">
        <w:del w:id="764" w:author="Gary" w:date="2023-09-28T12:19:00Z">
          <w:r w:rsidR="00733DA7" w:rsidDel="002565E4">
            <w:delText>,</w:delText>
          </w:r>
        </w:del>
        <w:r w:rsidR="00733DA7">
          <w:t xml:space="preserve"> however, we elected to </w:t>
        </w:r>
      </w:ins>
      <w:ins w:id="765" w:author="Gary" w:date="2023-09-26T13:10:00Z">
        <w:r w:rsidR="0086758D">
          <w:t>retain</w:t>
        </w:r>
      </w:ins>
      <w:ins w:id="766" w:author="Lane, Stefanie" w:date="2023-09-19T18:19:00Z">
        <w:del w:id="767" w:author="Gary" w:date="2023-09-26T13:10:00Z">
          <w:r w:rsidR="00733DA7" w:rsidDel="00BE11FA">
            <w:delText>maintain</w:delText>
          </w:r>
        </w:del>
        <w:r w:rsidR="00733DA7">
          <w:t xml:space="preserve"> these specie</w:t>
        </w:r>
        <w:r w:rsidR="00420FB3">
          <w:t>s names as defining the assemblage</w:t>
        </w:r>
        <w:del w:id="768" w:author="Gary" w:date="2023-09-28T12:19:00Z">
          <w:r w:rsidR="00420FB3" w:rsidDel="00D9473A">
            <w:delText>,</w:delText>
          </w:r>
        </w:del>
        <w:r w:rsidR="00420FB3">
          <w:t xml:space="preserve"> as they are co</w:t>
        </w:r>
      </w:ins>
      <w:ins w:id="769" w:author="Lane, Stefanie" w:date="2023-09-19T18:20:00Z">
        <w:r w:rsidR="00420FB3">
          <w:t xml:space="preserve">mmon to all years of observation. </w:t>
        </w:r>
      </w:ins>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07C850F9" w14:textId="77777777" w:rsidR="00D56D18" w:rsidRDefault="00E12966" w:rsidP="00DA78A5">
      <w:pPr>
        <w:ind w:firstLine="720"/>
        <w:rPr>
          <w:ins w:id="770" w:author="Gary" w:date="2023-09-28T12:34:00Z"/>
          <w:iCs/>
        </w:rPr>
      </w:pPr>
      <w:bookmarkStart w:id="771"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 xml:space="preserve">Table </w:t>
      </w:r>
      <w:del w:id="772" w:author="Lane, Stefanie" w:date="2023-09-19T18:19:00Z">
        <w:r w:rsidR="005A3964" w:rsidDel="00733DA7">
          <w:rPr>
            <w:iCs/>
          </w:rPr>
          <w:delText>1</w:delText>
        </w:r>
      </w:del>
      <w:ins w:id="773" w:author="Lane, Stefanie" w:date="2023-09-19T18:19:00Z">
        <w:r w:rsidR="00733DA7">
          <w:rPr>
            <w:iCs/>
          </w:rPr>
          <w:t>2</w:t>
        </w:r>
      </w:ins>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w:t>
      </w:r>
      <w:commentRangeStart w:id="774"/>
      <w:del w:id="775" w:author="Lane, Stefanie" w:date="2023-09-25T15:39:00Z">
        <w:r w:rsidRPr="00294CC5" w:rsidDel="0031292D">
          <w:rPr>
            <w:iCs/>
          </w:rPr>
          <w:delText>Nearly 50%</w:delText>
        </w:r>
        <w:commentRangeEnd w:id="774"/>
        <w:r w:rsidR="00AA1647" w:rsidDel="0031292D">
          <w:rPr>
            <w:rStyle w:val="CommentReference"/>
          </w:rPr>
          <w:commentReference w:id="774"/>
        </w:r>
        <w:r w:rsidRPr="00294CC5" w:rsidDel="0031292D">
          <w:rPr>
            <w:iCs/>
          </w:rPr>
          <w:delText xml:space="preserve"> </w:delText>
        </w:r>
      </w:del>
      <w:ins w:id="776" w:author="Lane, Stefanie" w:date="2023-09-25T15:39:00Z">
        <w:r w:rsidR="0031292D">
          <w:rPr>
            <w:iCs/>
          </w:rPr>
          <w:t xml:space="preserve">Approximately 1/3 </w:t>
        </w:r>
      </w:ins>
      <w:r w:rsidRPr="00294CC5">
        <w:rPr>
          <w:iCs/>
        </w:rPr>
        <w:t>fewer plots clustered as Fescue in 2019 than in 1979</w:t>
      </w:r>
      <w:ins w:id="777" w:author="Gary" w:date="2023-09-28T12:21:00Z">
        <w:r w:rsidR="00952788">
          <w:rPr>
            <w:iCs/>
          </w:rPr>
          <w:t>;</w:t>
        </w:r>
      </w:ins>
      <w:del w:id="778" w:author="Gary" w:date="2023-09-28T12:21:00Z">
        <w:r w:rsidRPr="00294CC5" w:rsidDel="00952788">
          <w:rPr>
            <w:iCs/>
          </w:rPr>
          <w:delText>,</w:delText>
        </w:r>
      </w:del>
      <w:r w:rsidRPr="00294CC5">
        <w:rPr>
          <w:iCs/>
        </w:rPr>
        <w:t xml:space="preserve"> however</w:t>
      </w:r>
      <w:ins w:id="779" w:author="Gary" w:date="2023-09-28T12:21:00Z">
        <w:r w:rsidR="00952788">
          <w:rPr>
            <w:iCs/>
          </w:rPr>
          <w:t>,</w:t>
        </w:r>
      </w:ins>
      <w:r w:rsidRPr="00294CC5">
        <w:rPr>
          <w:iCs/>
        </w:rPr>
        <w:t xml:space="preserve"> bootstrapping </w:t>
      </w:r>
      <w:ins w:id="780" w:author="Gary" w:date="2023-09-28T12:21:00Z">
        <w:r w:rsidR="00952788">
          <w:rPr>
            <w:iCs/>
          </w:rPr>
          <w:t xml:space="preserve">of </w:t>
        </w:r>
      </w:ins>
      <w:r w:rsidRPr="00294CC5">
        <w:rPr>
          <w:iCs/>
        </w:rPr>
        <w:t xml:space="preserve">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p>
    <w:p w14:paraId="66A152D1" w14:textId="1BC02312" w:rsidR="00D21260" w:rsidRPr="00DA78A5" w:rsidRDefault="00E12966" w:rsidP="00DA78A5">
      <w:pPr>
        <w:ind w:firstLine="720"/>
        <w:rPr>
          <w:bCs/>
        </w:rPr>
      </w:pPr>
      <w:r>
        <w:rPr>
          <w:iCs/>
        </w:rPr>
        <w:t xml:space="preserve"> </w:t>
      </w:r>
      <w:ins w:id="781" w:author="Lane, Stefanie" w:date="2023-09-19T10:08:00Z">
        <w:r w:rsidR="00DA78A5">
          <w:t xml:space="preserve">Evaluation of spatial </w:t>
        </w:r>
      </w:ins>
      <w:ins w:id="782" w:author="Gary" w:date="2023-09-28T12:58:00Z">
        <w:r w:rsidR="00716FED">
          <w:t>changes</w:t>
        </w:r>
      </w:ins>
      <w:ins w:id="783" w:author="Lane, Stefanie" w:date="2023-09-19T10:08:00Z">
        <w:del w:id="784" w:author="Gary" w:date="2023-09-28T12:40:00Z">
          <w:r w:rsidR="00DA78A5" w:rsidDel="00102EE5">
            <w:delText>trends</w:delText>
          </w:r>
        </w:del>
        <w:r w:rsidR="00DA78A5">
          <w:t xml:space="preserve"> in assemblage </w:t>
        </w:r>
      </w:ins>
      <w:ins w:id="785" w:author="Gary" w:date="2023-09-28T12:38:00Z">
        <w:r w:rsidR="00D56D18">
          <w:t>locations</w:t>
        </w:r>
      </w:ins>
      <w:ins w:id="786" w:author="Lane, Stefanie" w:date="2023-09-19T10:08:00Z">
        <w:del w:id="787" w:author="Gary" w:date="2023-09-28T12:38:00Z">
          <w:r w:rsidR="00DA78A5" w:rsidDel="00D56D18">
            <w:delText>changes</w:delText>
          </w:r>
        </w:del>
        <w:r w:rsidR="00DA78A5">
          <w:t xml:space="preserve"> across the marsh </w:t>
        </w:r>
      </w:ins>
      <w:ins w:id="788" w:author="Gary" w:date="2023-09-28T12:48:00Z">
        <w:r w:rsidR="0052691A">
          <w:t xml:space="preserve">suggested that </w:t>
        </w:r>
      </w:ins>
      <w:ins w:id="789" w:author="Lane, Stefanie" w:date="2023-09-19T10:08:00Z">
        <w:del w:id="790" w:author="Gary" w:date="2023-09-28T12:48:00Z">
          <w:r w:rsidR="00DA78A5" w:rsidDel="0052691A">
            <w:delText xml:space="preserve">point to </w:delText>
          </w:r>
        </w:del>
        <w:r w:rsidR="00DA78A5">
          <w:t xml:space="preserve">some </w:t>
        </w:r>
        <w:del w:id="791" w:author="Gary" w:date="2023-09-28T12:49:00Z">
          <w:r w:rsidR="00DA78A5" w:rsidDel="0052691A">
            <w:delText xml:space="preserve">potential for </w:delText>
          </w:r>
        </w:del>
        <w:r w:rsidR="00DA78A5">
          <w:t>shifts</w:t>
        </w:r>
      </w:ins>
      <w:ins w:id="792" w:author="Gary" w:date="2023-09-28T12:49:00Z">
        <w:r w:rsidR="0052691A">
          <w:t xml:space="preserve"> were</w:t>
        </w:r>
      </w:ins>
      <w:ins w:id="793" w:author="Lane, Stefanie" w:date="2023-09-19T10:08:00Z">
        <w:r w:rsidR="00DA78A5">
          <w:t xml:space="preserve"> </w:t>
        </w:r>
      </w:ins>
      <w:ins w:id="794" w:author="Gary" w:date="2023-09-28T12:44:00Z">
        <w:r w:rsidR="0052691A">
          <w:t xml:space="preserve">related </w:t>
        </w:r>
      </w:ins>
      <w:ins w:id="795" w:author="Lane, Stefanie" w:date="2023-09-19T10:08:00Z">
        <w:r w:rsidR="00DA78A5">
          <w:t xml:space="preserve">to </w:t>
        </w:r>
        <w:del w:id="796" w:author="Gary" w:date="2023-09-28T12:44:00Z">
          <w:r w:rsidR="00DA78A5" w:rsidDel="0052691A">
            <w:delText xml:space="preserve">have been caused by </w:delText>
          </w:r>
        </w:del>
        <w:r w:rsidR="00DA78A5">
          <w:t xml:space="preserve">inexact </w:t>
        </w:r>
      </w:ins>
      <w:ins w:id="797" w:author="Gary" w:date="2023-09-28T12:38:00Z">
        <w:r w:rsidR="00D56D18">
          <w:t xml:space="preserve">placement of </w:t>
        </w:r>
      </w:ins>
      <w:ins w:id="798" w:author="Lane, Stefanie" w:date="2023-09-19T10:08:00Z">
        <w:r w:rsidR="00DA78A5">
          <w:t>transect</w:t>
        </w:r>
      </w:ins>
      <w:ins w:id="799" w:author="Gary" w:date="2023-09-28T12:38:00Z">
        <w:r w:rsidR="00D56D18">
          <w:t>s</w:t>
        </w:r>
      </w:ins>
      <w:ins w:id="800" w:author="Gary" w:date="2023-09-28T12:44:00Z">
        <w:r w:rsidR="0052691A">
          <w:t xml:space="preserve"> in the 1999 and 2019 surveys</w:t>
        </w:r>
      </w:ins>
      <w:ins w:id="801" w:author="Lane, Stefanie" w:date="2023-09-19T10:08:00Z">
        <w:r w:rsidR="00DA78A5">
          <w:t xml:space="preserve"> </w:t>
        </w:r>
        <w:del w:id="802" w:author="Gary" w:date="2023-09-28T12:38:00Z">
          <w:r w:rsidR="00DA78A5" w:rsidRPr="005461FD" w:rsidDel="00D56D18">
            <w:delText xml:space="preserve">relocation </w:delText>
          </w:r>
        </w:del>
        <w:r w:rsidR="00DA78A5" w:rsidRPr="005461FD">
          <w:t>(Fig. S</w:t>
        </w:r>
      </w:ins>
      <w:ins w:id="803" w:author="Lane, Stefanie" w:date="2023-09-19T10:10:00Z">
        <w:r w:rsidR="005461FD" w:rsidRPr="005461FD">
          <w:t>2</w:t>
        </w:r>
      </w:ins>
      <w:ins w:id="804" w:author="Lane, Stefanie" w:date="2023-09-19T10:08:00Z">
        <w:r w:rsidR="00DA78A5" w:rsidRPr="005461FD">
          <w:t>).</w:t>
        </w:r>
        <w:r w:rsidR="00DA78A5">
          <w:t xml:space="preserve"> For example, </w:t>
        </w:r>
      </w:ins>
      <w:ins w:id="805" w:author="Gary" w:date="2023-09-28T12:36:00Z">
        <w:r w:rsidR="00D56D18">
          <w:t xml:space="preserve">the relatively </w:t>
        </w:r>
      </w:ins>
      <w:ins w:id="806" w:author="Lane, Stefanie" w:date="2023-09-19T10:08:00Z">
        <w:r w:rsidR="00DA78A5">
          <w:rPr>
            <w:bCs/>
          </w:rPr>
          <w:t xml:space="preserve">consistent percentage of plots within each assemblage </w:t>
        </w:r>
        <w:del w:id="807" w:author="Gary" w:date="2023-09-28T12:50:00Z">
          <w:r w:rsidR="00DA78A5" w:rsidDel="0052691A">
            <w:rPr>
              <w:bCs/>
            </w:rPr>
            <w:delText xml:space="preserve">group </w:delText>
          </w:r>
        </w:del>
        <w:r w:rsidR="00DA78A5">
          <w:rPr>
            <w:bCs/>
          </w:rPr>
          <w:t xml:space="preserve">for transects W and X </w:t>
        </w:r>
      </w:ins>
      <w:ins w:id="808" w:author="Gary" w:date="2023-09-28T13:01:00Z">
        <w:r w:rsidR="00B947E1">
          <w:rPr>
            <w:bCs/>
          </w:rPr>
          <w:t xml:space="preserve">implied both </w:t>
        </w:r>
      </w:ins>
      <w:ins w:id="809" w:author="Lane, Stefanie" w:date="2023-09-19T10:08:00Z">
        <w:del w:id="810" w:author="Gary" w:date="2023-09-28T13:01:00Z">
          <w:r w:rsidR="00DA78A5" w:rsidDel="00B947E1">
            <w:rPr>
              <w:bCs/>
            </w:rPr>
            <w:delText>suppo</w:delText>
          </w:r>
        </w:del>
        <w:del w:id="811" w:author="Gary" w:date="2023-09-28T13:02:00Z">
          <w:r w:rsidR="00DA78A5" w:rsidDel="00B947E1">
            <w:rPr>
              <w:bCs/>
            </w:rPr>
            <w:delText xml:space="preserve">rt relative </w:delText>
          </w:r>
        </w:del>
        <w:r w:rsidR="00DA78A5">
          <w:rPr>
            <w:bCs/>
          </w:rPr>
          <w:t xml:space="preserve">accuracy in transect relocation </w:t>
        </w:r>
        <w:del w:id="812" w:author="Gary" w:date="2023-09-28T13:02:00Z">
          <w:r w:rsidR="00DA78A5" w:rsidDel="00B947E1">
            <w:rPr>
              <w:bCs/>
            </w:rPr>
            <w:delText xml:space="preserve">between observers </w:delText>
          </w:r>
        </w:del>
        <w:r w:rsidR="00DA78A5">
          <w:rPr>
            <w:bCs/>
          </w:rPr>
          <w:t xml:space="preserve">as well as plant assemblage stability. </w:t>
        </w:r>
      </w:ins>
      <w:ins w:id="813" w:author="Gary" w:date="2023-09-28T12:57:00Z">
        <w:r w:rsidR="00936025">
          <w:rPr>
            <w:bCs/>
          </w:rPr>
          <w:t xml:space="preserve">In contrast, </w:t>
        </w:r>
      </w:ins>
      <w:ins w:id="814" w:author="Gary" w:date="2023-09-28T13:18:00Z">
        <w:r w:rsidR="00E32ED0">
          <w:rPr>
            <w:bCs/>
          </w:rPr>
          <w:t xml:space="preserve">more </w:t>
        </w:r>
      </w:ins>
      <w:ins w:id="815" w:author="Lane, Stefanie" w:date="2023-09-19T10:08:00Z">
        <w:del w:id="816" w:author="Gary" w:date="2023-09-28T13:13:00Z">
          <w:r w:rsidR="00DA78A5" w:rsidDel="00A919FB">
            <w:rPr>
              <w:bCs/>
            </w:rPr>
            <w:delText>V</w:delText>
          </w:r>
        </w:del>
      </w:ins>
      <w:ins w:id="817" w:author="Gary" w:date="2023-09-28T13:13:00Z">
        <w:r w:rsidR="00A919FB">
          <w:rPr>
            <w:bCs/>
          </w:rPr>
          <w:t>v</w:t>
        </w:r>
      </w:ins>
      <w:ins w:id="818" w:author="Lane, Stefanie" w:date="2023-09-19T10:08:00Z">
        <w:r w:rsidR="00DA78A5">
          <w:rPr>
            <w:bCs/>
          </w:rPr>
          <w:t>ariable patterns in percentage</w:t>
        </w:r>
      </w:ins>
      <w:ins w:id="819" w:author="Gary" w:date="2023-09-28T13:13:00Z">
        <w:r w:rsidR="00E32ED0">
          <w:rPr>
            <w:bCs/>
          </w:rPr>
          <w:t>s</w:t>
        </w:r>
      </w:ins>
      <w:ins w:id="820" w:author="Gary" w:date="2023-09-28T13:14:00Z">
        <w:r w:rsidR="00E32ED0">
          <w:rPr>
            <w:bCs/>
          </w:rPr>
          <w:t xml:space="preserve">, </w:t>
        </w:r>
      </w:ins>
      <w:ins w:id="821" w:author="Gary" w:date="2023-09-28T13:18:00Z">
        <w:r w:rsidR="00E32ED0">
          <w:rPr>
            <w:bCs/>
          </w:rPr>
          <w:t>particularly for</w:t>
        </w:r>
      </w:ins>
      <w:ins w:id="822" w:author="Lane, Stefanie" w:date="2023-09-19T10:08:00Z">
        <w:del w:id="823" w:author="Gary" w:date="2023-09-28T13:18:00Z">
          <w:r w:rsidR="00DA78A5" w:rsidDel="00E32ED0">
            <w:rPr>
              <w:bCs/>
            </w:rPr>
            <w:delText xml:space="preserve"> of plots in each assemblage such as the Bogbean assemblage on</w:delText>
          </w:r>
        </w:del>
        <w:r w:rsidR="00DA78A5">
          <w:rPr>
            <w:bCs/>
          </w:rPr>
          <w:t xml:space="preserve"> transects </w:t>
        </w:r>
      </w:ins>
      <w:ins w:id="824" w:author="Gary" w:date="2023-09-28T13:18:00Z">
        <w:r w:rsidR="00E32ED0">
          <w:rPr>
            <w:bCs/>
          </w:rPr>
          <w:t xml:space="preserve">T, </w:t>
        </w:r>
      </w:ins>
      <w:ins w:id="825" w:author="Lane, Stefanie" w:date="2023-09-19T10:08:00Z">
        <w:r w:rsidR="00DA78A5">
          <w:rPr>
            <w:bCs/>
          </w:rPr>
          <w:t>U and V</w:t>
        </w:r>
      </w:ins>
      <w:ins w:id="826" w:author="Gary" w:date="2023-09-28T13:22:00Z">
        <w:r w:rsidR="00E32ED0">
          <w:rPr>
            <w:bCs/>
          </w:rPr>
          <w:t>,</w:t>
        </w:r>
      </w:ins>
      <w:ins w:id="827" w:author="Lane, Stefanie" w:date="2023-09-19T10:08:00Z">
        <w:r w:rsidR="00DA78A5">
          <w:rPr>
            <w:bCs/>
          </w:rPr>
          <w:t xml:space="preserve"> may be indicative of spatial differences in transect relocation and/or </w:t>
        </w:r>
      </w:ins>
      <w:ins w:id="828" w:author="Lane, Stefanie" w:date="2023-09-19T10:09:00Z">
        <w:r w:rsidR="0097797A">
          <w:rPr>
            <w:bCs/>
          </w:rPr>
          <w:t>greater turnover</w:t>
        </w:r>
      </w:ins>
      <w:ins w:id="829" w:author="Lane, Stefanie" w:date="2023-09-19T10:08:00Z">
        <w:r w:rsidR="00DA78A5">
          <w:rPr>
            <w:bCs/>
          </w:rPr>
          <w:t xml:space="preserve"> in </w:t>
        </w:r>
        <w:del w:id="830" w:author="Gary" w:date="2023-09-28T13:29:00Z">
          <w:r w:rsidR="00DA78A5" w:rsidDel="00F05C89">
            <w:rPr>
              <w:bCs/>
            </w:rPr>
            <w:delText xml:space="preserve">a given year such that </w:delText>
          </w:r>
        </w:del>
        <w:r w:rsidR="00DA78A5">
          <w:rPr>
            <w:bCs/>
          </w:rPr>
          <w:t>plot</w:t>
        </w:r>
        <w:del w:id="831" w:author="Gary" w:date="2023-09-28T13:29:00Z">
          <w:r w:rsidR="00DA78A5" w:rsidDel="00F05C89">
            <w:rPr>
              <w:bCs/>
            </w:rPr>
            <w:delText>s</w:delText>
          </w:r>
        </w:del>
        <w:r w:rsidR="00DA78A5">
          <w:rPr>
            <w:bCs/>
          </w:rPr>
          <w:t xml:space="preserve"> cluster</w:t>
        </w:r>
      </w:ins>
      <w:ins w:id="832" w:author="Gary" w:date="2023-09-28T13:29:00Z">
        <w:r w:rsidR="00F05C89">
          <w:rPr>
            <w:bCs/>
          </w:rPr>
          <w:t>ing</w:t>
        </w:r>
      </w:ins>
      <w:ins w:id="833" w:author="Lane, Stefanie" w:date="2023-09-19T10:08:00Z">
        <w:del w:id="834" w:author="Gary" w:date="2023-09-28T13:29:00Z">
          <w:r w:rsidR="00DA78A5" w:rsidDel="00F05C89">
            <w:rPr>
              <w:bCs/>
            </w:rPr>
            <w:delText>ed</w:delText>
          </w:r>
        </w:del>
        <w:r w:rsidR="00DA78A5">
          <w:rPr>
            <w:bCs/>
          </w:rPr>
          <w:t xml:space="preserve"> </w:t>
        </w:r>
        <w:del w:id="835" w:author="Gary" w:date="2023-09-28T13:29:00Z">
          <w:r w:rsidR="00DA78A5" w:rsidDel="00F05C89">
            <w:rPr>
              <w:bCs/>
            </w:rPr>
            <w:delText>into different</w:delText>
          </w:r>
        </w:del>
      </w:ins>
      <w:ins w:id="836" w:author="Gary" w:date="2023-09-28T13:29:00Z">
        <w:r w:rsidR="00F05C89">
          <w:rPr>
            <w:bCs/>
          </w:rPr>
          <w:t>among</w:t>
        </w:r>
      </w:ins>
      <w:ins w:id="837" w:author="Lane, Stefanie" w:date="2023-09-19T10:08:00Z">
        <w:r w:rsidR="00DA78A5">
          <w:rPr>
            <w:bCs/>
          </w:rPr>
          <w:t xml:space="preserve"> assemblages. </w:t>
        </w:r>
      </w:ins>
    </w:p>
    <w:p w14:paraId="53A0E035" w14:textId="4FA4B58A" w:rsidR="00E12966" w:rsidRPr="00AE3026" w:rsidRDefault="00E12966" w:rsidP="00AE3026">
      <w:pPr>
        <w:ind w:firstLine="720"/>
        <w:rPr>
          <w:bCs/>
        </w:rPr>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w:t>
      </w:r>
      <w:del w:id="838" w:author="Lane, Stefanie" w:date="2023-09-19T10:09:00Z">
        <w:r w:rsidR="008D70B6" w:rsidDel="005461FD">
          <w:delText>Fig. S2</w:delText>
        </w:r>
      </w:del>
      <w:ins w:id="839" w:author="Lane, Stefanie" w:date="2023-09-19T10:09:00Z">
        <w:r w:rsidR="005461FD">
          <w:t>Fig. S3</w:t>
        </w:r>
      </w:ins>
      <w:r w:rsidR="008D70B6">
        <w:t>)</w:t>
      </w:r>
      <w:r>
        <w:t>. The Fescue assemblage</w:t>
      </w:r>
      <w:r w:rsidR="00D77807">
        <w:t xml:space="preserve"> had a </w:t>
      </w:r>
      <w:r>
        <w:t>net loss of 1</w:t>
      </w:r>
      <w:r w:rsidR="00914749">
        <w:t>7</w:t>
      </w:r>
      <w:r>
        <w:t xml:space="preserve"> native </w:t>
      </w:r>
      <w:r>
        <w:lastRenderedPageBreak/>
        <w:t>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r w:rsidR="00685B0E">
        <w:t>loss of one</w:t>
      </w:r>
      <w:r>
        <w:t xml:space="preserve"> </w:t>
      </w:r>
      <w:r w:rsidR="00341A26">
        <w:t>non-native</w:t>
      </w:r>
      <w:r w:rsidR="007720EE">
        <w:t xml:space="preserve"> species</w:t>
      </w:r>
      <w:r>
        <w:t xml:space="preserve"> in the Fescue assemblage, however</w:t>
      </w:r>
      <w:ins w:id="840" w:author="Lane, Stefanie" w:date="2023-09-25T14:37:00Z">
        <w:r w:rsidR="00DF7580">
          <w:t xml:space="preserve"> non-native,</w:t>
        </w:r>
      </w:ins>
      <w:commentRangeStart w:id="841"/>
      <w:del w:id="842" w:author="Lane, Stefanie" w:date="2023-09-18T11:47:00Z">
        <w:r w:rsidDel="00DE0B21">
          <w:delText xml:space="preserve"> </w:delText>
        </w:r>
        <w:r w:rsidR="00341A26" w:rsidDel="00DE0B21">
          <w:delText>non-native</w:delText>
        </w:r>
      </w:del>
      <w:r w:rsidR="00341A26">
        <w:t xml:space="preserve"> invasive</w:t>
      </w:r>
      <w:commentRangeEnd w:id="841"/>
      <w:r w:rsidR="00B30FBB">
        <w:rPr>
          <w:rStyle w:val="CommentReference"/>
        </w:rPr>
        <w:commentReference w:id="841"/>
      </w:r>
      <w:r w:rsidR="00341A26">
        <w:t xml:space="preser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r w:rsidR="00151EBA" w:rsidRPr="00EE4DC7">
        <w:t>–</w:t>
      </w:r>
      <w:r>
        <w:t>50% mean cover</w:t>
      </w:r>
      <w:r w:rsidR="00E47A3F">
        <w:t>, Table S5</w:t>
      </w:r>
      <w:r>
        <w:t xml:space="preserve">). In the Bogbean assemblage, </w:t>
      </w:r>
      <w:r w:rsidR="008A2BAB">
        <w:t xml:space="preserve">the net gain of two </w:t>
      </w:r>
      <w:r w:rsidR="00341A26">
        <w:t xml:space="preserve">non-native </w:t>
      </w:r>
      <w:r>
        <w:t>species include</w:t>
      </w:r>
      <w:r w:rsidR="001B332E">
        <w:t>d</w:t>
      </w:r>
      <w:r w:rsidR="00E52858">
        <w:t xml:space="preserve"> </w:t>
      </w:r>
      <w:r w:rsidR="00BB5049">
        <w:rPr>
          <w:i/>
        </w:rPr>
        <w:t>P.</w:t>
      </w:r>
      <w:r w:rsidR="00BB5049" w:rsidRPr="00AC2BE4">
        <w:rPr>
          <w:i/>
        </w:rPr>
        <w:t xml:space="preserve"> </w:t>
      </w:r>
      <w:r w:rsidR="00462B87">
        <w:rPr>
          <w:i/>
        </w:rPr>
        <w:t>arundinacea</w:t>
      </w:r>
      <w:r>
        <w:t xml:space="preserve"> and</w:t>
      </w:r>
      <w:r w:rsidR="002451C8">
        <w:t xml:space="preserve"> </w:t>
      </w:r>
      <w:r w:rsidRPr="00AC2BE4">
        <w:rPr>
          <w:i/>
        </w:rPr>
        <w:t>Iris pseudacorus</w:t>
      </w:r>
      <w:r>
        <w:t xml:space="preserve"> </w:t>
      </w:r>
      <w:r w:rsidR="002451C8">
        <w:t>L.</w:t>
      </w:r>
      <w:r w:rsidR="002E0992">
        <w:t xml:space="preserve"> (yellow flag iris)</w:t>
      </w:r>
      <w:r>
        <w:t xml:space="preserve">. Within the Sedge assemblage, there was a net loss of </w:t>
      </w:r>
      <w:r w:rsidR="001B332E">
        <w:t>two</w:t>
      </w:r>
      <w:r>
        <w:t xml:space="preserve"> native species, and net gain of </w:t>
      </w:r>
      <w:r w:rsidR="00A95E01">
        <w:t>two</w:t>
      </w:r>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r w:rsidR="00CA286F">
        <w:t>4</w:t>
      </w:r>
      <w:r w:rsidR="002B6BE6">
        <w:t>)</w:t>
      </w:r>
      <w:r>
        <w:t>.</w:t>
      </w:r>
      <w:ins w:id="843" w:author="Lane, Stefanie" w:date="2023-09-19T10:07:00Z">
        <w:r w:rsidR="00AE3026">
          <w:t xml:space="preserve"> </w:t>
        </w:r>
      </w:ins>
    </w:p>
    <w:bookmarkEnd w:id="771"/>
    <w:p w14:paraId="0D31DF37" w14:textId="0C1F7C32" w:rsidR="00777525" w:rsidRDefault="007150E2">
      <w:pPr>
        <w:ind w:firstLine="720"/>
        <w:rPr>
          <w:ins w:id="844" w:author="Lane, Stefanie" w:date="2023-09-19T17:48: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r w:rsidR="00CA286F">
        <w:t>4</w:t>
      </w:r>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r w:rsidR="00B678A8">
        <w:rPr>
          <w:i/>
        </w:rPr>
        <w:t>S. arundinaceus</w:t>
      </w:r>
      <w:r w:rsidR="003E48D9">
        <w:t xml:space="preserve"> fell from a mean of ~1.5 to ~0.75 from 1979</w:t>
      </w:r>
      <w:r w:rsidR="00E34BC8" w:rsidRPr="00EE4DC7">
        <w:t>–</w:t>
      </w:r>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r w:rsidR="00E34BC8" w:rsidRPr="00EE4DC7">
        <w:t>–</w:t>
      </w:r>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w:t>
      </w:r>
      <w:ins w:id="845" w:author="Gary" w:date="2023-09-22T11:35:00Z">
        <w:r w:rsidR="00EB527E">
          <w:t xml:space="preserve">in </w:t>
        </w:r>
      </w:ins>
      <w:r w:rsidR="00E12966">
        <w:t xml:space="preserve">cover </w:t>
      </w:r>
      <w:del w:id="846" w:author="Gary" w:date="2023-09-22T11:38:00Z">
        <w:r w:rsidR="00E12966" w:rsidDel="00EB527E">
          <w:delText xml:space="preserve">abundance </w:delText>
        </w:r>
      </w:del>
      <w:r w:rsidR="00E12966">
        <w:t>from 1979</w:t>
      </w:r>
      <w:r w:rsidR="00E34BC8" w:rsidRPr="00EE4DC7">
        <w:t>–</w:t>
      </w:r>
      <w:r w:rsidR="00E12966" w:rsidRPr="00F92EFD">
        <w:t>2019</w:t>
      </w:r>
      <w:r w:rsidR="00E12966">
        <w:t xml:space="preserve"> (</w:t>
      </w:r>
      <w:r w:rsidR="00E47A3F">
        <w:t xml:space="preserve">Fig. </w:t>
      </w:r>
      <w:r w:rsidR="00CA286F">
        <w:t>4</w:t>
      </w:r>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r w:rsidR="00E34BC8" w:rsidRPr="00EE4DC7">
        <w:t>–</w:t>
      </w:r>
      <w:r w:rsidR="006E3CE2">
        <w:t xml:space="preserve">50% cover) </w:t>
      </w:r>
      <w:r w:rsidR="00E12966">
        <w:t>between 1979</w:t>
      </w:r>
      <w:r w:rsidR="00E34BC8" w:rsidRPr="00EE4DC7">
        <w:t>–</w:t>
      </w:r>
      <w:r w:rsidR="00E12966">
        <w:t xml:space="preserve">2019. Meanwhile, </w:t>
      </w:r>
      <w:r w:rsidR="00341A26">
        <w:t>non-native</w:t>
      </w:r>
      <w:r w:rsidR="00E12966">
        <w:t xml:space="preserve"> species </w:t>
      </w:r>
      <w:r w:rsidR="00E12966" w:rsidRPr="00AC2BE4">
        <w:rPr>
          <w:i/>
        </w:rPr>
        <w:t>L</w:t>
      </w:r>
      <w:r w:rsidR="00E34BC8">
        <w:rPr>
          <w:i/>
        </w:rPr>
        <w:t>.</w:t>
      </w:r>
      <w:r w:rsidR="00E12966" w:rsidRPr="00AC2BE4">
        <w:rPr>
          <w:i/>
        </w:rPr>
        <w:t xml:space="preserve"> salicaria </w:t>
      </w:r>
      <w:r w:rsidR="00E12966">
        <w:t xml:space="preserve">and </w:t>
      </w:r>
      <w:r w:rsidR="00B678A8">
        <w:rPr>
          <w:i/>
        </w:rPr>
        <w:t>S. arundinaceus</w:t>
      </w:r>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r w:rsidR="00CA286F">
        <w:t>4</w:t>
      </w:r>
      <w:r w:rsidR="00D75C04">
        <w:t>, Table S5)</w:t>
      </w:r>
      <w:r w:rsidR="00E12966">
        <w:t>.</w:t>
      </w:r>
      <w:r w:rsidR="002D727E">
        <w:t xml:space="preserve"> </w:t>
      </w:r>
    </w:p>
    <w:p w14:paraId="2CC1B967" w14:textId="77777777" w:rsidR="00C70816" w:rsidRDefault="00C70816">
      <w:pPr>
        <w:ind w:firstLine="720"/>
        <w:rPr>
          <w:ins w:id="847" w:author="Lane, Stefanie" w:date="2023-09-19T17:48:00Z"/>
        </w:rPr>
      </w:pPr>
    </w:p>
    <w:p w14:paraId="01CE4279" w14:textId="77777777" w:rsidR="00C70816" w:rsidRDefault="00C70816">
      <w:pPr>
        <w:ind w:firstLine="720"/>
        <w:rPr>
          <w:ins w:id="848" w:author="Lane, Stefanie" w:date="2023-09-19T17:48:00Z"/>
        </w:rPr>
      </w:pPr>
    </w:p>
    <w:p w14:paraId="5DF07903" w14:textId="77777777" w:rsidR="009B127B" w:rsidRDefault="00C70816">
      <w:pPr>
        <w:rPr>
          <w:ins w:id="849" w:author="Lane, Stefanie" w:date="2023-09-19T18:28:00Z"/>
        </w:rPr>
        <w:sectPr w:rsidR="009B127B" w:rsidSect="009B127B">
          <w:headerReference w:type="default" r:id="rId23"/>
          <w:pgSz w:w="12240" w:h="15840" w:orient="portrait"/>
          <w:pgMar w:top="1080" w:right="1080" w:bottom="1080" w:left="1080" w:header="720" w:footer="720" w:gutter="0"/>
          <w:lnNumType w:countBy="1" w:restart="continuous"/>
          <w:cols w:space="720"/>
          <w:docGrid w:linePitch="360"/>
          <w:sectPrChange w:id="850" w:author="Lane, Stefanie" w:date="2023-09-19T18:28:00Z">
            <w:sectPr w:rsidR="009B127B" w:rsidSect="009B127B">
              <w:pgSz w:w="15840" w:h="12240" w:orient="landscape"/>
              <w:pgMar w:top="1080" w:right="1080" w:bottom="1080" w:left="1080" w:header="720" w:footer="720" w:gutter="0"/>
            </w:sectPr>
          </w:sectPrChange>
        </w:sectPr>
      </w:pPr>
      <w:ins w:id="851" w:author="Lane, Stefanie" w:date="2023-09-19T17:48:00Z">
        <w:r>
          <w:br w:type="page"/>
        </w:r>
      </w:ins>
    </w:p>
    <w:p w14:paraId="4B9CD3BA" w14:textId="15FE9C80" w:rsidR="00C70816" w:rsidDel="009A267A" w:rsidRDefault="00C70816">
      <w:pPr>
        <w:ind w:firstLine="720"/>
        <w:rPr>
          <w:del w:id="852" w:author="Lane, Stefanie" w:date="2023-09-19T18:20:00Z"/>
        </w:rPr>
      </w:pPr>
    </w:p>
    <w:p w14:paraId="201ED7F7" w14:textId="5F36D491" w:rsidR="00386AB6" w:rsidDel="009A267A" w:rsidRDefault="00386AB6" w:rsidP="00386AB6">
      <w:pPr>
        <w:rPr>
          <w:moveFrom w:id="853" w:author="Lane, Stefanie" w:date="2023-09-19T18:21:00Z"/>
          <w:b/>
        </w:rPr>
      </w:pPr>
      <w:moveFromRangeStart w:id="854" w:author="Lane, Stefanie" w:date="2023-09-19T18:21:00Z" w:name="move146040087"/>
      <w:moveFrom w:id="855" w:author="Lane, Stefanie" w:date="2023-09-19T18:21:00Z">
        <w:r w:rsidRPr="002B358C" w:rsidDel="009A267A">
          <w:rPr>
            <w:b/>
          </w:rPr>
          <w:t xml:space="preserve">Table 1 </w:t>
        </w:r>
        <w:r w:rsidR="002B358C" w:rsidRPr="002B358C" w:rsidDel="009A267A">
          <w:t>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have an effect on diversity components, as tested by bootstrapping a minimum of 18 plots per assemblage each year (Table</w:t>
        </w:r>
        <w:r w:rsidR="00777525" w:rsidDel="009A267A">
          <w:t xml:space="preserve"> S3</w:t>
        </w:r>
        <w:r w:rsidR="002B358C" w:rsidRPr="002B358C" w:rsidDel="009A267A">
          <w:t>)</w:t>
        </w:r>
        <w:r w:rsidR="002B358C" w:rsidRPr="002B358C" w:rsidDel="009A267A">
          <w:rPr>
            <w:b/>
          </w:rPr>
          <w:t xml:space="preserve">  </w:t>
        </w:r>
      </w:moveFrom>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A12125" w:rsidRPr="00A12125" w:rsidDel="00386A2F" w14:paraId="06F76788" w14:textId="482692BD" w:rsidTr="00405320">
        <w:trPr>
          <w:trHeight w:val="470"/>
          <w:jc w:val="center"/>
          <w:del w:id="856" w:author="Lane, Stefanie" w:date="2023-09-25T14:37:00Z"/>
        </w:trPr>
        <w:tc>
          <w:tcPr>
            <w:tcW w:w="1080" w:type="dxa"/>
            <w:tcBorders>
              <w:top w:val="nil"/>
              <w:left w:val="nil"/>
              <w:bottom w:val="nil"/>
              <w:right w:val="nil"/>
            </w:tcBorders>
            <w:shd w:val="clear" w:color="auto" w:fill="auto"/>
            <w:noWrap/>
            <w:vAlign w:val="bottom"/>
            <w:hideMark/>
          </w:tcPr>
          <w:p w14:paraId="094B3D92" w14:textId="439F9E70" w:rsidR="00A12125" w:rsidRPr="00A12125" w:rsidDel="00386A2F" w:rsidRDefault="00A12125" w:rsidP="00A12125">
            <w:pPr>
              <w:rPr>
                <w:del w:id="857" w:author="Lane, Stefanie" w:date="2023-09-25T14:37:00Z"/>
                <w:moveFrom w:id="858" w:author="Lane, Stefanie" w:date="2023-09-19T18:21:00Z"/>
              </w:rPr>
            </w:pPr>
          </w:p>
        </w:tc>
        <w:tc>
          <w:tcPr>
            <w:tcW w:w="1540" w:type="dxa"/>
            <w:gridSpan w:val="2"/>
            <w:tcBorders>
              <w:top w:val="nil"/>
              <w:left w:val="nil"/>
              <w:bottom w:val="nil"/>
              <w:right w:val="nil"/>
            </w:tcBorders>
            <w:shd w:val="clear" w:color="auto" w:fill="auto"/>
            <w:vAlign w:val="center"/>
            <w:hideMark/>
          </w:tcPr>
          <w:p w14:paraId="2685CC6D" w14:textId="2B4367BA" w:rsidR="00A12125" w:rsidRPr="00A12125" w:rsidDel="00386A2F" w:rsidRDefault="00A12125" w:rsidP="00A12125">
            <w:pPr>
              <w:rPr>
                <w:del w:id="859" w:author="Lane, Stefanie" w:date="2023-09-25T14:37:00Z"/>
                <w:moveFrom w:id="860" w:author="Lane, Stefanie" w:date="2023-09-19T18:21:00Z"/>
                <w:b/>
                <w:bCs/>
              </w:rPr>
            </w:pPr>
            <w:moveFrom w:id="861" w:author="Lane, Stefanie" w:date="2023-09-19T18:21:00Z">
              <w:del w:id="862" w:author="Lane, Stefanie" w:date="2023-09-25T14:37:00Z">
                <w:r w:rsidRPr="00A12125" w:rsidDel="00386A2F">
                  <w:rPr>
                    <w:b/>
                    <w:bCs/>
                  </w:rPr>
                  <w:delText>Plot-level components</w:delText>
                </w:r>
              </w:del>
            </w:moveFrom>
          </w:p>
        </w:tc>
        <w:tc>
          <w:tcPr>
            <w:tcW w:w="300" w:type="dxa"/>
            <w:tcBorders>
              <w:top w:val="nil"/>
              <w:left w:val="nil"/>
              <w:bottom w:val="nil"/>
              <w:right w:val="nil"/>
            </w:tcBorders>
            <w:shd w:val="clear" w:color="auto" w:fill="auto"/>
            <w:vAlign w:val="center"/>
            <w:hideMark/>
          </w:tcPr>
          <w:p w14:paraId="760048E3" w14:textId="53EF1BF1" w:rsidR="00A12125" w:rsidRPr="00A12125" w:rsidDel="00386A2F" w:rsidRDefault="00A12125" w:rsidP="00A12125">
            <w:pPr>
              <w:rPr>
                <w:del w:id="863" w:author="Lane, Stefanie" w:date="2023-09-25T14:37:00Z"/>
                <w:moveFrom w:id="864" w:author="Lane, Stefanie" w:date="2023-09-19T18:21:00Z"/>
                <w:b/>
                <w:bCs/>
              </w:rPr>
            </w:pPr>
          </w:p>
        </w:tc>
        <w:tc>
          <w:tcPr>
            <w:tcW w:w="2400" w:type="dxa"/>
            <w:gridSpan w:val="3"/>
            <w:tcBorders>
              <w:top w:val="nil"/>
              <w:left w:val="nil"/>
              <w:bottom w:val="nil"/>
              <w:right w:val="nil"/>
            </w:tcBorders>
            <w:shd w:val="clear" w:color="auto" w:fill="auto"/>
            <w:vAlign w:val="center"/>
            <w:hideMark/>
          </w:tcPr>
          <w:p w14:paraId="03F91DC3" w14:textId="54BBEAAB" w:rsidR="00A12125" w:rsidRPr="00A12125" w:rsidDel="00386A2F" w:rsidRDefault="00A12125" w:rsidP="00A12125">
            <w:pPr>
              <w:rPr>
                <w:del w:id="865" w:author="Lane, Stefanie" w:date="2023-09-25T14:37:00Z"/>
                <w:moveFrom w:id="866" w:author="Lane, Stefanie" w:date="2023-09-19T18:21:00Z"/>
                <w:b/>
                <w:bCs/>
              </w:rPr>
            </w:pPr>
            <w:moveFrom w:id="867" w:author="Lane, Stefanie" w:date="2023-09-19T18:21:00Z">
              <w:del w:id="868" w:author="Lane, Stefanie" w:date="2023-09-25T14:37:00Z">
                <w:r w:rsidRPr="00A12125" w:rsidDel="00386A2F">
                  <w:rPr>
                    <w:b/>
                    <w:bCs/>
                  </w:rPr>
                  <w:delText>Diversity components</w:delText>
                </w:r>
              </w:del>
            </w:moveFrom>
          </w:p>
        </w:tc>
      </w:tr>
      <w:tr w:rsidR="00A12125" w:rsidRPr="00A12125" w:rsidDel="00386A2F" w14:paraId="335809D8" w14:textId="23103B28" w:rsidTr="00405320">
        <w:trPr>
          <w:trHeight w:val="780"/>
          <w:jc w:val="center"/>
          <w:del w:id="869" w:author="Lane, Stefanie" w:date="2023-09-25T14:37:00Z"/>
        </w:trPr>
        <w:tc>
          <w:tcPr>
            <w:tcW w:w="1080" w:type="dxa"/>
            <w:tcBorders>
              <w:top w:val="single" w:sz="4" w:space="0" w:color="auto"/>
              <w:left w:val="nil"/>
              <w:bottom w:val="single" w:sz="4" w:space="0" w:color="auto"/>
              <w:right w:val="nil"/>
            </w:tcBorders>
            <w:shd w:val="clear" w:color="auto" w:fill="auto"/>
            <w:vAlign w:val="center"/>
            <w:hideMark/>
          </w:tcPr>
          <w:p w14:paraId="5C4B8DE4" w14:textId="23B83DC9" w:rsidR="00A12125" w:rsidRPr="00A12125" w:rsidDel="00386A2F" w:rsidRDefault="00A12125" w:rsidP="00A12125">
            <w:pPr>
              <w:rPr>
                <w:del w:id="870" w:author="Lane, Stefanie" w:date="2023-09-25T14:37:00Z"/>
                <w:moveFrom w:id="871" w:author="Lane, Stefanie" w:date="2023-09-19T18:21:00Z"/>
                <w:b/>
                <w:bCs/>
              </w:rPr>
            </w:pPr>
            <w:moveFrom w:id="872" w:author="Lane, Stefanie" w:date="2023-09-19T18:21:00Z">
              <w:del w:id="873" w:author="Lane, Stefanie" w:date="2023-09-25T14:37:00Z">
                <w:r w:rsidRPr="00A12125" w:rsidDel="00386A2F">
                  <w:rPr>
                    <w:b/>
                    <w:bCs/>
                  </w:rPr>
                  <w:delText>Assemblage</w:delText>
                </w:r>
              </w:del>
            </w:moveFrom>
          </w:p>
        </w:tc>
        <w:tc>
          <w:tcPr>
            <w:tcW w:w="840" w:type="dxa"/>
            <w:tcBorders>
              <w:top w:val="single" w:sz="4" w:space="0" w:color="auto"/>
              <w:left w:val="nil"/>
              <w:bottom w:val="single" w:sz="4" w:space="0" w:color="auto"/>
              <w:right w:val="nil"/>
            </w:tcBorders>
            <w:shd w:val="clear" w:color="auto" w:fill="auto"/>
            <w:vAlign w:val="center"/>
            <w:hideMark/>
          </w:tcPr>
          <w:p w14:paraId="598F5A97" w14:textId="1CA8D362" w:rsidR="00A12125" w:rsidRPr="00A12125" w:rsidDel="00386A2F" w:rsidRDefault="00A12125" w:rsidP="00A12125">
            <w:pPr>
              <w:rPr>
                <w:del w:id="874" w:author="Lane, Stefanie" w:date="2023-09-25T14:37:00Z"/>
                <w:moveFrom w:id="875" w:author="Lane, Stefanie" w:date="2023-09-19T18:21:00Z"/>
                <w:b/>
                <w:bCs/>
              </w:rPr>
            </w:pPr>
            <w:moveFrom w:id="876" w:author="Lane, Stefanie" w:date="2023-09-19T18:21:00Z">
              <w:del w:id="877" w:author="Lane, Stefanie" w:date="2023-09-25T14:37:00Z">
                <w:r w:rsidRPr="00A12125" w:rsidDel="00386A2F">
                  <w:rPr>
                    <w:b/>
                    <w:bCs/>
                  </w:rPr>
                  <w:delText xml:space="preserve">No. </w:delText>
                </w:r>
                <w:r w:rsidR="00AF1CB6" w:rsidDel="00386A2F">
                  <w:rPr>
                    <w:b/>
                    <w:bCs/>
                  </w:rPr>
                  <w:delText>plots</w:delText>
                </w:r>
              </w:del>
            </w:moveFrom>
          </w:p>
        </w:tc>
        <w:tc>
          <w:tcPr>
            <w:tcW w:w="700" w:type="dxa"/>
            <w:tcBorders>
              <w:top w:val="single" w:sz="4" w:space="0" w:color="auto"/>
              <w:left w:val="nil"/>
              <w:bottom w:val="single" w:sz="4" w:space="0" w:color="auto"/>
              <w:right w:val="nil"/>
            </w:tcBorders>
            <w:shd w:val="clear" w:color="auto" w:fill="auto"/>
            <w:vAlign w:val="center"/>
            <w:hideMark/>
          </w:tcPr>
          <w:p w14:paraId="6B9328DF" w14:textId="173FE4F9" w:rsidR="00A12125" w:rsidRPr="00A12125" w:rsidDel="00386A2F" w:rsidRDefault="00A12125" w:rsidP="00A12125">
            <w:pPr>
              <w:rPr>
                <w:del w:id="878" w:author="Lane, Stefanie" w:date="2023-09-25T14:37:00Z"/>
                <w:moveFrom w:id="879" w:author="Lane, Stefanie" w:date="2023-09-19T18:21:00Z"/>
                <w:b/>
                <w:bCs/>
              </w:rPr>
            </w:pPr>
            <w:moveFrom w:id="880" w:author="Lane, Stefanie" w:date="2023-09-19T18:21:00Z">
              <w:del w:id="881" w:author="Lane, Stefanie" w:date="2023-09-25T14:37:00Z">
                <w:r w:rsidRPr="00A12125" w:rsidDel="00386A2F">
                  <w:rPr>
                    <w:b/>
                    <w:bCs/>
                  </w:rPr>
                  <w:delText>No. species</w:delText>
                </w:r>
              </w:del>
            </w:moveFrom>
          </w:p>
        </w:tc>
        <w:tc>
          <w:tcPr>
            <w:tcW w:w="300" w:type="dxa"/>
            <w:tcBorders>
              <w:top w:val="nil"/>
              <w:left w:val="nil"/>
              <w:bottom w:val="nil"/>
              <w:right w:val="nil"/>
            </w:tcBorders>
            <w:shd w:val="clear" w:color="auto" w:fill="auto"/>
            <w:vAlign w:val="center"/>
            <w:hideMark/>
          </w:tcPr>
          <w:p w14:paraId="0793E0EF" w14:textId="093FE6C6" w:rsidR="00A12125" w:rsidRPr="00A12125" w:rsidDel="00386A2F" w:rsidRDefault="00A12125" w:rsidP="00A12125">
            <w:pPr>
              <w:rPr>
                <w:del w:id="882" w:author="Lane, Stefanie" w:date="2023-09-25T14:37:00Z"/>
                <w:moveFrom w:id="883"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4C2770E1" w:rsidR="00A12125" w:rsidRPr="00A12125" w:rsidDel="00386A2F" w:rsidRDefault="00A12125" w:rsidP="00A12125">
            <w:pPr>
              <w:rPr>
                <w:del w:id="884" w:author="Lane, Stefanie" w:date="2023-09-25T14:37:00Z"/>
                <w:moveFrom w:id="885" w:author="Lane, Stefanie" w:date="2023-09-19T18:21:00Z"/>
                <w:b/>
                <w:bCs/>
              </w:rPr>
            </w:pPr>
            <w:moveFrom w:id="886" w:author="Lane, Stefanie" w:date="2023-09-19T18:21:00Z">
              <w:del w:id="887" w:author="Lane, Stefanie" w:date="2023-09-25T14:37:00Z">
                <w:r w:rsidRPr="00A12125" w:rsidDel="00386A2F">
                  <w:rPr>
                    <w:b/>
                    <w:bCs/>
                  </w:rPr>
                  <w:delText>α diversity</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717D109B" w14:textId="5B1E34C0" w:rsidR="00A12125" w:rsidRPr="00A12125" w:rsidDel="00386A2F" w:rsidRDefault="00A12125" w:rsidP="00A12125">
            <w:pPr>
              <w:rPr>
                <w:del w:id="888" w:author="Lane, Stefanie" w:date="2023-09-25T14:37:00Z"/>
                <w:moveFrom w:id="889" w:author="Lane, Stefanie" w:date="2023-09-19T18:21:00Z"/>
                <w:b/>
                <w:bCs/>
              </w:rPr>
            </w:pPr>
            <w:moveFrom w:id="890" w:author="Lane, Stefanie" w:date="2023-09-19T18:21:00Z">
              <w:del w:id="891" w:author="Lane, Stefanie" w:date="2023-09-25T14:37:00Z">
                <w:r w:rsidRPr="00A12125" w:rsidDel="00386A2F">
                  <w:rPr>
                    <w:b/>
                    <w:bCs/>
                  </w:rPr>
                  <w:delText>α diversity sd</w:delText>
                </w:r>
              </w:del>
            </w:moveFrom>
          </w:p>
        </w:tc>
        <w:tc>
          <w:tcPr>
            <w:tcW w:w="800" w:type="dxa"/>
            <w:tcBorders>
              <w:top w:val="single" w:sz="4" w:space="0" w:color="auto"/>
              <w:left w:val="nil"/>
              <w:bottom w:val="single" w:sz="4" w:space="0" w:color="auto"/>
              <w:right w:val="nil"/>
            </w:tcBorders>
            <w:shd w:val="clear" w:color="auto" w:fill="auto"/>
            <w:vAlign w:val="center"/>
            <w:hideMark/>
          </w:tcPr>
          <w:p w14:paraId="65F2EC17" w14:textId="4B053D5F" w:rsidR="00A12125" w:rsidRPr="00A12125" w:rsidDel="00386A2F" w:rsidRDefault="00A12125" w:rsidP="00A12125">
            <w:pPr>
              <w:rPr>
                <w:del w:id="892" w:author="Lane, Stefanie" w:date="2023-09-25T14:37:00Z"/>
                <w:moveFrom w:id="893" w:author="Lane, Stefanie" w:date="2023-09-19T18:21:00Z"/>
                <w:b/>
                <w:bCs/>
              </w:rPr>
            </w:pPr>
            <w:moveFrom w:id="894" w:author="Lane, Stefanie" w:date="2023-09-19T18:21:00Z">
              <w:del w:id="895" w:author="Lane, Stefanie" w:date="2023-09-25T14:37:00Z">
                <w:r w:rsidRPr="00A12125" w:rsidDel="00386A2F">
                  <w:rPr>
                    <w:b/>
                    <w:bCs/>
                  </w:rPr>
                  <w:delText>β diversity</w:delText>
                </w:r>
              </w:del>
            </w:moveFrom>
          </w:p>
        </w:tc>
      </w:tr>
      <w:tr w:rsidR="00A12125" w:rsidRPr="00A12125" w:rsidDel="00386A2F" w14:paraId="01FC2BA1" w14:textId="6794DBD4" w:rsidTr="00405320">
        <w:trPr>
          <w:trHeight w:val="290"/>
          <w:jc w:val="center"/>
          <w:del w:id="896" w:author="Lane, Stefanie" w:date="2023-09-25T14:37:00Z"/>
        </w:trPr>
        <w:tc>
          <w:tcPr>
            <w:tcW w:w="1080" w:type="dxa"/>
            <w:tcBorders>
              <w:top w:val="nil"/>
              <w:left w:val="nil"/>
              <w:bottom w:val="nil"/>
              <w:right w:val="nil"/>
            </w:tcBorders>
            <w:shd w:val="clear" w:color="auto" w:fill="auto"/>
            <w:vAlign w:val="bottom"/>
            <w:hideMark/>
          </w:tcPr>
          <w:p w14:paraId="537E74FD" w14:textId="431A92A9" w:rsidR="00A12125" w:rsidRPr="00A12125" w:rsidDel="00386A2F" w:rsidRDefault="00A12125" w:rsidP="00A12125">
            <w:pPr>
              <w:rPr>
                <w:del w:id="897" w:author="Lane, Stefanie" w:date="2023-09-25T14:37:00Z"/>
                <w:moveFrom w:id="898" w:author="Lane, Stefanie" w:date="2023-09-19T18:21:00Z"/>
                <w:b/>
                <w:bCs/>
              </w:rPr>
            </w:pPr>
            <w:moveFrom w:id="899" w:author="Lane, Stefanie" w:date="2023-09-19T18:21:00Z">
              <w:del w:id="900" w:author="Lane, Stefanie" w:date="2023-09-25T14:37:00Z">
                <w:r w:rsidRPr="00A12125" w:rsidDel="00386A2F">
                  <w:rPr>
                    <w:b/>
                    <w:bCs/>
                  </w:rPr>
                  <w:delText>Sedge</w:delText>
                </w:r>
              </w:del>
            </w:moveFrom>
          </w:p>
        </w:tc>
        <w:tc>
          <w:tcPr>
            <w:tcW w:w="840" w:type="dxa"/>
            <w:tcBorders>
              <w:top w:val="nil"/>
              <w:left w:val="nil"/>
              <w:bottom w:val="nil"/>
              <w:right w:val="nil"/>
            </w:tcBorders>
            <w:shd w:val="clear" w:color="auto" w:fill="auto"/>
            <w:noWrap/>
            <w:vAlign w:val="bottom"/>
            <w:hideMark/>
          </w:tcPr>
          <w:p w14:paraId="355AFFBA" w14:textId="6D793D00" w:rsidR="00A12125" w:rsidRPr="00A12125" w:rsidDel="00386A2F" w:rsidRDefault="00A12125" w:rsidP="00A12125">
            <w:pPr>
              <w:rPr>
                <w:del w:id="901" w:author="Lane, Stefanie" w:date="2023-09-25T14:37:00Z"/>
                <w:moveFrom w:id="902" w:author="Lane, Stefanie" w:date="2023-09-19T18:21:00Z"/>
                <w:b/>
                <w:bCs/>
              </w:rPr>
            </w:pPr>
          </w:p>
        </w:tc>
        <w:tc>
          <w:tcPr>
            <w:tcW w:w="700" w:type="dxa"/>
            <w:tcBorders>
              <w:top w:val="nil"/>
              <w:left w:val="nil"/>
              <w:bottom w:val="nil"/>
              <w:right w:val="nil"/>
            </w:tcBorders>
            <w:shd w:val="clear" w:color="auto" w:fill="auto"/>
            <w:noWrap/>
            <w:vAlign w:val="bottom"/>
            <w:hideMark/>
          </w:tcPr>
          <w:p w14:paraId="7F115909" w14:textId="5F262082" w:rsidR="00A12125" w:rsidRPr="00A12125" w:rsidDel="00386A2F" w:rsidRDefault="00A12125" w:rsidP="00A12125">
            <w:pPr>
              <w:rPr>
                <w:del w:id="903" w:author="Lane, Stefanie" w:date="2023-09-25T14:37:00Z"/>
                <w:moveFrom w:id="904" w:author="Lane, Stefanie" w:date="2023-09-19T18:21:00Z"/>
              </w:rPr>
            </w:pPr>
          </w:p>
        </w:tc>
        <w:tc>
          <w:tcPr>
            <w:tcW w:w="300" w:type="dxa"/>
            <w:tcBorders>
              <w:top w:val="nil"/>
              <w:left w:val="nil"/>
              <w:bottom w:val="nil"/>
              <w:right w:val="nil"/>
            </w:tcBorders>
            <w:shd w:val="clear" w:color="auto" w:fill="auto"/>
            <w:noWrap/>
            <w:vAlign w:val="bottom"/>
            <w:hideMark/>
          </w:tcPr>
          <w:p w14:paraId="57919FA3" w14:textId="54BA10A3" w:rsidR="00A12125" w:rsidRPr="00A12125" w:rsidDel="00386A2F" w:rsidRDefault="00A12125" w:rsidP="00A12125">
            <w:pPr>
              <w:rPr>
                <w:del w:id="905" w:author="Lane, Stefanie" w:date="2023-09-25T14:37:00Z"/>
                <w:moveFrom w:id="906" w:author="Lane, Stefanie" w:date="2023-09-19T18:21:00Z"/>
              </w:rPr>
            </w:pPr>
          </w:p>
        </w:tc>
        <w:tc>
          <w:tcPr>
            <w:tcW w:w="800" w:type="dxa"/>
            <w:tcBorders>
              <w:top w:val="nil"/>
              <w:left w:val="nil"/>
              <w:bottom w:val="nil"/>
              <w:right w:val="nil"/>
            </w:tcBorders>
            <w:shd w:val="clear" w:color="auto" w:fill="auto"/>
            <w:noWrap/>
            <w:vAlign w:val="bottom"/>
            <w:hideMark/>
          </w:tcPr>
          <w:p w14:paraId="08A60350" w14:textId="011D2F43" w:rsidR="00A12125" w:rsidRPr="00A12125" w:rsidDel="00386A2F" w:rsidRDefault="00A12125" w:rsidP="00A12125">
            <w:pPr>
              <w:rPr>
                <w:del w:id="907" w:author="Lane, Stefanie" w:date="2023-09-25T14:37:00Z"/>
                <w:moveFrom w:id="908" w:author="Lane, Stefanie" w:date="2023-09-19T18:21:00Z"/>
              </w:rPr>
            </w:pPr>
          </w:p>
        </w:tc>
        <w:tc>
          <w:tcPr>
            <w:tcW w:w="800" w:type="dxa"/>
            <w:tcBorders>
              <w:top w:val="nil"/>
              <w:left w:val="nil"/>
              <w:bottom w:val="nil"/>
              <w:right w:val="nil"/>
            </w:tcBorders>
            <w:shd w:val="clear" w:color="auto" w:fill="auto"/>
            <w:noWrap/>
            <w:vAlign w:val="bottom"/>
            <w:hideMark/>
          </w:tcPr>
          <w:p w14:paraId="63D9D865" w14:textId="57AABBFC" w:rsidR="00A12125" w:rsidRPr="00A12125" w:rsidDel="00386A2F" w:rsidRDefault="00A12125" w:rsidP="00A12125">
            <w:pPr>
              <w:rPr>
                <w:del w:id="909" w:author="Lane, Stefanie" w:date="2023-09-25T14:37:00Z"/>
                <w:moveFrom w:id="910" w:author="Lane, Stefanie" w:date="2023-09-19T18:21:00Z"/>
              </w:rPr>
            </w:pPr>
          </w:p>
        </w:tc>
        <w:tc>
          <w:tcPr>
            <w:tcW w:w="800" w:type="dxa"/>
            <w:tcBorders>
              <w:top w:val="nil"/>
              <w:left w:val="nil"/>
              <w:bottom w:val="nil"/>
              <w:right w:val="nil"/>
            </w:tcBorders>
            <w:shd w:val="clear" w:color="auto" w:fill="auto"/>
            <w:noWrap/>
            <w:vAlign w:val="bottom"/>
            <w:hideMark/>
          </w:tcPr>
          <w:p w14:paraId="374F8DB5" w14:textId="4BFA978D" w:rsidR="00A12125" w:rsidRPr="00A12125" w:rsidDel="00386A2F" w:rsidRDefault="00A12125" w:rsidP="00A12125">
            <w:pPr>
              <w:rPr>
                <w:del w:id="911" w:author="Lane, Stefanie" w:date="2023-09-25T14:37:00Z"/>
                <w:moveFrom w:id="912" w:author="Lane, Stefanie" w:date="2023-09-19T18:21:00Z"/>
              </w:rPr>
            </w:pPr>
          </w:p>
        </w:tc>
      </w:tr>
      <w:tr w:rsidR="00A12125" w:rsidRPr="00A12125" w:rsidDel="00386A2F" w14:paraId="7011973F" w14:textId="65ED900D" w:rsidTr="00405320">
        <w:trPr>
          <w:trHeight w:val="290"/>
          <w:jc w:val="center"/>
          <w:del w:id="91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3CD84905" w:rsidR="00A12125" w:rsidRPr="00A12125" w:rsidDel="00386A2F" w:rsidRDefault="00A12125" w:rsidP="00A12125">
            <w:pPr>
              <w:rPr>
                <w:del w:id="914" w:author="Lane, Stefanie" w:date="2023-09-25T14:37:00Z"/>
                <w:moveFrom w:id="915" w:author="Lane, Stefanie" w:date="2023-09-19T18:21:00Z"/>
              </w:rPr>
            </w:pPr>
            <w:moveFrom w:id="916" w:author="Lane, Stefanie" w:date="2023-09-19T18:21:00Z">
              <w:del w:id="917"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5B58492C" w:rsidR="00A12125" w:rsidRPr="00A12125" w:rsidDel="00386A2F" w:rsidRDefault="00A12125" w:rsidP="00A12125">
            <w:pPr>
              <w:rPr>
                <w:del w:id="918" w:author="Lane, Stefanie" w:date="2023-09-25T14:37:00Z"/>
                <w:moveFrom w:id="919" w:author="Lane, Stefanie" w:date="2023-09-19T18:21:00Z"/>
              </w:rPr>
            </w:pPr>
            <w:moveFrom w:id="920" w:author="Lane, Stefanie" w:date="2023-09-19T18:21:00Z">
              <w:del w:id="921" w:author="Lane, Stefanie" w:date="2023-09-25T14:37:00Z">
                <w:r w:rsidRPr="00A12125" w:rsidDel="00386A2F">
                  <w:delText>34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32D6BBB4" w:rsidR="00A12125" w:rsidRPr="00A12125" w:rsidDel="00386A2F" w:rsidRDefault="00A12125" w:rsidP="00A12125">
            <w:pPr>
              <w:rPr>
                <w:del w:id="922" w:author="Lane, Stefanie" w:date="2023-09-25T14:37:00Z"/>
                <w:moveFrom w:id="923" w:author="Lane, Stefanie" w:date="2023-09-19T18:21:00Z"/>
              </w:rPr>
            </w:pPr>
            <w:moveFrom w:id="924" w:author="Lane, Stefanie" w:date="2023-09-19T18:21:00Z">
              <w:del w:id="925"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3198FFC6" w14:textId="72EBAFCB" w:rsidR="00A12125" w:rsidRPr="00A12125" w:rsidDel="00386A2F" w:rsidRDefault="00A12125" w:rsidP="00A12125">
            <w:pPr>
              <w:rPr>
                <w:del w:id="926" w:author="Lane, Stefanie" w:date="2023-09-25T14:37:00Z"/>
                <w:moveFrom w:id="927"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59919DB" w14:textId="38B0DB18" w:rsidR="00A12125" w:rsidRPr="00A12125" w:rsidDel="00386A2F" w:rsidRDefault="00A12125" w:rsidP="00A12125">
            <w:pPr>
              <w:rPr>
                <w:del w:id="928" w:author="Lane, Stefanie" w:date="2023-09-25T14:37:00Z"/>
                <w:moveFrom w:id="929" w:author="Lane, Stefanie" w:date="2023-09-19T18:21:00Z"/>
              </w:rPr>
            </w:pPr>
            <w:moveFrom w:id="930" w:author="Lane, Stefanie" w:date="2023-09-19T18:21:00Z">
              <w:del w:id="931" w:author="Lane, Stefanie" w:date="2023-09-25T14:37:00Z">
                <w:r w:rsidRPr="00A12125" w:rsidDel="00386A2F">
                  <w:delText>8.7</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5C44A917" w:rsidR="00A12125" w:rsidRPr="00A12125" w:rsidDel="00386A2F" w:rsidRDefault="00A12125" w:rsidP="00A12125">
            <w:pPr>
              <w:rPr>
                <w:del w:id="932" w:author="Lane, Stefanie" w:date="2023-09-25T14:37:00Z"/>
                <w:moveFrom w:id="933" w:author="Lane, Stefanie" w:date="2023-09-19T18:21:00Z"/>
              </w:rPr>
            </w:pPr>
            <w:moveFrom w:id="934" w:author="Lane, Stefanie" w:date="2023-09-19T18:21:00Z">
              <w:del w:id="935" w:author="Lane, Stefanie" w:date="2023-09-25T14:37:00Z">
                <w:r w:rsidRPr="00A12125" w:rsidDel="00386A2F">
                  <w:delText>2.5</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196229E2" w:rsidR="00A12125" w:rsidRPr="00A12125" w:rsidDel="00386A2F" w:rsidRDefault="00A12125" w:rsidP="00A12125">
            <w:pPr>
              <w:rPr>
                <w:del w:id="936" w:author="Lane, Stefanie" w:date="2023-09-25T14:37:00Z"/>
                <w:moveFrom w:id="937" w:author="Lane, Stefanie" w:date="2023-09-19T18:21:00Z"/>
              </w:rPr>
            </w:pPr>
            <w:moveFrom w:id="938" w:author="Lane, Stefanie" w:date="2023-09-19T18:21:00Z">
              <w:del w:id="939" w:author="Lane, Stefanie" w:date="2023-09-25T14:37:00Z">
                <w:r w:rsidRPr="00A12125" w:rsidDel="00386A2F">
                  <w:delText>3.9</w:delText>
                </w:r>
              </w:del>
            </w:moveFrom>
          </w:p>
        </w:tc>
      </w:tr>
      <w:tr w:rsidR="00A12125" w:rsidRPr="00A12125" w:rsidDel="00386A2F" w14:paraId="46B83FE7" w14:textId="5E2F0E93" w:rsidTr="00405320">
        <w:trPr>
          <w:trHeight w:val="290"/>
          <w:jc w:val="center"/>
          <w:del w:id="940" w:author="Lane, Stefanie" w:date="2023-09-25T14:37:00Z"/>
        </w:trPr>
        <w:tc>
          <w:tcPr>
            <w:tcW w:w="1080" w:type="dxa"/>
            <w:tcBorders>
              <w:top w:val="nil"/>
              <w:left w:val="nil"/>
              <w:bottom w:val="nil"/>
              <w:right w:val="nil"/>
            </w:tcBorders>
            <w:shd w:val="clear" w:color="auto" w:fill="auto"/>
            <w:noWrap/>
            <w:vAlign w:val="bottom"/>
            <w:hideMark/>
          </w:tcPr>
          <w:p w14:paraId="6DE42FD7" w14:textId="7FC28DE6" w:rsidR="00A12125" w:rsidRPr="00A12125" w:rsidDel="00386A2F" w:rsidRDefault="00A12125" w:rsidP="00A12125">
            <w:pPr>
              <w:rPr>
                <w:del w:id="941" w:author="Lane, Stefanie" w:date="2023-09-25T14:37:00Z"/>
                <w:moveFrom w:id="942" w:author="Lane, Stefanie" w:date="2023-09-19T18:21:00Z"/>
              </w:rPr>
            </w:pPr>
            <w:moveFrom w:id="943" w:author="Lane, Stefanie" w:date="2023-09-19T18:21:00Z">
              <w:del w:id="944"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60C30EE" w14:textId="2C05B2FC" w:rsidR="00A12125" w:rsidRPr="00A12125" w:rsidDel="00386A2F" w:rsidRDefault="00A12125" w:rsidP="00A12125">
            <w:pPr>
              <w:rPr>
                <w:del w:id="945" w:author="Lane, Stefanie" w:date="2023-09-25T14:37:00Z"/>
                <w:moveFrom w:id="946" w:author="Lane, Stefanie" w:date="2023-09-19T18:21:00Z"/>
              </w:rPr>
            </w:pPr>
            <w:moveFrom w:id="947" w:author="Lane, Stefanie" w:date="2023-09-19T18:21:00Z">
              <w:del w:id="948" w:author="Lane, Stefanie" w:date="2023-09-25T14:37:00Z">
                <w:r w:rsidRPr="00A12125" w:rsidDel="00386A2F">
                  <w:delText>31</w:delText>
                </w:r>
              </w:del>
            </w:moveFrom>
          </w:p>
        </w:tc>
        <w:tc>
          <w:tcPr>
            <w:tcW w:w="700" w:type="dxa"/>
            <w:tcBorders>
              <w:top w:val="nil"/>
              <w:left w:val="nil"/>
              <w:bottom w:val="nil"/>
              <w:right w:val="nil"/>
            </w:tcBorders>
            <w:shd w:val="clear" w:color="auto" w:fill="auto"/>
            <w:noWrap/>
            <w:vAlign w:val="bottom"/>
            <w:hideMark/>
          </w:tcPr>
          <w:p w14:paraId="7CBE14F7" w14:textId="12CF1138" w:rsidR="00A12125" w:rsidRPr="00A12125" w:rsidDel="00386A2F" w:rsidRDefault="00A12125" w:rsidP="00A12125">
            <w:pPr>
              <w:rPr>
                <w:del w:id="949" w:author="Lane, Stefanie" w:date="2023-09-25T14:37:00Z"/>
                <w:moveFrom w:id="950" w:author="Lane, Stefanie" w:date="2023-09-19T18:21:00Z"/>
              </w:rPr>
            </w:pPr>
            <w:moveFrom w:id="951" w:author="Lane, Stefanie" w:date="2023-09-19T18:21:00Z">
              <w:del w:id="952" w:author="Lane, Stefanie" w:date="2023-09-25T14:37:00Z">
                <w:r w:rsidRPr="00A12125" w:rsidDel="00386A2F">
                  <w:delText>35</w:delText>
                </w:r>
              </w:del>
            </w:moveFrom>
          </w:p>
        </w:tc>
        <w:tc>
          <w:tcPr>
            <w:tcW w:w="300" w:type="dxa"/>
            <w:tcBorders>
              <w:top w:val="nil"/>
              <w:left w:val="nil"/>
              <w:bottom w:val="nil"/>
              <w:right w:val="nil"/>
            </w:tcBorders>
            <w:shd w:val="clear" w:color="auto" w:fill="auto"/>
            <w:noWrap/>
            <w:vAlign w:val="bottom"/>
            <w:hideMark/>
          </w:tcPr>
          <w:p w14:paraId="23374743" w14:textId="2CD43D7A" w:rsidR="00A12125" w:rsidRPr="00A12125" w:rsidDel="00386A2F" w:rsidRDefault="00A12125" w:rsidP="00A12125">
            <w:pPr>
              <w:rPr>
                <w:del w:id="953" w:author="Lane, Stefanie" w:date="2023-09-25T14:37:00Z"/>
                <w:moveFrom w:id="95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1AB58ED0" w14:textId="7B071678" w:rsidR="00A12125" w:rsidRPr="00A12125" w:rsidDel="00386A2F" w:rsidRDefault="00A12125" w:rsidP="00A12125">
            <w:pPr>
              <w:rPr>
                <w:del w:id="955" w:author="Lane, Stefanie" w:date="2023-09-25T14:37:00Z"/>
                <w:moveFrom w:id="956" w:author="Lane, Stefanie" w:date="2023-09-19T18:21:00Z"/>
              </w:rPr>
            </w:pPr>
            <w:moveFrom w:id="957" w:author="Lane, Stefanie" w:date="2023-09-19T18:21:00Z">
              <w:del w:id="958" w:author="Lane, Stefanie" w:date="2023-09-25T14:37:00Z">
                <w:r w:rsidRPr="00A12125" w:rsidDel="00386A2F">
                  <w:delText>8.3</w:delText>
                </w:r>
              </w:del>
            </w:moveFrom>
          </w:p>
        </w:tc>
        <w:tc>
          <w:tcPr>
            <w:tcW w:w="800" w:type="dxa"/>
            <w:tcBorders>
              <w:top w:val="nil"/>
              <w:left w:val="nil"/>
              <w:bottom w:val="single" w:sz="4" w:space="0" w:color="auto"/>
              <w:right w:val="nil"/>
            </w:tcBorders>
            <w:shd w:val="clear" w:color="auto" w:fill="auto"/>
            <w:noWrap/>
            <w:vAlign w:val="bottom"/>
            <w:hideMark/>
          </w:tcPr>
          <w:p w14:paraId="42348140" w14:textId="4AFE8A22" w:rsidR="00A12125" w:rsidRPr="00A12125" w:rsidDel="00386A2F" w:rsidRDefault="00A12125" w:rsidP="00A12125">
            <w:pPr>
              <w:rPr>
                <w:del w:id="959" w:author="Lane, Stefanie" w:date="2023-09-25T14:37:00Z"/>
                <w:moveFrom w:id="960" w:author="Lane, Stefanie" w:date="2023-09-19T18:21:00Z"/>
              </w:rPr>
            </w:pPr>
            <w:moveFrom w:id="961" w:author="Lane, Stefanie" w:date="2023-09-19T18:21:00Z">
              <w:del w:id="962" w:author="Lane, Stefanie" w:date="2023-09-25T14:37:00Z">
                <w:r w:rsidRPr="00A12125" w:rsidDel="00386A2F">
                  <w:delText>2.0</w:delText>
                </w:r>
              </w:del>
            </w:moveFrom>
          </w:p>
        </w:tc>
        <w:tc>
          <w:tcPr>
            <w:tcW w:w="800" w:type="dxa"/>
            <w:tcBorders>
              <w:top w:val="nil"/>
              <w:left w:val="nil"/>
              <w:bottom w:val="single" w:sz="4" w:space="0" w:color="auto"/>
              <w:right w:val="nil"/>
            </w:tcBorders>
            <w:shd w:val="clear" w:color="auto" w:fill="auto"/>
            <w:noWrap/>
            <w:vAlign w:val="bottom"/>
            <w:hideMark/>
          </w:tcPr>
          <w:p w14:paraId="734F5D39" w14:textId="5C2DA566" w:rsidR="00A12125" w:rsidRPr="00A12125" w:rsidDel="00386A2F" w:rsidRDefault="00A12125" w:rsidP="00A12125">
            <w:pPr>
              <w:rPr>
                <w:del w:id="963" w:author="Lane, Stefanie" w:date="2023-09-25T14:37:00Z"/>
                <w:moveFrom w:id="964" w:author="Lane, Stefanie" w:date="2023-09-19T18:21:00Z"/>
              </w:rPr>
            </w:pPr>
            <w:moveFrom w:id="965" w:author="Lane, Stefanie" w:date="2023-09-19T18:21:00Z">
              <w:del w:id="966" w:author="Lane, Stefanie" w:date="2023-09-25T14:37:00Z">
                <w:r w:rsidRPr="00A12125" w:rsidDel="00386A2F">
                  <w:delText>4.2</w:delText>
                </w:r>
              </w:del>
            </w:moveFrom>
          </w:p>
        </w:tc>
      </w:tr>
      <w:tr w:rsidR="00A12125" w:rsidRPr="00A12125" w:rsidDel="00386A2F" w14:paraId="68E175F0" w14:textId="04AE66A6" w:rsidTr="00405320">
        <w:trPr>
          <w:trHeight w:val="290"/>
          <w:jc w:val="center"/>
          <w:del w:id="967"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45CEDE70" w:rsidR="00A12125" w:rsidRPr="00A12125" w:rsidDel="00386A2F" w:rsidRDefault="00A12125" w:rsidP="00A12125">
            <w:pPr>
              <w:rPr>
                <w:del w:id="968" w:author="Lane, Stefanie" w:date="2023-09-25T14:37:00Z"/>
                <w:moveFrom w:id="969" w:author="Lane, Stefanie" w:date="2023-09-19T18:21:00Z"/>
              </w:rPr>
            </w:pPr>
            <w:moveFrom w:id="970" w:author="Lane, Stefanie" w:date="2023-09-19T18:21:00Z">
              <w:del w:id="971"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6E80303" w14:textId="0648F476" w:rsidR="00A12125" w:rsidRPr="00A12125" w:rsidDel="00386A2F" w:rsidRDefault="00A12125" w:rsidP="00A12125">
            <w:pPr>
              <w:rPr>
                <w:del w:id="972" w:author="Lane, Stefanie" w:date="2023-09-25T14:37:00Z"/>
                <w:moveFrom w:id="973" w:author="Lane, Stefanie" w:date="2023-09-19T18:21:00Z"/>
              </w:rPr>
            </w:pPr>
            <w:moveFrom w:id="974" w:author="Lane, Stefanie" w:date="2023-09-19T18:21:00Z">
              <w:del w:id="975"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4DCDBEA4" w:rsidR="00A12125" w:rsidRPr="00A12125" w:rsidDel="00386A2F" w:rsidRDefault="00A12125" w:rsidP="00A12125">
            <w:pPr>
              <w:rPr>
                <w:del w:id="976" w:author="Lane, Stefanie" w:date="2023-09-25T14:37:00Z"/>
                <w:moveFrom w:id="977" w:author="Lane, Stefanie" w:date="2023-09-19T18:21:00Z"/>
              </w:rPr>
            </w:pPr>
            <w:moveFrom w:id="978" w:author="Lane, Stefanie" w:date="2023-09-19T18:21:00Z">
              <w:del w:id="979"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6672EF66" w14:textId="691784A6" w:rsidR="00A12125" w:rsidRPr="00A12125" w:rsidDel="00386A2F" w:rsidRDefault="00A12125" w:rsidP="00A12125">
            <w:pPr>
              <w:rPr>
                <w:del w:id="980" w:author="Lane, Stefanie" w:date="2023-09-25T14:37:00Z"/>
                <w:moveFrom w:id="98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256F7B1" w14:textId="708C4DBC" w:rsidR="00A12125" w:rsidRPr="00A12125" w:rsidDel="00386A2F" w:rsidRDefault="00A12125" w:rsidP="00A12125">
            <w:pPr>
              <w:rPr>
                <w:del w:id="982" w:author="Lane, Stefanie" w:date="2023-09-25T14:37:00Z"/>
                <w:moveFrom w:id="983" w:author="Lane, Stefanie" w:date="2023-09-19T18:21:00Z"/>
              </w:rPr>
            </w:pPr>
            <w:moveFrom w:id="984" w:author="Lane, Stefanie" w:date="2023-09-19T18:21:00Z">
              <w:del w:id="985" w:author="Lane, Stefanie" w:date="2023-09-25T14:37:00Z">
                <w:r w:rsidRPr="00A12125" w:rsidDel="00386A2F">
                  <w:delText>7.9</w:delText>
                </w:r>
              </w:del>
            </w:moveFrom>
          </w:p>
        </w:tc>
        <w:tc>
          <w:tcPr>
            <w:tcW w:w="800" w:type="dxa"/>
            <w:tcBorders>
              <w:top w:val="nil"/>
              <w:left w:val="nil"/>
              <w:bottom w:val="single" w:sz="4" w:space="0" w:color="auto"/>
              <w:right w:val="nil"/>
            </w:tcBorders>
            <w:shd w:val="clear" w:color="auto" w:fill="auto"/>
            <w:noWrap/>
            <w:vAlign w:val="bottom"/>
            <w:hideMark/>
          </w:tcPr>
          <w:p w14:paraId="3D6920C3" w14:textId="7B4B1512" w:rsidR="00A12125" w:rsidRPr="00A12125" w:rsidDel="00386A2F" w:rsidRDefault="00A12125" w:rsidP="00A12125">
            <w:pPr>
              <w:rPr>
                <w:del w:id="986" w:author="Lane, Stefanie" w:date="2023-09-25T14:37:00Z"/>
                <w:moveFrom w:id="987" w:author="Lane, Stefanie" w:date="2023-09-19T18:21:00Z"/>
              </w:rPr>
            </w:pPr>
            <w:moveFrom w:id="988" w:author="Lane, Stefanie" w:date="2023-09-19T18:21:00Z">
              <w:del w:id="989" w:author="Lane, Stefanie" w:date="2023-09-25T14:37:00Z">
                <w:r w:rsidRPr="00A12125" w:rsidDel="00386A2F">
                  <w:delText>2.7</w:delText>
                </w:r>
              </w:del>
            </w:moveFrom>
          </w:p>
        </w:tc>
        <w:tc>
          <w:tcPr>
            <w:tcW w:w="800" w:type="dxa"/>
            <w:tcBorders>
              <w:top w:val="nil"/>
              <w:left w:val="nil"/>
              <w:bottom w:val="single" w:sz="4" w:space="0" w:color="auto"/>
              <w:right w:val="nil"/>
            </w:tcBorders>
            <w:shd w:val="clear" w:color="auto" w:fill="auto"/>
            <w:noWrap/>
            <w:vAlign w:val="bottom"/>
            <w:hideMark/>
          </w:tcPr>
          <w:p w14:paraId="051A9C0E" w14:textId="28ACB527" w:rsidR="00A12125" w:rsidRPr="00A12125" w:rsidDel="00386A2F" w:rsidRDefault="00A12125" w:rsidP="00A12125">
            <w:pPr>
              <w:rPr>
                <w:del w:id="990" w:author="Lane, Stefanie" w:date="2023-09-25T14:37:00Z"/>
                <w:moveFrom w:id="991" w:author="Lane, Stefanie" w:date="2023-09-19T18:21:00Z"/>
              </w:rPr>
            </w:pPr>
            <w:moveFrom w:id="992" w:author="Lane, Stefanie" w:date="2023-09-19T18:21:00Z">
              <w:del w:id="993" w:author="Lane, Stefanie" w:date="2023-09-25T14:37:00Z">
                <w:r w:rsidRPr="00A12125" w:rsidDel="00386A2F">
                  <w:delText>4.3</w:delText>
                </w:r>
              </w:del>
            </w:moveFrom>
          </w:p>
        </w:tc>
      </w:tr>
      <w:tr w:rsidR="00A12125" w:rsidRPr="00A12125" w:rsidDel="00386A2F" w14:paraId="26EDAC11" w14:textId="0B7BB657" w:rsidTr="00405320">
        <w:trPr>
          <w:trHeight w:val="200"/>
          <w:jc w:val="center"/>
          <w:del w:id="994" w:author="Lane, Stefanie" w:date="2023-09-25T14:37:00Z"/>
        </w:trPr>
        <w:tc>
          <w:tcPr>
            <w:tcW w:w="1080" w:type="dxa"/>
            <w:tcBorders>
              <w:top w:val="nil"/>
              <w:left w:val="nil"/>
              <w:bottom w:val="nil"/>
              <w:right w:val="nil"/>
            </w:tcBorders>
            <w:shd w:val="clear" w:color="auto" w:fill="auto"/>
            <w:noWrap/>
            <w:vAlign w:val="bottom"/>
            <w:hideMark/>
          </w:tcPr>
          <w:p w14:paraId="2C766283" w14:textId="31A49ABD" w:rsidR="00A12125" w:rsidRPr="00A12125" w:rsidDel="00386A2F" w:rsidRDefault="00A12125" w:rsidP="00A12125">
            <w:pPr>
              <w:rPr>
                <w:del w:id="995" w:author="Lane, Stefanie" w:date="2023-09-25T14:37:00Z"/>
                <w:moveFrom w:id="996" w:author="Lane, Stefanie" w:date="2023-09-19T18:21:00Z"/>
              </w:rPr>
            </w:pPr>
          </w:p>
        </w:tc>
        <w:tc>
          <w:tcPr>
            <w:tcW w:w="840" w:type="dxa"/>
            <w:tcBorders>
              <w:top w:val="nil"/>
              <w:left w:val="nil"/>
              <w:bottom w:val="nil"/>
              <w:right w:val="nil"/>
            </w:tcBorders>
            <w:shd w:val="clear" w:color="auto" w:fill="auto"/>
            <w:noWrap/>
            <w:vAlign w:val="bottom"/>
            <w:hideMark/>
          </w:tcPr>
          <w:p w14:paraId="54AE0BC3" w14:textId="12D1137D" w:rsidR="00A12125" w:rsidRPr="00A12125" w:rsidDel="00386A2F" w:rsidRDefault="00A12125" w:rsidP="00A12125">
            <w:pPr>
              <w:rPr>
                <w:del w:id="997" w:author="Lane, Stefanie" w:date="2023-09-25T14:37:00Z"/>
                <w:moveFrom w:id="998" w:author="Lane, Stefanie" w:date="2023-09-19T18:21:00Z"/>
              </w:rPr>
            </w:pPr>
          </w:p>
        </w:tc>
        <w:tc>
          <w:tcPr>
            <w:tcW w:w="700" w:type="dxa"/>
            <w:tcBorders>
              <w:top w:val="nil"/>
              <w:left w:val="nil"/>
              <w:bottom w:val="nil"/>
              <w:right w:val="nil"/>
            </w:tcBorders>
            <w:shd w:val="clear" w:color="auto" w:fill="auto"/>
            <w:noWrap/>
            <w:vAlign w:val="bottom"/>
            <w:hideMark/>
          </w:tcPr>
          <w:p w14:paraId="34061F51" w14:textId="79E5592E" w:rsidR="00A12125" w:rsidRPr="00A12125" w:rsidDel="00386A2F" w:rsidRDefault="00A12125" w:rsidP="00A12125">
            <w:pPr>
              <w:rPr>
                <w:del w:id="999" w:author="Lane, Stefanie" w:date="2023-09-25T14:37:00Z"/>
                <w:moveFrom w:id="1000" w:author="Lane, Stefanie" w:date="2023-09-19T18:21:00Z"/>
              </w:rPr>
            </w:pPr>
          </w:p>
        </w:tc>
        <w:tc>
          <w:tcPr>
            <w:tcW w:w="300" w:type="dxa"/>
            <w:tcBorders>
              <w:top w:val="nil"/>
              <w:left w:val="nil"/>
              <w:bottom w:val="nil"/>
              <w:right w:val="nil"/>
            </w:tcBorders>
            <w:shd w:val="clear" w:color="auto" w:fill="auto"/>
            <w:noWrap/>
            <w:vAlign w:val="bottom"/>
            <w:hideMark/>
          </w:tcPr>
          <w:p w14:paraId="69EC3A58" w14:textId="6E9B3172" w:rsidR="00A12125" w:rsidRPr="00A12125" w:rsidDel="00386A2F" w:rsidRDefault="00A12125" w:rsidP="00A12125">
            <w:pPr>
              <w:rPr>
                <w:del w:id="1001" w:author="Lane, Stefanie" w:date="2023-09-25T14:37:00Z"/>
                <w:moveFrom w:id="1002" w:author="Lane, Stefanie" w:date="2023-09-19T18:21:00Z"/>
              </w:rPr>
            </w:pPr>
          </w:p>
        </w:tc>
        <w:tc>
          <w:tcPr>
            <w:tcW w:w="800" w:type="dxa"/>
            <w:tcBorders>
              <w:top w:val="nil"/>
              <w:left w:val="nil"/>
              <w:bottom w:val="nil"/>
              <w:right w:val="nil"/>
            </w:tcBorders>
            <w:shd w:val="clear" w:color="auto" w:fill="auto"/>
            <w:noWrap/>
            <w:vAlign w:val="bottom"/>
            <w:hideMark/>
          </w:tcPr>
          <w:p w14:paraId="26872C98" w14:textId="52C4C671" w:rsidR="00A12125" w:rsidRPr="00A12125" w:rsidDel="00386A2F" w:rsidRDefault="00A12125" w:rsidP="00A12125">
            <w:pPr>
              <w:rPr>
                <w:del w:id="1003" w:author="Lane, Stefanie" w:date="2023-09-25T14:37:00Z"/>
                <w:moveFrom w:id="1004" w:author="Lane, Stefanie" w:date="2023-09-19T18:21:00Z"/>
              </w:rPr>
            </w:pPr>
          </w:p>
        </w:tc>
        <w:tc>
          <w:tcPr>
            <w:tcW w:w="800" w:type="dxa"/>
            <w:tcBorders>
              <w:top w:val="nil"/>
              <w:left w:val="nil"/>
              <w:bottom w:val="nil"/>
              <w:right w:val="nil"/>
            </w:tcBorders>
            <w:shd w:val="clear" w:color="auto" w:fill="auto"/>
            <w:noWrap/>
            <w:vAlign w:val="bottom"/>
            <w:hideMark/>
          </w:tcPr>
          <w:p w14:paraId="2AC688E7" w14:textId="61FDC9C5" w:rsidR="00A12125" w:rsidRPr="00A12125" w:rsidDel="00386A2F" w:rsidRDefault="00A12125" w:rsidP="00A12125">
            <w:pPr>
              <w:rPr>
                <w:del w:id="1005" w:author="Lane, Stefanie" w:date="2023-09-25T14:37:00Z"/>
                <w:moveFrom w:id="1006" w:author="Lane, Stefanie" w:date="2023-09-19T18:21:00Z"/>
              </w:rPr>
            </w:pPr>
          </w:p>
        </w:tc>
        <w:tc>
          <w:tcPr>
            <w:tcW w:w="800" w:type="dxa"/>
            <w:tcBorders>
              <w:top w:val="nil"/>
              <w:left w:val="nil"/>
              <w:bottom w:val="nil"/>
              <w:right w:val="nil"/>
            </w:tcBorders>
            <w:shd w:val="clear" w:color="auto" w:fill="auto"/>
            <w:noWrap/>
            <w:vAlign w:val="bottom"/>
            <w:hideMark/>
          </w:tcPr>
          <w:p w14:paraId="1D7EDCEA" w14:textId="603279E9" w:rsidR="00A12125" w:rsidRPr="00A12125" w:rsidDel="00386A2F" w:rsidRDefault="00A12125" w:rsidP="00A12125">
            <w:pPr>
              <w:rPr>
                <w:del w:id="1007" w:author="Lane, Stefanie" w:date="2023-09-25T14:37:00Z"/>
                <w:moveFrom w:id="1008" w:author="Lane, Stefanie" w:date="2023-09-19T18:21:00Z"/>
              </w:rPr>
            </w:pPr>
          </w:p>
        </w:tc>
      </w:tr>
      <w:tr w:rsidR="00A12125" w:rsidRPr="00A12125" w:rsidDel="00386A2F" w14:paraId="2668D63B" w14:textId="0EEDFA42" w:rsidTr="00405320">
        <w:trPr>
          <w:trHeight w:val="290"/>
          <w:jc w:val="center"/>
          <w:del w:id="1009" w:author="Lane, Stefanie" w:date="2023-09-25T14:37:00Z"/>
        </w:trPr>
        <w:tc>
          <w:tcPr>
            <w:tcW w:w="1080" w:type="dxa"/>
            <w:tcBorders>
              <w:top w:val="nil"/>
              <w:left w:val="nil"/>
              <w:bottom w:val="nil"/>
              <w:right w:val="nil"/>
            </w:tcBorders>
            <w:shd w:val="clear" w:color="auto" w:fill="auto"/>
            <w:noWrap/>
            <w:vAlign w:val="bottom"/>
            <w:hideMark/>
          </w:tcPr>
          <w:p w14:paraId="06EEBE5A" w14:textId="69E05BD3" w:rsidR="00A12125" w:rsidRPr="00A12125" w:rsidDel="00386A2F" w:rsidRDefault="00A12125" w:rsidP="00A12125">
            <w:pPr>
              <w:rPr>
                <w:del w:id="1010" w:author="Lane, Stefanie" w:date="2023-09-25T14:37:00Z"/>
                <w:moveFrom w:id="1011" w:author="Lane, Stefanie" w:date="2023-09-19T18:21:00Z"/>
                <w:b/>
                <w:bCs/>
              </w:rPr>
            </w:pPr>
            <w:moveFrom w:id="1012" w:author="Lane, Stefanie" w:date="2023-09-19T18:21:00Z">
              <w:del w:id="1013" w:author="Lane, Stefanie" w:date="2023-09-25T14:37:00Z">
                <w:r w:rsidRPr="00A12125" w:rsidDel="00386A2F">
                  <w:rPr>
                    <w:b/>
                    <w:bCs/>
                  </w:rPr>
                  <w:delText>Fescue</w:delText>
                </w:r>
              </w:del>
            </w:moveFrom>
          </w:p>
        </w:tc>
        <w:tc>
          <w:tcPr>
            <w:tcW w:w="840" w:type="dxa"/>
            <w:tcBorders>
              <w:top w:val="nil"/>
              <w:left w:val="nil"/>
              <w:bottom w:val="nil"/>
              <w:right w:val="nil"/>
            </w:tcBorders>
            <w:shd w:val="clear" w:color="auto" w:fill="auto"/>
            <w:noWrap/>
            <w:vAlign w:val="bottom"/>
            <w:hideMark/>
          </w:tcPr>
          <w:p w14:paraId="100942B0" w14:textId="5F2F9281" w:rsidR="00A12125" w:rsidRPr="00A12125" w:rsidDel="00386A2F" w:rsidRDefault="00A12125" w:rsidP="00A12125">
            <w:pPr>
              <w:rPr>
                <w:del w:id="1014" w:author="Lane, Stefanie" w:date="2023-09-25T14:37:00Z"/>
                <w:moveFrom w:id="1015" w:author="Lane, Stefanie" w:date="2023-09-19T18:21:00Z"/>
                <w:b/>
                <w:bCs/>
              </w:rPr>
            </w:pPr>
          </w:p>
        </w:tc>
        <w:tc>
          <w:tcPr>
            <w:tcW w:w="700" w:type="dxa"/>
            <w:tcBorders>
              <w:top w:val="nil"/>
              <w:left w:val="nil"/>
              <w:bottom w:val="nil"/>
              <w:right w:val="nil"/>
            </w:tcBorders>
            <w:shd w:val="clear" w:color="auto" w:fill="auto"/>
            <w:noWrap/>
            <w:vAlign w:val="bottom"/>
            <w:hideMark/>
          </w:tcPr>
          <w:p w14:paraId="4E50120F" w14:textId="3F144B6F" w:rsidR="00A12125" w:rsidRPr="00A12125" w:rsidDel="00386A2F" w:rsidRDefault="00A12125" w:rsidP="00A12125">
            <w:pPr>
              <w:rPr>
                <w:del w:id="1016" w:author="Lane, Stefanie" w:date="2023-09-25T14:37:00Z"/>
                <w:moveFrom w:id="1017" w:author="Lane, Stefanie" w:date="2023-09-19T18:21:00Z"/>
              </w:rPr>
            </w:pPr>
          </w:p>
        </w:tc>
        <w:tc>
          <w:tcPr>
            <w:tcW w:w="300" w:type="dxa"/>
            <w:tcBorders>
              <w:top w:val="nil"/>
              <w:left w:val="nil"/>
              <w:bottom w:val="nil"/>
              <w:right w:val="nil"/>
            </w:tcBorders>
            <w:shd w:val="clear" w:color="auto" w:fill="auto"/>
            <w:noWrap/>
            <w:vAlign w:val="bottom"/>
            <w:hideMark/>
          </w:tcPr>
          <w:p w14:paraId="70D1A529" w14:textId="089EC2BC" w:rsidR="00A12125" w:rsidRPr="00A12125" w:rsidDel="00386A2F" w:rsidRDefault="00A12125" w:rsidP="00A12125">
            <w:pPr>
              <w:rPr>
                <w:del w:id="1018" w:author="Lane, Stefanie" w:date="2023-09-25T14:37:00Z"/>
                <w:moveFrom w:id="1019" w:author="Lane, Stefanie" w:date="2023-09-19T18:21:00Z"/>
              </w:rPr>
            </w:pPr>
          </w:p>
        </w:tc>
        <w:tc>
          <w:tcPr>
            <w:tcW w:w="800" w:type="dxa"/>
            <w:tcBorders>
              <w:top w:val="nil"/>
              <w:left w:val="nil"/>
              <w:bottom w:val="nil"/>
              <w:right w:val="nil"/>
            </w:tcBorders>
            <w:shd w:val="clear" w:color="auto" w:fill="auto"/>
            <w:noWrap/>
            <w:vAlign w:val="bottom"/>
            <w:hideMark/>
          </w:tcPr>
          <w:p w14:paraId="35B9FC53" w14:textId="4DA15EDE" w:rsidR="00A12125" w:rsidRPr="00A12125" w:rsidDel="00386A2F" w:rsidRDefault="00A12125" w:rsidP="00A12125">
            <w:pPr>
              <w:rPr>
                <w:del w:id="1020" w:author="Lane, Stefanie" w:date="2023-09-25T14:37:00Z"/>
                <w:moveFrom w:id="1021" w:author="Lane, Stefanie" w:date="2023-09-19T18:21:00Z"/>
              </w:rPr>
            </w:pPr>
          </w:p>
        </w:tc>
        <w:tc>
          <w:tcPr>
            <w:tcW w:w="800" w:type="dxa"/>
            <w:tcBorders>
              <w:top w:val="nil"/>
              <w:left w:val="nil"/>
              <w:bottom w:val="nil"/>
              <w:right w:val="nil"/>
            </w:tcBorders>
            <w:shd w:val="clear" w:color="auto" w:fill="auto"/>
            <w:noWrap/>
            <w:vAlign w:val="bottom"/>
            <w:hideMark/>
          </w:tcPr>
          <w:p w14:paraId="3B11BB51" w14:textId="42C149CF" w:rsidR="00A12125" w:rsidRPr="00A12125" w:rsidDel="00386A2F" w:rsidRDefault="00A12125" w:rsidP="00A12125">
            <w:pPr>
              <w:rPr>
                <w:del w:id="1022" w:author="Lane, Stefanie" w:date="2023-09-25T14:37:00Z"/>
                <w:moveFrom w:id="1023" w:author="Lane, Stefanie" w:date="2023-09-19T18:21:00Z"/>
              </w:rPr>
            </w:pPr>
          </w:p>
        </w:tc>
        <w:tc>
          <w:tcPr>
            <w:tcW w:w="800" w:type="dxa"/>
            <w:tcBorders>
              <w:top w:val="nil"/>
              <w:left w:val="nil"/>
              <w:bottom w:val="nil"/>
              <w:right w:val="nil"/>
            </w:tcBorders>
            <w:shd w:val="clear" w:color="auto" w:fill="auto"/>
            <w:noWrap/>
            <w:vAlign w:val="bottom"/>
            <w:hideMark/>
          </w:tcPr>
          <w:p w14:paraId="324BF0FD" w14:textId="0C3957E7" w:rsidR="00A12125" w:rsidRPr="00A12125" w:rsidDel="00386A2F" w:rsidRDefault="00A12125" w:rsidP="00A12125">
            <w:pPr>
              <w:rPr>
                <w:del w:id="1024" w:author="Lane, Stefanie" w:date="2023-09-25T14:37:00Z"/>
                <w:moveFrom w:id="1025" w:author="Lane, Stefanie" w:date="2023-09-19T18:21:00Z"/>
              </w:rPr>
            </w:pPr>
          </w:p>
        </w:tc>
      </w:tr>
      <w:tr w:rsidR="00A12125" w:rsidRPr="00A12125" w:rsidDel="00386A2F" w14:paraId="227F43B4" w14:textId="3C3A351A" w:rsidTr="00405320">
        <w:trPr>
          <w:trHeight w:val="290"/>
          <w:jc w:val="center"/>
          <w:del w:id="102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3F673EF3" w:rsidR="00A12125" w:rsidRPr="00A12125" w:rsidDel="00386A2F" w:rsidRDefault="00A12125" w:rsidP="00A12125">
            <w:pPr>
              <w:rPr>
                <w:del w:id="1027" w:author="Lane, Stefanie" w:date="2023-09-25T14:37:00Z"/>
                <w:moveFrom w:id="1028" w:author="Lane, Stefanie" w:date="2023-09-19T18:21:00Z"/>
              </w:rPr>
            </w:pPr>
            <w:moveFrom w:id="1029" w:author="Lane, Stefanie" w:date="2023-09-19T18:21:00Z">
              <w:del w:id="1030"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0C0A936C" w:rsidR="00A12125" w:rsidRPr="00A12125" w:rsidDel="00386A2F" w:rsidRDefault="00A12125" w:rsidP="00A12125">
            <w:pPr>
              <w:rPr>
                <w:del w:id="1031" w:author="Lane, Stefanie" w:date="2023-09-25T14:37:00Z"/>
                <w:moveFrom w:id="1032" w:author="Lane, Stefanie" w:date="2023-09-19T18:21:00Z"/>
              </w:rPr>
            </w:pPr>
            <w:moveFrom w:id="1033" w:author="Lane, Stefanie" w:date="2023-09-19T18:21:00Z">
              <w:del w:id="1034" w:author="Lane, Stefanie" w:date="2023-09-25T14:37:00Z">
                <w:r w:rsidRPr="00A12125" w:rsidDel="00386A2F">
                  <w:delText>29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2F990AAF" w:rsidR="00A12125" w:rsidRPr="00A12125" w:rsidDel="00386A2F" w:rsidRDefault="00A12125" w:rsidP="00A12125">
            <w:pPr>
              <w:rPr>
                <w:del w:id="1035" w:author="Lane, Stefanie" w:date="2023-09-25T14:37:00Z"/>
                <w:moveFrom w:id="1036" w:author="Lane, Stefanie" w:date="2023-09-19T18:21:00Z"/>
              </w:rPr>
            </w:pPr>
            <w:moveFrom w:id="1037" w:author="Lane, Stefanie" w:date="2023-09-19T18:21:00Z">
              <w:del w:id="1038"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5A8A1710" w14:textId="1D3BB378" w:rsidR="00A12125" w:rsidRPr="00A12125" w:rsidDel="00386A2F" w:rsidRDefault="00A12125" w:rsidP="00A12125">
            <w:pPr>
              <w:rPr>
                <w:del w:id="1039" w:author="Lane, Stefanie" w:date="2023-09-25T14:37:00Z"/>
                <w:moveFrom w:id="104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7EA3A49D" w14:textId="17947DF2" w:rsidR="00A12125" w:rsidRPr="00A12125" w:rsidDel="00386A2F" w:rsidRDefault="00A12125" w:rsidP="00A12125">
            <w:pPr>
              <w:rPr>
                <w:del w:id="1041" w:author="Lane, Stefanie" w:date="2023-09-25T14:37:00Z"/>
                <w:moveFrom w:id="1042" w:author="Lane, Stefanie" w:date="2023-09-19T18:21:00Z"/>
              </w:rPr>
            </w:pPr>
            <w:moveFrom w:id="1043" w:author="Lane, Stefanie" w:date="2023-09-19T18:21:00Z">
              <w:del w:id="1044"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29FB30A5" w:rsidR="00A12125" w:rsidRPr="00A12125" w:rsidDel="00386A2F" w:rsidRDefault="00A12125" w:rsidP="00A12125">
            <w:pPr>
              <w:rPr>
                <w:del w:id="1045" w:author="Lane, Stefanie" w:date="2023-09-25T14:37:00Z"/>
                <w:moveFrom w:id="1046" w:author="Lane, Stefanie" w:date="2023-09-19T18:21:00Z"/>
              </w:rPr>
            </w:pPr>
            <w:moveFrom w:id="1047" w:author="Lane, Stefanie" w:date="2023-09-19T18:21:00Z">
              <w:del w:id="1048" w:author="Lane, Stefanie" w:date="2023-09-25T14:37:00Z">
                <w:r w:rsidRPr="00A12125" w:rsidDel="00386A2F">
                  <w:delText>3.9</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42045B95" w:rsidR="00A12125" w:rsidRPr="00A12125" w:rsidDel="00386A2F" w:rsidRDefault="00A12125" w:rsidP="00A12125">
            <w:pPr>
              <w:rPr>
                <w:del w:id="1049" w:author="Lane, Stefanie" w:date="2023-09-25T14:37:00Z"/>
                <w:moveFrom w:id="1050" w:author="Lane, Stefanie" w:date="2023-09-19T18:21:00Z"/>
              </w:rPr>
            </w:pPr>
            <w:moveFrom w:id="1051" w:author="Lane, Stefanie" w:date="2023-09-19T18:21:00Z">
              <w:del w:id="1052" w:author="Lane, Stefanie" w:date="2023-09-25T14:37:00Z">
                <w:r w:rsidRPr="00A12125" w:rsidDel="00386A2F">
                  <w:delText>4.2</w:delText>
                </w:r>
              </w:del>
            </w:moveFrom>
          </w:p>
        </w:tc>
      </w:tr>
      <w:tr w:rsidR="00A12125" w:rsidRPr="00A12125" w:rsidDel="00386A2F" w14:paraId="4325C815" w14:textId="7317D8E5" w:rsidTr="00405320">
        <w:trPr>
          <w:trHeight w:val="290"/>
          <w:jc w:val="center"/>
          <w:del w:id="1053" w:author="Lane, Stefanie" w:date="2023-09-25T14:37:00Z"/>
        </w:trPr>
        <w:tc>
          <w:tcPr>
            <w:tcW w:w="1080" w:type="dxa"/>
            <w:tcBorders>
              <w:top w:val="nil"/>
              <w:left w:val="nil"/>
              <w:bottom w:val="nil"/>
              <w:right w:val="nil"/>
            </w:tcBorders>
            <w:shd w:val="clear" w:color="auto" w:fill="auto"/>
            <w:noWrap/>
            <w:vAlign w:val="bottom"/>
            <w:hideMark/>
          </w:tcPr>
          <w:p w14:paraId="07551029" w14:textId="38B81513" w:rsidR="00A12125" w:rsidRPr="00A12125" w:rsidDel="00386A2F" w:rsidRDefault="00A12125" w:rsidP="00A12125">
            <w:pPr>
              <w:rPr>
                <w:del w:id="1054" w:author="Lane, Stefanie" w:date="2023-09-25T14:37:00Z"/>
                <w:moveFrom w:id="1055" w:author="Lane, Stefanie" w:date="2023-09-19T18:21:00Z"/>
              </w:rPr>
            </w:pPr>
            <w:moveFrom w:id="1056" w:author="Lane, Stefanie" w:date="2023-09-19T18:21:00Z">
              <w:del w:id="1057"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6559981C" w14:textId="5D6F876C" w:rsidR="00A12125" w:rsidRPr="00A12125" w:rsidDel="00386A2F" w:rsidRDefault="00A12125" w:rsidP="00A12125">
            <w:pPr>
              <w:rPr>
                <w:del w:id="1058" w:author="Lane, Stefanie" w:date="2023-09-25T14:37:00Z"/>
                <w:moveFrom w:id="1059" w:author="Lane, Stefanie" w:date="2023-09-19T18:21:00Z"/>
              </w:rPr>
            </w:pPr>
            <w:moveFrom w:id="1060" w:author="Lane, Stefanie" w:date="2023-09-19T18:21:00Z">
              <w:del w:id="1061" w:author="Lane, Stefanie" w:date="2023-09-25T14:37:00Z">
                <w:r w:rsidRPr="00A12125" w:rsidDel="00386A2F">
                  <w:delText>33</w:delText>
                </w:r>
              </w:del>
            </w:moveFrom>
          </w:p>
        </w:tc>
        <w:tc>
          <w:tcPr>
            <w:tcW w:w="700" w:type="dxa"/>
            <w:tcBorders>
              <w:top w:val="nil"/>
              <w:left w:val="nil"/>
              <w:bottom w:val="nil"/>
              <w:right w:val="nil"/>
            </w:tcBorders>
            <w:shd w:val="clear" w:color="auto" w:fill="auto"/>
            <w:noWrap/>
            <w:vAlign w:val="bottom"/>
            <w:hideMark/>
          </w:tcPr>
          <w:p w14:paraId="392D523F" w14:textId="3061AC3F" w:rsidR="00A12125" w:rsidRPr="00A12125" w:rsidDel="00386A2F" w:rsidRDefault="00A12125" w:rsidP="00A12125">
            <w:pPr>
              <w:rPr>
                <w:del w:id="1062" w:author="Lane, Stefanie" w:date="2023-09-25T14:37:00Z"/>
                <w:moveFrom w:id="1063" w:author="Lane, Stefanie" w:date="2023-09-19T18:21:00Z"/>
              </w:rPr>
            </w:pPr>
            <w:moveFrom w:id="1064" w:author="Lane, Stefanie" w:date="2023-09-19T18:21:00Z">
              <w:del w:id="1065" w:author="Lane, Stefanie" w:date="2023-09-25T14:37:00Z">
                <w:r w:rsidRPr="00A12125" w:rsidDel="00386A2F">
                  <w:delText>41</w:delText>
                </w:r>
              </w:del>
            </w:moveFrom>
          </w:p>
        </w:tc>
        <w:tc>
          <w:tcPr>
            <w:tcW w:w="300" w:type="dxa"/>
            <w:tcBorders>
              <w:top w:val="nil"/>
              <w:left w:val="nil"/>
              <w:bottom w:val="nil"/>
              <w:right w:val="nil"/>
            </w:tcBorders>
            <w:shd w:val="clear" w:color="auto" w:fill="auto"/>
            <w:noWrap/>
            <w:vAlign w:val="bottom"/>
            <w:hideMark/>
          </w:tcPr>
          <w:p w14:paraId="1AB92031" w14:textId="2E19C8D3" w:rsidR="00A12125" w:rsidRPr="00A12125" w:rsidDel="00386A2F" w:rsidRDefault="00A12125" w:rsidP="00A12125">
            <w:pPr>
              <w:rPr>
                <w:del w:id="1066" w:author="Lane, Stefanie" w:date="2023-09-25T14:37:00Z"/>
                <w:moveFrom w:id="106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4C174" w14:textId="06427BDB" w:rsidR="00A12125" w:rsidRPr="00A12125" w:rsidDel="00386A2F" w:rsidRDefault="00A12125" w:rsidP="00A12125">
            <w:pPr>
              <w:rPr>
                <w:del w:id="1068" w:author="Lane, Stefanie" w:date="2023-09-25T14:37:00Z"/>
                <w:moveFrom w:id="1069" w:author="Lane, Stefanie" w:date="2023-09-19T18:21:00Z"/>
              </w:rPr>
            </w:pPr>
            <w:moveFrom w:id="1070" w:author="Lane, Stefanie" w:date="2023-09-19T18:21:00Z">
              <w:del w:id="1071" w:author="Lane, Stefanie" w:date="2023-09-25T14:37:00Z">
                <w:r w:rsidRPr="00A12125" w:rsidDel="00386A2F">
                  <w:delText>9.7</w:delText>
                </w:r>
              </w:del>
            </w:moveFrom>
          </w:p>
        </w:tc>
        <w:tc>
          <w:tcPr>
            <w:tcW w:w="800" w:type="dxa"/>
            <w:tcBorders>
              <w:top w:val="nil"/>
              <w:left w:val="nil"/>
              <w:bottom w:val="single" w:sz="4" w:space="0" w:color="auto"/>
              <w:right w:val="nil"/>
            </w:tcBorders>
            <w:shd w:val="clear" w:color="auto" w:fill="auto"/>
            <w:noWrap/>
            <w:vAlign w:val="bottom"/>
            <w:hideMark/>
          </w:tcPr>
          <w:p w14:paraId="764E6E2E" w14:textId="002BF0E3" w:rsidR="00A12125" w:rsidRPr="00A12125" w:rsidDel="00386A2F" w:rsidRDefault="00A12125" w:rsidP="00A12125">
            <w:pPr>
              <w:rPr>
                <w:del w:id="1072" w:author="Lane, Stefanie" w:date="2023-09-25T14:37:00Z"/>
                <w:moveFrom w:id="1073" w:author="Lane, Stefanie" w:date="2023-09-19T18:21:00Z"/>
              </w:rPr>
            </w:pPr>
            <w:moveFrom w:id="1074" w:author="Lane, Stefanie" w:date="2023-09-19T18:21:00Z">
              <w:del w:id="1075" w:author="Lane, Stefanie" w:date="2023-09-25T14:37:00Z">
                <w:r w:rsidRPr="00A12125" w:rsidDel="00386A2F">
                  <w:delText>4.0</w:delText>
                </w:r>
              </w:del>
            </w:moveFrom>
          </w:p>
        </w:tc>
        <w:tc>
          <w:tcPr>
            <w:tcW w:w="800" w:type="dxa"/>
            <w:tcBorders>
              <w:top w:val="nil"/>
              <w:left w:val="nil"/>
              <w:bottom w:val="single" w:sz="4" w:space="0" w:color="auto"/>
              <w:right w:val="nil"/>
            </w:tcBorders>
            <w:shd w:val="clear" w:color="auto" w:fill="auto"/>
            <w:noWrap/>
            <w:vAlign w:val="bottom"/>
            <w:hideMark/>
          </w:tcPr>
          <w:p w14:paraId="39E5E242" w14:textId="0AB594BD" w:rsidR="00A12125" w:rsidRPr="00A12125" w:rsidDel="00386A2F" w:rsidRDefault="00A12125" w:rsidP="00A12125">
            <w:pPr>
              <w:rPr>
                <w:del w:id="1076" w:author="Lane, Stefanie" w:date="2023-09-25T14:37:00Z"/>
                <w:moveFrom w:id="1077" w:author="Lane, Stefanie" w:date="2023-09-19T18:21:00Z"/>
              </w:rPr>
            </w:pPr>
            <w:moveFrom w:id="1078" w:author="Lane, Stefanie" w:date="2023-09-19T18:21:00Z">
              <w:del w:id="1079" w:author="Lane, Stefanie" w:date="2023-09-25T14:37:00Z">
                <w:r w:rsidRPr="00A12125" w:rsidDel="00386A2F">
                  <w:delText>4.2</w:delText>
                </w:r>
              </w:del>
            </w:moveFrom>
          </w:p>
        </w:tc>
      </w:tr>
      <w:tr w:rsidR="00A12125" w:rsidRPr="00A12125" w:rsidDel="00386A2F" w14:paraId="71645552" w14:textId="7B113BED" w:rsidTr="00405320">
        <w:trPr>
          <w:trHeight w:val="290"/>
          <w:jc w:val="center"/>
          <w:del w:id="1080"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1F0A95E4" w:rsidR="00A12125" w:rsidRPr="00A12125" w:rsidDel="00386A2F" w:rsidRDefault="00A12125" w:rsidP="00A12125">
            <w:pPr>
              <w:rPr>
                <w:del w:id="1081" w:author="Lane, Stefanie" w:date="2023-09-25T14:37:00Z"/>
                <w:moveFrom w:id="1082" w:author="Lane, Stefanie" w:date="2023-09-19T18:21:00Z"/>
              </w:rPr>
            </w:pPr>
            <w:moveFrom w:id="1083" w:author="Lane, Stefanie" w:date="2023-09-19T18:21:00Z">
              <w:del w:id="1084"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230C6FEF" w14:textId="4F036FBA" w:rsidR="00A12125" w:rsidRPr="00A12125" w:rsidDel="00386A2F" w:rsidRDefault="00A12125" w:rsidP="00A12125">
            <w:pPr>
              <w:rPr>
                <w:del w:id="1085" w:author="Lane, Stefanie" w:date="2023-09-25T14:37:00Z"/>
                <w:moveFrom w:id="1086" w:author="Lane, Stefanie" w:date="2023-09-19T18:21:00Z"/>
              </w:rPr>
            </w:pPr>
            <w:moveFrom w:id="1087" w:author="Lane, Stefanie" w:date="2023-09-19T18:21:00Z">
              <w:del w:id="1088" w:author="Lane, Stefanie" w:date="2023-09-25T14:37:00Z">
                <w:r w:rsidRPr="00A12125" w:rsidDel="00386A2F">
                  <w:delText>18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667BFB67" w:rsidR="00A12125" w:rsidRPr="00A12125" w:rsidDel="00386A2F" w:rsidRDefault="00A12125" w:rsidP="00A12125">
            <w:pPr>
              <w:rPr>
                <w:del w:id="1089" w:author="Lane, Stefanie" w:date="2023-09-25T14:37:00Z"/>
                <w:moveFrom w:id="1090" w:author="Lane, Stefanie" w:date="2023-09-19T18:21:00Z"/>
              </w:rPr>
            </w:pPr>
            <w:moveFrom w:id="1091" w:author="Lane, Stefanie" w:date="2023-09-19T18:21:00Z">
              <w:del w:id="1092" w:author="Lane, Stefanie" w:date="2023-09-25T14:37:00Z">
                <w:r w:rsidRPr="00A12125" w:rsidDel="00386A2F">
                  <w:delText>27</w:delText>
                </w:r>
              </w:del>
            </w:moveFrom>
          </w:p>
        </w:tc>
        <w:tc>
          <w:tcPr>
            <w:tcW w:w="300" w:type="dxa"/>
            <w:tcBorders>
              <w:top w:val="nil"/>
              <w:left w:val="nil"/>
              <w:bottom w:val="nil"/>
              <w:right w:val="nil"/>
            </w:tcBorders>
            <w:shd w:val="clear" w:color="auto" w:fill="auto"/>
            <w:noWrap/>
            <w:vAlign w:val="bottom"/>
            <w:hideMark/>
          </w:tcPr>
          <w:p w14:paraId="36BDEBD7" w14:textId="3D688F2F" w:rsidR="00A12125" w:rsidRPr="00A12125" w:rsidDel="00386A2F" w:rsidRDefault="00A12125" w:rsidP="00A12125">
            <w:pPr>
              <w:rPr>
                <w:del w:id="1093" w:author="Lane, Stefanie" w:date="2023-09-25T14:37:00Z"/>
                <w:moveFrom w:id="109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F0D5B24" w14:textId="010C453E" w:rsidR="00A12125" w:rsidRPr="00A12125" w:rsidDel="00386A2F" w:rsidRDefault="00A12125" w:rsidP="00A12125">
            <w:pPr>
              <w:rPr>
                <w:del w:id="1095" w:author="Lane, Stefanie" w:date="2023-09-25T14:37:00Z"/>
                <w:moveFrom w:id="1096" w:author="Lane, Stefanie" w:date="2023-09-19T18:21:00Z"/>
              </w:rPr>
            </w:pPr>
            <w:moveFrom w:id="1097" w:author="Lane, Stefanie" w:date="2023-09-19T18:21:00Z">
              <w:del w:id="1098" w:author="Lane, Stefanie" w:date="2023-09-25T14:37:00Z">
                <w:r w:rsidRPr="00A12125" w:rsidDel="00386A2F">
                  <w:delText>5.8</w:delText>
                </w:r>
              </w:del>
            </w:moveFrom>
          </w:p>
        </w:tc>
        <w:tc>
          <w:tcPr>
            <w:tcW w:w="800" w:type="dxa"/>
            <w:tcBorders>
              <w:top w:val="nil"/>
              <w:left w:val="nil"/>
              <w:bottom w:val="single" w:sz="4" w:space="0" w:color="auto"/>
              <w:right w:val="nil"/>
            </w:tcBorders>
            <w:shd w:val="clear" w:color="auto" w:fill="auto"/>
            <w:noWrap/>
            <w:vAlign w:val="bottom"/>
            <w:hideMark/>
          </w:tcPr>
          <w:p w14:paraId="2E6E4B39" w14:textId="1085595E" w:rsidR="00A12125" w:rsidRPr="00A12125" w:rsidDel="00386A2F" w:rsidRDefault="00A12125" w:rsidP="00A12125">
            <w:pPr>
              <w:rPr>
                <w:del w:id="1099" w:author="Lane, Stefanie" w:date="2023-09-25T14:37:00Z"/>
                <w:moveFrom w:id="1100" w:author="Lane, Stefanie" w:date="2023-09-19T18:21:00Z"/>
              </w:rPr>
            </w:pPr>
            <w:moveFrom w:id="1101" w:author="Lane, Stefanie" w:date="2023-09-19T18:21:00Z">
              <w:del w:id="1102" w:author="Lane, Stefanie" w:date="2023-09-25T14:37:00Z">
                <w:r w:rsidRPr="00A12125" w:rsidDel="00386A2F">
                  <w:delText>2.8</w:delText>
                </w:r>
              </w:del>
            </w:moveFrom>
          </w:p>
        </w:tc>
        <w:tc>
          <w:tcPr>
            <w:tcW w:w="800" w:type="dxa"/>
            <w:tcBorders>
              <w:top w:val="nil"/>
              <w:left w:val="nil"/>
              <w:bottom w:val="single" w:sz="4" w:space="0" w:color="auto"/>
              <w:right w:val="nil"/>
            </w:tcBorders>
            <w:shd w:val="clear" w:color="auto" w:fill="auto"/>
            <w:noWrap/>
            <w:vAlign w:val="bottom"/>
            <w:hideMark/>
          </w:tcPr>
          <w:p w14:paraId="584886B3" w14:textId="42D8325F" w:rsidR="00A12125" w:rsidRPr="00A12125" w:rsidDel="00386A2F" w:rsidRDefault="00A12125" w:rsidP="00A12125">
            <w:pPr>
              <w:rPr>
                <w:del w:id="1103" w:author="Lane, Stefanie" w:date="2023-09-25T14:37:00Z"/>
                <w:moveFrom w:id="1104" w:author="Lane, Stefanie" w:date="2023-09-19T18:21:00Z"/>
              </w:rPr>
            </w:pPr>
            <w:moveFrom w:id="1105" w:author="Lane, Stefanie" w:date="2023-09-19T18:21:00Z">
              <w:del w:id="1106" w:author="Lane, Stefanie" w:date="2023-09-25T14:37:00Z">
                <w:r w:rsidRPr="00A12125" w:rsidDel="00386A2F">
                  <w:delText>4.6</w:delText>
                </w:r>
              </w:del>
            </w:moveFrom>
          </w:p>
        </w:tc>
      </w:tr>
      <w:tr w:rsidR="00A12125" w:rsidRPr="00A12125" w:rsidDel="00386A2F" w14:paraId="5926CD00" w14:textId="0525F71D" w:rsidTr="00405320">
        <w:trPr>
          <w:trHeight w:val="200"/>
          <w:jc w:val="center"/>
          <w:del w:id="1107" w:author="Lane, Stefanie" w:date="2023-09-25T14:37:00Z"/>
        </w:trPr>
        <w:tc>
          <w:tcPr>
            <w:tcW w:w="1080" w:type="dxa"/>
            <w:tcBorders>
              <w:top w:val="nil"/>
              <w:left w:val="nil"/>
              <w:bottom w:val="nil"/>
              <w:right w:val="nil"/>
            </w:tcBorders>
            <w:shd w:val="clear" w:color="auto" w:fill="auto"/>
            <w:noWrap/>
            <w:vAlign w:val="bottom"/>
            <w:hideMark/>
          </w:tcPr>
          <w:p w14:paraId="312A11E4" w14:textId="5F34F5FF" w:rsidR="00A12125" w:rsidRPr="00A12125" w:rsidDel="00386A2F" w:rsidRDefault="00A12125" w:rsidP="00A12125">
            <w:pPr>
              <w:rPr>
                <w:del w:id="1108" w:author="Lane, Stefanie" w:date="2023-09-25T14:37:00Z"/>
                <w:moveFrom w:id="1109" w:author="Lane, Stefanie" w:date="2023-09-19T18:21:00Z"/>
              </w:rPr>
            </w:pPr>
          </w:p>
        </w:tc>
        <w:tc>
          <w:tcPr>
            <w:tcW w:w="840" w:type="dxa"/>
            <w:tcBorders>
              <w:top w:val="nil"/>
              <w:left w:val="nil"/>
              <w:bottom w:val="nil"/>
              <w:right w:val="nil"/>
            </w:tcBorders>
            <w:shd w:val="clear" w:color="auto" w:fill="auto"/>
            <w:noWrap/>
            <w:vAlign w:val="bottom"/>
            <w:hideMark/>
          </w:tcPr>
          <w:p w14:paraId="35FD2F45" w14:textId="0DCE1E11" w:rsidR="00A12125" w:rsidRPr="00A12125" w:rsidDel="00386A2F" w:rsidRDefault="00A12125" w:rsidP="00A12125">
            <w:pPr>
              <w:rPr>
                <w:del w:id="1110" w:author="Lane, Stefanie" w:date="2023-09-25T14:37:00Z"/>
                <w:moveFrom w:id="1111" w:author="Lane, Stefanie" w:date="2023-09-19T18:21:00Z"/>
              </w:rPr>
            </w:pPr>
          </w:p>
        </w:tc>
        <w:tc>
          <w:tcPr>
            <w:tcW w:w="700" w:type="dxa"/>
            <w:tcBorders>
              <w:top w:val="nil"/>
              <w:left w:val="nil"/>
              <w:bottom w:val="nil"/>
              <w:right w:val="nil"/>
            </w:tcBorders>
            <w:shd w:val="clear" w:color="auto" w:fill="auto"/>
            <w:noWrap/>
            <w:vAlign w:val="bottom"/>
            <w:hideMark/>
          </w:tcPr>
          <w:p w14:paraId="4D0B42EE" w14:textId="37643144" w:rsidR="00A12125" w:rsidRPr="00A12125" w:rsidDel="00386A2F" w:rsidRDefault="00A12125" w:rsidP="00A12125">
            <w:pPr>
              <w:rPr>
                <w:del w:id="1112" w:author="Lane, Stefanie" w:date="2023-09-25T14:37:00Z"/>
                <w:moveFrom w:id="1113" w:author="Lane, Stefanie" w:date="2023-09-19T18:21:00Z"/>
              </w:rPr>
            </w:pPr>
          </w:p>
        </w:tc>
        <w:tc>
          <w:tcPr>
            <w:tcW w:w="300" w:type="dxa"/>
            <w:tcBorders>
              <w:top w:val="nil"/>
              <w:left w:val="nil"/>
              <w:bottom w:val="nil"/>
              <w:right w:val="nil"/>
            </w:tcBorders>
            <w:shd w:val="clear" w:color="auto" w:fill="auto"/>
            <w:noWrap/>
            <w:vAlign w:val="bottom"/>
            <w:hideMark/>
          </w:tcPr>
          <w:p w14:paraId="44138EA2" w14:textId="19C2D54C" w:rsidR="00A12125" w:rsidRPr="00A12125" w:rsidDel="00386A2F" w:rsidRDefault="00A12125" w:rsidP="00A12125">
            <w:pPr>
              <w:rPr>
                <w:del w:id="1114" w:author="Lane, Stefanie" w:date="2023-09-25T14:37:00Z"/>
                <w:moveFrom w:id="1115" w:author="Lane, Stefanie" w:date="2023-09-19T18:21:00Z"/>
              </w:rPr>
            </w:pPr>
          </w:p>
        </w:tc>
        <w:tc>
          <w:tcPr>
            <w:tcW w:w="800" w:type="dxa"/>
            <w:tcBorders>
              <w:top w:val="nil"/>
              <w:left w:val="nil"/>
              <w:bottom w:val="nil"/>
              <w:right w:val="nil"/>
            </w:tcBorders>
            <w:shd w:val="clear" w:color="auto" w:fill="auto"/>
            <w:noWrap/>
            <w:vAlign w:val="bottom"/>
            <w:hideMark/>
          </w:tcPr>
          <w:p w14:paraId="3D53C574" w14:textId="627D850C" w:rsidR="00A12125" w:rsidRPr="00A12125" w:rsidDel="00386A2F" w:rsidRDefault="00A12125" w:rsidP="00A12125">
            <w:pPr>
              <w:rPr>
                <w:del w:id="1116" w:author="Lane, Stefanie" w:date="2023-09-25T14:37:00Z"/>
                <w:moveFrom w:id="1117" w:author="Lane, Stefanie" w:date="2023-09-19T18:21:00Z"/>
              </w:rPr>
            </w:pPr>
          </w:p>
        </w:tc>
        <w:tc>
          <w:tcPr>
            <w:tcW w:w="800" w:type="dxa"/>
            <w:tcBorders>
              <w:top w:val="nil"/>
              <w:left w:val="nil"/>
              <w:bottom w:val="nil"/>
              <w:right w:val="nil"/>
            </w:tcBorders>
            <w:shd w:val="clear" w:color="auto" w:fill="auto"/>
            <w:noWrap/>
            <w:vAlign w:val="bottom"/>
            <w:hideMark/>
          </w:tcPr>
          <w:p w14:paraId="51CABC7F" w14:textId="0465FF4B" w:rsidR="00A12125" w:rsidRPr="00A12125" w:rsidDel="00386A2F" w:rsidRDefault="00A12125" w:rsidP="00A12125">
            <w:pPr>
              <w:rPr>
                <w:del w:id="1118" w:author="Lane, Stefanie" w:date="2023-09-25T14:37:00Z"/>
                <w:moveFrom w:id="1119" w:author="Lane, Stefanie" w:date="2023-09-19T18:21:00Z"/>
              </w:rPr>
            </w:pPr>
          </w:p>
        </w:tc>
        <w:tc>
          <w:tcPr>
            <w:tcW w:w="800" w:type="dxa"/>
            <w:tcBorders>
              <w:top w:val="nil"/>
              <w:left w:val="nil"/>
              <w:bottom w:val="nil"/>
              <w:right w:val="nil"/>
            </w:tcBorders>
            <w:shd w:val="clear" w:color="auto" w:fill="auto"/>
            <w:noWrap/>
            <w:vAlign w:val="bottom"/>
            <w:hideMark/>
          </w:tcPr>
          <w:p w14:paraId="69AE274E" w14:textId="57FFA33B" w:rsidR="00A12125" w:rsidRPr="00A12125" w:rsidDel="00386A2F" w:rsidRDefault="00A12125" w:rsidP="00A12125">
            <w:pPr>
              <w:rPr>
                <w:del w:id="1120" w:author="Lane, Stefanie" w:date="2023-09-25T14:37:00Z"/>
                <w:moveFrom w:id="1121" w:author="Lane, Stefanie" w:date="2023-09-19T18:21:00Z"/>
              </w:rPr>
            </w:pPr>
          </w:p>
        </w:tc>
      </w:tr>
      <w:tr w:rsidR="00A12125" w:rsidRPr="00A12125" w:rsidDel="00386A2F" w14:paraId="688CD02C" w14:textId="350C74FD" w:rsidTr="00405320">
        <w:trPr>
          <w:trHeight w:val="290"/>
          <w:jc w:val="center"/>
          <w:del w:id="1122" w:author="Lane, Stefanie" w:date="2023-09-25T14:37:00Z"/>
        </w:trPr>
        <w:tc>
          <w:tcPr>
            <w:tcW w:w="1080" w:type="dxa"/>
            <w:tcBorders>
              <w:top w:val="nil"/>
              <w:left w:val="nil"/>
              <w:bottom w:val="nil"/>
              <w:right w:val="nil"/>
            </w:tcBorders>
            <w:shd w:val="clear" w:color="auto" w:fill="auto"/>
            <w:noWrap/>
            <w:vAlign w:val="bottom"/>
            <w:hideMark/>
          </w:tcPr>
          <w:p w14:paraId="409367E5" w14:textId="51C3802F" w:rsidR="00A12125" w:rsidRPr="00A12125" w:rsidDel="00386A2F" w:rsidRDefault="00A12125" w:rsidP="00A12125">
            <w:pPr>
              <w:rPr>
                <w:del w:id="1123" w:author="Lane, Stefanie" w:date="2023-09-25T14:37:00Z"/>
                <w:moveFrom w:id="1124" w:author="Lane, Stefanie" w:date="2023-09-19T18:21:00Z"/>
                <w:b/>
                <w:bCs/>
              </w:rPr>
            </w:pPr>
            <w:moveFrom w:id="1125" w:author="Lane, Stefanie" w:date="2023-09-19T18:21:00Z">
              <w:del w:id="1126" w:author="Lane, Stefanie" w:date="2023-09-25T14:37:00Z">
                <w:r w:rsidRPr="00A12125" w:rsidDel="00386A2F">
                  <w:rPr>
                    <w:b/>
                    <w:bCs/>
                  </w:rPr>
                  <w:delText>Bogbean</w:delText>
                </w:r>
              </w:del>
            </w:moveFrom>
          </w:p>
        </w:tc>
        <w:tc>
          <w:tcPr>
            <w:tcW w:w="840" w:type="dxa"/>
            <w:tcBorders>
              <w:top w:val="nil"/>
              <w:left w:val="nil"/>
              <w:bottom w:val="nil"/>
              <w:right w:val="nil"/>
            </w:tcBorders>
            <w:shd w:val="clear" w:color="auto" w:fill="auto"/>
            <w:noWrap/>
            <w:vAlign w:val="bottom"/>
            <w:hideMark/>
          </w:tcPr>
          <w:p w14:paraId="72058F6F" w14:textId="54197D1D" w:rsidR="00A12125" w:rsidRPr="00A12125" w:rsidDel="00386A2F" w:rsidRDefault="00A12125" w:rsidP="00A12125">
            <w:pPr>
              <w:rPr>
                <w:del w:id="1127" w:author="Lane, Stefanie" w:date="2023-09-25T14:37:00Z"/>
                <w:moveFrom w:id="1128" w:author="Lane, Stefanie" w:date="2023-09-19T18:21:00Z"/>
                <w:b/>
                <w:bCs/>
              </w:rPr>
            </w:pPr>
          </w:p>
        </w:tc>
        <w:tc>
          <w:tcPr>
            <w:tcW w:w="700" w:type="dxa"/>
            <w:tcBorders>
              <w:top w:val="nil"/>
              <w:left w:val="nil"/>
              <w:bottom w:val="nil"/>
              <w:right w:val="nil"/>
            </w:tcBorders>
            <w:shd w:val="clear" w:color="auto" w:fill="auto"/>
            <w:noWrap/>
            <w:vAlign w:val="bottom"/>
            <w:hideMark/>
          </w:tcPr>
          <w:p w14:paraId="5A5C8DF5" w14:textId="70E1ACE8" w:rsidR="00A12125" w:rsidRPr="00A12125" w:rsidDel="00386A2F" w:rsidRDefault="00A12125" w:rsidP="00A12125">
            <w:pPr>
              <w:rPr>
                <w:del w:id="1129" w:author="Lane, Stefanie" w:date="2023-09-25T14:37:00Z"/>
                <w:moveFrom w:id="1130" w:author="Lane, Stefanie" w:date="2023-09-19T18:21:00Z"/>
              </w:rPr>
            </w:pPr>
          </w:p>
        </w:tc>
        <w:tc>
          <w:tcPr>
            <w:tcW w:w="300" w:type="dxa"/>
            <w:tcBorders>
              <w:top w:val="nil"/>
              <w:left w:val="nil"/>
              <w:bottom w:val="nil"/>
              <w:right w:val="nil"/>
            </w:tcBorders>
            <w:shd w:val="clear" w:color="auto" w:fill="auto"/>
            <w:noWrap/>
            <w:vAlign w:val="bottom"/>
            <w:hideMark/>
          </w:tcPr>
          <w:p w14:paraId="2BBEDAEE" w14:textId="1CB32549" w:rsidR="00A12125" w:rsidRPr="00A12125" w:rsidDel="00386A2F" w:rsidRDefault="00A12125" w:rsidP="00A12125">
            <w:pPr>
              <w:rPr>
                <w:del w:id="1131" w:author="Lane, Stefanie" w:date="2023-09-25T14:37:00Z"/>
                <w:moveFrom w:id="1132" w:author="Lane, Stefanie" w:date="2023-09-19T18:21:00Z"/>
              </w:rPr>
            </w:pPr>
          </w:p>
        </w:tc>
        <w:tc>
          <w:tcPr>
            <w:tcW w:w="800" w:type="dxa"/>
            <w:tcBorders>
              <w:top w:val="nil"/>
              <w:left w:val="nil"/>
              <w:bottom w:val="nil"/>
              <w:right w:val="nil"/>
            </w:tcBorders>
            <w:shd w:val="clear" w:color="auto" w:fill="auto"/>
            <w:noWrap/>
            <w:vAlign w:val="bottom"/>
            <w:hideMark/>
          </w:tcPr>
          <w:p w14:paraId="53E197A7" w14:textId="1FAA35AB" w:rsidR="00A12125" w:rsidRPr="00A12125" w:rsidDel="00386A2F" w:rsidRDefault="00A12125" w:rsidP="00A12125">
            <w:pPr>
              <w:rPr>
                <w:del w:id="1133" w:author="Lane, Stefanie" w:date="2023-09-25T14:37:00Z"/>
                <w:moveFrom w:id="1134" w:author="Lane, Stefanie" w:date="2023-09-19T18:21:00Z"/>
              </w:rPr>
            </w:pPr>
          </w:p>
        </w:tc>
        <w:tc>
          <w:tcPr>
            <w:tcW w:w="800" w:type="dxa"/>
            <w:tcBorders>
              <w:top w:val="nil"/>
              <w:left w:val="nil"/>
              <w:bottom w:val="nil"/>
              <w:right w:val="nil"/>
            </w:tcBorders>
            <w:shd w:val="clear" w:color="auto" w:fill="auto"/>
            <w:noWrap/>
            <w:vAlign w:val="bottom"/>
            <w:hideMark/>
          </w:tcPr>
          <w:p w14:paraId="1083CE8B" w14:textId="5FD993EC" w:rsidR="00A12125" w:rsidRPr="00A12125" w:rsidDel="00386A2F" w:rsidRDefault="00A12125" w:rsidP="00A12125">
            <w:pPr>
              <w:rPr>
                <w:del w:id="1135" w:author="Lane, Stefanie" w:date="2023-09-25T14:37:00Z"/>
                <w:moveFrom w:id="1136" w:author="Lane, Stefanie" w:date="2023-09-19T18:21:00Z"/>
              </w:rPr>
            </w:pPr>
          </w:p>
        </w:tc>
        <w:tc>
          <w:tcPr>
            <w:tcW w:w="800" w:type="dxa"/>
            <w:tcBorders>
              <w:top w:val="nil"/>
              <w:left w:val="nil"/>
              <w:bottom w:val="nil"/>
              <w:right w:val="nil"/>
            </w:tcBorders>
            <w:shd w:val="clear" w:color="auto" w:fill="auto"/>
            <w:noWrap/>
            <w:vAlign w:val="bottom"/>
            <w:hideMark/>
          </w:tcPr>
          <w:p w14:paraId="2B975B0D" w14:textId="390CA46B" w:rsidR="00A12125" w:rsidRPr="00A12125" w:rsidDel="00386A2F" w:rsidRDefault="00A12125" w:rsidP="00A12125">
            <w:pPr>
              <w:rPr>
                <w:del w:id="1137" w:author="Lane, Stefanie" w:date="2023-09-25T14:37:00Z"/>
                <w:moveFrom w:id="1138" w:author="Lane, Stefanie" w:date="2023-09-19T18:21:00Z"/>
              </w:rPr>
            </w:pPr>
          </w:p>
        </w:tc>
      </w:tr>
      <w:tr w:rsidR="00A12125" w:rsidRPr="00A12125" w:rsidDel="00386A2F" w14:paraId="0C769584" w14:textId="33D78900" w:rsidTr="00405320">
        <w:trPr>
          <w:trHeight w:val="290"/>
          <w:jc w:val="center"/>
          <w:del w:id="1139"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67B89C49" w:rsidR="00A12125" w:rsidRPr="00A12125" w:rsidDel="00386A2F" w:rsidRDefault="00A12125" w:rsidP="00A12125">
            <w:pPr>
              <w:rPr>
                <w:del w:id="1140" w:author="Lane, Stefanie" w:date="2023-09-25T14:37:00Z"/>
                <w:moveFrom w:id="1141" w:author="Lane, Stefanie" w:date="2023-09-19T18:21:00Z"/>
              </w:rPr>
            </w:pPr>
            <w:moveFrom w:id="1142" w:author="Lane, Stefanie" w:date="2023-09-19T18:21:00Z">
              <w:del w:id="1143" w:author="Lane, Stefanie" w:date="2023-09-25T14:37:00Z">
                <w:r w:rsidRPr="00A12125" w:rsidDel="00386A2F">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1C9119CD" w:rsidR="00A12125" w:rsidRPr="00A12125" w:rsidDel="00386A2F" w:rsidRDefault="00A12125" w:rsidP="00A12125">
            <w:pPr>
              <w:rPr>
                <w:del w:id="1144" w:author="Lane, Stefanie" w:date="2023-09-25T14:37:00Z"/>
                <w:moveFrom w:id="1145" w:author="Lane, Stefanie" w:date="2023-09-19T18:21:00Z"/>
              </w:rPr>
            </w:pPr>
            <w:moveFrom w:id="1146" w:author="Lane, Stefanie" w:date="2023-09-19T18:21:00Z">
              <w:del w:id="1147" w:author="Lane, Stefanie" w:date="2023-09-25T14:37:00Z">
                <w:r w:rsidRPr="00A12125" w:rsidDel="00386A2F">
                  <w:delText>19</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202F3C78" w:rsidR="00A12125" w:rsidRPr="00A12125" w:rsidDel="00386A2F" w:rsidRDefault="00A12125" w:rsidP="00A12125">
            <w:pPr>
              <w:rPr>
                <w:del w:id="1148" w:author="Lane, Stefanie" w:date="2023-09-25T14:37:00Z"/>
                <w:moveFrom w:id="1149" w:author="Lane, Stefanie" w:date="2023-09-19T18:21:00Z"/>
              </w:rPr>
            </w:pPr>
            <w:moveFrom w:id="1150" w:author="Lane, Stefanie" w:date="2023-09-19T18:21:00Z">
              <w:del w:id="1151" w:author="Lane, Stefanie" w:date="2023-09-25T14:37:00Z">
                <w:r w:rsidRPr="00A12125" w:rsidDel="00386A2F">
                  <w:delText>30</w:delText>
                </w:r>
              </w:del>
            </w:moveFrom>
          </w:p>
        </w:tc>
        <w:tc>
          <w:tcPr>
            <w:tcW w:w="300" w:type="dxa"/>
            <w:tcBorders>
              <w:top w:val="nil"/>
              <w:left w:val="nil"/>
              <w:bottom w:val="nil"/>
              <w:right w:val="nil"/>
            </w:tcBorders>
            <w:shd w:val="clear" w:color="auto" w:fill="auto"/>
            <w:noWrap/>
            <w:vAlign w:val="bottom"/>
            <w:hideMark/>
          </w:tcPr>
          <w:p w14:paraId="722D7F0A" w14:textId="4F2F8B1B" w:rsidR="00A12125" w:rsidRPr="00A12125" w:rsidDel="00386A2F" w:rsidRDefault="00A12125" w:rsidP="00A12125">
            <w:pPr>
              <w:rPr>
                <w:del w:id="1152" w:author="Lane, Stefanie" w:date="2023-09-25T14:37:00Z"/>
                <w:moveFrom w:id="1153"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566FA96E" w14:textId="6B42FC9B" w:rsidR="00A12125" w:rsidRPr="00A12125" w:rsidDel="00386A2F" w:rsidRDefault="00A12125" w:rsidP="00A12125">
            <w:pPr>
              <w:rPr>
                <w:del w:id="1154" w:author="Lane, Stefanie" w:date="2023-09-25T14:37:00Z"/>
                <w:moveFrom w:id="1155" w:author="Lane, Stefanie" w:date="2023-09-19T18:21:00Z"/>
              </w:rPr>
            </w:pPr>
            <w:moveFrom w:id="1156" w:author="Lane, Stefanie" w:date="2023-09-19T18:21:00Z">
              <w:del w:id="1157" w:author="Lane, Stefanie" w:date="2023-09-25T14:37:00Z">
                <w:r w:rsidRPr="00A12125" w:rsidDel="00386A2F">
                  <w:delText>10.8</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0652EF4F" w:rsidR="00A12125" w:rsidRPr="00A12125" w:rsidDel="00386A2F" w:rsidRDefault="00A12125" w:rsidP="00A12125">
            <w:pPr>
              <w:rPr>
                <w:del w:id="1158" w:author="Lane, Stefanie" w:date="2023-09-25T14:37:00Z"/>
                <w:moveFrom w:id="1159" w:author="Lane, Stefanie" w:date="2023-09-19T18:21:00Z"/>
              </w:rPr>
            </w:pPr>
            <w:moveFrom w:id="1160" w:author="Lane, Stefanie" w:date="2023-09-19T18:21:00Z">
              <w:del w:id="1161" w:author="Lane, Stefanie" w:date="2023-09-25T14:37:00Z">
                <w:r w:rsidRPr="00A12125" w:rsidDel="00386A2F">
                  <w:delText>3.6</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18BA0827" w:rsidR="00A12125" w:rsidRPr="00A12125" w:rsidDel="00386A2F" w:rsidRDefault="00A12125" w:rsidP="00A12125">
            <w:pPr>
              <w:rPr>
                <w:del w:id="1162" w:author="Lane, Stefanie" w:date="2023-09-25T14:37:00Z"/>
                <w:moveFrom w:id="1163" w:author="Lane, Stefanie" w:date="2023-09-19T18:21:00Z"/>
              </w:rPr>
            </w:pPr>
            <w:moveFrom w:id="1164" w:author="Lane, Stefanie" w:date="2023-09-19T18:21:00Z">
              <w:del w:id="1165" w:author="Lane, Stefanie" w:date="2023-09-25T14:37:00Z">
                <w:r w:rsidRPr="00A12125" w:rsidDel="00386A2F">
                  <w:delText>2.8</w:delText>
                </w:r>
              </w:del>
            </w:moveFrom>
          </w:p>
        </w:tc>
      </w:tr>
      <w:tr w:rsidR="00A12125" w:rsidRPr="00A12125" w:rsidDel="00386A2F" w14:paraId="5CAF2B34" w14:textId="2F67CB63" w:rsidTr="00405320">
        <w:trPr>
          <w:trHeight w:val="290"/>
          <w:jc w:val="center"/>
          <w:del w:id="1166" w:author="Lane, Stefanie" w:date="2023-09-25T14:37:00Z"/>
        </w:trPr>
        <w:tc>
          <w:tcPr>
            <w:tcW w:w="1080" w:type="dxa"/>
            <w:tcBorders>
              <w:top w:val="nil"/>
              <w:left w:val="nil"/>
              <w:bottom w:val="nil"/>
              <w:right w:val="nil"/>
            </w:tcBorders>
            <w:shd w:val="clear" w:color="auto" w:fill="auto"/>
            <w:noWrap/>
            <w:vAlign w:val="bottom"/>
            <w:hideMark/>
          </w:tcPr>
          <w:p w14:paraId="3C52B215" w14:textId="5FDE0D43" w:rsidR="00A12125" w:rsidRPr="00A12125" w:rsidDel="00386A2F" w:rsidRDefault="00A12125" w:rsidP="00A12125">
            <w:pPr>
              <w:rPr>
                <w:del w:id="1167" w:author="Lane, Stefanie" w:date="2023-09-25T14:37:00Z"/>
                <w:moveFrom w:id="1168" w:author="Lane, Stefanie" w:date="2023-09-19T18:21:00Z"/>
              </w:rPr>
            </w:pPr>
            <w:moveFrom w:id="1169" w:author="Lane, Stefanie" w:date="2023-09-19T18:21:00Z">
              <w:del w:id="1170"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4B86B442" w14:textId="42F69F4F" w:rsidR="00A12125" w:rsidRPr="00A12125" w:rsidDel="00386A2F" w:rsidRDefault="00A12125" w:rsidP="00A12125">
            <w:pPr>
              <w:rPr>
                <w:del w:id="1171" w:author="Lane, Stefanie" w:date="2023-09-25T14:37:00Z"/>
                <w:moveFrom w:id="1172" w:author="Lane, Stefanie" w:date="2023-09-19T18:21:00Z"/>
              </w:rPr>
            </w:pPr>
            <w:moveFrom w:id="1173" w:author="Lane, Stefanie" w:date="2023-09-19T18:21:00Z">
              <w:del w:id="1174" w:author="Lane, Stefanie" w:date="2023-09-25T14:37:00Z">
                <w:r w:rsidRPr="00A12125" w:rsidDel="00386A2F">
                  <w:delText>18</w:delText>
                </w:r>
              </w:del>
            </w:moveFrom>
          </w:p>
        </w:tc>
        <w:tc>
          <w:tcPr>
            <w:tcW w:w="700" w:type="dxa"/>
            <w:tcBorders>
              <w:top w:val="nil"/>
              <w:left w:val="nil"/>
              <w:bottom w:val="nil"/>
              <w:right w:val="nil"/>
            </w:tcBorders>
            <w:shd w:val="clear" w:color="auto" w:fill="auto"/>
            <w:noWrap/>
            <w:vAlign w:val="bottom"/>
            <w:hideMark/>
          </w:tcPr>
          <w:p w14:paraId="09BE1FA5" w14:textId="673EEFC8" w:rsidR="00A12125" w:rsidRPr="00A12125" w:rsidDel="00386A2F" w:rsidRDefault="00A12125" w:rsidP="00A12125">
            <w:pPr>
              <w:rPr>
                <w:del w:id="1175" w:author="Lane, Stefanie" w:date="2023-09-25T14:37:00Z"/>
                <w:moveFrom w:id="1176" w:author="Lane, Stefanie" w:date="2023-09-19T18:21:00Z"/>
              </w:rPr>
            </w:pPr>
            <w:moveFrom w:id="1177" w:author="Lane, Stefanie" w:date="2023-09-19T18:21:00Z">
              <w:del w:id="1178" w:author="Lane, Stefanie" w:date="2023-09-25T14:37:00Z">
                <w:r w:rsidRPr="00A12125" w:rsidDel="00386A2F">
                  <w:delText>36</w:delText>
                </w:r>
              </w:del>
            </w:moveFrom>
          </w:p>
        </w:tc>
        <w:tc>
          <w:tcPr>
            <w:tcW w:w="300" w:type="dxa"/>
            <w:tcBorders>
              <w:top w:val="nil"/>
              <w:left w:val="nil"/>
              <w:bottom w:val="nil"/>
              <w:right w:val="nil"/>
            </w:tcBorders>
            <w:shd w:val="clear" w:color="auto" w:fill="auto"/>
            <w:noWrap/>
            <w:vAlign w:val="bottom"/>
            <w:hideMark/>
          </w:tcPr>
          <w:p w14:paraId="5DD0C459" w14:textId="7481C6C3" w:rsidR="00A12125" w:rsidRPr="00A12125" w:rsidDel="00386A2F" w:rsidRDefault="00A12125" w:rsidP="00A12125">
            <w:pPr>
              <w:rPr>
                <w:del w:id="1179" w:author="Lane, Stefanie" w:date="2023-09-25T14:37:00Z"/>
                <w:moveFrom w:id="118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096825" w14:textId="3DAEE832" w:rsidR="00A12125" w:rsidRPr="00A12125" w:rsidDel="00386A2F" w:rsidRDefault="00A12125" w:rsidP="00A12125">
            <w:pPr>
              <w:rPr>
                <w:del w:id="1181" w:author="Lane, Stefanie" w:date="2023-09-25T14:37:00Z"/>
                <w:moveFrom w:id="1182" w:author="Lane, Stefanie" w:date="2023-09-19T18:21:00Z"/>
              </w:rPr>
            </w:pPr>
            <w:moveFrom w:id="1183" w:author="Lane, Stefanie" w:date="2023-09-19T18:21:00Z">
              <w:del w:id="1184" w:author="Lane, Stefanie" w:date="2023-09-25T14:37:00Z">
                <w:r w:rsidRPr="00A12125" w:rsidDel="00386A2F">
                  <w:delText>11.5</w:delText>
                </w:r>
              </w:del>
            </w:moveFrom>
          </w:p>
        </w:tc>
        <w:tc>
          <w:tcPr>
            <w:tcW w:w="800" w:type="dxa"/>
            <w:tcBorders>
              <w:top w:val="nil"/>
              <w:left w:val="nil"/>
              <w:bottom w:val="single" w:sz="4" w:space="0" w:color="auto"/>
              <w:right w:val="nil"/>
            </w:tcBorders>
            <w:shd w:val="clear" w:color="auto" w:fill="auto"/>
            <w:noWrap/>
            <w:vAlign w:val="bottom"/>
            <w:hideMark/>
          </w:tcPr>
          <w:p w14:paraId="5CED16CD" w14:textId="1AA4E000" w:rsidR="00A12125" w:rsidRPr="00A12125" w:rsidDel="00386A2F" w:rsidRDefault="00A12125" w:rsidP="00A12125">
            <w:pPr>
              <w:rPr>
                <w:del w:id="1185" w:author="Lane, Stefanie" w:date="2023-09-25T14:37:00Z"/>
                <w:moveFrom w:id="1186" w:author="Lane, Stefanie" w:date="2023-09-19T18:21:00Z"/>
              </w:rPr>
            </w:pPr>
            <w:moveFrom w:id="1187" w:author="Lane, Stefanie" w:date="2023-09-19T18:21:00Z">
              <w:del w:id="1188" w:author="Lane, Stefanie" w:date="2023-09-25T14:37:00Z">
                <w:r w:rsidRPr="00A12125" w:rsidDel="00386A2F">
                  <w:delText>2.9</w:delText>
                </w:r>
              </w:del>
            </w:moveFrom>
          </w:p>
        </w:tc>
        <w:tc>
          <w:tcPr>
            <w:tcW w:w="800" w:type="dxa"/>
            <w:tcBorders>
              <w:top w:val="nil"/>
              <w:left w:val="nil"/>
              <w:bottom w:val="single" w:sz="4" w:space="0" w:color="auto"/>
              <w:right w:val="nil"/>
            </w:tcBorders>
            <w:shd w:val="clear" w:color="auto" w:fill="auto"/>
            <w:noWrap/>
            <w:vAlign w:val="bottom"/>
            <w:hideMark/>
          </w:tcPr>
          <w:p w14:paraId="0E909BA1" w14:textId="173034D7" w:rsidR="00A12125" w:rsidRPr="00A12125" w:rsidDel="00386A2F" w:rsidRDefault="00A12125" w:rsidP="00A12125">
            <w:pPr>
              <w:rPr>
                <w:del w:id="1189" w:author="Lane, Stefanie" w:date="2023-09-25T14:37:00Z"/>
                <w:moveFrom w:id="1190" w:author="Lane, Stefanie" w:date="2023-09-19T18:21:00Z"/>
              </w:rPr>
            </w:pPr>
            <w:moveFrom w:id="1191" w:author="Lane, Stefanie" w:date="2023-09-19T18:21:00Z">
              <w:del w:id="1192" w:author="Lane, Stefanie" w:date="2023-09-25T14:37:00Z">
                <w:r w:rsidRPr="00A12125" w:rsidDel="00386A2F">
                  <w:delText>3.1</w:delText>
                </w:r>
              </w:del>
            </w:moveFrom>
          </w:p>
        </w:tc>
      </w:tr>
      <w:tr w:rsidR="00A12125" w:rsidRPr="00A12125" w:rsidDel="00386A2F" w14:paraId="0679E787" w14:textId="7C79661C" w:rsidTr="00405320">
        <w:trPr>
          <w:trHeight w:val="290"/>
          <w:jc w:val="center"/>
          <w:del w:id="1193"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5C5B5FFC" w:rsidR="00A12125" w:rsidRPr="00A12125" w:rsidDel="00386A2F" w:rsidRDefault="00A12125" w:rsidP="00A12125">
            <w:pPr>
              <w:rPr>
                <w:del w:id="1194" w:author="Lane, Stefanie" w:date="2023-09-25T14:37:00Z"/>
                <w:moveFrom w:id="1195" w:author="Lane, Stefanie" w:date="2023-09-19T18:21:00Z"/>
              </w:rPr>
            </w:pPr>
            <w:moveFrom w:id="1196" w:author="Lane, Stefanie" w:date="2023-09-19T18:21:00Z">
              <w:del w:id="1197"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33B1DBC8" w14:textId="5A8A9DAD" w:rsidR="00A12125" w:rsidRPr="00A12125" w:rsidDel="00386A2F" w:rsidRDefault="00A12125" w:rsidP="00A12125">
            <w:pPr>
              <w:rPr>
                <w:del w:id="1198" w:author="Lane, Stefanie" w:date="2023-09-25T14:37:00Z"/>
                <w:moveFrom w:id="1199" w:author="Lane, Stefanie" w:date="2023-09-19T18:21:00Z"/>
              </w:rPr>
            </w:pPr>
            <w:moveFrom w:id="1200" w:author="Lane, Stefanie" w:date="2023-09-19T18:21:00Z">
              <w:del w:id="1201" w:author="Lane, Stefanie" w:date="2023-09-25T14:37:00Z">
                <w:r w:rsidRPr="00A12125" w:rsidDel="00386A2F">
                  <w:delText>28</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4D7E5525" w:rsidR="00A12125" w:rsidRPr="00A12125" w:rsidDel="00386A2F" w:rsidRDefault="00A12125" w:rsidP="00A12125">
            <w:pPr>
              <w:rPr>
                <w:del w:id="1202" w:author="Lane, Stefanie" w:date="2023-09-25T14:37:00Z"/>
                <w:moveFrom w:id="1203" w:author="Lane, Stefanie" w:date="2023-09-19T18:21:00Z"/>
              </w:rPr>
            </w:pPr>
            <w:moveFrom w:id="1204" w:author="Lane, Stefanie" w:date="2023-09-19T18:21:00Z">
              <w:del w:id="1205" w:author="Lane, Stefanie" w:date="2023-09-25T14:37:00Z">
                <w:r w:rsidRPr="00A12125" w:rsidDel="00386A2F">
                  <w:delText>34</w:delText>
                </w:r>
              </w:del>
            </w:moveFrom>
          </w:p>
        </w:tc>
        <w:tc>
          <w:tcPr>
            <w:tcW w:w="300" w:type="dxa"/>
            <w:tcBorders>
              <w:top w:val="nil"/>
              <w:left w:val="nil"/>
              <w:bottom w:val="nil"/>
              <w:right w:val="nil"/>
            </w:tcBorders>
            <w:shd w:val="clear" w:color="auto" w:fill="auto"/>
            <w:noWrap/>
            <w:vAlign w:val="bottom"/>
            <w:hideMark/>
          </w:tcPr>
          <w:p w14:paraId="1DDDC5F1" w14:textId="02955BF0" w:rsidR="00A12125" w:rsidRPr="00A12125" w:rsidDel="00386A2F" w:rsidRDefault="00A12125" w:rsidP="00A12125">
            <w:pPr>
              <w:rPr>
                <w:del w:id="1206" w:author="Lane, Stefanie" w:date="2023-09-25T14:37:00Z"/>
                <w:moveFrom w:id="120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5FFF7761" w14:textId="67216DCF" w:rsidR="00A12125" w:rsidRPr="00A12125" w:rsidDel="00386A2F" w:rsidRDefault="00A12125" w:rsidP="00A12125">
            <w:pPr>
              <w:rPr>
                <w:del w:id="1208" w:author="Lane, Stefanie" w:date="2023-09-25T14:37:00Z"/>
                <w:moveFrom w:id="1209" w:author="Lane, Stefanie" w:date="2023-09-19T18:21:00Z"/>
              </w:rPr>
            </w:pPr>
            <w:moveFrom w:id="1210" w:author="Lane, Stefanie" w:date="2023-09-19T18:21:00Z">
              <w:del w:id="1211" w:author="Lane, Stefanie" w:date="2023-09-25T14:37:00Z">
                <w:r w:rsidRPr="00A12125" w:rsidDel="00386A2F">
                  <w:delText>10.5</w:delText>
                </w:r>
              </w:del>
            </w:moveFrom>
          </w:p>
        </w:tc>
        <w:tc>
          <w:tcPr>
            <w:tcW w:w="800" w:type="dxa"/>
            <w:tcBorders>
              <w:top w:val="nil"/>
              <w:left w:val="nil"/>
              <w:bottom w:val="single" w:sz="4" w:space="0" w:color="auto"/>
              <w:right w:val="nil"/>
            </w:tcBorders>
            <w:shd w:val="clear" w:color="auto" w:fill="auto"/>
            <w:noWrap/>
            <w:vAlign w:val="bottom"/>
            <w:hideMark/>
          </w:tcPr>
          <w:p w14:paraId="6693B35B" w14:textId="777F416A" w:rsidR="00A12125" w:rsidRPr="00A12125" w:rsidDel="00386A2F" w:rsidRDefault="00A12125" w:rsidP="00A12125">
            <w:pPr>
              <w:rPr>
                <w:del w:id="1212" w:author="Lane, Stefanie" w:date="2023-09-25T14:37:00Z"/>
                <w:moveFrom w:id="1213" w:author="Lane, Stefanie" w:date="2023-09-19T18:21:00Z"/>
              </w:rPr>
            </w:pPr>
            <w:moveFrom w:id="1214" w:author="Lane, Stefanie" w:date="2023-09-19T18:21:00Z">
              <w:del w:id="1215" w:author="Lane, Stefanie" w:date="2023-09-25T14:37:00Z">
                <w:r w:rsidRPr="00A12125" w:rsidDel="00386A2F">
                  <w:delText>1.9</w:delText>
                </w:r>
              </w:del>
            </w:moveFrom>
          </w:p>
        </w:tc>
        <w:tc>
          <w:tcPr>
            <w:tcW w:w="800" w:type="dxa"/>
            <w:tcBorders>
              <w:top w:val="nil"/>
              <w:left w:val="nil"/>
              <w:bottom w:val="single" w:sz="4" w:space="0" w:color="auto"/>
              <w:right w:val="nil"/>
            </w:tcBorders>
            <w:shd w:val="clear" w:color="auto" w:fill="auto"/>
            <w:noWrap/>
            <w:vAlign w:val="bottom"/>
            <w:hideMark/>
          </w:tcPr>
          <w:p w14:paraId="4B549235" w14:textId="7FDA804F" w:rsidR="00A12125" w:rsidRPr="00A12125" w:rsidDel="00386A2F" w:rsidRDefault="00A12125" w:rsidP="00A12125">
            <w:pPr>
              <w:rPr>
                <w:del w:id="1216" w:author="Lane, Stefanie" w:date="2023-09-25T14:37:00Z"/>
                <w:moveFrom w:id="1217" w:author="Lane, Stefanie" w:date="2023-09-19T18:21:00Z"/>
              </w:rPr>
            </w:pPr>
            <w:moveFrom w:id="1218" w:author="Lane, Stefanie" w:date="2023-09-19T18:21:00Z">
              <w:del w:id="1219" w:author="Lane, Stefanie" w:date="2023-09-25T14:37:00Z">
                <w:r w:rsidRPr="00A12125" w:rsidDel="00386A2F">
                  <w:delText>3.3</w:delText>
                </w:r>
              </w:del>
            </w:moveFrom>
          </w:p>
        </w:tc>
      </w:tr>
      <w:tr w:rsidR="00A12125" w:rsidRPr="00A12125" w:rsidDel="00386A2F" w14:paraId="3312DAC9" w14:textId="3A68A59A" w:rsidTr="00405320">
        <w:trPr>
          <w:trHeight w:val="200"/>
          <w:jc w:val="center"/>
          <w:del w:id="1220" w:author="Lane, Stefanie" w:date="2023-09-25T14:37:00Z"/>
        </w:trPr>
        <w:tc>
          <w:tcPr>
            <w:tcW w:w="1080" w:type="dxa"/>
            <w:tcBorders>
              <w:top w:val="nil"/>
              <w:left w:val="nil"/>
              <w:bottom w:val="nil"/>
              <w:right w:val="nil"/>
            </w:tcBorders>
            <w:shd w:val="clear" w:color="auto" w:fill="auto"/>
            <w:noWrap/>
            <w:vAlign w:val="bottom"/>
            <w:hideMark/>
          </w:tcPr>
          <w:p w14:paraId="0DB3EB94" w14:textId="584F337C" w:rsidR="00A12125" w:rsidRPr="00A12125" w:rsidDel="00386A2F" w:rsidRDefault="00A12125" w:rsidP="00A12125">
            <w:pPr>
              <w:rPr>
                <w:del w:id="1221" w:author="Lane, Stefanie" w:date="2023-09-25T14:37:00Z"/>
                <w:moveFrom w:id="1222" w:author="Lane, Stefanie" w:date="2023-09-19T18:21:00Z"/>
              </w:rPr>
            </w:pPr>
          </w:p>
        </w:tc>
        <w:tc>
          <w:tcPr>
            <w:tcW w:w="840" w:type="dxa"/>
            <w:tcBorders>
              <w:top w:val="nil"/>
              <w:left w:val="nil"/>
              <w:bottom w:val="nil"/>
              <w:right w:val="nil"/>
            </w:tcBorders>
            <w:shd w:val="clear" w:color="auto" w:fill="auto"/>
            <w:noWrap/>
            <w:vAlign w:val="bottom"/>
            <w:hideMark/>
          </w:tcPr>
          <w:p w14:paraId="4A6155D2" w14:textId="71770ADD" w:rsidR="00A12125" w:rsidRPr="00A12125" w:rsidDel="00386A2F" w:rsidRDefault="00A12125" w:rsidP="00A12125">
            <w:pPr>
              <w:rPr>
                <w:del w:id="1223" w:author="Lane, Stefanie" w:date="2023-09-25T14:37:00Z"/>
                <w:moveFrom w:id="1224" w:author="Lane, Stefanie" w:date="2023-09-19T18:21:00Z"/>
              </w:rPr>
            </w:pPr>
          </w:p>
        </w:tc>
        <w:tc>
          <w:tcPr>
            <w:tcW w:w="700" w:type="dxa"/>
            <w:tcBorders>
              <w:top w:val="nil"/>
              <w:left w:val="nil"/>
              <w:bottom w:val="nil"/>
              <w:right w:val="nil"/>
            </w:tcBorders>
            <w:shd w:val="clear" w:color="auto" w:fill="auto"/>
            <w:noWrap/>
            <w:vAlign w:val="bottom"/>
            <w:hideMark/>
          </w:tcPr>
          <w:p w14:paraId="132636F4" w14:textId="7EE8B2EC" w:rsidR="00A12125" w:rsidRPr="00A12125" w:rsidDel="00386A2F" w:rsidRDefault="00A12125" w:rsidP="00A12125">
            <w:pPr>
              <w:rPr>
                <w:del w:id="1225" w:author="Lane, Stefanie" w:date="2023-09-25T14:37:00Z"/>
                <w:moveFrom w:id="1226" w:author="Lane, Stefanie" w:date="2023-09-19T18:21:00Z"/>
              </w:rPr>
            </w:pPr>
          </w:p>
        </w:tc>
        <w:tc>
          <w:tcPr>
            <w:tcW w:w="300" w:type="dxa"/>
            <w:tcBorders>
              <w:top w:val="nil"/>
              <w:left w:val="nil"/>
              <w:bottom w:val="nil"/>
              <w:right w:val="nil"/>
            </w:tcBorders>
            <w:shd w:val="clear" w:color="auto" w:fill="auto"/>
            <w:noWrap/>
            <w:vAlign w:val="bottom"/>
            <w:hideMark/>
          </w:tcPr>
          <w:p w14:paraId="3C16E411" w14:textId="402504A4" w:rsidR="00A12125" w:rsidRPr="00A12125" w:rsidDel="00386A2F" w:rsidRDefault="00A12125" w:rsidP="00A12125">
            <w:pPr>
              <w:rPr>
                <w:del w:id="1227" w:author="Lane, Stefanie" w:date="2023-09-25T14:37:00Z"/>
                <w:moveFrom w:id="1228" w:author="Lane, Stefanie" w:date="2023-09-19T18:21:00Z"/>
              </w:rPr>
            </w:pPr>
          </w:p>
        </w:tc>
        <w:tc>
          <w:tcPr>
            <w:tcW w:w="800" w:type="dxa"/>
            <w:tcBorders>
              <w:top w:val="nil"/>
              <w:left w:val="nil"/>
              <w:bottom w:val="nil"/>
              <w:right w:val="nil"/>
            </w:tcBorders>
            <w:shd w:val="clear" w:color="auto" w:fill="auto"/>
            <w:noWrap/>
            <w:vAlign w:val="bottom"/>
            <w:hideMark/>
          </w:tcPr>
          <w:p w14:paraId="55382735" w14:textId="672FD99F" w:rsidR="00A12125" w:rsidRPr="00A12125" w:rsidDel="00386A2F" w:rsidRDefault="00A12125" w:rsidP="00A12125">
            <w:pPr>
              <w:rPr>
                <w:del w:id="1229" w:author="Lane, Stefanie" w:date="2023-09-25T14:37:00Z"/>
                <w:moveFrom w:id="1230" w:author="Lane, Stefanie" w:date="2023-09-19T18:21:00Z"/>
              </w:rPr>
            </w:pPr>
          </w:p>
        </w:tc>
        <w:tc>
          <w:tcPr>
            <w:tcW w:w="800" w:type="dxa"/>
            <w:tcBorders>
              <w:top w:val="nil"/>
              <w:left w:val="nil"/>
              <w:bottom w:val="nil"/>
              <w:right w:val="nil"/>
            </w:tcBorders>
            <w:shd w:val="clear" w:color="auto" w:fill="auto"/>
            <w:noWrap/>
            <w:vAlign w:val="bottom"/>
            <w:hideMark/>
          </w:tcPr>
          <w:p w14:paraId="6644FD95" w14:textId="31BCA4FE" w:rsidR="00A12125" w:rsidRPr="00A12125" w:rsidDel="00386A2F" w:rsidRDefault="00A12125" w:rsidP="00A12125">
            <w:pPr>
              <w:rPr>
                <w:del w:id="1231" w:author="Lane, Stefanie" w:date="2023-09-25T14:37:00Z"/>
                <w:moveFrom w:id="1232" w:author="Lane, Stefanie" w:date="2023-09-19T18:21:00Z"/>
              </w:rPr>
            </w:pPr>
          </w:p>
        </w:tc>
        <w:tc>
          <w:tcPr>
            <w:tcW w:w="800" w:type="dxa"/>
            <w:tcBorders>
              <w:top w:val="nil"/>
              <w:left w:val="nil"/>
              <w:bottom w:val="nil"/>
              <w:right w:val="nil"/>
            </w:tcBorders>
            <w:shd w:val="clear" w:color="auto" w:fill="auto"/>
            <w:noWrap/>
            <w:vAlign w:val="bottom"/>
            <w:hideMark/>
          </w:tcPr>
          <w:p w14:paraId="7FC13B74" w14:textId="2D128442" w:rsidR="00A12125" w:rsidRPr="00A12125" w:rsidDel="00386A2F" w:rsidRDefault="00A12125" w:rsidP="00A12125">
            <w:pPr>
              <w:rPr>
                <w:del w:id="1233" w:author="Lane, Stefanie" w:date="2023-09-25T14:37:00Z"/>
                <w:moveFrom w:id="1234" w:author="Lane, Stefanie" w:date="2023-09-19T18:21:00Z"/>
              </w:rPr>
            </w:pPr>
          </w:p>
        </w:tc>
      </w:tr>
      <w:tr w:rsidR="00A12125" w:rsidRPr="00A12125" w:rsidDel="00386A2F" w14:paraId="25E37438" w14:textId="14EB1E2F" w:rsidTr="00405320">
        <w:trPr>
          <w:trHeight w:val="290"/>
          <w:jc w:val="center"/>
          <w:del w:id="1235" w:author="Lane, Stefanie" w:date="2023-09-25T14:37:00Z"/>
        </w:trPr>
        <w:tc>
          <w:tcPr>
            <w:tcW w:w="1080" w:type="dxa"/>
            <w:tcBorders>
              <w:top w:val="nil"/>
              <w:left w:val="nil"/>
              <w:bottom w:val="nil"/>
              <w:right w:val="nil"/>
            </w:tcBorders>
            <w:shd w:val="clear" w:color="auto" w:fill="auto"/>
            <w:noWrap/>
            <w:vAlign w:val="bottom"/>
            <w:hideMark/>
          </w:tcPr>
          <w:p w14:paraId="75601E6B" w14:textId="06690ACC" w:rsidR="00A12125" w:rsidRPr="00A12125" w:rsidDel="00386A2F" w:rsidRDefault="00A12125" w:rsidP="00A12125">
            <w:pPr>
              <w:rPr>
                <w:del w:id="1236" w:author="Lane, Stefanie" w:date="2023-09-25T14:37:00Z"/>
                <w:moveFrom w:id="1237" w:author="Lane, Stefanie" w:date="2023-09-19T18:21:00Z"/>
                <w:b/>
                <w:bCs/>
              </w:rPr>
            </w:pPr>
            <w:moveFrom w:id="1238" w:author="Lane, Stefanie" w:date="2023-09-19T18:21:00Z">
              <w:del w:id="1239" w:author="Lane, Stefanie" w:date="2023-09-25T14:37:00Z">
                <w:r w:rsidRPr="00A12125" w:rsidDel="00386A2F">
                  <w:rPr>
                    <w:b/>
                    <w:bCs/>
                  </w:rPr>
                  <w:delText>Total</w:delText>
                </w:r>
              </w:del>
            </w:moveFrom>
          </w:p>
        </w:tc>
        <w:tc>
          <w:tcPr>
            <w:tcW w:w="840" w:type="dxa"/>
            <w:tcBorders>
              <w:top w:val="nil"/>
              <w:left w:val="nil"/>
              <w:bottom w:val="nil"/>
              <w:right w:val="nil"/>
            </w:tcBorders>
            <w:shd w:val="clear" w:color="auto" w:fill="auto"/>
            <w:noWrap/>
            <w:vAlign w:val="bottom"/>
            <w:hideMark/>
          </w:tcPr>
          <w:p w14:paraId="037BE111" w14:textId="06CFEBA3" w:rsidR="00A12125" w:rsidRPr="00A12125" w:rsidDel="00386A2F" w:rsidRDefault="00A12125" w:rsidP="00A12125">
            <w:pPr>
              <w:rPr>
                <w:del w:id="1240" w:author="Lane, Stefanie" w:date="2023-09-25T14:37:00Z"/>
                <w:moveFrom w:id="1241" w:author="Lane, Stefanie" w:date="2023-09-19T18:21:00Z"/>
                <w:b/>
                <w:bCs/>
              </w:rPr>
            </w:pPr>
          </w:p>
        </w:tc>
        <w:tc>
          <w:tcPr>
            <w:tcW w:w="700" w:type="dxa"/>
            <w:tcBorders>
              <w:top w:val="nil"/>
              <w:left w:val="nil"/>
              <w:bottom w:val="nil"/>
              <w:right w:val="nil"/>
            </w:tcBorders>
            <w:shd w:val="clear" w:color="auto" w:fill="auto"/>
            <w:noWrap/>
            <w:vAlign w:val="bottom"/>
            <w:hideMark/>
          </w:tcPr>
          <w:p w14:paraId="4275F5C2" w14:textId="718F702D" w:rsidR="00A12125" w:rsidRPr="00A12125" w:rsidDel="00386A2F" w:rsidRDefault="00A12125" w:rsidP="00A12125">
            <w:pPr>
              <w:rPr>
                <w:del w:id="1242" w:author="Lane, Stefanie" w:date="2023-09-25T14:37:00Z"/>
                <w:moveFrom w:id="1243" w:author="Lane, Stefanie" w:date="2023-09-19T18:21:00Z"/>
              </w:rPr>
            </w:pPr>
          </w:p>
        </w:tc>
        <w:tc>
          <w:tcPr>
            <w:tcW w:w="300" w:type="dxa"/>
            <w:tcBorders>
              <w:top w:val="nil"/>
              <w:left w:val="nil"/>
              <w:bottom w:val="nil"/>
              <w:right w:val="nil"/>
            </w:tcBorders>
            <w:shd w:val="clear" w:color="auto" w:fill="auto"/>
            <w:noWrap/>
            <w:vAlign w:val="bottom"/>
            <w:hideMark/>
          </w:tcPr>
          <w:p w14:paraId="4261F03D" w14:textId="26CF75BF" w:rsidR="00A12125" w:rsidRPr="00A12125" w:rsidDel="00386A2F" w:rsidRDefault="00A12125" w:rsidP="00A12125">
            <w:pPr>
              <w:rPr>
                <w:del w:id="1244" w:author="Lane, Stefanie" w:date="2023-09-25T14:37:00Z"/>
                <w:moveFrom w:id="1245" w:author="Lane, Stefanie" w:date="2023-09-19T18:21:00Z"/>
              </w:rPr>
            </w:pPr>
          </w:p>
        </w:tc>
        <w:tc>
          <w:tcPr>
            <w:tcW w:w="800" w:type="dxa"/>
            <w:tcBorders>
              <w:top w:val="nil"/>
              <w:left w:val="nil"/>
              <w:bottom w:val="nil"/>
              <w:right w:val="nil"/>
            </w:tcBorders>
            <w:shd w:val="clear" w:color="auto" w:fill="auto"/>
            <w:noWrap/>
            <w:vAlign w:val="bottom"/>
            <w:hideMark/>
          </w:tcPr>
          <w:p w14:paraId="424A290E" w14:textId="7FE4DC8D" w:rsidR="00A12125" w:rsidRPr="00A12125" w:rsidDel="00386A2F" w:rsidRDefault="00A12125" w:rsidP="00A12125">
            <w:pPr>
              <w:rPr>
                <w:del w:id="1246" w:author="Lane, Stefanie" w:date="2023-09-25T14:37:00Z"/>
                <w:moveFrom w:id="1247" w:author="Lane, Stefanie" w:date="2023-09-19T18:21:00Z"/>
              </w:rPr>
            </w:pPr>
          </w:p>
        </w:tc>
        <w:tc>
          <w:tcPr>
            <w:tcW w:w="800" w:type="dxa"/>
            <w:tcBorders>
              <w:top w:val="nil"/>
              <w:left w:val="nil"/>
              <w:bottom w:val="nil"/>
              <w:right w:val="nil"/>
            </w:tcBorders>
            <w:shd w:val="clear" w:color="auto" w:fill="auto"/>
            <w:noWrap/>
            <w:vAlign w:val="bottom"/>
            <w:hideMark/>
          </w:tcPr>
          <w:p w14:paraId="3215D035" w14:textId="09EE07F5" w:rsidR="00A12125" w:rsidRPr="00A12125" w:rsidDel="00386A2F" w:rsidRDefault="00A12125" w:rsidP="00A12125">
            <w:pPr>
              <w:rPr>
                <w:del w:id="1248" w:author="Lane, Stefanie" w:date="2023-09-25T14:37:00Z"/>
                <w:moveFrom w:id="1249" w:author="Lane, Stefanie" w:date="2023-09-19T18:21:00Z"/>
              </w:rPr>
            </w:pPr>
          </w:p>
        </w:tc>
        <w:tc>
          <w:tcPr>
            <w:tcW w:w="800" w:type="dxa"/>
            <w:tcBorders>
              <w:top w:val="nil"/>
              <w:left w:val="nil"/>
              <w:bottom w:val="nil"/>
              <w:right w:val="nil"/>
            </w:tcBorders>
            <w:shd w:val="clear" w:color="auto" w:fill="auto"/>
            <w:noWrap/>
            <w:vAlign w:val="bottom"/>
            <w:hideMark/>
          </w:tcPr>
          <w:p w14:paraId="09E15E18" w14:textId="0BB409DD" w:rsidR="00A12125" w:rsidRPr="00A12125" w:rsidDel="00386A2F" w:rsidRDefault="00A12125" w:rsidP="00A12125">
            <w:pPr>
              <w:rPr>
                <w:del w:id="1250" w:author="Lane, Stefanie" w:date="2023-09-25T14:37:00Z"/>
                <w:moveFrom w:id="1251" w:author="Lane, Stefanie" w:date="2023-09-19T18:21:00Z"/>
              </w:rPr>
            </w:pPr>
          </w:p>
        </w:tc>
      </w:tr>
      <w:tr w:rsidR="00A12125" w:rsidRPr="00A12125" w:rsidDel="00386A2F" w14:paraId="7D9E0268" w14:textId="03FE8984" w:rsidTr="00405320">
        <w:trPr>
          <w:trHeight w:val="290"/>
          <w:jc w:val="center"/>
          <w:del w:id="1252"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41EF5628" w:rsidR="00A12125" w:rsidRPr="00A12125" w:rsidDel="00386A2F" w:rsidRDefault="00A12125" w:rsidP="00A12125">
            <w:pPr>
              <w:rPr>
                <w:del w:id="1253" w:author="Lane, Stefanie" w:date="2023-09-25T14:37:00Z"/>
                <w:moveFrom w:id="1254" w:author="Lane, Stefanie" w:date="2023-09-19T18:21:00Z"/>
              </w:rPr>
            </w:pPr>
            <w:moveFrom w:id="1255" w:author="Lane, Stefanie" w:date="2023-09-19T18:21:00Z">
              <w:del w:id="1256" w:author="Lane, Stefanie" w:date="2023-09-25T14:37:00Z">
                <w:r w:rsidRPr="00A12125" w:rsidDel="00386A2F">
                  <w:lastRenderedPageBreak/>
                  <w:delText>1979</w:delText>
                </w:r>
              </w:del>
            </w:moveFrom>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5C7DA26D" w:rsidR="00A12125" w:rsidRPr="00A12125" w:rsidDel="00386A2F" w:rsidRDefault="00A12125" w:rsidP="00A12125">
            <w:pPr>
              <w:rPr>
                <w:del w:id="1257" w:author="Lane, Stefanie" w:date="2023-09-25T14:37:00Z"/>
                <w:moveFrom w:id="1258" w:author="Lane, Stefanie" w:date="2023-09-19T18:21:00Z"/>
              </w:rPr>
            </w:pPr>
            <w:moveFrom w:id="1259" w:author="Lane, Stefanie" w:date="2023-09-19T18:21:00Z">
              <w:del w:id="1260" w:author="Lane, Stefanie" w:date="2023-09-25T14:37:00Z">
                <w:r w:rsidRPr="00A12125" w:rsidDel="00386A2F">
                  <w:delText>82</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099C0095" w:rsidR="00A12125" w:rsidRPr="00A12125" w:rsidDel="00386A2F" w:rsidRDefault="00A12125" w:rsidP="00A12125">
            <w:pPr>
              <w:rPr>
                <w:del w:id="1261" w:author="Lane, Stefanie" w:date="2023-09-25T14:37:00Z"/>
                <w:moveFrom w:id="1262" w:author="Lane, Stefanie" w:date="2023-09-19T18:21:00Z"/>
              </w:rPr>
            </w:pPr>
            <w:moveFrom w:id="1263" w:author="Lane, Stefanie" w:date="2023-09-19T18:21:00Z">
              <w:del w:id="1264" w:author="Lane, Stefanie" w:date="2023-09-25T14:37:00Z">
                <w:r w:rsidRPr="00A12125" w:rsidDel="00386A2F">
                  <w:delText>48</w:delText>
                </w:r>
              </w:del>
            </w:moveFrom>
          </w:p>
        </w:tc>
        <w:tc>
          <w:tcPr>
            <w:tcW w:w="300" w:type="dxa"/>
            <w:tcBorders>
              <w:top w:val="nil"/>
              <w:left w:val="nil"/>
              <w:bottom w:val="nil"/>
              <w:right w:val="nil"/>
            </w:tcBorders>
            <w:shd w:val="clear" w:color="auto" w:fill="auto"/>
            <w:noWrap/>
            <w:vAlign w:val="bottom"/>
            <w:hideMark/>
          </w:tcPr>
          <w:p w14:paraId="542D5E7B" w14:textId="40CF17CA" w:rsidR="00A12125" w:rsidRPr="00A12125" w:rsidDel="00386A2F" w:rsidRDefault="00A12125" w:rsidP="00A12125">
            <w:pPr>
              <w:rPr>
                <w:del w:id="1265" w:author="Lane, Stefanie" w:date="2023-09-25T14:37:00Z"/>
                <w:moveFrom w:id="126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B8E73C4" w14:textId="500D4CF5" w:rsidR="00A12125" w:rsidRPr="00A12125" w:rsidDel="00386A2F" w:rsidRDefault="00A12125" w:rsidP="00A12125">
            <w:pPr>
              <w:rPr>
                <w:del w:id="1267" w:author="Lane, Stefanie" w:date="2023-09-25T14:37:00Z"/>
                <w:moveFrom w:id="1268" w:author="Lane, Stefanie" w:date="2023-09-19T18:21:00Z"/>
              </w:rPr>
            </w:pPr>
            <w:moveFrom w:id="1269" w:author="Lane, Stefanie" w:date="2023-09-19T18:21:00Z">
              <w:del w:id="1270" w:author="Lane, Stefanie" w:date="2023-09-25T14:37:00Z">
                <w:r w:rsidRPr="00A12125" w:rsidDel="00386A2F">
                  <w:delText>10.0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35FE98F2" w:rsidR="00A12125" w:rsidRPr="00A12125" w:rsidDel="00386A2F" w:rsidRDefault="00A12125" w:rsidP="00A12125">
            <w:pPr>
              <w:rPr>
                <w:del w:id="1271" w:author="Lane, Stefanie" w:date="2023-09-25T14:37:00Z"/>
                <w:moveFrom w:id="1272" w:author="Lane, Stefanie" w:date="2023-09-19T18:21:00Z"/>
              </w:rPr>
            </w:pPr>
            <w:moveFrom w:id="1273" w:author="Lane, Stefanie" w:date="2023-09-19T18:21:00Z">
              <w:del w:id="1274" w:author="Lane, Stefanie" w:date="2023-09-25T14:37:00Z">
                <w:r w:rsidRPr="00A12125" w:rsidDel="00386A2F">
                  <w:delText>3.4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0741D7C0" w:rsidR="00A12125" w:rsidRPr="00A12125" w:rsidDel="00386A2F" w:rsidRDefault="00A12125" w:rsidP="00A12125">
            <w:pPr>
              <w:rPr>
                <w:del w:id="1275" w:author="Lane, Stefanie" w:date="2023-09-25T14:37:00Z"/>
                <w:moveFrom w:id="1276" w:author="Lane, Stefanie" w:date="2023-09-19T18:21:00Z"/>
              </w:rPr>
            </w:pPr>
            <w:moveFrom w:id="1277" w:author="Lane, Stefanie" w:date="2023-09-19T18:21:00Z">
              <w:del w:id="1278" w:author="Lane, Stefanie" w:date="2023-09-25T14:37:00Z">
                <w:r w:rsidRPr="00A12125" w:rsidDel="00386A2F">
                  <w:delText>4.8</w:delText>
                </w:r>
              </w:del>
            </w:moveFrom>
          </w:p>
        </w:tc>
      </w:tr>
      <w:tr w:rsidR="00A12125" w:rsidRPr="00A12125" w:rsidDel="00386A2F" w14:paraId="5332DB15" w14:textId="179A81EA" w:rsidTr="00405320">
        <w:trPr>
          <w:trHeight w:val="290"/>
          <w:jc w:val="center"/>
          <w:del w:id="1279" w:author="Lane, Stefanie" w:date="2023-09-25T14:37:00Z"/>
        </w:trPr>
        <w:tc>
          <w:tcPr>
            <w:tcW w:w="1080" w:type="dxa"/>
            <w:tcBorders>
              <w:top w:val="nil"/>
              <w:left w:val="nil"/>
              <w:bottom w:val="nil"/>
              <w:right w:val="nil"/>
            </w:tcBorders>
            <w:shd w:val="clear" w:color="auto" w:fill="auto"/>
            <w:noWrap/>
            <w:vAlign w:val="bottom"/>
            <w:hideMark/>
          </w:tcPr>
          <w:p w14:paraId="31CF57ED" w14:textId="0F88B65D" w:rsidR="00A12125" w:rsidRPr="00A12125" w:rsidDel="00386A2F" w:rsidRDefault="00A12125" w:rsidP="00A12125">
            <w:pPr>
              <w:rPr>
                <w:del w:id="1280" w:author="Lane, Stefanie" w:date="2023-09-25T14:37:00Z"/>
                <w:moveFrom w:id="1281" w:author="Lane, Stefanie" w:date="2023-09-19T18:21:00Z"/>
              </w:rPr>
            </w:pPr>
            <w:moveFrom w:id="1282" w:author="Lane, Stefanie" w:date="2023-09-19T18:21:00Z">
              <w:del w:id="1283" w:author="Lane, Stefanie" w:date="2023-09-25T14:37:00Z">
                <w:r w:rsidRPr="00A12125" w:rsidDel="00386A2F">
                  <w:delText>1999</w:delText>
                </w:r>
              </w:del>
            </w:moveFrom>
          </w:p>
        </w:tc>
        <w:tc>
          <w:tcPr>
            <w:tcW w:w="840" w:type="dxa"/>
            <w:tcBorders>
              <w:top w:val="nil"/>
              <w:left w:val="nil"/>
              <w:bottom w:val="single" w:sz="4" w:space="0" w:color="auto"/>
              <w:right w:val="nil"/>
            </w:tcBorders>
            <w:shd w:val="clear" w:color="auto" w:fill="auto"/>
            <w:noWrap/>
            <w:vAlign w:val="bottom"/>
            <w:hideMark/>
          </w:tcPr>
          <w:p w14:paraId="7A6CFA95" w14:textId="55515A7D" w:rsidR="00A12125" w:rsidRPr="00A12125" w:rsidDel="00386A2F" w:rsidRDefault="00A12125" w:rsidP="00A12125">
            <w:pPr>
              <w:rPr>
                <w:del w:id="1284" w:author="Lane, Stefanie" w:date="2023-09-25T14:37:00Z"/>
                <w:moveFrom w:id="1285" w:author="Lane, Stefanie" w:date="2023-09-19T18:21:00Z"/>
              </w:rPr>
            </w:pPr>
            <w:moveFrom w:id="1286" w:author="Lane, Stefanie" w:date="2023-09-19T18:21:00Z">
              <w:del w:id="1287" w:author="Lane, Stefanie" w:date="2023-09-25T14:37:00Z">
                <w:r w:rsidRPr="00A12125" w:rsidDel="00386A2F">
                  <w:delText>82</w:delText>
                </w:r>
              </w:del>
            </w:moveFrom>
          </w:p>
        </w:tc>
        <w:tc>
          <w:tcPr>
            <w:tcW w:w="700" w:type="dxa"/>
            <w:tcBorders>
              <w:top w:val="nil"/>
              <w:left w:val="nil"/>
              <w:bottom w:val="nil"/>
              <w:right w:val="nil"/>
            </w:tcBorders>
            <w:shd w:val="clear" w:color="auto" w:fill="auto"/>
            <w:noWrap/>
            <w:vAlign w:val="bottom"/>
            <w:hideMark/>
          </w:tcPr>
          <w:p w14:paraId="41D61E04" w14:textId="5BA849C3" w:rsidR="00A12125" w:rsidRPr="00A12125" w:rsidDel="00386A2F" w:rsidRDefault="00A12125" w:rsidP="00A12125">
            <w:pPr>
              <w:rPr>
                <w:del w:id="1288" w:author="Lane, Stefanie" w:date="2023-09-25T14:37:00Z"/>
                <w:moveFrom w:id="1289" w:author="Lane, Stefanie" w:date="2023-09-19T18:21:00Z"/>
              </w:rPr>
            </w:pPr>
            <w:moveFrom w:id="1290" w:author="Lane, Stefanie" w:date="2023-09-19T18:21:00Z">
              <w:del w:id="1291" w:author="Lane, Stefanie" w:date="2023-09-25T14:37:00Z">
                <w:r w:rsidRPr="00A12125" w:rsidDel="00386A2F">
                  <w:delText>45</w:delText>
                </w:r>
              </w:del>
            </w:moveFrom>
          </w:p>
        </w:tc>
        <w:tc>
          <w:tcPr>
            <w:tcW w:w="300" w:type="dxa"/>
            <w:tcBorders>
              <w:top w:val="nil"/>
              <w:left w:val="nil"/>
              <w:bottom w:val="nil"/>
              <w:right w:val="nil"/>
            </w:tcBorders>
            <w:shd w:val="clear" w:color="auto" w:fill="auto"/>
            <w:noWrap/>
            <w:vAlign w:val="bottom"/>
            <w:hideMark/>
          </w:tcPr>
          <w:p w14:paraId="4E4A4AE8" w14:textId="6222967A" w:rsidR="00A12125" w:rsidRPr="00A12125" w:rsidDel="00386A2F" w:rsidRDefault="00A12125" w:rsidP="00A12125">
            <w:pPr>
              <w:rPr>
                <w:del w:id="1292" w:author="Lane, Stefanie" w:date="2023-09-25T14:37:00Z"/>
                <w:moveFrom w:id="1293" w:author="Lane, Stefanie" w:date="2023-09-19T18:21:00Z"/>
              </w:rPr>
            </w:pPr>
          </w:p>
        </w:tc>
        <w:tc>
          <w:tcPr>
            <w:tcW w:w="800" w:type="dxa"/>
            <w:tcBorders>
              <w:top w:val="nil"/>
              <w:left w:val="nil"/>
              <w:bottom w:val="nil"/>
              <w:right w:val="nil"/>
            </w:tcBorders>
            <w:shd w:val="clear" w:color="auto" w:fill="auto"/>
            <w:noWrap/>
            <w:vAlign w:val="bottom"/>
            <w:hideMark/>
          </w:tcPr>
          <w:p w14:paraId="13287CC0" w14:textId="19647C3E" w:rsidR="00A12125" w:rsidRPr="00A12125" w:rsidDel="00386A2F" w:rsidRDefault="00A12125" w:rsidP="00A12125">
            <w:pPr>
              <w:rPr>
                <w:del w:id="1294" w:author="Lane, Stefanie" w:date="2023-09-25T14:37:00Z"/>
                <w:moveFrom w:id="1295" w:author="Lane, Stefanie" w:date="2023-09-19T18:21:00Z"/>
              </w:rPr>
            </w:pPr>
            <w:moveFrom w:id="1296" w:author="Lane, Stefanie" w:date="2023-09-19T18:21:00Z">
              <w:del w:id="1297" w:author="Lane, Stefanie" w:date="2023-09-25T14:37:00Z">
                <w:r w:rsidRPr="00A12125" w:rsidDel="00386A2F">
                  <w:delText>9.6</w:delText>
                </w:r>
              </w:del>
            </w:moveFrom>
          </w:p>
        </w:tc>
        <w:tc>
          <w:tcPr>
            <w:tcW w:w="800" w:type="dxa"/>
            <w:tcBorders>
              <w:top w:val="nil"/>
              <w:left w:val="nil"/>
              <w:bottom w:val="nil"/>
              <w:right w:val="nil"/>
            </w:tcBorders>
            <w:shd w:val="clear" w:color="auto" w:fill="auto"/>
            <w:noWrap/>
            <w:vAlign w:val="bottom"/>
            <w:hideMark/>
          </w:tcPr>
          <w:p w14:paraId="13469CC2" w14:textId="5C4BAFD9" w:rsidR="00A12125" w:rsidRPr="00A12125" w:rsidDel="00386A2F" w:rsidRDefault="00A12125" w:rsidP="00A12125">
            <w:pPr>
              <w:rPr>
                <w:del w:id="1298" w:author="Lane, Stefanie" w:date="2023-09-25T14:37:00Z"/>
                <w:moveFrom w:id="1299" w:author="Lane, Stefanie" w:date="2023-09-19T18:21:00Z"/>
              </w:rPr>
            </w:pPr>
            <w:moveFrom w:id="1300" w:author="Lane, Stefanie" w:date="2023-09-19T18:21:00Z">
              <w:del w:id="1301" w:author="Lane, Stefanie" w:date="2023-09-25T14:37:00Z">
                <w:r w:rsidRPr="00A12125" w:rsidDel="00386A2F">
                  <w:delText>3.3</w:delText>
                </w:r>
              </w:del>
            </w:moveFrom>
          </w:p>
        </w:tc>
        <w:tc>
          <w:tcPr>
            <w:tcW w:w="800" w:type="dxa"/>
            <w:tcBorders>
              <w:top w:val="nil"/>
              <w:left w:val="nil"/>
              <w:bottom w:val="nil"/>
              <w:right w:val="nil"/>
            </w:tcBorders>
            <w:shd w:val="clear" w:color="auto" w:fill="auto"/>
            <w:noWrap/>
            <w:vAlign w:val="bottom"/>
            <w:hideMark/>
          </w:tcPr>
          <w:p w14:paraId="16F86B23" w14:textId="208B35C5" w:rsidR="00A12125" w:rsidRPr="00A12125" w:rsidDel="00386A2F" w:rsidRDefault="00A12125" w:rsidP="00A12125">
            <w:pPr>
              <w:rPr>
                <w:del w:id="1302" w:author="Lane, Stefanie" w:date="2023-09-25T14:37:00Z"/>
                <w:moveFrom w:id="1303" w:author="Lane, Stefanie" w:date="2023-09-19T18:21:00Z"/>
              </w:rPr>
            </w:pPr>
            <w:moveFrom w:id="1304" w:author="Lane, Stefanie" w:date="2023-09-19T18:21:00Z">
              <w:del w:id="1305" w:author="Lane, Stefanie" w:date="2023-09-25T14:37:00Z">
                <w:r w:rsidRPr="00A12125" w:rsidDel="00386A2F">
                  <w:delText>4.7</w:delText>
                </w:r>
              </w:del>
            </w:moveFrom>
          </w:p>
        </w:tc>
      </w:tr>
      <w:tr w:rsidR="00A12125" w:rsidRPr="00A12125" w:rsidDel="00386A2F" w14:paraId="5A71298E" w14:textId="5F60E9E7" w:rsidTr="00405320">
        <w:trPr>
          <w:trHeight w:val="290"/>
          <w:jc w:val="center"/>
          <w:del w:id="1306" w:author="Lane, Stefanie" w:date="2023-09-25T14:37:00Z"/>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6A4EED07" w:rsidR="00A12125" w:rsidRPr="00A12125" w:rsidDel="00386A2F" w:rsidRDefault="00A12125" w:rsidP="00A12125">
            <w:pPr>
              <w:rPr>
                <w:del w:id="1307" w:author="Lane, Stefanie" w:date="2023-09-25T14:37:00Z"/>
                <w:moveFrom w:id="1308" w:author="Lane, Stefanie" w:date="2023-09-19T18:21:00Z"/>
              </w:rPr>
            </w:pPr>
            <w:moveFrom w:id="1309" w:author="Lane, Stefanie" w:date="2023-09-19T18:21:00Z">
              <w:del w:id="1310" w:author="Lane, Stefanie" w:date="2023-09-25T14:37:00Z">
                <w:r w:rsidRPr="00A12125" w:rsidDel="00386A2F">
                  <w:delText>2019</w:delText>
                </w:r>
              </w:del>
            </w:moveFrom>
          </w:p>
        </w:tc>
        <w:tc>
          <w:tcPr>
            <w:tcW w:w="840" w:type="dxa"/>
            <w:tcBorders>
              <w:top w:val="nil"/>
              <w:left w:val="nil"/>
              <w:bottom w:val="single" w:sz="4" w:space="0" w:color="auto"/>
              <w:right w:val="nil"/>
            </w:tcBorders>
            <w:shd w:val="clear" w:color="auto" w:fill="auto"/>
            <w:noWrap/>
            <w:vAlign w:val="bottom"/>
            <w:hideMark/>
          </w:tcPr>
          <w:p w14:paraId="120992EB" w14:textId="1364B46D" w:rsidR="00A12125" w:rsidRPr="00A12125" w:rsidDel="00386A2F" w:rsidRDefault="00A12125" w:rsidP="00A12125">
            <w:pPr>
              <w:rPr>
                <w:del w:id="1311" w:author="Lane, Stefanie" w:date="2023-09-25T14:37:00Z"/>
                <w:moveFrom w:id="1312" w:author="Lane, Stefanie" w:date="2023-09-19T18:21:00Z"/>
              </w:rPr>
            </w:pPr>
            <w:moveFrom w:id="1313" w:author="Lane, Stefanie" w:date="2023-09-19T18:21:00Z">
              <w:del w:id="1314" w:author="Lane, Stefanie" w:date="2023-09-25T14:37:00Z">
                <w:r w:rsidRPr="00A12125" w:rsidDel="00386A2F">
                  <w:delText>74</w:delText>
                </w:r>
              </w:del>
            </w:moveFrom>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244BB38A" w:rsidR="00A12125" w:rsidRPr="00A12125" w:rsidDel="00386A2F" w:rsidRDefault="00A12125" w:rsidP="00A12125">
            <w:pPr>
              <w:rPr>
                <w:del w:id="1315" w:author="Lane, Stefanie" w:date="2023-09-25T14:37:00Z"/>
                <w:moveFrom w:id="1316" w:author="Lane, Stefanie" w:date="2023-09-19T18:21:00Z"/>
              </w:rPr>
            </w:pPr>
            <w:moveFrom w:id="1317" w:author="Lane, Stefanie" w:date="2023-09-19T18:21:00Z">
              <w:del w:id="1318" w:author="Lane, Stefanie" w:date="2023-09-25T14:37:00Z">
                <w:r w:rsidRPr="00A12125" w:rsidDel="00386A2F">
                  <w:delText>44</w:delText>
                </w:r>
              </w:del>
            </w:moveFrom>
          </w:p>
        </w:tc>
        <w:tc>
          <w:tcPr>
            <w:tcW w:w="300" w:type="dxa"/>
            <w:tcBorders>
              <w:top w:val="nil"/>
              <w:left w:val="nil"/>
              <w:bottom w:val="nil"/>
              <w:right w:val="nil"/>
            </w:tcBorders>
            <w:shd w:val="clear" w:color="auto" w:fill="auto"/>
            <w:noWrap/>
            <w:vAlign w:val="bottom"/>
            <w:hideMark/>
          </w:tcPr>
          <w:p w14:paraId="408ADB69" w14:textId="0733823D" w:rsidR="00A12125" w:rsidRPr="00A12125" w:rsidDel="00386A2F" w:rsidRDefault="00A12125" w:rsidP="00A12125">
            <w:pPr>
              <w:rPr>
                <w:del w:id="1319" w:author="Lane, Stefanie" w:date="2023-09-25T14:37:00Z"/>
                <w:moveFrom w:id="1320"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A101B05" w14:textId="5BE251F7" w:rsidR="00A12125" w:rsidRPr="00A12125" w:rsidDel="00386A2F" w:rsidRDefault="00A12125" w:rsidP="00A12125">
            <w:pPr>
              <w:rPr>
                <w:del w:id="1321" w:author="Lane, Stefanie" w:date="2023-09-25T14:37:00Z"/>
                <w:moveFrom w:id="1322" w:author="Lane, Stefanie" w:date="2023-09-19T18:21:00Z"/>
              </w:rPr>
            </w:pPr>
            <w:moveFrom w:id="1323" w:author="Lane, Stefanie" w:date="2023-09-19T18:21:00Z">
              <w:del w:id="1324" w:author="Lane, Stefanie" w:date="2023-09-25T14:37:00Z">
                <w:r w:rsidRPr="00A12125" w:rsidDel="00386A2F">
                  <w:delText>9.4</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0CC33242" w:rsidR="00A12125" w:rsidRPr="00A12125" w:rsidDel="00386A2F" w:rsidRDefault="00A12125" w:rsidP="00A12125">
            <w:pPr>
              <w:rPr>
                <w:del w:id="1325" w:author="Lane, Stefanie" w:date="2023-09-25T14:37:00Z"/>
                <w:moveFrom w:id="1326" w:author="Lane, Stefanie" w:date="2023-09-19T18:21:00Z"/>
              </w:rPr>
            </w:pPr>
            <w:moveFrom w:id="1327" w:author="Lane, Stefanie" w:date="2023-09-19T18:21:00Z">
              <w:del w:id="1328" w:author="Lane, Stefanie" w:date="2023-09-25T14:37:00Z">
                <w:r w:rsidRPr="00A12125" w:rsidDel="00386A2F">
                  <w:delText>3.0</w:delText>
                </w:r>
              </w:del>
            </w:moveFrom>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3B9BB44E" w:rsidR="00A12125" w:rsidRPr="00A12125" w:rsidDel="00386A2F" w:rsidRDefault="00A12125" w:rsidP="00A12125">
            <w:pPr>
              <w:rPr>
                <w:del w:id="1329" w:author="Lane, Stefanie" w:date="2023-09-25T14:37:00Z"/>
                <w:moveFrom w:id="1330" w:author="Lane, Stefanie" w:date="2023-09-19T18:21:00Z"/>
              </w:rPr>
            </w:pPr>
            <w:moveFrom w:id="1331" w:author="Lane, Stefanie" w:date="2023-09-19T18:21:00Z">
              <w:del w:id="1332" w:author="Lane, Stefanie" w:date="2023-09-25T14:37:00Z">
                <w:r w:rsidRPr="00A12125" w:rsidDel="00386A2F">
                  <w:delText>4.7</w:delText>
                </w:r>
              </w:del>
            </w:moveFrom>
          </w:p>
        </w:tc>
      </w:tr>
      <w:moveFromRangeEnd w:id="854"/>
    </w:tbl>
    <w:p w14:paraId="148443DA" w14:textId="604A1FD6" w:rsidR="001A5B3B" w:rsidDel="009A267A" w:rsidRDefault="001A5B3B">
      <w:pPr>
        <w:rPr>
          <w:del w:id="1333" w:author="Lane, Stefanie" w:date="2023-09-19T18:20:00Z"/>
          <w:iCs/>
          <w:color w:val="44546A" w:themeColor="text2"/>
          <w:sz w:val="18"/>
          <w:szCs w:val="18"/>
        </w:rPr>
      </w:pPr>
    </w:p>
    <w:p w14:paraId="3AFB14A1" w14:textId="20271C8C" w:rsidR="00E73F06" w:rsidDel="00695C76" w:rsidRDefault="002B358C">
      <w:pPr>
        <w:rPr>
          <w:del w:id="1334" w:author="Lane, Stefanie" w:date="2023-09-19T18:30:00Z"/>
        </w:rPr>
      </w:pPr>
      <w:r>
        <w:rPr>
          <w:b/>
        </w:rPr>
        <w:t xml:space="preserve">Table </w:t>
      </w:r>
      <w:commentRangeStart w:id="1335"/>
      <w:del w:id="1336" w:author="Lane, Stefanie" w:date="2023-09-19T18:27:00Z">
        <w:r w:rsidDel="00564893">
          <w:rPr>
            <w:b/>
          </w:rPr>
          <w:delText>2</w:delText>
        </w:r>
      </w:del>
      <w:ins w:id="1337" w:author="Lane, Stefanie" w:date="2023-09-19T18:27:00Z">
        <w:r w:rsidR="00564893">
          <w:rPr>
            <w:b/>
          </w:rPr>
          <w:t>1</w:t>
        </w:r>
      </w:ins>
      <w:commentRangeEnd w:id="1335"/>
      <w:r w:rsidR="00E248BE">
        <w:rPr>
          <w:rStyle w:val="CommentReference"/>
        </w:rPr>
        <w:commentReference w:id="1335"/>
      </w:r>
      <w:r>
        <w:t xml:space="preserve"> </w:t>
      </w:r>
      <w:r w:rsidRPr="002B358C">
        <w:t xml:space="preserve">Species significantly driving cluster groups (Euclidean distance) include the same dominant species in each assemblage type (Sedge by </w:t>
      </w:r>
      <w:r w:rsidRPr="00137F24">
        <w:rPr>
          <w:i/>
          <w:iCs/>
        </w:rPr>
        <w:t>Carex lyngbyei</w:t>
      </w:r>
      <w:r w:rsidRPr="002B358C">
        <w:t xml:space="preserve">, Fescue by </w:t>
      </w:r>
      <w:r w:rsidR="00B678A8">
        <w:rPr>
          <w:i/>
          <w:iCs/>
        </w:rPr>
        <w:t>Schedonorus arundinaceus</w:t>
      </w:r>
      <w:r w:rsidRPr="002B358C">
        <w:t xml:space="preserve">, Bogbean by </w:t>
      </w:r>
      <w:r w:rsidRPr="00137F24">
        <w:rPr>
          <w:i/>
          <w:iCs/>
        </w:rPr>
        <w:t>Menyanthes trifoliata</w:t>
      </w:r>
      <w:r w:rsidRPr="002B358C">
        <w:t>). Indicator species significantly defining the assemblage reported for p &lt; 0.</w:t>
      </w:r>
      <w:commentRangeStart w:id="1338"/>
      <w:r w:rsidRPr="002B358C">
        <w:t>05</w:t>
      </w:r>
      <w:commentRangeEnd w:id="1338"/>
      <w:r w:rsidR="003D67ED">
        <w:rPr>
          <w:rStyle w:val="CommentReference"/>
        </w:rPr>
        <w:commentReference w:id="1338"/>
      </w:r>
      <w:del w:id="1339" w:author="Lane, Stefanie" w:date="2023-09-19T18:30:00Z">
        <w:r w:rsidR="00530C3C" w:rsidDel="00695C76">
          <w:fldChar w:fldCharType="begin"/>
        </w:r>
        <w:r w:rsidR="00530C3C" w:rsidDel="00695C76">
          <w:delInstrText xml:space="preserve"> LINK </w:delInstrText>
        </w:r>
      </w:del>
      <w:r w:rsidR="00C7581F">
        <w:instrText xml:space="preserve">Excel.Sheet.12 https://ubcca-my.sharepoint.com/personal/stefanie_lane_ubc_ca/Documents/Documents/Dissertation/CommunityStability/tables.xlsx Indic_noIndVal!R4C1:R28C9 </w:instrText>
      </w:r>
      <w:del w:id="1340" w:author="Lane, Stefanie" w:date="2023-09-19T18:30:00Z">
        <w:r w:rsidR="00530C3C" w:rsidDel="00695C76">
          <w:delInstrText xml:space="preserve">\a \f 4 \h </w:delInstrText>
        </w:r>
        <w:r w:rsidR="00B07913" w:rsidDel="00695C76">
          <w:delInstrText xml:space="preserve"> \* MERGEFORMAT </w:delInstrText>
        </w:r>
        <w:r w:rsidR="00530C3C" w:rsidDel="00695C76">
          <w:fldChar w:fldCharType="separate"/>
        </w:r>
      </w:del>
    </w:p>
    <w:p w14:paraId="3FA123BD" w14:textId="4FCEC1F8" w:rsidR="00000489" w:rsidDel="00E73F06" w:rsidRDefault="00000489">
      <w:pPr>
        <w:rPr>
          <w:del w:id="1341" w:author="Lane, Stefanie" w:date="2023-09-18T11:10:00Z"/>
        </w:rPr>
      </w:pPr>
    </w:p>
    <w:p w14:paraId="00016540" w14:textId="79E7CF16" w:rsidR="00936667" w:rsidDel="00000489" w:rsidRDefault="00936667">
      <w:pPr>
        <w:rPr>
          <w:del w:id="1342" w:author="Lane, Stefanie" w:date="2023-09-14T10:04:00Z"/>
        </w:rPr>
      </w:pPr>
    </w:p>
    <w:p w14:paraId="6C55338B" w14:textId="78C58C2C" w:rsidR="006C521A" w:rsidDel="00936667" w:rsidRDefault="006C521A">
      <w:pPr>
        <w:rPr>
          <w:del w:id="1343" w:author="Lane, Stefanie" w:date="2023-09-13T11:07:00Z"/>
        </w:rPr>
      </w:pPr>
    </w:p>
    <w:p w14:paraId="73375A13" w14:textId="56380BC7" w:rsidR="0015409D" w:rsidDel="006C521A" w:rsidRDefault="0015409D">
      <w:pPr>
        <w:rPr>
          <w:del w:id="1344" w:author="Lane, Stefanie" w:date="2023-09-11T17:14:00Z"/>
        </w:rPr>
      </w:pPr>
    </w:p>
    <w:p w14:paraId="00E34BEF" w14:textId="396AFE9C" w:rsidR="00B0159B" w:rsidDel="0015409D" w:rsidRDefault="00B0159B">
      <w:pPr>
        <w:rPr>
          <w:del w:id="1345" w:author="Lane, Stefanie" w:date="2023-09-07T11:18:00Z"/>
        </w:rPr>
      </w:pPr>
    </w:p>
    <w:p w14:paraId="345949D6" w14:textId="1102091E" w:rsidR="0074456C" w:rsidDel="00B0159B" w:rsidRDefault="0074456C">
      <w:pPr>
        <w:rPr>
          <w:del w:id="1346" w:author="Lane, Stefanie" w:date="2023-09-04T11:49:00Z"/>
        </w:rPr>
      </w:pPr>
    </w:p>
    <w:p w14:paraId="084B729C" w14:textId="0A5ED836" w:rsidR="00BB5BE2" w:rsidDel="0074456C" w:rsidRDefault="00BB5BE2">
      <w:pPr>
        <w:rPr>
          <w:del w:id="1347" w:author="Lane, Stefanie" w:date="2023-08-17T17:29:00Z"/>
        </w:rPr>
      </w:pPr>
    </w:p>
    <w:p w14:paraId="71DD4592" w14:textId="12F518DC" w:rsidR="003516CD" w:rsidDel="00BB5BE2" w:rsidRDefault="003516CD">
      <w:pPr>
        <w:rPr>
          <w:del w:id="1348" w:author="Lane, Stefanie" w:date="2023-08-10T16:47:00Z"/>
        </w:rPr>
      </w:pPr>
    </w:p>
    <w:p w14:paraId="06033172" w14:textId="43B304E4" w:rsidR="00C51C7D" w:rsidDel="003516CD" w:rsidRDefault="00C51C7D">
      <w:pPr>
        <w:rPr>
          <w:del w:id="1349" w:author="Lane, Stefanie" w:date="2023-08-02T17:30:00Z"/>
        </w:rPr>
      </w:pPr>
    </w:p>
    <w:p w14:paraId="36A7F6D2" w14:textId="0FA09611" w:rsidR="002605CE" w:rsidDel="00C51C7D" w:rsidRDefault="002605CE">
      <w:pPr>
        <w:rPr>
          <w:del w:id="1350" w:author="Lane, Stefanie" w:date="2023-07-26T11:06:00Z"/>
        </w:rPr>
      </w:pPr>
    </w:p>
    <w:tbl>
      <w:tblPr>
        <w:tblW w:w="10440" w:type="dxa"/>
        <w:tblLook w:val="04A0" w:firstRow="1" w:lastRow="0" w:firstColumn="1" w:lastColumn="0" w:noHBand="0" w:noVBand="1"/>
      </w:tblPr>
      <w:tblGrid>
        <w:gridCol w:w="1091"/>
        <w:gridCol w:w="2149"/>
        <w:gridCol w:w="810"/>
        <w:gridCol w:w="300"/>
        <w:gridCol w:w="2189"/>
        <w:gridCol w:w="751"/>
        <w:gridCol w:w="277"/>
        <w:gridCol w:w="2007"/>
        <w:gridCol w:w="881"/>
      </w:tblGrid>
      <w:tr w:rsidR="002605CE" w:rsidRPr="002605CE" w:rsidDel="00C51C7D" w14:paraId="77058E94" w14:textId="77777777" w:rsidTr="002605CE">
        <w:trPr>
          <w:divId w:val="39592375"/>
          <w:trHeight w:val="260"/>
          <w:del w:id="1351" w:author="Lane, Stefanie" w:date="2023-07-26T11:06:00Z"/>
        </w:trPr>
        <w:tc>
          <w:tcPr>
            <w:tcW w:w="1091" w:type="dxa"/>
            <w:tcBorders>
              <w:top w:val="nil"/>
              <w:left w:val="nil"/>
              <w:bottom w:val="single" w:sz="4" w:space="0" w:color="auto"/>
              <w:right w:val="nil"/>
            </w:tcBorders>
            <w:shd w:val="clear" w:color="auto" w:fill="auto"/>
            <w:noWrap/>
            <w:vAlign w:val="bottom"/>
            <w:hideMark/>
          </w:tcPr>
          <w:p w14:paraId="6E928656" w14:textId="4D9DB7FB" w:rsidR="002605CE" w:rsidRPr="002605CE" w:rsidDel="00C51C7D" w:rsidRDefault="002605CE">
            <w:pPr>
              <w:rPr>
                <w:del w:id="1352" w:author="Lane, Stefanie" w:date="2023-07-26T11:06:00Z"/>
                <w:rFonts w:ascii="Calibri" w:eastAsia="Times New Roman" w:hAnsi="Calibri" w:cs="Calibri"/>
                <w:color w:val="000000"/>
                <w:sz w:val="20"/>
                <w:szCs w:val="20"/>
              </w:rPr>
              <w:pPrChange w:id="1353" w:author="Lane, Stefanie" w:date="2023-09-19T18:30:00Z">
                <w:pPr>
                  <w:spacing w:after="0" w:line="240" w:lineRule="auto"/>
                  <w:jc w:val="center"/>
                </w:pPr>
              </w:pPrChange>
            </w:pPr>
            <w:del w:id="1354" w:author="Lane, Stefanie" w:date="2023-07-26T11:06:00Z">
              <w:r w:rsidRPr="002605CE" w:rsidDel="00C51C7D">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63877BF" w14:textId="77777777" w:rsidR="002605CE" w:rsidRPr="002605CE" w:rsidDel="00C51C7D" w:rsidRDefault="002605CE">
            <w:pPr>
              <w:rPr>
                <w:del w:id="1355" w:author="Lane, Stefanie" w:date="2023-07-26T11:06:00Z"/>
                <w:rFonts w:ascii="Calibri" w:eastAsia="Times New Roman" w:hAnsi="Calibri" w:cs="Calibri"/>
                <w:b/>
                <w:bCs/>
                <w:color w:val="000000"/>
                <w:sz w:val="20"/>
                <w:szCs w:val="20"/>
              </w:rPr>
              <w:pPrChange w:id="1356" w:author="Lane, Stefanie" w:date="2023-09-19T18:30:00Z">
                <w:pPr>
                  <w:spacing w:after="0" w:line="240" w:lineRule="auto"/>
                  <w:jc w:val="center"/>
                </w:pPr>
              </w:pPrChange>
            </w:pPr>
            <w:del w:id="1357" w:author="Lane, Stefanie" w:date="2023-07-26T11:06:00Z">
              <w:r w:rsidRPr="002605CE" w:rsidDel="00C51C7D">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3F56A072" w14:textId="77777777" w:rsidR="002605CE" w:rsidRPr="002605CE" w:rsidDel="00C51C7D" w:rsidRDefault="002605CE">
            <w:pPr>
              <w:rPr>
                <w:del w:id="1358" w:author="Lane, Stefanie" w:date="2023-07-26T11:06:00Z"/>
                <w:rFonts w:ascii="Calibri" w:eastAsia="Times New Roman" w:hAnsi="Calibri" w:cs="Calibri"/>
                <w:b/>
                <w:bCs/>
                <w:color w:val="000000"/>
                <w:sz w:val="20"/>
                <w:szCs w:val="20"/>
              </w:rPr>
              <w:pPrChange w:id="1359" w:author="Lane, Stefanie" w:date="2023-09-19T18:30:00Z">
                <w:pPr>
                  <w:spacing w:after="0" w:line="240" w:lineRule="auto"/>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795608E2" w14:textId="77777777" w:rsidR="002605CE" w:rsidRPr="002605CE" w:rsidDel="00C51C7D" w:rsidRDefault="002605CE">
            <w:pPr>
              <w:rPr>
                <w:del w:id="1360" w:author="Lane, Stefanie" w:date="2023-07-26T11:06:00Z"/>
                <w:rFonts w:ascii="Calibri" w:eastAsia="Times New Roman" w:hAnsi="Calibri" w:cs="Calibri"/>
                <w:b/>
                <w:bCs/>
                <w:color w:val="000000"/>
                <w:sz w:val="20"/>
                <w:szCs w:val="20"/>
              </w:rPr>
              <w:pPrChange w:id="1361" w:author="Lane, Stefanie" w:date="2023-09-19T18:30:00Z">
                <w:pPr>
                  <w:spacing w:after="0" w:line="240" w:lineRule="auto"/>
                  <w:jc w:val="center"/>
                </w:pPr>
              </w:pPrChange>
            </w:pPr>
            <w:del w:id="1362" w:author="Lane, Stefanie" w:date="2023-07-26T11:06:00Z">
              <w:r w:rsidRPr="002605CE" w:rsidDel="00C51C7D">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49FAD46" w14:textId="77777777" w:rsidR="002605CE" w:rsidRPr="002605CE" w:rsidDel="00C51C7D" w:rsidRDefault="002605CE">
            <w:pPr>
              <w:rPr>
                <w:del w:id="1363" w:author="Lane, Stefanie" w:date="2023-07-26T11:06:00Z"/>
                <w:rFonts w:ascii="Calibri" w:eastAsia="Times New Roman" w:hAnsi="Calibri" w:cs="Calibri"/>
                <w:b/>
                <w:bCs/>
                <w:color w:val="000000"/>
                <w:sz w:val="20"/>
                <w:szCs w:val="20"/>
              </w:rPr>
              <w:pPrChange w:id="1364" w:author="Lane, Stefanie" w:date="2023-09-19T18:30:00Z">
                <w:pPr>
                  <w:spacing w:after="0" w:line="240" w:lineRule="auto"/>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2CC75B47" w14:textId="77777777" w:rsidR="002605CE" w:rsidRPr="002605CE" w:rsidDel="00C51C7D" w:rsidRDefault="002605CE">
            <w:pPr>
              <w:rPr>
                <w:del w:id="1365" w:author="Lane, Stefanie" w:date="2023-07-26T11:06:00Z"/>
                <w:rFonts w:ascii="Calibri" w:eastAsia="Times New Roman" w:hAnsi="Calibri" w:cs="Calibri"/>
                <w:b/>
                <w:bCs/>
                <w:color w:val="000000"/>
                <w:sz w:val="20"/>
                <w:szCs w:val="20"/>
              </w:rPr>
              <w:pPrChange w:id="1366" w:author="Lane, Stefanie" w:date="2023-09-19T18:30:00Z">
                <w:pPr>
                  <w:spacing w:after="0" w:line="240" w:lineRule="auto"/>
                  <w:jc w:val="center"/>
                </w:pPr>
              </w:pPrChange>
            </w:pPr>
            <w:del w:id="1367" w:author="Lane, Stefanie" w:date="2023-07-26T11:06:00Z">
              <w:r w:rsidRPr="002605CE" w:rsidDel="00C51C7D">
                <w:rPr>
                  <w:rFonts w:ascii="Calibri" w:eastAsia="Times New Roman" w:hAnsi="Calibri" w:cs="Calibri"/>
                  <w:b/>
                  <w:bCs/>
                  <w:color w:val="000000"/>
                  <w:sz w:val="20"/>
                  <w:szCs w:val="20"/>
                </w:rPr>
                <w:delText>2019</w:delText>
              </w:r>
            </w:del>
          </w:p>
        </w:tc>
      </w:tr>
      <w:tr w:rsidR="002605CE" w:rsidRPr="002605CE" w:rsidDel="00C51C7D" w14:paraId="185B9D60" w14:textId="77777777" w:rsidTr="002605CE">
        <w:trPr>
          <w:divId w:val="39592375"/>
          <w:trHeight w:val="780"/>
          <w:del w:id="1368" w:author="Lane, Stefanie" w:date="2023-07-26T11:06:00Z"/>
        </w:trPr>
        <w:tc>
          <w:tcPr>
            <w:tcW w:w="1091" w:type="dxa"/>
            <w:tcBorders>
              <w:top w:val="nil"/>
              <w:left w:val="nil"/>
              <w:bottom w:val="single" w:sz="4" w:space="0" w:color="auto"/>
              <w:right w:val="nil"/>
            </w:tcBorders>
            <w:shd w:val="clear" w:color="auto" w:fill="auto"/>
            <w:vAlign w:val="center"/>
            <w:hideMark/>
          </w:tcPr>
          <w:p w14:paraId="2B3BB12A" w14:textId="77777777" w:rsidR="002605CE" w:rsidRPr="002605CE" w:rsidDel="00C51C7D" w:rsidRDefault="002605CE">
            <w:pPr>
              <w:rPr>
                <w:del w:id="1369" w:author="Lane, Stefanie" w:date="2023-07-26T11:06:00Z"/>
                <w:rFonts w:ascii="Calibri" w:eastAsia="Times New Roman" w:hAnsi="Calibri" w:cs="Calibri"/>
                <w:color w:val="000000"/>
                <w:sz w:val="20"/>
                <w:szCs w:val="20"/>
              </w:rPr>
              <w:pPrChange w:id="1370" w:author="Lane, Stefanie" w:date="2023-09-19T18:30:00Z">
                <w:pPr>
                  <w:spacing w:after="0" w:line="240" w:lineRule="auto"/>
                  <w:jc w:val="center"/>
                </w:pPr>
              </w:pPrChange>
            </w:pPr>
            <w:del w:id="1371" w:author="Lane, Stefanie" w:date="2023-07-26T11:06:00Z">
              <w:r w:rsidRPr="002605CE" w:rsidDel="00C51C7D">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2C08533A" w14:textId="77777777" w:rsidR="002605CE" w:rsidRPr="002605CE" w:rsidDel="00C51C7D" w:rsidRDefault="002605CE">
            <w:pPr>
              <w:rPr>
                <w:del w:id="1372" w:author="Lane, Stefanie" w:date="2023-07-26T11:06:00Z"/>
                <w:rFonts w:ascii="Calibri" w:eastAsia="Times New Roman" w:hAnsi="Calibri" w:cs="Calibri"/>
                <w:color w:val="000000"/>
                <w:sz w:val="20"/>
                <w:szCs w:val="20"/>
              </w:rPr>
              <w:pPrChange w:id="1373" w:author="Lane, Stefanie" w:date="2023-09-19T18:30:00Z">
                <w:pPr>
                  <w:spacing w:after="0" w:line="240" w:lineRule="auto"/>
                  <w:jc w:val="center"/>
                </w:pPr>
              </w:pPrChange>
            </w:pPr>
            <w:del w:id="1374" w:author="Lane, Stefanie" w:date="2023-07-26T11:06:00Z">
              <w:r w:rsidRPr="002605CE" w:rsidDel="00C51C7D">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566DB009" w14:textId="77777777" w:rsidR="002605CE" w:rsidRPr="002605CE" w:rsidDel="00C51C7D" w:rsidRDefault="002605CE">
            <w:pPr>
              <w:rPr>
                <w:del w:id="1375" w:author="Lane, Stefanie" w:date="2023-07-26T11:06:00Z"/>
                <w:rFonts w:ascii="Calibri" w:eastAsia="Times New Roman" w:hAnsi="Calibri" w:cs="Calibri"/>
                <w:color w:val="000000"/>
                <w:sz w:val="20"/>
                <w:szCs w:val="20"/>
              </w:rPr>
              <w:pPrChange w:id="1376" w:author="Lane, Stefanie" w:date="2023-09-19T18:30:00Z">
                <w:pPr>
                  <w:spacing w:after="0" w:line="240" w:lineRule="auto"/>
                  <w:jc w:val="center"/>
                </w:pPr>
              </w:pPrChange>
            </w:pPr>
            <w:del w:id="1377" w:author="Lane, Stefanie" w:date="2023-07-26T11:06:00Z">
              <w:r w:rsidRPr="002605CE" w:rsidDel="00C51C7D">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9072C8D" w14:textId="77777777" w:rsidR="002605CE" w:rsidRPr="002605CE" w:rsidDel="00C51C7D" w:rsidRDefault="002605CE">
            <w:pPr>
              <w:rPr>
                <w:del w:id="1378" w:author="Lane, Stefanie" w:date="2023-07-26T11:06:00Z"/>
                <w:rFonts w:ascii="Calibri" w:eastAsia="Times New Roman" w:hAnsi="Calibri" w:cs="Calibri"/>
                <w:color w:val="000000"/>
                <w:sz w:val="20"/>
                <w:szCs w:val="20"/>
              </w:rPr>
              <w:pPrChange w:id="1379"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center"/>
            <w:hideMark/>
          </w:tcPr>
          <w:p w14:paraId="3344EA8D" w14:textId="77777777" w:rsidR="002605CE" w:rsidRPr="002605CE" w:rsidDel="00C51C7D" w:rsidRDefault="002605CE">
            <w:pPr>
              <w:rPr>
                <w:del w:id="1380" w:author="Lane, Stefanie" w:date="2023-07-26T11:06:00Z"/>
                <w:rFonts w:ascii="Calibri" w:eastAsia="Times New Roman" w:hAnsi="Calibri" w:cs="Calibri"/>
                <w:color w:val="000000"/>
                <w:sz w:val="20"/>
                <w:szCs w:val="20"/>
              </w:rPr>
              <w:pPrChange w:id="1381" w:author="Lane, Stefanie" w:date="2023-09-19T18:30:00Z">
                <w:pPr>
                  <w:spacing w:after="0" w:line="240" w:lineRule="auto"/>
                  <w:jc w:val="center"/>
                </w:pPr>
              </w:pPrChange>
            </w:pPr>
            <w:del w:id="1382" w:author="Lane, Stefanie" w:date="2023-07-26T11:06:00Z">
              <w:r w:rsidRPr="002605CE" w:rsidDel="00C51C7D">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75E6E814" w14:textId="77777777" w:rsidR="002605CE" w:rsidRPr="002605CE" w:rsidDel="00C51C7D" w:rsidRDefault="002605CE">
            <w:pPr>
              <w:rPr>
                <w:del w:id="1383" w:author="Lane, Stefanie" w:date="2023-07-26T11:06:00Z"/>
                <w:rFonts w:ascii="Calibri" w:eastAsia="Times New Roman" w:hAnsi="Calibri" w:cs="Calibri"/>
                <w:color w:val="000000"/>
                <w:sz w:val="20"/>
                <w:szCs w:val="20"/>
              </w:rPr>
              <w:pPrChange w:id="1384" w:author="Lane, Stefanie" w:date="2023-09-19T18:30:00Z">
                <w:pPr>
                  <w:spacing w:after="0" w:line="240" w:lineRule="auto"/>
                  <w:jc w:val="center"/>
                </w:pPr>
              </w:pPrChange>
            </w:pPr>
            <w:del w:id="1385" w:author="Lane, Stefanie" w:date="2023-07-26T11:06:00Z">
              <w:r w:rsidRPr="002605CE" w:rsidDel="00C51C7D">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366244B2" w14:textId="77777777" w:rsidR="002605CE" w:rsidRPr="002605CE" w:rsidDel="00C51C7D" w:rsidRDefault="002605CE">
            <w:pPr>
              <w:rPr>
                <w:del w:id="1386" w:author="Lane, Stefanie" w:date="2023-07-26T11:06:00Z"/>
                <w:rFonts w:ascii="Calibri" w:eastAsia="Times New Roman" w:hAnsi="Calibri" w:cs="Calibri"/>
                <w:color w:val="000000"/>
                <w:sz w:val="20"/>
                <w:szCs w:val="20"/>
              </w:rPr>
              <w:pPrChange w:id="1387" w:author="Lane, Stefanie" w:date="2023-09-19T18:30:00Z">
                <w:pPr>
                  <w:spacing w:after="0" w:line="240" w:lineRule="auto"/>
                  <w:jc w:val="center"/>
                </w:pPr>
              </w:pPrChange>
            </w:pPr>
          </w:p>
        </w:tc>
        <w:tc>
          <w:tcPr>
            <w:tcW w:w="2007" w:type="dxa"/>
            <w:tcBorders>
              <w:top w:val="nil"/>
              <w:left w:val="nil"/>
              <w:bottom w:val="single" w:sz="4" w:space="0" w:color="auto"/>
              <w:right w:val="nil"/>
            </w:tcBorders>
            <w:shd w:val="clear" w:color="auto" w:fill="auto"/>
            <w:noWrap/>
            <w:vAlign w:val="center"/>
            <w:hideMark/>
          </w:tcPr>
          <w:p w14:paraId="72F23D33" w14:textId="77777777" w:rsidR="002605CE" w:rsidRPr="002605CE" w:rsidDel="00C51C7D" w:rsidRDefault="002605CE">
            <w:pPr>
              <w:rPr>
                <w:del w:id="1388" w:author="Lane, Stefanie" w:date="2023-07-26T11:06:00Z"/>
                <w:rFonts w:ascii="Calibri" w:eastAsia="Times New Roman" w:hAnsi="Calibri" w:cs="Calibri"/>
                <w:color w:val="000000"/>
                <w:sz w:val="20"/>
                <w:szCs w:val="20"/>
              </w:rPr>
              <w:pPrChange w:id="1389" w:author="Lane, Stefanie" w:date="2023-09-19T18:30:00Z">
                <w:pPr>
                  <w:spacing w:after="0" w:line="240" w:lineRule="auto"/>
                  <w:jc w:val="center"/>
                </w:pPr>
              </w:pPrChange>
            </w:pPr>
            <w:del w:id="1390" w:author="Lane, Stefanie" w:date="2023-07-26T11:06:00Z">
              <w:r w:rsidRPr="002605CE" w:rsidDel="00C51C7D">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5222B3E1" w14:textId="77777777" w:rsidR="002605CE" w:rsidRPr="002605CE" w:rsidDel="00C51C7D" w:rsidRDefault="002605CE">
            <w:pPr>
              <w:rPr>
                <w:del w:id="1391" w:author="Lane, Stefanie" w:date="2023-07-26T11:06:00Z"/>
                <w:rFonts w:ascii="Calibri" w:eastAsia="Times New Roman" w:hAnsi="Calibri" w:cs="Calibri"/>
                <w:color w:val="000000"/>
                <w:sz w:val="20"/>
                <w:szCs w:val="20"/>
              </w:rPr>
              <w:pPrChange w:id="1392" w:author="Lane, Stefanie" w:date="2023-09-19T18:30:00Z">
                <w:pPr>
                  <w:spacing w:after="0" w:line="240" w:lineRule="auto"/>
                  <w:jc w:val="center"/>
                </w:pPr>
              </w:pPrChange>
            </w:pPr>
            <w:del w:id="1393" w:author="Lane, Stefanie" w:date="2023-07-26T11:06:00Z">
              <w:r w:rsidRPr="002605CE" w:rsidDel="00C51C7D">
                <w:rPr>
                  <w:rFonts w:ascii="Calibri" w:eastAsia="Times New Roman" w:hAnsi="Calibri" w:cs="Calibri"/>
                  <w:color w:val="000000"/>
                  <w:sz w:val="20"/>
                  <w:szCs w:val="20"/>
                </w:rPr>
                <w:delText>p-value</w:delText>
              </w:r>
            </w:del>
          </w:p>
        </w:tc>
      </w:tr>
      <w:tr w:rsidR="002605CE" w:rsidRPr="002605CE" w:rsidDel="00C51C7D" w14:paraId="7CBF9BEE" w14:textId="77777777" w:rsidTr="002605CE">
        <w:trPr>
          <w:divId w:val="39592375"/>
          <w:trHeight w:val="270"/>
          <w:del w:id="1394" w:author="Lane, Stefanie" w:date="2023-07-26T11:06:00Z"/>
        </w:trPr>
        <w:tc>
          <w:tcPr>
            <w:tcW w:w="1091" w:type="dxa"/>
            <w:tcBorders>
              <w:top w:val="nil"/>
              <w:left w:val="nil"/>
              <w:bottom w:val="nil"/>
              <w:right w:val="nil"/>
            </w:tcBorders>
            <w:shd w:val="clear" w:color="auto" w:fill="auto"/>
            <w:vAlign w:val="bottom"/>
            <w:hideMark/>
          </w:tcPr>
          <w:p w14:paraId="0DB12F2A" w14:textId="77777777" w:rsidR="002605CE" w:rsidRPr="002605CE" w:rsidDel="00C51C7D" w:rsidRDefault="002605CE">
            <w:pPr>
              <w:rPr>
                <w:del w:id="1395" w:author="Lane, Stefanie" w:date="2023-07-26T11:06:00Z"/>
                <w:rFonts w:ascii="Calibri" w:eastAsia="Times New Roman" w:hAnsi="Calibri" w:cs="Calibri"/>
                <w:color w:val="000000"/>
                <w:sz w:val="20"/>
                <w:szCs w:val="20"/>
              </w:rPr>
              <w:pPrChange w:id="1396"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616B1614" w14:textId="77777777" w:rsidR="002605CE" w:rsidRPr="002605CE" w:rsidDel="00C51C7D" w:rsidRDefault="002605CE">
            <w:pPr>
              <w:rPr>
                <w:del w:id="1397" w:author="Lane, Stefanie" w:date="2023-07-26T11:06:00Z"/>
                <w:rFonts w:ascii="Times New Roman" w:eastAsia="Times New Roman" w:hAnsi="Times New Roman" w:cs="Times New Roman"/>
                <w:sz w:val="20"/>
                <w:szCs w:val="20"/>
              </w:rPr>
              <w:pPrChange w:id="1398"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643AE377" w14:textId="77777777" w:rsidR="002605CE" w:rsidRPr="002605CE" w:rsidDel="00C51C7D" w:rsidRDefault="002605CE">
            <w:pPr>
              <w:rPr>
                <w:del w:id="1399" w:author="Lane, Stefanie" w:date="2023-07-26T11:06:00Z"/>
                <w:rFonts w:ascii="Times New Roman" w:eastAsia="Times New Roman" w:hAnsi="Times New Roman" w:cs="Times New Roman"/>
                <w:sz w:val="20"/>
                <w:szCs w:val="20"/>
              </w:rPr>
              <w:pPrChange w:id="1400"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42354324" w14:textId="77777777" w:rsidR="002605CE" w:rsidRPr="002605CE" w:rsidDel="00C51C7D" w:rsidRDefault="002605CE">
            <w:pPr>
              <w:rPr>
                <w:del w:id="1401" w:author="Lane, Stefanie" w:date="2023-07-26T11:06:00Z"/>
                <w:rFonts w:ascii="Times New Roman" w:eastAsia="Times New Roman" w:hAnsi="Times New Roman" w:cs="Times New Roman"/>
                <w:sz w:val="20"/>
                <w:szCs w:val="20"/>
              </w:rPr>
              <w:pPrChange w:id="1402"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05DA009" w14:textId="77777777" w:rsidR="002605CE" w:rsidRPr="002605CE" w:rsidDel="00C51C7D" w:rsidRDefault="002605CE">
            <w:pPr>
              <w:rPr>
                <w:del w:id="1403" w:author="Lane, Stefanie" w:date="2023-07-26T11:06:00Z"/>
                <w:rFonts w:ascii="Times New Roman" w:eastAsia="Times New Roman" w:hAnsi="Times New Roman" w:cs="Times New Roman"/>
                <w:sz w:val="20"/>
                <w:szCs w:val="20"/>
              </w:rPr>
              <w:pPrChange w:id="1404"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72D13895" w14:textId="77777777" w:rsidR="002605CE" w:rsidRPr="002605CE" w:rsidDel="00C51C7D" w:rsidRDefault="002605CE">
            <w:pPr>
              <w:rPr>
                <w:del w:id="1405" w:author="Lane, Stefanie" w:date="2023-07-26T11:06:00Z"/>
                <w:rFonts w:ascii="Times New Roman" w:eastAsia="Times New Roman" w:hAnsi="Times New Roman" w:cs="Times New Roman"/>
                <w:sz w:val="20"/>
                <w:szCs w:val="20"/>
              </w:rPr>
              <w:pPrChange w:id="1406"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F7498A0" w14:textId="77777777" w:rsidR="002605CE" w:rsidRPr="002605CE" w:rsidDel="00C51C7D" w:rsidRDefault="002605CE">
            <w:pPr>
              <w:rPr>
                <w:del w:id="1407" w:author="Lane, Stefanie" w:date="2023-07-26T11:06:00Z"/>
                <w:rFonts w:ascii="Times New Roman" w:eastAsia="Times New Roman" w:hAnsi="Times New Roman" w:cs="Times New Roman"/>
                <w:sz w:val="20"/>
                <w:szCs w:val="20"/>
              </w:rPr>
              <w:pPrChange w:id="1408"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7100C91" w14:textId="77777777" w:rsidR="002605CE" w:rsidRPr="002605CE" w:rsidDel="00C51C7D" w:rsidRDefault="002605CE">
            <w:pPr>
              <w:rPr>
                <w:del w:id="1409" w:author="Lane, Stefanie" w:date="2023-07-26T11:06:00Z"/>
                <w:rFonts w:ascii="Times New Roman" w:eastAsia="Times New Roman" w:hAnsi="Times New Roman" w:cs="Times New Roman"/>
                <w:sz w:val="20"/>
                <w:szCs w:val="20"/>
              </w:rPr>
              <w:pPrChange w:id="1410"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5DBED35E" w14:textId="77777777" w:rsidR="002605CE" w:rsidRPr="002605CE" w:rsidDel="00C51C7D" w:rsidRDefault="002605CE">
            <w:pPr>
              <w:rPr>
                <w:del w:id="1411" w:author="Lane, Stefanie" w:date="2023-07-26T11:06:00Z"/>
                <w:rFonts w:ascii="Times New Roman" w:eastAsia="Times New Roman" w:hAnsi="Times New Roman" w:cs="Times New Roman"/>
                <w:sz w:val="20"/>
                <w:szCs w:val="20"/>
              </w:rPr>
              <w:pPrChange w:id="1412" w:author="Lane, Stefanie" w:date="2023-09-19T18:30:00Z">
                <w:pPr>
                  <w:spacing w:after="0" w:line="240" w:lineRule="auto"/>
                </w:pPr>
              </w:pPrChange>
            </w:pPr>
          </w:p>
        </w:tc>
      </w:tr>
      <w:tr w:rsidR="002605CE" w:rsidRPr="002605CE" w:rsidDel="00C51C7D" w14:paraId="7FFF5202" w14:textId="77777777" w:rsidTr="002605CE">
        <w:trPr>
          <w:divId w:val="39592375"/>
          <w:trHeight w:val="260"/>
          <w:del w:id="1413"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DCDF10C" w14:textId="77777777" w:rsidR="002605CE" w:rsidRPr="002605CE" w:rsidDel="00C51C7D" w:rsidRDefault="002605CE">
            <w:pPr>
              <w:rPr>
                <w:del w:id="1414" w:author="Lane, Stefanie" w:date="2023-07-26T11:06:00Z"/>
                <w:rFonts w:ascii="Calibri" w:eastAsia="Times New Roman" w:hAnsi="Calibri" w:cs="Calibri"/>
                <w:color w:val="000000"/>
                <w:sz w:val="20"/>
                <w:szCs w:val="20"/>
              </w:rPr>
              <w:pPrChange w:id="1415" w:author="Lane, Stefanie" w:date="2023-09-19T18:30:00Z">
                <w:pPr>
                  <w:spacing w:after="0" w:line="240" w:lineRule="auto"/>
                  <w:jc w:val="center"/>
                </w:pPr>
              </w:pPrChange>
            </w:pPr>
            <w:del w:id="1416" w:author="Lane, Stefanie" w:date="2023-07-26T11:06:00Z">
              <w:r w:rsidRPr="002605CE" w:rsidDel="00C51C7D">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40A52F4D" w14:textId="77777777" w:rsidR="002605CE" w:rsidRPr="002605CE" w:rsidDel="00C51C7D" w:rsidRDefault="002605CE">
            <w:pPr>
              <w:rPr>
                <w:del w:id="1417" w:author="Lane, Stefanie" w:date="2023-07-26T11:06:00Z"/>
                <w:rFonts w:ascii="Calibri" w:eastAsia="Times New Roman" w:hAnsi="Calibri" w:cs="Calibri"/>
                <w:i/>
                <w:iCs/>
                <w:color w:val="000000"/>
                <w:sz w:val="20"/>
                <w:szCs w:val="20"/>
              </w:rPr>
              <w:pPrChange w:id="1418" w:author="Lane, Stefanie" w:date="2023-09-19T18:30:00Z">
                <w:pPr>
                  <w:spacing w:after="0" w:line="240" w:lineRule="auto"/>
                </w:pPr>
              </w:pPrChange>
            </w:pPr>
            <w:del w:id="1419" w:author="Lane, Stefanie" w:date="2023-07-26T11:06:00Z">
              <w:r w:rsidRPr="002605CE" w:rsidDel="00C51C7D">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1C1483ED" w14:textId="77777777" w:rsidR="002605CE" w:rsidRPr="002605CE" w:rsidDel="00C51C7D" w:rsidRDefault="002605CE">
            <w:pPr>
              <w:rPr>
                <w:del w:id="1420" w:author="Lane, Stefanie" w:date="2023-07-26T11:06:00Z"/>
                <w:rFonts w:ascii="Calibri" w:eastAsia="Times New Roman" w:hAnsi="Calibri" w:cs="Calibri"/>
                <w:color w:val="000000"/>
                <w:sz w:val="20"/>
                <w:szCs w:val="20"/>
              </w:rPr>
              <w:pPrChange w:id="1421" w:author="Lane, Stefanie" w:date="2023-09-19T18:30:00Z">
                <w:pPr>
                  <w:spacing w:after="0" w:line="240" w:lineRule="auto"/>
                  <w:jc w:val="center"/>
                </w:pPr>
              </w:pPrChange>
            </w:pPr>
            <w:del w:id="142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5A15E49A" w14:textId="77777777" w:rsidR="002605CE" w:rsidRPr="002605CE" w:rsidDel="00C51C7D" w:rsidRDefault="002605CE">
            <w:pPr>
              <w:rPr>
                <w:del w:id="1423" w:author="Lane, Stefanie" w:date="2023-07-26T11:06:00Z"/>
                <w:rFonts w:ascii="Calibri" w:eastAsia="Times New Roman" w:hAnsi="Calibri" w:cs="Calibri"/>
                <w:color w:val="000000"/>
                <w:sz w:val="20"/>
                <w:szCs w:val="20"/>
              </w:rPr>
              <w:pPrChange w:id="1424" w:author="Lane, Stefanie" w:date="2023-09-19T18:30:00Z">
                <w:pPr>
                  <w:spacing w:after="0" w:line="240" w:lineRule="auto"/>
                </w:pPr>
              </w:pPrChange>
            </w:pPr>
            <w:del w:id="1425"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4EFC90E" w14:textId="77777777" w:rsidR="002605CE" w:rsidRPr="002605CE" w:rsidDel="00C51C7D" w:rsidRDefault="002605CE">
            <w:pPr>
              <w:rPr>
                <w:del w:id="1426" w:author="Lane, Stefanie" w:date="2023-07-26T11:06:00Z"/>
                <w:rFonts w:ascii="Calibri" w:eastAsia="Times New Roman" w:hAnsi="Calibri" w:cs="Calibri"/>
                <w:i/>
                <w:iCs/>
                <w:color w:val="000000"/>
                <w:sz w:val="20"/>
                <w:szCs w:val="20"/>
              </w:rPr>
              <w:pPrChange w:id="1427" w:author="Lane, Stefanie" w:date="2023-09-19T18:30:00Z">
                <w:pPr>
                  <w:spacing w:after="0" w:line="240" w:lineRule="auto"/>
                </w:pPr>
              </w:pPrChange>
            </w:pPr>
            <w:del w:id="1428" w:author="Lane, Stefanie" w:date="2023-07-26T11:06:00Z">
              <w:r w:rsidRPr="002605CE" w:rsidDel="00C51C7D">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4E00E125" w14:textId="77777777" w:rsidR="002605CE" w:rsidRPr="002605CE" w:rsidDel="00C51C7D" w:rsidRDefault="002605CE">
            <w:pPr>
              <w:rPr>
                <w:del w:id="1429" w:author="Lane, Stefanie" w:date="2023-07-26T11:06:00Z"/>
                <w:rFonts w:ascii="Calibri" w:eastAsia="Times New Roman" w:hAnsi="Calibri" w:cs="Calibri"/>
                <w:color w:val="000000"/>
                <w:sz w:val="20"/>
                <w:szCs w:val="20"/>
              </w:rPr>
              <w:pPrChange w:id="1430" w:author="Lane, Stefanie" w:date="2023-09-19T18:30:00Z">
                <w:pPr>
                  <w:spacing w:after="0" w:line="240" w:lineRule="auto"/>
                  <w:jc w:val="center"/>
                </w:pPr>
              </w:pPrChange>
            </w:pPr>
            <w:del w:id="1431"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12CA3816" w14:textId="77777777" w:rsidR="002605CE" w:rsidRPr="002605CE" w:rsidDel="00C51C7D" w:rsidRDefault="002605CE">
            <w:pPr>
              <w:rPr>
                <w:del w:id="1432" w:author="Lane, Stefanie" w:date="2023-07-26T11:06:00Z"/>
                <w:rFonts w:ascii="Calibri" w:eastAsia="Times New Roman" w:hAnsi="Calibri" w:cs="Calibri"/>
                <w:color w:val="000000"/>
                <w:sz w:val="20"/>
                <w:szCs w:val="20"/>
              </w:rPr>
              <w:pPrChange w:id="1433" w:author="Lane, Stefanie" w:date="2023-09-19T18:30:00Z">
                <w:pPr>
                  <w:spacing w:after="0" w:line="240" w:lineRule="auto"/>
                </w:pPr>
              </w:pPrChange>
            </w:pPr>
            <w:del w:id="1434"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2D67031" w14:textId="77777777" w:rsidR="002605CE" w:rsidRPr="002605CE" w:rsidDel="00C51C7D" w:rsidRDefault="002605CE">
            <w:pPr>
              <w:rPr>
                <w:del w:id="1435" w:author="Lane, Stefanie" w:date="2023-07-26T11:06:00Z"/>
                <w:rFonts w:ascii="Calibri" w:eastAsia="Times New Roman" w:hAnsi="Calibri" w:cs="Calibri"/>
                <w:i/>
                <w:iCs/>
                <w:color w:val="000000"/>
                <w:sz w:val="20"/>
                <w:szCs w:val="20"/>
              </w:rPr>
              <w:pPrChange w:id="1436" w:author="Lane, Stefanie" w:date="2023-09-19T18:30:00Z">
                <w:pPr>
                  <w:spacing w:after="0" w:line="240" w:lineRule="auto"/>
                </w:pPr>
              </w:pPrChange>
            </w:pPr>
            <w:del w:id="1437" w:author="Lane, Stefanie" w:date="2023-07-26T11:06:00Z">
              <w:r w:rsidRPr="002605CE" w:rsidDel="00C51C7D">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79AFD97" w14:textId="77777777" w:rsidR="002605CE" w:rsidRPr="002605CE" w:rsidDel="00C51C7D" w:rsidRDefault="002605CE">
            <w:pPr>
              <w:rPr>
                <w:del w:id="1438" w:author="Lane, Stefanie" w:date="2023-07-26T11:06:00Z"/>
                <w:rFonts w:ascii="Calibri" w:eastAsia="Times New Roman" w:hAnsi="Calibri" w:cs="Calibri"/>
                <w:color w:val="000000"/>
                <w:sz w:val="20"/>
                <w:szCs w:val="20"/>
              </w:rPr>
              <w:pPrChange w:id="1439" w:author="Lane, Stefanie" w:date="2023-09-19T18:30:00Z">
                <w:pPr>
                  <w:spacing w:after="0" w:line="240" w:lineRule="auto"/>
                  <w:jc w:val="center"/>
                </w:pPr>
              </w:pPrChange>
            </w:pPr>
            <w:del w:id="144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63D3C27" w14:textId="77777777" w:rsidTr="002605CE">
        <w:trPr>
          <w:divId w:val="39592375"/>
          <w:trHeight w:val="260"/>
          <w:del w:id="144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0FA13DC" w14:textId="77777777" w:rsidR="002605CE" w:rsidRPr="002605CE" w:rsidDel="00C51C7D" w:rsidRDefault="002605CE">
            <w:pPr>
              <w:rPr>
                <w:del w:id="1442" w:author="Lane, Stefanie" w:date="2023-07-26T11:06:00Z"/>
                <w:rFonts w:ascii="Calibri" w:eastAsia="Times New Roman" w:hAnsi="Calibri" w:cs="Calibri"/>
                <w:color w:val="000000"/>
                <w:sz w:val="20"/>
                <w:szCs w:val="20"/>
              </w:rPr>
              <w:pPrChange w:id="144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4D89F97" w14:textId="77777777" w:rsidR="002605CE" w:rsidRPr="002605CE" w:rsidDel="00C51C7D" w:rsidRDefault="002605CE">
            <w:pPr>
              <w:rPr>
                <w:del w:id="1444" w:author="Lane, Stefanie" w:date="2023-07-26T11:06:00Z"/>
                <w:rFonts w:ascii="Calibri" w:eastAsia="Times New Roman" w:hAnsi="Calibri" w:cs="Calibri"/>
                <w:i/>
                <w:iCs/>
                <w:color w:val="000000"/>
                <w:sz w:val="20"/>
                <w:szCs w:val="20"/>
              </w:rPr>
              <w:pPrChange w:id="1445" w:author="Lane, Stefanie" w:date="2023-09-19T18:30:00Z">
                <w:pPr>
                  <w:spacing w:after="0" w:line="240" w:lineRule="auto"/>
                </w:pPr>
              </w:pPrChange>
            </w:pPr>
            <w:del w:id="1446" w:author="Lane, Stefanie" w:date="2023-07-26T11:06:00Z">
              <w:r w:rsidRPr="002605CE" w:rsidDel="00C51C7D">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556F0DF7" w14:textId="77777777" w:rsidR="002605CE" w:rsidRPr="002605CE" w:rsidDel="00C51C7D" w:rsidRDefault="002605CE">
            <w:pPr>
              <w:rPr>
                <w:del w:id="1447" w:author="Lane, Stefanie" w:date="2023-07-26T11:06:00Z"/>
                <w:rFonts w:ascii="Calibri" w:eastAsia="Times New Roman" w:hAnsi="Calibri" w:cs="Calibri"/>
                <w:color w:val="000000"/>
                <w:sz w:val="20"/>
                <w:szCs w:val="20"/>
              </w:rPr>
              <w:pPrChange w:id="1448" w:author="Lane, Stefanie" w:date="2023-09-19T18:30:00Z">
                <w:pPr>
                  <w:spacing w:after="0" w:line="240" w:lineRule="auto"/>
                  <w:jc w:val="center"/>
                </w:pPr>
              </w:pPrChange>
            </w:pPr>
            <w:del w:id="144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2077A538" w14:textId="77777777" w:rsidR="002605CE" w:rsidRPr="002605CE" w:rsidDel="00C51C7D" w:rsidRDefault="002605CE">
            <w:pPr>
              <w:rPr>
                <w:del w:id="1450" w:author="Lane, Stefanie" w:date="2023-07-26T11:06:00Z"/>
                <w:rFonts w:ascii="Calibri" w:eastAsia="Times New Roman" w:hAnsi="Calibri" w:cs="Calibri"/>
                <w:color w:val="000000"/>
                <w:sz w:val="20"/>
                <w:szCs w:val="20"/>
              </w:rPr>
              <w:pPrChange w:id="145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90A2778" w14:textId="77777777" w:rsidR="002605CE" w:rsidRPr="002605CE" w:rsidDel="00C51C7D" w:rsidRDefault="002605CE">
            <w:pPr>
              <w:rPr>
                <w:del w:id="1452" w:author="Lane, Stefanie" w:date="2023-07-26T11:06:00Z"/>
                <w:rFonts w:ascii="Calibri" w:eastAsia="Times New Roman" w:hAnsi="Calibri" w:cs="Calibri"/>
                <w:i/>
                <w:iCs/>
                <w:color w:val="000000"/>
                <w:sz w:val="20"/>
                <w:szCs w:val="20"/>
              </w:rPr>
              <w:pPrChange w:id="1453" w:author="Lane, Stefanie" w:date="2023-09-19T18:30:00Z">
                <w:pPr>
                  <w:spacing w:after="0" w:line="240" w:lineRule="auto"/>
                </w:pPr>
              </w:pPrChange>
            </w:pPr>
            <w:del w:id="1454" w:author="Lane, Stefanie" w:date="2023-07-26T11:06:00Z">
              <w:r w:rsidRPr="002605CE" w:rsidDel="00C51C7D">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0598DD12" w14:textId="77777777" w:rsidR="002605CE" w:rsidRPr="002605CE" w:rsidDel="00C51C7D" w:rsidRDefault="002605CE">
            <w:pPr>
              <w:rPr>
                <w:del w:id="1455" w:author="Lane, Stefanie" w:date="2023-07-26T11:06:00Z"/>
                <w:rFonts w:ascii="Calibri" w:eastAsia="Times New Roman" w:hAnsi="Calibri" w:cs="Calibri"/>
                <w:color w:val="000000"/>
                <w:sz w:val="20"/>
                <w:szCs w:val="20"/>
              </w:rPr>
              <w:pPrChange w:id="1456" w:author="Lane, Stefanie" w:date="2023-09-19T18:30:00Z">
                <w:pPr>
                  <w:spacing w:after="0" w:line="240" w:lineRule="auto"/>
                  <w:jc w:val="center"/>
                </w:pPr>
              </w:pPrChange>
            </w:pPr>
            <w:del w:id="1457" w:author="Lane, Stefanie" w:date="2023-07-26T11:06:00Z">
              <w:r w:rsidRPr="002605CE" w:rsidDel="00C51C7D">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5465B109" w14:textId="77777777" w:rsidR="002605CE" w:rsidRPr="002605CE" w:rsidDel="00C51C7D" w:rsidRDefault="002605CE">
            <w:pPr>
              <w:rPr>
                <w:del w:id="1458" w:author="Lane, Stefanie" w:date="2023-07-26T11:06:00Z"/>
                <w:rFonts w:ascii="Calibri" w:eastAsia="Times New Roman" w:hAnsi="Calibri" w:cs="Calibri"/>
                <w:color w:val="000000"/>
                <w:sz w:val="20"/>
                <w:szCs w:val="20"/>
              </w:rPr>
              <w:pPrChange w:id="145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C459AA2" w14:textId="77777777" w:rsidR="002605CE" w:rsidRPr="002605CE" w:rsidDel="00C51C7D" w:rsidRDefault="002605CE">
            <w:pPr>
              <w:rPr>
                <w:del w:id="1460" w:author="Lane, Stefanie" w:date="2023-07-26T11:06:00Z"/>
                <w:rFonts w:ascii="Times New Roman" w:eastAsia="Times New Roman" w:hAnsi="Times New Roman" w:cs="Times New Roman"/>
                <w:sz w:val="20"/>
                <w:szCs w:val="20"/>
              </w:rPr>
              <w:pPrChange w:id="146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754A160F" w14:textId="77777777" w:rsidR="002605CE" w:rsidRPr="002605CE" w:rsidDel="00C51C7D" w:rsidRDefault="002605CE">
            <w:pPr>
              <w:rPr>
                <w:del w:id="1462" w:author="Lane, Stefanie" w:date="2023-07-26T11:06:00Z"/>
                <w:rFonts w:ascii="Calibri" w:eastAsia="Times New Roman" w:hAnsi="Calibri" w:cs="Calibri"/>
                <w:color w:val="000000"/>
                <w:sz w:val="20"/>
                <w:szCs w:val="20"/>
              </w:rPr>
              <w:pPrChange w:id="1463" w:author="Lane, Stefanie" w:date="2023-09-19T18:30:00Z">
                <w:pPr>
                  <w:spacing w:after="0" w:line="240" w:lineRule="auto"/>
                  <w:jc w:val="center"/>
                </w:pPr>
              </w:pPrChange>
            </w:pPr>
            <w:del w:id="146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4EFFBDE6" w14:textId="77777777" w:rsidTr="002605CE">
        <w:trPr>
          <w:divId w:val="39592375"/>
          <w:trHeight w:val="270"/>
          <w:del w:id="146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398400" w14:textId="77777777" w:rsidR="002605CE" w:rsidRPr="002605CE" w:rsidDel="00C51C7D" w:rsidRDefault="002605CE">
            <w:pPr>
              <w:rPr>
                <w:del w:id="1466" w:author="Lane, Stefanie" w:date="2023-07-26T11:06:00Z"/>
                <w:rFonts w:ascii="Calibri" w:eastAsia="Times New Roman" w:hAnsi="Calibri" w:cs="Calibri"/>
                <w:color w:val="000000"/>
                <w:sz w:val="20"/>
                <w:szCs w:val="20"/>
              </w:rPr>
              <w:pPrChange w:id="1467"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4789DA0D" w14:textId="77777777" w:rsidR="002605CE" w:rsidRPr="002605CE" w:rsidDel="00C51C7D" w:rsidRDefault="002605CE">
            <w:pPr>
              <w:rPr>
                <w:del w:id="1468" w:author="Lane, Stefanie" w:date="2023-07-26T11:06:00Z"/>
                <w:rFonts w:ascii="Calibri" w:eastAsia="Times New Roman" w:hAnsi="Calibri" w:cs="Calibri"/>
                <w:i/>
                <w:iCs/>
                <w:color w:val="000000"/>
                <w:sz w:val="20"/>
                <w:szCs w:val="20"/>
              </w:rPr>
              <w:pPrChange w:id="1469" w:author="Lane, Stefanie" w:date="2023-09-19T18:30:00Z">
                <w:pPr>
                  <w:spacing w:after="0" w:line="240" w:lineRule="auto"/>
                </w:pPr>
              </w:pPrChange>
            </w:pPr>
            <w:del w:id="1470" w:author="Lane, Stefanie" w:date="2023-07-26T11:06:00Z">
              <w:r w:rsidRPr="002605CE" w:rsidDel="00C51C7D">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0E7F0DB3" w14:textId="77777777" w:rsidR="002605CE" w:rsidRPr="002605CE" w:rsidDel="00C51C7D" w:rsidRDefault="002605CE">
            <w:pPr>
              <w:rPr>
                <w:del w:id="1471" w:author="Lane, Stefanie" w:date="2023-07-26T11:06:00Z"/>
                <w:rFonts w:ascii="Calibri" w:eastAsia="Times New Roman" w:hAnsi="Calibri" w:cs="Calibri"/>
                <w:color w:val="000000"/>
                <w:sz w:val="20"/>
                <w:szCs w:val="20"/>
              </w:rPr>
              <w:pPrChange w:id="1472" w:author="Lane, Stefanie" w:date="2023-09-19T18:30:00Z">
                <w:pPr>
                  <w:spacing w:after="0" w:line="240" w:lineRule="auto"/>
                </w:pPr>
              </w:pPrChange>
            </w:pPr>
            <w:del w:id="1473"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3B3D51DC" w14:textId="77777777" w:rsidR="002605CE" w:rsidRPr="002605CE" w:rsidDel="00C51C7D" w:rsidRDefault="002605CE">
            <w:pPr>
              <w:rPr>
                <w:del w:id="1474" w:author="Lane, Stefanie" w:date="2023-07-26T11:06:00Z"/>
                <w:rFonts w:ascii="Calibri" w:eastAsia="Times New Roman" w:hAnsi="Calibri" w:cs="Calibri"/>
                <w:color w:val="000000"/>
                <w:sz w:val="20"/>
                <w:szCs w:val="20"/>
              </w:rPr>
              <w:pPrChange w:id="1475" w:author="Lane, Stefanie" w:date="2023-09-19T18:30:00Z">
                <w:pPr>
                  <w:spacing w:after="0" w:line="240" w:lineRule="auto"/>
                </w:pPr>
              </w:pPrChange>
            </w:pPr>
            <w:del w:id="1476"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A7A49DA" w14:textId="77777777" w:rsidR="002605CE" w:rsidRPr="002605CE" w:rsidDel="00C51C7D" w:rsidRDefault="002605CE">
            <w:pPr>
              <w:rPr>
                <w:del w:id="1477" w:author="Lane, Stefanie" w:date="2023-07-26T11:06:00Z"/>
                <w:rFonts w:ascii="Calibri" w:eastAsia="Times New Roman" w:hAnsi="Calibri" w:cs="Calibri"/>
                <w:i/>
                <w:iCs/>
                <w:color w:val="000000"/>
                <w:sz w:val="20"/>
                <w:szCs w:val="20"/>
              </w:rPr>
              <w:pPrChange w:id="1478" w:author="Lane, Stefanie" w:date="2023-09-19T18:30:00Z">
                <w:pPr>
                  <w:spacing w:after="0" w:line="240" w:lineRule="auto"/>
                </w:pPr>
              </w:pPrChange>
            </w:pPr>
            <w:del w:id="1479" w:author="Lane, Stefanie" w:date="2023-07-26T11:06:00Z">
              <w:r w:rsidRPr="002605CE" w:rsidDel="00C51C7D">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006FFD60" w14:textId="77777777" w:rsidR="002605CE" w:rsidRPr="002605CE" w:rsidDel="00C51C7D" w:rsidRDefault="002605CE">
            <w:pPr>
              <w:rPr>
                <w:del w:id="1480" w:author="Lane, Stefanie" w:date="2023-07-26T11:06:00Z"/>
                <w:rFonts w:ascii="Calibri" w:eastAsia="Times New Roman" w:hAnsi="Calibri" w:cs="Calibri"/>
                <w:color w:val="000000"/>
                <w:sz w:val="20"/>
                <w:szCs w:val="20"/>
              </w:rPr>
              <w:pPrChange w:id="1481" w:author="Lane, Stefanie" w:date="2023-09-19T18:30:00Z">
                <w:pPr>
                  <w:spacing w:after="0" w:line="240" w:lineRule="auto"/>
                  <w:jc w:val="center"/>
                </w:pPr>
              </w:pPrChange>
            </w:pPr>
            <w:del w:id="1482"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635802CC" w14:textId="77777777" w:rsidR="002605CE" w:rsidRPr="002605CE" w:rsidDel="00C51C7D" w:rsidRDefault="002605CE">
            <w:pPr>
              <w:rPr>
                <w:del w:id="1483" w:author="Lane, Stefanie" w:date="2023-07-26T11:06:00Z"/>
                <w:rFonts w:ascii="Calibri" w:eastAsia="Times New Roman" w:hAnsi="Calibri" w:cs="Calibri"/>
                <w:color w:val="000000"/>
                <w:sz w:val="20"/>
                <w:szCs w:val="20"/>
              </w:rPr>
              <w:pPrChange w:id="1484" w:author="Lane, Stefanie" w:date="2023-09-19T18:30:00Z">
                <w:pPr>
                  <w:spacing w:after="0" w:line="240" w:lineRule="auto"/>
                </w:pPr>
              </w:pPrChange>
            </w:pPr>
            <w:del w:id="1485"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2702B6B" w14:textId="77777777" w:rsidR="002605CE" w:rsidRPr="002605CE" w:rsidDel="00C51C7D" w:rsidRDefault="002605CE">
            <w:pPr>
              <w:rPr>
                <w:del w:id="1486" w:author="Lane, Stefanie" w:date="2023-07-26T11:06:00Z"/>
                <w:rFonts w:ascii="Calibri" w:eastAsia="Times New Roman" w:hAnsi="Calibri" w:cs="Calibri"/>
                <w:i/>
                <w:iCs/>
                <w:color w:val="000000"/>
                <w:sz w:val="20"/>
                <w:szCs w:val="20"/>
              </w:rPr>
              <w:pPrChange w:id="1487" w:author="Lane, Stefanie" w:date="2023-09-19T18:30:00Z">
                <w:pPr>
                  <w:spacing w:after="0" w:line="240" w:lineRule="auto"/>
                </w:pPr>
              </w:pPrChange>
            </w:pPr>
            <w:del w:id="1488"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643E8EF8" w14:textId="77777777" w:rsidR="002605CE" w:rsidRPr="002605CE" w:rsidDel="00C51C7D" w:rsidRDefault="002605CE">
            <w:pPr>
              <w:rPr>
                <w:del w:id="1489" w:author="Lane, Stefanie" w:date="2023-07-26T11:06:00Z"/>
                <w:rFonts w:ascii="Calibri" w:eastAsia="Times New Roman" w:hAnsi="Calibri" w:cs="Calibri"/>
                <w:color w:val="000000"/>
                <w:sz w:val="20"/>
                <w:szCs w:val="20"/>
              </w:rPr>
              <w:pPrChange w:id="1490" w:author="Lane, Stefanie" w:date="2023-09-19T18:30:00Z">
                <w:pPr>
                  <w:spacing w:after="0" w:line="240" w:lineRule="auto"/>
                  <w:jc w:val="center"/>
                </w:pPr>
              </w:pPrChange>
            </w:pPr>
            <w:del w:id="149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1A621CEA" w14:textId="77777777" w:rsidTr="002605CE">
        <w:trPr>
          <w:divId w:val="39592375"/>
          <w:trHeight w:val="270"/>
          <w:del w:id="1492" w:author="Lane, Stefanie" w:date="2023-07-26T11:06:00Z"/>
        </w:trPr>
        <w:tc>
          <w:tcPr>
            <w:tcW w:w="1091" w:type="dxa"/>
            <w:tcBorders>
              <w:top w:val="nil"/>
              <w:left w:val="nil"/>
              <w:bottom w:val="nil"/>
              <w:right w:val="nil"/>
            </w:tcBorders>
            <w:shd w:val="clear" w:color="auto" w:fill="auto"/>
            <w:vAlign w:val="bottom"/>
            <w:hideMark/>
          </w:tcPr>
          <w:p w14:paraId="4424F96B" w14:textId="77777777" w:rsidR="002605CE" w:rsidRPr="002605CE" w:rsidDel="00C51C7D" w:rsidRDefault="002605CE">
            <w:pPr>
              <w:rPr>
                <w:del w:id="1493" w:author="Lane, Stefanie" w:date="2023-07-26T11:06:00Z"/>
                <w:rFonts w:ascii="Calibri" w:eastAsia="Times New Roman" w:hAnsi="Calibri" w:cs="Calibri"/>
                <w:color w:val="000000"/>
                <w:sz w:val="20"/>
                <w:szCs w:val="20"/>
              </w:rPr>
              <w:pPrChange w:id="1494"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5981680B" w14:textId="77777777" w:rsidR="002605CE" w:rsidRPr="002605CE" w:rsidDel="00C51C7D" w:rsidRDefault="002605CE">
            <w:pPr>
              <w:rPr>
                <w:del w:id="1495" w:author="Lane, Stefanie" w:date="2023-07-26T11:06:00Z"/>
                <w:rFonts w:ascii="Times New Roman" w:eastAsia="Times New Roman" w:hAnsi="Times New Roman" w:cs="Times New Roman"/>
                <w:sz w:val="20"/>
                <w:szCs w:val="20"/>
              </w:rPr>
              <w:pPrChange w:id="1496"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54815698" w14:textId="77777777" w:rsidR="002605CE" w:rsidRPr="002605CE" w:rsidDel="00C51C7D" w:rsidRDefault="002605CE">
            <w:pPr>
              <w:rPr>
                <w:del w:id="1497" w:author="Lane, Stefanie" w:date="2023-07-26T11:06:00Z"/>
                <w:rFonts w:ascii="Times New Roman" w:eastAsia="Times New Roman" w:hAnsi="Times New Roman" w:cs="Times New Roman"/>
                <w:sz w:val="20"/>
                <w:szCs w:val="20"/>
              </w:rPr>
              <w:pPrChange w:id="1498"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00E3F4F1" w14:textId="77777777" w:rsidR="002605CE" w:rsidRPr="002605CE" w:rsidDel="00C51C7D" w:rsidRDefault="002605CE">
            <w:pPr>
              <w:rPr>
                <w:del w:id="1499" w:author="Lane, Stefanie" w:date="2023-07-26T11:06:00Z"/>
                <w:rFonts w:ascii="Times New Roman" w:eastAsia="Times New Roman" w:hAnsi="Times New Roman" w:cs="Times New Roman"/>
                <w:sz w:val="20"/>
                <w:szCs w:val="20"/>
              </w:rPr>
              <w:pPrChange w:id="1500"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44386E5C" w14:textId="77777777" w:rsidR="002605CE" w:rsidRPr="002605CE" w:rsidDel="00C51C7D" w:rsidRDefault="002605CE">
            <w:pPr>
              <w:rPr>
                <w:del w:id="1501" w:author="Lane, Stefanie" w:date="2023-07-26T11:06:00Z"/>
                <w:rFonts w:ascii="Times New Roman" w:eastAsia="Times New Roman" w:hAnsi="Times New Roman" w:cs="Times New Roman"/>
                <w:sz w:val="20"/>
                <w:szCs w:val="20"/>
              </w:rPr>
              <w:pPrChange w:id="1502"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43EE8ABA" w14:textId="77777777" w:rsidR="002605CE" w:rsidRPr="002605CE" w:rsidDel="00C51C7D" w:rsidRDefault="002605CE">
            <w:pPr>
              <w:rPr>
                <w:del w:id="1503" w:author="Lane, Stefanie" w:date="2023-07-26T11:06:00Z"/>
                <w:rFonts w:ascii="Times New Roman" w:eastAsia="Times New Roman" w:hAnsi="Times New Roman" w:cs="Times New Roman"/>
                <w:sz w:val="20"/>
                <w:szCs w:val="20"/>
              </w:rPr>
              <w:pPrChange w:id="1504"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314CD591" w14:textId="77777777" w:rsidR="002605CE" w:rsidRPr="002605CE" w:rsidDel="00C51C7D" w:rsidRDefault="002605CE">
            <w:pPr>
              <w:rPr>
                <w:del w:id="1505" w:author="Lane, Stefanie" w:date="2023-07-26T11:06:00Z"/>
                <w:rFonts w:ascii="Times New Roman" w:eastAsia="Times New Roman" w:hAnsi="Times New Roman" w:cs="Times New Roman"/>
                <w:sz w:val="20"/>
                <w:szCs w:val="20"/>
              </w:rPr>
              <w:pPrChange w:id="150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BA9E6E7" w14:textId="77777777" w:rsidR="002605CE" w:rsidRPr="002605CE" w:rsidDel="00C51C7D" w:rsidRDefault="002605CE">
            <w:pPr>
              <w:rPr>
                <w:del w:id="1507" w:author="Lane, Stefanie" w:date="2023-07-26T11:06:00Z"/>
                <w:rFonts w:ascii="Times New Roman" w:eastAsia="Times New Roman" w:hAnsi="Times New Roman" w:cs="Times New Roman"/>
                <w:sz w:val="20"/>
                <w:szCs w:val="20"/>
              </w:rPr>
              <w:pPrChange w:id="1508"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700C13D7" w14:textId="77777777" w:rsidR="002605CE" w:rsidRPr="002605CE" w:rsidDel="00C51C7D" w:rsidRDefault="002605CE">
            <w:pPr>
              <w:rPr>
                <w:del w:id="1509" w:author="Lane, Stefanie" w:date="2023-07-26T11:06:00Z"/>
                <w:rFonts w:ascii="Times New Roman" w:eastAsia="Times New Roman" w:hAnsi="Times New Roman" w:cs="Times New Roman"/>
                <w:sz w:val="20"/>
                <w:szCs w:val="20"/>
              </w:rPr>
              <w:pPrChange w:id="1510" w:author="Lane, Stefanie" w:date="2023-09-19T18:30:00Z">
                <w:pPr>
                  <w:spacing w:after="0" w:line="240" w:lineRule="auto"/>
                </w:pPr>
              </w:pPrChange>
            </w:pPr>
          </w:p>
        </w:tc>
      </w:tr>
      <w:tr w:rsidR="002605CE" w:rsidRPr="002605CE" w:rsidDel="00C51C7D" w14:paraId="1FF2CB86" w14:textId="77777777" w:rsidTr="002605CE">
        <w:trPr>
          <w:divId w:val="39592375"/>
          <w:trHeight w:val="260"/>
          <w:del w:id="1511"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40FBEF96" w14:textId="77777777" w:rsidR="002605CE" w:rsidRPr="002605CE" w:rsidDel="00C51C7D" w:rsidRDefault="002605CE">
            <w:pPr>
              <w:rPr>
                <w:del w:id="1512" w:author="Lane, Stefanie" w:date="2023-07-26T11:06:00Z"/>
                <w:rFonts w:ascii="Calibri" w:eastAsia="Times New Roman" w:hAnsi="Calibri" w:cs="Calibri"/>
                <w:color w:val="000000"/>
                <w:sz w:val="20"/>
                <w:szCs w:val="20"/>
              </w:rPr>
              <w:pPrChange w:id="1513" w:author="Lane, Stefanie" w:date="2023-09-19T18:30:00Z">
                <w:pPr>
                  <w:spacing w:after="0" w:line="240" w:lineRule="auto"/>
                  <w:jc w:val="center"/>
                </w:pPr>
              </w:pPrChange>
            </w:pPr>
            <w:del w:id="1514" w:author="Lane, Stefanie" w:date="2023-07-26T11:06:00Z">
              <w:r w:rsidRPr="002605CE" w:rsidDel="00C51C7D">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1C231846" w14:textId="77777777" w:rsidR="002605CE" w:rsidRPr="002605CE" w:rsidDel="00C51C7D" w:rsidRDefault="002605CE">
            <w:pPr>
              <w:rPr>
                <w:del w:id="1515" w:author="Lane, Stefanie" w:date="2023-07-26T11:06:00Z"/>
                <w:rFonts w:ascii="Calibri" w:eastAsia="Times New Roman" w:hAnsi="Calibri" w:cs="Calibri"/>
                <w:i/>
                <w:iCs/>
                <w:color w:val="000000"/>
                <w:sz w:val="20"/>
                <w:szCs w:val="20"/>
              </w:rPr>
              <w:pPrChange w:id="1516" w:author="Lane, Stefanie" w:date="2023-09-19T18:30:00Z">
                <w:pPr>
                  <w:spacing w:after="0" w:line="240" w:lineRule="auto"/>
                </w:pPr>
              </w:pPrChange>
            </w:pPr>
            <w:del w:id="1517"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10" w:type="dxa"/>
            <w:tcBorders>
              <w:top w:val="single" w:sz="8" w:space="0" w:color="auto"/>
              <w:left w:val="nil"/>
              <w:bottom w:val="single" w:sz="4" w:space="0" w:color="auto"/>
              <w:right w:val="nil"/>
            </w:tcBorders>
            <w:shd w:val="clear" w:color="auto" w:fill="auto"/>
            <w:noWrap/>
            <w:vAlign w:val="bottom"/>
            <w:hideMark/>
          </w:tcPr>
          <w:p w14:paraId="0966F38D" w14:textId="77777777" w:rsidR="002605CE" w:rsidRPr="002605CE" w:rsidDel="00C51C7D" w:rsidRDefault="002605CE">
            <w:pPr>
              <w:rPr>
                <w:del w:id="1518" w:author="Lane, Stefanie" w:date="2023-07-26T11:06:00Z"/>
                <w:rFonts w:ascii="Calibri" w:eastAsia="Times New Roman" w:hAnsi="Calibri" w:cs="Calibri"/>
                <w:color w:val="000000"/>
                <w:sz w:val="20"/>
                <w:szCs w:val="20"/>
              </w:rPr>
              <w:pPrChange w:id="1519" w:author="Lane, Stefanie" w:date="2023-09-19T18:30:00Z">
                <w:pPr>
                  <w:spacing w:after="0" w:line="240" w:lineRule="auto"/>
                  <w:jc w:val="center"/>
                </w:pPr>
              </w:pPrChange>
            </w:pPr>
            <w:del w:id="1520"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4D9A0B97" w14:textId="77777777" w:rsidR="002605CE" w:rsidRPr="002605CE" w:rsidDel="00C51C7D" w:rsidRDefault="002605CE">
            <w:pPr>
              <w:rPr>
                <w:del w:id="1521" w:author="Lane, Stefanie" w:date="2023-07-26T11:06:00Z"/>
                <w:rFonts w:ascii="Calibri" w:eastAsia="Times New Roman" w:hAnsi="Calibri" w:cs="Calibri"/>
                <w:color w:val="000000"/>
                <w:sz w:val="20"/>
                <w:szCs w:val="20"/>
              </w:rPr>
              <w:pPrChange w:id="1522" w:author="Lane, Stefanie" w:date="2023-09-19T18:30:00Z">
                <w:pPr>
                  <w:spacing w:after="0" w:line="240" w:lineRule="auto"/>
                </w:pPr>
              </w:pPrChange>
            </w:pPr>
            <w:del w:id="152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29BB6F82" w14:textId="77777777" w:rsidR="002605CE" w:rsidRPr="002605CE" w:rsidDel="00C51C7D" w:rsidRDefault="002605CE">
            <w:pPr>
              <w:rPr>
                <w:del w:id="1524" w:author="Lane, Stefanie" w:date="2023-07-26T11:06:00Z"/>
                <w:rFonts w:ascii="Calibri" w:eastAsia="Times New Roman" w:hAnsi="Calibri" w:cs="Calibri"/>
                <w:i/>
                <w:iCs/>
                <w:color w:val="000000"/>
                <w:sz w:val="20"/>
                <w:szCs w:val="20"/>
              </w:rPr>
              <w:pPrChange w:id="1525" w:author="Lane, Stefanie" w:date="2023-09-19T18:30:00Z">
                <w:pPr>
                  <w:spacing w:after="0" w:line="240" w:lineRule="auto"/>
                </w:pPr>
              </w:pPrChange>
            </w:pPr>
            <w:del w:id="1526" w:author="Lane, Stefanie" w:date="2023-07-26T11:06:00Z">
              <w:r w:rsidRPr="002605CE" w:rsidDel="00C51C7D">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16B184ED" w14:textId="77777777" w:rsidR="002605CE" w:rsidRPr="002605CE" w:rsidDel="00C51C7D" w:rsidRDefault="002605CE">
            <w:pPr>
              <w:rPr>
                <w:del w:id="1527" w:author="Lane, Stefanie" w:date="2023-07-26T11:06:00Z"/>
                <w:rFonts w:ascii="Calibri" w:eastAsia="Times New Roman" w:hAnsi="Calibri" w:cs="Calibri"/>
                <w:color w:val="000000"/>
                <w:sz w:val="20"/>
                <w:szCs w:val="20"/>
              </w:rPr>
              <w:pPrChange w:id="1528" w:author="Lane, Stefanie" w:date="2023-09-19T18:30:00Z">
                <w:pPr>
                  <w:spacing w:after="0" w:line="240" w:lineRule="auto"/>
                  <w:jc w:val="center"/>
                </w:pPr>
              </w:pPrChange>
            </w:pPr>
            <w:del w:id="1529"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3454281" w14:textId="77777777" w:rsidR="002605CE" w:rsidRPr="002605CE" w:rsidDel="00C51C7D" w:rsidRDefault="002605CE">
            <w:pPr>
              <w:rPr>
                <w:del w:id="1530" w:author="Lane, Stefanie" w:date="2023-07-26T11:06:00Z"/>
                <w:rFonts w:ascii="Calibri" w:eastAsia="Times New Roman" w:hAnsi="Calibri" w:cs="Calibri"/>
                <w:color w:val="000000"/>
                <w:sz w:val="20"/>
                <w:szCs w:val="20"/>
              </w:rPr>
              <w:pPrChange w:id="1531" w:author="Lane, Stefanie" w:date="2023-09-19T18:30:00Z">
                <w:pPr>
                  <w:spacing w:after="0" w:line="240" w:lineRule="auto"/>
                </w:pPr>
              </w:pPrChange>
            </w:pPr>
            <w:del w:id="153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03151081" w14:textId="77777777" w:rsidR="002605CE" w:rsidRPr="002605CE" w:rsidDel="00C51C7D" w:rsidRDefault="002605CE">
            <w:pPr>
              <w:rPr>
                <w:del w:id="1533" w:author="Lane, Stefanie" w:date="2023-07-26T11:06:00Z"/>
                <w:rFonts w:ascii="Calibri" w:eastAsia="Times New Roman" w:hAnsi="Calibri" w:cs="Calibri"/>
                <w:i/>
                <w:iCs/>
                <w:color w:val="000000"/>
                <w:sz w:val="20"/>
                <w:szCs w:val="20"/>
              </w:rPr>
              <w:pPrChange w:id="1534" w:author="Lane, Stefanie" w:date="2023-09-19T18:30:00Z">
                <w:pPr>
                  <w:spacing w:after="0" w:line="240" w:lineRule="auto"/>
                </w:pPr>
              </w:pPrChange>
            </w:pPr>
            <w:del w:id="1535" w:author="Lane, Stefanie" w:date="2023-07-26T11:06:00Z">
              <w:r w:rsidRPr="002605CE" w:rsidDel="00C51C7D">
                <w:rPr>
                  <w:rFonts w:ascii="Calibri" w:eastAsia="Times New Roman" w:hAnsi="Calibri" w:cs="Calibri"/>
                  <w:i/>
                  <w:iCs/>
                  <w:color w:val="000000"/>
                  <w:sz w:val="20"/>
                  <w:szCs w:val="20"/>
                </w:rPr>
                <w:delText>Phalaris arundinaceae</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5A26DCD5" w14:textId="77777777" w:rsidR="002605CE" w:rsidRPr="002605CE" w:rsidDel="00C51C7D" w:rsidRDefault="002605CE">
            <w:pPr>
              <w:rPr>
                <w:del w:id="1536" w:author="Lane, Stefanie" w:date="2023-07-26T11:06:00Z"/>
                <w:rFonts w:ascii="Calibri" w:eastAsia="Times New Roman" w:hAnsi="Calibri" w:cs="Calibri"/>
                <w:color w:val="000000"/>
                <w:sz w:val="20"/>
                <w:szCs w:val="20"/>
              </w:rPr>
              <w:pPrChange w:id="1537" w:author="Lane, Stefanie" w:date="2023-09-19T18:30:00Z">
                <w:pPr>
                  <w:spacing w:after="0" w:line="240" w:lineRule="auto"/>
                  <w:jc w:val="center"/>
                </w:pPr>
              </w:pPrChange>
            </w:pPr>
            <w:del w:id="1538"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6A641C8" w14:textId="77777777" w:rsidTr="002605CE">
        <w:trPr>
          <w:divId w:val="39592375"/>
          <w:trHeight w:val="260"/>
          <w:del w:id="153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0768CA0" w14:textId="77777777" w:rsidR="002605CE" w:rsidRPr="002605CE" w:rsidDel="00C51C7D" w:rsidRDefault="002605CE">
            <w:pPr>
              <w:rPr>
                <w:del w:id="1540" w:author="Lane, Stefanie" w:date="2023-07-26T11:06:00Z"/>
                <w:rFonts w:ascii="Calibri" w:eastAsia="Times New Roman" w:hAnsi="Calibri" w:cs="Calibri"/>
                <w:color w:val="000000"/>
                <w:sz w:val="20"/>
                <w:szCs w:val="20"/>
              </w:rPr>
              <w:pPrChange w:id="1541"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1EFDB1C4" w14:textId="77777777" w:rsidR="002605CE" w:rsidRPr="002605CE" w:rsidDel="00C51C7D" w:rsidRDefault="002605CE">
            <w:pPr>
              <w:rPr>
                <w:del w:id="1542" w:author="Lane, Stefanie" w:date="2023-07-26T11:06:00Z"/>
                <w:rFonts w:ascii="Calibri" w:eastAsia="Times New Roman" w:hAnsi="Calibri" w:cs="Calibri"/>
                <w:i/>
                <w:iCs/>
                <w:color w:val="000000"/>
                <w:sz w:val="20"/>
                <w:szCs w:val="20"/>
              </w:rPr>
              <w:pPrChange w:id="1543" w:author="Lane, Stefanie" w:date="2023-09-19T18:30:00Z">
                <w:pPr>
                  <w:spacing w:after="0" w:line="240" w:lineRule="auto"/>
                </w:pPr>
              </w:pPrChange>
            </w:pPr>
            <w:del w:id="1544" w:author="Lane, Stefanie" w:date="2023-07-26T11:06:00Z">
              <w:r w:rsidRPr="002605CE" w:rsidDel="00C51C7D">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599654D" w14:textId="77777777" w:rsidR="002605CE" w:rsidRPr="002605CE" w:rsidDel="00C51C7D" w:rsidRDefault="002605CE">
            <w:pPr>
              <w:rPr>
                <w:del w:id="1545" w:author="Lane, Stefanie" w:date="2023-07-26T11:06:00Z"/>
                <w:rFonts w:ascii="Calibri" w:eastAsia="Times New Roman" w:hAnsi="Calibri" w:cs="Calibri"/>
                <w:color w:val="000000"/>
                <w:sz w:val="20"/>
                <w:szCs w:val="20"/>
              </w:rPr>
              <w:pPrChange w:id="1546" w:author="Lane, Stefanie" w:date="2023-09-19T18:30:00Z">
                <w:pPr>
                  <w:spacing w:after="0" w:line="240" w:lineRule="auto"/>
                  <w:jc w:val="center"/>
                </w:pPr>
              </w:pPrChange>
            </w:pPr>
            <w:del w:id="154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8CFFE2E" w14:textId="77777777" w:rsidR="002605CE" w:rsidRPr="002605CE" w:rsidDel="00C51C7D" w:rsidRDefault="002605CE">
            <w:pPr>
              <w:rPr>
                <w:del w:id="1548" w:author="Lane, Stefanie" w:date="2023-07-26T11:06:00Z"/>
                <w:rFonts w:ascii="Calibri" w:eastAsia="Times New Roman" w:hAnsi="Calibri" w:cs="Calibri"/>
                <w:color w:val="000000"/>
                <w:sz w:val="20"/>
                <w:szCs w:val="20"/>
              </w:rPr>
              <w:pPrChange w:id="154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0E57284B" w14:textId="77777777" w:rsidR="002605CE" w:rsidRPr="002605CE" w:rsidDel="00C51C7D" w:rsidRDefault="002605CE">
            <w:pPr>
              <w:rPr>
                <w:del w:id="1550" w:author="Lane, Stefanie" w:date="2023-07-26T11:06:00Z"/>
                <w:rFonts w:ascii="Calibri" w:eastAsia="Times New Roman" w:hAnsi="Calibri" w:cs="Calibri"/>
                <w:i/>
                <w:iCs/>
                <w:color w:val="000000"/>
                <w:sz w:val="20"/>
                <w:szCs w:val="20"/>
              </w:rPr>
              <w:pPrChange w:id="1551" w:author="Lane, Stefanie" w:date="2023-09-19T18:30:00Z">
                <w:pPr>
                  <w:spacing w:after="0" w:line="240" w:lineRule="auto"/>
                </w:pPr>
              </w:pPrChange>
            </w:pPr>
            <w:del w:id="1552"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751" w:type="dxa"/>
            <w:tcBorders>
              <w:top w:val="nil"/>
              <w:left w:val="nil"/>
              <w:bottom w:val="single" w:sz="4" w:space="0" w:color="auto"/>
              <w:right w:val="nil"/>
            </w:tcBorders>
            <w:shd w:val="clear" w:color="auto" w:fill="auto"/>
            <w:noWrap/>
            <w:vAlign w:val="bottom"/>
            <w:hideMark/>
          </w:tcPr>
          <w:p w14:paraId="40B18935" w14:textId="77777777" w:rsidR="002605CE" w:rsidRPr="002605CE" w:rsidDel="00C51C7D" w:rsidRDefault="002605CE">
            <w:pPr>
              <w:rPr>
                <w:del w:id="1553" w:author="Lane, Stefanie" w:date="2023-07-26T11:06:00Z"/>
                <w:rFonts w:ascii="Calibri" w:eastAsia="Times New Roman" w:hAnsi="Calibri" w:cs="Calibri"/>
                <w:color w:val="000000"/>
                <w:sz w:val="20"/>
                <w:szCs w:val="20"/>
              </w:rPr>
              <w:pPrChange w:id="1554" w:author="Lane, Stefanie" w:date="2023-09-19T18:30:00Z">
                <w:pPr>
                  <w:spacing w:after="0" w:line="240" w:lineRule="auto"/>
                  <w:jc w:val="center"/>
                </w:pPr>
              </w:pPrChange>
            </w:pPr>
            <w:del w:id="155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5E9866D" w14:textId="77777777" w:rsidR="002605CE" w:rsidRPr="002605CE" w:rsidDel="00C51C7D" w:rsidRDefault="002605CE">
            <w:pPr>
              <w:rPr>
                <w:del w:id="1556" w:author="Lane, Stefanie" w:date="2023-07-26T11:06:00Z"/>
                <w:rFonts w:ascii="Calibri" w:eastAsia="Times New Roman" w:hAnsi="Calibri" w:cs="Calibri"/>
                <w:color w:val="000000"/>
                <w:sz w:val="20"/>
                <w:szCs w:val="20"/>
              </w:rPr>
              <w:pPrChange w:id="1557" w:author="Lane, Stefanie" w:date="2023-09-19T18:30:00Z">
                <w:pPr>
                  <w:spacing w:after="0" w:line="240" w:lineRule="auto"/>
                  <w:jc w:val="center"/>
                </w:pPr>
              </w:pPrChange>
            </w:pPr>
          </w:p>
        </w:tc>
        <w:tc>
          <w:tcPr>
            <w:tcW w:w="2007" w:type="dxa"/>
            <w:tcBorders>
              <w:top w:val="single" w:sz="4" w:space="0" w:color="auto"/>
              <w:left w:val="nil"/>
              <w:bottom w:val="nil"/>
              <w:right w:val="nil"/>
            </w:tcBorders>
            <w:shd w:val="clear" w:color="auto" w:fill="auto"/>
            <w:noWrap/>
            <w:vAlign w:val="bottom"/>
            <w:hideMark/>
          </w:tcPr>
          <w:p w14:paraId="1AD6EB14" w14:textId="77777777" w:rsidR="002605CE" w:rsidRPr="002605CE" w:rsidDel="00C51C7D" w:rsidRDefault="002605CE">
            <w:pPr>
              <w:rPr>
                <w:del w:id="1558" w:author="Lane, Stefanie" w:date="2023-07-26T11:06:00Z"/>
                <w:rFonts w:ascii="Calibri" w:eastAsia="Times New Roman" w:hAnsi="Calibri" w:cs="Calibri"/>
                <w:i/>
                <w:iCs/>
                <w:color w:val="000000"/>
                <w:sz w:val="20"/>
                <w:szCs w:val="20"/>
              </w:rPr>
              <w:pPrChange w:id="1559" w:author="Lane, Stefanie" w:date="2023-09-19T18:30:00Z">
                <w:pPr>
                  <w:spacing w:after="0" w:line="240" w:lineRule="auto"/>
                </w:pPr>
              </w:pPrChange>
            </w:pPr>
            <w:del w:id="1560" w:author="Lane, Stefanie" w:date="2023-07-26T11:06:00Z">
              <w:r w:rsidRPr="002605CE" w:rsidDel="00C51C7D">
                <w:rPr>
                  <w:rFonts w:ascii="Calibri" w:eastAsia="Times New Roman" w:hAnsi="Calibri" w:cs="Calibri"/>
                  <w:i/>
                  <w:iCs/>
                  <w:color w:val="000000"/>
                  <w:sz w:val="20"/>
                  <w:szCs w:val="20"/>
                </w:rPr>
                <w:delText>Festuca arundinaceae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2050BE6" w14:textId="77777777" w:rsidR="002605CE" w:rsidRPr="002605CE" w:rsidDel="00C51C7D" w:rsidRDefault="002605CE">
            <w:pPr>
              <w:rPr>
                <w:del w:id="1561" w:author="Lane, Stefanie" w:date="2023-07-26T11:06:00Z"/>
                <w:rFonts w:ascii="Calibri" w:eastAsia="Times New Roman" w:hAnsi="Calibri" w:cs="Calibri"/>
                <w:color w:val="000000"/>
                <w:sz w:val="20"/>
                <w:szCs w:val="20"/>
              </w:rPr>
              <w:pPrChange w:id="1562" w:author="Lane, Stefanie" w:date="2023-09-19T18:30:00Z">
                <w:pPr>
                  <w:spacing w:after="0" w:line="240" w:lineRule="auto"/>
                  <w:jc w:val="center"/>
                </w:pPr>
              </w:pPrChange>
            </w:pPr>
            <w:del w:id="1563"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5EA90E4E" w14:textId="77777777" w:rsidTr="002605CE">
        <w:trPr>
          <w:divId w:val="39592375"/>
          <w:trHeight w:val="260"/>
          <w:del w:id="1564"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367D95" w14:textId="77777777" w:rsidR="002605CE" w:rsidRPr="002605CE" w:rsidDel="00C51C7D" w:rsidRDefault="002605CE">
            <w:pPr>
              <w:rPr>
                <w:del w:id="1565" w:author="Lane, Stefanie" w:date="2023-07-26T11:06:00Z"/>
                <w:rFonts w:ascii="Calibri" w:eastAsia="Times New Roman" w:hAnsi="Calibri" w:cs="Calibri"/>
                <w:color w:val="000000"/>
                <w:sz w:val="20"/>
                <w:szCs w:val="20"/>
              </w:rPr>
              <w:pPrChange w:id="1566"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C7C947F" w14:textId="77777777" w:rsidR="002605CE" w:rsidRPr="002605CE" w:rsidDel="00C51C7D" w:rsidRDefault="002605CE">
            <w:pPr>
              <w:rPr>
                <w:del w:id="1567" w:author="Lane, Stefanie" w:date="2023-07-26T11:06:00Z"/>
                <w:rFonts w:ascii="Calibri" w:eastAsia="Times New Roman" w:hAnsi="Calibri" w:cs="Calibri"/>
                <w:i/>
                <w:iCs/>
                <w:color w:val="000000"/>
                <w:sz w:val="20"/>
                <w:szCs w:val="20"/>
              </w:rPr>
              <w:pPrChange w:id="1568" w:author="Lane, Stefanie" w:date="2023-09-19T18:30:00Z">
                <w:pPr>
                  <w:spacing w:after="0" w:line="240" w:lineRule="auto"/>
                </w:pPr>
              </w:pPrChange>
            </w:pPr>
            <w:del w:id="1569" w:author="Lane, Stefanie" w:date="2023-07-26T11:06:00Z">
              <w:r w:rsidRPr="002605CE" w:rsidDel="00C51C7D">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72599E08" w14:textId="77777777" w:rsidR="002605CE" w:rsidRPr="002605CE" w:rsidDel="00C51C7D" w:rsidRDefault="002605CE">
            <w:pPr>
              <w:rPr>
                <w:del w:id="1570" w:author="Lane, Stefanie" w:date="2023-07-26T11:06:00Z"/>
                <w:rFonts w:ascii="Calibri" w:eastAsia="Times New Roman" w:hAnsi="Calibri" w:cs="Calibri"/>
                <w:color w:val="000000"/>
                <w:sz w:val="20"/>
                <w:szCs w:val="20"/>
              </w:rPr>
              <w:pPrChange w:id="1571" w:author="Lane, Stefanie" w:date="2023-09-19T18:30:00Z">
                <w:pPr>
                  <w:spacing w:after="0" w:line="240" w:lineRule="auto"/>
                  <w:jc w:val="center"/>
                </w:pPr>
              </w:pPrChange>
            </w:pPr>
            <w:del w:id="157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108733" w14:textId="77777777" w:rsidR="002605CE" w:rsidRPr="002605CE" w:rsidDel="00C51C7D" w:rsidRDefault="002605CE">
            <w:pPr>
              <w:rPr>
                <w:del w:id="1573" w:author="Lane, Stefanie" w:date="2023-07-26T11:06:00Z"/>
                <w:rFonts w:ascii="Calibri" w:eastAsia="Times New Roman" w:hAnsi="Calibri" w:cs="Calibri"/>
                <w:color w:val="000000"/>
                <w:sz w:val="20"/>
                <w:szCs w:val="20"/>
              </w:rPr>
              <w:pPrChange w:id="1574"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5C1F97C0" w14:textId="77777777" w:rsidR="002605CE" w:rsidRPr="002605CE" w:rsidDel="00C51C7D" w:rsidRDefault="002605CE">
            <w:pPr>
              <w:rPr>
                <w:del w:id="1575" w:author="Lane, Stefanie" w:date="2023-07-26T11:06:00Z"/>
                <w:rFonts w:ascii="Calibri" w:eastAsia="Times New Roman" w:hAnsi="Calibri" w:cs="Calibri"/>
                <w:i/>
                <w:iCs/>
                <w:color w:val="000000"/>
                <w:sz w:val="20"/>
                <w:szCs w:val="20"/>
              </w:rPr>
              <w:pPrChange w:id="1576" w:author="Lane, Stefanie" w:date="2023-09-19T18:30:00Z">
                <w:pPr>
                  <w:spacing w:after="0" w:line="240" w:lineRule="auto"/>
                </w:pPr>
              </w:pPrChange>
            </w:pPr>
            <w:del w:id="1577" w:author="Lane, Stefanie" w:date="2023-07-26T11:06:00Z">
              <w:r w:rsidRPr="002605CE" w:rsidDel="00C51C7D">
                <w:rPr>
                  <w:rFonts w:ascii="Calibri" w:eastAsia="Times New Roman" w:hAnsi="Calibri" w:cs="Calibri"/>
                  <w:i/>
                  <w:iCs/>
                  <w:color w:val="000000"/>
                  <w:sz w:val="20"/>
                  <w:szCs w:val="20"/>
                </w:rPr>
                <w:delText>Trifolium wormskjoldii</w:delText>
              </w:r>
            </w:del>
          </w:p>
        </w:tc>
        <w:tc>
          <w:tcPr>
            <w:tcW w:w="751" w:type="dxa"/>
            <w:tcBorders>
              <w:top w:val="nil"/>
              <w:left w:val="nil"/>
              <w:bottom w:val="single" w:sz="4" w:space="0" w:color="auto"/>
              <w:right w:val="nil"/>
            </w:tcBorders>
            <w:shd w:val="clear" w:color="auto" w:fill="auto"/>
            <w:noWrap/>
            <w:vAlign w:val="bottom"/>
            <w:hideMark/>
          </w:tcPr>
          <w:p w14:paraId="430D9411" w14:textId="77777777" w:rsidR="002605CE" w:rsidRPr="002605CE" w:rsidDel="00C51C7D" w:rsidRDefault="002605CE">
            <w:pPr>
              <w:rPr>
                <w:del w:id="1578" w:author="Lane, Stefanie" w:date="2023-07-26T11:06:00Z"/>
                <w:rFonts w:ascii="Calibri" w:eastAsia="Times New Roman" w:hAnsi="Calibri" w:cs="Calibri"/>
                <w:color w:val="000000"/>
                <w:sz w:val="20"/>
                <w:szCs w:val="20"/>
              </w:rPr>
              <w:pPrChange w:id="1579" w:author="Lane, Stefanie" w:date="2023-09-19T18:30:00Z">
                <w:pPr>
                  <w:spacing w:after="0" w:line="240" w:lineRule="auto"/>
                  <w:jc w:val="center"/>
                </w:pPr>
              </w:pPrChange>
            </w:pPr>
            <w:del w:id="158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AF6188E" w14:textId="77777777" w:rsidR="002605CE" w:rsidRPr="002605CE" w:rsidDel="00C51C7D" w:rsidRDefault="002605CE">
            <w:pPr>
              <w:rPr>
                <w:del w:id="1581" w:author="Lane, Stefanie" w:date="2023-07-26T11:06:00Z"/>
                <w:rFonts w:ascii="Calibri" w:eastAsia="Times New Roman" w:hAnsi="Calibri" w:cs="Calibri"/>
                <w:color w:val="000000"/>
                <w:sz w:val="20"/>
                <w:szCs w:val="20"/>
              </w:rPr>
              <w:pPrChange w:id="1582"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E18EB42" w14:textId="77777777" w:rsidR="002605CE" w:rsidRPr="002605CE" w:rsidDel="00C51C7D" w:rsidRDefault="002605CE">
            <w:pPr>
              <w:rPr>
                <w:del w:id="1583" w:author="Lane, Stefanie" w:date="2023-07-26T11:06:00Z"/>
                <w:rFonts w:ascii="Calibri" w:eastAsia="Times New Roman" w:hAnsi="Calibri" w:cs="Calibri"/>
                <w:i/>
                <w:iCs/>
                <w:color w:val="000000"/>
                <w:sz w:val="20"/>
                <w:szCs w:val="20"/>
              </w:rPr>
              <w:pPrChange w:id="1584" w:author="Lane, Stefanie" w:date="2023-09-19T18:30:00Z">
                <w:pPr>
                  <w:spacing w:after="0" w:line="240" w:lineRule="auto"/>
                </w:pPr>
              </w:pPrChange>
            </w:pPr>
            <w:del w:id="1585"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D061D91" w14:textId="77777777" w:rsidR="002605CE" w:rsidRPr="002605CE" w:rsidDel="00C51C7D" w:rsidRDefault="002605CE">
            <w:pPr>
              <w:rPr>
                <w:del w:id="1586" w:author="Lane, Stefanie" w:date="2023-07-26T11:06:00Z"/>
                <w:rFonts w:ascii="Calibri" w:eastAsia="Times New Roman" w:hAnsi="Calibri" w:cs="Calibri"/>
                <w:color w:val="000000"/>
                <w:sz w:val="20"/>
                <w:szCs w:val="20"/>
              </w:rPr>
              <w:pPrChange w:id="1587" w:author="Lane, Stefanie" w:date="2023-09-19T18:30:00Z">
                <w:pPr>
                  <w:spacing w:after="0" w:line="240" w:lineRule="auto"/>
                  <w:jc w:val="center"/>
                </w:pPr>
              </w:pPrChange>
            </w:pPr>
            <w:del w:id="1588"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03AD1DBC" w14:textId="77777777" w:rsidTr="002605CE">
        <w:trPr>
          <w:divId w:val="39592375"/>
          <w:trHeight w:val="260"/>
          <w:del w:id="1589"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6969CE2" w14:textId="77777777" w:rsidR="002605CE" w:rsidRPr="002605CE" w:rsidDel="00C51C7D" w:rsidRDefault="002605CE">
            <w:pPr>
              <w:rPr>
                <w:del w:id="1590" w:author="Lane, Stefanie" w:date="2023-07-26T11:06:00Z"/>
                <w:rFonts w:ascii="Calibri" w:eastAsia="Times New Roman" w:hAnsi="Calibri" w:cs="Calibri"/>
                <w:color w:val="000000"/>
                <w:sz w:val="20"/>
                <w:szCs w:val="20"/>
              </w:rPr>
              <w:pPrChange w:id="1591"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2B0D35B6" w14:textId="77777777" w:rsidR="002605CE" w:rsidRPr="002605CE" w:rsidDel="00C51C7D" w:rsidRDefault="002605CE">
            <w:pPr>
              <w:rPr>
                <w:del w:id="1592" w:author="Lane, Stefanie" w:date="2023-07-26T11:06:00Z"/>
                <w:rFonts w:ascii="Calibri" w:eastAsia="Times New Roman" w:hAnsi="Calibri" w:cs="Calibri"/>
                <w:i/>
                <w:iCs/>
                <w:color w:val="000000"/>
                <w:sz w:val="20"/>
                <w:szCs w:val="20"/>
              </w:rPr>
              <w:pPrChange w:id="1593" w:author="Lane, Stefanie" w:date="2023-09-19T18:30:00Z">
                <w:pPr>
                  <w:spacing w:after="0" w:line="240" w:lineRule="auto"/>
                </w:pPr>
              </w:pPrChange>
            </w:pPr>
            <w:del w:id="1594" w:author="Lane, Stefanie" w:date="2023-07-26T11:06:00Z">
              <w:r w:rsidRPr="002605CE" w:rsidDel="00C51C7D">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4D25605" w14:textId="77777777" w:rsidR="002605CE" w:rsidRPr="002605CE" w:rsidDel="00C51C7D" w:rsidRDefault="002605CE">
            <w:pPr>
              <w:rPr>
                <w:del w:id="1595" w:author="Lane, Stefanie" w:date="2023-07-26T11:06:00Z"/>
                <w:rFonts w:ascii="Calibri" w:eastAsia="Times New Roman" w:hAnsi="Calibri" w:cs="Calibri"/>
                <w:color w:val="000000"/>
                <w:sz w:val="20"/>
                <w:szCs w:val="20"/>
              </w:rPr>
              <w:pPrChange w:id="1596" w:author="Lane, Stefanie" w:date="2023-09-19T18:30:00Z">
                <w:pPr>
                  <w:spacing w:after="0" w:line="240" w:lineRule="auto"/>
                  <w:jc w:val="center"/>
                </w:pPr>
              </w:pPrChange>
            </w:pPr>
            <w:del w:id="1597"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43ABB90" w14:textId="77777777" w:rsidR="002605CE" w:rsidRPr="002605CE" w:rsidDel="00C51C7D" w:rsidRDefault="002605CE">
            <w:pPr>
              <w:rPr>
                <w:del w:id="1598" w:author="Lane, Stefanie" w:date="2023-07-26T11:06:00Z"/>
                <w:rFonts w:ascii="Calibri" w:eastAsia="Times New Roman" w:hAnsi="Calibri" w:cs="Calibri"/>
                <w:color w:val="000000"/>
                <w:sz w:val="20"/>
                <w:szCs w:val="20"/>
              </w:rPr>
              <w:pPrChange w:id="1599"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C3A2A33" w14:textId="77777777" w:rsidR="002605CE" w:rsidRPr="002605CE" w:rsidDel="00C51C7D" w:rsidRDefault="002605CE">
            <w:pPr>
              <w:rPr>
                <w:del w:id="1600" w:author="Lane, Stefanie" w:date="2023-07-26T11:06:00Z"/>
                <w:rFonts w:ascii="Calibri" w:eastAsia="Times New Roman" w:hAnsi="Calibri" w:cs="Calibri"/>
                <w:i/>
                <w:iCs/>
                <w:color w:val="000000"/>
                <w:sz w:val="20"/>
                <w:szCs w:val="20"/>
              </w:rPr>
              <w:pPrChange w:id="1601" w:author="Lane, Stefanie" w:date="2023-09-19T18:30:00Z">
                <w:pPr>
                  <w:spacing w:after="0" w:line="240" w:lineRule="auto"/>
                </w:pPr>
              </w:pPrChange>
            </w:pPr>
            <w:del w:id="1602" w:author="Lane, Stefanie" w:date="2023-07-26T11:06:00Z">
              <w:r w:rsidRPr="002605CE" w:rsidDel="00C51C7D">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3E71CAC8" w14:textId="77777777" w:rsidR="002605CE" w:rsidRPr="002605CE" w:rsidDel="00C51C7D" w:rsidRDefault="002605CE">
            <w:pPr>
              <w:rPr>
                <w:del w:id="1603" w:author="Lane, Stefanie" w:date="2023-07-26T11:06:00Z"/>
                <w:rFonts w:ascii="Calibri" w:eastAsia="Times New Roman" w:hAnsi="Calibri" w:cs="Calibri"/>
                <w:color w:val="000000"/>
                <w:sz w:val="20"/>
                <w:szCs w:val="20"/>
              </w:rPr>
              <w:pPrChange w:id="1604" w:author="Lane, Stefanie" w:date="2023-09-19T18:30:00Z">
                <w:pPr>
                  <w:spacing w:after="0" w:line="240" w:lineRule="auto"/>
                  <w:jc w:val="center"/>
                </w:pPr>
              </w:pPrChange>
            </w:pPr>
            <w:del w:id="1605"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2E7D35D8" w14:textId="77777777" w:rsidR="002605CE" w:rsidRPr="002605CE" w:rsidDel="00C51C7D" w:rsidRDefault="002605CE">
            <w:pPr>
              <w:rPr>
                <w:del w:id="1606" w:author="Lane, Stefanie" w:date="2023-07-26T11:06:00Z"/>
                <w:rFonts w:ascii="Calibri" w:eastAsia="Times New Roman" w:hAnsi="Calibri" w:cs="Calibri"/>
                <w:color w:val="000000"/>
                <w:sz w:val="20"/>
                <w:szCs w:val="20"/>
              </w:rPr>
              <w:pPrChange w:id="1607"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14877B7C" w14:textId="77777777" w:rsidR="002605CE" w:rsidRPr="002605CE" w:rsidDel="00C51C7D" w:rsidRDefault="002605CE">
            <w:pPr>
              <w:rPr>
                <w:del w:id="1608" w:author="Lane, Stefanie" w:date="2023-07-26T11:06:00Z"/>
                <w:rFonts w:ascii="Times New Roman" w:eastAsia="Times New Roman" w:hAnsi="Times New Roman" w:cs="Times New Roman"/>
                <w:sz w:val="20"/>
                <w:szCs w:val="20"/>
              </w:rPr>
              <w:pPrChange w:id="1609"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2C98F99F" w14:textId="77777777" w:rsidR="002605CE" w:rsidRPr="002605CE" w:rsidDel="00C51C7D" w:rsidRDefault="002605CE">
            <w:pPr>
              <w:rPr>
                <w:del w:id="1610" w:author="Lane, Stefanie" w:date="2023-07-26T11:06:00Z"/>
                <w:rFonts w:ascii="Calibri" w:eastAsia="Times New Roman" w:hAnsi="Calibri" w:cs="Calibri"/>
                <w:color w:val="000000"/>
                <w:sz w:val="20"/>
                <w:szCs w:val="20"/>
              </w:rPr>
              <w:pPrChange w:id="1611" w:author="Lane, Stefanie" w:date="2023-09-19T18:30:00Z">
                <w:pPr>
                  <w:spacing w:after="0" w:line="240" w:lineRule="auto"/>
                  <w:jc w:val="center"/>
                </w:pPr>
              </w:pPrChange>
            </w:pPr>
            <w:del w:id="1612"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63EAD057" w14:textId="77777777" w:rsidTr="002605CE">
        <w:trPr>
          <w:divId w:val="39592375"/>
          <w:trHeight w:val="260"/>
          <w:del w:id="1613"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235A6807" w14:textId="77777777" w:rsidR="002605CE" w:rsidRPr="002605CE" w:rsidDel="00C51C7D" w:rsidRDefault="002605CE">
            <w:pPr>
              <w:rPr>
                <w:del w:id="1614" w:author="Lane, Stefanie" w:date="2023-07-26T11:06:00Z"/>
                <w:rFonts w:ascii="Calibri" w:eastAsia="Times New Roman" w:hAnsi="Calibri" w:cs="Calibri"/>
                <w:color w:val="000000"/>
                <w:sz w:val="20"/>
                <w:szCs w:val="20"/>
              </w:rPr>
              <w:pPrChange w:id="1615"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5E5586E5" w14:textId="77777777" w:rsidR="002605CE" w:rsidRPr="002605CE" w:rsidDel="00C51C7D" w:rsidRDefault="002605CE">
            <w:pPr>
              <w:rPr>
                <w:del w:id="1616" w:author="Lane, Stefanie" w:date="2023-07-26T11:06:00Z"/>
                <w:rFonts w:ascii="Calibri" w:eastAsia="Times New Roman" w:hAnsi="Calibri" w:cs="Calibri"/>
                <w:i/>
                <w:iCs/>
                <w:color w:val="000000"/>
                <w:sz w:val="20"/>
                <w:szCs w:val="20"/>
              </w:rPr>
              <w:pPrChange w:id="1617" w:author="Lane, Stefanie" w:date="2023-09-19T18:30:00Z">
                <w:pPr>
                  <w:spacing w:after="0" w:line="240" w:lineRule="auto"/>
                </w:pPr>
              </w:pPrChange>
            </w:pPr>
            <w:del w:id="1618" w:author="Lane, Stefanie" w:date="2023-07-26T11:06:00Z">
              <w:r w:rsidRPr="002605CE" w:rsidDel="00C51C7D">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1224DB6E" w14:textId="77777777" w:rsidR="002605CE" w:rsidRPr="002605CE" w:rsidDel="00C51C7D" w:rsidRDefault="002605CE">
            <w:pPr>
              <w:rPr>
                <w:del w:id="1619" w:author="Lane, Stefanie" w:date="2023-07-26T11:06:00Z"/>
                <w:rFonts w:ascii="Calibri" w:eastAsia="Times New Roman" w:hAnsi="Calibri" w:cs="Calibri"/>
                <w:color w:val="000000"/>
                <w:sz w:val="20"/>
                <w:szCs w:val="20"/>
              </w:rPr>
              <w:pPrChange w:id="1620" w:author="Lane, Stefanie" w:date="2023-09-19T18:30:00Z">
                <w:pPr>
                  <w:spacing w:after="0" w:line="240" w:lineRule="auto"/>
                  <w:jc w:val="center"/>
                </w:pPr>
              </w:pPrChange>
            </w:pPr>
            <w:del w:id="1621"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2B02D571" w14:textId="77777777" w:rsidR="002605CE" w:rsidRPr="002605CE" w:rsidDel="00C51C7D" w:rsidRDefault="002605CE">
            <w:pPr>
              <w:rPr>
                <w:del w:id="1622" w:author="Lane, Stefanie" w:date="2023-07-26T11:06:00Z"/>
                <w:rFonts w:ascii="Calibri" w:eastAsia="Times New Roman" w:hAnsi="Calibri" w:cs="Calibri"/>
                <w:color w:val="000000"/>
                <w:sz w:val="20"/>
                <w:szCs w:val="20"/>
              </w:rPr>
              <w:pPrChange w:id="1623"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6C318A8" w14:textId="77777777" w:rsidR="002605CE" w:rsidRPr="002605CE" w:rsidDel="00C51C7D" w:rsidRDefault="002605CE">
            <w:pPr>
              <w:rPr>
                <w:del w:id="1624" w:author="Lane, Stefanie" w:date="2023-07-26T11:06:00Z"/>
                <w:rFonts w:ascii="Times New Roman" w:eastAsia="Times New Roman" w:hAnsi="Times New Roman" w:cs="Times New Roman"/>
                <w:sz w:val="20"/>
                <w:szCs w:val="20"/>
              </w:rPr>
              <w:pPrChange w:id="1625"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2595BF3F" w14:textId="77777777" w:rsidR="002605CE" w:rsidRPr="002605CE" w:rsidDel="00C51C7D" w:rsidRDefault="002605CE">
            <w:pPr>
              <w:rPr>
                <w:del w:id="1626" w:author="Lane, Stefanie" w:date="2023-07-26T11:06:00Z"/>
                <w:rFonts w:ascii="Times New Roman" w:eastAsia="Times New Roman" w:hAnsi="Times New Roman" w:cs="Times New Roman"/>
                <w:sz w:val="20"/>
                <w:szCs w:val="20"/>
              </w:rPr>
              <w:pPrChange w:id="1627"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7CD6A209" w14:textId="77777777" w:rsidR="002605CE" w:rsidRPr="002605CE" w:rsidDel="00C51C7D" w:rsidRDefault="002605CE">
            <w:pPr>
              <w:rPr>
                <w:del w:id="1628" w:author="Lane, Stefanie" w:date="2023-07-26T11:06:00Z"/>
                <w:rFonts w:ascii="Times New Roman" w:eastAsia="Times New Roman" w:hAnsi="Times New Roman" w:cs="Times New Roman"/>
                <w:sz w:val="20"/>
                <w:szCs w:val="20"/>
              </w:rPr>
              <w:pPrChange w:id="1629"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1131E6B" w14:textId="77777777" w:rsidR="002605CE" w:rsidRPr="002605CE" w:rsidDel="00C51C7D" w:rsidRDefault="002605CE">
            <w:pPr>
              <w:rPr>
                <w:del w:id="1630" w:author="Lane, Stefanie" w:date="2023-07-26T11:06:00Z"/>
                <w:rFonts w:ascii="Times New Roman" w:eastAsia="Times New Roman" w:hAnsi="Times New Roman" w:cs="Times New Roman"/>
                <w:sz w:val="20"/>
                <w:szCs w:val="20"/>
              </w:rPr>
              <w:pPrChange w:id="1631"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582BF1E" w14:textId="77777777" w:rsidR="002605CE" w:rsidRPr="002605CE" w:rsidDel="00C51C7D" w:rsidRDefault="002605CE">
            <w:pPr>
              <w:rPr>
                <w:del w:id="1632" w:author="Lane, Stefanie" w:date="2023-07-26T11:06:00Z"/>
                <w:rFonts w:ascii="Calibri" w:eastAsia="Times New Roman" w:hAnsi="Calibri" w:cs="Calibri"/>
                <w:color w:val="000000"/>
                <w:sz w:val="20"/>
                <w:szCs w:val="20"/>
              </w:rPr>
              <w:pPrChange w:id="1633" w:author="Lane, Stefanie" w:date="2023-09-19T18:30:00Z">
                <w:pPr>
                  <w:spacing w:after="0" w:line="240" w:lineRule="auto"/>
                  <w:jc w:val="center"/>
                </w:pPr>
              </w:pPrChange>
            </w:pPr>
            <w:del w:id="1634"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AF1C757" w14:textId="77777777" w:rsidTr="002605CE">
        <w:trPr>
          <w:divId w:val="39592375"/>
          <w:trHeight w:val="260"/>
          <w:del w:id="1635"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2478FC4" w14:textId="77777777" w:rsidR="002605CE" w:rsidRPr="002605CE" w:rsidDel="00C51C7D" w:rsidRDefault="002605CE">
            <w:pPr>
              <w:rPr>
                <w:del w:id="1636" w:author="Lane, Stefanie" w:date="2023-07-26T11:06:00Z"/>
                <w:rFonts w:ascii="Calibri" w:eastAsia="Times New Roman" w:hAnsi="Calibri" w:cs="Calibri"/>
                <w:color w:val="000000"/>
                <w:sz w:val="20"/>
                <w:szCs w:val="20"/>
              </w:rPr>
              <w:pPrChange w:id="1637"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E633D33" w14:textId="77777777" w:rsidR="002605CE" w:rsidRPr="002605CE" w:rsidDel="00C51C7D" w:rsidRDefault="002605CE">
            <w:pPr>
              <w:rPr>
                <w:del w:id="1638" w:author="Lane, Stefanie" w:date="2023-07-26T11:06:00Z"/>
                <w:rFonts w:ascii="Calibri" w:eastAsia="Times New Roman" w:hAnsi="Calibri" w:cs="Calibri"/>
                <w:i/>
                <w:iCs/>
                <w:sz w:val="20"/>
                <w:szCs w:val="20"/>
              </w:rPr>
              <w:pPrChange w:id="1639" w:author="Lane, Stefanie" w:date="2023-09-19T18:30:00Z">
                <w:pPr>
                  <w:spacing w:after="0" w:line="240" w:lineRule="auto"/>
                </w:pPr>
              </w:pPrChange>
            </w:pPr>
            <w:del w:id="1640" w:author="Lane, Stefanie" w:date="2023-07-26T11:06:00Z">
              <w:r w:rsidRPr="002605CE" w:rsidDel="00C51C7D">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502FB60D" w14:textId="77777777" w:rsidR="002605CE" w:rsidRPr="002605CE" w:rsidDel="00C51C7D" w:rsidRDefault="002605CE">
            <w:pPr>
              <w:rPr>
                <w:del w:id="1641" w:author="Lane, Stefanie" w:date="2023-07-26T11:06:00Z"/>
                <w:rFonts w:ascii="Calibri" w:eastAsia="Times New Roman" w:hAnsi="Calibri" w:cs="Calibri"/>
                <w:color w:val="000000"/>
                <w:sz w:val="20"/>
                <w:szCs w:val="20"/>
              </w:rPr>
              <w:pPrChange w:id="1642" w:author="Lane, Stefanie" w:date="2023-09-19T18:30:00Z">
                <w:pPr>
                  <w:spacing w:after="0" w:line="240" w:lineRule="auto"/>
                  <w:jc w:val="center"/>
                </w:pPr>
              </w:pPrChange>
            </w:pPr>
            <w:del w:id="1643" w:author="Lane, Stefanie" w:date="2023-07-26T11:06:00Z">
              <w:r w:rsidRPr="002605CE" w:rsidDel="00C51C7D">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5167F979" w14:textId="77777777" w:rsidR="002605CE" w:rsidRPr="002605CE" w:rsidDel="00C51C7D" w:rsidRDefault="002605CE">
            <w:pPr>
              <w:rPr>
                <w:del w:id="1644" w:author="Lane, Stefanie" w:date="2023-07-26T11:06:00Z"/>
                <w:rFonts w:ascii="Calibri" w:eastAsia="Times New Roman" w:hAnsi="Calibri" w:cs="Calibri"/>
                <w:color w:val="000000"/>
                <w:sz w:val="20"/>
                <w:szCs w:val="20"/>
              </w:rPr>
              <w:pPrChange w:id="1645"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CDA6E40" w14:textId="77777777" w:rsidR="002605CE" w:rsidRPr="002605CE" w:rsidDel="00C51C7D" w:rsidRDefault="002605CE">
            <w:pPr>
              <w:rPr>
                <w:del w:id="1646" w:author="Lane, Stefanie" w:date="2023-07-26T11:06:00Z"/>
                <w:rFonts w:ascii="Times New Roman" w:eastAsia="Times New Roman" w:hAnsi="Times New Roman" w:cs="Times New Roman"/>
                <w:sz w:val="20"/>
                <w:szCs w:val="20"/>
              </w:rPr>
              <w:pPrChange w:id="1647"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02C4582F" w14:textId="77777777" w:rsidR="002605CE" w:rsidRPr="002605CE" w:rsidDel="00C51C7D" w:rsidRDefault="002605CE">
            <w:pPr>
              <w:rPr>
                <w:del w:id="1648" w:author="Lane, Stefanie" w:date="2023-07-26T11:06:00Z"/>
                <w:rFonts w:ascii="Times New Roman" w:eastAsia="Times New Roman" w:hAnsi="Times New Roman" w:cs="Times New Roman"/>
                <w:sz w:val="20"/>
                <w:szCs w:val="20"/>
              </w:rPr>
              <w:pPrChange w:id="1649"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4177A8C3" w14:textId="77777777" w:rsidR="002605CE" w:rsidRPr="002605CE" w:rsidDel="00C51C7D" w:rsidRDefault="002605CE">
            <w:pPr>
              <w:rPr>
                <w:del w:id="1650" w:author="Lane, Stefanie" w:date="2023-07-26T11:06:00Z"/>
                <w:rFonts w:ascii="Times New Roman" w:eastAsia="Times New Roman" w:hAnsi="Times New Roman" w:cs="Times New Roman"/>
                <w:sz w:val="20"/>
                <w:szCs w:val="20"/>
              </w:rPr>
              <w:pPrChange w:id="1651"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269228B2" w14:textId="77777777" w:rsidR="002605CE" w:rsidRPr="002605CE" w:rsidDel="00C51C7D" w:rsidRDefault="002605CE">
            <w:pPr>
              <w:rPr>
                <w:del w:id="1652" w:author="Lane, Stefanie" w:date="2023-07-26T11:06:00Z"/>
                <w:rFonts w:ascii="Times New Roman" w:eastAsia="Times New Roman" w:hAnsi="Times New Roman" w:cs="Times New Roman"/>
                <w:sz w:val="20"/>
                <w:szCs w:val="20"/>
              </w:rPr>
              <w:pPrChange w:id="1653"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502FF5B3" w14:textId="77777777" w:rsidR="002605CE" w:rsidRPr="002605CE" w:rsidDel="00C51C7D" w:rsidRDefault="002605CE">
            <w:pPr>
              <w:rPr>
                <w:del w:id="1654" w:author="Lane, Stefanie" w:date="2023-07-26T11:06:00Z"/>
                <w:rFonts w:ascii="Calibri" w:eastAsia="Times New Roman" w:hAnsi="Calibri" w:cs="Calibri"/>
                <w:color w:val="000000"/>
                <w:sz w:val="20"/>
                <w:szCs w:val="20"/>
              </w:rPr>
              <w:pPrChange w:id="1655" w:author="Lane, Stefanie" w:date="2023-09-19T18:30:00Z">
                <w:pPr>
                  <w:spacing w:after="0" w:line="240" w:lineRule="auto"/>
                  <w:jc w:val="center"/>
                </w:pPr>
              </w:pPrChange>
            </w:pPr>
            <w:del w:id="1656"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0FCF8AFC" w14:textId="77777777" w:rsidTr="002605CE">
        <w:trPr>
          <w:divId w:val="39592375"/>
          <w:trHeight w:val="270"/>
          <w:del w:id="1657"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0879435A" w14:textId="77777777" w:rsidR="002605CE" w:rsidRPr="002605CE" w:rsidDel="00C51C7D" w:rsidRDefault="002605CE">
            <w:pPr>
              <w:rPr>
                <w:del w:id="1658" w:author="Lane, Stefanie" w:date="2023-07-26T11:06:00Z"/>
                <w:rFonts w:ascii="Calibri" w:eastAsia="Times New Roman" w:hAnsi="Calibri" w:cs="Calibri"/>
                <w:color w:val="000000"/>
                <w:sz w:val="20"/>
                <w:szCs w:val="20"/>
              </w:rPr>
              <w:pPrChange w:id="1659"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F199901" w14:textId="77777777" w:rsidR="002605CE" w:rsidRPr="002605CE" w:rsidDel="00C51C7D" w:rsidRDefault="002605CE">
            <w:pPr>
              <w:rPr>
                <w:del w:id="1660" w:author="Lane, Stefanie" w:date="2023-07-26T11:06:00Z"/>
                <w:rFonts w:ascii="Calibri" w:eastAsia="Times New Roman" w:hAnsi="Calibri" w:cs="Calibri"/>
                <w:i/>
                <w:iCs/>
                <w:sz w:val="20"/>
                <w:szCs w:val="20"/>
              </w:rPr>
              <w:pPrChange w:id="1661" w:author="Lane, Stefanie" w:date="2023-09-19T18:30:00Z">
                <w:pPr>
                  <w:spacing w:after="0" w:line="240" w:lineRule="auto"/>
                </w:pPr>
              </w:pPrChange>
            </w:pPr>
            <w:del w:id="1662" w:author="Lane, Stefanie" w:date="2023-07-26T11:06:00Z">
              <w:r w:rsidRPr="002605CE" w:rsidDel="00C51C7D">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040F95E1" w14:textId="77777777" w:rsidR="002605CE" w:rsidRPr="002605CE" w:rsidDel="00C51C7D" w:rsidRDefault="002605CE">
            <w:pPr>
              <w:rPr>
                <w:del w:id="1663" w:author="Lane, Stefanie" w:date="2023-07-26T11:06:00Z"/>
                <w:rFonts w:ascii="Calibri" w:eastAsia="Times New Roman" w:hAnsi="Calibri" w:cs="Calibri"/>
                <w:color w:val="000000"/>
                <w:sz w:val="20"/>
                <w:szCs w:val="20"/>
              </w:rPr>
              <w:pPrChange w:id="1664" w:author="Lane, Stefanie" w:date="2023-09-19T18:30:00Z">
                <w:pPr>
                  <w:spacing w:after="0" w:line="240" w:lineRule="auto"/>
                  <w:jc w:val="center"/>
                </w:pPr>
              </w:pPrChange>
            </w:pPr>
            <w:del w:id="1665" w:author="Lane, Stefanie" w:date="2023-07-26T11:06:00Z">
              <w:r w:rsidRPr="002605CE" w:rsidDel="00C51C7D">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64F59C66" w14:textId="77777777" w:rsidR="002605CE" w:rsidRPr="002605CE" w:rsidDel="00C51C7D" w:rsidRDefault="002605CE">
            <w:pPr>
              <w:rPr>
                <w:del w:id="1666" w:author="Lane, Stefanie" w:date="2023-07-26T11:06:00Z"/>
                <w:rFonts w:ascii="Calibri" w:eastAsia="Times New Roman" w:hAnsi="Calibri" w:cs="Calibri"/>
                <w:color w:val="000000"/>
                <w:sz w:val="20"/>
                <w:szCs w:val="20"/>
              </w:rPr>
              <w:pPrChange w:id="1667" w:author="Lane, Stefanie" w:date="2023-09-19T18:30:00Z">
                <w:pPr>
                  <w:spacing w:after="0" w:line="240" w:lineRule="auto"/>
                </w:pPr>
              </w:pPrChange>
            </w:pPr>
            <w:del w:id="1668"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3D7DCFB8" w14:textId="77777777" w:rsidR="002605CE" w:rsidRPr="002605CE" w:rsidDel="00C51C7D" w:rsidRDefault="002605CE">
            <w:pPr>
              <w:rPr>
                <w:del w:id="1669" w:author="Lane, Stefanie" w:date="2023-07-26T11:06:00Z"/>
                <w:rFonts w:ascii="Calibri" w:eastAsia="Times New Roman" w:hAnsi="Calibri" w:cs="Calibri"/>
                <w:color w:val="000000"/>
                <w:sz w:val="20"/>
                <w:szCs w:val="20"/>
              </w:rPr>
              <w:pPrChange w:id="1670" w:author="Lane, Stefanie" w:date="2023-09-19T18:30:00Z">
                <w:pPr>
                  <w:spacing w:after="0" w:line="240" w:lineRule="auto"/>
                </w:pPr>
              </w:pPrChange>
            </w:pPr>
            <w:del w:id="1671" w:author="Lane, Stefanie" w:date="2023-07-26T11:06:00Z">
              <w:r w:rsidRPr="002605CE" w:rsidDel="00C51C7D">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1E969771" w14:textId="77777777" w:rsidR="002605CE" w:rsidRPr="002605CE" w:rsidDel="00C51C7D" w:rsidRDefault="002605CE">
            <w:pPr>
              <w:rPr>
                <w:del w:id="1672" w:author="Lane, Stefanie" w:date="2023-07-26T11:06:00Z"/>
                <w:rFonts w:ascii="Calibri" w:eastAsia="Times New Roman" w:hAnsi="Calibri" w:cs="Calibri"/>
                <w:color w:val="000000"/>
                <w:sz w:val="20"/>
                <w:szCs w:val="20"/>
              </w:rPr>
              <w:pPrChange w:id="1673" w:author="Lane, Stefanie" w:date="2023-09-19T18:30:00Z">
                <w:pPr>
                  <w:spacing w:after="0" w:line="240" w:lineRule="auto"/>
                  <w:jc w:val="center"/>
                </w:pPr>
              </w:pPrChange>
            </w:pPr>
            <w:del w:id="1674" w:author="Lane, Stefanie" w:date="2023-07-26T11:06:00Z">
              <w:r w:rsidRPr="002605CE" w:rsidDel="00C51C7D">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23C9C7A" w14:textId="77777777" w:rsidR="002605CE" w:rsidRPr="002605CE" w:rsidDel="00C51C7D" w:rsidRDefault="002605CE">
            <w:pPr>
              <w:rPr>
                <w:del w:id="1675" w:author="Lane, Stefanie" w:date="2023-07-26T11:06:00Z"/>
                <w:rFonts w:ascii="Calibri" w:eastAsia="Times New Roman" w:hAnsi="Calibri" w:cs="Calibri"/>
                <w:color w:val="000000"/>
                <w:sz w:val="20"/>
                <w:szCs w:val="20"/>
              </w:rPr>
              <w:pPrChange w:id="1676" w:author="Lane, Stefanie" w:date="2023-09-19T18:30:00Z">
                <w:pPr>
                  <w:spacing w:after="0" w:line="240" w:lineRule="auto"/>
                </w:pPr>
              </w:pPrChange>
            </w:pPr>
            <w:del w:id="1677"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3A4BA04E" w14:textId="77777777" w:rsidR="002605CE" w:rsidRPr="002605CE" w:rsidDel="00C51C7D" w:rsidRDefault="002605CE">
            <w:pPr>
              <w:rPr>
                <w:del w:id="1678" w:author="Lane, Stefanie" w:date="2023-07-26T11:06:00Z"/>
                <w:rFonts w:ascii="Calibri" w:eastAsia="Times New Roman" w:hAnsi="Calibri" w:cs="Calibri"/>
                <w:i/>
                <w:iCs/>
                <w:color w:val="000000"/>
                <w:sz w:val="20"/>
                <w:szCs w:val="20"/>
              </w:rPr>
              <w:pPrChange w:id="1679" w:author="Lane, Stefanie" w:date="2023-09-19T18:30:00Z">
                <w:pPr>
                  <w:spacing w:after="0" w:line="240" w:lineRule="auto"/>
                </w:pPr>
              </w:pPrChange>
            </w:pPr>
            <w:del w:id="1680" w:author="Lane, Stefanie" w:date="2023-07-26T11:06:00Z">
              <w:r w:rsidRPr="002605CE" w:rsidDel="00C51C7D">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2519BB8" w14:textId="77777777" w:rsidR="002605CE" w:rsidRPr="002605CE" w:rsidDel="00C51C7D" w:rsidRDefault="002605CE">
            <w:pPr>
              <w:rPr>
                <w:del w:id="1681" w:author="Lane, Stefanie" w:date="2023-07-26T11:06:00Z"/>
                <w:rFonts w:ascii="Calibri" w:eastAsia="Times New Roman" w:hAnsi="Calibri" w:cs="Calibri"/>
                <w:color w:val="000000"/>
                <w:sz w:val="20"/>
                <w:szCs w:val="20"/>
              </w:rPr>
              <w:pPrChange w:id="1682" w:author="Lane, Stefanie" w:date="2023-09-19T18:30:00Z">
                <w:pPr>
                  <w:spacing w:after="0" w:line="240" w:lineRule="auto"/>
                  <w:jc w:val="center"/>
                </w:pPr>
              </w:pPrChange>
            </w:pPr>
            <w:del w:id="1683"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3FEDF88E" w14:textId="77777777" w:rsidTr="002605CE">
        <w:trPr>
          <w:divId w:val="39592375"/>
          <w:trHeight w:val="270"/>
          <w:del w:id="1684" w:author="Lane, Stefanie" w:date="2023-07-26T11:06:00Z"/>
        </w:trPr>
        <w:tc>
          <w:tcPr>
            <w:tcW w:w="1091" w:type="dxa"/>
            <w:tcBorders>
              <w:top w:val="nil"/>
              <w:left w:val="nil"/>
              <w:bottom w:val="nil"/>
              <w:right w:val="nil"/>
            </w:tcBorders>
            <w:shd w:val="clear" w:color="auto" w:fill="auto"/>
            <w:vAlign w:val="bottom"/>
            <w:hideMark/>
          </w:tcPr>
          <w:p w14:paraId="28138E50" w14:textId="77777777" w:rsidR="002605CE" w:rsidRPr="002605CE" w:rsidDel="00C51C7D" w:rsidRDefault="002605CE">
            <w:pPr>
              <w:rPr>
                <w:del w:id="1685" w:author="Lane, Stefanie" w:date="2023-07-26T11:06:00Z"/>
                <w:rFonts w:ascii="Calibri" w:eastAsia="Times New Roman" w:hAnsi="Calibri" w:cs="Calibri"/>
                <w:color w:val="000000"/>
                <w:sz w:val="20"/>
                <w:szCs w:val="20"/>
              </w:rPr>
              <w:pPrChange w:id="1686" w:author="Lane, Stefanie" w:date="2023-09-19T18:30:00Z">
                <w:pPr>
                  <w:spacing w:after="0" w:line="240" w:lineRule="auto"/>
                  <w:jc w:val="center"/>
                </w:pPr>
              </w:pPrChange>
            </w:pPr>
          </w:p>
        </w:tc>
        <w:tc>
          <w:tcPr>
            <w:tcW w:w="2149" w:type="dxa"/>
            <w:tcBorders>
              <w:top w:val="nil"/>
              <w:left w:val="nil"/>
              <w:bottom w:val="nil"/>
              <w:right w:val="nil"/>
            </w:tcBorders>
            <w:shd w:val="clear" w:color="auto" w:fill="auto"/>
            <w:noWrap/>
            <w:vAlign w:val="bottom"/>
            <w:hideMark/>
          </w:tcPr>
          <w:p w14:paraId="1147565A" w14:textId="77777777" w:rsidR="002605CE" w:rsidRPr="002605CE" w:rsidDel="00C51C7D" w:rsidRDefault="002605CE">
            <w:pPr>
              <w:rPr>
                <w:del w:id="1687" w:author="Lane, Stefanie" w:date="2023-07-26T11:06:00Z"/>
                <w:rFonts w:ascii="Times New Roman" w:eastAsia="Times New Roman" w:hAnsi="Times New Roman" w:cs="Times New Roman"/>
                <w:sz w:val="20"/>
                <w:szCs w:val="20"/>
              </w:rPr>
              <w:pPrChange w:id="1688" w:author="Lane, Stefanie" w:date="2023-09-19T18:30:00Z">
                <w:pPr>
                  <w:spacing w:after="0" w:line="240" w:lineRule="auto"/>
                </w:pPr>
              </w:pPrChange>
            </w:pPr>
          </w:p>
        </w:tc>
        <w:tc>
          <w:tcPr>
            <w:tcW w:w="810" w:type="dxa"/>
            <w:tcBorders>
              <w:top w:val="nil"/>
              <w:left w:val="nil"/>
              <w:bottom w:val="nil"/>
              <w:right w:val="nil"/>
            </w:tcBorders>
            <w:shd w:val="clear" w:color="auto" w:fill="auto"/>
            <w:noWrap/>
            <w:vAlign w:val="bottom"/>
            <w:hideMark/>
          </w:tcPr>
          <w:p w14:paraId="78C87284" w14:textId="77777777" w:rsidR="002605CE" w:rsidRPr="002605CE" w:rsidDel="00C51C7D" w:rsidRDefault="002605CE">
            <w:pPr>
              <w:rPr>
                <w:del w:id="1689" w:author="Lane, Stefanie" w:date="2023-07-26T11:06:00Z"/>
                <w:rFonts w:ascii="Times New Roman" w:eastAsia="Times New Roman" w:hAnsi="Times New Roman" w:cs="Times New Roman"/>
                <w:sz w:val="20"/>
                <w:szCs w:val="20"/>
              </w:rPr>
              <w:pPrChange w:id="1690"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3CDE1828" w14:textId="77777777" w:rsidR="002605CE" w:rsidRPr="002605CE" w:rsidDel="00C51C7D" w:rsidRDefault="002605CE">
            <w:pPr>
              <w:rPr>
                <w:del w:id="1691" w:author="Lane, Stefanie" w:date="2023-07-26T11:06:00Z"/>
                <w:rFonts w:ascii="Times New Roman" w:eastAsia="Times New Roman" w:hAnsi="Times New Roman" w:cs="Times New Roman"/>
                <w:sz w:val="20"/>
                <w:szCs w:val="20"/>
              </w:rPr>
              <w:pPrChange w:id="1692"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2F518715" w14:textId="77777777" w:rsidR="002605CE" w:rsidRPr="002605CE" w:rsidDel="00C51C7D" w:rsidRDefault="002605CE">
            <w:pPr>
              <w:rPr>
                <w:del w:id="1693" w:author="Lane, Stefanie" w:date="2023-07-26T11:06:00Z"/>
                <w:rFonts w:ascii="Times New Roman" w:eastAsia="Times New Roman" w:hAnsi="Times New Roman" w:cs="Times New Roman"/>
                <w:sz w:val="20"/>
                <w:szCs w:val="20"/>
              </w:rPr>
              <w:pPrChange w:id="1694" w:author="Lane, Stefanie" w:date="2023-09-19T18:30:00Z">
                <w:pPr>
                  <w:spacing w:after="0" w:line="240" w:lineRule="auto"/>
                </w:pPr>
              </w:pPrChange>
            </w:pPr>
          </w:p>
        </w:tc>
        <w:tc>
          <w:tcPr>
            <w:tcW w:w="751" w:type="dxa"/>
            <w:tcBorders>
              <w:top w:val="nil"/>
              <w:left w:val="nil"/>
              <w:bottom w:val="nil"/>
              <w:right w:val="nil"/>
            </w:tcBorders>
            <w:shd w:val="clear" w:color="auto" w:fill="auto"/>
            <w:noWrap/>
            <w:vAlign w:val="bottom"/>
            <w:hideMark/>
          </w:tcPr>
          <w:p w14:paraId="65B7EE38" w14:textId="77777777" w:rsidR="002605CE" w:rsidRPr="002605CE" w:rsidDel="00C51C7D" w:rsidRDefault="002605CE">
            <w:pPr>
              <w:rPr>
                <w:del w:id="1695" w:author="Lane, Stefanie" w:date="2023-07-26T11:06:00Z"/>
                <w:rFonts w:ascii="Times New Roman" w:eastAsia="Times New Roman" w:hAnsi="Times New Roman" w:cs="Times New Roman"/>
                <w:sz w:val="20"/>
                <w:szCs w:val="20"/>
              </w:rPr>
              <w:pPrChange w:id="1696" w:author="Lane, Stefanie" w:date="2023-09-19T18:30:00Z">
                <w:pPr>
                  <w:spacing w:after="0" w:line="240" w:lineRule="auto"/>
                </w:pPr>
              </w:pPrChange>
            </w:pPr>
          </w:p>
        </w:tc>
        <w:tc>
          <w:tcPr>
            <w:tcW w:w="262" w:type="dxa"/>
            <w:tcBorders>
              <w:top w:val="nil"/>
              <w:left w:val="nil"/>
              <w:bottom w:val="nil"/>
              <w:right w:val="nil"/>
            </w:tcBorders>
            <w:shd w:val="clear" w:color="auto" w:fill="auto"/>
            <w:noWrap/>
            <w:vAlign w:val="bottom"/>
            <w:hideMark/>
          </w:tcPr>
          <w:p w14:paraId="5C3AC005" w14:textId="77777777" w:rsidR="002605CE" w:rsidRPr="002605CE" w:rsidDel="00C51C7D" w:rsidRDefault="002605CE">
            <w:pPr>
              <w:rPr>
                <w:del w:id="1697" w:author="Lane, Stefanie" w:date="2023-07-26T11:06:00Z"/>
                <w:rFonts w:ascii="Times New Roman" w:eastAsia="Times New Roman" w:hAnsi="Times New Roman" w:cs="Times New Roman"/>
                <w:sz w:val="20"/>
                <w:szCs w:val="20"/>
              </w:rPr>
              <w:pPrChange w:id="1698"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4E56C50" w14:textId="77777777" w:rsidR="002605CE" w:rsidRPr="002605CE" w:rsidDel="00C51C7D" w:rsidRDefault="002605CE">
            <w:pPr>
              <w:rPr>
                <w:del w:id="1699" w:author="Lane, Stefanie" w:date="2023-07-26T11:06:00Z"/>
                <w:rFonts w:ascii="Times New Roman" w:eastAsia="Times New Roman" w:hAnsi="Times New Roman" w:cs="Times New Roman"/>
                <w:sz w:val="20"/>
                <w:szCs w:val="20"/>
              </w:rPr>
              <w:pPrChange w:id="1700" w:author="Lane, Stefanie" w:date="2023-09-19T18:30:00Z">
                <w:pPr>
                  <w:spacing w:after="0" w:line="240" w:lineRule="auto"/>
                </w:pPr>
              </w:pPrChange>
            </w:pPr>
          </w:p>
        </w:tc>
        <w:tc>
          <w:tcPr>
            <w:tcW w:w="881" w:type="dxa"/>
            <w:tcBorders>
              <w:top w:val="nil"/>
              <w:left w:val="nil"/>
              <w:bottom w:val="nil"/>
              <w:right w:val="nil"/>
            </w:tcBorders>
            <w:shd w:val="clear" w:color="auto" w:fill="auto"/>
            <w:noWrap/>
            <w:vAlign w:val="bottom"/>
            <w:hideMark/>
          </w:tcPr>
          <w:p w14:paraId="00791381" w14:textId="77777777" w:rsidR="002605CE" w:rsidRPr="002605CE" w:rsidDel="00C51C7D" w:rsidRDefault="002605CE">
            <w:pPr>
              <w:rPr>
                <w:del w:id="1701" w:author="Lane, Stefanie" w:date="2023-07-26T11:06:00Z"/>
                <w:rFonts w:ascii="Times New Roman" w:eastAsia="Times New Roman" w:hAnsi="Times New Roman" w:cs="Times New Roman"/>
                <w:sz w:val="20"/>
                <w:szCs w:val="20"/>
              </w:rPr>
              <w:pPrChange w:id="1702" w:author="Lane, Stefanie" w:date="2023-09-19T18:30:00Z">
                <w:pPr>
                  <w:spacing w:after="0" w:line="240" w:lineRule="auto"/>
                </w:pPr>
              </w:pPrChange>
            </w:pPr>
          </w:p>
        </w:tc>
      </w:tr>
      <w:tr w:rsidR="002605CE" w:rsidRPr="002605CE" w:rsidDel="00C51C7D" w14:paraId="24B59DA4" w14:textId="77777777" w:rsidTr="002605CE">
        <w:trPr>
          <w:divId w:val="39592375"/>
          <w:trHeight w:val="260"/>
          <w:del w:id="1703" w:author="Lane, Stefanie" w:date="2023-07-26T11:0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7653E60" w14:textId="77777777" w:rsidR="002605CE" w:rsidRPr="002605CE" w:rsidDel="00C51C7D" w:rsidRDefault="002605CE">
            <w:pPr>
              <w:rPr>
                <w:del w:id="1704" w:author="Lane, Stefanie" w:date="2023-07-26T11:06:00Z"/>
                <w:rFonts w:ascii="Calibri" w:eastAsia="Times New Roman" w:hAnsi="Calibri" w:cs="Calibri"/>
                <w:color w:val="000000"/>
                <w:sz w:val="20"/>
                <w:szCs w:val="20"/>
              </w:rPr>
              <w:pPrChange w:id="1705" w:author="Lane, Stefanie" w:date="2023-09-19T18:30:00Z">
                <w:pPr>
                  <w:spacing w:after="0" w:line="240" w:lineRule="auto"/>
                  <w:jc w:val="center"/>
                </w:pPr>
              </w:pPrChange>
            </w:pPr>
            <w:del w:id="1706" w:author="Lane, Stefanie" w:date="2023-07-26T11:06:00Z">
              <w:r w:rsidRPr="002605CE" w:rsidDel="00C51C7D">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72169F32" w14:textId="77777777" w:rsidR="002605CE" w:rsidRPr="002605CE" w:rsidDel="00C51C7D" w:rsidRDefault="002605CE">
            <w:pPr>
              <w:rPr>
                <w:del w:id="1707" w:author="Lane, Stefanie" w:date="2023-07-26T11:06:00Z"/>
                <w:rFonts w:ascii="Calibri" w:eastAsia="Times New Roman" w:hAnsi="Calibri" w:cs="Calibri"/>
                <w:i/>
                <w:iCs/>
                <w:sz w:val="20"/>
                <w:szCs w:val="20"/>
              </w:rPr>
              <w:pPrChange w:id="1708" w:author="Lane, Stefanie" w:date="2023-09-19T18:30:00Z">
                <w:pPr>
                  <w:spacing w:after="0" w:line="240" w:lineRule="auto"/>
                </w:pPr>
              </w:pPrChange>
            </w:pPr>
            <w:del w:id="1709" w:author="Lane, Stefanie" w:date="2023-07-26T11:06:00Z">
              <w:r w:rsidRPr="002605CE" w:rsidDel="00C51C7D">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8E63573" w14:textId="77777777" w:rsidR="002605CE" w:rsidRPr="002605CE" w:rsidDel="00C51C7D" w:rsidRDefault="002605CE">
            <w:pPr>
              <w:rPr>
                <w:del w:id="1710" w:author="Lane, Stefanie" w:date="2023-07-26T11:06:00Z"/>
                <w:rFonts w:ascii="Calibri" w:eastAsia="Times New Roman" w:hAnsi="Calibri" w:cs="Calibri"/>
                <w:color w:val="000000"/>
                <w:sz w:val="20"/>
                <w:szCs w:val="20"/>
              </w:rPr>
              <w:pPrChange w:id="1711" w:author="Lane, Stefanie" w:date="2023-09-19T18:30:00Z">
                <w:pPr>
                  <w:spacing w:after="0" w:line="240" w:lineRule="auto"/>
                  <w:jc w:val="center"/>
                </w:pPr>
              </w:pPrChange>
            </w:pPr>
            <w:del w:id="1712"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629D7962" w14:textId="77777777" w:rsidR="002605CE" w:rsidRPr="002605CE" w:rsidDel="00C51C7D" w:rsidRDefault="002605CE">
            <w:pPr>
              <w:rPr>
                <w:del w:id="1713" w:author="Lane, Stefanie" w:date="2023-07-26T11:06:00Z"/>
                <w:rFonts w:ascii="Calibri" w:eastAsia="Times New Roman" w:hAnsi="Calibri" w:cs="Calibri"/>
                <w:color w:val="000000"/>
                <w:sz w:val="20"/>
                <w:szCs w:val="20"/>
              </w:rPr>
              <w:pPrChange w:id="1714" w:author="Lane, Stefanie" w:date="2023-09-19T18:30:00Z">
                <w:pPr>
                  <w:spacing w:after="0" w:line="240" w:lineRule="auto"/>
                </w:pPr>
              </w:pPrChange>
            </w:pPr>
            <w:del w:id="1715"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4E468110" w14:textId="77777777" w:rsidR="002605CE" w:rsidRPr="002605CE" w:rsidDel="00C51C7D" w:rsidRDefault="002605CE">
            <w:pPr>
              <w:rPr>
                <w:del w:id="1716" w:author="Lane, Stefanie" w:date="2023-07-26T11:06:00Z"/>
                <w:rFonts w:ascii="Calibri" w:eastAsia="Times New Roman" w:hAnsi="Calibri" w:cs="Calibri"/>
                <w:i/>
                <w:iCs/>
                <w:color w:val="000000"/>
                <w:sz w:val="20"/>
                <w:szCs w:val="20"/>
              </w:rPr>
              <w:pPrChange w:id="1717" w:author="Lane, Stefanie" w:date="2023-09-19T18:30:00Z">
                <w:pPr>
                  <w:spacing w:after="0" w:line="240" w:lineRule="auto"/>
                </w:pPr>
              </w:pPrChange>
            </w:pPr>
            <w:del w:id="1718" w:author="Lane, Stefanie" w:date="2023-07-26T11:06:00Z">
              <w:r w:rsidRPr="002605CE" w:rsidDel="00C51C7D">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01D22233" w14:textId="77777777" w:rsidR="002605CE" w:rsidRPr="002605CE" w:rsidDel="00C51C7D" w:rsidRDefault="002605CE">
            <w:pPr>
              <w:rPr>
                <w:del w:id="1719" w:author="Lane, Stefanie" w:date="2023-07-26T11:06:00Z"/>
                <w:rFonts w:ascii="Calibri" w:eastAsia="Times New Roman" w:hAnsi="Calibri" w:cs="Calibri"/>
                <w:color w:val="000000"/>
                <w:sz w:val="20"/>
                <w:szCs w:val="20"/>
              </w:rPr>
              <w:pPrChange w:id="1720" w:author="Lane, Stefanie" w:date="2023-09-19T18:30:00Z">
                <w:pPr>
                  <w:spacing w:after="0" w:line="240" w:lineRule="auto"/>
                  <w:jc w:val="center"/>
                </w:pPr>
              </w:pPrChange>
            </w:pPr>
            <w:del w:id="1721"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7576BAC4" w14:textId="77777777" w:rsidR="002605CE" w:rsidRPr="002605CE" w:rsidDel="00C51C7D" w:rsidRDefault="002605CE">
            <w:pPr>
              <w:rPr>
                <w:del w:id="1722" w:author="Lane, Stefanie" w:date="2023-07-26T11:06:00Z"/>
                <w:rFonts w:ascii="Calibri" w:eastAsia="Times New Roman" w:hAnsi="Calibri" w:cs="Calibri"/>
                <w:color w:val="000000"/>
                <w:sz w:val="20"/>
                <w:szCs w:val="20"/>
              </w:rPr>
              <w:pPrChange w:id="1723" w:author="Lane, Stefanie" w:date="2023-09-19T18:30:00Z">
                <w:pPr>
                  <w:spacing w:after="0" w:line="240" w:lineRule="auto"/>
                </w:pPr>
              </w:pPrChange>
            </w:pPr>
            <w:del w:id="1724"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66E7F2E7" w14:textId="77777777" w:rsidR="002605CE" w:rsidRPr="002605CE" w:rsidDel="00C51C7D" w:rsidRDefault="002605CE">
            <w:pPr>
              <w:rPr>
                <w:del w:id="1725" w:author="Lane, Stefanie" w:date="2023-07-26T11:06:00Z"/>
                <w:rFonts w:ascii="Calibri" w:eastAsia="Times New Roman" w:hAnsi="Calibri" w:cs="Calibri"/>
                <w:i/>
                <w:iCs/>
                <w:sz w:val="20"/>
                <w:szCs w:val="20"/>
              </w:rPr>
              <w:pPrChange w:id="1726" w:author="Lane, Stefanie" w:date="2023-09-19T18:30:00Z">
                <w:pPr>
                  <w:spacing w:after="0" w:line="240" w:lineRule="auto"/>
                </w:pPr>
              </w:pPrChange>
            </w:pPr>
            <w:del w:id="1727" w:author="Lane, Stefanie" w:date="2023-07-26T11:06:00Z">
              <w:r w:rsidRPr="002605CE" w:rsidDel="00C51C7D">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B5E88DE" w14:textId="77777777" w:rsidR="002605CE" w:rsidRPr="002605CE" w:rsidDel="00C51C7D" w:rsidRDefault="002605CE">
            <w:pPr>
              <w:rPr>
                <w:del w:id="1728" w:author="Lane, Stefanie" w:date="2023-07-26T11:06:00Z"/>
                <w:rFonts w:ascii="Calibri" w:eastAsia="Times New Roman" w:hAnsi="Calibri" w:cs="Calibri"/>
                <w:color w:val="000000"/>
                <w:sz w:val="20"/>
                <w:szCs w:val="20"/>
              </w:rPr>
              <w:pPrChange w:id="1729" w:author="Lane, Stefanie" w:date="2023-09-19T18:30:00Z">
                <w:pPr>
                  <w:spacing w:after="0" w:line="240" w:lineRule="auto"/>
                  <w:jc w:val="center"/>
                </w:pPr>
              </w:pPrChange>
            </w:pPr>
            <w:del w:id="173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3FF28A14" w14:textId="77777777" w:rsidTr="002605CE">
        <w:trPr>
          <w:divId w:val="39592375"/>
          <w:trHeight w:val="260"/>
          <w:del w:id="173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66D731E" w14:textId="77777777" w:rsidR="002605CE" w:rsidRPr="002605CE" w:rsidDel="00C51C7D" w:rsidRDefault="002605CE">
            <w:pPr>
              <w:rPr>
                <w:del w:id="1732" w:author="Lane, Stefanie" w:date="2023-07-26T11:06:00Z"/>
                <w:rFonts w:ascii="Calibri" w:eastAsia="Times New Roman" w:hAnsi="Calibri" w:cs="Calibri"/>
                <w:color w:val="000000"/>
                <w:sz w:val="20"/>
                <w:szCs w:val="20"/>
              </w:rPr>
              <w:pPrChange w:id="173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FE63E3D" w14:textId="77777777" w:rsidR="002605CE" w:rsidRPr="002605CE" w:rsidDel="00C51C7D" w:rsidRDefault="002605CE">
            <w:pPr>
              <w:rPr>
                <w:del w:id="1734" w:author="Lane, Stefanie" w:date="2023-07-26T11:06:00Z"/>
                <w:rFonts w:ascii="Calibri" w:eastAsia="Times New Roman" w:hAnsi="Calibri" w:cs="Calibri"/>
                <w:i/>
                <w:iCs/>
                <w:sz w:val="20"/>
                <w:szCs w:val="20"/>
              </w:rPr>
              <w:pPrChange w:id="1735" w:author="Lane, Stefanie" w:date="2023-09-19T18:30:00Z">
                <w:pPr>
                  <w:spacing w:after="0" w:line="240" w:lineRule="auto"/>
                </w:pPr>
              </w:pPrChange>
            </w:pPr>
            <w:del w:id="1736" w:author="Lane, Stefanie" w:date="2023-07-26T11:06:00Z">
              <w:r w:rsidRPr="002605CE" w:rsidDel="00C51C7D">
                <w:rPr>
                  <w:rFonts w:ascii="Calibri" w:eastAsia="Times New Roman" w:hAnsi="Calibri" w:cs="Calibri"/>
                  <w:i/>
                  <w:iCs/>
                  <w:sz w:val="20"/>
                  <w:szCs w:val="20"/>
                </w:rPr>
                <w:delText>Myosotis scorpiodes</w:delText>
              </w:r>
            </w:del>
          </w:p>
        </w:tc>
        <w:tc>
          <w:tcPr>
            <w:tcW w:w="810" w:type="dxa"/>
            <w:tcBorders>
              <w:top w:val="nil"/>
              <w:left w:val="nil"/>
              <w:bottom w:val="single" w:sz="4" w:space="0" w:color="auto"/>
              <w:right w:val="nil"/>
            </w:tcBorders>
            <w:shd w:val="clear" w:color="auto" w:fill="auto"/>
            <w:noWrap/>
            <w:vAlign w:val="bottom"/>
            <w:hideMark/>
          </w:tcPr>
          <w:p w14:paraId="0EEE52B3" w14:textId="77777777" w:rsidR="002605CE" w:rsidRPr="002605CE" w:rsidDel="00C51C7D" w:rsidRDefault="002605CE">
            <w:pPr>
              <w:rPr>
                <w:del w:id="1737" w:author="Lane, Stefanie" w:date="2023-07-26T11:06:00Z"/>
                <w:rFonts w:ascii="Calibri" w:eastAsia="Times New Roman" w:hAnsi="Calibri" w:cs="Calibri"/>
                <w:color w:val="000000"/>
                <w:sz w:val="20"/>
                <w:szCs w:val="20"/>
              </w:rPr>
              <w:pPrChange w:id="1738" w:author="Lane, Stefanie" w:date="2023-09-19T18:30:00Z">
                <w:pPr>
                  <w:spacing w:after="0" w:line="240" w:lineRule="auto"/>
                  <w:jc w:val="center"/>
                </w:pPr>
              </w:pPrChange>
            </w:pPr>
            <w:del w:id="173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67E75AC4" w14:textId="77777777" w:rsidR="002605CE" w:rsidRPr="002605CE" w:rsidDel="00C51C7D" w:rsidRDefault="002605CE">
            <w:pPr>
              <w:rPr>
                <w:del w:id="1740" w:author="Lane, Stefanie" w:date="2023-07-26T11:06:00Z"/>
                <w:rFonts w:ascii="Calibri" w:eastAsia="Times New Roman" w:hAnsi="Calibri" w:cs="Calibri"/>
                <w:color w:val="000000"/>
                <w:sz w:val="20"/>
                <w:szCs w:val="20"/>
              </w:rPr>
              <w:pPrChange w:id="174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319204D2" w14:textId="77777777" w:rsidR="002605CE" w:rsidRPr="002605CE" w:rsidDel="00C51C7D" w:rsidRDefault="002605CE">
            <w:pPr>
              <w:rPr>
                <w:del w:id="1742" w:author="Lane, Stefanie" w:date="2023-07-26T11:06:00Z"/>
                <w:rFonts w:ascii="Calibri" w:eastAsia="Times New Roman" w:hAnsi="Calibri" w:cs="Calibri"/>
                <w:i/>
                <w:iCs/>
                <w:sz w:val="20"/>
                <w:szCs w:val="20"/>
              </w:rPr>
              <w:pPrChange w:id="1743" w:author="Lane, Stefanie" w:date="2023-09-19T18:30:00Z">
                <w:pPr>
                  <w:spacing w:after="0" w:line="240" w:lineRule="auto"/>
                </w:pPr>
              </w:pPrChange>
            </w:pPr>
            <w:del w:id="1744" w:author="Lane, Stefanie" w:date="2023-07-26T11:06:00Z">
              <w:r w:rsidRPr="002605CE" w:rsidDel="00C51C7D">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49CFAA2E" w14:textId="77777777" w:rsidR="002605CE" w:rsidRPr="002605CE" w:rsidDel="00C51C7D" w:rsidRDefault="002605CE">
            <w:pPr>
              <w:rPr>
                <w:del w:id="1745" w:author="Lane, Stefanie" w:date="2023-07-26T11:06:00Z"/>
                <w:rFonts w:ascii="Calibri" w:eastAsia="Times New Roman" w:hAnsi="Calibri" w:cs="Calibri"/>
                <w:color w:val="000000"/>
                <w:sz w:val="20"/>
                <w:szCs w:val="20"/>
              </w:rPr>
              <w:pPrChange w:id="1746" w:author="Lane, Stefanie" w:date="2023-09-19T18:30:00Z">
                <w:pPr>
                  <w:spacing w:after="0" w:line="240" w:lineRule="auto"/>
                  <w:jc w:val="center"/>
                </w:pPr>
              </w:pPrChange>
            </w:pPr>
            <w:del w:id="174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EC081E6" w14:textId="77777777" w:rsidR="002605CE" w:rsidRPr="002605CE" w:rsidDel="00C51C7D" w:rsidRDefault="002605CE">
            <w:pPr>
              <w:rPr>
                <w:del w:id="1748" w:author="Lane, Stefanie" w:date="2023-07-26T11:06:00Z"/>
                <w:rFonts w:ascii="Calibri" w:eastAsia="Times New Roman" w:hAnsi="Calibri" w:cs="Calibri"/>
                <w:color w:val="000000"/>
                <w:sz w:val="20"/>
                <w:szCs w:val="20"/>
              </w:rPr>
              <w:pPrChange w:id="174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A443090" w14:textId="77777777" w:rsidR="002605CE" w:rsidRPr="002605CE" w:rsidDel="00C51C7D" w:rsidRDefault="002605CE">
            <w:pPr>
              <w:rPr>
                <w:del w:id="1750" w:author="Lane, Stefanie" w:date="2023-07-26T11:06:00Z"/>
                <w:rFonts w:ascii="Calibri" w:eastAsia="Times New Roman" w:hAnsi="Calibri" w:cs="Calibri"/>
                <w:i/>
                <w:iCs/>
                <w:color w:val="000000"/>
                <w:sz w:val="20"/>
                <w:szCs w:val="20"/>
              </w:rPr>
              <w:pPrChange w:id="1751" w:author="Lane, Stefanie" w:date="2023-09-19T18:30:00Z">
                <w:pPr>
                  <w:spacing w:after="0" w:line="240" w:lineRule="auto"/>
                </w:pPr>
              </w:pPrChange>
            </w:pPr>
            <w:del w:id="1752" w:author="Lane, Stefanie" w:date="2023-07-26T11:06:00Z">
              <w:r w:rsidRPr="002605CE" w:rsidDel="00C51C7D">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508069D" w14:textId="77777777" w:rsidR="002605CE" w:rsidRPr="002605CE" w:rsidDel="00C51C7D" w:rsidRDefault="002605CE">
            <w:pPr>
              <w:rPr>
                <w:del w:id="1753" w:author="Lane, Stefanie" w:date="2023-07-26T11:06:00Z"/>
                <w:rFonts w:ascii="Calibri" w:eastAsia="Times New Roman" w:hAnsi="Calibri" w:cs="Calibri"/>
                <w:color w:val="000000"/>
                <w:sz w:val="20"/>
                <w:szCs w:val="20"/>
              </w:rPr>
              <w:pPrChange w:id="1754" w:author="Lane, Stefanie" w:date="2023-09-19T18:30:00Z">
                <w:pPr>
                  <w:spacing w:after="0" w:line="240" w:lineRule="auto"/>
                  <w:jc w:val="center"/>
                </w:pPr>
              </w:pPrChange>
            </w:pPr>
            <w:del w:id="175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7CEB2430" w14:textId="77777777" w:rsidTr="002605CE">
        <w:trPr>
          <w:divId w:val="39592375"/>
          <w:trHeight w:val="260"/>
          <w:del w:id="175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6A80153" w14:textId="77777777" w:rsidR="002605CE" w:rsidRPr="002605CE" w:rsidDel="00C51C7D" w:rsidRDefault="002605CE">
            <w:pPr>
              <w:rPr>
                <w:del w:id="1757" w:author="Lane, Stefanie" w:date="2023-07-26T11:06:00Z"/>
                <w:rFonts w:ascii="Calibri" w:eastAsia="Times New Roman" w:hAnsi="Calibri" w:cs="Calibri"/>
                <w:color w:val="000000"/>
                <w:sz w:val="20"/>
                <w:szCs w:val="20"/>
              </w:rPr>
              <w:pPrChange w:id="175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647A1C0" w14:textId="77777777" w:rsidR="002605CE" w:rsidRPr="002605CE" w:rsidDel="00C51C7D" w:rsidRDefault="002605CE">
            <w:pPr>
              <w:rPr>
                <w:del w:id="1759" w:author="Lane, Stefanie" w:date="2023-07-26T11:06:00Z"/>
                <w:rFonts w:ascii="Calibri" w:eastAsia="Times New Roman" w:hAnsi="Calibri" w:cs="Calibri"/>
                <w:i/>
                <w:iCs/>
                <w:color w:val="000000"/>
                <w:sz w:val="20"/>
                <w:szCs w:val="20"/>
              </w:rPr>
              <w:pPrChange w:id="1760" w:author="Lane, Stefanie" w:date="2023-09-19T18:30:00Z">
                <w:pPr>
                  <w:spacing w:after="0" w:line="240" w:lineRule="auto"/>
                </w:pPr>
              </w:pPrChange>
            </w:pPr>
            <w:del w:id="1761" w:author="Lane, Stefanie" w:date="2023-07-26T11:06:00Z">
              <w:r w:rsidRPr="002605CE" w:rsidDel="00C51C7D">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0514F901" w14:textId="77777777" w:rsidR="002605CE" w:rsidRPr="002605CE" w:rsidDel="00C51C7D" w:rsidRDefault="002605CE">
            <w:pPr>
              <w:rPr>
                <w:del w:id="1762" w:author="Lane, Stefanie" w:date="2023-07-26T11:06:00Z"/>
                <w:rFonts w:ascii="Calibri" w:eastAsia="Times New Roman" w:hAnsi="Calibri" w:cs="Calibri"/>
                <w:color w:val="000000"/>
                <w:sz w:val="20"/>
                <w:szCs w:val="20"/>
              </w:rPr>
              <w:pPrChange w:id="1763" w:author="Lane, Stefanie" w:date="2023-09-19T18:30:00Z">
                <w:pPr>
                  <w:spacing w:after="0" w:line="240" w:lineRule="auto"/>
                  <w:jc w:val="center"/>
                </w:pPr>
              </w:pPrChange>
            </w:pPr>
            <w:del w:id="1764"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0A13BF6" w14:textId="77777777" w:rsidR="002605CE" w:rsidRPr="002605CE" w:rsidDel="00C51C7D" w:rsidRDefault="002605CE">
            <w:pPr>
              <w:rPr>
                <w:del w:id="1765" w:author="Lane, Stefanie" w:date="2023-07-26T11:06:00Z"/>
                <w:rFonts w:ascii="Calibri" w:eastAsia="Times New Roman" w:hAnsi="Calibri" w:cs="Calibri"/>
                <w:color w:val="000000"/>
                <w:sz w:val="20"/>
                <w:szCs w:val="20"/>
              </w:rPr>
              <w:pPrChange w:id="176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486005F" w14:textId="77777777" w:rsidR="002605CE" w:rsidRPr="002605CE" w:rsidDel="00C51C7D" w:rsidRDefault="002605CE">
            <w:pPr>
              <w:rPr>
                <w:del w:id="1767" w:author="Lane, Stefanie" w:date="2023-07-26T11:06:00Z"/>
                <w:rFonts w:ascii="Calibri" w:eastAsia="Times New Roman" w:hAnsi="Calibri" w:cs="Calibri"/>
                <w:sz w:val="20"/>
                <w:szCs w:val="20"/>
              </w:rPr>
              <w:pPrChange w:id="1768" w:author="Lane, Stefanie" w:date="2023-09-19T18:30:00Z">
                <w:pPr>
                  <w:spacing w:after="0" w:line="240" w:lineRule="auto"/>
                </w:pPr>
              </w:pPrChange>
            </w:pPr>
            <w:del w:id="1769" w:author="Lane, Stefanie" w:date="2023-07-26T11:06:00Z">
              <w:r w:rsidRPr="002605CE" w:rsidDel="00C51C7D">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3C8F23C" w14:textId="77777777" w:rsidR="002605CE" w:rsidRPr="002605CE" w:rsidDel="00C51C7D" w:rsidRDefault="002605CE">
            <w:pPr>
              <w:rPr>
                <w:del w:id="1770" w:author="Lane, Stefanie" w:date="2023-07-26T11:06:00Z"/>
                <w:rFonts w:ascii="Calibri" w:eastAsia="Times New Roman" w:hAnsi="Calibri" w:cs="Calibri"/>
                <w:color w:val="000000"/>
                <w:sz w:val="20"/>
                <w:szCs w:val="20"/>
              </w:rPr>
              <w:pPrChange w:id="1771" w:author="Lane, Stefanie" w:date="2023-09-19T18:30:00Z">
                <w:pPr>
                  <w:spacing w:after="0" w:line="240" w:lineRule="auto"/>
                  <w:jc w:val="center"/>
                </w:pPr>
              </w:pPrChange>
            </w:pPr>
            <w:del w:id="177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F01CAB3" w14:textId="77777777" w:rsidR="002605CE" w:rsidRPr="002605CE" w:rsidDel="00C51C7D" w:rsidRDefault="002605CE">
            <w:pPr>
              <w:rPr>
                <w:del w:id="1773" w:author="Lane, Stefanie" w:date="2023-07-26T11:06:00Z"/>
                <w:rFonts w:ascii="Calibri" w:eastAsia="Times New Roman" w:hAnsi="Calibri" w:cs="Calibri"/>
                <w:color w:val="000000"/>
                <w:sz w:val="20"/>
                <w:szCs w:val="20"/>
              </w:rPr>
              <w:pPrChange w:id="177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CA2C3E" w14:textId="77777777" w:rsidR="002605CE" w:rsidRPr="002605CE" w:rsidDel="00C51C7D" w:rsidRDefault="002605CE">
            <w:pPr>
              <w:rPr>
                <w:del w:id="1775" w:author="Lane, Stefanie" w:date="2023-07-26T11:06:00Z"/>
                <w:rFonts w:ascii="Calibri" w:eastAsia="Times New Roman" w:hAnsi="Calibri" w:cs="Calibri"/>
                <w:i/>
                <w:iCs/>
                <w:color w:val="000000"/>
                <w:sz w:val="20"/>
                <w:szCs w:val="20"/>
              </w:rPr>
              <w:pPrChange w:id="1776" w:author="Lane, Stefanie" w:date="2023-09-19T18:30:00Z">
                <w:pPr>
                  <w:spacing w:after="0" w:line="240" w:lineRule="auto"/>
                </w:pPr>
              </w:pPrChange>
            </w:pPr>
            <w:del w:id="1777"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210FF9B4" w14:textId="77777777" w:rsidR="002605CE" w:rsidRPr="002605CE" w:rsidDel="00C51C7D" w:rsidRDefault="002605CE">
            <w:pPr>
              <w:rPr>
                <w:del w:id="1778" w:author="Lane, Stefanie" w:date="2023-07-26T11:06:00Z"/>
                <w:rFonts w:ascii="Calibri" w:eastAsia="Times New Roman" w:hAnsi="Calibri" w:cs="Calibri"/>
                <w:color w:val="000000"/>
                <w:sz w:val="20"/>
                <w:szCs w:val="20"/>
              </w:rPr>
              <w:pPrChange w:id="1779" w:author="Lane, Stefanie" w:date="2023-09-19T18:30:00Z">
                <w:pPr>
                  <w:spacing w:after="0" w:line="240" w:lineRule="auto"/>
                  <w:jc w:val="center"/>
                </w:pPr>
              </w:pPrChange>
            </w:pPr>
            <w:del w:id="1780"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1EC04CD5" w14:textId="77777777" w:rsidTr="002605CE">
        <w:trPr>
          <w:divId w:val="39592375"/>
          <w:trHeight w:val="260"/>
          <w:del w:id="178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63D84650" w14:textId="77777777" w:rsidR="002605CE" w:rsidRPr="002605CE" w:rsidDel="00C51C7D" w:rsidRDefault="002605CE">
            <w:pPr>
              <w:rPr>
                <w:del w:id="1782" w:author="Lane, Stefanie" w:date="2023-07-26T11:06:00Z"/>
                <w:rFonts w:ascii="Calibri" w:eastAsia="Times New Roman" w:hAnsi="Calibri" w:cs="Calibri"/>
                <w:color w:val="000000"/>
                <w:sz w:val="20"/>
                <w:szCs w:val="20"/>
              </w:rPr>
              <w:pPrChange w:id="178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B0E5515" w14:textId="77777777" w:rsidR="002605CE" w:rsidRPr="002605CE" w:rsidDel="00C51C7D" w:rsidRDefault="002605CE">
            <w:pPr>
              <w:rPr>
                <w:del w:id="1784" w:author="Lane, Stefanie" w:date="2023-07-26T11:06:00Z"/>
                <w:rFonts w:ascii="Calibri" w:eastAsia="Times New Roman" w:hAnsi="Calibri" w:cs="Calibri"/>
                <w:i/>
                <w:iCs/>
                <w:sz w:val="20"/>
                <w:szCs w:val="20"/>
              </w:rPr>
              <w:pPrChange w:id="1785" w:author="Lane, Stefanie" w:date="2023-09-19T18:30:00Z">
                <w:pPr>
                  <w:spacing w:after="0" w:line="240" w:lineRule="auto"/>
                </w:pPr>
              </w:pPrChange>
            </w:pPr>
            <w:del w:id="1786" w:author="Lane, Stefanie" w:date="2023-07-26T11:06:00Z">
              <w:r w:rsidRPr="002605CE" w:rsidDel="00C51C7D">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6FE307A7" w14:textId="77777777" w:rsidR="002605CE" w:rsidRPr="002605CE" w:rsidDel="00C51C7D" w:rsidRDefault="002605CE">
            <w:pPr>
              <w:rPr>
                <w:del w:id="1787" w:author="Lane, Stefanie" w:date="2023-07-26T11:06:00Z"/>
                <w:rFonts w:ascii="Calibri" w:eastAsia="Times New Roman" w:hAnsi="Calibri" w:cs="Calibri"/>
                <w:color w:val="000000"/>
                <w:sz w:val="20"/>
                <w:szCs w:val="20"/>
              </w:rPr>
              <w:pPrChange w:id="1788" w:author="Lane, Stefanie" w:date="2023-09-19T18:30:00Z">
                <w:pPr>
                  <w:spacing w:after="0" w:line="240" w:lineRule="auto"/>
                  <w:jc w:val="center"/>
                </w:pPr>
              </w:pPrChange>
            </w:pPr>
            <w:del w:id="1789" w:author="Lane, Stefanie" w:date="2023-07-26T11:06:00Z">
              <w:r w:rsidRPr="002605CE" w:rsidDel="00C51C7D">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73A989C6" w14:textId="77777777" w:rsidR="002605CE" w:rsidRPr="002605CE" w:rsidDel="00C51C7D" w:rsidRDefault="002605CE">
            <w:pPr>
              <w:rPr>
                <w:del w:id="1790" w:author="Lane, Stefanie" w:date="2023-07-26T11:06:00Z"/>
                <w:rFonts w:ascii="Calibri" w:eastAsia="Times New Roman" w:hAnsi="Calibri" w:cs="Calibri"/>
                <w:color w:val="000000"/>
                <w:sz w:val="20"/>
                <w:szCs w:val="20"/>
              </w:rPr>
              <w:pPrChange w:id="179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4A1777BA" w14:textId="77777777" w:rsidR="002605CE" w:rsidRPr="002605CE" w:rsidDel="00C51C7D" w:rsidRDefault="002605CE">
            <w:pPr>
              <w:rPr>
                <w:del w:id="1792" w:author="Lane, Stefanie" w:date="2023-07-26T11:06:00Z"/>
                <w:rFonts w:ascii="Calibri" w:eastAsia="Times New Roman" w:hAnsi="Calibri" w:cs="Calibri"/>
                <w:i/>
                <w:iCs/>
                <w:sz w:val="20"/>
                <w:szCs w:val="20"/>
              </w:rPr>
              <w:pPrChange w:id="1793" w:author="Lane, Stefanie" w:date="2023-09-19T18:30:00Z">
                <w:pPr>
                  <w:spacing w:after="0" w:line="240" w:lineRule="auto"/>
                </w:pPr>
              </w:pPrChange>
            </w:pPr>
            <w:del w:id="1794" w:author="Lane, Stefanie" w:date="2023-07-26T11:06:00Z">
              <w:r w:rsidRPr="002605CE" w:rsidDel="00C51C7D">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0158EBB9" w14:textId="77777777" w:rsidR="002605CE" w:rsidRPr="002605CE" w:rsidDel="00C51C7D" w:rsidRDefault="002605CE">
            <w:pPr>
              <w:rPr>
                <w:del w:id="1795" w:author="Lane, Stefanie" w:date="2023-07-26T11:06:00Z"/>
                <w:rFonts w:ascii="Calibri" w:eastAsia="Times New Roman" w:hAnsi="Calibri" w:cs="Calibri"/>
                <w:color w:val="000000"/>
                <w:sz w:val="20"/>
                <w:szCs w:val="20"/>
              </w:rPr>
              <w:pPrChange w:id="1796" w:author="Lane, Stefanie" w:date="2023-09-19T18:30:00Z">
                <w:pPr>
                  <w:spacing w:after="0" w:line="240" w:lineRule="auto"/>
                  <w:jc w:val="center"/>
                </w:pPr>
              </w:pPrChange>
            </w:pPr>
            <w:del w:id="179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4B57C0D1" w14:textId="77777777" w:rsidR="002605CE" w:rsidRPr="002605CE" w:rsidDel="00C51C7D" w:rsidRDefault="002605CE">
            <w:pPr>
              <w:rPr>
                <w:del w:id="1798" w:author="Lane, Stefanie" w:date="2023-07-26T11:06:00Z"/>
                <w:rFonts w:ascii="Calibri" w:eastAsia="Times New Roman" w:hAnsi="Calibri" w:cs="Calibri"/>
                <w:color w:val="000000"/>
                <w:sz w:val="20"/>
                <w:szCs w:val="20"/>
              </w:rPr>
              <w:pPrChange w:id="179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08CFD01" w14:textId="77777777" w:rsidR="002605CE" w:rsidRPr="002605CE" w:rsidDel="00C51C7D" w:rsidRDefault="002605CE">
            <w:pPr>
              <w:rPr>
                <w:del w:id="1800" w:author="Lane, Stefanie" w:date="2023-07-26T11:06:00Z"/>
                <w:rFonts w:ascii="Calibri" w:eastAsia="Times New Roman" w:hAnsi="Calibri" w:cs="Calibri"/>
                <w:i/>
                <w:iCs/>
                <w:color w:val="000000"/>
                <w:sz w:val="20"/>
                <w:szCs w:val="20"/>
              </w:rPr>
              <w:pPrChange w:id="1801" w:author="Lane, Stefanie" w:date="2023-09-19T18:30:00Z">
                <w:pPr>
                  <w:spacing w:after="0" w:line="240" w:lineRule="auto"/>
                </w:pPr>
              </w:pPrChange>
            </w:pPr>
            <w:del w:id="1802" w:author="Lane, Stefanie" w:date="2023-07-26T11:06:00Z">
              <w:r w:rsidRPr="002605CE" w:rsidDel="00C51C7D">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3BD2BD98" w14:textId="77777777" w:rsidR="002605CE" w:rsidRPr="002605CE" w:rsidDel="00C51C7D" w:rsidRDefault="002605CE">
            <w:pPr>
              <w:rPr>
                <w:del w:id="1803" w:author="Lane, Stefanie" w:date="2023-07-26T11:06:00Z"/>
                <w:rFonts w:ascii="Calibri" w:eastAsia="Times New Roman" w:hAnsi="Calibri" w:cs="Calibri"/>
                <w:color w:val="000000"/>
                <w:sz w:val="20"/>
                <w:szCs w:val="20"/>
              </w:rPr>
              <w:pPrChange w:id="1804" w:author="Lane, Stefanie" w:date="2023-09-19T18:30:00Z">
                <w:pPr>
                  <w:spacing w:after="0" w:line="240" w:lineRule="auto"/>
                  <w:jc w:val="center"/>
                </w:pPr>
              </w:pPrChange>
            </w:pPr>
            <w:del w:id="1805" w:author="Lane, Stefanie" w:date="2023-07-26T11:06:00Z">
              <w:r w:rsidRPr="002605CE" w:rsidDel="00C51C7D">
                <w:rPr>
                  <w:rFonts w:ascii="Calibri" w:eastAsia="Times New Roman" w:hAnsi="Calibri" w:cs="Calibri"/>
                  <w:color w:val="000000"/>
                  <w:sz w:val="20"/>
                  <w:szCs w:val="20"/>
                </w:rPr>
                <w:delText>&lt; 0.01</w:delText>
              </w:r>
            </w:del>
          </w:p>
        </w:tc>
      </w:tr>
      <w:tr w:rsidR="002605CE" w:rsidRPr="002605CE" w:rsidDel="00C51C7D" w14:paraId="40A87A44" w14:textId="77777777" w:rsidTr="002605CE">
        <w:trPr>
          <w:divId w:val="39592375"/>
          <w:trHeight w:val="260"/>
          <w:del w:id="180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525059CD" w14:textId="77777777" w:rsidR="002605CE" w:rsidRPr="002605CE" w:rsidDel="00C51C7D" w:rsidRDefault="002605CE">
            <w:pPr>
              <w:rPr>
                <w:del w:id="1807" w:author="Lane, Stefanie" w:date="2023-07-26T11:06:00Z"/>
                <w:rFonts w:ascii="Calibri" w:eastAsia="Times New Roman" w:hAnsi="Calibri" w:cs="Calibri"/>
                <w:color w:val="000000"/>
                <w:sz w:val="20"/>
                <w:szCs w:val="20"/>
              </w:rPr>
              <w:pPrChange w:id="180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6F91DFD1" w14:textId="77777777" w:rsidR="002605CE" w:rsidRPr="002605CE" w:rsidDel="00C51C7D" w:rsidRDefault="002605CE">
            <w:pPr>
              <w:rPr>
                <w:del w:id="1809" w:author="Lane, Stefanie" w:date="2023-07-26T11:06:00Z"/>
                <w:rFonts w:ascii="Calibri" w:eastAsia="Times New Roman" w:hAnsi="Calibri" w:cs="Calibri"/>
                <w:i/>
                <w:iCs/>
                <w:color w:val="000000"/>
                <w:sz w:val="20"/>
                <w:szCs w:val="20"/>
              </w:rPr>
              <w:pPrChange w:id="1810" w:author="Lane, Stefanie" w:date="2023-09-19T18:30:00Z">
                <w:pPr>
                  <w:spacing w:after="0" w:line="240" w:lineRule="auto"/>
                </w:pPr>
              </w:pPrChange>
            </w:pPr>
            <w:del w:id="1811"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4A4446AB" w14:textId="77777777" w:rsidR="002605CE" w:rsidRPr="002605CE" w:rsidDel="00C51C7D" w:rsidRDefault="002605CE">
            <w:pPr>
              <w:rPr>
                <w:del w:id="1812" w:author="Lane, Stefanie" w:date="2023-07-26T11:06:00Z"/>
                <w:rFonts w:ascii="Calibri" w:eastAsia="Times New Roman" w:hAnsi="Calibri" w:cs="Calibri"/>
                <w:color w:val="000000"/>
                <w:sz w:val="20"/>
                <w:szCs w:val="20"/>
              </w:rPr>
              <w:pPrChange w:id="1813" w:author="Lane, Stefanie" w:date="2023-09-19T18:30:00Z">
                <w:pPr>
                  <w:spacing w:after="0" w:line="240" w:lineRule="auto"/>
                  <w:jc w:val="center"/>
                </w:pPr>
              </w:pPrChange>
            </w:pPr>
            <w:del w:id="1814"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857DDC5" w14:textId="77777777" w:rsidR="002605CE" w:rsidRPr="002605CE" w:rsidDel="00C51C7D" w:rsidRDefault="002605CE">
            <w:pPr>
              <w:rPr>
                <w:del w:id="1815" w:author="Lane, Stefanie" w:date="2023-07-26T11:06:00Z"/>
                <w:rFonts w:ascii="Calibri" w:eastAsia="Times New Roman" w:hAnsi="Calibri" w:cs="Calibri"/>
                <w:color w:val="000000"/>
                <w:sz w:val="20"/>
                <w:szCs w:val="20"/>
              </w:rPr>
              <w:pPrChange w:id="1816"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1DE3ABA1" w14:textId="77777777" w:rsidR="002605CE" w:rsidRPr="002605CE" w:rsidDel="00C51C7D" w:rsidRDefault="002605CE">
            <w:pPr>
              <w:rPr>
                <w:del w:id="1817" w:author="Lane, Stefanie" w:date="2023-07-26T11:06:00Z"/>
                <w:rFonts w:ascii="Calibri" w:eastAsia="Times New Roman" w:hAnsi="Calibri" w:cs="Calibri"/>
                <w:i/>
                <w:iCs/>
                <w:color w:val="000000"/>
                <w:sz w:val="20"/>
                <w:szCs w:val="20"/>
              </w:rPr>
              <w:pPrChange w:id="1818" w:author="Lane, Stefanie" w:date="2023-09-19T18:30:00Z">
                <w:pPr>
                  <w:spacing w:after="0" w:line="240" w:lineRule="auto"/>
                </w:pPr>
              </w:pPrChange>
            </w:pPr>
            <w:del w:id="1819"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423C09E4" w14:textId="77777777" w:rsidR="002605CE" w:rsidRPr="002605CE" w:rsidDel="00C51C7D" w:rsidRDefault="002605CE">
            <w:pPr>
              <w:rPr>
                <w:del w:id="1820" w:author="Lane, Stefanie" w:date="2023-07-26T11:06:00Z"/>
                <w:rFonts w:ascii="Calibri" w:eastAsia="Times New Roman" w:hAnsi="Calibri" w:cs="Calibri"/>
                <w:color w:val="000000"/>
                <w:sz w:val="20"/>
                <w:szCs w:val="20"/>
              </w:rPr>
              <w:pPrChange w:id="1821" w:author="Lane, Stefanie" w:date="2023-09-19T18:30:00Z">
                <w:pPr>
                  <w:spacing w:after="0" w:line="240" w:lineRule="auto"/>
                  <w:jc w:val="center"/>
                </w:pPr>
              </w:pPrChange>
            </w:pPr>
            <w:del w:id="1822"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45457D5" w14:textId="77777777" w:rsidR="002605CE" w:rsidRPr="002605CE" w:rsidDel="00C51C7D" w:rsidRDefault="002605CE">
            <w:pPr>
              <w:rPr>
                <w:del w:id="1823" w:author="Lane, Stefanie" w:date="2023-07-26T11:06:00Z"/>
                <w:rFonts w:ascii="Calibri" w:eastAsia="Times New Roman" w:hAnsi="Calibri" w:cs="Calibri"/>
                <w:color w:val="000000"/>
                <w:sz w:val="20"/>
                <w:szCs w:val="20"/>
              </w:rPr>
              <w:pPrChange w:id="182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02BA3E5B" w14:textId="77777777" w:rsidR="002605CE" w:rsidRPr="002605CE" w:rsidDel="00C51C7D" w:rsidRDefault="002605CE">
            <w:pPr>
              <w:rPr>
                <w:del w:id="1825" w:author="Lane, Stefanie" w:date="2023-07-26T11:06:00Z"/>
                <w:rFonts w:ascii="Calibri" w:eastAsia="Times New Roman" w:hAnsi="Calibri" w:cs="Calibri"/>
                <w:i/>
                <w:iCs/>
                <w:color w:val="000000"/>
                <w:sz w:val="20"/>
                <w:szCs w:val="20"/>
              </w:rPr>
              <w:pPrChange w:id="1826" w:author="Lane, Stefanie" w:date="2023-09-19T18:30:00Z">
                <w:pPr>
                  <w:spacing w:after="0" w:line="240" w:lineRule="auto"/>
                </w:pPr>
              </w:pPrChange>
            </w:pPr>
            <w:del w:id="1827"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3DF6D079" w14:textId="77777777" w:rsidR="002605CE" w:rsidRPr="002605CE" w:rsidDel="00C51C7D" w:rsidRDefault="002605CE">
            <w:pPr>
              <w:rPr>
                <w:del w:id="1828" w:author="Lane, Stefanie" w:date="2023-07-26T11:06:00Z"/>
                <w:rFonts w:ascii="Calibri" w:eastAsia="Times New Roman" w:hAnsi="Calibri" w:cs="Calibri"/>
                <w:color w:val="000000"/>
                <w:sz w:val="20"/>
                <w:szCs w:val="20"/>
              </w:rPr>
              <w:pPrChange w:id="1829" w:author="Lane, Stefanie" w:date="2023-09-19T18:30:00Z">
                <w:pPr>
                  <w:spacing w:after="0" w:line="240" w:lineRule="auto"/>
                  <w:jc w:val="center"/>
                </w:pPr>
              </w:pPrChange>
            </w:pPr>
            <w:del w:id="1830" w:author="Lane, Stefanie" w:date="2023-07-26T11:06:00Z">
              <w:r w:rsidRPr="002605CE" w:rsidDel="00C51C7D">
                <w:rPr>
                  <w:rFonts w:ascii="Calibri" w:eastAsia="Times New Roman" w:hAnsi="Calibri" w:cs="Calibri"/>
                  <w:color w:val="000000"/>
                  <w:sz w:val="20"/>
                  <w:szCs w:val="20"/>
                </w:rPr>
                <w:delText>0.01</w:delText>
              </w:r>
            </w:del>
          </w:p>
        </w:tc>
      </w:tr>
      <w:tr w:rsidR="002605CE" w:rsidRPr="002605CE" w:rsidDel="00C51C7D" w14:paraId="4D8489EA" w14:textId="77777777" w:rsidTr="002605CE">
        <w:trPr>
          <w:divId w:val="39592375"/>
          <w:trHeight w:val="260"/>
          <w:del w:id="1831"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1A67580D" w14:textId="77777777" w:rsidR="002605CE" w:rsidRPr="002605CE" w:rsidDel="00C51C7D" w:rsidRDefault="002605CE">
            <w:pPr>
              <w:rPr>
                <w:del w:id="1832" w:author="Lane, Stefanie" w:date="2023-07-26T11:06:00Z"/>
                <w:rFonts w:ascii="Calibri" w:eastAsia="Times New Roman" w:hAnsi="Calibri" w:cs="Calibri"/>
                <w:color w:val="000000"/>
                <w:sz w:val="20"/>
                <w:szCs w:val="20"/>
              </w:rPr>
              <w:pPrChange w:id="1833" w:author="Lane, Stefanie" w:date="2023-09-19T18:30:00Z">
                <w:pPr>
                  <w:spacing w:after="0" w:line="240" w:lineRule="auto"/>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09A999EE" w14:textId="77777777" w:rsidR="002605CE" w:rsidRPr="002605CE" w:rsidDel="00C51C7D" w:rsidRDefault="002605CE">
            <w:pPr>
              <w:rPr>
                <w:del w:id="1834" w:author="Lane, Stefanie" w:date="2023-07-26T11:06:00Z"/>
                <w:rFonts w:ascii="Calibri" w:eastAsia="Times New Roman" w:hAnsi="Calibri" w:cs="Calibri"/>
                <w:i/>
                <w:iCs/>
                <w:color w:val="000000"/>
                <w:sz w:val="20"/>
                <w:szCs w:val="20"/>
              </w:rPr>
              <w:pPrChange w:id="1835" w:author="Lane, Stefanie" w:date="2023-09-19T18:30:00Z">
                <w:pPr>
                  <w:spacing w:after="0" w:line="240" w:lineRule="auto"/>
                </w:pPr>
              </w:pPrChange>
            </w:pPr>
            <w:del w:id="1836" w:author="Lane, Stefanie" w:date="2023-07-26T11:06:00Z">
              <w:r w:rsidRPr="002605CE" w:rsidDel="00C51C7D">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4A830392" w14:textId="77777777" w:rsidR="002605CE" w:rsidRPr="002605CE" w:rsidDel="00C51C7D" w:rsidRDefault="002605CE">
            <w:pPr>
              <w:rPr>
                <w:del w:id="1837" w:author="Lane, Stefanie" w:date="2023-07-26T11:06:00Z"/>
                <w:rFonts w:ascii="Calibri" w:eastAsia="Times New Roman" w:hAnsi="Calibri" w:cs="Calibri"/>
                <w:color w:val="000000"/>
                <w:sz w:val="20"/>
                <w:szCs w:val="20"/>
              </w:rPr>
              <w:pPrChange w:id="1838" w:author="Lane, Stefanie" w:date="2023-09-19T18:30:00Z">
                <w:pPr>
                  <w:spacing w:after="0" w:line="240" w:lineRule="auto"/>
                  <w:jc w:val="center"/>
                </w:pPr>
              </w:pPrChange>
            </w:pPr>
            <w:del w:id="1839" w:author="Lane, Stefanie" w:date="2023-07-26T11:06:00Z">
              <w:r w:rsidRPr="002605CE" w:rsidDel="00C51C7D">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F2CD627" w14:textId="77777777" w:rsidR="002605CE" w:rsidRPr="002605CE" w:rsidDel="00C51C7D" w:rsidRDefault="002605CE">
            <w:pPr>
              <w:rPr>
                <w:del w:id="1840" w:author="Lane, Stefanie" w:date="2023-07-26T11:06:00Z"/>
                <w:rFonts w:ascii="Calibri" w:eastAsia="Times New Roman" w:hAnsi="Calibri" w:cs="Calibri"/>
                <w:color w:val="000000"/>
                <w:sz w:val="20"/>
                <w:szCs w:val="20"/>
              </w:rPr>
              <w:pPrChange w:id="1841"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6204F0B" w14:textId="77777777" w:rsidR="002605CE" w:rsidRPr="002605CE" w:rsidDel="00C51C7D" w:rsidRDefault="002605CE">
            <w:pPr>
              <w:rPr>
                <w:del w:id="1842" w:author="Lane, Stefanie" w:date="2023-07-26T11:06:00Z"/>
                <w:rFonts w:ascii="Calibri" w:eastAsia="Times New Roman" w:hAnsi="Calibri" w:cs="Calibri"/>
                <w:i/>
                <w:iCs/>
                <w:color w:val="000000"/>
                <w:sz w:val="20"/>
                <w:szCs w:val="20"/>
              </w:rPr>
              <w:pPrChange w:id="1843" w:author="Lane, Stefanie" w:date="2023-09-19T18:30:00Z">
                <w:pPr>
                  <w:spacing w:after="0" w:line="240" w:lineRule="auto"/>
                </w:pPr>
              </w:pPrChange>
            </w:pPr>
            <w:del w:id="1844" w:author="Lane, Stefanie" w:date="2023-07-26T11:06:00Z">
              <w:r w:rsidRPr="002605CE" w:rsidDel="00C51C7D">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7085074D" w14:textId="77777777" w:rsidR="002605CE" w:rsidRPr="002605CE" w:rsidDel="00C51C7D" w:rsidRDefault="002605CE">
            <w:pPr>
              <w:rPr>
                <w:del w:id="1845" w:author="Lane, Stefanie" w:date="2023-07-26T11:06:00Z"/>
                <w:rFonts w:ascii="Calibri" w:eastAsia="Times New Roman" w:hAnsi="Calibri" w:cs="Calibri"/>
                <w:color w:val="000000"/>
                <w:sz w:val="20"/>
                <w:szCs w:val="20"/>
              </w:rPr>
              <w:pPrChange w:id="1846" w:author="Lane, Stefanie" w:date="2023-09-19T18:30:00Z">
                <w:pPr>
                  <w:spacing w:after="0" w:line="240" w:lineRule="auto"/>
                  <w:jc w:val="center"/>
                </w:pPr>
              </w:pPrChange>
            </w:pPr>
            <w:del w:id="1847"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A75F88E" w14:textId="77777777" w:rsidR="002605CE" w:rsidRPr="002605CE" w:rsidDel="00C51C7D" w:rsidRDefault="002605CE">
            <w:pPr>
              <w:rPr>
                <w:del w:id="1848" w:author="Lane, Stefanie" w:date="2023-07-26T11:06:00Z"/>
                <w:rFonts w:ascii="Calibri" w:eastAsia="Times New Roman" w:hAnsi="Calibri" w:cs="Calibri"/>
                <w:color w:val="000000"/>
                <w:sz w:val="20"/>
                <w:szCs w:val="20"/>
              </w:rPr>
              <w:pPrChange w:id="1849" w:author="Lane, Stefanie" w:date="2023-09-19T18:30:00Z">
                <w:pPr>
                  <w:spacing w:after="0" w:line="240" w:lineRule="auto"/>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ACD227F" w14:textId="77777777" w:rsidR="002605CE" w:rsidRPr="002605CE" w:rsidDel="00C51C7D" w:rsidRDefault="002605CE">
            <w:pPr>
              <w:rPr>
                <w:del w:id="1850" w:author="Lane, Stefanie" w:date="2023-07-26T11:06:00Z"/>
                <w:rFonts w:ascii="Calibri" w:eastAsia="Times New Roman" w:hAnsi="Calibri" w:cs="Calibri"/>
                <w:i/>
                <w:iCs/>
                <w:color w:val="000000"/>
                <w:sz w:val="20"/>
                <w:szCs w:val="20"/>
              </w:rPr>
              <w:pPrChange w:id="1851" w:author="Lane, Stefanie" w:date="2023-09-19T18:30:00Z">
                <w:pPr>
                  <w:spacing w:after="0" w:line="240" w:lineRule="auto"/>
                </w:pPr>
              </w:pPrChange>
            </w:pPr>
            <w:del w:id="1852" w:author="Lane, Stefanie" w:date="2023-07-26T11:06:00Z">
              <w:r w:rsidRPr="002605CE" w:rsidDel="00C51C7D">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0AB143D9" w14:textId="77777777" w:rsidR="002605CE" w:rsidRPr="002605CE" w:rsidDel="00C51C7D" w:rsidRDefault="002605CE">
            <w:pPr>
              <w:rPr>
                <w:del w:id="1853" w:author="Lane, Stefanie" w:date="2023-07-26T11:06:00Z"/>
                <w:rFonts w:ascii="Calibri" w:eastAsia="Times New Roman" w:hAnsi="Calibri" w:cs="Calibri"/>
                <w:color w:val="000000"/>
                <w:sz w:val="20"/>
                <w:szCs w:val="20"/>
              </w:rPr>
              <w:pPrChange w:id="1854" w:author="Lane, Stefanie" w:date="2023-09-19T18:30:00Z">
                <w:pPr>
                  <w:spacing w:after="0" w:line="240" w:lineRule="auto"/>
                  <w:jc w:val="center"/>
                </w:pPr>
              </w:pPrChange>
            </w:pPr>
            <w:del w:id="1855" w:author="Lane, Stefanie" w:date="2023-07-26T11:06:00Z">
              <w:r w:rsidRPr="002605CE" w:rsidDel="00C51C7D">
                <w:rPr>
                  <w:rFonts w:ascii="Calibri" w:eastAsia="Times New Roman" w:hAnsi="Calibri" w:cs="Calibri"/>
                  <w:color w:val="000000"/>
                  <w:sz w:val="20"/>
                  <w:szCs w:val="20"/>
                </w:rPr>
                <w:delText>0.02</w:delText>
              </w:r>
            </w:del>
          </w:p>
        </w:tc>
      </w:tr>
      <w:tr w:rsidR="002605CE" w:rsidRPr="002605CE" w:rsidDel="00C51C7D" w14:paraId="0F01B028" w14:textId="77777777" w:rsidTr="002605CE">
        <w:trPr>
          <w:divId w:val="39592375"/>
          <w:trHeight w:val="260"/>
          <w:del w:id="1856"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0ABA4AE" w14:textId="77777777" w:rsidR="002605CE" w:rsidRPr="002605CE" w:rsidDel="00C51C7D" w:rsidRDefault="002605CE">
            <w:pPr>
              <w:rPr>
                <w:del w:id="1857" w:author="Lane, Stefanie" w:date="2023-07-26T11:06:00Z"/>
                <w:rFonts w:ascii="Calibri" w:eastAsia="Times New Roman" w:hAnsi="Calibri" w:cs="Calibri"/>
                <w:color w:val="000000"/>
                <w:sz w:val="20"/>
                <w:szCs w:val="20"/>
              </w:rPr>
              <w:pPrChange w:id="1858"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3D99CC7" w14:textId="77777777" w:rsidR="002605CE" w:rsidRPr="002605CE" w:rsidDel="00C51C7D" w:rsidRDefault="002605CE">
            <w:pPr>
              <w:rPr>
                <w:del w:id="1859" w:author="Lane, Stefanie" w:date="2023-07-26T11:06:00Z"/>
                <w:rFonts w:ascii="Calibri" w:eastAsia="Times New Roman" w:hAnsi="Calibri" w:cs="Calibri"/>
                <w:color w:val="000000"/>
                <w:sz w:val="20"/>
                <w:szCs w:val="20"/>
              </w:rPr>
              <w:pPrChange w:id="1860"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4E60319E" w14:textId="77777777" w:rsidR="002605CE" w:rsidRPr="002605CE" w:rsidDel="00C51C7D" w:rsidRDefault="002605CE">
            <w:pPr>
              <w:rPr>
                <w:del w:id="1861" w:author="Lane, Stefanie" w:date="2023-07-26T11:06:00Z"/>
                <w:rFonts w:ascii="Times New Roman" w:eastAsia="Times New Roman" w:hAnsi="Times New Roman" w:cs="Times New Roman"/>
                <w:sz w:val="20"/>
                <w:szCs w:val="20"/>
              </w:rPr>
              <w:pPrChange w:id="1862"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5B5C647F" w14:textId="77777777" w:rsidR="002605CE" w:rsidRPr="002605CE" w:rsidDel="00C51C7D" w:rsidRDefault="002605CE">
            <w:pPr>
              <w:rPr>
                <w:del w:id="1863" w:author="Lane, Stefanie" w:date="2023-07-26T11:06:00Z"/>
                <w:rFonts w:ascii="Times New Roman" w:eastAsia="Times New Roman" w:hAnsi="Times New Roman" w:cs="Times New Roman"/>
                <w:sz w:val="20"/>
                <w:szCs w:val="20"/>
              </w:rPr>
              <w:pPrChange w:id="1864" w:author="Lane, Stefanie" w:date="2023-09-19T18:30:00Z">
                <w:pPr>
                  <w:spacing w:after="0" w:line="240" w:lineRule="auto"/>
                  <w:jc w:val="center"/>
                </w:pPr>
              </w:pPrChange>
            </w:pPr>
          </w:p>
        </w:tc>
        <w:tc>
          <w:tcPr>
            <w:tcW w:w="2189" w:type="dxa"/>
            <w:tcBorders>
              <w:top w:val="nil"/>
              <w:left w:val="nil"/>
              <w:bottom w:val="nil"/>
              <w:right w:val="nil"/>
            </w:tcBorders>
            <w:shd w:val="clear" w:color="auto" w:fill="auto"/>
            <w:noWrap/>
            <w:vAlign w:val="bottom"/>
            <w:hideMark/>
          </w:tcPr>
          <w:p w14:paraId="02883DC6" w14:textId="77777777" w:rsidR="002605CE" w:rsidRPr="002605CE" w:rsidDel="00C51C7D" w:rsidRDefault="002605CE">
            <w:pPr>
              <w:rPr>
                <w:del w:id="1865" w:author="Lane, Stefanie" w:date="2023-07-26T11:06:00Z"/>
                <w:rFonts w:ascii="Calibri" w:eastAsia="Times New Roman" w:hAnsi="Calibri" w:cs="Calibri"/>
                <w:i/>
                <w:iCs/>
                <w:color w:val="000000"/>
                <w:sz w:val="20"/>
                <w:szCs w:val="20"/>
              </w:rPr>
              <w:pPrChange w:id="1866" w:author="Lane, Stefanie" w:date="2023-09-19T18:30:00Z">
                <w:pPr>
                  <w:spacing w:after="0" w:line="240" w:lineRule="auto"/>
                </w:pPr>
              </w:pPrChange>
            </w:pPr>
            <w:del w:id="1867" w:author="Lane, Stefanie" w:date="2023-07-26T11:06:00Z">
              <w:r w:rsidRPr="002605CE" w:rsidDel="00C51C7D">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3FB67C0B" w14:textId="77777777" w:rsidR="002605CE" w:rsidRPr="002605CE" w:rsidDel="00C51C7D" w:rsidRDefault="002605CE">
            <w:pPr>
              <w:rPr>
                <w:del w:id="1868" w:author="Lane, Stefanie" w:date="2023-07-26T11:06:00Z"/>
                <w:rFonts w:ascii="Calibri" w:eastAsia="Times New Roman" w:hAnsi="Calibri" w:cs="Calibri"/>
                <w:color w:val="000000"/>
                <w:sz w:val="20"/>
                <w:szCs w:val="20"/>
              </w:rPr>
              <w:pPrChange w:id="1869" w:author="Lane, Stefanie" w:date="2023-09-19T18:30:00Z">
                <w:pPr>
                  <w:spacing w:after="0" w:line="240" w:lineRule="auto"/>
                  <w:jc w:val="center"/>
                </w:pPr>
              </w:pPrChange>
            </w:pPr>
            <w:del w:id="1870" w:author="Lane, Stefanie" w:date="2023-07-26T11:06:00Z">
              <w:r w:rsidRPr="002605CE" w:rsidDel="00C51C7D">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6C184CB" w14:textId="77777777" w:rsidR="002605CE" w:rsidRPr="002605CE" w:rsidDel="00C51C7D" w:rsidRDefault="002605CE">
            <w:pPr>
              <w:rPr>
                <w:del w:id="1871" w:author="Lane, Stefanie" w:date="2023-07-26T11:06:00Z"/>
                <w:rFonts w:ascii="Calibri" w:eastAsia="Times New Roman" w:hAnsi="Calibri" w:cs="Calibri"/>
                <w:color w:val="000000"/>
                <w:sz w:val="20"/>
                <w:szCs w:val="20"/>
              </w:rPr>
              <w:pPrChange w:id="1872"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59104593" w14:textId="77777777" w:rsidR="002605CE" w:rsidRPr="002605CE" w:rsidDel="00C51C7D" w:rsidRDefault="002605CE">
            <w:pPr>
              <w:rPr>
                <w:del w:id="1873" w:author="Lane, Stefanie" w:date="2023-07-26T11:06:00Z"/>
                <w:rFonts w:ascii="Times New Roman" w:eastAsia="Times New Roman" w:hAnsi="Times New Roman" w:cs="Times New Roman"/>
                <w:sz w:val="20"/>
                <w:szCs w:val="20"/>
              </w:rPr>
              <w:pPrChange w:id="1874"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049EC78" w14:textId="77777777" w:rsidR="002605CE" w:rsidRPr="002605CE" w:rsidDel="00C51C7D" w:rsidRDefault="002605CE">
            <w:pPr>
              <w:rPr>
                <w:del w:id="1875" w:author="Lane, Stefanie" w:date="2023-07-26T11:06:00Z"/>
                <w:rFonts w:ascii="Calibri" w:eastAsia="Times New Roman" w:hAnsi="Calibri" w:cs="Calibri"/>
                <w:color w:val="000000"/>
                <w:sz w:val="20"/>
                <w:szCs w:val="20"/>
              </w:rPr>
              <w:pPrChange w:id="1876" w:author="Lane, Stefanie" w:date="2023-09-19T18:30:00Z">
                <w:pPr>
                  <w:spacing w:after="0" w:line="240" w:lineRule="auto"/>
                  <w:jc w:val="center"/>
                </w:pPr>
              </w:pPrChange>
            </w:pPr>
            <w:del w:id="1877"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7C78DAE1" w14:textId="77777777" w:rsidTr="002605CE">
        <w:trPr>
          <w:divId w:val="39592375"/>
          <w:trHeight w:val="260"/>
          <w:del w:id="1878"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ECFABF9" w14:textId="77777777" w:rsidR="002605CE" w:rsidRPr="002605CE" w:rsidDel="00C51C7D" w:rsidRDefault="002605CE">
            <w:pPr>
              <w:rPr>
                <w:del w:id="1879" w:author="Lane, Stefanie" w:date="2023-07-26T11:06:00Z"/>
                <w:rFonts w:ascii="Calibri" w:eastAsia="Times New Roman" w:hAnsi="Calibri" w:cs="Calibri"/>
                <w:color w:val="000000"/>
                <w:sz w:val="20"/>
                <w:szCs w:val="20"/>
              </w:rPr>
              <w:pPrChange w:id="1880"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10054734" w14:textId="77777777" w:rsidR="002605CE" w:rsidRPr="002605CE" w:rsidDel="00C51C7D" w:rsidRDefault="002605CE">
            <w:pPr>
              <w:rPr>
                <w:del w:id="1881" w:author="Lane, Stefanie" w:date="2023-07-26T11:06:00Z"/>
                <w:rFonts w:ascii="Calibri" w:eastAsia="Times New Roman" w:hAnsi="Calibri" w:cs="Calibri"/>
                <w:color w:val="000000"/>
                <w:sz w:val="20"/>
                <w:szCs w:val="20"/>
              </w:rPr>
              <w:pPrChange w:id="1882"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35893DE7" w14:textId="77777777" w:rsidR="002605CE" w:rsidRPr="002605CE" w:rsidDel="00C51C7D" w:rsidRDefault="002605CE">
            <w:pPr>
              <w:rPr>
                <w:del w:id="1883" w:author="Lane, Stefanie" w:date="2023-07-26T11:06:00Z"/>
                <w:rFonts w:ascii="Times New Roman" w:eastAsia="Times New Roman" w:hAnsi="Times New Roman" w:cs="Times New Roman"/>
                <w:sz w:val="20"/>
                <w:szCs w:val="20"/>
              </w:rPr>
              <w:pPrChange w:id="1884"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6D18A09B" w14:textId="77777777" w:rsidR="002605CE" w:rsidRPr="002605CE" w:rsidDel="00C51C7D" w:rsidRDefault="002605CE">
            <w:pPr>
              <w:rPr>
                <w:del w:id="1885" w:author="Lane, Stefanie" w:date="2023-07-26T11:06:00Z"/>
                <w:rFonts w:ascii="Times New Roman" w:eastAsia="Times New Roman" w:hAnsi="Times New Roman" w:cs="Times New Roman"/>
                <w:sz w:val="20"/>
                <w:szCs w:val="20"/>
              </w:rPr>
              <w:pPrChange w:id="1886" w:author="Lane, Stefanie" w:date="2023-09-19T18:30:00Z">
                <w:pPr>
                  <w:spacing w:after="0" w:line="240" w:lineRule="auto"/>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4D64468" w14:textId="77777777" w:rsidR="002605CE" w:rsidRPr="002605CE" w:rsidDel="00C51C7D" w:rsidRDefault="002605CE">
            <w:pPr>
              <w:rPr>
                <w:del w:id="1887" w:author="Lane, Stefanie" w:date="2023-07-26T11:06:00Z"/>
                <w:rFonts w:ascii="Calibri" w:eastAsia="Times New Roman" w:hAnsi="Calibri" w:cs="Calibri"/>
                <w:i/>
                <w:iCs/>
                <w:sz w:val="20"/>
                <w:szCs w:val="20"/>
              </w:rPr>
              <w:pPrChange w:id="1888" w:author="Lane, Stefanie" w:date="2023-09-19T18:30:00Z">
                <w:pPr>
                  <w:spacing w:after="0" w:line="240" w:lineRule="auto"/>
                </w:pPr>
              </w:pPrChange>
            </w:pPr>
            <w:del w:id="1889" w:author="Lane, Stefanie" w:date="2023-07-26T11:06:00Z">
              <w:r w:rsidRPr="002605CE" w:rsidDel="00C51C7D">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0B0B2B6B" w14:textId="77777777" w:rsidR="002605CE" w:rsidRPr="002605CE" w:rsidDel="00C51C7D" w:rsidRDefault="002605CE">
            <w:pPr>
              <w:rPr>
                <w:del w:id="1890" w:author="Lane, Stefanie" w:date="2023-07-26T11:06:00Z"/>
                <w:rFonts w:ascii="Calibri" w:eastAsia="Times New Roman" w:hAnsi="Calibri" w:cs="Calibri"/>
                <w:color w:val="000000"/>
                <w:sz w:val="20"/>
                <w:szCs w:val="20"/>
              </w:rPr>
              <w:pPrChange w:id="1891" w:author="Lane, Stefanie" w:date="2023-09-19T18:30:00Z">
                <w:pPr>
                  <w:spacing w:after="0" w:line="240" w:lineRule="auto"/>
                  <w:jc w:val="center"/>
                </w:pPr>
              </w:pPrChange>
            </w:pPr>
            <w:del w:id="1892" w:author="Lane, Stefanie" w:date="2023-07-26T11:06:00Z">
              <w:r w:rsidRPr="002605CE" w:rsidDel="00C51C7D">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468D4EFC" w14:textId="77777777" w:rsidR="002605CE" w:rsidRPr="002605CE" w:rsidDel="00C51C7D" w:rsidRDefault="002605CE">
            <w:pPr>
              <w:rPr>
                <w:del w:id="1893" w:author="Lane, Stefanie" w:date="2023-07-26T11:06:00Z"/>
                <w:rFonts w:ascii="Calibri" w:eastAsia="Times New Roman" w:hAnsi="Calibri" w:cs="Calibri"/>
                <w:color w:val="000000"/>
                <w:sz w:val="20"/>
                <w:szCs w:val="20"/>
              </w:rPr>
              <w:pPrChange w:id="1894"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361BEC58" w14:textId="77777777" w:rsidR="002605CE" w:rsidRPr="002605CE" w:rsidDel="00C51C7D" w:rsidRDefault="002605CE">
            <w:pPr>
              <w:rPr>
                <w:del w:id="1895" w:author="Lane, Stefanie" w:date="2023-07-26T11:06:00Z"/>
                <w:rFonts w:ascii="Times New Roman" w:eastAsia="Times New Roman" w:hAnsi="Times New Roman" w:cs="Times New Roman"/>
                <w:sz w:val="20"/>
                <w:szCs w:val="20"/>
              </w:rPr>
              <w:pPrChange w:id="1896"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6846BACB" w14:textId="77777777" w:rsidR="002605CE" w:rsidRPr="002605CE" w:rsidDel="00C51C7D" w:rsidRDefault="002605CE">
            <w:pPr>
              <w:rPr>
                <w:del w:id="1897" w:author="Lane, Stefanie" w:date="2023-07-26T11:06:00Z"/>
                <w:rFonts w:ascii="Calibri" w:eastAsia="Times New Roman" w:hAnsi="Calibri" w:cs="Calibri"/>
                <w:color w:val="000000"/>
                <w:sz w:val="20"/>
                <w:szCs w:val="20"/>
              </w:rPr>
              <w:pPrChange w:id="1898" w:author="Lane, Stefanie" w:date="2023-09-19T18:30:00Z">
                <w:pPr>
                  <w:spacing w:after="0" w:line="240" w:lineRule="auto"/>
                  <w:jc w:val="center"/>
                </w:pPr>
              </w:pPrChange>
            </w:pPr>
            <w:del w:id="1899"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20AF0DE9" w14:textId="77777777" w:rsidTr="002605CE">
        <w:trPr>
          <w:divId w:val="39592375"/>
          <w:trHeight w:val="260"/>
          <w:del w:id="1900"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4371E179" w14:textId="77777777" w:rsidR="002605CE" w:rsidRPr="002605CE" w:rsidDel="00C51C7D" w:rsidRDefault="002605CE">
            <w:pPr>
              <w:rPr>
                <w:del w:id="1901" w:author="Lane, Stefanie" w:date="2023-07-26T11:06:00Z"/>
                <w:rFonts w:ascii="Calibri" w:eastAsia="Times New Roman" w:hAnsi="Calibri" w:cs="Calibri"/>
                <w:color w:val="000000"/>
                <w:sz w:val="20"/>
                <w:szCs w:val="20"/>
              </w:rPr>
              <w:pPrChange w:id="1902" w:author="Lane, Stefanie" w:date="2023-09-19T18:30:00Z">
                <w:pPr>
                  <w:spacing w:after="0" w:line="240" w:lineRule="auto"/>
                </w:pPr>
              </w:pPrChange>
            </w:pPr>
          </w:p>
        </w:tc>
        <w:tc>
          <w:tcPr>
            <w:tcW w:w="2149" w:type="dxa"/>
            <w:tcBorders>
              <w:top w:val="nil"/>
              <w:left w:val="nil"/>
              <w:bottom w:val="nil"/>
              <w:right w:val="nil"/>
            </w:tcBorders>
            <w:shd w:val="clear" w:color="auto" w:fill="auto"/>
            <w:noWrap/>
            <w:vAlign w:val="bottom"/>
            <w:hideMark/>
          </w:tcPr>
          <w:p w14:paraId="02E3C2FE" w14:textId="77777777" w:rsidR="002605CE" w:rsidRPr="002605CE" w:rsidDel="00C51C7D" w:rsidRDefault="002605CE">
            <w:pPr>
              <w:rPr>
                <w:del w:id="1903" w:author="Lane, Stefanie" w:date="2023-07-26T11:06:00Z"/>
                <w:rFonts w:ascii="Calibri" w:eastAsia="Times New Roman" w:hAnsi="Calibri" w:cs="Calibri"/>
                <w:color w:val="000000"/>
                <w:sz w:val="20"/>
                <w:szCs w:val="20"/>
              </w:rPr>
              <w:pPrChange w:id="1904" w:author="Lane, Stefanie" w:date="2023-09-19T18:30:00Z">
                <w:pPr>
                  <w:spacing w:after="0" w:line="240" w:lineRule="auto"/>
                  <w:jc w:val="center"/>
                </w:pPr>
              </w:pPrChange>
            </w:pPr>
          </w:p>
        </w:tc>
        <w:tc>
          <w:tcPr>
            <w:tcW w:w="810" w:type="dxa"/>
            <w:tcBorders>
              <w:top w:val="nil"/>
              <w:left w:val="nil"/>
              <w:bottom w:val="nil"/>
              <w:right w:val="nil"/>
            </w:tcBorders>
            <w:shd w:val="clear" w:color="auto" w:fill="auto"/>
            <w:noWrap/>
            <w:vAlign w:val="bottom"/>
            <w:hideMark/>
          </w:tcPr>
          <w:p w14:paraId="76BC2A31" w14:textId="77777777" w:rsidR="002605CE" w:rsidRPr="002605CE" w:rsidDel="00C51C7D" w:rsidRDefault="002605CE">
            <w:pPr>
              <w:rPr>
                <w:del w:id="1905" w:author="Lane, Stefanie" w:date="2023-07-26T11:06:00Z"/>
                <w:rFonts w:ascii="Times New Roman" w:eastAsia="Times New Roman" w:hAnsi="Times New Roman" w:cs="Times New Roman"/>
                <w:sz w:val="20"/>
                <w:szCs w:val="20"/>
              </w:rPr>
              <w:pPrChange w:id="1906" w:author="Lane, Stefanie" w:date="2023-09-19T18:30:00Z">
                <w:pPr>
                  <w:spacing w:after="0" w:line="240" w:lineRule="auto"/>
                </w:pPr>
              </w:pPrChange>
            </w:pPr>
          </w:p>
        </w:tc>
        <w:tc>
          <w:tcPr>
            <w:tcW w:w="300" w:type="dxa"/>
            <w:tcBorders>
              <w:top w:val="nil"/>
              <w:left w:val="nil"/>
              <w:bottom w:val="nil"/>
              <w:right w:val="nil"/>
            </w:tcBorders>
            <w:shd w:val="clear" w:color="auto" w:fill="auto"/>
            <w:noWrap/>
            <w:vAlign w:val="bottom"/>
            <w:hideMark/>
          </w:tcPr>
          <w:p w14:paraId="2BAB822E" w14:textId="77777777" w:rsidR="002605CE" w:rsidRPr="002605CE" w:rsidDel="00C51C7D" w:rsidRDefault="002605CE">
            <w:pPr>
              <w:rPr>
                <w:del w:id="1907" w:author="Lane, Stefanie" w:date="2023-07-26T11:06:00Z"/>
                <w:rFonts w:ascii="Times New Roman" w:eastAsia="Times New Roman" w:hAnsi="Times New Roman" w:cs="Times New Roman"/>
                <w:sz w:val="20"/>
                <w:szCs w:val="20"/>
              </w:rPr>
              <w:pPrChange w:id="1908" w:author="Lane, Stefanie" w:date="2023-09-19T18:30:00Z">
                <w:pPr>
                  <w:spacing w:after="0" w:line="240" w:lineRule="auto"/>
                  <w:jc w:val="center"/>
                </w:pPr>
              </w:pPrChange>
            </w:pPr>
          </w:p>
        </w:tc>
        <w:tc>
          <w:tcPr>
            <w:tcW w:w="2189" w:type="dxa"/>
            <w:tcBorders>
              <w:top w:val="nil"/>
              <w:left w:val="nil"/>
              <w:bottom w:val="single" w:sz="4" w:space="0" w:color="auto"/>
              <w:right w:val="nil"/>
            </w:tcBorders>
            <w:shd w:val="clear" w:color="auto" w:fill="auto"/>
            <w:noWrap/>
            <w:vAlign w:val="bottom"/>
            <w:hideMark/>
          </w:tcPr>
          <w:p w14:paraId="6DADEA29" w14:textId="77777777" w:rsidR="002605CE" w:rsidRPr="002605CE" w:rsidDel="00C51C7D" w:rsidRDefault="002605CE">
            <w:pPr>
              <w:rPr>
                <w:del w:id="1909" w:author="Lane, Stefanie" w:date="2023-07-26T11:06:00Z"/>
                <w:rFonts w:ascii="Calibri" w:eastAsia="Times New Roman" w:hAnsi="Calibri" w:cs="Calibri"/>
                <w:i/>
                <w:iCs/>
                <w:sz w:val="20"/>
                <w:szCs w:val="20"/>
              </w:rPr>
              <w:pPrChange w:id="1910" w:author="Lane, Stefanie" w:date="2023-09-19T18:30:00Z">
                <w:pPr>
                  <w:spacing w:after="0" w:line="240" w:lineRule="auto"/>
                </w:pPr>
              </w:pPrChange>
            </w:pPr>
            <w:del w:id="1911" w:author="Lane, Stefanie" w:date="2023-07-26T11:06:00Z">
              <w:r w:rsidRPr="002605CE" w:rsidDel="00C51C7D">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43FD23BA" w14:textId="77777777" w:rsidR="002605CE" w:rsidRPr="002605CE" w:rsidDel="00C51C7D" w:rsidRDefault="002605CE">
            <w:pPr>
              <w:rPr>
                <w:del w:id="1912" w:author="Lane, Stefanie" w:date="2023-07-26T11:06:00Z"/>
                <w:rFonts w:ascii="Calibri" w:eastAsia="Times New Roman" w:hAnsi="Calibri" w:cs="Calibri"/>
                <w:color w:val="000000"/>
                <w:sz w:val="20"/>
                <w:szCs w:val="20"/>
              </w:rPr>
              <w:pPrChange w:id="1913" w:author="Lane, Stefanie" w:date="2023-09-19T18:30:00Z">
                <w:pPr>
                  <w:spacing w:after="0" w:line="240" w:lineRule="auto"/>
                  <w:jc w:val="center"/>
                </w:pPr>
              </w:pPrChange>
            </w:pPr>
            <w:del w:id="1914" w:author="Lane, Stefanie" w:date="2023-07-26T11:06:00Z">
              <w:r w:rsidRPr="002605CE" w:rsidDel="00C51C7D">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615061B9" w14:textId="77777777" w:rsidR="002605CE" w:rsidRPr="002605CE" w:rsidDel="00C51C7D" w:rsidRDefault="002605CE">
            <w:pPr>
              <w:rPr>
                <w:del w:id="1915" w:author="Lane, Stefanie" w:date="2023-07-26T11:06:00Z"/>
                <w:rFonts w:ascii="Calibri" w:eastAsia="Times New Roman" w:hAnsi="Calibri" w:cs="Calibri"/>
                <w:color w:val="000000"/>
                <w:sz w:val="20"/>
                <w:szCs w:val="20"/>
              </w:rPr>
              <w:pPrChange w:id="1916" w:author="Lane, Stefanie" w:date="2023-09-19T18:30:00Z">
                <w:pPr>
                  <w:spacing w:after="0" w:line="240" w:lineRule="auto"/>
                  <w:jc w:val="center"/>
                </w:pPr>
              </w:pPrChange>
            </w:pPr>
          </w:p>
        </w:tc>
        <w:tc>
          <w:tcPr>
            <w:tcW w:w="2007" w:type="dxa"/>
            <w:tcBorders>
              <w:top w:val="nil"/>
              <w:left w:val="nil"/>
              <w:bottom w:val="nil"/>
              <w:right w:val="nil"/>
            </w:tcBorders>
            <w:shd w:val="clear" w:color="auto" w:fill="auto"/>
            <w:noWrap/>
            <w:vAlign w:val="bottom"/>
            <w:hideMark/>
          </w:tcPr>
          <w:p w14:paraId="63C1D72A" w14:textId="77777777" w:rsidR="002605CE" w:rsidRPr="002605CE" w:rsidDel="00C51C7D" w:rsidRDefault="002605CE">
            <w:pPr>
              <w:rPr>
                <w:del w:id="1917" w:author="Lane, Stefanie" w:date="2023-07-26T11:06:00Z"/>
                <w:rFonts w:ascii="Times New Roman" w:eastAsia="Times New Roman" w:hAnsi="Times New Roman" w:cs="Times New Roman"/>
                <w:sz w:val="20"/>
                <w:szCs w:val="20"/>
              </w:rPr>
              <w:pPrChange w:id="1918" w:author="Lane, Stefanie" w:date="2023-09-19T18:30:00Z">
                <w:pPr>
                  <w:spacing w:after="0" w:line="240" w:lineRule="auto"/>
                </w:pPr>
              </w:pPrChange>
            </w:pPr>
          </w:p>
        </w:tc>
        <w:tc>
          <w:tcPr>
            <w:tcW w:w="881" w:type="dxa"/>
            <w:tcBorders>
              <w:top w:val="nil"/>
              <w:left w:val="nil"/>
              <w:bottom w:val="nil"/>
              <w:right w:val="single" w:sz="8" w:space="0" w:color="auto"/>
            </w:tcBorders>
            <w:shd w:val="clear" w:color="auto" w:fill="auto"/>
            <w:noWrap/>
            <w:vAlign w:val="bottom"/>
            <w:hideMark/>
          </w:tcPr>
          <w:p w14:paraId="1E6841BF" w14:textId="77777777" w:rsidR="002605CE" w:rsidRPr="002605CE" w:rsidDel="00C51C7D" w:rsidRDefault="002605CE">
            <w:pPr>
              <w:rPr>
                <w:del w:id="1919" w:author="Lane, Stefanie" w:date="2023-07-26T11:06:00Z"/>
                <w:rFonts w:ascii="Calibri" w:eastAsia="Times New Roman" w:hAnsi="Calibri" w:cs="Calibri"/>
                <w:color w:val="000000"/>
                <w:sz w:val="20"/>
                <w:szCs w:val="20"/>
              </w:rPr>
              <w:pPrChange w:id="1920" w:author="Lane, Stefanie" w:date="2023-09-19T18:30:00Z">
                <w:pPr>
                  <w:spacing w:after="0" w:line="240" w:lineRule="auto"/>
                  <w:jc w:val="center"/>
                </w:pPr>
              </w:pPrChange>
            </w:pPr>
            <w:del w:id="1921" w:author="Lane, Stefanie" w:date="2023-07-26T11:06:00Z">
              <w:r w:rsidRPr="002605CE" w:rsidDel="00C51C7D">
                <w:rPr>
                  <w:rFonts w:ascii="Calibri" w:eastAsia="Times New Roman" w:hAnsi="Calibri" w:cs="Calibri"/>
                  <w:color w:val="000000"/>
                  <w:sz w:val="20"/>
                  <w:szCs w:val="20"/>
                </w:rPr>
                <w:delText> </w:delText>
              </w:r>
            </w:del>
          </w:p>
        </w:tc>
      </w:tr>
      <w:tr w:rsidR="002605CE" w:rsidRPr="002605CE" w:rsidDel="00C51C7D" w14:paraId="55122704" w14:textId="77777777" w:rsidTr="002605CE">
        <w:trPr>
          <w:divId w:val="39592375"/>
          <w:trHeight w:val="270"/>
          <w:del w:id="1922" w:author="Lane, Stefanie" w:date="2023-07-26T11:06:00Z"/>
        </w:trPr>
        <w:tc>
          <w:tcPr>
            <w:tcW w:w="1091" w:type="dxa"/>
            <w:vMerge/>
            <w:tcBorders>
              <w:top w:val="single" w:sz="8" w:space="0" w:color="auto"/>
              <w:left w:val="single" w:sz="8" w:space="0" w:color="auto"/>
              <w:bottom w:val="single" w:sz="8" w:space="0" w:color="000000"/>
              <w:right w:val="nil"/>
            </w:tcBorders>
            <w:vAlign w:val="center"/>
            <w:hideMark/>
          </w:tcPr>
          <w:p w14:paraId="76B56F18" w14:textId="77777777" w:rsidR="002605CE" w:rsidRPr="002605CE" w:rsidDel="00C51C7D" w:rsidRDefault="002605CE">
            <w:pPr>
              <w:rPr>
                <w:del w:id="1923" w:author="Lane, Stefanie" w:date="2023-07-26T11:06:00Z"/>
                <w:rFonts w:ascii="Calibri" w:eastAsia="Times New Roman" w:hAnsi="Calibri" w:cs="Calibri"/>
                <w:color w:val="000000"/>
                <w:sz w:val="20"/>
                <w:szCs w:val="20"/>
              </w:rPr>
              <w:pPrChange w:id="1924" w:author="Lane, Stefanie" w:date="2023-09-19T18:30:00Z">
                <w:pPr>
                  <w:spacing w:after="0" w:line="240" w:lineRule="auto"/>
                </w:pPr>
              </w:pPrChange>
            </w:pPr>
          </w:p>
        </w:tc>
        <w:tc>
          <w:tcPr>
            <w:tcW w:w="2149" w:type="dxa"/>
            <w:tcBorders>
              <w:top w:val="nil"/>
              <w:left w:val="nil"/>
              <w:bottom w:val="single" w:sz="8" w:space="0" w:color="auto"/>
              <w:right w:val="nil"/>
            </w:tcBorders>
            <w:shd w:val="clear" w:color="auto" w:fill="auto"/>
            <w:noWrap/>
            <w:vAlign w:val="bottom"/>
            <w:hideMark/>
          </w:tcPr>
          <w:p w14:paraId="2973E88D" w14:textId="77777777" w:rsidR="002605CE" w:rsidRPr="002605CE" w:rsidDel="00C51C7D" w:rsidRDefault="002605CE">
            <w:pPr>
              <w:rPr>
                <w:del w:id="1925" w:author="Lane, Stefanie" w:date="2023-07-26T11:06:00Z"/>
                <w:rFonts w:ascii="Calibri" w:eastAsia="Times New Roman" w:hAnsi="Calibri" w:cs="Calibri"/>
                <w:color w:val="000000"/>
                <w:sz w:val="20"/>
                <w:szCs w:val="20"/>
              </w:rPr>
              <w:pPrChange w:id="1926" w:author="Lane, Stefanie" w:date="2023-09-19T18:30:00Z">
                <w:pPr>
                  <w:spacing w:after="0" w:line="240" w:lineRule="auto"/>
                </w:pPr>
              </w:pPrChange>
            </w:pPr>
            <w:del w:id="1927" w:author="Lane, Stefanie" w:date="2023-07-26T11:06:00Z">
              <w:r w:rsidRPr="002605CE" w:rsidDel="00C51C7D">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5EAD3460" w14:textId="77777777" w:rsidR="002605CE" w:rsidRPr="002605CE" w:rsidDel="00C51C7D" w:rsidRDefault="002605CE">
            <w:pPr>
              <w:rPr>
                <w:del w:id="1928" w:author="Lane, Stefanie" w:date="2023-07-26T11:06:00Z"/>
                <w:rFonts w:ascii="Calibri" w:eastAsia="Times New Roman" w:hAnsi="Calibri" w:cs="Calibri"/>
                <w:color w:val="000000"/>
                <w:sz w:val="20"/>
                <w:szCs w:val="20"/>
              </w:rPr>
              <w:pPrChange w:id="1929" w:author="Lane, Stefanie" w:date="2023-09-19T18:30:00Z">
                <w:pPr>
                  <w:spacing w:after="0" w:line="240" w:lineRule="auto"/>
                  <w:jc w:val="center"/>
                </w:pPr>
              </w:pPrChange>
            </w:pPr>
            <w:del w:id="1930" w:author="Lane, Stefanie" w:date="2023-07-26T11:06:00Z">
              <w:r w:rsidRPr="002605CE" w:rsidDel="00C51C7D">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5BF27D5" w14:textId="77777777" w:rsidR="002605CE" w:rsidRPr="002605CE" w:rsidDel="00C51C7D" w:rsidRDefault="002605CE">
            <w:pPr>
              <w:rPr>
                <w:del w:id="1931" w:author="Lane, Stefanie" w:date="2023-07-26T11:06:00Z"/>
                <w:rFonts w:ascii="Calibri" w:eastAsia="Times New Roman" w:hAnsi="Calibri" w:cs="Calibri"/>
                <w:color w:val="000000"/>
                <w:sz w:val="20"/>
                <w:szCs w:val="20"/>
              </w:rPr>
              <w:pPrChange w:id="1932" w:author="Lane, Stefanie" w:date="2023-09-19T18:30:00Z">
                <w:pPr>
                  <w:spacing w:after="0" w:line="240" w:lineRule="auto"/>
                </w:pPr>
              </w:pPrChange>
            </w:pPr>
            <w:del w:id="1933" w:author="Lane, Stefanie" w:date="2023-07-26T11:06:00Z">
              <w:r w:rsidRPr="002605CE" w:rsidDel="00C51C7D">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167F1DF" w14:textId="77777777" w:rsidR="002605CE" w:rsidRPr="002605CE" w:rsidDel="00C51C7D" w:rsidRDefault="002605CE">
            <w:pPr>
              <w:rPr>
                <w:del w:id="1934" w:author="Lane, Stefanie" w:date="2023-07-26T11:06:00Z"/>
                <w:rFonts w:ascii="Calibri" w:eastAsia="Times New Roman" w:hAnsi="Calibri" w:cs="Calibri"/>
                <w:i/>
                <w:iCs/>
                <w:sz w:val="20"/>
                <w:szCs w:val="20"/>
              </w:rPr>
              <w:pPrChange w:id="1935" w:author="Lane, Stefanie" w:date="2023-09-19T18:30:00Z">
                <w:pPr>
                  <w:spacing w:after="0" w:line="240" w:lineRule="auto"/>
                </w:pPr>
              </w:pPrChange>
            </w:pPr>
            <w:del w:id="1936" w:author="Lane, Stefanie" w:date="2023-07-26T11:06:00Z">
              <w:r w:rsidRPr="002605CE" w:rsidDel="00C51C7D">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0BB6A32D" w14:textId="77777777" w:rsidR="002605CE" w:rsidRPr="002605CE" w:rsidDel="00C51C7D" w:rsidRDefault="002605CE">
            <w:pPr>
              <w:rPr>
                <w:del w:id="1937" w:author="Lane, Stefanie" w:date="2023-07-26T11:06:00Z"/>
                <w:rFonts w:ascii="Calibri" w:eastAsia="Times New Roman" w:hAnsi="Calibri" w:cs="Calibri"/>
                <w:color w:val="000000"/>
                <w:sz w:val="20"/>
                <w:szCs w:val="20"/>
              </w:rPr>
              <w:pPrChange w:id="1938" w:author="Lane, Stefanie" w:date="2023-09-19T18:30:00Z">
                <w:pPr>
                  <w:spacing w:after="0" w:line="240" w:lineRule="auto"/>
                  <w:jc w:val="center"/>
                </w:pPr>
              </w:pPrChange>
            </w:pPr>
            <w:del w:id="1939" w:author="Lane, Stefanie" w:date="2023-07-26T11:06:00Z">
              <w:r w:rsidRPr="002605CE" w:rsidDel="00C51C7D">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789E9A6F" w14:textId="77777777" w:rsidR="002605CE" w:rsidRPr="002605CE" w:rsidDel="00C51C7D" w:rsidRDefault="002605CE">
            <w:pPr>
              <w:rPr>
                <w:del w:id="1940" w:author="Lane, Stefanie" w:date="2023-07-26T11:06:00Z"/>
                <w:rFonts w:ascii="Calibri" w:eastAsia="Times New Roman" w:hAnsi="Calibri" w:cs="Calibri"/>
                <w:color w:val="000000"/>
                <w:sz w:val="20"/>
                <w:szCs w:val="20"/>
              </w:rPr>
              <w:pPrChange w:id="1941" w:author="Lane, Stefanie" w:date="2023-09-19T18:30:00Z">
                <w:pPr>
                  <w:spacing w:after="0" w:line="240" w:lineRule="auto"/>
                </w:pPr>
              </w:pPrChange>
            </w:pPr>
            <w:del w:id="1942" w:author="Lane, Stefanie" w:date="2023-07-26T11:06:00Z">
              <w:r w:rsidRPr="002605CE" w:rsidDel="00C51C7D">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77979CA7" w14:textId="77777777" w:rsidR="002605CE" w:rsidRPr="002605CE" w:rsidDel="00C51C7D" w:rsidRDefault="002605CE">
            <w:pPr>
              <w:rPr>
                <w:del w:id="1943" w:author="Lane, Stefanie" w:date="2023-07-26T11:06:00Z"/>
                <w:rFonts w:ascii="Calibri" w:eastAsia="Times New Roman" w:hAnsi="Calibri" w:cs="Calibri"/>
                <w:color w:val="000000"/>
                <w:sz w:val="20"/>
                <w:szCs w:val="20"/>
              </w:rPr>
              <w:pPrChange w:id="1944" w:author="Lane, Stefanie" w:date="2023-09-19T18:30:00Z">
                <w:pPr>
                  <w:spacing w:after="0" w:line="240" w:lineRule="auto"/>
                </w:pPr>
              </w:pPrChange>
            </w:pPr>
            <w:del w:id="1945" w:author="Lane, Stefanie" w:date="2023-07-26T11:06:00Z">
              <w:r w:rsidRPr="002605CE" w:rsidDel="00C51C7D">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E61B2B9" w14:textId="77777777" w:rsidR="002605CE" w:rsidRPr="002605CE" w:rsidDel="00C51C7D" w:rsidRDefault="002605CE">
            <w:pPr>
              <w:rPr>
                <w:del w:id="1946" w:author="Lane, Stefanie" w:date="2023-07-26T11:06:00Z"/>
                <w:rFonts w:ascii="Calibri" w:eastAsia="Times New Roman" w:hAnsi="Calibri" w:cs="Calibri"/>
                <w:color w:val="000000"/>
                <w:sz w:val="20"/>
                <w:szCs w:val="20"/>
              </w:rPr>
              <w:pPrChange w:id="1947" w:author="Lane, Stefanie" w:date="2023-09-19T18:30:00Z">
                <w:pPr>
                  <w:spacing w:after="0" w:line="240" w:lineRule="auto"/>
                  <w:jc w:val="center"/>
                </w:pPr>
              </w:pPrChange>
            </w:pPr>
            <w:del w:id="1948" w:author="Lane, Stefanie" w:date="2023-07-26T11:06:00Z">
              <w:r w:rsidRPr="002605CE" w:rsidDel="00C51C7D">
                <w:rPr>
                  <w:rFonts w:ascii="Calibri" w:eastAsia="Times New Roman" w:hAnsi="Calibri" w:cs="Calibri"/>
                  <w:color w:val="000000"/>
                  <w:sz w:val="20"/>
                  <w:szCs w:val="20"/>
                </w:rPr>
                <w:delText> </w:delText>
              </w:r>
            </w:del>
          </w:p>
        </w:tc>
      </w:tr>
    </w:tbl>
    <w:p w14:paraId="56F9DB67" w14:textId="7A2B192D" w:rsidR="002C51FE" w:rsidRPr="00C33618" w:rsidRDefault="00530C3C" w:rsidP="00695C76">
      <w:pPr>
        <w:rPr>
          <w:ins w:id="1949" w:author="Lane, Stefanie" w:date="2023-09-19T18:29:00Z"/>
        </w:rPr>
      </w:pPr>
      <w:del w:id="1950" w:author="Lane, Stefanie" w:date="2023-09-19T18:30:00Z">
        <w:r w:rsidDel="00695C76">
          <w:fldChar w:fldCharType="end"/>
        </w:r>
      </w:del>
    </w:p>
    <w:tbl>
      <w:tblPr>
        <w:tblW w:w="14285" w:type="dxa"/>
        <w:tblLook w:val="04A0" w:firstRow="1" w:lastRow="0" w:firstColumn="1" w:lastColumn="0" w:noHBand="0" w:noVBand="1"/>
      </w:tblPr>
      <w:tblGrid>
        <w:gridCol w:w="1091"/>
        <w:gridCol w:w="2854"/>
        <w:gridCol w:w="946"/>
        <w:gridCol w:w="774"/>
        <w:gridCol w:w="277"/>
        <w:gridCol w:w="2313"/>
        <w:gridCol w:w="946"/>
        <w:gridCol w:w="774"/>
        <w:gridCol w:w="277"/>
        <w:gridCol w:w="2313"/>
        <w:gridCol w:w="946"/>
        <w:gridCol w:w="774"/>
      </w:tblGrid>
      <w:tr w:rsidR="004052D4" w:rsidRPr="004052D4" w14:paraId="14BE3C6C" w14:textId="77777777" w:rsidTr="00761B99">
        <w:trPr>
          <w:trHeight w:val="276"/>
          <w:ins w:id="1951" w:author="Lane, Stefanie" w:date="2023-09-25T14:38:00Z"/>
        </w:trPr>
        <w:tc>
          <w:tcPr>
            <w:tcW w:w="1091" w:type="dxa"/>
            <w:tcBorders>
              <w:top w:val="nil"/>
              <w:left w:val="nil"/>
              <w:bottom w:val="single" w:sz="4" w:space="0" w:color="auto"/>
              <w:right w:val="nil"/>
            </w:tcBorders>
            <w:shd w:val="clear" w:color="auto" w:fill="auto"/>
            <w:noWrap/>
            <w:vAlign w:val="bottom"/>
            <w:hideMark/>
          </w:tcPr>
          <w:p w14:paraId="642B3742" w14:textId="77777777" w:rsidR="004052D4" w:rsidRPr="004052D4" w:rsidRDefault="004052D4" w:rsidP="004052D4">
            <w:pPr>
              <w:spacing w:after="0" w:line="240" w:lineRule="auto"/>
              <w:jc w:val="center"/>
              <w:rPr>
                <w:ins w:id="1952" w:author="Lane, Stefanie" w:date="2023-09-25T14:38:00Z"/>
                <w:rFonts w:ascii="Calibri" w:eastAsia="Times New Roman" w:hAnsi="Calibri" w:cs="Calibri"/>
                <w:color w:val="000000"/>
                <w:sz w:val="20"/>
                <w:szCs w:val="20"/>
                <w:lang w:val="en-CA" w:eastAsia="en-CA"/>
              </w:rPr>
            </w:pPr>
            <w:ins w:id="1953" w:author="Lane, Stefanie" w:date="2023-09-25T14:38:00Z">
              <w:r w:rsidRPr="004052D4">
                <w:rPr>
                  <w:rFonts w:ascii="Calibri" w:eastAsia="Times New Roman" w:hAnsi="Calibri" w:cs="Calibri"/>
                  <w:color w:val="000000"/>
                  <w:sz w:val="20"/>
                  <w:szCs w:val="20"/>
                  <w:lang w:val="en-CA" w:eastAsia="en-CA"/>
                </w:rPr>
                <w:lastRenderedPageBreak/>
                <w:t> </w:t>
              </w:r>
            </w:ins>
          </w:p>
        </w:tc>
        <w:tc>
          <w:tcPr>
            <w:tcW w:w="4574" w:type="dxa"/>
            <w:gridSpan w:val="3"/>
            <w:tcBorders>
              <w:top w:val="single" w:sz="4" w:space="0" w:color="auto"/>
              <w:left w:val="nil"/>
              <w:bottom w:val="single" w:sz="4" w:space="0" w:color="auto"/>
              <w:right w:val="nil"/>
            </w:tcBorders>
            <w:shd w:val="clear" w:color="auto" w:fill="auto"/>
            <w:noWrap/>
            <w:vAlign w:val="bottom"/>
            <w:hideMark/>
          </w:tcPr>
          <w:p w14:paraId="68F3C8B3" w14:textId="77777777" w:rsidR="004052D4" w:rsidRPr="004052D4" w:rsidRDefault="004052D4" w:rsidP="004052D4">
            <w:pPr>
              <w:spacing w:after="0" w:line="240" w:lineRule="auto"/>
              <w:jc w:val="center"/>
              <w:rPr>
                <w:ins w:id="1954" w:author="Lane, Stefanie" w:date="2023-09-25T14:38:00Z"/>
                <w:rFonts w:ascii="Calibri" w:eastAsia="Times New Roman" w:hAnsi="Calibri" w:cs="Calibri"/>
                <w:b/>
                <w:bCs/>
                <w:color w:val="000000"/>
                <w:sz w:val="20"/>
                <w:szCs w:val="20"/>
                <w:lang w:val="en-CA" w:eastAsia="en-CA"/>
              </w:rPr>
            </w:pPr>
            <w:ins w:id="1955" w:author="Lane, Stefanie" w:date="2023-09-25T14:38:00Z">
              <w:r w:rsidRPr="004052D4">
                <w:rPr>
                  <w:rFonts w:ascii="Calibri" w:eastAsia="Times New Roman" w:hAnsi="Calibri" w:cs="Calibri"/>
                  <w:b/>
                  <w:bCs/>
                  <w:color w:val="000000"/>
                  <w:sz w:val="20"/>
                  <w:szCs w:val="20"/>
                  <w:lang w:val="en-CA" w:eastAsia="en-CA"/>
                </w:rPr>
                <w:t>1979</w:t>
              </w:r>
            </w:ins>
          </w:p>
        </w:tc>
        <w:tc>
          <w:tcPr>
            <w:tcW w:w="277" w:type="dxa"/>
            <w:tcBorders>
              <w:top w:val="nil"/>
              <w:left w:val="nil"/>
              <w:bottom w:val="nil"/>
              <w:right w:val="nil"/>
            </w:tcBorders>
            <w:shd w:val="clear" w:color="auto" w:fill="auto"/>
            <w:noWrap/>
            <w:vAlign w:val="bottom"/>
            <w:hideMark/>
          </w:tcPr>
          <w:p w14:paraId="6B67602E" w14:textId="77777777" w:rsidR="004052D4" w:rsidRPr="004052D4" w:rsidRDefault="004052D4" w:rsidP="004052D4">
            <w:pPr>
              <w:spacing w:after="0" w:line="240" w:lineRule="auto"/>
              <w:jc w:val="center"/>
              <w:rPr>
                <w:ins w:id="1956" w:author="Lane, Stefanie" w:date="2023-09-25T14:38:00Z"/>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7E1A6CA" w14:textId="77777777" w:rsidR="004052D4" w:rsidRPr="004052D4" w:rsidRDefault="004052D4" w:rsidP="004052D4">
            <w:pPr>
              <w:spacing w:after="0" w:line="240" w:lineRule="auto"/>
              <w:jc w:val="center"/>
              <w:rPr>
                <w:ins w:id="1957" w:author="Lane, Stefanie" w:date="2023-09-25T14:38:00Z"/>
                <w:rFonts w:ascii="Calibri" w:eastAsia="Times New Roman" w:hAnsi="Calibri" w:cs="Calibri"/>
                <w:b/>
                <w:bCs/>
                <w:color w:val="000000"/>
                <w:sz w:val="20"/>
                <w:szCs w:val="20"/>
                <w:lang w:val="en-CA" w:eastAsia="en-CA"/>
              </w:rPr>
            </w:pPr>
            <w:ins w:id="1958" w:author="Lane, Stefanie" w:date="2023-09-25T14:38:00Z">
              <w:r w:rsidRPr="004052D4">
                <w:rPr>
                  <w:rFonts w:ascii="Calibri" w:eastAsia="Times New Roman" w:hAnsi="Calibri" w:cs="Calibri"/>
                  <w:b/>
                  <w:bCs/>
                  <w:color w:val="000000"/>
                  <w:sz w:val="20"/>
                  <w:szCs w:val="20"/>
                  <w:lang w:val="en-CA" w:eastAsia="en-CA"/>
                </w:rPr>
                <w:t>1999</w:t>
              </w:r>
            </w:ins>
          </w:p>
        </w:tc>
        <w:tc>
          <w:tcPr>
            <w:tcW w:w="277" w:type="dxa"/>
            <w:tcBorders>
              <w:top w:val="nil"/>
              <w:left w:val="nil"/>
              <w:bottom w:val="nil"/>
              <w:right w:val="nil"/>
            </w:tcBorders>
            <w:shd w:val="clear" w:color="auto" w:fill="auto"/>
            <w:noWrap/>
            <w:vAlign w:val="bottom"/>
            <w:hideMark/>
          </w:tcPr>
          <w:p w14:paraId="26C88ABF" w14:textId="77777777" w:rsidR="004052D4" w:rsidRPr="004052D4" w:rsidRDefault="004052D4" w:rsidP="004052D4">
            <w:pPr>
              <w:spacing w:after="0" w:line="240" w:lineRule="auto"/>
              <w:jc w:val="center"/>
              <w:rPr>
                <w:ins w:id="1959" w:author="Lane, Stefanie" w:date="2023-09-25T14:38:00Z"/>
                <w:rFonts w:ascii="Calibri" w:eastAsia="Times New Roman" w:hAnsi="Calibri" w:cs="Calibri"/>
                <w:b/>
                <w:bCs/>
                <w:color w:val="000000"/>
                <w:sz w:val="20"/>
                <w:szCs w:val="20"/>
                <w:lang w:val="en-CA" w:eastAsia="en-CA"/>
              </w:rPr>
            </w:pPr>
          </w:p>
        </w:tc>
        <w:tc>
          <w:tcPr>
            <w:tcW w:w="4033" w:type="dxa"/>
            <w:gridSpan w:val="3"/>
            <w:tcBorders>
              <w:top w:val="single" w:sz="4" w:space="0" w:color="auto"/>
              <w:left w:val="nil"/>
              <w:bottom w:val="single" w:sz="4" w:space="0" w:color="auto"/>
              <w:right w:val="nil"/>
            </w:tcBorders>
            <w:shd w:val="clear" w:color="auto" w:fill="auto"/>
            <w:noWrap/>
            <w:vAlign w:val="bottom"/>
            <w:hideMark/>
          </w:tcPr>
          <w:p w14:paraId="767F827F" w14:textId="77777777" w:rsidR="004052D4" w:rsidRPr="004052D4" w:rsidRDefault="004052D4" w:rsidP="004052D4">
            <w:pPr>
              <w:spacing w:after="0" w:line="240" w:lineRule="auto"/>
              <w:jc w:val="center"/>
              <w:rPr>
                <w:ins w:id="1960" w:author="Lane, Stefanie" w:date="2023-09-25T14:38:00Z"/>
                <w:rFonts w:ascii="Calibri" w:eastAsia="Times New Roman" w:hAnsi="Calibri" w:cs="Calibri"/>
                <w:b/>
                <w:bCs/>
                <w:color w:val="000000"/>
                <w:sz w:val="20"/>
                <w:szCs w:val="20"/>
                <w:lang w:val="en-CA" w:eastAsia="en-CA"/>
              </w:rPr>
            </w:pPr>
            <w:ins w:id="1961" w:author="Lane, Stefanie" w:date="2023-09-25T14:38:00Z">
              <w:r w:rsidRPr="004052D4">
                <w:rPr>
                  <w:rFonts w:ascii="Calibri" w:eastAsia="Times New Roman" w:hAnsi="Calibri" w:cs="Calibri"/>
                  <w:b/>
                  <w:bCs/>
                  <w:color w:val="000000"/>
                  <w:sz w:val="20"/>
                  <w:szCs w:val="20"/>
                  <w:lang w:val="en-CA" w:eastAsia="en-CA"/>
                </w:rPr>
                <w:t>2019</w:t>
              </w:r>
            </w:ins>
          </w:p>
        </w:tc>
      </w:tr>
      <w:tr w:rsidR="004052D4" w:rsidRPr="004052D4" w14:paraId="6813E702" w14:textId="77777777" w:rsidTr="00761B99">
        <w:trPr>
          <w:trHeight w:val="828"/>
          <w:ins w:id="1962" w:author="Lane, Stefanie" w:date="2023-09-25T14:38:00Z"/>
        </w:trPr>
        <w:tc>
          <w:tcPr>
            <w:tcW w:w="1091" w:type="dxa"/>
            <w:tcBorders>
              <w:top w:val="nil"/>
              <w:left w:val="nil"/>
              <w:bottom w:val="single" w:sz="4" w:space="0" w:color="auto"/>
              <w:right w:val="nil"/>
            </w:tcBorders>
            <w:shd w:val="clear" w:color="auto" w:fill="auto"/>
            <w:vAlign w:val="center"/>
            <w:hideMark/>
          </w:tcPr>
          <w:p w14:paraId="6120BF7E" w14:textId="77777777" w:rsidR="004052D4" w:rsidRPr="004052D4" w:rsidRDefault="004052D4" w:rsidP="004052D4">
            <w:pPr>
              <w:spacing w:after="0" w:line="240" w:lineRule="auto"/>
              <w:jc w:val="center"/>
              <w:rPr>
                <w:ins w:id="1963" w:author="Lane, Stefanie" w:date="2023-09-25T14:38:00Z"/>
                <w:rFonts w:ascii="Calibri" w:eastAsia="Times New Roman" w:hAnsi="Calibri" w:cs="Calibri"/>
                <w:color w:val="000000"/>
                <w:sz w:val="20"/>
                <w:szCs w:val="20"/>
                <w:lang w:val="en-CA" w:eastAsia="en-CA"/>
              </w:rPr>
            </w:pPr>
            <w:ins w:id="1964" w:author="Lane, Stefanie" w:date="2023-09-25T14:38:00Z">
              <w:r w:rsidRPr="004052D4">
                <w:rPr>
                  <w:rFonts w:ascii="Calibri" w:eastAsia="Times New Roman" w:hAnsi="Calibri" w:cs="Calibri"/>
                  <w:color w:val="000000"/>
                  <w:sz w:val="20"/>
                  <w:szCs w:val="20"/>
                  <w:lang w:val="en-CA" w:eastAsia="en-CA"/>
                </w:rPr>
                <w:t>Cluster Group Name</w:t>
              </w:r>
            </w:ins>
          </w:p>
        </w:tc>
        <w:tc>
          <w:tcPr>
            <w:tcW w:w="2854" w:type="dxa"/>
            <w:tcBorders>
              <w:top w:val="nil"/>
              <w:left w:val="nil"/>
              <w:bottom w:val="single" w:sz="4" w:space="0" w:color="auto"/>
              <w:right w:val="nil"/>
            </w:tcBorders>
            <w:shd w:val="clear" w:color="auto" w:fill="auto"/>
            <w:noWrap/>
            <w:vAlign w:val="center"/>
            <w:hideMark/>
          </w:tcPr>
          <w:p w14:paraId="405F30D2" w14:textId="77777777" w:rsidR="004052D4" w:rsidRPr="004052D4" w:rsidRDefault="004052D4" w:rsidP="004052D4">
            <w:pPr>
              <w:spacing w:after="0" w:line="240" w:lineRule="auto"/>
              <w:jc w:val="center"/>
              <w:rPr>
                <w:ins w:id="1965" w:author="Lane, Stefanie" w:date="2023-09-25T14:38:00Z"/>
                <w:rFonts w:ascii="Calibri" w:eastAsia="Times New Roman" w:hAnsi="Calibri" w:cs="Calibri"/>
                <w:color w:val="000000"/>
                <w:sz w:val="20"/>
                <w:szCs w:val="20"/>
                <w:lang w:val="en-CA" w:eastAsia="en-CA"/>
              </w:rPr>
            </w:pPr>
            <w:ins w:id="1966" w:author="Lane, Stefanie" w:date="2023-09-25T14:38:00Z">
              <w:r w:rsidRPr="004052D4">
                <w:rPr>
                  <w:rFonts w:ascii="Calibri" w:eastAsia="Times New Roman" w:hAnsi="Calibri" w:cs="Calibri"/>
                  <w:color w:val="000000"/>
                  <w:sz w:val="20"/>
                  <w:szCs w:val="20"/>
                  <w:lang w:val="en-CA" w:eastAsia="en-CA"/>
                </w:rPr>
                <w:t>Species</w:t>
              </w:r>
            </w:ins>
          </w:p>
        </w:tc>
        <w:tc>
          <w:tcPr>
            <w:tcW w:w="946" w:type="dxa"/>
            <w:tcBorders>
              <w:top w:val="nil"/>
              <w:left w:val="nil"/>
              <w:bottom w:val="single" w:sz="4" w:space="0" w:color="auto"/>
              <w:right w:val="nil"/>
            </w:tcBorders>
            <w:shd w:val="clear" w:color="auto" w:fill="auto"/>
            <w:vAlign w:val="center"/>
            <w:hideMark/>
          </w:tcPr>
          <w:p w14:paraId="1EE0BF48" w14:textId="77777777" w:rsidR="004052D4" w:rsidRPr="004052D4" w:rsidRDefault="004052D4" w:rsidP="004052D4">
            <w:pPr>
              <w:spacing w:after="0" w:line="240" w:lineRule="auto"/>
              <w:jc w:val="center"/>
              <w:rPr>
                <w:ins w:id="1967" w:author="Lane, Stefanie" w:date="2023-09-25T14:38:00Z"/>
                <w:rFonts w:ascii="Calibri" w:eastAsia="Times New Roman" w:hAnsi="Calibri" w:cs="Calibri"/>
                <w:color w:val="000000"/>
                <w:sz w:val="20"/>
                <w:szCs w:val="20"/>
                <w:lang w:val="en-CA" w:eastAsia="en-CA"/>
              </w:rPr>
            </w:pPr>
            <w:ins w:id="1968" w:author="Lane, Stefanie" w:date="2023-09-25T14:38:00Z">
              <w:r w:rsidRPr="004052D4">
                <w:rPr>
                  <w:rFonts w:ascii="Calibri" w:eastAsia="Times New Roman" w:hAnsi="Calibri" w:cs="Calibri"/>
                  <w:color w:val="000000"/>
                  <w:sz w:val="20"/>
                  <w:szCs w:val="20"/>
                  <w:lang w:val="en-CA" w:eastAsia="en-CA"/>
                </w:rPr>
                <w:t>Indicator Value</w:t>
              </w:r>
            </w:ins>
          </w:p>
        </w:tc>
        <w:tc>
          <w:tcPr>
            <w:tcW w:w="774" w:type="dxa"/>
            <w:tcBorders>
              <w:top w:val="nil"/>
              <w:left w:val="nil"/>
              <w:bottom w:val="single" w:sz="4" w:space="0" w:color="auto"/>
              <w:right w:val="nil"/>
            </w:tcBorders>
            <w:shd w:val="clear" w:color="auto" w:fill="auto"/>
            <w:noWrap/>
            <w:vAlign w:val="center"/>
            <w:hideMark/>
          </w:tcPr>
          <w:p w14:paraId="2F170293" w14:textId="77777777" w:rsidR="004052D4" w:rsidRPr="004052D4" w:rsidRDefault="004052D4" w:rsidP="004052D4">
            <w:pPr>
              <w:spacing w:after="0" w:line="240" w:lineRule="auto"/>
              <w:jc w:val="center"/>
              <w:rPr>
                <w:ins w:id="1969" w:author="Lane, Stefanie" w:date="2023-09-25T14:38:00Z"/>
                <w:rFonts w:ascii="Calibri" w:eastAsia="Times New Roman" w:hAnsi="Calibri" w:cs="Calibri"/>
                <w:color w:val="000000"/>
                <w:sz w:val="20"/>
                <w:szCs w:val="20"/>
                <w:lang w:val="en-CA" w:eastAsia="en-CA"/>
              </w:rPr>
            </w:pPr>
            <w:ins w:id="1970" w:author="Lane, Stefanie" w:date="2023-09-25T14:38:00Z">
              <w:r w:rsidRPr="004052D4">
                <w:rPr>
                  <w:rFonts w:ascii="Calibri" w:eastAsia="Times New Roman" w:hAnsi="Calibri" w:cs="Calibri"/>
                  <w:color w:val="000000"/>
                  <w:sz w:val="20"/>
                  <w:szCs w:val="20"/>
                  <w:lang w:val="en-CA" w:eastAsia="en-CA"/>
                </w:rPr>
                <w:t>p-value</w:t>
              </w:r>
            </w:ins>
          </w:p>
        </w:tc>
        <w:tc>
          <w:tcPr>
            <w:tcW w:w="277" w:type="dxa"/>
            <w:tcBorders>
              <w:top w:val="nil"/>
              <w:left w:val="nil"/>
              <w:bottom w:val="nil"/>
              <w:right w:val="nil"/>
            </w:tcBorders>
            <w:shd w:val="clear" w:color="auto" w:fill="auto"/>
            <w:noWrap/>
            <w:vAlign w:val="bottom"/>
            <w:hideMark/>
          </w:tcPr>
          <w:p w14:paraId="20CA9DF1" w14:textId="77777777" w:rsidR="004052D4" w:rsidRPr="004052D4" w:rsidRDefault="004052D4" w:rsidP="004052D4">
            <w:pPr>
              <w:spacing w:after="0" w:line="240" w:lineRule="auto"/>
              <w:jc w:val="center"/>
              <w:rPr>
                <w:ins w:id="197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1819E68B" w14:textId="77777777" w:rsidR="004052D4" w:rsidRPr="004052D4" w:rsidRDefault="004052D4" w:rsidP="004052D4">
            <w:pPr>
              <w:spacing w:after="0" w:line="240" w:lineRule="auto"/>
              <w:jc w:val="center"/>
              <w:rPr>
                <w:ins w:id="1972" w:author="Lane, Stefanie" w:date="2023-09-25T14:38:00Z"/>
                <w:rFonts w:ascii="Calibri" w:eastAsia="Times New Roman" w:hAnsi="Calibri" w:cs="Calibri"/>
                <w:color w:val="000000"/>
                <w:sz w:val="20"/>
                <w:szCs w:val="20"/>
                <w:lang w:val="en-CA" w:eastAsia="en-CA"/>
              </w:rPr>
            </w:pPr>
            <w:ins w:id="1973" w:author="Lane, Stefanie" w:date="2023-09-25T14:38:00Z">
              <w:r w:rsidRPr="004052D4">
                <w:rPr>
                  <w:rFonts w:ascii="Calibri" w:eastAsia="Times New Roman" w:hAnsi="Calibri" w:cs="Calibri"/>
                  <w:color w:val="000000"/>
                  <w:sz w:val="20"/>
                  <w:szCs w:val="20"/>
                  <w:lang w:val="en-CA" w:eastAsia="en-CA"/>
                </w:rPr>
                <w:t>Species</w:t>
              </w:r>
            </w:ins>
          </w:p>
        </w:tc>
        <w:tc>
          <w:tcPr>
            <w:tcW w:w="946" w:type="dxa"/>
            <w:tcBorders>
              <w:top w:val="nil"/>
              <w:left w:val="nil"/>
              <w:bottom w:val="single" w:sz="4" w:space="0" w:color="auto"/>
              <w:right w:val="nil"/>
            </w:tcBorders>
            <w:shd w:val="clear" w:color="auto" w:fill="auto"/>
            <w:vAlign w:val="center"/>
            <w:hideMark/>
          </w:tcPr>
          <w:p w14:paraId="34AE1A9E" w14:textId="77777777" w:rsidR="004052D4" w:rsidRPr="004052D4" w:rsidRDefault="004052D4" w:rsidP="004052D4">
            <w:pPr>
              <w:spacing w:after="0" w:line="240" w:lineRule="auto"/>
              <w:jc w:val="center"/>
              <w:rPr>
                <w:ins w:id="1974" w:author="Lane, Stefanie" w:date="2023-09-25T14:38:00Z"/>
                <w:rFonts w:ascii="Calibri" w:eastAsia="Times New Roman" w:hAnsi="Calibri" w:cs="Calibri"/>
                <w:color w:val="000000"/>
                <w:sz w:val="20"/>
                <w:szCs w:val="20"/>
                <w:lang w:val="en-CA" w:eastAsia="en-CA"/>
              </w:rPr>
            </w:pPr>
            <w:ins w:id="1975" w:author="Lane, Stefanie" w:date="2023-09-25T14:38:00Z">
              <w:r w:rsidRPr="004052D4">
                <w:rPr>
                  <w:rFonts w:ascii="Calibri" w:eastAsia="Times New Roman" w:hAnsi="Calibri" w:cs="Calibri"/>
                  <w:color w:val="000000"/>
                  <w:sz w:val="20"/>
                  <w:szCs w:val="20"/>
                  <w:lang w:val="en-CA" w:eastAsia="en-CA"/>
                </w:rPr>
                <w:t>Indicator Value</w:t>
              </w:r>
            </w:ins>
          </w:p>
        </w:tc>
        <w:tc>
          <w:tcPr>
            <w:tcW w:w="774" w:type="dxa"/>
            <w:tcBorders>
              <w:top w:val="nil"/>
              <w:left w:val="nil"/>
              <w:bottom w:val="single" w:sz="4" w:space="0" w:color="auto"/>
              <w:right w:val="nil"/>
            </w:tcBorders>
            <w:shd w:val="clear" w:color="auto" w:fill="auto"/>
            <w:noWrap/>
            <w:vAlign w:val="center"/>
            <w:hideMark/>
          </w:tcPr>
          <w:p w14:paraId="163FFB1D" w14:textId="77777777" w:rsidR="004052D4" w:rsidRPr="004052D4" w:rsidRDefault="004052D4" w:rsidP="004052D4">
            <w:pPr>
              <w:spacing w:after="0" w:line="240" w:lineRule="auto"/>
              <w:jc w:val="center"/>
              <w:rPr>
                <w:ins w:id="1976" w:author="Lane, Stefanie" w:date="2023-09-25T14:38:00Z"/>
                <w:rFonts w:ascii="Calibri" w:eastAsia="Times New Roman" w:hAnsi="Calibri" w:cs="Calibri"/>
                <w:color w:val="000000"/>
                <w:sz w:val="20"/>
                <w:szCs w:val="20"/>
                <w:lang w:val="en-CA" w:eastAsia="en-CA"/>
              </w:rPr>
            </w:pPr>
            <w:ins w:id="1977" w:author="Lane, Stefanie" w:date="2023-09-25T14:38:00Z">
              <w:r w:rsidRPr="004052D4">
                <w:rPr>
                  <w:rFonts w:ascii="Calibri" w:eastAsia="Times New Roman" w:hAnsi="Calibri" w:cs="Calibri"/>
                  <w:color w:val="000000"/>
                  <w:sz w:val="20"/>
                  <w:szCs w:val="20"/>
                  <w:lang w:val="en-CA" w:eastAsia="en-CA"/>
                </w:rPr>
                <w:t>p-value</w:t>
              </w:r>
            </w:ins>
          </w:p>
        </w:tc>
        <w:tc>
          <w:tcPr>
            <w:tcW w:w="277" w:type="dxa"/>
            <w:tcBorders>
              <w:top w:val="nil"/>
              <w:left w:val="nil"/>
              <w:bottom w:val="nil"/>
              <w:right w:val="nil"/>
            </w:tcBorders>
            <w:shd w:val="clear" w:color="auto" w:fill="auto"/>
            <w:noWrap/>
            <w:vAlign w:val="center"/>
            <w:hideMark/>
          </w:tcPr>
          <w:p w14:paraId="2F91479A" w14:textId="77777777" w:rsidR="004052D4" w:rsidRPr="004052D4" w:rsidRDefault="004052D4" w:rsidP="004052D4">
            <w:pPr>
              <w:spacing w:after="0" w:line="240" w:lineRule="auto"/>
              <w:jc w:val="center"/>
              <w:rPr>
                <w:ins w:id="197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single" w:sz="4" w:space="0" w:color="auto"/>
              <w:right w:val="nil"/>
            </w:tcBorders>
            <w:shd w:val="clear" w:color="auto" w:fill="auto"/>
            <w:noWrap/>
            <w:vAlign w:val="center"/>
            <w:hideMark/>
          </w:tcPr>
          <w:p w14:paraId="73749E08" w14:textId="77777777" w:rsidR="004052D4" w:rsidRPr="004052D4" w:rsidRDefault="004052D4" w:rsidP="004052D4">
            <w:pPr>
              <w:spacing w:after="0" w:line="240" w:lineRule="auto"/>
              <w:jc w:val="center"/>
              <w:rPr>
                <w:ins w:id="1979" w:author="Lane, Stefanie" w:date="2023-09-25T14:38:00Z"/>
                <w:rFonts w:ascii="Calibri" w:eastAsia="Times New Roman" w:hAnsi="Calibri" w:cs="Calibri"/>
                <w:color w:val="000000"/>
                <w:sz w:val="20"/>
                <w:szCs w:val="20"/>
                <w:lang w:val="en-CA" w:eastAsia="en-CA"/>
              </w:rPr>
            </w:pPr>
            <w:ins w:id="1980" w:author="Lane, Stefanie" w:date="2023-09-25T14:38:00Z">
              <w:r w:rsidRPr="004052D4">
                <w:rPr>
                  <w:rFonts w:ascii="Calibri" w:eastAsia="Times New Roman" w:hAnsi="Calibri" w:cs="Calibri"/>
                  <w:color w:val="000000"/>
                  <w:sz w:val="20"/>
                  <w:szCs w:val="20"/>
                  <w:lang w:val="en-CA" w:eastAsia="en-CA"/>
                </w:rPr>
                <w:t>Species</w:t>
              </w:r>
            </w:ins>
          </w:p>
        </w:tc>
        <w:tc>
          <w:tcPr>
            <w:tcW w:w="946" w:type="dxa"/>
            <w:tcBorders>
              <w:top w:val="nil"/>
              <w:left w:val="nil"/>
              <w:bottom w:val="single" w:sz="4" w:space="0" w:color="auto"/>
              <w:right w:val="nil"/>
            </w:tcBorders>
            <w:shd w:val="clear" w:color="auto" w:fill="auto"/>
            <w:vAlign w:val="center"/>
            <w:hideMark/>
          </w:tcPr>
          <w:p w14:paraId="5BDF96DC" w14:textId="77777777" w:rsidR="004052D4" w:rsidRPr="004052D4" w:rsidRDefault="004052D4" w:rsidP="004052D4">
            <w:pPr>
              <w:spacing w:after="0" w:line="240" w:lineRule="auto"/>
              <w:jc w:val="center"/>
              <w:rPr>
                <w:ins w:id="1981" w:author="Lane, Stefanie" w:date="2023-09-25T14:38:00Z"/>
                <w:rFonts w:ascii="Calibri" w:eastAsia="Times New Roman" w:hAnsi="Calibri" w:cs="Calibri"/>
                <w:color w:val="000000"/>
                <w:sz w:val="20"/>
                <w:szCs w:val="20"/>
                <w:lang w:val="en-CA" w:eastAsia="en-CA"/>
              </w:rPr>
            </w:pPr>
            <w:ins w:id="1982" w:author="Lane, Stefanie" w:date="2023-09-25T14:38:00Z">
              <w:r w:rsidRPr="004052D4">
                <w:rPr>
                  <w:rFonts w:ascii="Calibri" w:eastAsia="Times New Roman" w:hAnsi="Calibri" w:cs="Calibri"/>
                  <w:color w:val="000000"/>
                  <w:sz w:val="20"/>
                  <w:szCs w:val="20"/>
                  <w:lang w:val="en-CA" w:eastAsia="en-CA"/>
                </w:rPr>
                <w:t>Indicator Value</w:t>
              </w:r>
            </w:ins>
          </w:p>
        </w:tc>
        <w:tc>
          <w:tcPr>
            <w:tcW w:w="774" w:type="dxa"/>
            <w:tcBorders>
              <w:top w:val="nil"/>
              <w:left w:val="nil"/>
              <w:bottom w:val="single" w:sz="4" w:space="0" w:color="auto"/>
              <w:right w:val="nil"/>
            </w:tcBorders>
            <w:shd w:val="clear" w:color="auto" w:fill="auto"/>
            <w:noWrap/>
            <w:vAlign w:val="center"/>
            <w:hideMark/>
          </w:tcPr>
          <w:p w14:paraId="2BAB5CCD" w14:textId="77777777" w:rsidR="004052D4" w:rsidRPr="004052D4" w:rsidRDefault="004052D4" w:rsidP="004052D4">
            <w:pPr>
              <w:spacing w:after="0" w:line="240" w:lineRule="auto"/>
              <w:jc w:val="center"/>
              <w:rPr>
                <w:ins w:id="1983" w:author="Lane, Stefanie" w:date="2023-09-25T14:38:00Z"/>
                <w:rFonts w:ascii="Calibri" w:eastAsia="Times New Roman" w:hAnsi="Calibri" w:cs="Calibri"/>
                <w:color w:val="000000"/>
                <w:sz w:val="20"/>
                <w:szCs w:val="20"/>
                <w:lang w:val="en-CA" w:eastAsia="en-CA"/>
              </w:rPr>
            </w:pPr>
            <w:ins w:id="1984" w:author="Lane, Stefanie" w:date="2023-09-25T14:38:00Z">
              <w:r w:rsidRPr="004052D4">
                <w:rPr>
                  <w:rFonts w:ascii="Calibri" w:eastAsia="Times New Roman" w:hAnsi="Calibri" w:cs="Calibri"/>
                  <w:color w:val="000000"/>
                  <w:sz w:val="20"/>
                  <w:szCs w:val="20"/>
                  <w:lang w:val="en-CA" w:eastAsia="en-CA"/>
                </w:rPr>
                <w:t>p-value</w:t>
              </w:r>
            </w:ins>
          </w:p>
        </w:tc>
      </w:tr>
      <w:tr w:rsidR="004052D4" w:rsidRPr="004052D4" w14:paraId="4E313A0B" w14:textId="77777777" w:rsidTr="00761B99">
        <w:trPr>
          <w:trHeight w:val="288"/>
          <w:ins w:id="1985" w:author="Lane, Stefanie" w:date="2023-09-25T14:38:00Z"/>
        </w:trPr>
        <w:tc>
          <w:tcPr>
            <w:tcW w:w="1091" w:type="dxa"/>
            <w:tcBorders>
              <w:top w:val="nil"/>
              <w:left w:val="nil"/>
              <w:bottom w:val="nil"/>
              <w:right w:val="nil"/>
            </w:tcBorders>
            <w:shd w:val="clear" w:color="auto" w:fill="auto"/>
            <w:vAlign w:val="bottom"/>
            <w:hideMark/>
          </w:tcPr>
          <w:p w14:paraId="5E921CF4" w14:textId="77777777" w:rsidR="004052D4" w:rsidRPr="004052D4" w:rsidRDefault="004052D4" w:rsidP="004052D4">
            <w:pPr>
              <w:spacing w:after="0" w:line="240" w:lineRule="auto"/>
              <w:jc w:val="center"/>
              <w:rPr>
                <w:ins w:id="198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66DA5B1" w14:textId="77777777" w:rsidR="004052D4" w:rsidRPr="004052D4" w:rsidRDefault="004052D4" w:rsidP="004052D4">
            <w:pPr>
              <w:spacing w:after="0" w:line="240" w:lineRule="auto"/>
              <w:rPr>
                <w:ins w:id="198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7A441A" w14:textId="77777777" w:rsidR="004052D4" w:rsidRPr="004052D4" w:rsidRDefault="004052D4" w:rsidP="004052D4">
            <w:pPr>
              <w:spacing w:after="0" w:line="240" w:lineRule="auto"/>
              <w:rPr>
                <w:ins w:id="198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8937A42" w14:textId="77777777" w:rsidR="004052D4" w:rsidRPr="004052D4" w:rsidRDefault="004052D4" w:rsidP="004052D4">
            <w:pPr>
              <w:spacing w:after="0" w:line="240" w:lineRule="auto"/>
              <w:jc w:val="center"/>
              <w:rPr>
                <w:ins w:id="1989"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CC5DD2B" w14:textId="77777777" w:rsidR="004052D4" w:rsidRPr="004052D4" w:rsidRDefault="004052D4" w:rsidP="004052D4">
            <w:pPr>
              <w:spacing w:after="0" w:line="240" w:lineRule="auto"/>
              <w:jc w:val="center"/>
              <w:rPr>
                <w:ins w:id="1990"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DC26E05" w14:textId="77777777" w:rsidR="004052D4" w:rsidRPr="004052D4" w:rsidRDefault="004052D4" w:rsidP="004052D4">
            <w:pPr>
              <w:spacing w:after="0" w:line="240" w:lineRule="auto"/>
              <w:rPr>
                <w:ins w:id="1991"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703A6E2" w14:textId="77777777" w:rsidR="004052D4" w:rsidRPr="004052D4" w:rsidRDefault="004052D4" w:rsidP="004052D4">
            <w:pPr>
              <w:spacing w:after="0" w:line="240" w:lineRule="auto"/>
              <w:rPr>
                <w:ins w:id="1992"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22609B0" w14:textId="77777777" w:rsidR="004052D4" w:rsidRPr="004052D4" w:rsidRDefault="004052D4" w:rsidP="004052D4">
            <w:pPr>
              <w:spacing w:after="0" w:line="240" w:lineRule="auto"/>
              <w:jc w:val="center"/>
              <w:rPr>
                <w:ins w:id="1993"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84E79C2" w14:textId="77777777" w:rsidR="004052D4" w:rsidRPr="004052D4" w:rsidRDefault="004052D4" w:rsidP="004052D4">
            <w:pPr>
              <w:spacing w:after="0" w:line="240" w:lineRule="auto"/>
              <w:jc w:val="center"/>
              <w:rPr>
                <w:ins w:id="199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05A1D2A2" w14:textId="77777777" w:rsidR="004052D4" w:rsidRPr="004052D4" w:rsidRDefault="004052D4" w:rsidP="004052D4">
            <w:pPr>
              <w:spacing w:after="0" w:line="240" w:lineRule="auto"/>
              <w:rPr>
                <w:ins w:id="1995"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C1A4B72" w14:textId="77777777" w:rsidR="004052D4" w:rsidRPr="004052D4" w:rsidRDefault="004052D4" w:rsidP="004052D4">
            <w:pPr>
              <w:spacing w:after="0" w:line="240" w:lineRule="auto"/>
              <w:rPr>
                <w:ins w:id="1996"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7CD2FE8" w14:textId="77777777" w:rsidR="004052D4" w:rsidRPr="004052D4" w:rsidRDefault="004052D4" w:rsidP="004052D4">
            <w:pPr>
              <w:spacing w:after="0" w:line="240" w:lineRule="auto"/>
              <w:jc w:val="center"/>
              <w:rPr>
                <w:ins w:id="1997" w:author="Lane, Stefanie" w:date="2023-09-25T14:38:00Z"/>
                <w:rFonts w:ascii="Times New Roman" w:eastAsia="Times New Roman" w:hAnsi="Times New Roman" w:cs="Times New Roman"/>
                <w:sz w:val="20"/>
                <w:szCs w:val="20"/>
                <w:lang w:val="en-CA" w:eastAsia="en-CA"/>
              </w:rPr>
            </w:pPr>
          </w:p>
        </w:tc>
      </w:tr>
      <w:tr w:rsidR="00991F62" w:rsidRPr="004052D4" w14:paraId="06359CAF" w14:textId="77777777" w:rsidTr="00761B99">
        <w:trPr>
          <w:trHeight w:val="276"/>
          <w:ins w:id="1998" w:author="Lane, Stefanie" w:date="2023-09-25T14:38: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29FF481" w14:textId="77777777" w:rsidR="00991F62" w:rsidRPr="004052D4" w:rsidRDefault="00991F62" w:rsidP="00991F62">
            <w:pPr>
              <w:spacing w:after="0" w:line="240" w:lineRule="auto"/>
              <w:jc w:val="center"/>
              <w:rPr>
                <w:ins w:id="1999" w:author="Lane, Stefanie" w:date="2023-09-25T14:38:00Z"/>
                <w:rFonts w:ascii="Calibri" w:eastAsia="Times New Roman" w:hAnsi="Calibri" w:cs="Calibri"/>
                <w:color w:val="000000"/>
                <w:sz w:val="20"/>
                <w:szCs w:val="20"/>
                <w:lang w:val="en-CA" w:eastAsia="en-CA"/>
              </w:rPr>
            </w:pPr>
            <w:ins w:id="2000" w:author="Lane, Stefanie" w:date="2023-09-25T14:38:00Z">
              <w:r w:rsidRPr="004052D4">
                <w:rPr>
                  <w:rFonts w:ascii="Calibri" w:eastAsia="Times New Roman" w:hAnsi="Calibri" w:cs="Calibri"/>
                  <w:color w:val="000000"/>
                  <w:sz w:val="20"/>
                  <w:szCs w:val="20"/>
                  <w:lang w:val="en-CA" w:eastAsia="en-CA"/>
                </w:rPr>
                <w:t>"Sedge"</w:t>
              </w:r>
            </w:ins>
          </w:p>
        </w:tc>
        <w:tc>
          <w:tcPr>
            <w:tcW w:w="2854" w:type="dxa"/>
            <w:tcBorders>
              <w:top w:val="single" w:sz="8" w:space="0" w:color="auto"/>
              <w:left w:val="nil"/>
              <w:bottom w:val="nil"/>
              <w:right w:val="nil"/>
            </w:tcBorders>
            <w:shd w:val="clear" w:color="auto" w:fill="auto"/>
            <w:noWrap/>
            <w:vAlign w:val="bottom"/>
            <w:hideMark/>
          </w:tcPr>
          <w:p w14:paraId="3D73CF55" w14:textId="77777777" w:rsidR="00991F62" w:rsidRPr="004052D4" w:rsidRDefault="00991F62" w:rsidP="00991F62">
            <w:pPr>
              <w:spacing w:after="0" w:line="240" w:lineRule="auto"/>
              <w:rPr>
                <w:ins w:id="2001" w:author="Lane, Stefanie" w:date="2023-09-25T14:38:00Z"/>
                <w:rFonts w:ascii="Calibri" w:eastAsia="Times New Roman" w:hAnsi="Calibri" w:cs="Calibri"/>
                <w:i/>
                <w:iCs/>
                <w:color w:val="000000"/>
                <w:sz w:val="20"/>
                <w:szCs w:val="20"/>
                <w:lang w:val="en-CA" w:eastAsia="en-CA"/>
              </w:rPr>
            </w:pPr>
            <w:ins w:id="2002" w:author="Lane, Stefanie" w:date="2023-09-25T14:38:00Z">
              <w:r w:rsidRPr="004052D4">
                <w:rPr>
                  <w:rFonts w:ascii="Calibri" w:eastAsia="Times New Roman" w:hAnsi="Calibri" w:cs="Calibri"/>
                  <w:i/>
                  <w:iCs/>
                  <w:color w:val="000000"/>
                  <w:sz w:val="20"/>
                  <w:szCs w:val="20"/>
                  <w:lang w:val="en-CA" w:eastAsia="en-CA"/>
                </w:rPr>
                <w:t>Carex lyngbyei</w:t>
              </w:r>
            </w:ins>
          </w:p>
        </w:tc>
        <w:tc>
          <w:tcPr>
            <w:tcW w:w="946" w:type="dxa"/>
            <w:tcBorders>
              <w:top w:val="single" w:sz="8" w:space="0" w:color="auto"/>
              <w:left w:val="nil"/>
              <w:bottom w:val="nil"/>
              <w:right w:val="nil"/>
            </w:tcBorders>
            <w:shd w:val="clear" w:color="auto" w:fill="auto"/>
            <w:noWrap/>
            <w:vAlign w:val="bottom"/>
            <w:hideMark/>
          </w:tcPr>
          <w:p w14:paraId="1EE5BAE2" w14:textId="77777777" w:rsidR="00991F62" w:rsidRPr="004052D4" w:rsidRDefault="00991F62" w:rsidP="00991F62">
            <w:pPr>
              <w:spacing w:after="0" w:line="240" w:lineRule="auto"/>
              <w:jc w:val="center"/>
              <w:rPr>
                <w:ins w:id="2003" w:author="Lane, Stefanie" w:date="2023-09-25T14:38:00Z"/>
                <w:rFonts w:ascii="Calibri" w:eastAsia="Times New Roman" w:hAnsi="Calibri" w:cs="Calibri"/>
                <w:color w:val="000000"/>
                <w:sz w:val="20"/>
                <w:szCs w:val="20"/>
                <w:lang w:val="en-CA" w:eastAsia="en-CA"/>
              </w:rPr>
            </w:pPr>
            <w:ins w:id="2004" w:author="Lane, Stefanie" w:date="2023-09-25T14:38:00Z">
              <w:r w:rsidRPr="004052D4">
                <w:rPr>
                  <w:rFonts w:ascii="Calibri" w:eastAsia="Times New Roman" w:hAnsi="Calibri" w:cs="Calibri"/>
                  <w:color w:val="000000"/>
                  <w:sz w:val="20"/>
                  <w:szCs w:val="20"/>
                  <w:lang w:val="en-CA" w:eastAsia="en-CA"/>
                </w:rPr>
                <w:t>0.722</w:t>
              </w:r>
            </w:ins>
          </w:p>
        </w:tc>
        <w:tc>
          <w:tcPr>
            <w:tcW w:w="774" w:type="dxa"/>
            <w:tcBorders>
              <w:top w:val="single" w:sz="8" w:space="0" w:color="auto"/>
              <w:left w:val="nil"/>
              <w:bottom w:val="nil"/>
              <w:right w:val="nil"/>
            </w:tcBorders>
            <w:shd w:val="clear" w:color="auto" w:fill="auto"/>
            <w:noWrap/>
            <w:vAlign w:val="bottom"/>
            <w:hideMark/>
          </w:tcPr>
          <w:p w14:paraId="6E3F431F" w14:textId="50E36A49" w:rsidR="00991F62" w:rsidRPr="004052D4" w:rsidRDefault="00991F62" w:rsidP="00991F62">
            <w:pPr>
              <w:spacing w:after="0" w:line="240" w:lineRule="auto"/>
              <w:jc w:val="center"/>
              <w:rPr>
                <w:ins w:id="2005" w:author="Lane, Stefanie" w:date="2023-09-25T14:38:00Z"/>
                <w:rFonts w:ascii="Calibri" w:eastAsia="Times New Roman" w:hAnsi="Calibri" w:cs="Calibri"/>
                <w:color w:val="000000"/>
                <w:sz w:val="20"/>
                <w:szCs w:val="20"/>
                <w:lang w:val="en-CA" w:eastAsia="en-CA"/>
              </w:rPr>
            </w:pPr>
            <w:ins w:id="2006"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BFEDFFF" w14:textId="77777777" w:rsidR="00991F62" w:rsidRPr="004052D4" w:rsidRDefault="00991F62" w:rsidP="00991F62">
            <w:pPr>
              <w:spacing w:after="0" w:line="240" w:lineRule="auto"/>
              <w:rPr>
                <w:ins w:id="2007" w:author="Lane, Stefanie" w:date="2023-09-25T14:38:00Z"/>
                <w:rFonts w:ascii="Calibri" w:eastAsia="Times New Roman" w:hAnsi="Calibri" w:cs="Calibri"/>
                <w:color w:val="000000"/>
                <w:sz w:val="20"/>
                <w:szCs w:val="20"/>
                <w:lang w:val="en-CA" w:eastAsia="en-CA"/>
              </w:rPr>
            </w:pPr>
            <w:ins w:id="200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E3E41F" w14:textId="77777777" w:rsidR="00991F62" w:rsidRPr="004052D4" w:rsidRDefault="00991F62" w:rsidP="00991F62">
            <w:pPr>
              <w:spacing w:after="0" w:line="240" w:lineRule="auto"/>
              <w:rPr>
                <w:ins w:id="2009" w:author="Lane, Stefanie" w:date="2023-09-25T14:38:00Z"/>
                <w:rFonts w:ascii="Calibri" w:eastAsia="Times New Roman" w:hAnsi="Calibri" w:cs="Calibri"/>
                <w:i/>
                <w:iCs/>
                <w:color w:val="000000"/>
                <w:sz w:val="20"/>
                <w:szCs w:val="20"/>
                <w:lang w:val="en-CA" w:eastAsia="en-CA"/>
              </w:rPr>
            </w:pPr>
            <w:ins w:id="2010" w:author="Lane, Stefanie" w:date="2023-09-25T14:38:00Z">
              <w:r w:rsidRPr="004052D4">
                <w:rPr>
                  <w:rFonts w:ascii="Calibri" w:eastAsia="Times New Roman" w:hAnsi="Calibri" w:cs="Calibri"/>
                  <w:i/>
                  <w:iCs/>
                  <w:color w:val="000000"/>
                  <w:sz w:val="20"/>
                  <w:szCs w:val="20"/>
                  <w:lang w:val="en-CA" w:eastAsia="en-CA"/>
                </w:rPr>
                <w:t>Carex lyngbyei</w:t>
              </w:r>
            </w:ins>
          </w:p>
        </w:tc>
        <w:tc>
          <w:tcPr>
            <w:tcW w:w="946" w:type="dxa"/>
            <w:tcBorders>
              <w:top w:val="single" w:sz="8" w:space="0" w:color="auto"/>
              <w:left w:val="nil"/>
              <w:bottom w:val="nil"/>
              <w:right w:val="nil"/>
            </w:tcBorders>
            <w:shd w:val="clear" w:color="auto" w:fill="auto"/>
            <w:noWrap/>
            <w:vAlign w:val="bottom"/>
            <w:hideMark/>
          </w:tcPr>
          <w:p w14:paraId="00B352BB" w14:textId="77777777" w:rsidR="00991F62" w:rsidRPr="004052D4" w:rsidRDefault="00991F62" w:rsidP="00991F62">
            <w:pPr>
              <w:spacing w:after="0" w:line="240" w:lineRule="auto"/>
              <w:jc w:val="center"/>
              <w:rPr>
                <w:ins w:id="2011" w:author="Lane, Stefanie" w:date="2023-09-25T14:38:00Z"/>
                <w:rFonts w:ascii="Calibri" w:eastAsia="Times New Roman" w:hAnsi="Calibri" w:cs="Calibri"/>
                <w:color w:val="000000"/>
                <w:sz w:val="20"/>
                <w:szCs w:val="20"/>
                <w:lang w:val="en-CA" w:eastAsia="en-CA"/>
              </w:rPr>
            </w:pPr>
            <w:ins w:id="2012" w:author="Lane, Stefanie" w:date="2023-09-25T14:38:00Z">
              <w:r w:rsidRPr="004052D4">
                <w:rPr>
                  <w:rFonts w:ascii="Calibri" w:eastAsia="Times New Roman" w:hAnsi="Calibri" w:cs="Calibri"/>
                  <w:color w:val="000000"/>
                  <w:sz w:val="20"/>
                  <w:szCs w:val="20"/>
                  <w:lang w:val="en-CA" w:eastAsia="en-CA"/>
                </w:rPr>
                <w:t>0.626</w:t>
              </w:r>
            </w:ins>
          </w:p>
        </w:tc>
        <w:tc>
          <w:tcPr>
            <w:tcW w:w="774" w:type="dxa"/>
            <w:tcBorders>
              <w:top w:val="single" w:sz="8" w:space="0" w:color="auto"/>
              <w:left w:val="nil"/>
              <w:bottom w:val="nil"/>
              <w:right w:val="nil"/>
            </w:tcBorders>
            <w:shd w:val="clear" w:color="auto" w:fill="auto"/>
            <w:noWrap/>
            <w:vAlign w:val="bottom"/>
            <w:hideMark/>
          </w:tcPr>
          <w:p w14:paraId="7A797EC3" w14:textId="6EC9E334" w:rsidR="00991F62" w:rsidRPr="004052D4" w:rsidRDefault="00991F62" w:rsidP="00991F62">
            <w:pPr>
              <w:spacing w:after="0" w:line="240" w:lineRule="auto"/>
              <w:jc w:val="center"/>
              <w:rPr>
                <w:ins w:id="2013" w:author="Lane, Stefanie" w:date="2023-09-25T14:38:00Z"/>
                <w:rFonts w:ascii="Calibri" w:eastAsia="Times New Roman" w:hAnsi="Calibri" w:cs="Calibri"/>
                <w:color w:val="000000"/>
                <w:sz w:val="20"/>
                <w:szCs w:val="20"/>
                <w:lang w:val="en-CA" w:eastAsia="en-CA"/>
              </w:rPr>
            </w:pPr>
            <w:ins w:id="2014"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2200ECD7" w14:textId="77777777" w:rsidR="00991F62" w:rsidRPr="004052D4" w:rsidRDefault="00991F62" w:rsidP="00991F62">
            <w:pPr>
              <w:spacing w:after="0" w:line="240" w:lineRule="auto"/>
              <w:rPr>
                <w:ins w:id="2015" w:author="Lane, Stefanie" w:date="2023-09-25T14:38:00Z"/>
                <w:rFonts w:ascii="Calibri" w:eastAsia="Times New Roman" w:hAnsi="Calibri" w:cs="Calibri"/>
                <w:color w:val="000000"/>
                <w:sz w:val="20"/>
                <w:szCs w:val="20"/>
                <w:lang w:val="en-CA" w:eastAsia="en-CA"/>
              </w:rPr>
            </w:pPr>
            <w:ins w:id="201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single" w:sz="4" w:space="0" w:color="auto"/>
              <w:right w:val="nil"/>
            </w:tcBorders>
            <w:shd w:val="clear" w:color="auto" w:fill="auto"/>
            <w:noWrap/>
            <w:vAlign w:val="bottom"/>
            <w:hideMark/>
          </w:tcPr>
          <w:p w14:paraId="188AA5A3" w14:textId="77777777" w:rsidR="00991F62" w:rsidRPr="004052D4" w:rsidRDefault="00991F62" w:rsidP="00991F62">
            <w:pPr>
              <w:spacing w:after="0" w:line="240" w:lineRule="auto"/>
              <w:rPr>
                <w:ins w:id="2017" w:author="Lane, Stefanie" w:date="2023-09-25T14:38:00Z"/>
                <w:rFonts w:ascii="Calibri" w:eastAsia="Times New Roman" w:hAnsi="Calibri" w:cs="Calibri"/>
                <w:i/>
                <w:iCs/>
                <w:color w:val="000000"/>
                <w:sz w:val="20"/>
                <w:szCs w:val="20"/>
                <w:lang w:val="en-CA" w:eastAsia="en-CA"/>
              </w:rPr>
            </w:pPr>
            <w:ins w:id="2018" w:author="Lane, Stefanie" w:date="2023-09-25T14:38:00Z">
              <w:r w:rsidRPr="004052D4">
                <w:rPr>
                  <w:rFonts w:ascii="Calibri" w:eastAsia="Times New Roman" w:hAnsi="Calibri" w:cs="Calibri"/>
                  <w:i/>
                  <w:iCs/>
                  <w:color w:val="000000"/>
                  <w:sz w:val="20"/>
                  <w:szCs w:val="20"/>
                  <w:lang w:val="en-CA" w:eastAsia="en-CA"/>
                </w:rPr>
                <w:t>Carex lyngbyei</w:t>
              </w:r>
            </w:ins>
          </w:p>
        </w:tc>
        <w:tc>
          <w:tcPr>
            <w:tcW w:w="946" w:type="dxa"/>
            <w:tcBorders>
              <w:top w:val="single" w:sz="8" w:space="0" w:color="auto"/>
              <w:left w:val="nil"/>
              <w:bottom w:val="single" w:sz="4" w:space="0" w:color="auto"/>
              <w:right w:val="nil"/>
            </w:tcBorders>
            <w:shd w:val="clear" w:color="auto" w:fill="auto"/>
            <w:noWrap/>
            <w:vAlign w:val="bottom"/>
            <w:hideMark/>
          </w:tcPr>
          <w:p w14:paraId="1A01142A" w14:textId="77777777" w:rsidR="00991F62" w:rsidRPr="004052D4" w:rsidRDefault="00991F62" w:rsidP="00991F62">
            <w:pPr>
              <w:spacing w:after="0" w:line="240" w:lineRule="auto"/>
              <w:jc w:val="center"/>
              <w:rPr>
                <w:ins w:id="2019" w:author="Lane, Stefanie" w:date="2023-09-25T14:38:00Z"/>
                <w:rFonts w:ascii="Calibri" w:eastAsia="Times New Roman" w:hAnsi="Calibri" w:cs="Calibri"/>
                <w:color w:val="000000"/>
                <w:sz w:val="20"/>
                <w:szCs w:val="20"/>
                <w:lang w:val="en-CA" w:eastAsia="en-CA"/>
              </w:rPr>
            </w:pPr>
            <w:ins w:id="2020" w:author="Lane, Stefanie" w:date="2023-09-25T14:38:00Z">
              <w:r w:rsidRPr="004052D4">
                <w:rPr>
                  <w:rFonts w:ascii="Calibri" w:eastAsia="Times New Roman" w:hAnsi="Calibri" w:cs="Calibri"/>
                  <w:color w:val="000000"/>
                  <w:sz w:val="20"/>
                  <w:szCs w:val="20"/>
                  <w:lang w:val="en-CA" w:eastAsia="en-CA"/>
                </w:rPr>
                <w:t>0.591</w:t>
              </w:r>
            </w:ins>
          </w:p>
        </w:tc>
        <w:tc>
          <w:tcPr>
            <w:tcW w:w="774" w:type="dxa"/>
            <w:tcBorders>
              <w:top w:val="single" w:sz="8" w:space="0" w:color="auto"/>
              <w:left w:val="nil"/>
              <w:bottom w:val="single" w:sz="4" w:space="0" w:color="auto"/>
              <w:right w:val="single" w:sz="8" w:space="0" w:color="auto"/>
            </w:tcBorders>
            <w:shd w:val="clear" w:color="auto" w:fill="auto"/>
            <w:noWrap/>
            <w:vAlign w:val="bottom"/>
            <w:hideMark/>
          </w:tcPr>
          <w:p w14:paraId="366F60B5" w14:textId="4561CE99" w:rsidR="00991F62" w:rsidRPr="004052D4" w:rsidRDefault="00991F62" w:rsidP="00991F62">
            <w:pPr>
              <w:spacing w:after="0" w:line="240" w:lineRule="auto"/>
              <w:jc w:val="center"/>
              <w:rPr>
                <w:ins w:id="2021" w:author="Lane, Stefanie" w:date="2023-09-25T14:38:00Z"/>
                <w:rFonts w:ascii="Calibri" w:eastAsia="Times New Roman" w:hAnsi="Calibri" w:cs="Calibri"/>
                <w:color w:val="000000"/>
                <w:sz w:val="20"/>
                <w:szCs w:val="20"/>
                <w:lang w:val="en-CA" w:eastAsia="en-CA"/>
              </w:rPr>
            </w:pPr>
            <w:ins w:id="2022" w:author="Lane, Stefanie" w:date="2023-09-27T17:35:00Z">
              <w:r w:rsidRPr="00761B99">
                <w:rPr>
                  <w:rFonts w:ascii="Calibri" w:eastAsia="Times New Roman" w:hAnsi="Calibri" w:cs="Calibri"/>
                  <w:color w:val="000000"/>
                  <w:sz w:val="20"/>
                  <w:szCs w:val="20"/>
                  <w:lang w:eastAsia="en-CA"/>
                </w:rPr>
                <w:t>&lt;0.001</w:t>
              </w:r>
            </w:ins>
          </w:p>
        </w:tc>
      </w:tr>
      <w:tr w:rsidR="00761B99" w:rsidRPr="004052D4" w14:paraId="05417FC6" w14:textId="77777777" w:rsidTr="00761B99">
        <w:trPr>
          <w:trHeight w:val="276"/>
          <w:ins w:id="2023"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7BBE32BF" w14:textId="77777777" w:rsidR="00761B99" w:rsidRPr="004052D4" w:rsidRDefault="00761B99" w:rsidP="00761B99">
            <w:pPr>
              <w:spacing w:after="0" w:line="240" w:lineRule="auto"/>
              <w:rPr>
                <w:ins w:id="2024"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ADBA61" w14:textId="77777777" w:rsidR="00761B99" w:rsidRPr="004052D4" w:rsidRDefault="00761B99" w:rsidP="00761B99">
            <w:pPr>
              <w:spacing w:after="0" w:line="240" w:lineRule="auto"/>
              <w:rPr>
                <w:ins w:id="2025" w:author="Lane, Stefanie" w:date="2023-09-25T14:38:00Z"/>
                <w:rFonts w:ascii="Calibri" w:eastAsia="Times New Roman" w:hAnsi="Calibri" w:cs="Calibri"/>
                <w:i/>
                <w:iCs/>
                <w:color w:val="000000"/>
                <w:sz w:val="20"/>
                <w:szCs w:val="20"/>
                <w:lang w:val="en-CA" w:eastAsia="en-CA"/>
              </w:rPr>
            </w:pPr>
            <w:ins w:id="2026" w:author="Lane, Stefanie" w:date="2023-09-25T14:38:00Z">
              <w:r w:rsidRPr="004052D4">
                <w:rPr>
                  <w:rFonts w:ascii="Calibri" w:eastAsia="Times New Roman" w:hAnsi="Calibri" w:cs="Calibri"/>
                  <w:i/>
                  <w:iCs/>
                  <w:color w:val="000000"/>
                  <w:sz w:val="20"/>
                  <w:szCs w:val="20"/>
                  <w:lang w:val="en-CA" w:eastAsia="en-CA"/>
                </w:rPr>
                <w:t>Sagittaria latifolia</w:t>
              </w:r>
            </w:ins>
          </w:p>
        </w:tc>
        <w:tc>
          <w:tcPr>
            <w:tcW w:w="946" w:type="dxa"/>
            <w:tcBorders>
              <w:top w:val="single" w:sz="4" w:space="0" w:color="auto"/>
              <w:left w:val="nil"/>
              <w:bottom w:val="single" w:sz="4" w:space="0" w:color="auto"/>
              <w:right w:val="nil"/>
            </w:tcBorders>
            <w:shd w:val="clear" w:color="auto" w:fill="auto"/>
            <w:noWrap/>
            <w:vAlign w:val="bottom"/>
            <w:hideMark/>
          </w:tcPr>
          <w:p w14:paraId="05D3F1C9" w14:textId="77777777" w:rsidR="00761B99" w:rsidRPr="004052D4" w:rsidRDefault="00761B99" w:rsidP="00761B99">
            <w:pPr>
              <w:spacing w:after="0" w:line="240" w:lineRule="auto"/>
              <w:jc w:val="center"/>
              <w:rPr>
                <w:ins w:id="2027" w:author="Lane, Stefanie" w:date="2023-09-25T14:38:00Z"/>
                <w:rFonts w:ascii="Calibri" w:eastAsia="Times New Roman" w:hAnsi="Calibri" w:cs="Calibri"/>
                <w:color w:val="000000"/>
                <w:sz w:val="20"/>
                <w:szCs w:val="20"/>
                <w:lang w:val="en-CA" w:eastAsia="en-CA"/>
              </w:rPr>
            </w:pPr>
            <w:ins w:id="2028" w:author="Lane, Stefanie" w:date="2023-09-25T14:38:00Z">
              <w:r w:rsidRPr="004052D4">
                <w:rPr>
                  <w:rFonts w:ascii="Calibri" w:eastAsia="Times New Roman" w:hAnsi="Calibri" w:cs="Calibri"/>
                  <w:color w:val="000000"/>
                  <w:sz w:val="20"/>
                  <w:szCs w:val="20"/>
                  <w:lang w:val="en-CA" w:eastAsia="en-CA"/>
                </w:rPr>
                <w:t>0.523</w:t>
              </w:r>
            </w:ins>
          </w:p>
        </w:tc>
        <w:tc>
          <w:tcPr>
            <w:tcW w:w="774" w:type="dxa"/>
            <w:tcBorders>
              <w:top w:val="single" w:sz="4" w:space="0" w:color="auto"/>
              <w:left w:val="nil"/>
              <w:bottom w:val="single" w:sz="4" w:space="0" w:color="auto"/>
              <w:right w:val="nil"/>
            </w:tcBorders>
            <w:shd w:val="clear" w:color="auto" w:fill="auto"/>
            <w:noWrap/>
            <w:vAlign w:val="bottom"/>
            <w:hideMark/>
          </w:tcPr>
          <w:p w14:paraId="2EEF57A1" w14:textId="5640B347" w:rsidR="00761B99" w:rsidRPr="004052D4" w:rsidRDefault="00761B99" w:rsidP="00761B99">
            <w:pPr>
              <w:spacing w:after="0" w:line="240" w:lineRule="auto"/>
              <w:jc w:val="center"/>
              <w:rPr>
                <w:ins w:id="2029" w:author="Lane, Stefanie" w:date="2023-09-25T14:38:00Z"/>
                <w:rFonts w:ascii="Calibri" w:eastAsia="Times New Roman" w:hAnsi="Calibri" w:cs="Calibri"/>
                <w:color w:val="000000"/>
                <w:sz w:val="20"/>
                <w:szCs w:val="20"/>
                <w:lang w:val="en-CA" w:eastAsia="en-CA"/>
              </w:rPr>
            </w:pPr>
            <w:ins w:id="2030"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2F018A64" w14:textId="77777777" w:rsidR="00761B99" w:rsidRPr="004052D4" w:rsidRDefault="00761B99" w:rsidP="00761B99">
            <w:pPr>
              <w:spacing w:after="0" w:line="240" w:lineRule="auto"/>
              <w:jc w:val="center"/>
              <w:rPr>
                <w:ins w:id="203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926DC11" w14:textId="77777777" w:rsidR="00761B99" w:rsidRPr="004052D4" w:rsidRDefault="00761B99" w:rsidP="00761B99">
            <w:pPr>
              <w:spacing w:after="0" w:line="240" w:lineRule="auto"/>
              <w:rPr>
                <w:ins w:id="2032" w:author="Lane, Stefanie" w:date="2023-09-25T14:38:00Z"/>
                <w:rFonts w:ascii="Calibri" w:eastAsia="Times New Roman" w:hAnsi="Calibri" w:cs="Calibri"/>
                <w:i/>
                <w:iCs/>
                <w:color w:val="000000"/>
                <w:sz w:val="20"/>
                <w:szCs w:val="20"/>
                <w:lang w:val="en-CA" w:eastAsia="en-CA"/>
              </w:rPr>
            </w:pPr>
            <w:ins w:id="2033" w:author="Lane, Stefanie" w:date="2023-09-25T14:38:00Z">
              <w:r w:rsidRPr="004052D4">
                <w:rPr>
                  <w:rFonts w:ascii="Calibri" w:eastAsia="Times New Roman" w:hAnsi="Calibri" w:cs="Calibri"/>
                  <w:i/>
                  <w:iCs/>
                  <w:color w:val="000000"/>
                  <w:sz w:val="20"/>
                  <w:szCs w:val="20"/>
                  <w:lang w:val="en-CA" w:eastAsia="en-CA"/>
                </w:rPr>
                <w:t>Impatiens capensis</w:t>
              </w:r>
            </w:ins>
          </w:p>
        </w:tc>
        <w:tc>
          <w:tcPr>
            <w:tcW w:w="946" w:type="dxa"/>
            <w:tcBorders>
              <w:top w:val="single" w:sz="4" w:space="0" w:color="auto"/>
              <w:left w:val="nil"/>
              <w:bottom w:val="single" w:sz="4" w:space="0" w:color="auto"/>
              <w:right w:val="nil"/>
            </w:tcBorders>
            <w:shd w:val="clear" w:color="auto" w:fill="auto"/>
            <w:noWrap/>
            <w:vAlign w:val="bottom"/>
            <w:hideMark/>
          </w:tcPr>
          <w:p w14:paraId="12D56BCB" w14:textId="77777777" w:rsidR="00761B99" w:rsidRPr="004052D4" w:rsidRDefault="00761B99" w:rsidP="00761B99">
            <w:pPr>
              <w:spacing w:after="0" w:line="240" w:lineRule="auto"/>
              <w:jc w:val="center"/>
              <w:rPr>
                <w:ins w:id="2034" w:author="Lane, Stefanie" w:date="2023-09-25T14:38:00Z"/>
                <w:rFonts w:ascii="Calibri" w:eastAsia="Times New Roman" w:hAnsi="Calibri" w:cs="Calibri"/>
                <w:color w:val="000000"/>
                <w:sz w:val="20"/>
                <w:szCs w:val="20"/>
                <w:lang w:val="en-CA" w:eastAsia="en-CA"/>
              </w:rPr>
            </w:pPr>
            <w:ins w:id="2035" w:author="Lane, Stefanie" w:date="2023-09-25T14:38:00Z">
              <w:r w:rsidRPr="004052D4">
                <w:rPr>
                  <w:rFonts w:ascii="Calibri" w:eastAsia="Times New Roman" w:hAnsi="Calibri" w:cs="Calibri"/>
                  <w:color w:val="000000"/>
                  <w:sz w:val="20"/>
                  <w:szCs w:val="20"/>
                  <w:lang w:val="en-CA" w:eastAsia="en-CA"/>
                </w:rPr>
                <w:t>0.320</w:t>
              </w:r>
            </w:ins>
          </w:p>
        </w:tc>
        <w:tc>
          <w:tcPr>
            <w:tcW w:w="774" w:type="dxa"/>
            <w:tcBorders>
              <w:top w:val="single" w:sz="4" w:space="0" w:color="auto"/>
              <w:left w:val="nil"/>
              <w:bottom w:val="single" w:sz="4" w:space="0" w:color="auto"/>
              <w:right w:val="nil"/>
            </w:tcBorders>
            <w:shd w:val="clear" w:color="auto" w:fill="auto"/>
            <w:noWrap/>
            <w:vAlign w:val="bottom"/>
            <w:hideMark/>
          </w:tcPr>
          <w:p w14:paraId="209508A4" w14:textId="2A7527EE" w:rsidR="00761B99" w:rsidRPr="004052D4" w:rsidRDefault="00761B99" w:rsidP="00761B99">
            <w:pPr>
              <w:spacing w:after="0" w:line="240" w:lineRule="auto"/>
              <w:jc w:val="center"/>
              <w:rPr>
                <w:ins w:id="2036" w:author="Lane, Stefanie" w:date="2023-09-25T14:38:00Z"/>
                <w:rFonts w:ascii="Calibri" w:eastAsia="Times New Roman" w:hAnsi="Calibri" w:cs="Calibri"/>
                <w:color w:val="000000"/>
                <w:sz w:val="20"/>
                <w:szCs w:val="20"/>
                <w:lang w:val="en-CA" w:eastAsia="en-CA"/>
              </w:rPr>
            </w:pPr>
            <w:ins w:id="2037" w:author="Lane, Stefanie" w:date="2023-09-25T14:38:00Z">
              <w:r w:rsidRPr="004052D4">
                <w:rPr>
                  <w:rFonts w:ascii="Calibri" w:eastAsia="Times New Roman" w:hAnsi="Calibri" w:cs="Calibri"/>
                  <w:color w:val="000000"/>
                  <w:sz w:val="20"/>
                  <w:szCs w:val="20"/>
                  <w:lang w:val="en-CA" w:eastAsia="en-CA"/>
                </w:rPr>
                <w:t>0.01</w:t>
              </w:r>
            </w:ins>
            <w:ins w:id="2038" w:author="Lane, Stefanie" w:date="2023-09-27T17:36:00Z">
              <w:r w:rsidR="00AD74B2">
                <w:rPr>
                  <w:rFonts w:ascii="Calibri" w:eastAsia="Times New Roman" w:hAnsi="Calibri" w:cs="Calibri"/>
                  <w:color w:val="000000"/>
                  <w:sz w:val="20"/>
                  <w:szCs w:val="20"/>
                  <w:lang w:val="en-CA" w:eastAsia="en-CA"/>
                </w:rPr>
                <w:t>5</w:t>
              </w:r>
            </w:ins>
          </w:p>
        </w:tc>
        <w:tc>
          <w:tcPr>
            <w:tcW w:w="277" w:type="dxa"/>
            <w:tcBorders>
              <w:top w:val="nil"/>
              <w:left w:val="nil"/>
              <w:bottom w:val="nil"/>
              <w:right w:val="nil"/>
            </w:tcBorders>
            <w:shd w:val="clear" w:color="auto" w:fill="auto"/>
            <w:noWrap/>
            <w:vAlign w:val="bottom"/>
            <w:hideMark/>
          </w:tcPr>
          <w:p w14:paraId="10793068" w14:textId="77777777" w:rsidR="00761B99" w:rsidRPr="004052D4" w:rsidRDefault="00761B99" w:rsidP="00761B99">
            <w:pPr>
              <w:spacing w:after="0" w:line="240" w:lineRule="auto"/>
              <w:jc w:val="center"/>
              <w:rPr>
                <w:ins w:id="203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442BB6F" w14:textId="77777777" w:rsidR="00761B99" w:rsidRPr="004052D4" w:rsidRDefault="00761B99" w:rsidP="00761B99">
            <w:pPr>
              <w:spacing w:after="0" w:line="240" w:lineRule="auto"/>
              <w:rPr>
                <w:ins w:id="2040"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5F1D46E5" w14:textId="77777777" w:rsidR="00761B99" w:rsidRPr="004052D4" w:rsidRDefault="00761B99" w:rsidP="00761B99">
            <w:pPr>
              <w:spacing w:after="0" w:line="240" w:lineRule="auto"/>
              <w:rPr>
                <w:ins w:id="2041"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135BA87" w14:textId="77777777" w:rsidR="00761B99" w:rsidRPr="004052D4" w:rsidRDefault="00761B99" w:rsidP="00761B99">
            <w:pPr>
              <w:spacing w:after="0" w:line="240" w:lineRule="auto"/>
              <w:jc w:val="center"/>
              <w:rPr>
                <w:ins w:id="2042" w:author="Lane, Stefanie" w:date="2023-09-25T14:38:00Z"/>
                <w:rFonts w:ascii="Calibri" w:eastAsia="Times New Roman" w:hAnsi="Calibri" w:cs="Calibri"/>
                <w:color w:val="000000"/>
                <w:sz w:val="20"/>
                <w:szCs w:val="20"/>
                <w:lang w:val="en-CA" w:eastAsia="en-CA"/>
              </w:rPr>
            </w:pPr>
            <w:ins w:id="2043"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458744B" w14:textId="77777777" w:rsidTr="00761B99">
        <w:trPr>
          <w:trHeight w:val="288"/>
          <w:ins w:id="2044"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3CCF8148" w14:textId="77777777" w:rsidR="004052D4" w:rsidRPr="004052D4" w:rsidRDefault="004052D4" w:rsidP="004052D4">
            <w:pPr>
              <w:spacing w:after="0" w:line="240" w:lineRule="auto"/>
              <w:rPr>
                <w:ins w:id="2045"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7F9F8EE3" w14:textId="77777777" w:rsidR="004052D4" w:rsidRPr="004052D4" w:rsidRDefault="004052D4" w:rsidP="004052D4">
            <w:pPr>
              <w:spacing w:after="0" w:line="240" w:lineRule="auto"/>
              <w:rPr>
                <w:ins w:id="2046" w:author="Lane, Stefanie" w:date="2023-09-25T14:38:00Z"/>
                <w:rFonts w:ascii="Calibri" w:eastAsia="Times New Roman" w:hAnsi="Calibri" w:cs="Calibri"/>
                <w:i/>
                <w:iCs/>
                <w:color w:val="000000"/>
                <w:sz w:val="20"/>
                <w:szCs w:val="20"/>
                <w:lang w:val="en-CA" w:eastAsia="en-CA"/>
              </w:rPr>
            </w:pPr>
            <w:ins w:id="2047" w:author="Lane, Stefanie" w:date="2023-09-25T14:38:00Z">
              <w:r w:rsidRPr="004052D4">
                <w:rPr>
                  <w:rFonts w:ascii="Calibri" w:eastAsia="Times New Roman" w:hAnsi="Calibri" w:cs="Calibri"/>
                  <w:i/>
                  <w:iCs/>
                  <w:color w:val="000000"/>
                  <w:sz w:val="20"/>
                  <w:szCs w:val="20"/>
                  <w:lang w:val="en-CA" w:eastAsia="en-CA"/>
                </w:rPr>
                <w:t>Schoenoplectus tabernaemontani</w:t>
              </w:r>
            </w:ins>
          </w:p>
        </w:tc>
        <w:tc>
          <w:tcPr>
            <w:tcW w:w="946" w:type="dxa"/>
            <w:tcBorders>
              <w:top w:val="nil"/>
              <w:left w:val="nil"/>
              <w:bottom w:val="single" w:sz="8" w:space="0" w:color="auto"/>
              <w:right w:val="nil"/>
            </w:tcBorders>
            <w:shd w:val="clear" w:color="auto" w:fill="auto"/>
            <w:noWrap/>
            <w:vAlign w:val="bottom"/>
            <w:hideMark/>
          </w:tcPr>
          <w:p w14:paraId="2739925A" w14:textId="77777777" w:rsidR="004052D4" w:rsidRPr="004052D4" w:rsidRDefault="004052D4" w:rsidP="004052D4">
            <w:pPr>
              <w:spacing w:after="0" w:line="240" w:lineRule="auto"/>
              <w:jc w:val="center"/>
              <w:rPr>
                <w:ins w:id="2048" w:author="Lane, Stefanie" w:date="2023-09-25T14:38:00Z"/>
                <w:rFonts w:ascii="Calibri" w:eastAsia="Times New Roman" w:hAnsi="Calibri" w:cs="Calibri"/>
                <w:color w:val="000000"/>
                <w:sz w:val="20"/>
                <w:szCs w:val="20"/>
                <w:lang w:val="en-CA" w:eastAsia="en-CA"/>
              </w:rPr>
            </w:pPr>
            <w:ins w:id="2049" w:author="Lane, Stefanie" w:date="2023-09-25T14:38:00Z">
              <w:r w:rsidRPr="004052D4">
                <w:rPr>
                  <w:rFonts w:ascii="Calibri" w:eastAsia="Times New Roman" w:hAnsi="Calibri" w:cs="Calibri"/>
                  <w:color w:val="000000"/>
                  <w:sz w:val="20"/>
                  <w:szCs w:val="20"/>
                  <w:lang w:val="en-CA" w:eastAsia="en-CA"/>
                </w:rPr>
                <w:t>0.417</w:t>
              </w:r>
            </w:ins>
          </w:p>
        </w:tc>
        <w:tc>
          <w:tcPr>
            <w:tcW w:w="774" w:type="dxa"/>
            <w:tcBorders>
              <w:top w:val="nil"/>
              <w:left w:val="nil"/>
              <w:bottom w:val="single" w:sz="8" w:space="0" w:color="auto"/>
              <w:right w:val="nil"/>
            </w:tcBorders>
            <w:shd w:val="clear" w:color="auto" w:fill="auto"/>
            <w:noWrap/>
            <w:vAlign w:val="bottom"/>
            <w:hideMark/>
          </w:tcPr>
          <w:p w14:paraId="66B05225" w14:textId="6DA7A21F" w:rsidR="004052D4" w:rsidRPr="004052D4" w:rsidRDefault="00991F62" w:rsidP="004052D4">
            <w:pPr>
              <w:spacing w:after="0" w:line="240" w:lineRule="auto"/>
              <w:jc w:val="center"/>
              <w:rPr>
                <w:ins w:id="2050" w:author="Lane, Stefanie" w:date="2023-09-25T14:38:00Z"/>
                <w:rFonts w:ascii="Calibri" w:eastAsia="Times New Roman" w:hAnsi="Calibri" w:cs="Calibri"/>
                <w:color w:val="000000"/>
                <w:sz w:val="20"/>
                <w:szCs w:val="20"/>
                <w:lang w:val="en-CA" w:eastAsia="en-CA"/>
              </w:rPr>
            </w:pPr>
            <w:ins w:id="2051"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single" w:sz="8" w:space="0" w:color="auto"/>
              <w:right w:val="nil"/>
            </w:tcBorders>
            <w:shd w:val="clear" w:color="auto" w:fill="auto"/>
            <w:noWrap/>
            <w:vAlign w:val="bottom"/>
            <w:hideMark/>
          </w:tcPr>
          <w:p w14:paraId="154C5246" w14:textId="77777777" w:rsidR="004052D4" w:rsidRPr="004052D4" w:rsidRDefault="004052D4" w:rsidP="004052D4">
            <w:pPr>
              <w:spacing w:after="0" w:line="240" w:lineRule="auto"/>
              <w:rPr>
                <w:ins w:id="2052" w:author="Lane, Stefanie" w:date="2023-09-25T14:38:00Z"/>
                <w:rFonts w:ascii="Calibri" w:eastAsia="Times New Roman" w:hAnsi="Calibri" w:cs="Calibri"/>
                <w:color w:val="000000"/>
                <w:sz w:val="20"/>
                <w:szCs w:val="20"/>
                <w:lang w:val="en-CA" w:eastAsia="en-CA"/>
              </w:rPr>
            </w:pPr>
            <w:ins w:id="2053"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2BFD126F" w14:textId="77777777" w:rsidR="004052D4" w:rsidRPr="004052D4" w:rsidRDefault="004052D4" w:rsidP="004052D4">
            <w:pPr>
              <w:spacing w:after="0" w:line="240" w:lineRule="auto"/>
              <w:rPr>
                <w:ins w:id="2054" w:author="Lane, Stefanie" w:date="2023-09-25T14:38:00Z"/>
                <w:rFonts w:ascii="Calibri" w:eastAsia="Times New Roman" w:hAnsi="Calibri" w:cs="Calibri"/>
                <w:i/>
                <w:iCs/>
                <w:color w:val="000000"/>
                <w:sz w:val="20"/>
                <w:szCs w:val="20"/>
                <w:lang w:val="en-CA" w:eastAsia="en-CA"/>
              </w:rPr>
            </w:pPr>
            <w:ins w:id="2055" w:author="Lane, Stefanie" w:date="2023-09-25T14:38:00Z">
              <w:r w:rsidRPr="004052D4">
                <w:rPr>
                  <w:rFonts w:ascii="Calibri" w:eastAsia="Times New Roman" w:hAnsi="Calibri" w:cs="Calibri"/>
                  <w:i/>
                  <w:iCs/>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26B8FF59" w14:textId="77777777" w:rsidR="004052D4" w:rsidRPr="004052D4" w:rsidRDefault="004052D4" w:rsidP="004052D4">
            <w:pPr>
              <w:spacing w:after="0" w:line="240" w:lineRule="auto"/>
              <w:jc w:val="center"/>
              <w:rPr>
                <w:ins w:id="2056" w:author="Lane, Stefanie" w:date="2023-09-25T14:38:00Z"/>
                <w:rFonts w:ascii="Calibri" w:eastAsia="Times New Roman" w:hAnsi="Calibri" w:cs="Calibri"/>
                <w:color w:val="000000"/>
                <w:sz w:val="20"/>
                <w:szCs w:val="20"/>
                <w:lang w:val="en-CA" w:eastAsia="en-CA"/>
              </w:rPr>
            </w:pPr>
            <w:ins w:id="2057"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nil"/>
            </w:tcBorders>
            <w:shd w:val="clear" w:color="auto" w:fill="auto"/>
            <w:noWrap/>
            <w:vAlign w:val="bottom"/>
            <w:hideMark/>
          </w:tcPr>
          <w:p w14:paraId="2228B6B3" w14:textId="77777777" w:rsidR="004052D4" w:rsidRPr="004052D4" w:rsidRDefault="004052D4" w:rsidP="004052D4">
            <w:pPr>
              <w:spacing w:after="0" w:line="240" w:lineRule="auto"/>
              <w:jc w:val="center"/>
              <w:rPr>
                <w:ins w:id="2058" w:author="Lane, Stefanie" w:date="2023-09-25T14:38:00Z"/>
                <w:rFonts w:ascii="Calibri" w:eastAsia="Times New Roman" w:hAnsi="Calibri" w:cs="Calibri"/>
                <w:color w:val="000000"/>
                <w:sz w:val="20"/>
                <w:szCs w:val="20"/>
                <w:lang w:val="en-CA" w:eastAsia="en-CA"/>
              </w:rPr>
            </w:pPr>
            <w:ins w:id="2059" w:author="Lane, Stefanie" w:date="2023-09-25T14:38:00Z">
              <w:r w:rsidRPr="004052D4">
                <w:rPr>
                  <w:rFonts w:ascii="Calibri" w:eastAsia="Times New Roman" w:hAnsi="Calibri" w:cs="Calibri"/>
                  <w:color w:val="000000"/>
                  <w:sz w:val="20"/>
                  <w:szCs w:val="20"/>
                  <w:lang w:val="en-CA" w:eastAsia="en-CA"/>
                </w:rPr>
                <w:t> </w:t>
              </w:r>
            </w:ins>
          </w:p>
        </w:tc>
        <w:tc>
          <w:tcPr>
            <w:tcW w:w="277" w:type="dxa"/>
            <w:tcBorders>
              <w:top w:val="nil"/>
              <w:left w:val="nil"/>
              <w:bottom w:val="single" w:sz="8" w:space="0" w:color="auto"/>
              <w:right w:val="nil"/>
            </w:tcBorders>
            <w:shd w:val="clear" w:color="auto" w:fill="auto"/>
            <w:noWrap/>
            <w:vAlign w:val="bottom"/>
            <w:hideMark/>
          </w:tcPr>
          <w:p w14:paraId="0EF5C1CE" w14:textId="77777777" w:rsidR="004052D4" w:rsidRPr="004052D4" w:rsidRDefault="004052D4" w:rsidP="004052D4">
            <w:pPr>
              <w:spacing w:after="0" w:line="240" w:lineRule="auto"/>
              <w:rPr>
                <w:ins w:id="2060" w:author="Lane, Stefanie" w:date="2023-09-25T14:38:00Z"/>
                <w:rFonts w:ascii="Calibri" w:eastAsia="Times New Roman" w:hAnsi="Calibri" w:cs="Calibri"/>
                <w:color w:val="000000"/>
                <w:sz w:val="20"/>
                <w:szCs w:val="20"/>
                <w:lang w:val="en-CA" w:eastAsia="en-CA"/>
              </w:rPr>
            </w:pPr>
            <w:ins w:id="206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0518A7F9" w14:textId="77777777" w:rsidR="004052D4" w:rsidRPr="004052D4" w:rsidRDefault="004052D4" w:rsidP="004052D4">
            <w:pPr>
              <w:spacing w:after="0" w:line="240" w:lineRule="auto"/>
              <w:rPr>
                <w:ins w:id="2062" w:author="Lane, Stefanie" w:date="2023-09-25T14:38:00Z"/>
                <w:rFonts w:ascii="Calibri" w:eastAsia="Times New Roman" w:hAnsi="Calibri" w:cs="Calibri"/>
                <w:i/>
                <w:iCs/>
                <w:color w:val="000000"/>
                <w:sz w:val="20"/>
                <w:szCs w:val="20"/>
                <w:lang w:val="en-CA" w:eastAsia="en-CA"/>
              </w:rPr>
            </w:pPr>
            <w:ins w:id="2063" w:author="Lane, Stefanie" w:date="2023-09-25T14:38:00Z">
              <w:r w:rsidRPr="004052D4">
                <w:rPr>
                  <w:rFonts w:ascii="Calibri" w:eastAsia="Times New Roman" w:hAnsi="Calibri" w:cs="Calibri"/>
                  <w:i/>
                  <w:iCs/>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1DF0AE69" w14:textId="77777777" w:rsidR="004052D4" w:rsidRPr="004052D4" w:rsidRDefault="004052D4" w:rsidP="004052D4">
            <w:pPr>
              <w:spacing w:after="0" w:line="240" w:lineRule="auto"/>
              <w:jc w:val="center"/>
              <w:rPr>
                <w:ins w:id="2064" w:author="Lane, Stefanie" w:date="2023-09-25T14:38:00Z"/>
                <w:rFonts w:ascii="Calibri" w:eastAsia="Times New Roman" w:hAnsi="Calibri" w:cs="Calibri"/>
                <w:color w:val="000000"/>
                <w:sz w:val="20"/>
                <w:szCs w:val="20"/>
                <w:lang w:val="en-CA" w:eastAsia="en-CA"/>
              </w:rPr>
            </w:pPr>
            <w:ins w:id="2065"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single" w:sz="8" w:space="0" w:color="auto"/>
            </w:tcBorders>
            <w:shd w:val="clear" w:color="auto" w:fill="auto"/>
            <w:noWrap/>
            <w:vAlign w:val="bottom"/>
            <w:hideMark/>
          </w:tcPr>
          <w:p w14:paraId="355FB967" w14:textId="77777777" w:rsidR="004052D4" w:rsidRPr="004052D4" w:rsidRDefault="004052D4" w:rsidP="004052D4">
            <w:pPr>
              <w:spacing w:after="0" w:line="240" w:lineRule="auto"/>
              <w:jc w:val="center"/>
              <w:rPr>
                <w:ins w:id="2066" w:author="Lane, Stefanie" w:date="2023-09-25T14:38:00Z"/>
                <w:rFonts w:ascii="Calibri" w:eastAsia="Times New Roman" w:hAnsi="Calibri" w:cs="Calibri"/>
                <w:color w:val="000000"/>
                <w:sz w:val="20"/>
                <w:szCs w:val="20"/>
                <w:lang w:val="en-CA" w:eastAsia="en-CA"/>
              </w:rPr>
            </w:pPr>
            <w:ins w:id="2067"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1327F3D" w14:textId="77777777" w:rsidTr="00761B99">
        <w:trPr>
          <w:trHeight w:val="288"/>
          <w:ins w:id="2068" w:author="Lane, Stefanie" w:date="2023-09-25T14:38:00Z"/>
        </w:trPr>
        <w:tc>
          <w:tcPr>
            <w:tcW w:w="1091" w:type="dxa"/>
            <w:tcBorders>
              <w:top w:val="nil"/>
              <w:left w:val="nil"/>
              <w:bottom w:val="nil"/>
              <w:right w:val="nil"/>
            </w:tcBorders>
            <w:shd w:val="clear" w:color="auto" w:fill="auto"/>
            <w:vAlign w:val="bottom"/>
            <w:hideMark/>
          </w:tcPr>
          <w:p w14:paraId="40722CD9" w14:textId="77777777" w:rsidR="004052D4" w:rsidRPr="004052D4" w:rsidRDefault="004052D4" w:rsidP="004052D4">
            <w:pPr>
              <w:spacing w:after="0" w:line="240" w:lineRule="auto"/>
              <w:jc w:val="center"/>
              <w:rPr>
                <w:ins w:id="206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72F653C" w14:textId="77777777" w:rsidR="004052D4" w:rsidRPr="004052D4" w:rsidRDefault="004052D4" w:rsidP="004052D4">
            <w:pPr>
              <w:spacing w:after="0" w:line="240" w:lineRule="auto"/>
              <w:rPr>
                <w:ins w:id="2070"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04B97EB" w14:textId="77777777" w:rsidR="004052D4" w:rsidRPr="004052D4" w:rsidRDefault="004052D4" w:rsidP="004052D4">
            <w:pPr>
              <w:spacing w:after="0" w:line="240" w:lineRule="auto"/>
              <w:rPr>
                <w:ins w:id="2071"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1F100C95" w14:textId="77777777" w:rsidR="004052D4" w:rsidRPr="004052D4" w:rsidRDefault="004052D4" w:rsidP="004052D4">
            <w:pPr>
              <w:spacing w:after="0" w:line="240" w:lineRule="auto"/>
              <w:jc w:val="center"/>
              <w:rPr>
                <w:ins w:id="2072"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5BF6D7F" w14:textId="77777777" w:rsidR="004052D4" w:rsidRPr="004052D4" w:rsidRDefault="004052D4" w:rsidP="004052D4">
            <w:pPr>
              <w:spacing w:after="0" w:line="240" w:lineRule="auto"/>
              <w:jc w:val="center"/>
              <w:rPr>
                <w:ins w:id="207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BD871E8" w14:textId="77777777" w:rsidR="004052D4" w:rsidRPr="004052D4" w:rsidRDefault="004052D4" w:rsidP="004052D4">
            <w:pPr>
              <w:spacing w:after="0" w:line="240" w:lineRule="auto"/>
              <w:rPr>
                <w:ins w:id="2074"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996CA25" w14:textId="77777777" w:rsidR="004052D4" w:rsidRPr="004052D4" w:rsidRDefault="004052D4" w:rsidP="004052D4">
            <w:pPr>
              <w:spacing w:after="0" w:line="240" w:lineRule="auto"/>
              <w:rPr>
                <w:ins w:id="2075"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8D5A064" w14:textId="77777777" w:rsidR="004052D4" w:rsidRPr="004052D4" w:rsidRDefault="004052D4" w:rsidP="004052D4">
            <w:pPr>
              <w:spacing w:after="0" w:line="240" w:lineRule="auto"/>
              <w:jc w:val="center"/>
              <w:rPr>
                <w:ins w:id="2076"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467709F3" w14:textId="77777777" w:rsidR="004052D4" w:rsidRPr="004052D4" w:rsidRDefault="004052D4" w:rsidP="004052D4">
            <w:pPr>
              <w:spacing w:after="0" w:line="240" w:lineRule="auto"/>
              <w:jc w:val="center"/>
              <w:rPr>
                <w:ins w:id="2077"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5FC57F26" w14:textId="77777777" w:rsidR="004052D4" w:rsidRPr="004052D4" w:rsidRDefault="004052D4" w:rsidP="004052D4">
            <w:pPr>
              <w:spacing w:after="0" w:line="240" w:lineRule="auto"/>
              <w:rPr>
                <w:ins w:id="2078"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6ABC6C6" w14:textId="77777777" w:rsidR="004052D4" w:rsidRPr="004052D4" w:rsidRDefault="004052D4" w:rsidP="004052D4">
            <w:pPr>
              <w:spacing w:after="0" w:line="240" w:lineRule="auto"/>
              <w:rPr>
                <w:ins w:id="2079"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76F557F8" w14:textId="77777777" w:rsidR="004052D4" w:rsidRPr="004052D4" w:rsidRDefault="004052D4" w:rsidP="004052D4">
            <w:pPr>
              <w:spacing w:after="0" w:line="240" w:lineRule="auto"/>
              <w:jc w:val="center"/>
              <w:rPr>
                <w:ins w:id="2080" w:author="Lane, Stefanie" w:date="2023-09-25T14:38:00Z"/>
                <w:rFonts w:ascii="Times New Roman" w:eastAsia="Times New Roman" w:hAnsi="Times New Roman" w:cs="Times New Roman"/>
                <w:sz w:val="20"/>
                <w:szCs w:val="20"/>
                <w:lang w:val="en-CA" w:eastAsia="en-CA"/>
              </w:rPr>
            </w:pPr>
          </w:p>
        </w:tc>
      </w:tr>
      <w:tr w:rsidR="00991F62" w:rsidRPr="004052D4" w14:paraId="73A80C93" w14:textId="77777777" w:rsidTr="00761B99">
        <w:trPr>
          <w:trHeight w:val="276"/>
          <w:ins w:id="2081" w:author="Lane, Stefanie" w:date="2023-09-25T14:38: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5BF46E30" w14:textId="77777777" w:rsidR="00991F62" w:rsidRPr="004052D4" w:rsidRDefault="00991F62" w:rsidP="00991F62">
            <w:pPr>
              <w:spacing w:after="0" w:line="240" w:lineRule="auto"/>
              <w:jc w:val="center"/>
              <w:rPr>
                <w:ins w:id="2082" w:author="Lane, Stefanie" w:date="2023-09-25T14:38:00Z"/>
                <w:rFonts w:ascii="Calibri" w:eastAsia="Times New Roman" w:hAnsi="Calibri" w:cs="Calibri"/>
                <w:color w:val="000000"/>
                <w:sz w:val="20"/>
                <w:szCs w:val="20"/>
                <w:lang w:val="en-CA" w:eastAsia="en-CA"/>
              </w:rPr>
            </w:pPr>
            <w:ins w:id="2083" w:author="Lane, Stefanie" w:date="2023-09-25T14:38:00Z">
              <w:r w:rsidRPr="004052D4">
                <w:rPr>
                  <w:rFonts w:ascii="Calibri" w:eastAsia="Times New Roman" w:hAnsi="Calibri" w:cs="Calibri"/>
                  <w:color w:val="000000"/>
                  <w:sz w:val="20"/>
                  <w:szCs w:val="20"/>
                  <w:lang w:val="en-CA" w:eastAsia="en-CA"/>
                </w:rPr>
                <w:t>"Fescue"</w:t>
              </w:r>
            </w:ins>
          </w:p>
        </w:tc>
        <w:tc>
          <w:tcPr>
            <w:tcW w:w="2854" w:type="dxa"/>
            <w:tcBorders>
              <w:top w:val="single" w:sz="8" w:space="0" w:color="auto"/>
              <w:left w:val="nil"/>
              <w:bottom w:val="nil"/>
              <w:right w:val="nil"/>
            </w:tcBorders>
            <w:shd w:val="clear" w:color="auto" w:fill="auto"/>
            <w:noWrap/>
            <w:vAlign w:val="bottom"/>
            <w:hideMark/>
          </w:tcPr>
          <w:p w14:paraId="4B340B17" w14:textId="77777777" w:rsidR="00991F62" w:rsidRPr="004052D4" w:rsidRDefault="00991F62" w:rsidP="00991F62">
            <w:pPr>
              <w:spacing w:after="0" w:line="240" w:lineRule="auto"/>
              <w:rPr>
                <w:ins w:id="2084" w:author="Lane, Stefanie" w:date="2023-09-25T14:38:00Z"/>
                <w:rFonts w:ascii="Calibri" w:eastAsia="Times New Roman" w:hAnsi="Calibri" w:cs="Calibri"/>
                <w:i/>
                <w:iCs/>
                <w:color w:val="000000"/>
                <w:sz w:val="20"/>
                <w:szCs w:val="20"/>
                <w:lang w:val="en-CA" w:eastAsia="en-CA"/>
              </w:rPr>
            </w:pPr>
            <w:ins w:id="2085"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946" w:type="dxa"/>
            <w:tcBorders>
              <w:top w:val="single" w:sz="8" w:space="0" w:color="auto"/>
              <w:left w:val="nil"/>
              <w:bottom w:val="nil"/>
              <w:right w:val="nil"/>
            </w:tcBorders>
            <w:shd w:val="clear" w:color="auto" w:fill="auto"/>
            <w:noWrap/>
            <w:vAlign w:val="bottom"/>
            <w:hideMark/>
          </w:tcPr>
          <w:p w14:paraId="269A6186" w14:textId="77777777" w:rsidR="00991F62" w:rsidRPr="004052D4" w:rsidRDefault="00991F62" w:rsidP="00991F62">
            <w:pPr>
              <w:spacing w:after="0" w:line="240" w:lineRule="auto"/>
              <w:jc w:val="center"/>
              <w:rPr>
                <w:ins w:id="2086" w:author="Lane, Stefanie" w:date="2023-09-25T14:38:00Z"/>
                <w:rFonts w:ascii="Calibri" w:eastAsia="Times New Roman" w:hAnsi="Calibri" w:cs="Calibri"/>
                <w:color w:val="000000"/>
                <w:sz w:val="20"/>
                <w:szCs w:val="20"/>
                <w:lang w:val="en-CA" w:eastAsia="en-CA"/>
              </w:rPr>
            </w:pPr>
            <w:ins w:id="2087" w:author="Lane, Stefanie" w:date="2023-09-25T14:38:00Z">
              <w:r w:rsidRPr="004052D4">
                <w:rPr>
                  <w:rFonts w:ascii="Calibri" w:eastAsia="Times New Roman" w:hAnsi="Calibri" w:cs="Calibri"/>
                  <w:color w:val="000000"/>
                  <w:sz w:val="20"/>
                  <w:szCs w:val="20"/>
                  <w:lang w:val="en-CA" w:eastAsia="en-CA"/>
                </w:rPr>
                <w:t>0.607</w:t>
              </w:r>
            </w:ins>
          </w:p>
        </w:tc>
        <w:tc>
          <w:tcPr>
            <w:tcW w:w="774" w:type="dxa"/>
            <w:tcBorders>
              <w:top w:val="single" w:sz="8" w:space="0" w:color="auto"/>
              <w:left w:val="nil"/>
              <w:bottom w:val="nil"/>
              <w:right w:val="nil"/>
            </w:tcBorders>
            <w:shd w:val="clear" w:color="auto" w:fill="auto"/>
            <w:noWrap/>
            <w:vAlign w:val="bottom"/>
            <w:hideMark/>
          </w:tcPr>
          <w:p w14:paraId="0B9C284D" w14:textId="5F8B28D9" w:rsidR="00991F62" w:rsidRPr="004052D4" w:rsidRDefault="00991F62" w:rsidP="00991F62">
            <w:pPr>
              <w:spacing w:after="0" w:line="240" w:lineRule="auto"/>
              <w:jc w:val="center"/>
              <w:rPr>
                <w:ins w:id="2088" w:author="Lane, Stefanie" w:date="2023-09-25T14:38:00Z"/>
                <w:rFonts w:ascii="Calibri" w:eastAsia="Times New Roman" w:hAnsi="Calibri" w:cs="Calibri"/>
                <w:color w:val="000000"/>
                <w:sz w:val="20"/>
                <w:szCs w:val="20"/>
                <w:lang w:val="en-CA" w:eastAsia="en-CA"/>
              </w:rPr>
            </w:pPr>
            <w:ins w:id="2089"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0C2C48E" w14:textId="77777777" w:rsidR="00991F62" w:rsidRPr="004052D4" w:rsidRDefault="00991F62" w:rsidP="00991F62">
            <w:pPr>
              <w:spacing w:after="0" w:line="240" w:lineRule="auto"/>
              <w:rPr>
                <w:ins w:id="2090" w:author="Lane, Stefanie" w:date="2023-09-25T14:38:00Z"/>
                <w:rFonts w:ascii="Calibri" w:eastAsia="Times New Roman" w:hAnsi="Calibri" w:cs="Calibri"/>
                <w:color w:val="000000"/>
                <w:sz w:val="20"/>
                <w:szCs w:val="20"/>
                <w:lang w:val="en-CA" w:eastAsia="en-CA"/>
              </w:rPr>
            </w:pPr>
            <w:ins w:id="2091"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AFB2000" w14:textId="77777777" w:rsidR="00991F62" w:rsidRPr="004052D4" w:rsidRDefault="00991F62" w:rsidP="00991F62">
            <w:pPr>
              <w:spacing w:after="0" w:line="240" w:lineRule="auto"/>
              <w:rPr>
                <w:ins w:id="2092" w:author="Lane, Stefanie" w:date="2023-09-25T14:38:00Z"/>
                <w:rFonts w:ascii="Calibri" w:eastAsia="Times New Roman" w:hAnsi="Calibri" w:cs="Calibri"/>
                <w:i/>
                <w:iCs/>
                <w:color w:val="000000"/>
                <w:sz w:val="20"/>
                <w:szCs w:val="20"/>
                <w:lang w:val="en-CA" w:eastAsia="en-CA"/>
              </w:rPr>
            </w:pPr>
            <w:ins w:id="2093" w:author="Lane, Stefanie" w:date="2023-09-25T14:38:00Z">
              <w:r w:rsidRPr="004052D4">
                <w:rPr>
                  <w:rFonts w:ascii="Calibri" w:eastAsia="Times New Roman" w:hAnsi="Calibri" w:cs="Calibri"/>
                  <w:i/>
                  <w:iCs/>
                  <w:color w:val="000000"/>
                  <w:sz w:val="20"/>
                  <w:szCs w:val="20"/>
                  <w:lang w:val="en-CA" w:eastAsia="en-CA"/>
                </w:rPr>
                <w:t>Poa palustris</w:t>
              </w:r>
            </w:ins>
          </w:p>
        </w:tc>
        <w:tc>
          <w:tcPr>
            <w:tcW w:w="946" w:type="dxa"/>
            <w:tcBorders>
              <w:top w:val="single" w:sz="8" w:space="0" w:color="auto"/>
              <w:left w:val="nil"/>
              <w:bottom w:val="nil"/>
              <w:right w:val="nil"/>
            </w:tcBorders>
            <w:shd w:val="clear" w:color="auto" w:fill="auto"/>
            <w:noWrap/>
            <w:vAlign w:val="bottom"/>
            <w:hideMark/>
          </w:tcPr>
          <w:p w14:paraId="1F07847B" w14:textId="77777777" w:rsidR="00991F62" w:rsidRPr="004052D4" w:rsidRDefault="00991F62" w:rsidP="00991F62">
            <w:pPr>
              <w:spacing w:after="0" w:line="240" w:lineRule="auto"/>
              <w:jc w:val="center"/>
              <w:rPr>
                <w:ins w:id="2094" w:author="Lane, Stefanie" w:date="2023-09-25T14:38:00Z"/>
                <w:rFonts w:ascii="Calibri" w:eastAsia="Times New Roman" w:hAnsi="Calibri" w:cs="Calibri"/>
                <w:color w:val="000000"/>
                <w:sz w:val="20"/>
                <w:szCs w:val="20"/>
                <w:lang w:val="en-CA" w:eastAsia="en-CA"/>
              </w:rPr>
            </w:pPr>
            <w:ins w:id="2095" w:author="Lane, Stefanie" w:date="2023-09-25T14:38:00Z">
              <w:r w:rsidRPr="004052D4">
                <w:rPr>
                  <w:rFonts w:ascii="Calibri" w:eastAsia="Times New Roman" w:hAnsi="Calibri" w:cs="Calibri"/>
                  <w:color w:val="000000"/>
                  <w:sz w:val="20"/>
                  <w:szCs w:val="20"/>
                  <w:lang w:val="en-CA" w:eastAsia="en-CA"/>
                </w:rPr>
                <w:t>0.569</w:t>
              </w:r>
            </w:ins>
          </w:p>
        </w:tc>
        <w:tc>
          <w:tcPr>
            <w:tcW w:w="774" w:type="dxa"/>
            <w:tcBorders>
              <w:top w:val="single" w:sz="8" w:space="0" w:color="auto"/>
              <w:left w:val="nil"/>
              <w:bottom w:val="nil"/>
              <w:right w:val="nil"/>
            </w:tcBorders>
            <w:shd w:val="clear" w:color="auto" w:fill="auto"/>
            <w:noWrap/>
            <w:vAlign w:val="bottom"/>
            <w:hideMark/>
          </w:tcPr>
          <w:p w14:paraId="7E7237E0" w14:textId="08B6E746" w:rsidR="00991F62" w:rsidRPr="004052D4" w:rsidRDefault="00991F62" w:rsidP="00991F62">
            <w:pPr>
              <w:spacing w:after="0" w:line="240" w:lineRule="auto"/>
              <w:jc w:val="center"/>
              <w:rPr>
                <w:ins w:id="2096" w:author="Lane, Stefanie" w:date="2023-09-25T14:38:00Z"/>
                <w:rFonts w:ascii="Calibri" w:eastAsia="Times New Roman" w:hAnsi="Calibri" w:cs="Calibri"/>
                <w:color w:val="000000"/>
                <w:sz w:val="20"/>
                <w:szCs w:val="20"/>
                <w:lang w:val="en-CA" w:eastAsia="en-CA"/>
              </w:rPr>
            </w:pPr>
            <w:ins w:id="2097"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7ED67A5E" w14:textId="77777777" w:rsidR="00991F62" w:rsidRPr="004052D4" w:rsidRDefault="00991F62" w:rsidP="00991F62">
            <w:pPr>
              <w:spacing w:after="0" w:line="240" w:lineRule="auto"/>
              <w:rPr>
                <w:ins w:id="2098" w:author="Lane, Stefanie" w:date="2023-09-25T14:38:00Z"/>
                <w:rFonts w:ascii="Calibri" w:eastAsia="Times New Roman" w:hAnsi="Calibri" w:cs="Calibri"/>
                <w:color w:val="000000"/>
                <w:sz w:val="20"/>
                <w:szCs w:val="20"/>
                <w:lang w:val="en-CA" w:eastAsia="en-CA"/>
              </w:rPr>
            </w:pPr>
            <w:ins w:id="2099"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05215ADE" w14:textId="34A19EDB" w:rsidR="00991F62" w:rsidRPr="004052D4" w:rsidRDefault="00991F62" w:rsidP="00991F62">
            <w:pPr>
              <w:spacing w:after="0" w:line="240" w:lineRule="auto"/>
              <w:rPr>
                <w:ins w:id="2100" w:author="Lane, Stefanie" w:date="2023-09-25T14:38:00Z"/>
                <w:rFonts w:ascii="Calibri" w:eastAsia="Times New Roman" w:hAnsi="Calibri" w:cs="Calibri"/>
                <w:i/>
                <w:iCs/>
                <w:color w:val="000000"/>
                <w:sz w:val="20"/>
                <w:szCs w:val="20"/>
                <w:lang w:val="en-CA" w:eastAsia="en-CA"/>
              </w:rPr>
            </w:pPr>
            <w:ins w:id="2101" w:author="Lane, Stefanie" w:date="2023-09-25T14:38:00Z">
              <w:r w:rsidRPr="004052D4">
                <w:rPr>
                  <w:rFonts w:ascii="Calibri" w:eastAsia="Times New Roman" w:hAnsi="Calibri" w:cs="Calibri"/>
                  <w:i/>
                  <w:iCs/>
                  <w:color w:val="000000"/>
                  <w:sz w:val="20"/>
                  <w:szCs w:val="20"/>
                  <w:lang w:val="en-CA" w:eastAsia="en-CA"/>
                </w:rPr>
                <w:t>Phalaris arundinacea</w:t>
              </w:r>
            </w:ins>
          </w:p>
        </w:tc>
        <w:tc>
          <w:tcPr>
            <w:tcW w:w="946" w:type="dxa"/>
            <w:tcBorders>
              <w:top w:val="single" w:sz="8" w:space="0" w:color="auto"/>
              <w:left w:val="nil"/>
              <w:bottom w:val="nil"/>
              <w:right w:val="nil"/>
            </w:tcBorders>
            <w:shd w:val="clear" w:color="auto" w:fill="auto"/>
            <w:noWrap/>
            <w:vAlign w:val="bottom"/>
            <w:hideMark/>
          </w:tcPr>
          <w:p w14:paraId="6BA7ADB8" w14:textId="77777777" w:rsidR="00991F62" w:rsidRPr="004052D4" w:rsidRDefault="00991F62" w:rsidP="00991F62">
            <w:pPr>
              <w:spacing w:after="0" w:line="240" w:lineRule="auto"/>
              <w:jc w:val="center"/>
              <w:rPr>
                <w:ins w:id="2102" w:author="Lane, Stefanie" w:date="2023-09-25T14:38:00Z"/>
                <w:rFonts w:ascii="Calibri" w:eastAsia="Times New Roman" w:hAnsi="Calibri" w:cs="Calibri"/>
                <w:color w:val="000000"/>
                <w:sz w:val="20"/>
                <w:szCs w:val="20"/>
                <w:lang w:val="en-CA" w:eastAsia="en-CA"/>
              </w:rPr>
            </w:pPr>
            <w:ins w:id="2103" w:author="Lane, Stefanie" w:date="2023-09-25T14:38:00Z">
              <w:r w:rsidRPr="004052D4">
                <w:rPr>
                  <w:rFonts w:ascii="Calibri" w:eastAsia="Times New Roman" w:hAnsi="Calibri" w:cs="Calibri"/>
                  <w:color w:val="000000"/>
                  <w:sz w:val="20"/>
                  <w:szCs w:val="20"/>
                  <w:lang w:val="en-CA" w:eastAsia="en-CA"/>
                </w:rPr>
                <w:t>0.518</w:t>
              </w:r>
            </w:ins>
          </w:p>
        </w:tc>
        <w:tc>
          <w:tcPr>
            <w:tcW w:w="774" w:type="dxa"/>
            <w:tcBorders>
              <w:top w:val="single" w:sz="8" w:space="0" w:color="auto"/>
              <w:left w:val="nil"/>
              <w:bottom w:val="nil"/>
              <w:right w:val="single" w:sz="8" w:space="0" w:color="auto"/>
            </w:tcBorders>
            <w:shd w:val="clear" w:color="auto" w:fill="auto"/>
            <w:noWrap/>
            <w:vAlign w:val="bottom"/>
            <w:hideMark/>
          </w:tcPr>
          <w:p w14:paraId="1AC05918" w14:textId="1BF21F60" w:rsidR="00991F62" w:rsidRPr="004052D4" w:rsidRDefault="00991F62" w:rsidP="00991F62">
            <w:pPr>
              <w:spacing w:after="0" w:line="240" w:lineRule="auto"/>
              <w:jc w:val="center"/>
              <w:rPr>
                <w:ins w:id="2104" w:author="Lane, Stefanie" w:date="2023-09-25T14:38:00Z"/>
                <w:rFonts w:ascii="Calibri" w:eastAsia="Times New Roman" w:hAnsi="Calibri" w:cs="Calibri"/>
                <w:color w:val="000000"/>
                <w:sz w:val="20"/>
                <w:szCs w:val="20"/>
                <w:lang w:val="en-CA" w:eastAsia="en-CA"/>
              </w:rPr>
            </w:pPr>
            <w:ins w:id="2105" w:author="Lane, Stefanie" w:date="2023-09-27T17:35:00Z">
              <w:r w:rsidRPr="00761B99">
                <w:rPr>
                  <w:rFonts w:ascii="Calibri" w:eastAsia="Times New Roman" w:hAnsi="Calibri" w:cs="Calibri"/>
                  <w:color w:val="000000"/>
                  <w:sz w:val="20"/>
                  <w:szCs w:val="20"/>
                  <w:lang w:eastAsia="en-CA"/>
                </w:rPr>
                <w:t>&lt;0.001</w:t>
              </w:r>
            </w:ins>
          </w:p>
        </w:tc>
      </w:tr>
      <w:tr w:rsidR="00991F62" w:rsidRPr="004052D4" w14:paraId="5F9F9243" w14:textId="77777777" w:rsidTr="00761B99">
        <w:trPr>
          <w:trHeight w:val="291"/>
          <w:ins w:id="2106"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41157B3" w14:textId="77777777" w:rsidR="00991F62" w:rsidRPr="004052D4" w:rsidRDefault="00991F62" w:rsidP="00991F62">
            <w:pPr>
              <w:spacing w:after="0" w:line="240" w:lineRule="auto"/>
              <w:rPr>
                <w:ins w:id="2107"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85E4850" w14:textId="77777777" w:rsidR="00991F62" w:rsidRPr="004052D4" w:rsidRDefault="00991F62" w:rsidP="00991F62">
            <w:pPr>
              <w:spacing w:after="0" w:line="240" w:lineRule="auto"/>
              <w:rPr>
                <w:ins w:id="2108" w:author="Lane, Stefanie" w:date="2023-09-25T14:38:00Z"/>
                <w:rFonts w:ascii="Calibri" w:eastAsia="Times New Roman" w:hAnsi="Calibri" w:cs="Calibri"/>
                <w:i/>
                <w:iCs/>
                <w:color w:val="000000"/>
                <w:sz w:val="20"/>
                <w:szCs w:val="20"/>
                <w:lang w:val="en-CA" w:eastAsia="en-CA"/>
              </w:rPr>
            </w:pPr>
            <w:ins w:id="2109" w:author="Lane, Stefanie" w:date="2023-09-25T14:38:00Z">
              <w:r w:rsidRPr="004052D4">
                <w:rPr>
                  <w:rFonts w:ascii="Calibri" w:eastAsia="Times New Roman" w:hAnsi="Calibri" w:cs="Calibri"/>
                  <w:i/>
                  <w:iCs/>
                  <w:color w:val="000000"/>
                  <w:sz w:val="20"/>
                  <w:szCs w:val="20"/>
                  <w:lang w:val="en-CA" w:eastAsia="en-CA"/>
                </w:rPr>
                <w:t>Salix lasiandra</w:t>
              </w:r>
            </w:ins>
          </w:p>
        </w:tc>
        <w:tc>
          <w:tcPr>
            <w:tcW w:w="946" w:type="dxa"/>
            <w:tcBorders>
              <w:top w:val="single" w:sz="4" w:space="0" w:color="auto"/>
              <w:left w:val="nil"/>
              <w:bottom w:val="single" w:sz="4" w:space="0" w:color="auto"/>
              <w:right w:val="nil"/>
            </w:tcBorders>
            <w:shd w:val="clear" w:color="auto" w:fill="auto"/>
            <w:noWrap/>
            <w:vAlign w:val="bottom"/>
            <w:hideMark/>
          </w:tcPr>
          <w:p w14:paraId="0409208C" w14:textId="77777777" w:rsidR="00991F62" w:rsidRPr="004052D4" w:rsidRDefault="00991F62" w:rsidP="00991F62">
            <w:pPr>
              <w:spacing w:after="0" w:line="240" w:lineRule="auto"/>
              <w:jc w:val="center"/>
              <w:rPr>
                <w:ins w:id="2110" w:author="Lane, Stefanie" w:date="2023-09-25T14:38:00Z"/>
                <w:rFonts w:ascii="Calibri" w:eastAsia="Times New Roman" w:hAnsi="Calibri" w:cs="Calibri"/>
                <w:color w:val="000000"/>
                <w:sz w:val="20"/>
                <w:szCs w:val="20"/>
                <w:lang w:val="en-CA" w:eastAsia="en-CA"/>
              </w:rPr>
            </w:pPr>
            <w:ins w:id="2111" w:author="Lane, Stefanie" w:date="2023-09-25T14:38:00Z">
              <w:r w:rsidRPr="004052D4">
                <w:rPr>
                  <w:rFonts w:ascii="Calibri" w:eastAsia="Times New Roman" w:hAnsi="Calibri" w:cs="Calibri"/>
                  <w:color w:val="000000"/>
                  <w:sz w:val="20"/>
                  <w:szCs w:val="20"/>
                  <w:lang w:val="en-CA" w:eastAsia="en-CA"/>
                </w:rPr>
                <w:t>0.535</w:t>
              </w:r>
            </w:ins>
          </w:p>
        </w:tc>
        <w:tc>
          <w:tcPr>
            <w:tcW w:w="774" w:type="dxa"/>
            <w:tcBorders>
              <w:top w:val="single" w:sz="4" w:space="0" w:color="auto"/>
              <w:left w:val="nil"/>
              <w:bottom w:val="single" w:sz="4" w:space="0" w:color="auto"/>
              <w:right w:val="nil"/>
            </w:tcBorders>
            <w:shd w:val="clear" w:color="auto" w:fill="auto"/>
            <w:noWrap/>
            <w:vAlign w:val="bottom"/>
            <w:hideMark/>
          </w:tcPr>
          <w:p w14:paraId="6D325B85" w14:textId="54BA05DB" w:rsidR="00991F62" w:rsidRPr="004052D4" w:rsidRDefault="00991F62" w:rsidP="00991F62">
            <w:pPr>
              <w:spacing w:after="0" w:line="240" w:lineRule="auto"/>
              <w:jc w:val="center"/>
              <w:rPr>
                <w:ins w:id="2112" w:author="Lane, Stefanie" w:date="2023-09-25T14:38:00Z"/>
                <w:rFonts w:ascii="Calibri" w:eastAsia="Times New Roman" w:hAnsi="Calibri" w:cs="Calibri"/>
                <w:color w:val="000000"/>
                <w:sz w:val="20"/>
                <w:szCs w:val="20"/>
                <w:lang w:val="en-CA" w:eastAsia="en-CA"/>
              </w:rPr>
            </w:pPr>
            <w:ins w:id="2113"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3FEDF427" w14:textId="77777777" w:rsidR="00991F62" w:rsidRPr="004052D4" w:rsidRDefault="00991F62" w:rsidP="00991F62">
            <w:pPr>
              <w:spacing w:after="0" w:line="240" w:lineRule="auto"/>
              <w:jc w:val="center"/>
              <w:rPr>
                <w:ins w:id="211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6BC594E" w14:textId="77777777" w:rsidR="00991F62" w:rsidRPr="004052D4" w:rsidRDefault="00991F62" w:rsidP="00991F62">
            <w:pPr>
              <w:spacing w:after="0" w:line="240" w:lineRule="auto"/>
              <w:rPr>
                <w:ins w:id="2115" w:author="Lane, Stefanie" w:date="2023-09-25T14:38:00Z"/>
                <w:rFonts w:ascii="Calibri" w:eastAsia="Times New Roman" w:hAnsi="Calibri" w:cs="Calibri"/>
                <w:i/>
                <w:iCs/>
                <w:color w:val="000000"/>
                <w:sz w:val="20"/>
                <w:szCs w:val="20"/>
                <w:lang w:val="en-CA" w:eastAsia="en-CA"/>
              </w:rPr>
            </w:pPr>
            <w:ins w:id="2116"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946" w:type="dxa"/>
            <w:tcBorders>
              <w:top w:val="single" w:sz="4" w:space="0" w:color="auto"/>
              <w:left w:val="nil"/>
              <w:bottom w:val="single" w:sz="4" w:space="0" w:color="auto"/>
              <w:right w:val="nil"/>
            </w:tcBorders>
            <w:shd w:val="clear" w:color="auto" w:fill="auto"/>
            <w:noWrap/>
            <w:vAlign w:val="bottom"/>
            <w:hideMark/>
          </w:tcPr>
          <w:p w14:paraId="22BAD6B6" w14:textId="77777777" w:rsidR="00991F62" w:rsidRPr="004052D4" w:rsidRDefault="00991F62" w:rsidP="00991F62">
            <w:pPr>
              <w:spacing w:after="0" w:line="240" w:lineRule="auto"/>
              <w:jc w:val="center"/>
              <w:rPr>
                <w:ins w:id="2117" w:author="Lane, Stefanie" w:date="2023-09-25T14:38:00Z"/>
                <w:rFonts w:ascii="Calibri" w:eastAsia="Times New Roman" w:hAnsi="Calibri" w:cs="Calibri"/>
                <w:color w:val="000000"/>
                <w:sz w:val="20"/>
                <w:szCs w:val="20"/>
                <w:lang w:val="en-CA" w:eastAsia="en-CA"/>
              </w:rPr>
            </w:pPr>
            <w:ins w:id="2118" w:author="Lane, Stefanie" w:date="2023-09-25T14:38:00Z">
              <w:r w:rsidRPr="004052D4">
                <w:rPr>
                  <w:rFonts w:ascii="Calibri" w:eastAsia="Times New Roman" w:hAnsi="Calibri" w:cs="Calibri"/>
                  <w:color w:val="000000"/>
                  <w:sz w:val="20"/>
                  <w:szCs w:val="20"/>
                  <w:lang w:val="en-CA" w:eastAsia="en-CA"/>
                </w:rPr>
                <w:t>0.399</w:t>
              </w:r>
            </w:ins>
          </w:p>
        </w:tc>
        <w:tc>
          <w:tcPr>
            <w:tcW w:w="774" w:type="dxa"/>
            <w:tcBorders>
              <w:top w:val="single" w:sz="4" w:space="0" w:color="auto"/>
              <w:left w:val="nil"/>
              <w:bottom w:val="single" w:sz="4" w:space="0" w:color="auto"/>
              <w:right w:val="nil"/>
            </w:tcBorders>
            <w:shd w:val="clear" w:color="auto" w:fill="auto"/>
            <w:noWrap/>
            <w:vAlign w:val="bottom"/>
            <w:hideMark/>
          </w:tcPr>
          <w:p w14:paraId="74CBC1A1" w14:textId="00B478E4" w:rsidR="00991F62" w:rsidRPr="004052D4" w:rsidRDefault="00AD74B2" w:rsidP="00991F62">
            <w:pPr>
              <w:spacing w:after="0" w:line="240" w:lineRule="auto"/>
              <w:jc w:val="center"/>
              <w:rPr>
                <w:ins w:id="2119" w:author="Lane, Stefanie" w:date="2023-09-25T14:38:00Z"/>
                <w:rFonts w:ascii="Calibri" w:eastAsia="Times New Roman" w:hAnsi="Calibri" w:cs="Calibri"/>
                <w:color w:val="000000"/>
                <w:sz w:val="20"/>
                <w:szCs w:val="20"/>
                <w:lang w:val="en-CA" w:eastAsia="en-CA"/>
              </w:rPr>
            </w:pPr>
            <w:ins w:id="2120"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47D04290" w14:textId="77777777" w:rsidR="00991F62" w:rsidRPr="004052D4" w:rsidRDefault="00991F62" w:rsidP="00991F62">
            <w:pPr>
              <w:spacing w:after="0" w:line="240" w:lineRule="auto"/>
              <w:jc w:val="center"/>
              <w:rPr>
                <w:ins w:id="212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nil"/>
              <w:right w:val="nil"/>
            </w:tcBorders>
            <w:shd w:val="clear" w:color="auto" w:fill="auto"/>
            <w:noWrap/>
            <w:vAlign w:val="bottom"/>
            <w:hideMark/>
          </w:tcPr>
          <w:p w14:paraId="1B965892" w14:textId="77777777" w:rsidR="00991F62" w:rsidRPr="004052D4" w:rsidRDefault="00991F62" w:rsidP="00991F62">
            <w:pPr>
              <w:spacing w:after="0" w:line="240" w:lineRule="auto"/>
              <w:rPr>
                <w:ins w:id="2122" w:author="Lane, Stefanie" w:date="2023-09-25T14:38:00Z"/>
                <w:rFonts w:ascii="Calibri" w:eastAsia="Times New Roman" w:hAnsi="Calibri" w:cs="Calibri"/>
                <w:i/>
                <w:iCs/>
                <w:color w:val="000000"/>
                <w:sz w:val="20"/>
                <w:szCs w:val="20"/>
                <w:lang w:val="en-CA" w:eastAsia="en-CA"/>
              </w:rPr>
            </w:pPr>
            <w:ins w:id="2123" w:author="Lane, Stefanie" w:date="2023-09-25T14:38:00Z">
              <w:r w:rsidRPr="004052D4">
                <w:rPr>
                  <w:rFonts w:ascii="Calibri" w:eastAsia="Times New Roman" w:hAnsi="Calibri" w:cs="Calibri"/>
                  <w:i/>
                  <w:iCs/>
                  <w:color w:val="000000"/>
                  <w:sz w:val="20"/>
                  <w:szCs w:val="20"/>
                  <w:lang w:val="en-CA" w:eastAsia="en-CA"/>
                </w:rPr>
                <w:t>Schedonorus arundinaceus</w:t>
              </w:r>
            </w:ins>
          </w:p>
        </w:tc>
        <w:tc>
          <w:tcPr>
            <w:tcW w:w="946" w:type="dxa"/>
            <w:tcBorders>
              <w:top w:val="single" w:sz="4" w:space="0" w:color="auto"/>
              <w:left w:val="nil"/>
              <w:bottom w:val="nil"/>
              <w:right w:val="nil"/>
            </w:tcBorders>
            <w:shd w:val="clear" w:color="auto" w:fill="auto"/>
            <w:noWrap/>
            <w:vAlign w:val="bottom"/>
            <w:hideMark/>
          </w:tcPr>
          <w:p w14:paraId="71D08CBD" w14:textId="77777777" w:rsidR="00991F62" w:rsidRPr="004052D4" w:rsidRDefault="00991F62" w:rsidP="00991F62">
            <w:pPr>
              <w:spacing w:after="0" w:line="240" w:lineRule="auto"/>
              <w:jc w:val="center"/>
              <w:rPr>
                <w:ins w:id="2124" w:author="Lane, Stefanie" w:date="2023-09-25T14:38:00Z"/>
                <w:rFonts w:ascii="Calibri" w:eastAsia="Times New Roman" w:hAnsi="Calibri" w:cs="Calibri"/>
                <w:color w:val="000000"/>
                <w:sz w:val="20"/>
                <w:szCs w:val="20"/>
                <w:lang w:val="en-CA" w:eastAsia="en-CA"/>
              </w:rPr>
            </w:pPr>
            <w:ins w:id="2125" w:author="Lane, Stefanie" w:date="2023-09-25T14:38:00Z">
              <w:r w:rsidRPr="004052D4">
                <w:rPr>
                  <w:rFonts w:ascii="Calibri" w:eastAsia="Times New Roman" w:hAnsi="Calibri" w:cs="Calibri"/>
                  <w:color w:val="000000"/>
                  <w:sz w:val="20"/>
                  <w:szCs w:val="20"/>
                  <w:lang w:val="en-CA" w:eastAsia="en-CA"/>
                </w:rPr>
                <w:t>0.461</w:t>
              </w:r>
            </w:ins>
          </w:p>
        </w:tc>
        <w:tc>
          <w:tcPr>
            <w:tcW w:w="774" w:type="dxa"/>
            <w:tcBorders>
              <w:top w:val="single" w:sz="4" w:space="0" w:color="auto"/>
              <w:left w:val="nil"/>
              <w:bottom w:val="nil"/>
              <w:right w:val="single" w:sz="8" w:space="0" w:color="auto"/>
            </w:tcBorders>
            <w:shd w:val="clear" w:color="auto" w:fill="auto"/>
            <w:noWrap/>
            <w:vAlign w:val="bottom"/>
            <w:hideMark/>
          </w:tcPr>
          <w:p w14:paraId="68B4153C" w14:textId="777C3026" w:rsidR="00991F62" w:rsidRPr="004052D4" w:rsidRDefault="00991F62" w:rsidP="00991F62">
            <w:pPr>
              <w:spacing w:after="0" w:line="240" w:lineRule="auto"/>
              <w:jc w:val="center"/>
              <w:rPr>
                <w:ins w:id="2126" w:author="Lane, Stefanie" w:date="2023-09-25T14:38:00Z"/>
                <w:rFonts w:ascii="Calibri" w:eastAsia="Times New Roman" w:hAnsi="Calibri" w:cs="Calibri"/>
                <w:color w:val="000000"/>
                <w:sz w:val="20"/>
                <w:szCs w:val="20"/>
                <w:lang w:val="en-CA" w:eastAsia="en-CA"/>
              </w:rPr>
            </w:pPr>
            <w:ins w:id="2127" w:author="Lane, Stefanie" w:date="2023-09-27T17:35:00Z">
              <w:r w:rsidRPr="00761B99">
                <w:rPr>
                  <w:rFonts w:ascii="Calibri" w:eastAsia="Times New Roman" w:hAnsi="Calibri" w:cs="Calibri"/>
                  <w:color w:val="000000"/>
                  <w:sz w:val="20"/>
                  <w:szCs w:val="20"/>
                  <w:lang w:eastAsia="en-CA"/>
                </w:rPr>
                <w:t>&lt;0.001</w:t>
              </w:r>
            </w:ins>
          </w:p>
        </w:tc>
      </w:tr>
      <w:tr w:rsidR="00761B99" w:rsidRPr="004052D4" w14:paraId="338020EF" w14:textId="77777777" w:rsidTr="00761B99">
        <w:trPr>
          <w:trHeight w:val="291"/>
          <w:ins w:id="2128"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07BAEAA9" w14:textId="77777777" w:rsidR="00761B99" w:rsidRPr="004052D4" w:rsidRDefault="00761B99" w:rsidP="00761B99">
            <w:pPr>
              <w:spacing w:after="0" w:line="240" w:lineRule="auto"/>
              <w:rPr>
                <w:ins w:id="2129"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28C91276" w14:textId="77777777" w:rsidR="00761B99" w:rsidRPr="004052D4" w:rsidRDefault="00761B99" w:rsidP="00761B99">
            <w:pPr>
              <w:spacing w:after="0" w:line="240" w:lineRule="auto"/>
              <w:rPr>
                <w:ins w:id="2130" w:author="Lane, Stefanie" w:date="2023-09-25T14:38:00Z"/>
                <w:rFonts w:ascii="Calibri" w:eastAsia="Times New Roman" w:hAnsi="Calibri" w:cs="Calibri"/>
                <w:i/>
                <w:iCs/>
                <w:color w:val="000000"/>
                <w:sz w:val="20"/>
                <w:szCs w:val="20"/>
                <w:lang w:val="en-CA" w:eastAsia="en-CA"/>
              </w:rPr>
            </w:pPr>
            <w:ins w:id="2131" w:author="Lane, Stefanie" w:date="2023-09-25T14:38:00Z">
              <w:r w:rsidRPr="004052D4">
                <w:rPr>
                  <w:rFonts w:ascii="Calibri" w:eastAsia="Times New Roman" w:hAnsi="Calibri" w:cs="Calibri"/>
                  <w:i/>
                  <w:iCs/>
                  <w:color w:val="000000"/>
                  <w:sz w:val="20"/>
                  <w:szCs w:val="20"/>
                  <w:lang w:val="en-CA" w:eastAsia="en-CA"/>
                </w:rPr>
                <w:t>Equisetum palustre</w:t>
              </w:r>
            </w:ins>
          </w:p>
        </w:tc>
        <w:tc>
          <w:tcPr>
            <w:tcW w:w="946" w:type="dxa"/>
            <w:tcBorders>
              <w:top w:val="nil"/>
              <w:left w:val="nil"/>
              <w:bottom w:val="nil"/>
              <w:right w:val="nil"/>
            </w:tcBorders>
            <w:shd w:val="clear" w:color="auto" w:fill="auto"/>
            <w:noWrap/>
            <w:vAlign w:val="bottom"/>
            <w:hideMark/>
          </w:tcPr>
          <w:p w14:paraId="44D61421" w14:textId="77777777" w:rsidR="00761B99" w:rsidRPr="004052D4" w:rsidRDefault="00761B99" w:rsidP="00761B99">
            <w:pPr>
              <w:spacing w:after="0" w:line="240" w:lineRule="auto"/>
              <w:jc w:val="center"/>
              <w:rPr>
                <w:ins w:id="2132" w:author="Lane, Stefanie" w:date="2023-09-25T14:38:00Z"/>
                <w:rFonts w:ascii="Calibri" w:eastAsia="Times New Roman" w:hAnsi="Calibri" w:cs="Calibri"/>
                <w:color w:val="000000"/>
                <w:sz w:val="20"/>
                <w:szCs w:val="20"/>
                <w:lang w:val="en-CA" w:eastAsia="en-CA"/>
              </w:rPr>
            </w:pPr>
            <w:ins w:id="2133" w:author="Lane, Stefanie" w:date="2023-09-25T14:38:00Z">
              <w:r w:rsidRPr="004052D4">
                <w:rPr>
                  <w:rFonts w:ascii="Calibri" w:eastAsia="Times New Roman" w:hAnsi="Calibri" w:cs="Calibri"/>
                  <w:color w:val="000000"/>
                  <w:sz w:val="20"/>
                  <w:szCs w:val="20"/>
                  <w:lang w:val="en-CA" w:eastAsia="en-CA"/>
                </w:rPr>
                <w:t>0.489</w:t>
              </w:r>
            </w:ins>
          </w:p>
        </w:tc>
        <w:tc>
          <w:tcPr>
            <w:tcW w:w="774" w:type="dxa"/>
            <w:tcBorders>
              <w:top w:val="nil"/>
              <w:left w:val="nil"/>
              <w:bottom w:val="nil"/>
              <w:right w:val="nil"/>
            </w:tcBorders>
            <w:shd w:val="clear" w:color="auto" w:fill="auto"/>
            <w:noWrap/>
            <w:vAlign w:val="bottom"/>
            <w:hideMark/>
          </w:tcPr>
          <w:p w14:paraId="63CF18F7" w14:textId="304CBD95" w:rsidR="00761B99" w:rsidRPr="004052D4" w:rsidRDefault="00761B99" w:rsidP="00761B99">
            <w:pPr>
              <w:spacing w:after="0" w:line="240" w:lineRule="auto"/>
              <w:jc w:val="center"/>
              <w:rPr>
                <w:ins w:id="2134" w:author="Lane, Stefanie" w:date="2023-09-25T14:38:00Z"/>
                <w:rFonts w:ascii="Calibri" w:eastAsia="Times New Roman" w:hAnsi="Calibri" w:cs="Calibri"/>
                <w:color w:val="000000"/>
                <w:sz w:val="20"/>
                <w:szCs w:val="20"/>
                <w:lang w:val="en-CA" w:eastAsia="en-CA"/>
              </w:rPr>
            </w:pPr>
            <w:ins w:id="2135" w:author="Lane, Stefanie" w:date="2023-09-27T17:34: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1AFDB9EA" w14:textId="77777777" w:rsidR="00761B99" w:rsidRPr="004052D4" w:rsidRDefault="00761B99" w:rsidP="00761B99">
            <w:pPr>
              <w:spacing w:after="0" w:line="240" w:lineRule="auto"/>
              <w:jc w:val="center"/>
              <w:rPr>
                <w:ins w:id="213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2D1F4FE" w14:textId="7A14F766" w:rsidR="00761B99" w:rsidRPr="004052D4" w:rsidRDefault="00761B99" w:rsidP="00761B99">
            <w:pPr>
              <w:spacing w:after="0" w:line="240" w:lineRule="auto"/>
              <w:rPr>
                <w:ins w:id="2137" w:author="Lane, Stefanie" w:date="2023-09-25T14:38:00Z"/>
                <w:rFonts w:ascii="Calibri" w:eastAsia="Times New Roman" w:hAnsi="Calibri" w:cs="Calibri"/>
                <w:i/>
                <w:iCs/>
                <w:color w:val="000000"/>
                <w:sz w:val="20"/>
                <w:szCs w:val="20"/>
                <w:lang w:val="en-CA" w:eastAsia="en-CA"/>
              </w:rPr>
            </w:pPr>
            <w:ins w:id="2138" w:author="Lane, Stefanie" w:date="2023-09-25T14:38:00Z">
              <w:r w:rsidRPr="004052D4">
                <w:rPr>
                  <w:rFonts w:ascii="Calibri" w:eastAsia="Times New Roman" w:hAnsi="Calibri" w:cs="Calibri"/>
                  <w:i/>
                  <w:iCs/>
                  <w:color w:val="000000"/>
                  <w:sz w:val="20"/>
                  <w:szCs w:val="20"/>
                  <w:lang w:val="en-CA" w:eastAsia="en-CA"/>
                </w:rPr>
                <w:t>Trifolium wormskioldii</w:t>
              </w:r>
            </w:ins>
          </w:p>
        </w:tc>
        <w:tc>
          <w:tcPr>
            <w:tcW w:w="946" w:type="dxa"/>
            <w:tcBorders>
              <w:top w:val="nil"/>
              <w:left w:val="nil"/>
              <w:bottom w:val="nil"/>
              <w:right w:val="nil"/>
            </w:tcBorders>
            <w:shd w:val="clear" w:color="auto" w:fill="auto"/>
            <w:noWrap/>
            <w:vAlign w:val="bottom"/>
            <w:hideMark/>
          </w:tcPr>
          <w:p w14:paraId="1BB0637B" w14:textId="77777777" w:rsidR="00761B99" w:rsidRPr="004052D4" w:rsidRDefault="00761B99" w:rsidP="00761B99">
            <w:pPr>
              <w:spacing w:after="0" w:line="240" w:lineRule="auto"/>
              <w:jc w:val="center"/>
              <w:rPr>
                <w:ins w:id="2139" w:author="Lane, Stefanie" w:date="2023-09-25T14:38:00Z"/>
                <w:rFonts w:ascii="Calibri" w:eastAsia="Times New Roman" w:hAnsi="Calibri" w:cs="Calibri"/>
                <w:color w:val="000000"/>
                <w:sz w:val="20"/>
                <w:szCs w:val="20"/>
                <w:lang w:val="en-CA" w:eastAsia="en-CA"/>
              </w:rPr>
            </w:pPr>
            <w:ins w:id="2140" w:author="Lane, Stefanie" w:date="2023-09-25T14:38:00Z">
              <w:r w:rsidRPr="004052D4">
                <w:rPr>
                  <w:rFonts w:ascii="Calibri" w:eastAsia="Times New Roman" w:hAnsi="Calibri" w:cs="Calibri"/>
                  <w:color w:val="000000"/>
                  <w:sz w:val="20"/>
                  <w:szCs w:val="20"/>
                  <w:lang w:val="en-CA" w:eastAsia="en-CA"/>
                </w:rPr>
                <w:t>0.398</w:t>
              </w:r>
            </w:ins>
          </w:p>
        </w:tc>
        <w:tc>
          <w:tcPr>
            <w:tcW w:w="774" w:type="dxa"/>
            <w:tcBorders>
              <w:top w:val="nil"/>
              <w:left w:val="nil"/>
              <w:bottom w:val="nil"/>
              <w:right w:val="nil"/>
            </w:tcBorders>
            <w:shd w:val="clear" w:color="auto" w:fill="auto"/>
            <w:noWrap/>
            <w:vAlign w:val="bottom"/>
            <w:hideMark/>
          </w:tcPr>
          <w:p w14:paraId="58E529CB" w14:textId="39F07AE2" w:rsidR="00761B99" w:rsidRPr="004052D4" w:rsidRDefault="0028482A" w:rsidP="00761B99">
            <w:pPr>
              <w:spacing w:after="0" w:line="240" w:lineRule="auto"/>
              <w:jc w:val="center"/>
              <w:rPr>
                <w:ins w:id="2141" w:author="Lane, Stefanie" w:date="2023-09-25T14:38:00Z"/>
                <w:rFonts w:ascii="Calibri" w:eastAsia="Times New Roman" w:hAnsi="Calibri" w:cs="Calibri"/>
                <w:color w:val="000000"/>
                <w:sz w:val="20"/>
                <w:szCs w:val="20"/>
                <w:lang w:val="en-CA" w:eastAsia="en-CA"/>
              </w:rPr>
            </w:pPr>
            <w:ins w:id="2142"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6A812EDB" w14:textId="77777777" w:rsidR="00761B99" w:rsidRPr="004052D4" w:rsidRDefault="00761B99" w:rsidP="00761B99">
            <w:pPr>
              <w:spacing w:after="0" w:line="240" w:lineRule="auto"/>
              <w:jc w:val="center"/>
              <w:rPr>
                <w:ins w:id="2143"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8EF66CA" w14:textId="77777777" w:rsidR="00761B99" w:rsidRPr="004052D4" w:rsidRDefault="00761B99" w:rsidP="00761B99">
            <w:pPr>
              <w:spacing w:after="0" w:line="240" w:lineRule="auto"/>
              <w:rPr>
                <w:ins w:id="2144" w:author="Lane, Stefanie" w:date="2023-09-25T14:38:00Z"/>
                <w:rFonts w:ascii="Calibri" w:eastAsia="Times New Roman" w:hAnsi="Calibri" w:cs="Calibri"/>
                <w:i/>
                <w:iCs/>
                <w:color w:val="000000"/>
                <w:sz w:val="20"/>
                <w:szCs w:val="20"/>
                <w:lang w:val="en-CA" w:eastAsia="en-CA"/>
              </w:rPr>
            </w:pPr>
            <w:ins w:id="2145"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946" w:type="dxa"/>
            <w:tcBorders>
              <w:top w:val="single" w:sz="4" w:space="0" w:color="auto"/>
              <w:left w:val="nil"/>
              <w:bottom w:val="single" w:sz="4" w:space="0" w:color="auto"/>
              <w:right w:val="nil"/>
            </w:tcBorders>
            <w:shd w:val="clear" w:color="auto" w:fill="auto"/>
            <w:noWrap/>
            <w:vAlign w:val="bottom"/>
            <w:hideMark/>
          </w:tcPr>
          <w:p w14:paraId="13474E6B" w14:textId="77777777" w:rsidR="00761B99" w:rsidRPr="004052D4" w:rsidRDefault="00761B99" w:rsidP="00761B99">
            <w:pPr>
              <w:spacing w:after="0" w:line="240" w:lineRule="auto"/>
              <w:jc w:val="center"/>
              <w:rPr>
                <w:ins w:id="2146" w:author="Lane, Stefanie" w:date="2023-09-25T14:38:00Z"/>
                <w:rFonts w:ascii="Calibri" w:eastAsia="Times New Roman" w:hAnsi="Calibri" w:cs="Calibri"/>
                <w:color w:val="000000"/>
                <w:sz w:val="20"/>
                <w:szCs w:val="20"/>
                <w:lang w:val="en-CA" w:eastAsia="en-CA"/>
              </w:rPr>
            </w:pPr>
            <w:ins w:id="2147" w:author="Lane, Stefanie" w:date="2023-09-25T14:38:00Z">
              <w:r w:rsidRPr="004052D4">
                <w:rPr>
                  <w:rFonts w:ascii="Calibri" w:eastAsia="Times New Roman" w:hAnsi="Calibri" w:cs="Calibri"/>
                  <w:color w:val="000000"/>
                  <w:sz w:val="20"/>
                  <w:szCs w:val="20"/>
                  <w:lang w:val="en-CA" w:eastAsia="en-CA"/>
                </w:rPr>
                <w:t>0.320</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31981C3D" w14:textId="2E13F7C9" w:rsidR="00761B99" w:rsidRPr="004052D4" w:rsidRDefault="00761B99" w:rsidP="00761B99">
            <w:pPr>
              <w:spacing w:after="0" w:line="240" w:lineRule="auto"/>
              <w:jc w:val="center"/>
              <w:rPr>
                <w:ins w:id="2148" w:author="Lane, Stefanie" w:date="2023-09-25T14:38:00Z"/>
                <w:rFonts w:ascii="Calibri" w:eastAsia="Times New Roman" w:hAnsi="Calibri" w:cs="Calibri"/>
                <w:color w:val="000000"/>
                <w:sz w:val="20"/>
                <w:szCs w:val="20"/>
                <w:lang w:val="en-CA" w:eastAsia="en-CA"/>
              </w:rPr>
            </w:pPr>
            <w:ins w:id="2149" w:author="Lane, Stefanie" w:date="2023-09-25T14:38:00Z">
              <w:r w:rsidRPr="004052D4">
                <w:rPr>
                  <w:rFonts w:ascii="Calibri" w:eastAsia="Times New Roman" w:hAnsi="Calibri" w:cs="Calibri"/>
                  <w:color w:val="000000"/>
                  <w:sz w:val="20"/>
                  <w:szCs w:val="20"/>
                  <w:lang w:val="en-CA" w:eastAsia="en-CA"/>
                </w:rPr>
                <w:t>0.01</w:t>
              </w:r>
            </w:ins>
            <w:ins w:id="2150" w:author="Lane, Stefanie" w:date="2023-09-27T17:37:00Z">
              <w:r w:rsidR="0028482A">
                <w:rPr>
                  <w:rFonts w:ascii="Calibri" w:eastAsia="Times New Roman" w:hAnsi="Calibri" w:cs="Calibri"/>
                  <w:color w:val="000000"/>
                  <w:sz w:val="20"/>
                  <w:szCs w:val="20"/>
                  <w:lang w:val="en-CA" w:eastAsia="en-CA"/>
                </w:rPr>
                <w:t>3</w:t>
              </w:r>
            </w:ins>
          </w:p>
        </w:tc>
      </w:tr>
      <w:tr w:rsidR="004052D4" w:rsidRPr="004052D4" w14:paraId="2410B94F" w14:textId="77777777" w:rsidTr="00761B99">
        <w:trPr>
          <w:trHeight w:val="291"/>
          <w:ins w:id="215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557C4352" w14:textId="77777777" w:rsidR="004052D4" w:rsidRPr="004052D4" w:rsidRDefault="004052D4" w:rsidP="004052D4">
            <w:pPr>
              <w:spacing w:after="0" w:line="240" w:lineRule="auto"/>
              <w:rPr>
                <w:ins w:id="2152"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B2F7A1B" w14:textId="77777777" w:rsidR="004052D4" w:rsidRPr="004052D4" w:rsidRDefault="004052D4" w:rsidP="004052D4">
            <w:pPr>
              <w:spacing w:after="0" w:line="240" w:lineRule="auto"/>
              <w:rPr>
                <w:ins w:id="2153" w:author="Lane, Stefanie" w:date="2023-09-25T14:38:00Z"/>
                <w:rFonts w:ascii="Calibri" w:eastAsia="Times New Roman" w:hAnsi="Calibri" w:cs="Calibri"/>
                <w:i/>
                <w:iCs/>
                <w:color w:val="000000"/>
                <w:sz w:val="20"/>
                <w:szCs w:val="20"/>
                <w:lang w:val="en-CA" w:eastAsia="en-CA"/>
              </w:rPr>
            </w:pPr>
            <w:ins w:id="2154" w:author="Lane, Stefanie" w:date="2023-09-25T14:38:00Z">
              <w:r w:rsidRPr="004052D4">
                <w:rPr>
                  <w:rFonts w:ascii="Calibri" w:eastAsia="Times New Roman" w:hAnsi="Calibri" w:cs="Calibri"/>
                  <w:i/>
                  <w:iCs/>
                  <w:color w:val="000000"/>
                  <w:sz w:val="20"/>
                  <w:szCs w:val="20"/>
                  <w:lang w:val="en-CA" w:eastAsia="en-CA"/>
                </w:rPr>
                <w:t>Lathyrus palustris</w:t>
              </w:r>
            </w:ins>
          </w:p>
        </w:tc>
        <w:tc>
          <w:tcPr>
            <w:tcW w:w="946" w:type="dxa"/>
            <w:tcBorders>
              <w:top w:val="single" w:sz="4" w:space="0" w:color="auto"/>
              <w:left w:val="nil"/>
              <w:bottom w:val="single" w:sz="4" w:space="0" w:color="auto"/>
              <w:right w:val="nil"/>
            </w:tcBorders>
            <w:shd w:val="clear" w:color="auto" w:fill="auto"/>
            <w:noWrap/>
            <w:vAlign w:val="bottom"/>
            <w:hideMark/>
          </w:tcPr>
          <w:p w14:paraId="076C2512" w14:textId="77777777" w:rsidR="004052D4" w:rsidRPr="004052D4" w:rsidRDefault="004052D4" w:rsidP="004052D4">
            <w:pPr>
              <w:spacing w:after="0" w:line="240" w:lineRule="auto"/>
              <w:jc w:val="center"/>
              <w:rPr>
                <w:ins w:id="2155" w:author="Lane, Stefanie" w:date="2023-09-25T14:38:00Z"/>
                <w:rFonts w:ascii="Calibri" w:eastAsia="Times New Roman" w:hAnsi="Calibri" w:cs="Calibri"/>
                <w:color w:val="000000"/>
                <w:sz w:val="20"/>
                <w:szCs w:val="20"/>
                <w:lang w:val="en-CA" w:eastAsia="en-CA"/>
              </w:rPr>
            </w:pPr>
            <w:ins w:id="2156" w:author="Lane, Stefanie" w:date="2023-09-25T14:38:00Z">
              <w:r w:rsidRPr="004052D4">
                <w:rPr>
                  <w:rFonts w:ascii="Calibri" w:eastAsia="Times New Roman" w:hAnsi="Calibri" w:cs="Calibri"/>
                  <w:color w:val="000000"/>
                  <w:sz w:val="20"/>
                  <w:szCs w:val="20"/>
                  <w:lang w:val="en-CA" w:eastAsia="en-CA"/>
                </w:rPr>
                <w:t>0.433</w:t>
              </w:r>
            </w:ins>
          </w:p>
        </w:tc>
        <w:tc>
          <w:tcPr>
            <w:tcW w:w="774" w:type="dxa"/>
            <w:tcBorders>
              <w:top w:val="single" w:sz="4" w:space="0" w:color="auto"/>
              <w:left w:val="nil"/>
              <w:bottom w:val="single" w:sz="4" w:space="0" w:color="auto"/>
              <w:right w:val="nil"/>
            </w:tcBorders>
            <w:shd w:val="clear" w:color="auto" w:fill="auto"/>
            <w:noWrap/>
            <w:vAlign w:val="bottom"/>
            <w:hideMark/>
          </w:tcPr>
          <w:p w14:paraId="5AD6CD0C" w14:textId="40F3663B" w:rsidR="004052D4" w:rsidRPr="004052D4" w:rsidRDefault="00991F62" w:rsidP="004052D4">
            <w:pPr>
              <w:spacing w:after="0" w:line="240" w:lineRule="auto"/>
              <w:jc w:val="center"/>
              <w:rPr>
                <w:ins w:id="2157" w:author="Lane, Stefanie" w:date="2023-09-25T14:38:00Z"/>
                <w:rFonts w:ascii="Calibri" w:eastAsia="Times New Roman" w:hAnsi="Calibri" w:cs="Calibri"/>
                <w:color w:val="000000"/>
                <w:sz w:val="20"/>
                <w:szCs w:val="20"/>
                <w:lang w:val="en-CA" w:eastAsia="en-CA"/>
              </w:rPr>
            </w:pPr>
            <w:ins w:id="2158"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7D853752" w14:textId="77777777" w:rsidR="004052D4" w:rsidRPr="004052D4" w:rsidRDefault="004052D4" w:rsidP="004052D4">
            <w:pPr>
              <w:spacing w:after="0" w:line="240" w:lineRule="auto"/>
              <w:jc w:val="center"/>
              <w:rPr>
                <w:ins w:id="2159"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7AA84F8E" w14:textId="77777777" w:rsidR="004052D4" w:rsidRPr="004052D4" w:rsidRDefault="004052D4" w:rsidP="004052D4">
            <w:pPr>
              <w:spacing w:after="0" w:line="240" w:lineRule="auto"/>
              <w:rPr>
                <w:ins w:id="2160" w:author="Lane, Stefanie" w:date="2023-09-25T14:38:00Z"/>
                <w:rFonts w:ascii="Calibri" w:eastAsia="Times New Roman" w:hAnsi="Calibri" w:cs="Calibri"/>
                <w:i/>
                <w:iCs/>
                <w:color w:val="000000"/>
                <w:sz w:val="20"/>
                <w:szCs w:val="20"/>
                <w:lang w:val="en-CA" w:eastAsia="en-CA"/>
              </w:rPr>
            </w:pPr>
            <w:ins w:id="2161" w:author="Lane, Stefanie" w:date="2023-09-25T14:38:00Z">
              <w:r w:rsidRPr="004052D4">
                <w:rPr>
                  <w:rFonts w:ascii="Calibri" w:eastAsia="Times New Roman" w:hAnsi="Calibri" w:cs="Calibri"/>
                  <w:i/>
                  <w:iCs/>
                  <w:color w:val="000000"/>
                  <w:sz w:val="20"/>
                  <w:szCs w:val="20"/>
                  <w:lang w:val="en-CA" w:eastAsia="en-CA"/>
                </w:rPr>
                <w:t>Bidens cernua</w:t>
              </w:r>
            </w:ins>
          </w:p>
        </w:tc>
        <w:tc>
          <w:tcPr>
            <w:tcW w:w="946" w:type="dxa"/>
            <w:tcBorders>
              <w:top w:val="single" w:sz="4" w:space="0" w:color="auto"/>
              <w:left w:val="nil"/>
              <w:bottom w:val="single" w:sz="4" w:space="0" w:color="auto"/>
              <w:right w:val="nil"/>
            </w:tcBorders>
            <w:shd w:val="clear" w:color="auto" w:fill="auto"/>
            <w:noWrap/>
            <w:vAlign w:val="bottom"/>
            <w:hideMark/>
          </w:tcPr>
          <w:p w14:paraId="2600E3B6" w14:textId="77777777" w:rsidR="004052D4" w:rsidRPr="004052D4" w:rsidRDefault="004052D4" w:rsidP="004052D4">
            <w:pPr>
              <w:spacing w:after="0" w:line="240" w:lineRule="auto"/>
              <w:jc w:val="center"/>
              <w:rPr>
                <w:ins w:id="2162" w:author="Lane, Stefanie" w:date="2023-09-25T14:38:00Z"/>
                <w:rFonts w:ascii="Calibri" w:eastAsia="Times New Roman" w:hAnsi="Calibri" w:cs="Calibri"/>
                <w:color w:val="000000"/>
                <w:sz w:val="20"/>
                <w:szCs w:val="20"/>
                <w:lang w:val="en-CA" w:eastAsia="en-CA"/>
              </w:rPr>
            </w:pPr>
            <w:ins w:id="2163" w:author="Lane, Stefanie" w:date="2023-09-25T14:38:00Z">
              <w:r w:rsidRPr="004052D4">
                <w:rPr>
                  <w:rFonts w:ascii="Calibri" w:eastAsia="Times New Roman" w:hAnsi="Calibri" w:cs="Calibri"/>
                  <w:color w:val="000000"/>
                  <w:sz w:val="20"/>
                  <w:szCs w:val="20"/>
                  <w:lang w:val="en-CA" w:eastAsia="en-CA"/>
                </w:rPr>
                <w:t>0.371</w:t>
              </w:r>
            </w:ins>
          </w:p>
        </w:tc>
        <w:tc>
          <w:tcPr>
            <w:tcW w:w="774" w:type="dxa"/>
            <w:tcBorders>
              <w:top w:val="single" w:sz="4" w:space="0" w:color="auto"/>
              <w:left w:val="nil"/>
              <w:bottom w:val="single" w:sz="4" w:space="0" w:color="auto"/>
              <w:right w:val="nil"/>
            </w:tcBorders>
            <w:shd w:val="clear" w:color="auto" w:fill="auto"/>
            <w:noWrap/>
            <w:vAlign w:val="bottom"/>
            <w:hideMark/>
          </w:tcPr>
          <w:p w14:paraId="0B2C90F7" w14:textId="697C6B2B" w:rsidR="004052D4" w:rsidRPr="004052D4" w:rsidRDefault="0028482A" w:rsidP="004052D4">
            <w:pPr>
              <w:spacing w:after="0" w:line="240" w:lineRule="auto"/>
              <w:jc w:val="center"/>
              <w:rPr>
                <w:ins w:id="2164" w:author="Lane, Stefanie" w:date="2023-09-25T14:38:00Z"/>
                <w:rFonts w:ascii="Calibri" w:eastAsia="Times New Roman" w:hAnsi="Calibri" w:cs="Calibri"/>
                <w:color w:val="000000"/>
                <w:sz w:val="20"/>
                <w:szCs w:val="20"/>
                <w:lang w:val="en-CA" w:eastAsia="en-CA"/>
              </w:rPr>
            </w:pPr>
            <w:ins w:id="2165"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47C21106" w14:textId="77777777" w:rsidR="004052D4" w:rsidRPr="004052D4" w:rsidRDefault="004052D4" w:rsidP="004052D4">
            <w:pPr>
              <w:spacing w:after="0" w:line="240" w:lineRule="auto"/>
              <w:jc w:val="center"/>
              <w:rPr>
                <w:ins w:id="216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B13DCFB" w14:textId="77777777" w:rsidR="004052D4" w:rsidRPr="004052D4" w:rsidRDefault="004052D4" w:rsidP="004052D4">
            <w:pPr>
              <w:spacing w:after="0" w:line="240" w:lineRule="auto"/>
              <w:rPr>
                <w:ins w:id="216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411862A" w14:textId="77777777" w:rsidR="004052D4" w:rsidRPr="004052D4" w:rsidRDefault="004052D4" w:rsidP="004052D4">
            <w:pPr>
              <w:spacing w:after="0" w:line="240" w:lineRule="auto"/>
              <w:rPr>
                <w:ins w:id="216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6F54D232" w14:textId="77777777" w:rsidR="004052D4" w:rsidRPr="004052D4" w:rsidRDefault="004052D4" w:rsidP="004052D4">
            <w:pPr>
              <w:spacing w:after="0" w:line="240" w:lineRule="auto"/>
              <w:jc w:val="center"/>
              <w:rPr>
                <w:ins w:id="2169" w:author="Lane, Stefanie" w:date="2023-09-25T14:38:00Z"/>
                <w:rFonts w:ascii="Calibri" w:eastAsia="Times New Roman" w:hAnsi="Calibri" w:cs="Calibri"/>
                <w:color w:val="000000"/>
                <w:sz w:val="20"/>
                <w:szCs w:val="20"/>
                <w:lang w:val="en-CA" w:eastAsia="en-CA"/>
              </w:rPr>
            </w:pPr>
            <w:ins w:id="2170"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444ED240" w14:textId="77777777" w:rsidTr="00761B99">
        <w:trPr>
          <w:trHeight w:val="291"/>
          <w:ins w:id="217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30A1C9F7" w14:textId="77777777" w:rsidR="004052D4" w:rsidRPr="004052D4" w:rsidRDefault="004052D4" w:rsidP="004052D4">
            <w:pPr>
              <w:spacing w:after="0" w:line="240" w:lineRule="auto"/>
              <w:rPr>
                <w:ins w:id="217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49CDE065" w14:textId="77777777" w:rsidR="004052D4" w:rsidRPr="004052D4" w:rsidRDefault="004052D4" w:rsidP="004052D4">
            <w:pPr>
              <w:spacing w:after="0" w:line="240" w:lineRule="auto"/>
              <w:rPr>
                <w:ins w:id="2173" w:author="Lane, Stefanie" w:date="2023-09-25T14:38:00Z"/>
                <w:rFonts w:ascii="Calibri" w:eastAsia="Times New Roman" w:hAnsi="Calibri" w:cs="Calibri"/>
                <w:i/>
                <w:iCs/>
                <w:color w:val="000000"/>
                <w:sz w:val="20"/>
                <w:szCs w:val="20"/>
                <w:lang w:val="en-CA" w:eastAsia="en-CA"/>
              </w:rPr>
            </w:pPr>
            <w:ins w:id="2174" w:author="Lane, Stefanie" w:date="2023-09-25T14:38:00Z">
              <w:r w:rsidRPr="004052D4">
                <w:rPr>
                  <w:rFonts w:ascii="Calibri" w:eastAsia="Times New Roman" w:hAnsi="Calibri" w:cs="Calibri"/>
                  <w:i/>
                  <w:iCs/>
                  <w:color w:val="000000"/>
                  <w:sz w:val="20"/>
                  <w:szCs w:val="20"/>
                  <w:lang w:val="en-CA" w:eastAsia="en-CA"/>
                </w:rPr>
                <w:t>Sidalcea hendersonii</w:t>
              </w:r>
            </w:ins>
          </w:p>
        </w:tc>
        <w:tc>
          <w:tcPr>
            <w:tcW w:w="946" w:type="dxa"/>
            <w:tcBorders>
              <w:top w:val="nil"/>
              <w:left w:val="nil"/>
              <w:bottom w:val="nil"/>
              <w:right w:val="nil"/>
            </w:tcBorders>
            <w:shd w:val="clear" w:color="auto" w:fill="auto"/>
            <w:noWrap/>
            <w:vAlign w:val="bottom"/>
            <w:hideMark/>
          </w:tcPr>
          <w:p w14:paraId="7A267075" w14:textId="77777777" w:rsidR="004052D4" w:rsidRPr="004052D4" w:rsidRDefault="004052D4" w:rsidP="004052D4">
            <w:pPr>
              <w:spacing w:after="0" w:line="240" w:lineRule="auto"/>
              <w:jc w:val="center"/>
              <w:rPr>
                <w:ins w:id="2175" w:author="Lane, Stefanie" w:date="2023-09-25T14:38:00Z"/>
                <w:rFonts w:ascii="Calibri" w:eastAsia="Times New Roman" w:hAnsi="Calibri" w:cs="Calibri"/>
                <w:color w:val="000000"/>
                <w:sz w:val="20"/>
                <w:szCs w:val="20"/>
                <w:lang w:val="en-CA" w:eastAsia="en-CA"/>
              </w:rPr>
            </w:pPr>
            <w:ins w:id="2176" w:author="Lane, Stefanie" w:date="2023-09-25T14:38:00Z">
              <w:r w:rsidRPr="004052D4">
                <w:rPr>
                  <w:rFonts w:ascii="Calibri" w:eastAsia="Times New Roman" w:hAnsi="Calibri" w:cs="Calibri"/>
                  <w:color w:val="000000"/>
                  <w:sz w:val="20"/>
                  <w:szCs w:val="20"/>
                  <w:lang w:val="en-CA" w:eastAsia="en-CA"/>
                </w:rPr>
                <w:t>0.331</w:t>
              </w:r>
            </w:ins>
          </w:p>
        </w:tc>
        <w:tc>
          <w:tcPr>
            <w:tcW w:w="774" w:type="dxa"/>
            <w:tcBorders>
              <w:top w:val="nil"/>
              <w:left w:val="nil"/>
              <w:bottom w:val="nil"/>
              <w:right w:val="nil"/>
            </w:tcBorders>
            <w:shd w:val="clear" w:color="auto" w:fill="auto"/>
            <w:noWrap/>
            <w:vAlign w:val="bottom"/>
            <w:hideMark/>
          </w:tcPr>
          <w:p w14:paraId="2FB53CAE" w14:textId="72B4601A" w:rsidR="004052D4" w:rsidRPr="004052D4" w:rsidRDefault="00991F62" w:rsidP="004052D4">
            <w:pPr>
              <w:spacing w:after="0" w:line="240" w:lineRule="auto"/>
              <w:jc w:val="center"/>
              <w:rPr>
                <w:ins w:id="2177" w:author="Lane, Stefanie" w:date="2023-09-25T14:38:00Z"/>
                <w:rFonts w:ascii="Calibri" w:eastAsia="Times New Roman" w:hAnsi="Calibri" w:cs="Calibri"/>
                <w:color w:val="000000"/>
                <w:sz w:val="20"/>
                <w:szCs w:val="20"/>
                <w:lang w:val="en-CA" w:eastAsia="en-CA"/>
              </w:rPr>
            </w:pPr>
            <w:ins w:id="2178"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56E5A292" w14:textId="77777777" w:rsidR="004052D4" w:rsidRPr="004052D4" w:rsidRDefault="004052D4" w:rsidP="004052D4">
            <w:pPr>
              <w:spacing w:after="0" w:line="240" w:lineRule="auto"/>
              <w:jc w:val="center"/>
              <w:rPr>
                <w:ins w:id="217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429AA031" w14:textId="77777777" w:rsidR="004052D4" w:rsidRPr="004052D4" w:rsidRDefault="004052D4" w:rsidP="004052D4">
            <w:pPr>
              <w:spacing w:after="0" w:line="240" w:lineRule="auto"/>
              <w:rPr>
                <w:ins w:id="2180"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410059E2" w14:textId="77777777" w:rsidR="004052D4" w:rsidRPr="004052D4" w:rsidRDefault="004052D4" w:rsidP="004052D4">
            <w:pPr>
              <w:spacing w:after="0" w:line="240" w:lineRule="auto"/>
              <w:rPr>
                <w:ins w:id="2181"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45850406" w14:textId="77777777" w:rsidR="004052D4" w:rsidRPr="004052D4" w:rsidRDefault="004052D4" w:rsidP="004052D4">
            <w:pPr>
              <w:spacing w:after="0" w:line="240" w:lineRule="auto"/>
              <w:jc w:val="center"/>
              <w:rPr>
                <w:ins w:id="2182"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AF83A9D" w14:textId="77777777" w:rsidR="004052D4" w:rsidRPr="004052D4" w:rsidRDefault="004052D4" w:rsidP="004052D4">
            <w:pPr>
              <w:spacing w:after="0" w:line="240" w:lineRule="auto"/>
              <w:jc w:val="center"/>
              <w:rPr>
                <w:ins w:id="2183"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3FED6A1C" w14:textId="77777777" w:rsidR="004052D4" w:rsidRPr="004052D4" w:rsidRDefault="004052D4" w:rsidP="004052D4">
            <w:pPr>
              <w:spacing w:after="0" w:line="240" w:lineRule="auto"/>
              <w:rPr>
                <w:ins w:id="2184"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120C7C2E" w14:textId="77777777" w:rsidR="004052D4" w:rsidRPr="004052D4" w:rsidRDefault="004052D4" w:rsidP="004052D4">
            <w:pPr>
              <w:spacing w:after="0" w:line="240" w:lineRule="auto"/>
              <w:rPr>
                <w:ins w:id="2185"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04B98C" w14:textId="77777777" w:rsidR="004052D4" w:rsidRPr="004052D4" w:rsidRDefault="004052D4" w:rsidP="004052D4">
            <w:pPr>
              <w:spacing w:after="0" w:line="240" w:lineRule="auto"/>
              <w:jc w:val="center"/>
              <w:rPr>
                <w:ins w:id="2186" w:author="Lane, Stefanie" w:date="2023-09-25T14:38:00Z"/>
                <w:rFonts w:ascii="Calibri" w:eastAsia="Times New Roman" w:hAnsi="Calibri" w:cs="Calibri"/>
                <w:color w:val="000000"/>
                <w:sz w:val="20"/>
                <w:szCs w:val="20"/>
                <w:lang w:val="en-CA" w:eastAsia="en-CA"/>
              </w:rPr>
            </w:pPr>
            <w:ins w:id="2187"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1946EA93" w14:textId="77777777" w:rsidTr="00761B99">
        <w:trPr>
          <w:trHeight w:val="300"/>
          <w:ins w:id="2188"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1EE4C967" w14:textId="77777777" w:rsidR="004052D4" w:rsidRPr="004052D4" w:rsidRDefault="004052D4" w:rsidP="004052D4">
            <w:pPr>
              <w:spacing w:after="0" w:line="240" w:lineRule="auto"/>
              <w:rPr>
                <w:ins w:id="2189"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4A0F3A53" w14:textId="77777777" w:rsidR="004052D4" w:rsidRPr="004052D4" w:rsidRDefault="004052D4" w:rsidP="004052D4">
            <w:pPr>
              <w:spacing w:after="0" w:line="240" w:lineRule="auto"/>
              <w:rPr>
                <w:ins w:id="2190" w:author="Lane, Stefanie" w:date="2023-09-25T14:38:00Z"/>
                <w:rFonts w:ascii="Calibri" w:eastAsia="Times New Roman" w:hAnsi="Calibri" w:cs="Calibri"/>
                <w:i/>
                <w:iCs/>
                <w:sz w:val="20"/>
                <w:szCs w:val="20"/>
                <w:lang w:val="en-CA" w:eastAsia="en-CA"/>
              </w:rPr>
            </w:pPr>
            <w:ins w:id="2191" w:author="Lane, Stefanie" w:date="2023-09-25T14:38:00Z">
              <w:r w:rsidRPr="004052D4">
                <w:rPr>
                  <w:rFonts w:ascii="Calibri" w:eastAsia="Times New Roman" w:hAnsi="Calibri" w:cs="Calibri"/>
                  <w:i/>
                  <w:iCs/>
                  <w:sz w:val="20"/>
                  <w:szCs w:val="20"/>
                  <w:lang w:val="en-CA" w:eastAsia="en-CA"/>
                </w:rPr>
                <w:t>Hordeum brachyantherum</w:t>
              </w:r>
            </w:ins>
          </w:p>
        </w:tc>
        <w:tc>
          <w:tcPr>
            <w:tcW w:w="946" w:type="dxa"/>
            <w:tcBorders>
              <w:top w:val="single" w:sz="4" w:space="0" w:color="auto"/>
              <w:left w:val="nil"/>
              <w:bottom w:val="single" w:sz="4" w:space="0" w:color="auto"/>
              <w:right w:val="nil"/>
            </w:tcBorders>
            <w:shd w:val="clear" w:color="auto" w:fill="auto"/>
            <w:noWrap/>
            <w:vAlign w:val="bottom"/>
            <w:hideMark/>
          </w:tcPr>
          <w:p w14:paraId="453D6E0D" w14:textId="77777777" w:rsidR="004052D4" w:rsidRPr="004052D4" w:rsidRDefault="004052D4" w:rsidP="004052D4">
            <w:pPr>
              <w:spacing w:after="0" w:line="240" w:lineRule="auto"/>
              <w:jc w:val="center"/>
              <w:rPr>
                <w:ins w:id="2192" w:author="Lane, Stefanie" w:date="2023-09-25T14:38:00Z"/>
                <w:rFonts w:ascii="Calibri" w:eastAsia="Times New Roman" w:hAnsi="Calibri" w:cs="Calibri"/>
                <w:color w:val="000000"/>
                <w:sz w:val="20"/>
                <w:szCs w:val="20"/>
                <w:lang w:val="en-CA" w:eastAsia="en-CA"/>
              </w:rPr>
            </w:pPr>
            <w:ins w:id="2193" w:author="Lane, Stefanie" w:date="2023-09-25T14:38:00Z">
              <w:r w:rsidRPr="004052D4">
                <w:rPr>
                  <w:rFonts w:ascii="Calibri" w:eastAsia="Times New Roman" w:hAnsi="Calibri" w:cs="Calibri"/>
                  <w:color w:val="000000"/>
                  <w:sz w:val="20"/>
                  <w:szCs w:val="20"/>
                  <w:lang w:val="en-CA" w:eastAsia="en-CA"/>
                </w:rPr>
                <w:t>0.293</w:t>
              </w:r>
            </w:ins>
          </w:p>
        </w:tc>
        <w:tc>
          <w:tcPr>
            <w:tcW w:w="774" w:type="dxa"/>
            <w:tcBorders>
              <w:top w:val="single" w:sz="4" w:space="0" w:color="auto"/>
              <w:left w:val="nil"/>
              <w:bottom w:val="single" w:sz="4" w:space="0" w:color="auto"/>
              <w:right w:val="nil"/>
            </w:tcBorders>
            <w:shd w:val="clear" w:color="auto" w:fill="auto"/>
            <w:noWrap/>
            <w:vAlign w:val="bottom"/>
            <w:hideMark/>
          </w:tcPr>
          <w:p w14:paraId="60B3B1C7" w14:textId="531E79EF" w:rsidR="004052D4" w:rsidRPr="004052D4" w:rsidRDefault="004052D4" w:rsidP="004052D4">
            <w:pPr>
              <w:spacing w:after="0" w:line="240" w:lineRule="auto"/>
              <w:jc w:val="center"/>
              <w:rPr>
                <w:ins w:id="2194" w:author="Lane, Stefanie" w:date="2023-09-25T14:38:00Z"/>
                <w:rFonts w:ascii="Calibri" w:eastAsia="Times New Roman" w:hAnsi="Calibri" w:cs="Calibri"/>
                <w:color w:val="000000"/>
                <w:sz w:val="20"/>
                <w:szCs w:val="20"/>
                <w:lang w:val="en-CA" w:eastAsia="en-CA"/>
              </w:rPr>
            </w:pPr>
            <w:ins w:id="2195" w:author="Lane, Stefanie" w:date="2023-09-25T14:38:00Z">
              <w:r w:rsidRPr="004052D4">
                <w:rPr>
                  <w:rFonts w:ascii="Calibri" w:eastAsia="Times New Roman" w:hAnsi="Calibri" w:cs="Calibri"/>
                  <w:color w:val="000000"/>
                  <w:sz w:val="20"/>
                  <w:szCs w:val="20"/>
                  <w:lang w:val="en-CA" w:eastAsia="en-CA"/>
                </w:rPr>
                <w:t>0.01</w:t>
              </w:r>
            </w:ins>
            <w:ins w:id="2196" w:author="Lane, Stefanie" w:date="2023-09-27T17:36:00Z">
              <w:r w:rsidR="00AD74B2">
                <w:rPr>
                  <w:rFonts w:ascii="Calibri" w:eastAsia="Times New Roman" w:hAnsi="Calibri" w:cs="Calibri"/>
                  <w:color w:val="000000"/>
                  <w:sz w:val="20"/>
                  <w:szCs w:val="20"/>
                  <w:lang w:val="en-CA" w:eastAsia="en-CA"/>
                </w:rPr>
                <w:t>6</w:t>
              </w:r>
            </w:ins>
          </w:p>
        </w:tc>
        <w:tc>
          <w:tcPr>
            <w:tcW w:w="277" w:type="dxa"/>
            <w:tcBorders>
              <w:top w:val="nil"/>
              <w:left w:val="nil"/>
              <w:bottom w:val="nil"/>
              <w:right w:val="nil"/>
            </w:tcBorders>
            <w:shd w:val="clear" w:color="auto" w:fill="auto"/>
            <w:noWrap/>
            <w:vAlign w:val="bottom"/>
            <w:hideMark/>
          </w:tcPr>
          <w:p w14:paraId="68B7FCF4" w14:textId="77777777" w:rsidR="004052D4" w:rsidRPr="004052D4" w:rsidRDefault="004052D4" w:rsidP="004052D4">
            <w:pPr>
              <w:spacing w:after="0" w:line="240" w:lineRule="auto"/>
              <w:jc w:val="center"/>
              <w:rPr>
                <w:ins w:id="2197"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756FF86D" w14:textId="77777777" w:rsidR="004052D4" w:rsidRPr="004052D4" w:rsidRDefault="004052D4" w:rsidP="004052D4">
            <w:pPr>
              <w:spacing w:after="0" w:line="240" w:lineRule="auto"/>
              <w:rPr>
                <w:ins w:id="2198"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39A5AFE" w14:textId="77777777" w:rsidR="004052D4" w:rsidRPr="004052D4" w:rsidRDefault="004052D4" w:rsidP="004052D4">
            <w:pPr>
              <w:spacing w:after="0" w:line="240" w:lineRule="auto"/>
              <w:rPr>
                <w:ins w:id="2199"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3A1A39B" w14:textId="77777777" w:rsidR="004052D4" w:rsidRPr="004052D4" w:rsidRDefault="004052D4" w:rsidP="004052D4">
            <w:pPr>
              <w:spacing w:after="0" w:line="240" w:lineRule="auto"/>
              <w:jc w:val="center"/>
              <w:rPr>
                <w:ins w:id="2200"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5B0E4946" w14:textId="77777777" w:rsidR="004052D4" w:rsidRPr="004052D4" w:rsidRDefault="004052D4" w:rsidP="004052D4">
            <w:pPr>
              <w:spacing w:after="0" w:line="240" w:lineRule="auto"/>
              <w:jc w:val="center"/>
              <w:rPr>
                <w:ins w:id="2201"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4E1DE5B6" w14:textId="77777777" w:rsidR="004052D4" w:rsidRPr="004052D4" w:rsidRDefault="004052D4" w:rsidP="004052D4">
            <w:pPr>
              <w:spacing w:after="0" w:line="240" w:lineRule="auto"/>
              <w:rPr>
                <w:ins w:id="2202"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C024471" w14:textId="77777777" w:rsidR="004052D4" w:rsidRPr="004052D4" w:rsidRDefault="004052D4" w:rsidP="004052D4">
            <w:pPr>
              <w:spacing w:after="0" w:line="240" w:lineRule="auto"/>
              <w:rPr>
                <w:ins w:id="2203"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E088E46" w14:textId="77777777" w:rsidR="004052D4" w:rsidRPr="004052D4" w:rsidRDefault="004052D4" w:rsidP="004052D4">
            <w:pPr>
              <w:spacing w:after="0" w:line="240" w:lineRule="auto"/>
              <w:jc w:val="center"/>
              <w:rPr>
                <w:ins w:id="2204" w:author="Lane, Stefanie" w:date="2023-09-25T14:38:00Z"/>
                <w:rFonts w:ascii="Calibri" w:eastAsia="Times New Roman" w:hAnsi="Calibri" w:cs="Calibri"/>
                <w:color w:val="000000"/>
                <w:sz w:val="20"/>
                <w:szCs w:val="20"/>
                <w:lang w:val="en-CA" w:eastAsia="en-CA"/>
              </w:rPr>
            </w:pPr>
            <w:ins w:id="220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6AC90FAE" w14:textId="77777777" w:rsidTr="00761B99">
        <w:trPr>
          <w:trHeight w:val="291"/>
          <w:ins w:id="2206"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50A1C665" w14:textId="77777777" w:rsidR="004052D4" w:rsidRPr="004052D4" w:rsidRDefault="004052D4" w:rsidP="004052D4">
            <w:pPr>
              <w:spacing w:after="0" w:line="240" w:lineRule="auto"/>
              <w:rPr>
                <w:ins w:id="220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6944E4FC" w14:textId="77777777" w:rsidR="004052D4" w:rsidRPr="004052D4" w:rsidRDefault="004052D4" w:rsidP="004052D4">
            <w:pPr>
              <w:spacing w:after="0" w:line="240" w:lineRule="auto"/>
              <w:rPr>
                <w:ins w:id="2208" w:author="Lane, Stefanie" w:date="2023-09-25T14:38:00Z"/>
                <w:rFonts w:ascii="Calibri" w:eastAsia="Times New Roman" w:hAnsi="Calibri" w:cs="Calibri"/>
                <w:i/>
                <w:iCs/>
                <w:sz w:val="20"/>
                <w:szCs w:val="20"/>
                <w:lang w:val="en-CA" w:eastAsia="en-CA"/>
              </w:rPr>
            </w:pPr>
            <w:ins w:id="2209" w:author="Lane, Stefanie" w:date="2023-09-25T14:38:00Z">
              <w:r w:rsidRPr="004052D4">
                <w:rPr>
                  <w:rFonts w:ascii="Calibri" w:eastAsia="Times New Roman" w:hAnsi="Calibri" w:cs="Calibri"/>
                  <w:i/>
                  <w:iCs/>
                  <w:sz w:val="20"/>
                  <w:szCs w:val="20"/>
                  <w:lang w:val="en-CA" w:eastAsia="en-CA"/>
                </w:rPr>
                <w:t>Deschampsia caespitosa</w:t>
              </w:r>
            </w:ins>
          </w:p>
        </w:tc>
        <w:tc>
          <w:tcPr>
            <w:tcW w:w="946" w:type="dxa"/>
            <w:tcBorders>
              <w:top w:val="nil"/>
              <w:left w:val="nil"/>
              <w:bottom w:val="single" w:sz="8" w:space="0" w:color="auto"/>
              <w:right w:val="nil"/>
            </w:tcBorders>
            <w:shd w:val="clear" w:color="auto" w:fill="auto"/>
            <w:noWrap/>
            <w:vAlign w:val="bottom"/>
            <w:hideMark/>
          </w:tcPr>
          <w:p w14:paraId="13117EA7" w14:textId="77777777" w:rsidR="004052D4" w:rsidRPr="004052D4" w:rsidRDefault="004052D4" w:rsidP="004052D4">
            <w:pPr>
              <w:spacing w:after="0" w:line="240" w:lineRule="auto"/>
              <w:jc w:val="center"/>
              <w:rPr>
                <w:ins w:id="2210" w:author="Lane, Stefanie" w:date="2023-09-25T14:38:00Z"/>
                <w:rFonts w:ascii="Calibri" w:eastAsia="Times New Roman" w:hAnsi="Calibri" w:cs="Calibri"/>
                <w:color w:val="000000"/>
                <w:sz w:val="20"/>
                <w:szCs w:val="20"/>
                <w:lang w:val="en-CA" w:eastAsia="en-CA"/>
              </w:rPr>
            </w:pPr>
            <w:ins w:id="2211" w:author="Lane, Stefanie" w:date="2023-09-25T14:38:00Z">
              <w:r w:rsidRPr="004052D4">
                <w:rPr>
                  <w:rFonts w:ascii="Calibri" w:eastAsia="Times New Roman" w:hAnsi="Calibri" w:cs="Calibri"/>
                  <w:color w:val="000000"/>
                  <w:sz w:val="20"/>
                  <w:szCs w:val="20"/>
                  <w:lang w:val="en-CA" w:eastAsia="en-CA"/>
                </w:rPr>
                <w:t>0.267</w:t>
              </w:r>
            </w:ins>
          </w:p>
        </w:tc>
        <w:tc>
          <w:tcPr>
            <w:tcW w:w="774" w:type="dxa"/>
            <w:tcBorders>
              <w:top w:val="nil"/>
              <w:left w:val="nil"/>
              <w:bottom w:val="single" w:sz="8" w:space="0" w:color="auto"/>
              <w:right w:val="nil"/>
            </w:tcBorders>
            <w:shd w:val="clear" w:color="auto" w:fill="auto"/>
            <w:noWrap/>
            <w:vAlign w:val="bottom"/>
            <w:hideMark/>
          </w:tcPr>
          <w:p w14:paraId="21347DC0" w14:textId="38D463CF" w:rsidR="004052D4" w:rsidRPr="004052D4" w:rsidRDefault="004052D4" w:rsidP="004052D4">
            <w:pPr>
              <w:spacing w:after="0" w:line="240" w:lineRule="auto"/>
              <w:jc w:val="center"/>
              <w:rPr>
                <w:ins w:id="2212" w:author="Lane, Stefanie" w:date="2023-09-25T14:38:00Z"/>
                <w:rFonts w:ascii="Calibri" w:eastAsia="Times New Roman" w:hAnsi="Calibri" w:cs="Calibri"/>
                <w:color w:val="000000"/>
                <w:sz w:val="20"/>
                <w:szCs w:val="20"/>
                <w:lang w:val="en-CA" w:eastAsia="en-CA"/>
              </w:rPr>
            </w:pPr>
            <w:ins w:id="2213" w:author="Lane, Stefanie" w:date="2023-09-25T14:38:00Z">
              <w:r w:rsidRPr="004052D4">
                <w:rPr>
                  <w:rFonts w:ascii="Calibri" w:eastAsia="Times New Roman" w:hAnsi="Calibri" w:cs="Calibri"/>
                  <w:color w:val="000000"/>
                  <w:sz w:val="20"/>
                  <w:szCs w:val="20"/>
                  <w:lang w:val="en-CA" w:eastAsia="en-CA"/>
                </w:rPr>
                <w:t>0.04</w:t>
              </w:r>
            </w:ins>
            <w:ins w:id="2214" w:author="Lane, Stefanie" w:date="2023-09-27T17:36:00Z">
              <w:r w:rsidR="00AD74B2">
                <w:rPr>
                  <w:rFonts w:ascii="Calibri" w:eastAsia="Times New Roman" w:hAnsi="Calibri" w:cs="Calibri"/>
                  <w:color w:val="000000"/>
                  <w:sz w:val="20"/>
                  <w:szCs w:val="20"/>
                  <w:lang w:val="en-CA" w:eastAsia="en-CA"/>
                </w:rPr>
                <w:t>6</w:t>
              </w:r>
            </w:ins>
          </w:p>
        </w:tc>
        <w:tc>
          <w:tcPr>
            <w:tcW w:w="277" w:type="dxa"/>
            <w:tcBorders>
              <w:top w:val="nil"/>
              <w:left w:val="nil"/>
              <w:bottom w:val="single" w:sz="8" w:space="0" w:color="auto"/>
              <w:right w:val="nil"/>
            </w:tcBorders>
            <w:shd w:val="clear" w:color="auto" w:fill="auto"/>
            <w:noWrap/>
            <w:vAlign w:val="bottom"/>
            <w:hideMark/>
          </w:tcPr>
          <w:p w14:paraId="75C8E140" w14:textId="77777777" w:rsidR="004052D4" w:rsidRPr="004052D4" w:rsidRDefault="004052D4" w:rsidP="004052D4">
            <w:pPr>
              <w:spacing w:after="0" w:line="240" w:lineRule="auto"/>
              <w:rPr>
                <w:ins w:id="2215" w:author="Lane, Stefanie" w:date="2023-09-25T14:38:00Z"/>
                <w:rFonts w:ascii="Calibri" w:eastAsia="Times New Roman" w:hAnsi="Calibri" w:cs="Calibri"/>
                <w:color w:val="000000"/>
                <w:sz w:val="20"/>
                <w:szCs w:val="20"/>
                <w:lang w:val="en-CA" w:eastAsia="en-CA"/>
              </w:rPr>
            </w:pPr>
            <w:ins w:id="2216"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36763E6D" w14:textId="77777777" w:rsidR="004052D4" w:rsidRPr="004052D4" w:rsidRDefault="004052D4" w:rsidP="004052D4">
            <w:pPr>
              <w:spacing w:after="0" w:line="240" w:lineRule="auto"/>
              <w:rPr>
                <w:ins w:id="2217" w:author="Lane, Stefanie" w:date="2023-09-25T14:38:00Z"/>
                <w:rFonts w:ascii="Calibri" w:eastAsia="Times New Roman" w:hAnsi="Calibri" w:cs="Calibri"/>
                <w:color w:val="000000"/>
                <w:sz w:val="20"/>
                <w:szCs w:val="20"/>
                <w:lang w:val="en-CA" w:eastAsia="en-CA"/>
              </w:rPr>
            </w:pPr>
            <w:ins w:id="2218" w:author="Lane, Stefanie" w:date="2023-09-25T14:38:00Z">
              <w:r w:rsidRPr="004052D4">
                <w:rPr>
                  <w:rFonts w:ascii="Calibri" w:eastAsia="Times New Roman" w:hAnsi="Calibri" w:cs="Calibri"/>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71459DE8" w14:textId="77777777" w:rsidR="004052D4" w:rsidRPr="004052D4" w:rsidRDefault="004052D4" w:rsidP="004052D4">
            <w:pPr>
              <w:spacing w:after="0" w:line="240" w:lineRule="auto"/>
              <w:jc w:val="center"/>
              <w:rPr>
                <w:ins w:id="2219" w:author="Lane, Stefanie" w:date="2023-09-25T14:38:00Z"/>
                <w:rFonts w:ascii="Calibri" w:eastAsia="Times New Roman" w:hAnsi="Calibri" w:cs="Calibri"/>
                <w:color w:val="000000"/>
                <w:sz w:val="20"/>
                <w:szCs w:val="20"/>
                <w:lang w:val="en-CA" w:eastAsia="en-CA"/>
              </w:rPr>
            </w:pPr>
            <w:ins w:id="2220"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nil"/>
            </w:tcBorders>
            <w:shd w:val="clear" w:color="auto" w:fill="auto"/>
            <w:noWrap/>
            <w:vAlign w:val="bottom"/>
            <w:hideMark/>
          </w:tcPr>
          <w:p w14:paraId="16C7C3F8" w14:textId="77777777" w:rsidR="004052D4" w:rsidRPr="004052D4" w:rsidRDefault="004052D4" w:rsidP="004052D4">
            <w:pPr>
              <w:spacing w:after="0" w:line="240" w:lineRule="auto"/>
              <w:jc w:val="center"/>
              <w:rPr>
                <w:ins w:id="2221" w:author="Lane, Stefanie" w:date="2023-09-25T14:38:00Z"/>
                <w:rFonts w:ascii="Calibri" w:eastAsia="Times New Roman" w:hAnsi="Calibri" w:cs="Calibri"/>
                <w:color w:val="000000"/>
                <w:sz w:val="20"/>
                <w:szCs w:val="20"/>
                <w:lang w:val="en-CA" w:eastAsia="en-CA"/>
              </w:rPr>
            </w:pPr>
            <w:ins w:id="2222" w:author="Lane, Stefanie" w:date="2023-09-25T14:38:00Z">
              <w:r w:rsidRPr="004052D4">
                <w:rPr>
                  <w:rFonts w:ascii="Calibri" w:eastAsia="Times New Roman" w:hAnsi="Calibri" w:cs="Calibri"/>
                  <w:color w:val="000000"/>
                  <w:sz w:val="20"/>
                  <w:szCs w:val="20"/>
                  <w:lang w:val="en-CA" w:eastAsia="en-CA"/>
                </w:rPr>
                <w:t> </w:t>
              </w:r>
            </w:ins>
          </w:p>
        </w:tc>
        <w:tc>
          <w:tcPr>
            <w:tcW w:w="277" w:type="dxa"/>
            <w:tcBorders>
              <w:top w:val="nil"/>
              <w:left w:val="nil"/>
              <w:bottom w:val="single" w:sz="8" w:space="0" w:color="auto"/>
              <w:right w:val="nil"/>
            </w:tcBorders>
            <w:shd w:val="clear" w:color="auto" w:fill="auto"/>
            <w:noWrap/>
            <w:vAlign w:val="bottom"/>
            <w:hideMark/>
          </w:tcPr>
          <w:p w14:paraId="08B5D026" w14:textId="77777777" w:rsidR="004052D4" w:rsidRPr="004052D4" w:rsidRDefault="004052D4" w:rsidP="004052D4">
            <w:pPr>
              <w:spacing w:after="0" w:line="240" w:lineRule="auto"/>
              <w:rPr>
                <w:ins w:id="2223" w:author="Lane, Stefanie" w:date="2023-09-25T14:38:00Z"/>
                <w:rFonts w:ascii="Calibri" w:eastAsia="Times New Roman" w:hAnsi="Calibri" w:cs="Calibri"/>
                <w:color w:val="000000"/>
                <w:sz w:val="20"/>
                <w:szCs w:val="20"/>
                <w:lang w:val="en-CA" w:eastAsia="en-CA"/>
              </w:rPr>
            </w:pPr>
            <w:ins w:id="2224"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41FEE71F" w14:textId="77777777" w:rsidR="004052D4" w:rsidRPr="004052D4" w:rsidRDefault="004052D4" w:rsidP="004052D4">
            <w:pPr>
              <w:spacing w:after="0" w:line="240" w:lineRule="auto"/>
              <w:rPr>
                <w:ins w:id="2225" w:author="Lane, Stefanie" w:date="2023-09-25T14:38:00Z"/>
                <w:rFonts w:ascii="Calibri" w:eastAsia="Times New Roman" w:hAnsi="Calibri" w:cs="Calibri"/>
                <w:i/>
                <w:iCs/>
                <w:color w:val="000000"/>
                <w:sz w:val="20"/>
                <w:szCs w:val="20"/>
                <w:lang w:val="en-CA" w:eastAsia="en-CA"/>
              </w:rPr>
            </w:pPr>
            <w:ins w:id="2226" w:author="Lane, Stefanie" w:date="2023-09-25T14:38:00Z">
              <w:r w:rsidRPr="004052D4">
                <w:rPr>
                  <w:rFonts w:ascii="Calibri" w:eastAsia="Times New Roman" w:hAnsi="Calibri" w:cs="Calibri"/>
                  <w:i/>
                  <w:iCs/>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6AF55545" w14:textId="77777777" w:rsidR="004052D4" w:rsidRPr="004052D4" w:rsidRDefault="004052D4" w:rsidP="004052D4">
            <w:pPr>
              <w:spacing w:after="0" w:line="240" w:lineRule="auto"/>
              <w:jc w:val="center"/>
              <w:rPr>
                <w:ins w:id="2227" w:author="Lane, Stefanie" w:date="2023-09-25T14:38:00Z"/>
                <w:rFonts w:ascii="Calibri" w:eastAsia="Times New Roman" w:hAnsi="Calibri" w:cs="Calibri"/>
                <w:color w:val="000000"/>
                <w:sz w:val="20"/>
                <w:szCs w:val="20"/>
                <w:lang w:val="en-CA" w:eastAsia="en-CA"/>
              </w:rPr>
            </w:pPr>
            <w:ins w:id="2228"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single" w:sz="8" w:space="0" w:color="auto"/>
            </w:tcBorders>
            <w:shd w:val="clear" w:color="auto" w:fill="auto"/>
            <w:noWrap/>
            <w:vAlign w:val="bottom"/>
            <w:hideMark/>
          </w:tcPr>
          <w:p w14:paraId="60D51D11" w14:textId="77777777" w:rsidR="004052D4" w:rsidRPr="004052D4" w:rsidRDefault="004052D4" w:rsidP="004052D4">
            <w:pPr>
              <w:spacing w:after="0" w:line="240" w:lineRule="auto"/>
              <w:jc w:val="center"/>
              <w:rPr>
                <w:ins w:id="2229" w:author="Lane, Stefanie" w:date="2023-09-25T14:38:00Z"/>
                <w:rFonts w:ascii="Calibri" w:eastAsia="Times New Roman" w:hAnsi="Calibri" w:cs="Calibri"/>
                <w:color w:val="000000"/>
                <w:sz w:val="20"/>
                <w:szCs w:val="20"/>
                <w:lang w:val="en-CA" w:eastAsia="en-CA"/>
              </w:rPr>
            </w:pPr>
            <w:ins w:id="2230"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78DBC602" w14:textId="77777777" w:rsidTr="00761B99">
        <w:trPr>
          <w:trHeight w:val="288"/>
          <w:ins w:id="2231" w:author="Lane, Stefanie" w:date="2023-09-25T14:38:00Z"/>
        </w:trPr>
        <w:tc>
          <w:tcPr>
            <w:tcW w:w="1091" w:type="dxa"/>
            <w:tcBorders>
              <w:top w:val="nil"/>
              <w:left w:val="nil"/>
              <w:bottom w:val="nil"/>
              <w:right w:val="nil"/>
            </w:tcBorders>
            <w:shd w:val="clear" w:color="auto" w:fill="auto"/>
            <w:vAlign w:val="bottom"/>
            <w:hideMark/>
          </w:tcPr>
          <w:p w14:paraId="3E6B85BD" w14:textId="77777777" w:rsidR="004052D4" w:rsidRPr="004052D4" w:rsidRDefault="004052D4" w:rsidP="004052D4">
            <w:pPr>
              <w:spacing w:after="0" w:line="240" w:lineRule="auto"/>
              <w:jc w:val="center"/>
              <w:rPr>
                <w:ins w:id="223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3DF6837E" w14:textId="77777777" w:rsidR="004052D4" w:rsidRPr="004052D4" w:rsidRDefault="004052D4" w:rsidP="004052D4">
            <w:pPr>
              <w:spacing w:after="0" w:line="240" w:lineRule="auto"/>
              <w:rPr>
                <w:ins w:id="2233"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351F5ED4" w14:textId="77777777" w:rsidR="004052D4" w:rsidRPr="004052D4" w:rsidRDefault="004052D4" w:rsidP="004052D4">
            <w:pPr>
              <w:spacing w:after="0" w:line="240" w:lineRule="auto"/>
              <w:rPr>
                <w:ins w:id="2234"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F85ADA1" w14:textId="77777777" w:rsidR="004052D4" w:rsidRPr="004052D4" w:rsidRDefault="004052D4" w:rsidP="004052D4">
            <w:pPr>
              <w:spacing w:after="0" w:line="240" w:lineRule="auto"/>
              <w:jc w:val="center"/>
              <w:rPr>
                <w:ins w:id="2235"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1662BF53" w14:textId="77777777" w:rsidR="004052D4" w:rsidRPr="004052D4" w:rsidRDefault="004052D4" w:rsidP="004052D4">
            <w:pPr>
              <w:spacing w:after="0" w:line="240" w:lineRule="auto"/>
              <w:jc w:val="center"/>
              <w:rPr>
                <w:ins w:id="2236"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655291B7" w14:textId="77777777" w:rsidR="004052D4" w:rsidRPr="004052D4" w:rsidRDefault="004052D4" w:rsidP="004052D4">
            <w:pPr>
              <w:spacing w:after="0" w:line="240" w:lineRule="auto"/>
              <w:rPr>
                <w:ins w:id="223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2BAD0D05" w14:textId="77777777" w:rsidR="004052D4" w:rsidRPr="004052D4" w:rsidRDefault="004052D4" w:rsidP="004052D4">
            <w:pPr>
              <w:spacing w:after="0" w:line="240" w:lineRule="auto"/>
              <w:rPr>
                <w:ins w:id="223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8D9561B" w14:textId="77777777" w:rsidR="004052D4" w:rsidRPr="004052D4" w:rsidRDefault="004052D4" w:rsidP="004052D4">
            <w:pPr>
              <w:spacing w:after="0" w:line="240" w:lineRule="auto"/>
              <w:jc w:val="center"/>
              <w:rPr>
                <w:ins w:id="2239"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4C902C1" w14:textId="77777777" w:rsidR="004052D4" w:rsidRPr="004052D4" w:rsidRDefault="004052D4" w:rsidP="004052D4">
            <w:pPr>
              <w:spacing w:after="0" w:line="240" w:lineRule="auto"/>
              <w:jc w:val="center"/>
              <w:rPr>
                <w:ins w:id="2240"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1E7B81C1" w14:textId="77777777" w:rsidR="004052D4" w:rsidRPr="004052D4" w:rsidRDefault="004052D4" w:rsidP="004052D4">
            <w:pPr>
              <w:spacing w:after="0" w:line="240" w:lineRule="auto"/>
              <w:rPr>
                <w:ins w:id="2241"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032D8236" w14:textId="77777777" w:rsidR="004052D4" w:rsidRPr="004052D4" w:rsidRDefault="004052D4" w:rsidP="004052D4">
            <w:pPr>
              <w:spacing w:after="0" w:line="240" w:lineRule="auto"/>
              <w:rPr>
                <w:ins w:id="2242"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03E914D5" w14:textId="77777777" w:rsidR="004052D4" w:rsidRPr="004052D4" w:rsidRDefault="004052D4" w:rsidP="004052D4">
            <w:pPr>
              <w:spacing w:after="0" w:line="240" w:lineRule="auto"/>
              <w:jc w:val="center"/>
              <w:rPr>
                <w:ins w:id="2243" w:author="Lane, Stefanie" w:date="2023-09-25T14:38:00Z"/>
                <w:rFonts w:ascii="Times New Roman" w:eastAsia="Times New Roman" w:hAnsi="Times New Roman" w:cs="Times New Roman"/>
                <w:sz w:val="20"/>
                <w:szCs w:val="20"/>
                <w:lang w:val="en-CA" w:eastAsia="en-CA"/>
              </w:rPr>
            </w:pPr>
          </w:p>
        </w:tc>
      </w:tr>
      <w:tr w:rsidR="00991F62" w:rsidRPr="004052D4" w14:paraId="4238CFD1" w14:textId="77777777" w:rsidTr="00761B99">
        <w:trPr>
          <w:trHeight w:val="276"/>
          <w:ins w:id="2244" w:author="Lane, Stefanie" w:date="2023-09-25T14:38: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2B3738C1" w14:textId="77777777" w:rsidR="00991F62" w:rsidRPr="004052D4" w:rsidRDefault="00991F62" w:rsidP="00991F62">
            <w:pPr>
              <w:spacing w:after="0" w:line="240" w:lineRule="auto"/>
              <w:jc w:val="center"/>
              <w:rPr>
                <w:ins w:id="2245" w:author="Lane, Stefanie" w:date="2023-09-25T14:38:00Z"/>
                <w:rFonts w:ascii="Calibri" w:eastAsia="Times New Roman" w:hAnsi="Calibri" w:cs="Calibri"/>
                <w:color w:val="000000"/>
                <w:sz w:val="20"/>
                <w:szCs w:val="20"/>
                <w:lang w:val="en-CA" w:eastAsia="en-CA"/>
              </w:rPr>
            </w:pPr>
            <w:ins w:id="2246" w:author="Lane, Stefanie" w:date="2023-09-25T14:38:00Z">
              <w:r w:rsidRPr="004052D4">
                <w:rPr>
                  <w:rFonts w:ascii="Calibri" w:eastAsia="Times New Roman" w:hAnsi="Calibri" w:cs="Calibri"/>
                  <w:color w:val="000000"/>
                  <w:sz w:val="20"/>
                  <w:szCs w:val="20"/>
                  <w:lang w:val="en-CA" w:eastAsia="en-CA"/>
                </w:rPr>
                <w:t>"Bogbean"</w:t>
              </w:r>
            </w:ins>
          </w:p>
        </w:tc>
        <w:tc>
          <w:tcPr>
            <w:tcW w:w="2854" w:type="dxa"/>
            <w:tcBorders>
              <w:top w:val="single" w:sz="8" w:space="0" w:color="auto"/>
              <w:left w:val="nil"/>
              <w:bottom w:val="nil"/>
              <w:right w:val="nil"/>
            </w:tcBorders>
            <w:shd w:val="clear" w:color="auto" w:fill="auto"/>
            <w:noWrap/>
            <w:vAlign w:val="bottom"/>
            <w:hideMark/>
          </w:tcPr>
          <w:p w14:paraId="0088FBFA" w14:textId="77777777" w:rsidR="00991F62" w:rsidRPr="004052D4" w:rsidRDefault="00991F62" w:rsidP="00991F62">
            <w:pPr>
              <w:spacing w:after="0" w:line="240" w:lineRule="auto"/>
              <w:rPr>
                <w:ins w:id="2247" w:author="Lane, Stefanie" w:date="2023-09-25T14:38:00Z"/>
                <w:rFonts w:ascii="Calibri" w:eastAsia="Times New Roman" w:hAnsi="Calibri" w:cs="Calibri"/>
                <w:i/>
                <w:iCs/>
                <w:sz w:val="20"/>
                <w:szCs w:val="20"/>
                <w:lang w:val="en-CA" w:eastAsia="en-CA"/>
              </w:rPr>
            </w:pPr>
            <w:ins w:id="2248" w:author="Lane, Stefanie" w:date="2023-09-25T14:38:00Z">
              <w:r w:rsidRPr="004052D4">
                <w:rPr>
                  <w:rFonts w:ascii="Calibri" w:eastAsia="Times New Roman" w:hAnsi="Calibri" w:cs="Calibri"/>
                  <w:i/>
                  <w:iCs/>
                  <w:sz w:val="20"/>
                  <w:szCs w:val="20"/>
                  <w:lang w:val="en-CA" w:eastAsia="en-CA"/>
                </w:rPr>
                <w:t>Menyanthes trifoliata</w:t>
              </w:r>
            </w:ins>
          </w:p>
        </w:tc>
        <w:tc>
          <w:tcPr>
            <w:tcW w:w="946" w:type="dxa"/>
            <w:tcBorders>
              <w:top w:val="single" w:sz="8" w:space="0" w:color="auto"/>
              <w:left w:val="nil"/>
              <w:bottom w:val="nil"/>
              <w:right w:val="nil"/>
            </w:tcBorders>
            <w:shd w:val="clear" w:color="auto" w:fill="auto"/>
            <w:noWrap/>
            <w:vAlign w:val="bottom"/>
            <w:hideMark/>
          </w:tcPr>
          <w:p w14:paraId="223755F7" w14:textId="77777777" w:rsidR="00991F62" w:rsidRPr="004052D4" w:rsidRDefault="00991F62" w:rsidP="00991F62">
            <w:pPr>
              <w:spacing w:after="0" w:line="240" w:lineRule="auto"/>
              <w:jc w:val="center"/>
              <w:rPr>
                <w:ins w:id="2249" w:author="Lane, Stefanie" w:date="2023-09-25T14:38:00Z"/>
                <w:rFonts w:ascii="Calibri" w:eastAsia="Times New Roman" w:hAnsi="Calibri" w:cs="Calibri"/>
                <w:color w:val="000000"/>
                <w:sz w:val="20"/>
                <w:szCs w:val="20"/>
                <w:lang w:val="en-CA" w:eastAsia="en-CA"/>
              </w:rPr>
            </w:pPr>
            <w:ins w:id="2250" w:author="Lane, Stefanie" w:date="2023-09-25T14:38:00Z">
              <w:r w:rsidRPr="004052D4">
                <w:rPr>
                  <w:rFonts w:ascii="Calibri" w:eastAsia="Times New Roman" w:hAnsi="Calibri" w:cs="Calibri"/>
                  <w:color w:val="000000"/>
                  <w:sz w:val="20"/>
                  <w:szCs w:val="20"/>
                  <w:lang w:val="en-CA" w:eastAsia="en-CA"/>
                </w:rPr>
                <w:t>0.729</w:t>
              </w:r>
            </w:ins>
          </w:p>
        </w:tc>
        <w:tc>
          <w:tcPr>
            <w:tcW w:w="774" w:type="dxa"/>
            <w:tcBorders>
              <w:top w:val="single" w:sz="8" w:space="0" w:color="auto"/>
              <w:left w:val="nil"/>
              <w:bottom w:val="nil"/>
              <w:right w:val="nil"/>
            </w:tcBorders>
            <w:shd w:val="clear" w:color="auto" w:fill="auto"/>
            <w:noWrap/>
            <w:vAlign w:val="bottom"/>
            <w:hideMark/>
          </w:tcPr>
          <w:p w14:paraId="3FE9A00A" w14:textId="7F05E971" w:rsidR="00991F62" w:rsidRPr="004052D4" w:rsidRDefault="00991F62" w:rsidP="00991F62">
            <w:pPr>
              <w:spacing w:after="0" w:line="240" w:lineRule="auto"/>
              <w:jc w:val="center"/>
              <w:rPr>
                <w:ins w:id="2251" w:author="Lane, Stefanie" w:date="2023-09-25T14:38:00Z"/>
                <w:rFonts w:ascii="Calibri" w:eastAsia="Times New Roman" w:hAnsi="Calibri" w:cs="Calibri"/>
                <w:color w:val="000000"/>
                <w:sz w:val="20"/>
                <w:szCs w:val="20"/>
                <w:lang w:val="en-CA" w:eastAsia="en-CA"/>
              </w:rPr>
            </w:pPr>
            <w:ins w:id="2252"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0AD68EB" w14:textId="77777777" w:rsidR="00991F62" w:rsidRPr="004052D4" w:rsidRDefault="00991F62" w:rsidP="00991F62">
            <w:pPr>
              <w:spacing w:after="0" w:line="240" w:lineRule="auto"/>
              <w:rPr>
                <w:ins w:id="2253" w:author="Lane, Stefanie" w:date="2023-09-25T14:38:00Z"/>
                <w:rFonts w:ascii="Calibri" w:eastAsia="Times New Roman" w:hAnsi="Calibri" w:cs="Calibri"/>
                <w:color w:val="000000"/>
                <w:sz w:val="20"/>
                <w:szCs w:val="20"/>
                <w:lang w:val="en-CA" w:eastAsia="en-CA"/>
              </w:rPr>
            </w:pPr>
            <w:ins w:id="2254"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179EA536" w14:textId="77777777" w:rsidR="00991F62" w:rsidRPr="004052D4" w:rsidRDefault="00991F62" w:rsidP="00991F62">
            <w:pPr>
              <w:spacing w:after="0" w:line="240" w:lineRule="auto"/>
              <w:rPr>
                <w:ins w:id="2255" w:author="Lane, Stefanie" w:date="2023-09-25T14:38:00Z"/>
                <w:rFonts w:ascii="Calibri" w:eastAsia="Times New Roman" w:hAnsi="Calibri" w:cs="Calibri"/>
                <w:i/>
                <w:iCs/>
                <w:color w:val="000000"/>
                <w:sz w:val="20"/>
                <w:szCs w:val="20"/>
                <w:lang w:val="en-CA" w:eastAsia="en-CA"/>
              </w:rPr>
            </w:pPr>
            <w:ins w:id="2256" w:author="Lane, Stefanie" w:date="2023-09-25T14:38:00Z">
              <w:r w:rsidRPr="004052D4">
                <w:rPr>
                  <w:rFonts w:ascii="Calibri" w:eastAsia="Times New Roman" w:hAnsi="Calibri" w:cs="Calibri"/>
                  <w:i/>
                  <w:iCs/>
                  <w:color w:val="000000"/>
                  <w:sz w:val="20"/>
                  <w:szCs w:val="20"/>
                  <w:lang w:val="en-CA" w:eastAsia="en-CA"/>
                </w:rPr>
                <w:t>Mentha aquatica</w:t>
              </w:r>
            </w:ins>
          </w:p>
        </w:tc>
        <w:tc>
          <w:tcPr>
            <w:tcW w:w="946" w:type="dxa"/>
            <w:tcBorders>
              <w:top w:val="single" w:sz="8" w:space="0" w:color="auto"/>
              <w:left w:val="nil"/>
              <w:bottom w:val="nil"/>
              <w:right w:val="nil"/>
            </w:tcBorders>
            <w:shd w:val="clear" w:color="auto" w:fill="auto"/>
            <w:noWrap/>
            <w:vAlign w:val="bottom"/>
            <w:hideMark/>
          </w:tcPr>
          <w:p w14:paraId="3C34D80B" w14:textId="77777777" w:rsidR="00991F62" w:rsidRPr="004052D4" w:rsidRDefault="00991F62" w:rsidP="00991F62">
            <w:pPr>
              <w:spacing w:after="0" w:line="240" w:lineRule="auto"/>
              <w:jc w:val="center"/>
              <w:rPr>
                <w:ins w:id="2257" w:author="Lane, Stefanie" w:date="2023-09-25T14:38:00Z"/>
                <w:rFonts w:ascii="Calibri" w:eastAsia="Times New Roman" w:hAnsi="Calibri" w:cs="Calibri"/>
                <w:color w:val="000000"/>
                <w:sz w:val="20"/>
                <w:szCs w:val="20"/>
                <w:lang w:val="en-CA" w:eastAsia="en-CA"/>
              </w:rPr>
            </w:pPr>
            <w:ins w:id="2258" w:author="Lane, Stefanie" w:date="2023-09-25T14:38:00Z">
              <w:r w:rsidRPr="004052D4">
                <w:rPr>
                  <w:rFonts w:ascii="Calibri" w:eastAsia="Times New Roman" w:hAnsi="Calibri" w:cs="Calibri"/>
                  <w:color w:val="000000"/>
                  <w:sz w:val="20"/>
                  <w:szCs w:val="20"/>
                  <w:lang w:val="en-CA" w:eastAsia="en-CA"/>
                </w:rPr>
                <w:t>0.811</w:t>
              </w:r>
            </w:ins>
          </w:p>
        </w:tc>
        <w:tc>
          <w:tcPr>
            <w:tcW w:w="774" w:type="dxa"/>
            <w:tcBorders>
              <w:top w:val="single" w:sz="8" w:space="0" w:color="auto"/>
              <w:left w:val="nil"/>
              <w:bottom w:val="nil"/>
              <w:right w:val="nil"/>
            </w:tcBorders>
            <w:shd w:val="clear" w:color="auto" w:fill="auto"/>
            <w:noWrap/>
            <w:vAlign w:val="bottom"/>
            <w:hideMark/>
          </w:tcPr>
          <w:p w14:paraId="5250F1A7" w14:textId="549F1380" w:rsidR="00991F62" w:rsidRPr="004052D4" w:rsidRDefault="00991F62" w:rsidP="00991F62">
            <w:pPr>
              <w:spacing w:after="0" w:line="240" w:lineRule="auto"/>
              <w:jc w:val="center"/>
              <w:rPr>
                <w:ins w:id="2259" w:author="Lane, Stefanie" w:date="2023-09-25T14:38:00Z"/>
                <w:rFonts w:ascii="Calibri" w:eastAsia="Times New Roman" w:hAnsi="Calibri" w:cs="Calibri"/>
                <w:color w:val="000000"/>
                <w:sz w:val="20"/>
                <w:szCs w:val="20"/>
                <w:lang w:val="en-CA" w:eastAsia="en-CA"/>
              </w:rPr>
            </w:pPr>
            <w:ins w:id="2260"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single" w:sz="8" w:space="0" w:color="auto"/>
              <w:left w:val="nil"/>
              <w:bottom w:val="nil"/>
              <w:right w:val="nil"/>
            </w:tcBorders>
            <w:shd w:val="clear" w:color="auto" w:fill="auto"/>
            <w:noWrap/>
            <w:vAlign w:val="bottom"/>
            <w:hideMark/>
          </w:tcPr>
          <w:p w14:paraId="06537920" w14:textId="77777777" w:rsidR="00991F62" w:rsidRPr="004052D4" w:rsidRDefault="00991F62" w:rsidP="00991F62">
            <w:pPr>
              <w:spacing w:after="0" w:line="240" w:lineRule="auto"/>
              <w:rPr>
                <w:ins w:id="2261" w:author="Lane, Stefanie" w:date="2023-09-25T14:38:00Z"/>
                <w:rFonts w:ascii="Calibri" w:eastAsia="Times New Roman" w:hAnsi="Calibri" w:cs="Calibri"/>
                <w:color w:val="000000"/>
                <w:sz w:val="20"/>
                <w:szCs w:val="20"/>
                <w:lang w:val="en-CA" w:eastAsia="en-CA"/>
              </w:rPr>
            </w:pPr>
            <w:ins w:id="2262"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single" w:sz="8" w:space="0" w:color="auto"/>
              <w:left w:val="nil"/>
              <w:bottom w:val="nil"/>
              <w:right w:val="nil"/>
            </w:tcBorders>
            <w:shd w:val="clear" w:color="auto" w:fill="auto"/>
            <w:noWrap/>
            <w:vAlign w:val="bottom"/>
            <w:hideMark/>
          </w:tcPr>
          <w:p w14:paraId="4B5A71DA" w14:textId="77777777" w:rsidR="00991F62" w:rsidRPr="004052D4" w:rsidRDefault="00991F62" w:rsidP="00991F62">
            <w:pPr>
              <w:spacing w:after="0" w:line="240" w:lineRule="auto"/>
              <w:rPr>
                <w:ins w:id="2263" w:author="Lane, Stefanie" w:date="2023-09-25T14:38:00Z"/>
                <w:rFonts w:ascii="Calibri" w:eastAsia="Times New Roman" w:hAnsi="Calibri" w:cs="Calibri"/>
                <w:i/>
                <w:iCs/>
                <w:sz w:val="20"/>
                <w:szCs w:val="20"/>
                <w:lang w:val="en-CA" w:eastAsia="en-CA"/>
              </w:rPr>
            </w:pPr>
            <w:ins w:id="2264" w:author="Lane, Stefanie" w:date="2023-09-25T14:38:00Z">
              <w:r w:rsidRPr="004052D4">
                <w:rPr>
                  <w:rFonts w:ascii="Calibri" w:eastAsia="Times New Roman" w:hAnsi="Calibri" w:cs="Calibri"/>
                  <w:i/>
                  <w:iCs/>
                  <w:sz w:val="20"/>
                  <w:szCs w:val="20"/>
                  <w:lang w:val="en-CA" w:eastAsia="en-CA"/>
                </w:rPr>
                <w:t>Menyanthes trifoliata</w:t>
              </w:r>
            </w:ins>
          </w:p>
        </w:tc>
        <w:tc>
          <w:tcPr>
            <w:tcW w:w="946" w:type="dxa"/>
            <w:tcBorders>
              <w:top w:val="single" w:sz="8" w:space="0" w:color="auto"/>
              <w:left w:val="nil"/>
              <w:bottom w:val="nil"/>
              <w:right w:val="nil"/>
            </w:tcBorders>
            <w:shd w:val="clear" w:color="auto" w:fill="auto"/>
            <w:noWrap/>
            <w:vAlign w:val="bottom"/>
            <w:hideMark/>
          </w:tcPr>
          <w:p w14:paraId="67CE9EFF" w14:textId="77777777" w:rsidR="00991F62" w:rsidRPr="004052D4" w:rsidRDefault="00991F62" w:rsidP="00991F62">
            <w:pPr>
              <w:spacing w:after="0" w:line="240" w:lineRule="auto"/>
              <w:jc w:val="center"/>
              <w:rPr>
                <w:ins w:id="2265" w:author="Lane, Stefanie" w:date="2023-09-25T14:38:00Z"/>
                <w:rFonts w:ascii="Calibri" w:eastAsia="Times New Roman" w:hAnsi="Calibri" w:cs="Calibri"/>
                <w:color w:val="000000"/>
                <w:sz w:val="20"/>
                <w:szCs w:val="20"/>
                <w:lang w:val="en-CA" w:eastAsia="en-CA"/>
              </w:rPr>
            </w:pPr>
            <w:ins w:id="2266" w:author="Lane, Stefanie" w:date="2023-09-25T14:38:00Z">
              <w:r w:rsidRPr="004052D4">
                <w:rPr>
                  <w:rFonts w:ascii="Calibri" w:eastAsia="Times New Roman" w:hAnsi="Calibri" w:cs="Calibri"/>
                  <w:color w:val="000000"/>
                  <w:sz w:val="20"/>
                  <w:szCs w:val="20"/>
                  <w:lang w:val="en-CA" w:eastAsia="en-CA"/>
                </w:rPr>
                <w:t>0.942</w:t>
              </w:r>
            </w:ins>
          </w:p>
        </w:tc>
        <w:tc>
          <w:tcPr>
            <w:tcW w:w="774" w:type="dxa"/>
            <w:tcBorders>
              <w:top w:val="single" w:sz="8" w:space="0" w:color="auto"/>
              <w:left w:val="nil"/>
              <w:bottom w:val="nil"/>
              <w:right w:val="single" w:sz="8" w:space="0" w:color="auto"/>
            </w:tcBorders>
            <w:shd w:val="clear" w:color="auto" w:fill="auto"/>
            <w:noWrap/>
            <w:vAlign w:val="bottom"/>
            <w:hideMark/>
          </w:tcPr>
          <w:p w14:paraId="7CB67E91" w14:textId="0A658598" w:rsidR="00991F62" w:rsidRPr="004052D4" w:rsidRDefault="00991F62" w:rsidP="00991F62">
            <w:pPr>
              <w:spacing w:after="0" w:line="240" w:lineRule="auto"/>
              <w:jc w:val="center"/>
              <w:rPr>
                <w:ins w:id="2267" w:author="Lane, Stefanie" w:date="2023-09-25T14:38:00Z"/>
                <w:rFonts w:ascii="Calibri" w:eastAsia="Times New Roman" w:hAnsi="Calibri" w:cs="Calibri"/>
                <w:color w:val="000000"/>
                <w:sz w:val="20"/>
                <w:szCs w:val="20"/>
                <w:lang w:val="en-CA" w:eastAsia="en-CA"/>
              </w:rPr>
            </w:pPr>
            <w:ins w:id="2268" w:author="Lane, Stefanie" w:date="2023-09-27T17:35:00Z">
              <w:r w:rsidRPr="00761B99">
                <w:rPr>
                  <w:rFonts w:ascii="Calibri" w:eastAsia="Times New Roman" w:hAnsi="Calibri" w:cs="Calibri"/>
                  <w:color w:val="000000"/>
                  <w:sz w:val="20"/>
                  <w:szCs w:val="20"/>
                  <w:lang w:eastAsia="en-CA"/>
                </w:rPr>
                <w:t>&lt;0.001</w:t>
              </w:r>
            </w:ins>
          </w:p>
        </w:tc>
      </w:tr>
      <w:tr w:rsidR="00991F62" w:rsidRPr="004052D4" w14:paraId="362776C4" w14:textId="77777777" w:rsidTr="00761B99">
        <w:trPr>
          <w:trHeight w:val="276"/>
          <w:ins w:id="2269"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34A5101" w14:textId="77777777" w:rsidR="00991F62" w:rsidRPr="004052D4" w:rsidRDefault="00991F62" w:rsidP="00991F62">
            <w:pPr>
              <w:spacing w:after="0" w:line="240" w:lineRule="auto"/>
              <w:rPr>
                <w:ins w:id="2270"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151271A1" w14:textId="77777777" w:rsidR="00991F62" w:rsidRPr="004052D4" w:rsidRDefault="00991F62" w:rsidP="00991F62">
            <w:pPr>
              <w:spacing w:after="0" w:line="240" w:lineRule="auto"/>
              <w:rPr>
                <w:ins w:id="2271" w:author="Lane, Stefanie" w:date="2023-09-25T14:38:00Z"/>
                <w:rFonts w:ascii="Calibri" w:eastAsia="Times New Roman" w:hAnsi="Calibri" w:cs="Calibri"/>
                <w:i/>
                <w:iCs/>
                <w:sz w:val="20"/>
                <w:szCs w:val="20"/>
                <w:lang w:val="en-CA" w:eastAsia="en-CA"/>
              </w:rPr>
            </w:pPr>
            <w:ins w:id="2272" w:author="Lane, Stefanie" w:date="2023-09-25T14:38:00Z">
              <w:r w:rsidRPr="004052D4">
                <w:rPr>
                  <w:rFonts w:ascii="Calibri" w:eastAsia="Times New Roman" w:hAnsi="Calibri" w:cs="Calibri"/>
                  <w:i/>
                  <w:iCs/>
                  <w:sz w:val="20"/>
                  <w:szCs w:val="20"/>
                  <w:lang w:val="en-CA" w:eastAsia="en-CA"/>
                </w:rPr>
                <w:t>Myosotis scorpiodes</w:t>
              </w:r>
            </w:ins>
          </w:p>
        </w:tc>
        <w:tc>
          <w:tcPr>
            <w:tcW w:w="946" w:type="dxa"/>
            <w:tcBorders>
              <w:top w:val="single" w:sz="4" w:space="0" w:color="auto"/>
              <w:left w:val="nil"/>
              <w:bottom w:val="single" w:sz="4" w:space="0" w:color="auto"/>
              <w:right w:val="nil"/>
            </w:tcBorders>
            <w:shd w:val="clear" w:color="auto" w:fill="auto"/>
            <w:noWrap/>
            <w:vAlign w:val="bottom"/>
            <w:hideMark/>
          </w:tcPr>
          <w:p w14:paraId="7F9DDC51" w14:textId="77777777" w:rsidR="00991F62" w:rsidRPr="004052D4" w:rsidRDefault="00991F62" w:rsidP="00991F62">
            <w:pPr>
              <w:spacing w:after="0" w:line="240" w:lineRule="auto"/>
              <w:jc w:val="center"/>
              <w:rPr>
                <w:ins w:id="2273" w:author="Lane, Stefanie" w:date="2023-09-25T14:38:00Z"/>
                <w:rFonts w:ascii="Calibri" w:eastAsia="Times New Roman" w:hAnsi="Calibri" w:cs="Calibri"/>
                <w:color w:val="000000"/>
                <w:sz w:val="20"/>
                <w:szCs w:val="20"/>
                <w:lang w:val="en-CA" w:eastAsia="en-CA"/>
              </w:rPr>
            </w:pPr>
            <w:ins w:id="2274" w:author="Lane, Stefanie" w:date="2023-09-25T14:38:00Z">
              <w:r w:rsidRPr="004052D4">
                <w:rPr>
                  <w:rFonts w:ascii="Calibri" w:eastAsia="Times New Roman" w:hAnsi="Calibri" w:cs="Calibri"/>
                  <w:color w:val="000000"/>
                  <w:sz w:val="20"/>
                  <w:szCs w:val="20"/>
                  <w:lang w:val="en-CA" w:eastAsia="en-CA"/>
                </w:rPr>
                <w:t>0.446</w:t>
              </w:r>
            </w:ins>
          </w:p>
        </w:tc>
        <w:tc>
          <w:tcPr>
            <w:tcW w:w="774" w:type="dxa"/>
            <w:tcBorders>
              <w:top w:val="single" w:sz="4" w:space="0" w:color="auto"/>
              <w:left w:val="nil"/>
              <w:bottom w:val="single" w:sz="4" w:space="0" w:color="auto"/>
              <w:right w:val="nil"/>
            </w:tcBorders>
            <w:shd w:val="clear" w:color="auto" w:fill="auto"/>
            <w:noWrap/>
            <w:vAlign w:val="bottom"/>
            <w:hideMark/>
          </w:tcPr>
          <w:p w14:paraId="6619FD6B" w14:textId="16AD6516" w:rsidR="00991F62" w:rsidRPr="004052D4" w:rsidRDefault="00AD74B2" w:rsidP="00991F62">
            <w:pPr>
              <w:spacing w:after="0" w:line="240" w:lineRule="auto"/>
              <w:jc w:val="center"/>
              <w:rPr>
                <w:ins w:id="2275" w:author="Lane, Stefanie" w:date="2023-09-25T14:38:00Z"/>
                <w:rFonts w:ascii="Calibri" w:eastAsia="Times New Roman" w:hAnsi="Calibri" w:cs="Calibri"/>
                <w:color w:val="000000"/>
                <w:sz w:val="20"/>
                <w:szCs w:val="20"/>
                <w:lang w:val="en-CA" w:eastAsia="en-CA"/>
              </w:rPr>
            </w:pPr>
            <w:ins w:id="2276"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0E1BE497" w14:textId="77777777" w:rsidR="00991F62" w:rsidRPr="004052D4" w:rsidRDefault="00991F62" w:rsidP="00991F62">
            <w:pPr>
              <w:spacing w:after="0" w:line="240" w:lineRule="auto"/>
              <w:jc w:val="center"/>
              <w:rPr>
                <w:ins w:id="2277"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F1D2BDA" w14:textId="77777777" w:rsidR="00991F62" w:rsidRPr="004052D4" w:rsidRDefault="00991F62" w:rsidP="00991F62">
            <w:pPr>
              <w:spacing w:after="0" w:line="240" w:lineRule="auto"/>
              <w:rPr>
                <w:ins w:id="2278" w:author="Lane, Stefanie" w:date="2023-09-25T14:38:00Z"/>
                <w:rFonts w:ascii="Calibri" w:eastAsia="Times New Roman" w:hAnsi="Calibri" w:cs="Calibri"/>
                <w:i/>
                <w:iCs/>
                <w:sz w:val="20"/>
                <w:szCs w:val="20"/>
                <w:lang w:val="en-CA" w:eastAsia="en-CA"/>
              </w:rPr>
            </w:pPr>
            <w:ins w:id="2279" w:author="Lane, Stefanie" w:date="2023-09-25T14:38:00Z">
              <w:r w:rsidRPr="004052D4">
                <w:rPr>
                  <w:rFonts w:ascii="Calibri" w:eastAsia="Times New Roman" w:hAnsi="Calibri" w:cs="Calibri"/>
                  <w:i/>
                  <w:iCs/>
                  <w:sz w:val="20"/>
                  <w:szCs w:val="20"/>
                  <w:lang w:val="en-CA" w:eastAsia="en-CA"/>
                </w:rPr>
                <w:t>Menyanthes trifoliata</w:t>
              </w:r>
            </w:ins>
          </w:p>
        </w:tc>
        <w:tc>
          <w:tcPr>
            <w:tcW w:w="946" w:type="dxa"/>
            <w:tcBorders>
              <w:top w:val="single" w:sz="4" w:space="0" w:color="auto"/>
              <w:left w:val="nil"/>
              <w:bottom w:val="single" w:sz="4" w:space="0" w:color="auto"/>
              <w:right w:val="nil"/>
            </w:tcBorders>
            <w:shd w:val="clear" w:color="auto" w:fill="auto"/>
            <w:noWrap/>
            <w:vAlign w:val="bottom"/>
            <w:hideMark/>
          </w:tcPr>
          <w:p w14:paraId="7D283078" w14:textId="77777777" w:rsidR="00991F62" w:rsidRPr="004052D4" w:rsidRDefault="00991F62" w:rsidP="00991F62">
            <w:pPr>
              <w:spacing w:after="0" w:line="240" w:lineRule="auto"/>
              <w:jc w:val="center"/>
              <w:rPr>
                <w:ins w:id="2280" w:author="Lane, Stefanie" w:date="2023-09-25T14:38:00Z"/>
                <w:rFonts w:ascii="Calibri" w:eastAsia="Times New Roman" w:hAnsi="Calibri" w:cs="Calibri"/>
                <w:color w:val="000000"/>
                <w:sz w:val="20"/>
                <w:szCs w:val="20"/>
                <w:lang w:val="en-CA" w:eastAsia="en-CA"/>
              </w:rPr>
            </w:pPr>
            <w:ins w:id="2281" w:author="Lane, Stefanie" w:date="2023-09-25T14:38:00Z">
              <w:r w:rsidRPr="004052D4">
                <w:rPr>
                  <w:rFonts w:ascii="Calibri" w:eastAsia="Times New Roman" w:hAnsi="Calibri" w:cs="Calibri"/>
                  <w:color w:val="000000"/>
                  <w:sz w:val="20"/>
                  <w:szCs w:val="20"/>
                  <w:lang w:val="en-CA" w:eastAsia="en-CA"/>
                </w:rPr>
                <w:t>0.621</w:t>
              </w:r>
            </w:ins>
          </w:p>
        </w:tc>
        <w:tc>
          <w:tcPr>
            <w:tcW w:w="774" w:type="dxa"/>
            <w:tcBorders>
              <w:top w:val="single" w:sz="4" w:space="0" w:color="auto"/>
              <w:left w:val="nil"/>
              <w:bottom w:val="single" w:sz="4" w:space="0" w:color="auto"/>
              <w:right w:val="nil"/>
            </w:tcBorders>
            <w:shd w:val="clear" w:color="auto" w:fill="auto"/>
            <w:noWrap/>
            <w:vAlign w:val="bottom"/>
            <w:hideMark/>
          </w:tcPr>
          <w:p w14:paraId="09D8697A" w14:textId="0D549A9A" w:rsidR="00991F62" w:rsidRPr="004052D4" w:rsidRDefault="00991F62" w:rsidP="00991F62">
            <w:pPr>
              <w:spacing w:after="0" w:line="240" w:lineRule="auto"/>
              <w:jc w:val="center"/>
              <w:rPr>
                <w:ins w:id="2282" w:author="Lane, Stefanie" w:date="2023-09-25T14:38:00Z"/>
                <w:rFonts w:ascii="Calibri" w:eastAsia="Times New Roman" w:hAnsi="Calibri" w:cs="Calibri"/>
                <w:color w:val="000000"/>
                <w:sz w:val="20"/>
                <w:szCs w:val="20"/>
                <w:lang w:val="en-CA" w:eastAsia="en-CA"/>
              </w:rPr>
            </w:pPr>
            <w:ins w:id="2283" w:author="Lane, Stefanie" w:date="2023-09-27T17:35:00Z">
              <w:r w:rsidRPr="00761B99">
                <w:rPr>
                  <w:rFonts w:ascii="Calibri" w:eastAsia="Times New Roman" w:hAnsi="Calibri" w:cs="Calibri"/>
                  <w:color w:val="000000"/>
                  <w:sz w:val="20"/>
                  <w:szCs w:val="20"/>
                  <w:lang w:eastAsia="en-CA"/>
                </w:rPr>
                <w:t>&lt;0.001</w:t>
              </w:r>
            </w:ins>
          </w:p>
        </w:tc>
        <w:tc>
          <w:tcPr>
            <w:tcW w:w="277" w:type="dxa"/>
            <w:tcBorders>
              <w:top w:val="nil"/>
              <w:left w:val="nil"/>
              <w:bottom w:val="nil"/>
              <w:right w:val="nil"/>
            </w:tcBorders>
            <w:shd w:val="clear" w:color="auto" w:fill="auto"/>
            <w:noWrap/>
            <w:vAlign w:val="bottom"/>
            <w:hideMark/>
          </w:tcPr>
          <w:p w14:paraId="4E5326CA" w14:textId="77777777" w:rsidR="00991F62" w:rsidRPr="004052D4" w:rsidRDefault="00991F62" w:rsidP="00991F62">
            <w:pPr>
              <w:spacing w:after="0" w:line="240" w:lineRule="auto"/>
              <w:jc w:val="center"/>
              <w:rPr>
                <w:ins w:id="2284"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6703F96F" w14:textId="77777777" w:rsidR="00991F62" w:rsidRPr="004052D4" w:rsidRDefault="00991F62" w:rsidP="00991F62">
            <w:pPr>
              <w:spacing w:after="0" w:line="240" w:lineRule="auto"/>
              <w:rPr>
                <w:ins w:id="2285" w:author="Lane, Stefanie" w:date="2023-09-25T14:38:00Z"/>
                <w:rFonts w:ascii="Calibri" w:eastAsia="Times New Roman" w:hAnsi="Calibri" w:cs="Calibri"/>
                <w:i/>
                <w:iCs/>
                <w:color w:val="000000"/>
                <w:sz w:val="20"/>
                <w:szCs w:val="20"/>
                <w:lang w:val="en-CA" w:eastAsia="en-CA"/>
              </w:rPr>
            </w:pPr>
            <w:ins w:id="2286" w:author="Lane, Stefanie" w:date="2023-09-25T14:38:00Z">
              <w:r w:rsidRPr="004052D4">
                <w:rPr>
                  <w:rFonts w:ascii="Calibri" w:eastAsia="Times New Roman" w:hAnsi="Calibri" w:cs="Calibri"/>
                  <w:i/>
                  <w:iCs/>
                  <w:color w:val="000000"/>
                  <w:sz w:val="20"/>
                  <w:szCs w:val="20"/>
                  <w:lang w:val="en-CA" w:eastAsia="en-CA"/>
                </w:rPr>
                <w:t>Mentha aquatica</w:t>
              </w:r>
            </w:ins>
          </w:p>
        </w:tc>
        <w:tc>
          <w:tcPr>
            <w:tcW w:w="946" w:type="dxa"/>
            <w:tcBorders>
              <w:top w:val="single" w:sz="4" w:space="0" w:color="auto"/>
              <w:left w:val="nil"/>
              <w:bottom w:val="single" w:sz="4" w:space="0" w:color="auto"/>
              <w:right w:val="nil"/>
            </w:tcBorders>
            <w:shd w:val="clear" w:color="auto" w:fill="auto"/>
            <w:noWrap/>
            <w:vAlign w:val="bottom"/>
            <w:hideMark/>
          </w:tcPr>
          <w:p w14:paraId="1E85004D" w14:textId="77777777" w:rsidR="00991F62" w:rsidRPr="004052D4" w:rsidRDefault="00991F62" w:rsidP="00991F62">
            <w:pPr>
              <w:spacing w:after="0" w:line="240" w:lineRule="auto"/>
              <w:jc w:val="center"/>
              <w:rPr>
                <w:ins w:id="2287" w:author="Lane, Stefanie" w:date="2023-09-25T14:38:00Z"/>
                <w:rFonts w:ascii="Calibri" w:eastAsia="Times New Roman" w:hAnsi="Calibri" w:cs="Calibri"/>
                <w:color w:val="000000"/>
                <w:sz w:val="20"/>
                <w:szCs w:val="20"/>
                <w:lang w:val="en-CA" w:eastAsia="en-CA"/>
              </w:rPr>
            </w:pPr>
            <w:ins w:id="2288" w:author="Lane, Stefanie" w:date="2023-09-25T14:38:00Z">
              <w:r w:rsidRPr="004052D4">
                <w:rPr>
                  <w:rFonts w:ascii="Calibri" w:eastAsia="Times New Roman" w:hAnsi="Calibri" w:cs="Calibri"/>
                  <w:color w:val="000000"/>
                  <w:sz w:val="20"/>
                  <w:szCs w:val="20"/>
                  <w:lang w:val="en-CA" w:eastAsia="en-CA"/>
                </w:rPr>
                <w:t>0.618</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6F694FCE" w14:textId="4124C113" w:rsidR="00991F62" w:rsidRPr="004052D4" w:rsidRDefault="00991F62" w:rsidP="00991F62">
            <w:pPr>
              <w:spacing w:after="0" w:line="240" w:lineRule="auto"/>
              <w:jc w:val="center"/>
              <w:rPr>
                <w:ins w:id="2289" w:author="Lane, Stefanie" w:date="2023-09-25T14:38:00Z"/>
                <w:rFonts w:ascii="Calibri" w:eastAsia="Times New Roman" w:hAnsi="Calibri" w:cs="Calibri"/>
                <w:color w:val="000000"/>
                <w:sz w:val="20"/>
                <w:szCs w:val="20"/>
                <w:lang w:val="en-CA" w:eastAsia="en-CA"/>
              </w:rPr>
            </w:pPr>
            <w:ins w:id="2290" w:author="Lane, Stefanie" w:date="2023-09-27T17:35:00Z">
              <w:r w:rsidRPr="00761B99">
                <w:rPr>
                  <w:rFonts w:ascii="Calibri" w:eastAsia="Times New Roman" w:hAnsi="Calibri" w:cs="Calibri"/>
                  <w:color w:val="000000"/>
                  <w:sz w:val="20"/>
                  <w:szCs w:val="20"/>
                  <w:lang w:eastAsia="en-CA"/>
                </w:rPr>
                <w:t>&lt;0.001</w:t>
              </w:r>
            </w:ins>
          </w:p>
        </w:tc>
      </w:tr>
      <w:tr w:rsidR="00991F62" w:rsidRPr="004052D4" w14:paraId="5E6E4D5B" w14:textId="77777777" w:rsidTr="00761B99">
        <w:trPr>
          <w:trHeight w:val="276"/>
          <w:ins w:id="229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23040A75" w14:textId="77777777" w:rsidR="00991F62" w:rsidRPr="004052D4" w:rsidRDefault="00991F62" w:rsidP="00991F62">
            <w:pPr>
              <w:spacing w:after="0" w:line="240" w:lineRule="auto"/>
              <w:rPr>
                <w:ins w:id="229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D11E864" w14:textId="77777777" w:rsidR="00991F62" w:rsidRPr="004052D4" w:rsidRDefault="00991F62" w:rsidP="00991F62">
            <w:pPr>
              <w:spacing w:after="0" w:line="240" w:lineRule="auto"/>
              <w:rPr>
                <w:ins w:id="2293" w:author="Lane, Stefanie" w:date="2023-09-25T14:38:00Z"/>
                <w:rFonts w:ascii="Calibri" w:eastAsia="Times New Roman" w:hAnsi="Calibri" w:cs="Calibri"/>
                <w:i/>
                <w:iCs/>
                <w:color w:val="000000"/>
                <w:sz w:val="20"/>
                <w:szCs w:val="20"/>
                <w:lang w:val="en-CA" w:eastAsia="en-CA"/>
              </w:rPr>
            </w:pPr>
            <w:ins w:id="2294" w:author="Lane, Stefanie" w:date="2023-09-25T14:38:00Z">
              <w:r w:rsidRPr="004052D4">
                <w:rPr>
                  <w:rFonts w:ascii="Calibri" w:eastAsia="Times New Roman" w:hAnsi="Calibri" w:cs="Calibri"/>
                  <w:i/>
                  <w:iCs/>
                  <w:color w:val="000000"/>
                  <w:sz w:val="20"/>
                  <w:szCs w:val="20"/>
                  <w:lang w:val="en-CA" w:eastAsia="en-CA"/>
                </w:rPr>
                <w:t>Bidens cernua</w:t>
              </w:r>
            </w:ins>
          </w:p>
        </w:tc>
        <w:tc>
          <w:tcPr>
            <w:tcW w:w="946" w:type="dxa"/>
            <w:tcBorders>
              <w:top w:val="nil"/>
              <w:left w:val="nil"/>
              <w:bottom w:val="nil"/>
              <w:right w:val="nil"/>
            </w:tcBorders>
            <w:shd w:val="clear" w:color="auto" w:fill="auto"/>
            <w:noWrap/>
            <w:vAlign w:val="bottom"/>
            <w:hideMark/>
          </w:tcPr>
          <w:p w14:paraId="630D45E1" w14:textId="77777777" w:rsidR="00991F62" w:rsidRPr="004052D4" w:rsidRDefault="00991F62" w:rsidP="00991F62">
            <w:pPr>
              <w:spacing w:after="0" w:line="240" w:lineRule="auto"/>
              <w:jc w:val="center"/>
              <w:rPr>
                <w:ins w:id="2295" w:author="Lane, Stefanie" w:date="2023-09-25T14:38:00Z"/>
                <w:rFonts w:ascii="Calibri" w:eastAsia="Times New Roman" w:hAnsi="Calibri" w:cs="Calibri"/>
                <w:color w:val="000000"/>
                <w:sz w:val="20"/>
                <w:szCs w:val="20"/>
                <w:lang w:val="en-CA" w:eastAsia="en-CA"/>
              </w:rPr>
            </w:pPr>
            <w:ins w:id="2296" w:author="Lane, Stefanie" w:date="2023-09-25T14:38:00Z">
              <w:r w:rsidRPr="004052D4">
                <w:rPr>
                  <w:rFonts w:ascii="Calibri" w:eastAsia="Times New Roman" w:hAnsi="Calibri" w:cs="Calibri"/>
                  <w:color w:val="000000"/>
                  <w:sz w:val="20"/>
                  <w:szCs w:val="20"/>
                  <w:lang w:val="en-CA" w:eastAsia="en-CA"/>
                </w:rPr>
                <w:t>0.407</w:t>
              </w:r>
            </w:ins>
          </w:p>
        </w:tc>
        <w:tc>
          <w:tcPr>
            <w:tcW w:w="774" w:type="dxa"/>
            <w:tcBorders>
              <w:top w:val="nil"/>
              <w:left w:val="nil"/>
              <w:bottom w:val="nil"/>
              <w:right w:val="nil"/>
            </w:tcBorders>
            <w:shd w:val="clear" w:color="auto" w:fill="auto"/>
            <w:noWrap/>
            <w:vAlign w:val="bottom"/>
            <w:hideMark/>
          </w:tcPr>
          <w:p w14:paraId="0F3EA4D4" w14:textId="16DFD730" w:rsidR="00991F62" w:rsidRPr="004052D4" w:rsidRDefault="00AD74B2" w:rsidP="00991F62">
            <w:pPr>
              <w:spacing w:after="0" w:line="240" w:lineRule="auto"/>
              <w:jc w:val="center"/>
              <w:rPr>
                <w:ins w:id="2297" w:author="Lane, Stefanie" w:date="2023-09-25T14:38:00Z"/>
                <w:rFonts w:ascii="Calibri" w:eastAsia="Times New Roman" w:hAnsi="Calibri" w:cs="Calibri"/>
                <w:color w:val="000000"/>
                <w:sz w:val="20"/>
                <w:szCs w:val="20"/>
                <w:lang w:val="en-CA" w:eastAsia="en-CA"/>
              </w:rPr>
            </w:pPr>
            <w:ins w:id="2298"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7146158E" w14:textId="77777777" w:rsidR="00991F62" w:rsidRPr="004052D4" w:rsidRDefault="00991F62" w:rsidP="00991F62">
            <w:pPr>
              <w:spacing w:after="0" w:line="240" w:lineRule="auto"/>
              <w:jc w:val="center"/>
              <w:rPr>
                <w:ins w:id="2299"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28B5DFCC" w14:textId="77777777" w:rsidR="00991F62" w:rsidRPr="004052D4" w:rsidRDefault="00991F62" w:rsidP="00991F62">
            <w:pPr>
              <w:spacing w:after="0" w:line="240" w:lineRule="auto"/>
              <w:rPr>
                <w:ins w:id="2300" w:author="Lane, Stefanie" w:date="2023-09-25T14:38:00Z"/>
                <w:rFonts w:ascii="Calibri" w:eastAsia="Times New Roman" w:hAnsi="Calibri" w:cs="Calibri"/>
                <w:sz w:val="20"/>
                <w:szCs w:val="20"/>
                <w:lang w:val="en-CA" w:eastAsia="en-CA"/>
              </w:rPr>
            </w:pPr>
            <w:ins w:id="2301" w:author="Lane, Stefanie" w:date="2023-09-25T14:38:00Z">
              <w:r w:rsidRPr="004052D4">
                <w:rPr>
                  <w:rFonts w:ascii="Calibri" w:eastAsia="Times New Roman" w:hAnsi="Calibri" w:cs="Calibri"/>
                  <w:sz w:val="20"/>
                  <w:szCs w:val="20"/>
                  <w:lang w:val="en-CA" w:eastAsia="en-CA"/>
                </w:rPr>
                <w:t>Grass (unidentified)</w:t>
              </w:r>
            </w:ins>
          </w:p>
        </w:tc>
        <w:tc>
          <w:tcPr>
            <w:tcW w:w="946" w:type="dxa"/>
            <w:tcBorders>
              <w:top w:val="nil"/>
              <w:left w:val="nil"/>
              <w:bottom w:val="nil"/>
              <w:right w:val="nil"/>
            </w:tcBorders>
            <w:shd w:val="clear" w:color="auto" w:fill="auto"/>
            <w:noWrap/>
            <w:vAlign w:val="bottom"/>
            <w:hideMark/>
          </w:tcPr>
          <w:p w14:paraId="64576EA6" w14:textId="77777777" w:rsidR="00991F62" w:rsidRPr="004052D4" w:rsidRDefault="00991F62" w:rsidP="00991F62">
            <w:pPr>
              <w:spacing w:after="0" w:line="240" w:lineRule="auto"/>
              <w:jc w:val="center"/>
              <w:rPr>
                <w:ins w:id="2302" w:author="Lane, Stefanie" w:date="2023-09-25T14:38:00Z"/>
                <w:rFonts w:ascii="Calibri" w:eastAsia="Times New Roman" w:hAnsi="Calibri" w:cs="Calibri"/>
                <w:color w:val="000000"/>
                <w:sz w:val="20"/>
                <w:szCs w:val="20"/>
                <w:lang w:val="en-CA" w:eastAsia="en-CA"/>
              </w:rPr>
            </w:pPr>
            <w:ins w:id="2303" w:author="Lane, Stefanie" w:date="2023-09-25T14:38:00Z">
              <w:r w:rsidRPr="004052D4">
                <w:rPr>
                  <w:rFonts w:ascii="Calibri" w:eastAsia="Times New Roman" w:hAnsi="Calibri" w:cs="Calibri"/>
                  <w:color w:val="000000"/>
                  <w:sz w:val="20"/>
                  <w:szCs w:val="20"/>
                  <w:lang w:val="en-CA" w:eastAsia="en-CA"/>
                </w:rPr>
                <w:t>0.452</w:t>
              </w:r>
            </w:ins>
          </w:p>
        </w:tc>
        <w:tc>
          <w:tcPr>
            <w:tcW w:w="774" w:type="dxa"/>
            <w:tcBorders>
              <w:top w:val="nil"/>
              <w:left w:val="nil"/>
              <w:bottom w:val="nil"/>
              <w:right w:val="nil"/>
            </w:tcBorders>
            <w:shd w:val="clear" w:color="auto" w:fill="auto"/>
            <w:noWrap/>
            <w:vAlign w:val="bottom"/>
            <w:hideMark/>
          </w:tcPr>
          <w:p w14:paraId="093CB278" w14:textId="46985055" w:rsidR="00991F62" w:rsidRPr="004052D4" w:rsidRDefault="0028482A" w:rsidP="00991F62">
            <w:pPr>
              <w:spacing w:after="0" w:line="240" w:lineRule="auto"/>
              <w:jc w:val="center"/>
              <w:rPr>
                <w:ins w:id="2304" w:author="Lane, Stefanie" w:date="2023-09-25T14:38:00Z"/>
                <w:rFonts w:ascii="Calibri" w:eastAsia="Times New Roman" w:hAnsi="Calibri" w:cs="Calibri"/>
                <w:color w:val="000000"/>
                <w:sz w:val="20"/>
                <w:szCs w:val="20"/>
                <w:lang w:val="en-CA" w:eastAsia="en-CA"/>
              </w:rPr>
            </w:pPr>
            <w:ins w:id="2305"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7897691A" w14:textId="77777777" w:rsidR="00991F62" w:rsidRPr="004052D4" w:rsidRDefault="00991F62" w:rsidP="00991F62">
            <w:pPr>
              <w:spacing w:after="0" w:line="240" w:lineRule="auto"/>
              <w:jc w:val="center"/>
              <w:rPr>
                <w:ins w:id="230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3A7FD89" w14:textId="77777777" w:rsidR="00991F62" w:rsidRPr="004052D4" w:rsidRDefault="00991F62" w:rsidP="00991F62">
            <w:pPr>
              <w:spacing w:after="0" w:line="240" w:lineRule="auto"/>
              <w:rPr>
                <w:ins w:id="2307" w:author="Lane, Stefanie" w:date="2023-09-25T14:38:00Z"/>
                <w:rFonts w:ascii="Calibri" w:eastAsia="Times New Roman" w:hAnsi="Calibri" w:cs="Calibri"/>
                <w:i/>
                <w:iCs/>
                <w:color w:val="000000"/>
                <w:sz w:val="20"/>
                <w:szCs w:val="20"/>
                <w:lang w:val="en-CA" w:eastAsia="en-CA"/>
              </w:rPr>
            </w:pPr>
            <w:ins w:id="2308"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946" w:type="dxa"/>
            <w:tcBorders>
              <w:top w:val="nil"/>
              <w:left w:val="nil"/>
              <w:bottom w:val="nil"/>
              <w:right w:val="nil"/>
            </w:tcBorders>
            <w:shd w:val="clear" w:color="auto" w:fill="auto"/>
            <w:noWrap/>
            <w:vAlign w:val="bottom"/>
            <w:hideMark/>
          </w:tcPr>
          <w:p w14:paraId="3EB64A9C" w14:textId="77777777" w:rsidR="00991F62" w:rsidRPr="004052D4" w:rsidRDefault="00991F62" w:rsidP="00991F62">
            <w:pPr>
              <w:spacing w:after="0" w:line="240" w:lineRule="auto"/>
              <w:jc w:val="center"/>
              <w:rPr>
                <w:ins w:id="2309" w:author="Lane, Stefanie" w:date="2023-09-25T14:38:00Z"/>
                <w:rFonts w:ascii="Calibri" w:eastAsia="Times New Roman" w:hAnsi="Calibri" w:cs="Calibri"/>
                <w:color w:val="000000"/>
                <w:sz w:val="20"/>
                <w:szCs w:val="20"/>
                <w:lang w:val="en-CA" w:eastAsia="en-CA"/>
              </w:rPr>
            </w:pPr>
            <w:ins w:id="2310" w:author="Lane, Stefanie" w:date="2023-09-25T14:38:00Z">
              <w:r w:rsidRPr="004052D4">
                <w:rPr>
                  <w:rFonts w:ascii="Calibri" w:eastAsia="Times New Roman" w:hAnsi="Calibri" w:cs="Calibri"/>
                  <w:color w:val="000000"/>
                  <w:sz w:val="20"/>
                  <w:szCs w:val="20"/>
                  <w:lang w:val="en-CA" w:eastAsia="en-CA"/>
                </w:rPr>
                <w:t>0.537</w:t>
              </w:r>
            </w:ins>
          </w:p>
        </w:tc>
        <w:tc>
          <w:tcPr>
            <w:tcW w:w="774" w:type="dxa"/>
            <w:tcBorders>
              <w:top w:val="nil"/>
              <w:left w:val="nil"/>
              <w:bottom w:val="nil"/>
              <w:right w:val="single" w:sz="8" w:space="0" w:color="auto"/>
            </w:tcBorders>
            <w:shd w:val="clear" w:color="auto" w:fill="auto"/>
            <w:noWrap/>
            <w:vAlign w:val="bottom"/>
            <w:hideMark/>
          </w:tcPr>
          <w:p w14:paraId="72591457" w14:textId="3BCB6B85" w:rsidR="00991F62" w:rsidRPr="004052D4" w:rsidRDefault="00991F62" w:rsidP="00991F62">
            <w:pPr>
              <w:spacing w:after="0" w:line="240" w:lineRule="auto"/>
              <w:jc w:val="center"/>
              <w:rPr>
                <w:ins w:id="2311" w:author="Lane, Stefanie" w:date="2023-09-25T14:38:00Z"/>
                <w:rFonts w:ascii="Calibri" w:eastAsia="Times New Roman" w:hAnsi="Calibri" w:cs="Calibri"/>
                <w:color w:val="000000"/>
                <w:sz w:val="20"/>
                <w:szCs w:val="20"/>
                <w:lang w:val="en-CA" w:eastAsia="en-CA"/>
              </w:rPr>
            </w:pPr>
            <w:ins w:id="2312" w:author="Lane, Stefanie" w:date="2023-09-27T17:35:00Z">
              <w:r w:rsidRPr="00761B99">
                <w:rPr>
                  <w:rFonts w:ascii="Calibri" w:eastAsia="Times New Roman" w:hAnsi="Calibri" w:cs="Calibri"/>
                  <w:color w:val="000000"/>
                  <w:sz w:val="20"/>
                  <w:szCs w:val="20"/>
                  <w:lang w:eastAsia="en-CA"/>
                </w:rPr>
                <w:t>&lt;0.001</w:t>
              </w:r>
            </w:ins>
          </w:p>
        </w:tc>
      </w:tr>
      <w:tr w:rsidR="004052D4" w:rsidRPr="004052D4" w14:paraId="3225D8A3" w14:textId="77777777" w:rsidTr="00761B99">
        <w:trPr>
          <w:trHeight w:val="276"/>
          <w:ins w:id="2313"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89A90B9" w14:textId="77777777" w:rsidR="004052D4" w:rsidRPr="004052D4" w:rsidRDefault="004052D4" w:rsidP="004052D4">
            <w:pPr>
              <w:spacing w:after="0" w:line="240" w:lineRule="auto"/>
              <w:rPr>
                <w:ins w:id="2314"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6CAEDBED" w14:textId="77777777" w:rsidR="004052D4" w:rsidRPr="004052D4" w:rsidRDefault="004052D4" w:rsidP="004052D4">
            <w:pPr>
              <w:spacing w:after="0" w:line="240" w:lineRule="auto"/>
              <w:rPr>
                <w:ins w:id="2315" w:author="Lane, Stefanie" w:date="2023-09-25T14:38:00Z"/>
                <w:rFonts w:ascii="Calibri" w:eastAsia="Times New Roman" w:hAnsi="Calibri" w:cs="Calibri"/>
                <w:i/>
                <w:iCs/>
                <w:sz w:val="20"/>
                <w:szCs w:val="20"/>
                <w:lang w:val="en-CA" w:eastAsia="en-CA"/>
              </w:rPr>
            </w:pPr>
            <w:ins w:id="2316" w:author="Lane, Stefanie" w:date="2023-09-25T14:38:00Z">
              <w:r w:rsidRPr="004052D4">
                <w:rPr>
                  <w:rFonts w:ascii="Calibri" w:eastAsia="Times New Roman" w:hAnsi="Calibri" w:cs="Calibri"/>
                  <w:i/>
                  <w:iCs/>
                  <w:sz w:val="20"/>
                  <w:szCs w:val="20"/>
                  <w:lang w:val="en-CA" w:eastAsia="en-CA"/>
                </w:rPr>
                <w:t>Lythrum salicaria</w:t>
              </w:r>
            </w:ins>
          </w:p>
        </w:tc>
        <w:tc>
          <w:tcPr>
            <w:tcW w:w="946" w:type="dxa"/>
            <w:tcBorders>
              <w:top w:val="single" w:sz="4" w:space="0" w:color="auto"/>
              <w:left w:val="nil"/>
              <w:bottom w:val="single" w:sz="4" w:space="0" w:color="auto"/>
              <w:right w:val="nil"/>
            </w:tcBorders>
            <w:shd w:val="clear" w:color="auto" w:fill="auto"/>
            <w:noWrap/>
            <w:vAlign w:val="bottom"/>
            <w:hideMark/>
          </w:tcPr>
          <w:p w14:paraId="0B380152" w14:textId="77777777" w:rsidR="004052D4" w:rsidRPr="004052D4" w:rsidRDefault="004052D4" w:rsidP="004052D4">
            <w:pPr>
              <w:spacing w:after="0" w:line="240" w:lineRule="auto"/>
              <w:jc w:val="center"/>
              <w:rPr>
                <w:ins w:id="2317" w:author="Lane, Stefanie" w:date="2023-09-25T14:38:00Z"/>
                <w:rFonts w:ascii="Calibri" w:eastAsia="Times New Roman" w:hAnsi="Calibri" w:cs="Calibri"/>
                <w:color w:val="000000"/>
                <w:sz w:val="20"/>
                <w:szCs w:val="20"/>
                <w:lang w:val="en-CA" w:eastAsia="en-CA"/>
              </w:rPr>
            </w:pPr>
            <w:ins w:id="2318" w:author="Lane, Stefanie" w:date="2023-09-25T14:38:00Z">
              <w:r w:rsidRPr="004052D4">
                <w:rPr>
                  <w:rFonts w:ascii="Calibri" w:eastAsia="Times New Roman" w:hAnsi="Calibri" w:cs="Calibri"/>
                  <w:color w:val="000000"/>
                  <w:sz w:val="20"/>
                  <w:szCs w:val="20"/>
                  <w:lang w:val="en-CA" w:eastAsia="en-CA"/>
                </w:rPr>
                <w:t>0.406</w:t>
              </w:r>
            </w:ins>
          </w:p>
        </w:tc>
        <w:tc>
          <w:tcPr>
            <w:tcW w:w="774" w:type="dxa"/>
            <w:tcBorders>
              <w:top w:val="single" w:sz="4" w:space="0" w:color="auto"/>
              <w:left w:val="nil"/>
              <w:bottom w:val="single" w:sz="4" w:space="0" w:color="auto"/>
              <w:right w:val="nil"/>
            </w:tcBorders>
            <w:shd w:val="clear" w:color="auto" w:fill="auto"/>
            <w:noWrap/>
            <w:vAlign w:val="bottom"/>
            <w:hideMark/>
          </w:tcPr>
          <w:p w14:paraId="7E9761C1" w14:textId="27027E0A" w:rsidR="004052D4" w:rsidRPr="004052D4" w:rsidRDefault="00AD74B2" w:rsidP="004052D4">
            <w:pPr>
              <w:spacing w:after="0" w:line="240" w:lineRule="auto"/>
              <w:jc w:val="center"/>
              <w:rPr>
                <w:ins w:id="2319" w:author="Lane, Stefanie" w:date="2023-09-25T14:38:00Z"/>
                <w:rFonts w:ascii="Calibri" w:eastAsia="Times New Roman" w:hAnsi="Calibri" w:cs="Calibri"/>
                <w:color w:val="000000"/>
                <w:sz w:val="20"/>
                <w:szCs w:val="20"/>
                <w:lang w:val="en-CA" w:eastAsia="en-CA"/>
              </w:rPr>
            </w:pPr>
            <w:ins w:id="2320" w:author="Lane, Stefanie" w:date="2023-09-27T17:36: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108E2772" w14:textId="77777777" w:rsidR="004052D4" w:rsidRPr="004052D4" w:rsidRDefault="004052D4" w:rsidP="004052D4">
            <w:pPr>
              <w:spacing w:after="0" w:line="240" w:lineRule="auto"/>
              <w:jc w:val="center"/>
              <w:rPr>
                <w:ins w:id="2321"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8BFD7B" w14:textId="77777777" w:rsidR="004052D4" w:rsidRPr="004052D4" w:rsidRDefault="004052D4" w:rsidP="004052D4">
            <w:pPr>
              <w:spacing w:after="0" w:line="240" w:lineRule="auto"/>
              <w:rPr>
                <w:ins w:id="2322" w:author="Lane, Stefanie" w:date="2023-09-25T14:38:00Z"/>
                <w:rFonts w:ascii="Calibri" w:eastAsia="Times New Roman" w:hAnsi="Calibri" w:cs="Calibri"/>
                <w:i/>
                <w:iCs/>
                <w:sz w:val="20"/>
                <w:szCs w:val="20"/>
                <w:lang w:val="en-CA" w:eastAsia="en-CA"/>
              </w:rPr>
            </w:pPr>
            <w:ins w:id="2323" w:author="Lane, Stefanie" w:date="2023-09-25T14:38:00Z">
              <w:r w:rsidRPr="004052D4">
                <w:rPr>
                  <w:rFonts w:ascii="Calibri" w:eastAsia="Times New Roman" w:hAnsi="Calibri" w:cs="Calibri"/>
                  <w:i/>
                  <w:iCs/>
                  <w:sz w:val="20"/>
                  <w:szCs w:val="20"/>
                  <w:lang w:val="en-CA" w:eastAsia="en-CA"/>
                </w:rPr>
                <w:t>Lythrum salicaria</w:t>
              </w:r>
            </w:ins>
          </w:p>
        </w:tc>
        <w:tc>
          <w:tcPr>
            <w:tcW w:w="946" w:type="dxa"/>
            <w:tcBorders>
              <w:top w:val="single" w:sz="4" w:space="0" w:color="auto"/>
              <w:left w:val="nil"/>
              <w:bottom w:val="single" w:sz="4" w:space="0" w:color="auto"/>
              <w:right w:val="nil"/>
            </w:tcBorders>
            <w:shd w:val="clear" w:color="auto" w:fill="auto"/>
            <w:noWrap/>
            <w:vAlign w:val="bottom"/>
            <w:hideMark/>
          </w:tcPr>
          <w:p w14:paraId="6D8832F2" w14:textId="77777777" w:rsidR="004052D4" w:rsidRPr="004052D4" w:rsidRDefault="004052D4" w:rsidP="004052D4">
            <w:pPr>
              <w:spacing w:after="0" w:line="240" w:lineRule="auto"/>
              <w:jc w:val="center"/>
              <w:rPr>
                <w:ins w:id="2324" w:author="Lane, Stefanie" w:date="2023-09-25T14:38:00Z"/>
                <w:rFonts w:ascii="Calibri" w:eastAsia="Times New Roman" w:hAnsi="Calibri" w:cs="Calibri"/>
                <w:color w:val="000000"/>
                <w:sz w:val="20"/>
                <w:szCs w:val="20"/>
                <w:lang w:val="en-CA" w:eastAsia="en-CA"/>
              </w:rPr>
            </w:pPr>
            <w:ins w:id="2325" w:author="Lane, Stefanie" w:date="2023-09-25T14:38:00Z">
              <w:r w:rsidRPr="004052D4">
                <w:rPr>
                  <w:rFonts w:ascii="Calibri" w:eastAsia="Times New Roman" w:hAnsi="Calibri" w:cs="Calibri"/>
                  <w:color w:val="000000"/>
                  <w:sz w:val="20"/>
                  <w:szCs w:val="20"/>
                  <w:lang w:val="en-CA" w:eastAsia="en-CA"/>
                </w:rPr>
                <w:t>0.424</w:t>
              </w:r>
            </w:ins>
          </w:p>
        </w:tc>
        <w:tc>
          <w:tcPr>
            <w:tcW w:w="774" w:type="dxa"/>
            <w:tcBorders>
              <w:top w:val="single" w:sz="4" w:space="0" w:color="auto"/>
              <w:left w:val="nil"/>
              <w:bottom w:val="single" w:sz="4" w:space="0" w:color="auto"/>
              <w:right w:val="nil"/>
            </w:tcBorders>
            <w:shd w:val="clear" w:color="auto" w:fill="auto"/>
            <w:noWrap/>
            <w:vAlign w:val="bottom"/>
            <w:hideMark/>
          </w:tcPr>
          <w:p w14:paraId="1D1750E6" w14:textId="26FAFA96" w:rsidR="004052D4" w:rsidRPr="004052D4" w:rsidRDefault="0028482A" w:rsidP="004052D4">
            <w:pPr>
              <w:spacing w:after="0" w:line="240" w:lineRule="auto"/>
              <w:jc w:val="center"/>
              <w:rPr>
                <w:ins w:id="2326" w:author="Lane, Stefanie" w:date="2023-09-25T14:38:00Z"/>
                <w:rFonts w:ascii="Calibri" w:eastAsia="Times New Roman" w:hAnsi="Calibri" w:cs="Calibri"/>
                <w:color w:val="000000"/>
                <w:sz w:val="20"/>
                <w:szCs w:val="20"/>
                <w:lang w:val="en-CA" w:eastAsia="en-CA"/>
              </w:rPr>
            </w:pPr>
            <w:ins w:id="2327"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22873916" w14:textId="77777777" w:rsidR="004052D4" w:rsidRPr="004052D4" w:rsidRDefault="004052D4" w:rsidP="004052D4">
            <w:pPr>
              <w:spacing w:after="0" w:line="240" w:lineRule="auto"/>
              <w:jc w:val="center"/>
              <w:rPr>
                <w:ins w:id="2328"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38A5B6F1" w14:textId="77777777" w:rsidR="004052D4" w:rsidRPr="004052D4" w:rsidRDefault="004052D4" w:rsidP="004052D4">
            <w:pPr>
              <w:spacing w:after="0" w:line="240" w:lineRule="auto"/>
              <w:rPr>
                <w:ins w:id="2329" w:author="Lane, Stefanie" w:date="2023-09-25T14:38:00Z"/>
                <w:rFonts w:ascii="Calibri" w:eastAsia="Times New Roman" w:hAnsi="Calibri" w:cs="Calibri"/>
                <w:i/>
                <w:iCs/>
                <w:color w:val="000000"/>
                <w:sz w:val="20"/>
                <w:szCs w:val="20"/>
                <w:lang w:val="en-CA" w:eastAsia="en-CA"/>
              </w:rPr>
            </w:pPr>
            <w:ins w:id="2330" w:author="Lane, Stefanie" w:date="2023-09-25T14:38:00Z">
              <w:r w:rsidRPr="004052D4">
                <w:rPr>
                  <w:rFonts w:ascii="Calibri" w:eastAsia="Times New Roman" w:hAnsi="Calibri" w:cs="Calibri"/>
                  <w:i/>
                  <w:iCs/>
                  <w:color w:val="000000"/>
                  <w:sz w:val="20"/>
                  <w:szCs w:val="20"/>
                  <w:lang w:val="en-CA" w:eastAsia="en-CA"/>
                </w:rPr>
                <w:t>Galium trifidum</w:t>
              </w:r>
            </w:ins>
          </w:p>
        </w:tc>
        <w:tc>
          <w:tcPr>
            <w:tcW w:w="946" w:type="dxa"/>
            <w:tcBorders>
              <w:top w:val="single" w:sz="4" w:space="0" w:color="auto"/>
              <w:left w:val="nil"/>
              <w:bottom w:val="single" w:sz="4" w:space="0" w:color="auto"/>
              <w:right w:val="nil"/>
            </w:tcBorders>
            <w:shd w:val="clear" w:color="auto" w:fill="auto"/>
            <w:noWrap/>
            <w:vAlign w:val="bottom"/>
            <w:hideMark/>
          </w:tcPr>
          <w:p w14:paraId="48680CFF" w14:textId="77777777" w:rsidR="004052D4" w:rsidRPr="004052D4" w:rsidRDefault="004052D4" w:rsidP="004052D4">
            <w:pPr>
              <w:spacing w:after="0" w:line="240" w:lineRule="auto"/>
              <w:jc w:val="center"/>
              <w:rPr>
                <w:ins w:id="2331" w:author="Lane, Stefanie" w:date="2023-09-25T14:38:00Z"/>
                <w:rFonts w:ascii="Calibri" w:eastAsia="Times New Roman" w:hAnsi="Calibri" w:cs="Calibri"/>
                <w:color w:val="000000"/>
                <w:sz w:val="20"/>
                <w:szCs w:val="20"/>
                <w:lang w:val="en-CA" w:eastAsia="en-CA"/>
              </w:rPr>
            </w:pPr>
            <w:ins w:id="2332" w:author="Lane, Stefanie" w:date="2023-09-25T14:38:00Z">
              <w:r w:rsidRPr="004052D4">
                <w:rPr>
                  <w:rFonts w:ascii="Calibri" w:eastAsia="Times New Roman" w:hAnsi="Calibri" w:cs="Calibri"/>
                  <w:color w:val="000000"/>
                  <w:sz w:val="20"/>
                  <w:szCs w:val="20"/>
                  <w:lang w:val="en-CA" w:eastAsia="en-CA"/>
                </w:rPr>
                <w:t>0.465</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5AC77D7C" w14:textId="36AFC264" w:rsidR="004052D4" w:rsidRPr="004052D4" w:rsidRDefault="0028482A" w:rsidP="004052D4">
            <w:pPr>
              <w:spacing w:after="0" w:line="240" w:lineRule="auto"/>
              <w:jc w:val="center"/>
              <w:rPr>
                <w:ins w:id="2333" w:author="Lane, Stefanie" w:date="2023-09-25T14:38:00Z"/>
                <w:rFonts w:ascii="Calibri" w:eastAsia="Times New Roman" w:hAnsi="Calibri" w:cs="Calibri"/>
                <w:color w:val="000000"/>
                <w:sz w:val="20"/>
                <w:szCs w:val="20"/>
                <w:lang w:val="en-CA" w:eastAsia="en-CA"/>
              </w:rPr>
            </w:pPr>
            <w:ins w:id="2334" w:author="Lane, Stefanie" w:date="2023-09-27T17:37:00Z">
              <w:r>
                <w:rPr>
                  <w:rFonts w:ascii="Calibri" w:eastAsia="Times New Roman" w:hAnsi="Calibri" w:cs="Calibri"/>
                  <w:color w:val="000000"/>
                  <w:sz w:val="20"/>
                  <w:szCs w:val="20"/>
                  <w:lang w:val="en-CA" w:eastAsia="en-CA"/>
                </w:rPr>
                <w:t>&lt; 0.01</w:t>
              </w:r>
            </w:ins>
          </w:p>
        </w:tc>
      </w:tr>
      <w:tr w:rsidR="004052D4" w:rsidRPr="004052D4" w14:paraId="5B544E4A" w14:textId="77777777" w:rsidTr="00761B99">
        <w:trPr>
          <w:trHeight w:val="276"/>
          <w:ins w:id="2335"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70F4AFD7" w14:textId="77777777" w:rsidR="004052D4" w:rsidRPr="004052D4" w:rsidRDefault="004052D4" w:rsidP="004052D4">
            <w:pPr>
              <w:spacing w:after="0" w:line="240" w:lineRule="auto"/>
              <w:rPr>
                <w:ins w:id="2336"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60AC802" w14:textId="77777777" w:rsidR="004052D4" w:rsidRPr="004052D4" w:rsidRDefault="004052D4" w:rsidP="004052D4">
            <w:pPr>
              <w:spacing w:after="0" w:line="240" w:lineRule="auto"/>
              <w:rPr>
                <w:ins w:id="2337" w:author="Lane, Stefanie" w:date="2023-09-25T14:38:00Z"/>
                <w:rFonts w:ascii="Calibri" w:eastAsia="Times New Roman" w:hAnsi="Calibri" w:cs="Calibri"/>
                <w:i/>
                <w:iCs/>
                <w:color w:val="000000"/>
                <w:sz w:val="20"/>
                <w:szCs w:val="20"/>
                <w:lang w:val="en-CA" w:eastAsia="en-CA"/>
              </w:rPr>
            </w:pPr>
            <w:ins w:id="2338"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946" w:type="dxa"/>
            <w:tcBorders>
              <w:top w:val="nil"/>
              <w:left w:val="nil"/>
              <w:bottom w:val="nil"/>
              <w:right w:val="nil"/>
            </w:tcBorders>
            <w:shd w:val="clear" w:color="auto" w:fill="auto"/>
            <w:noWrap/>
            <w:vAlign w:val="bottom"/>
            <w:hideMark/>
          </w:tcPr>
          <w:p w14:paraId="16A7ED24" w14:textId="77777777" w:rsidR="004052D4" w:rsidRPr="004052D4" w:rsidRDefault="004052D4" w:rsidP="004052D4">
            <w:pPr>
              <w:spacing w:after="0" w:line="240" w:lineRule="auto"/>
              <w:jc w:val="center"/>
              <w:rPr>
                <w:ins w:id="2339" w:author="Lane, Stefanie" w:date="2023-09-25T14:38:00Z"/>
                <w:rFonts w:ascii="Calibri" w:eastAsia="Times New Roman" w:hAnsi="Calibri" w:cs="Calibri"/>
                <w:color w:val="000000"/>
                <w:sz w:val="20"/>
                <w:szCs w:val="20"/>
                <w:lang w:val="en-CA" w:eastAsia="en-CA"/>
              </w:rPr>
            </w:pPr>
            <w:ins w:id="2340" w:author="Lane, Stefanie" w:date="2023-09-25T14:38:00Z">
              <w:r w:rsidRPr="004052D4">
                <w:rPr>
                  <w:rFonts w:ascii="Calibri" w:eastAsia="Times New Roman" w:hAnsi="Calibri" w:cs="Calibri"/>
                  <w:color w:val="000000"/>
                  <w:sz w:val="20"/>
                  <w:szCs w:val="20"/>
                  <w:lang w:val="en-CA" w:eastAsia="en-CA"/>
                </w:rPr>
                <w:t>0.326</w:t>
              </w:r>
            </w:ins>
          </w:p>
        </w:tc>
        <w:tc>
          <w:tcPr>
            <w:tcW w:w="774" w:type="dxa"/>
            <w:tcBorders>
              <w:top w:val="nil"/>
              <w:left w:val="nil"/>
              <w:bottom w:val="nil"/>
              <w:right w:val="nil"/>
            </w:tcBorders>
            <w:shd w:val="clear" w:color="auto" w:fill="auto"/>
            <w:noWrap/>
            <w:vAlign w:val="bottom"/>
            <w:hideMark/>
          </w:tcPr>
          <w:p w14:paraId="43412DA8" w14:textId="18E61141" w:rsidR="004052D4" w:rsidRPr="004052D4" w:rsidRDefault="004052D4" w:rsidP="004052D4">
            <w:pPr>
              <w:spacing w:after="0" w:line="240" w:lineRule="auto"/>
              <w:jc w:val="center"/>
              <w:rPr>
                <w:ins w:id="2341" w:author="Lane, Stefanie" w:date="2023-09-25T14:38:00Z"/>
                <w:rFonts w:ascii="Calibri" w:eastAsia="Times New Roman" w:hAnsi="Calibri" w:cs="Calibri"/>
                <w:color w:val="000000"/>
                <w:sz w:val="20"/>
                <w:szCs w:val="20"/>
                <w:lang w:val="en-CA" w:eastAsia="en-CA"/>
              </w:rPr>
            </w:pPr>
            <w:ins w:id="2342" w:author="Lane, Stefanie" w:date="2023-09-25T14:38:00Z">
              <w:r w:rsidRPr="004052D4">
                <w:rPr>
                  <w:rFonts w:ascii="Calibri" w:eastAsia="Times New Roman" w:hAnsi="Calibri" w:cs="Calibri"/>
                  <w:color w:val="000000"/>
                  <w:sz w:val="20"/>
                  <w:szCs w:val="20"/>
                  <w:lang w:val="en-CA" w:eastAsia="en-CA"/>
                </w:rPr>
                <w:t>0.01</w:t>
              </w:r>
            </w:ins>
          </w:p>
        </w:tc>
        <w:tc>
          <w:tcPr>
            <w:tcW w:w="277" w:type="dxa"/>
            <w:tcBorders>
              <w:top w:val="nil"/>
              <w:left w:val="nil"/>
              <w:bottom w:val="nil"/>
              <w:right w:val="nil"/>
            </w:tcBorders>
            <w:shd w:val="clear" w:color="auto" w:fill="auto"/>
            <w:noWrap/>
            <w:vAlign w:val="bottom"/>
            <w:hideMark/>
          </w:tcPr>
          <w:p w14:paraId="36816CFC" w14:textId="77777777" w:rsidR="004052D4" w:rsidRPr="004052D4" w:rsidRDefault="004052D4" w:rsidP="004052D4">
            <w:pPr>
              <w:spacing w:after="0" w:line="240" w:lineRule="auto"/>
              <w:jc w:val="center"/>
              <w:rPr>
                <w:ins w:id="2343"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E3EC90E" w14:textId="77777777" w:rsidR="004052D4" w:rsidRPr="004052D4" w:rsidRDefault="004052D4" w:rsidP="004052D4">
            <w:pPr>
              <w:spacing w:after="0" w:line="240" w:lineRule="auto"/>
              <w:rPr>
                <w:ins w:id="2344" w:author="Lane, Stefanie" w:date="2023-09-25T14:38:00Z"/>
                <w:rFonts w:ascii="Calibri" w:eastAsia="Times New Roman" w:hAnsi="Calibri" w:cs="Calibri"/>
                <w:i/>
                <w:iCs/>
                <w:color w:val="000000"/>
                <w:sz w:val="20"/>
                <w:szCs w:val="20"/>
                <w:lang w:val="en-CA" w:eastAsia="en-CA"/>
              </w:rPr>
            </w:pPr>
            <w:ins w:id="2345"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946" w:type="dxa"/>
            <w:tcBorders>
              <w:top w:val="nil"/>
              <w:left w:val="nil"/>
              <w:bottom w:val="nil"/>
              <w:right w:val="nil"/>
            </w:tcBorders>
            <w:shd w:val="clear" w:color="auto" w:fill="auto"/>
            <w:noWrap/>
            <w:vAlign w:val="bottom"/>
            <w:hideMark/>
          </w:tcPr>
          <w:p w14:paraId="69B3D8D4" w14:textId="77777777" w:rsidR="004052D4" w:rsidRPr="004052D4" w:rsidRDefault="004052D4" w:rsidP="004052D4">
            <w:pPr>
              <w:spacing w:after="0" w:line="240" w:lineRule="auto"/>
              <w:jc w:val="center"/>
              <w:rPr>
                <w:ins w:id="2346" w:author="Lane, Stefanie" w:date="2023-09-25T14:38:00Z"/>
                <w:rFonts w:ascii="Calibri" w:eastAsia="Times New Roman" w:hAnsi="Calibri" w:cs="Calibri"/>
                <w:color w:val="000000"/>
                <w:sz w:val="20"/>
                <w:szCs w:val="20"/>
                <w:lang w:val="en-CA" w:eastAsia="en-CA"/>
              </w:rPr>
            </w:pPr>
            <w:ins w:id="2347" w:author="Lane, Stefanie" w:date="2023-09-25T14:38:00Z">
              <w:r w:rsidRPr="004052D4">
                <w:rPr>
                  <w:rFonts w:ascii="Calibri" w:eastAsia="Times New Roman" w:hAnsi="Calibri" w:cs="Calibri"/>
                  <w:color w:val="000000"/>
                  <w:sz w:val="20"/>
                  <w:szCs w:val="20"/>
                  <w:lang w:val="en-CA" w:eastAsia="en-CA"/>
                </w:rPr>
                <w:t>0.417</w:t>
              </w:r>
            </w:ins>
          </w:p>
        </w:tc>
        <w:tc>
          <w:tcPr>
            <w:tcW w:w="774" w:type="dxa"/>
            <w:tcBorders>
              <w:top w:val="nil"/>
              <w:left w:val="nil"/>
              <w:bottom w:val="nil"/>
              <w:right w:val="nil"/>
            </w:tcBorders>
            <w:shd w:val="clear" w:color="auto" w:fill="auto"/>
            <w:noWrap/>
            <w:vAlign w:val="bottom"/>
            <w:hideMark/>
          </w:tcPr>
          <w:p w14:paraId="33922671" w14:textId="084EBBEA" w:rsidR="004052D4" w:rsidRPr="004052D4" w:rsidRDefault="0028482A" w:rsidP="004052D4">
            <w:pPr>
              <w:spacing w:after="0" w:line="240" w:lineRule="auto"/>
              <w:jc w:val="center"/>
              <w:rPr>
                <w:ins w:id="2348" w:author="Lane, Stefanie" w:date="2023-09-25T14:38:00Z"/>
                <w:rFonts w:ascii="Calibri" w:eastAsia="Times New Roman" w:hAnsi="Calibri" w:cs="Calibri"/>
                <w:color w:val="000000"/>
                <w:sz w:val="20"/>
                <w:szCs w:val="20"/>
                <w:lang w:val="en-CA" w:eastAsia="en-CA"/>
              </w:rPr>
            </w:pPr>
            <w:ins w:id="2349"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08D98656" w14:textId="77777777" w:rsidR="004052D4" w:rsidRPr="004052D4" w:rsidRDefault="004052D4" w:rsidP="004052D4">
            <w:pPr>
              <w:spacing w:after="0" w:line="240" w:lineRule="auto"/>
              <w:jc w:val="center"/>
              <w:rPr>
                <w:ins w:id="2350"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1C033715" w14:textId="77777777" w:rsidR="004052D4" w:rsidRPr="004052D4" w:rsidRDefault="004052D4" w:rsidP="004052D4">
            <w:pPr>
              <w:spacing w:after="0" w:line="240" w:lineRule="auto"/>
              <w:rPr>
                <w:ins w:id="2351" w:author="Lane, Stefanie" w:date="2023-09-25T14:38:00Z"/>
                <w:rFonts w:ascii="Calibri" w:eastAsia="Times New Roman" w:hAnsi="Calibri" w:cs="Calibri"/>
                <w:i/>
                <w:iCs/>
                <w:color w:val="000000"/>
                <w:sz w:val="20"/>
                <w:szCs w:val="20"/>
                <w:lang w:val="en-CA" w:eastAsia="en-CA"/>
              </w:rPr>
            </w:pPr>
            <w:ins w:id="2352"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946" w:type="dxa"/>
            <w:tcBorders>
              <w:top w:val="nil"/>
              <w:left w:val="nil"/>
              <w:bottom w:val="nil"/>
              <w:right w:val="nil"/>
            </w:tcBorders>
            <w:shd w:val="clear" w:color="auto" w:fill="auto"/>
            <w:noWrap/>
            <w:vAlign w:val="bottom"/>
            <w:hideMark/>
          </w:tcPr>
          <w:p w14:paraId="4264F00E" w14:textId="77777777" w:rsidR="004052D4" w:rsidRPr="004052D4" w:rsidRDefault="004052D4" w:rsidP="004052D4">
            <w:pPr>
              <w:spacing w:after="0" w:line="240" w:lineRule="auto"/>
              <w:jc w:val="center"/>
              <w:rPr>
                <w:ins w:id="2353" w:author="Lane, Stefanie" w:date="2023-09-25T14:38:00Z"/>
                <w:rFonts w:ascii="Calibri" w:eastAsia="Times New Roman" w:hAnsi="Calibri" w:cs="Calibri"/>
                <w:color w:val="000000"/>
                <w:sz w:val="20"/>
                <w:szCs w:val="20"/>
                <w:lang w:val="en-CA" w:eastAsia="en-CA"/>
              </w:rPr>
            </w:pPr>
            <w:ins w:id="2354" w:author="Lane, Stefanie" w:date="2023-09-25T14:38:00Z">
              <w:r w:rsidRPr="004052D4">
                <w:rPr>
                  <w:rFonts w:ascii="Calibri" w:eastAsia="Times New Roman" w:hAnsi="Calibri" w:cs="Calibri"/>
                  <w:color w:val="000000"/>
                  <w:sz w:val="20"/>
                  <w:szCs w:val="20"/>
                  <w:lang w:val="en-CA" w:eastAsia="en-CA"/>
                </w:rPr>
                <w:t>0.392</w:t>
              </w:r>
            </w:ins>
          </w:p>
        </w:tc>
        <w:tc>
          <w:tcPr>
            <w:tcW w:w="774" w:type="dxa"/>
            <w:tcBorders>
              <w:top w:val="nil"/>
              <w:left w:val="nil"/>
              <w:bottom w:val="nil"/>
              <w:right w:val="single" w:sz="8" w:space="0" w:color="auto"/>
            </w:tcBorders>
            <w:shd w:val="clear" w:color="auto" w:fill="auto"/>
            <w:noWrap/>
            <w:vAlign w:val="bottom"/>
            <w:hideMark/>
          </w:tcPr>
          <w:p w14:paraId="355A113E" w14:textId="15923AF9" w:rsidR="004052D4" w:rsidRPr="004052D4" w:rsidRDefault="0028482A" w:rsidP="004052D4">
            <w:pPr>
              <w:spacing w:after="0" w:line="240" w:lineRule="auto"/>
              <w:jc w:val="center"/>
              <w:rPr>
                <w:ins w:id="2355" w:author="Lane, Stefanie" w:date="2023-09-25T14:38:00Z"/>
                <w:rFonts w:ascii="Calibri" w:eastAsia="Times New Roman" w:hAnsi="Calibri" w:cs="Calibri"/>
                <w:color w:val="000000"/>
                <w:sz w:val="20"/>
                <w:szCs w:val="20"/>
                <w:lang w:val="en-CA" w:eastAsia="en-CA"/>
              </w:rPr>
            </w:pPr>
            <w:ins w:id="2356" w:author="Lane, Stefanie" w:date="2023-09-27T17:37:00Z">
              <w:r>
                <w:rPr>
                  <w:rFonts w:ascii="Calibri" w:eastAsia="Times New Roman" w:hAnsi="Calibri" w:cs="Calibri"/>
                  <w:color w:val="000000"/>
                  <w:sz w:val="20"/>
                  <w:szCs w:val="20"/>
                  <w:lang w:val="en-CA" w:eastAsia="en-CA"/>
                </w:rPr>
                <w:t>&lt; 0.01</w:t>
              </w:r>
            </w:ins>
          </w:p>
        </w:tc>
      </w:tr>
      <w:tr w:rsidR="004052D4" w:rsidRPr="004052D4" w14:paraId="78105890" w14:textId="77777777" w:rsidTr="00761B99">
        <w:trPr>
          <w:trHeight w:val="276"/>
          <w:ins w:id="2357"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C4C53C2" w14:textId="77777777" w:rsidR="004052D4" w:rsidRPr="004052D4" w:rsidRDefault="004052D4" w:rsidP="004052D4">
            <w:pPr>
              <w:spacing w:after="0" w:line="240" w:lineRule="auto"/>
              <w:rPr>
                <w:ins w:id="2358" w:author="Lane, Stefanie" w:date="2023-09-25T14:38:00Z"/>
                <w:rFonts w:ascii="Calibri" w:eastAsia="Times New Roman" w:hAnsi="Calibri" w:cs="Calibri"/>
                <w:color w:val="000000"/>
                <w:sz w:val="20"/>
                <w:szCs w:val="20"/>
                <w:lang w:val="en-CA" w:eastAsia="en-CA"/>
              </w:rPr>
            </w:pPr>
          </w:p>
        </w:tc>
        <w:tc>
          <w:tcPr>
            <w:tcW w:w="2854" w:type="dxa"/>
            <w:tcBorders>
              <w:top w:val="single" w:sz="4" w:space="0" w:color="auto"/>
              <w:left w:val="nil"/>
              <w:bottom w:val="single" w:sz="4" w:space="0" w:color="auto"/>
              <w:right w:val="nil"/>
            </w:tcBorders>
            <w:shd w:val="clear" w:color="auto" w:fill="auto"/>
            <w:noWrap/>
            <w:vAlign w:val="bottom"/>
            <w:hideMark/>
          </w:tcPr>
          <w:p w14:paraId="27362261" w14:textId="77777777" w:rsidR="004052D4" w:rsidRPr="004052D4" w:rsidRDefault="004052D4" w:rsidP="004052D4">
            <w:pPr>
              <w:spacing w:after="0" w:line="240" w:lineRule="auto"/>
              <w:rPr>
                <w:ins w:id="2359" w:author="Lane, Stefanie" w:date="2023-09-25T14:38:00Z"/>
                <w:rFonts w:ascii="Calibri" w:eastAsia="Times New Roman" w:hAnsi="Calibri" w:cs="Calibri"/>
                <w:i/>
                <w:iCs/>
                <w:color w:val="000000"/>
                <w:sz w:val="20"/>
                <w:szCs w:val="20"/>
                <w:lang w:val="en-CA" w:eastAsia="en-CA"/>
              </w:rPr>
            </w:pPr>
            <w:ins w:id="2360" w:author="Lane, Stefanie" w:date="2023-09-25T14:38:00Z">
              <w:r w:rsidRPr="004052D4">
                <w:rPr>
                  <w:rFonts w:ascii="Calibri" w:eastAsia="Times New Roman" w:hAnsi="Calibri" w:cs="Calibri"/>
                  <w:i/>
                  <w:iCs/>
                  <w:color w:val="000000"/>
                  <w:sz w:val="20"/>
                  <w:szCs w:val="20"/>
                  <w:lang w:val="en-CA" w:eastAsia="en-CA"/>
                </w:rPr>
                <w:t>Lysimachia thyrsiflora</w:t>
              </w:r>
            </w:ins>
          </w:p>
        </w:tc>
        <w:tc>
          <w:tcPr>
            <w:tcW w:w="946" w:type="dxa"/>
            <w:tcBorders>
              <w:top w:val="single" w:sz="4" w:space="0" w:color="auto"/>
              <w:left w:val="nil"/>
              <w:bottom w:val="single" w:sz="4" w:space="0" w:color="auto"/>
              <w:right w:val="nil"/>
            </w:tcBorders>
            <w:shd w:val="clear" w:color="auto" w:fill="auto"/>
            <w:noWrap/>
            <w:vAlign w:val="bottom"/>
            <w:hideMark/>
          </w:tcPr>
          <w:p w14:paraId="62D1A21A" w14:textId="77777777" w:rsidR="004052D4" w:rsidRPr="004052D4" w:rsidRDefault="004052D4" w:rsidP="004052D4">
            <w:pPr>
              <w:spacing w:after="0" w:line="240" w:lineRule="auto"/>
              <w:jc w:val="center"/>
              <w:rPr>
                <w:ins w:id="2361" w:author="Lane, Stefanie" w:date="2023-09-25T14:38:00Z"/>
                <w:rFonts w:ascii="Calibri" w:eastAsia="Times New Roman" w:hAnsi="Calibri" w:cs="Calibri"/>
                <w:color w:val="000000"/>
                <w:sz w:val="20"/>
                <w:szCs w:val="20"/>
                <w:lang w:val="en-CA" w:eastAsia="en-CA"/>
              </w:rPr>
            </w:pPr>
            <w:ins w:id="2362" w:author="Lane, Stefanie" w:date="2023-09-25T14:38:00Z">
              <w:r w:rsidRPr="004052D4">
                <w:rPr>
                  <w:rFonts w:ascii="Calibri" w:eastAsia="Times New Roman" w:hAnsi="Calibri" w:cs="Calibri"/>
                  <w:color w:val="000000"/>
                  <w:sz w:val="20"/>
                  <w:szCs w:val="20"/>
                  <w:lang w:val="en-CA" w:eastAsia="en-CA"/>
                </w:rPr>
                <w:t>0.321</w:t>
              </w:r>
            </w:ins>
          </w:p>
        </w:tc>
        <w:tc>
          <w:tcPr>
            <w:tcW w:w="774" w:type="dxa"/>
            <w:tcBorders>
              <w:top w:val="single" w:sz="4" w:space="0" w:color="auto"/>
              <w:left w:val="nil"/>
              <w:bottom w:val="single" w:sz="4" w:space="0" w:color="auto"/>
              <w:right w:val="nil"/>
            </w:tcBorders>
            <w:shd w:val="clear" w:color="auto" w:fill="auto"/>
            <w:noWrap/>
            <w:vAlign w:val="bottom"/>
            <w:hideMark/>
          </w:tcPr>
          <w:p w14:paraId="1F44A87F" w14:textId="2FB0AA9B" w:rsidR="004052D4" w:rsidRPr="004052D4" w:rsidRDefault="004052D4" w:rsidP="004052D4">
            <w:pPr>
              <w:spacing w:after="0" w:line="240" w:lineRule="auto"/>
              <w:jc w:val="center"/>
              <w:rPr>
                <w:ins w:id="2363" w:author="Lane, Stefanie" w:date="2023-09-25T14:38:00Z"/>
                <w:rFonts w:ascii="Calibri" w:eastAsia="Times New Roman" w:hAnsi="Calibri" w:cs="Calibri"/>
                <w:color w:val="000000"/>
                <w:sz w:val="20"/>
                <w:szCs w:val="20"/>
                <w:lang w:val="en-CA" w:eastAsia="en-CA"/>
              </w:rPr>
            </w:pPr>
            <w:ins w:id="2364" w:author="Lane, Stefanie" w:date="2023-09-25T14:38:00Z">
              <w:r w:rsidRPr="004052D4">
                <w:rPr>
                  <w:rFonts w:ascii="Calibri" w:eastAsia="Times New Roman" w:hAnsi="Calibri" w:cs="Calibri"/>
                  <w:color w:val="000000"/>
                  <w:sz w:val="20"/>
                  <w:szCs w:val="20"/>
                  <w:lang w:val="en-CA" w:eastAsia="en-CA"/>
                </w:rPr>
                <w:t>0.01</w:t>
              </w:r>
            </w:ins>
          </w:p>
        </w:tc>
        <w:tc>
          <w:tcPr>
            <w:tcW w:w="277" w:type="dxa"/>
            <w:tcBorders>
              <w:top w:val="nil"/>
              <w:left w:val="nil"/>
              <w:bottom w:val="nil"/>
              <w:right w:val="nil"/>
            </w:tcBorders>
            <w:shd w:val="clear" w:color="auto" w:fill="auto"/>
            <w:noWrap/>
            <w:vAlign w:val="bottom"/>
            <w:hideMark/>
          </w:tcPr>
          <w:p w14:paraId="2800DCF1" w14:textId="77777777" w:rsidR="004052D4" w:rsidRPr="004052D4" w:rsidRDefault="004052D4" w:rsidP="004052D4">
            <w:pPr>
              <w:spacing w:after="0" w:line="240" w:lineRule="auto"/>
              <w:jc w:val="center"/>
              <w:rPr>
                <w:ins w:id="2365"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4428C3FF" w14:textId="77777777" w:rsidR="004052D4" w:rsidRPr="004052D4" w:rsidRDefault="004052D4" w:rsidP="004052D4">
            <w:pPr>
              <w:spacing w:after="0" w:line="240" w:lineRule="auto"/>
              <w:rPr>
                <w:ins w:id="2366" w:author="Lane, Stefanie" w:date="2023-09-25T14:38:00Z"/>
                <w:rFonts w:ascii="Calibri" w:eastAsia="Times New Roman" w:hAnsi="Calibri" w:cs="Calibri"/>
                <w:i/>
                <w:iCs/>
                <w:color w:val="000000"/>
                <w:sz w:val="20"/>
                <w:szCs w:val="20"/>
                <w:lang w:val="en-CA" w:eastAsia="en-CA"/>
              </w:rPr>
            </w:pPr>
            <w:ins w:id="2367" w:author="Lane, Stefanie" w:date="2023-09-25T14:38:00Z">
              <w:r w:rsidRPr="004052D4">
                <w:rPr>
                  <w:rFonts w:ascii="Calibri" w:eastAsia="Times New Roman" w:hAnsi="Calibri" w:cs="Calibri"/>
                  <w:i/>
                  <w:iCs/>
                  <w:color w:val="000000"/>
                  <w:sz w:val="20"/>
                  <w:szCs w:val="20"/>
                  <w:lang w:val="en-CA" w:eastAsia="en-CA"/>
                </w:rPr>
                <w:t>Equisetum fluviatile</w:t>
              </w:r>
            </w:ins>
          </w:p>
        </w:tc>
        <w:tc>
          <w:tcPr>
            <w:tcW w:w="946" w:type="dxa"/>
            <w:tcBorders>
              <w:top w:val="single" w:sz="4" w:space="0" w:color="auto"/>
              <w:left w:val="nil"/>
              <w:bottom w:val="single" w:sz="4" w:space="0" w:color="auto"/>
              <w:right w:val="nil"/>
            </w:tcBorders>
            <w:shd w:val="clear" w:color="auto" w:fill="auto"/>
            <w:noWrap/>
            <w:vAlign w:val="bottom"/>
            <w:hideMark/>
          </w:tcPr>
          <w:p w14:paraId="6AF3DB2F" w14:textId="77777777" w:rsidR="004052D4" w:rsidRPr="004052D4" w:rsidRDefault="004052D4" w:rsidP="004052D4">
            <w:pPr>
              <w:spacing w:after="0" w:line="240" w:lineRule="auto"/>
              <w:jc w:val="center"/>
              <w:rPr>
                <w:ins w:id="2368" w:author="Lane, Stefanie" w:date="2023-09-25T14:38:00Z"/>
                <w:rFonts w:ascii="Calibri" w:eastAsia="Times New Roman" w:hAnsi="Calibri" w:cs="Calibri"/>
                <w:color w:val="000000"/>
                <w:sz w:val="20"/>
                <w:szCs w:val="20"/>
                <w:lang w:val="en-CA" w:eastAsia="en-CA"/>
              </w:rPr>
            </w:pPr>
            <w:ins w:id="2369" w:author="Lane, Stefanie" w:date="2023-09-25T14:38:00Z">
              <w:r w:rsidRPr="004052D4">
                <w:rPr>
                  <w:rFonts w:ascii="Calibri" w:eastAsia="Times New Roman" w:hAnsi="Calibri" w:cs="Calibri"/>
                  <w:color w:val="000000"/>
                  <w:sz w:val="20"/>
                  <w:szCs w:val="20"/>
                  <w:lang w:val="en-CA" w:eastAsia="en-CA"/>
                </w:rPr>
                <w:t>0.404</w:t>
              </w:r>
            </w:ins>
          </w:p>
        </w:tc>
        <w:tc>
          <w:tcPr>
            <w:tcW w:w="774" w:type="dxa"/>
            <w:tcBorders>
              <w:top w:val="single" w:sz="4" w:space="0" w:color="auto"/>
              <w:left w:val="nil"/>
              <w:bottom w:val="single" w:sz="4" w:space="0" w:color="auto"/>
              <w:right w:val="nil"/>
            </w:tcBorders>
            <w:shd w:val="clear" w:color="auto" w:fill="auto"/>
            <w:noWrap/>
            <w:vAlign w:val="bottom"/>
            <w:hideMark/>
          </w:tcPr>
          <w:p w14:paraId="282C9A34" w14:textId="61834963" w:rsidR="004052D4" w:rsidRPr="004052D4" w:rsidRDefault="0028482A" w:rsidP="004052D4">
            <w:pPr>
              <w:spacing w:after="0" w:line="240" w:lineRule="auto"/>
              <w:jc w:val="center"/>
              <w:rPr>
                <w:ins w:id="2370" w:author="Lane, Stefanie" w:date="2023-09-25T14:38:00Z"/>
                <w:rFonts w:ascii="Calibri" w:eastAsia="Times New Roman" w:hAnsi="Calibri" w:cs="Calibri"/>
                <w:color w:val="000000"/>
                <w:sz w:val="20"/>
                <w:szCs w:val="20"/>
                <w:lang w:val="en-CA" w:eastAsia="en-CA"/>
              </w:rPr>
            </w:pPr>
            <w:ins w:id="2371"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522487BE" w14:textId="77777777" w:rsidR="004052D4" w:rsidRPr="004052D4" w:rsidRDefault="004052D4" w:rsidP="004052D4">
            <w:pPr>
              <w:spacing w:after="0" w:line="240" w:lineRule="auto"/>
              <w:jc w:val="center"/>
              <w:rPr>
                <w:ins w:id="2372" w:author="Lane, Stefanie" w:date="2023-09-25T14:38:00Z"/>
                <w:rFonts w:ascii="Calibri" w:eastAsia="Times New Roman" w:hAnsi="Calibri" w:cs="Calibri"/>
                <w:color w:val="000000"/>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5E786F78" w14:textId="77777777" w:rsidR="004052D4" w:rsidRPr="004052D4" w:rsidRDefault="004052D4" w:rsidP="004052D4">
            <w:pPr>
              <w:spacing w:after="0" w:line="240" w:lineRule="auto"/>
              <w:rPr>
                <w:ins w:id="2373" w:author="Lane, Stefanie" w:date="2023-09-25T14:38:00Z"/>
                <w:rFonts w:ascii="Calibri" w:eastAsia="Times New Roman" w:hAnsi="Calibri" w:cs="Calibri"/>
                <w:i/>
                <w:iCs/>
                <w:color w:val="000000"/>
                <w:sz w:val="20"/>
                <w:szCs w:val="20"/>
                <w:lang w:val="en-CA" w:eastAsia="en-CA"/>
              </w:rPr>
            </w:pPr>
            <w:ins w:id="2374" w:author="Lane, Stefanie" w:date="2023-09-25T14:38:00Z">
              <w:r w:rsidRPr="004052D4">
                <w:rPr>
                  <w:rFonts w:ascii="Calibri" w:eastAsia="Times New Roman" w:hAnsi="Calibri" w:cs="Calibri"/>
                  <w:i/>
                  <w:iCs/>
                  <w:color w:val="000000"/>
                  <w:sz w:val="20"/>
                  <w:szCs w:val="20"/>
                  <w:lang w:val="en-CA" w:eastAsia="en-CA"/>
                </w:rPr>
                <w:t>Juncus articulatus</w:t>
              </w:r>
            </w:ins>
          </w:p>
        </w:tc>
        <w:tc>
          <w:tcPr>
            <w:tcW w:w="946" w:type="dxa"/>
            <w:tcBorders>
              <w:top w:val="single" w:sz="4" w:space="0" w:color="auto"/>
              <w:left w:val="nil"/>
              <w:bottom w:val="single" w:sz="4" w:space="0" w:color="auto"/>
              <w:right w:val="nil"/>
            </w:tcBorders>
            <w:shd w:val="clear" w:color="auto" w:fill="auto"/>
            <w:noWrap/>
            <w:vAlign w:val="bottom"/>
            <w:hideMark/>
          </w:tcPr>
          <w:p w14:paraId="4D593A91" w14:textId="77777777" w:rsidR="004052D4" w:rsidRPr="004052D4" w:rsidRDefault="004052D4" w:rsidP="004052D4">
            <w:pPr>
              <w:spacing w:after="0" w:line="240" w:lineRule="auto"/>
              <w:jc w:val="center"/>
              <w:rPr>
                <w:ins w:id="2375" w:author="Lane, Stefanie" w:date="2023-09-25T14:38:00Z"/>
                <w:rFonts w:ascii="Calibri" w:eastAsia="Times New Roman" w:hAnsi="Calibri" w:cs="Calibri"/>
                <w:color w:val="000000"/>
                <w:sz w:val="20"/>
                <w:szCs w:val="20"/>
                <w:lang w:val="en-CA" w:eastAsia="en-CA"/>
              </w:rPr>
            </w:pPr>
            <w:ins w:id="2376" w:author="Lane, Stefanie" w:date="2023-09-25T14:38:00Z">
              <w:r w:rsidRPr="004052D4">
                <w:rPr>
                  <w:rFonts w:ascii="Calibri" w:eastAsia="Times New Roman" w:hAnsi="Calibri" w:cs="Calibri"/>
                  <w:color w:val="000000"/>
                  <w:sz w:val="20"/>
                  <w:szCs w:val="20"/>
                  <w:lang w:val="en-CA" w:eastAsia="en-CA"/>
                </w:rPr>
                <w:t>0.334</w:t>
              </w:r>
            </w:ins>
          </w:p>
        </w:tc>
        <w:tc>
          <w:tcPr>
            <w:tcW w:w="774" w:type="dxa"/>
            <w:tcBorders>
              <w:top w:val="single" w:sz="4" w:space="0" w:color="auto"/>
              <w:left w:val="nil"/>
              <w:bottom w:val="single" w:sz="4" w:space="0" w:color="auto"/>
              <w:right w:val="single" w:sz="8" w:space="0" w:color="auto"/>
            </w:tcBorders>
            <w:shd w:val="clear" w:color="auto" w:fill="auto"/>
            <w:noWrap/>
            <w:vAlign w:val="bottom"/>
            <w:hideMark/>
          </w:tcPr>
          <w:p w14:paraId="73289CB2" w14:textId="1E36F514" w:rsidR="004052D4" w:rsidRPr="004052D4" w:rsidRDefault="004052D4" w:rsidP="004052D4">
            <w:pPr>
              <w:spacing w:after="0" w:line="240" w:lineRule="auto"/>
              <w:jc w:val="center"/>
              <w:rPr>
                <w:ins w:id="2377" w:author="Lane, Stefanie" w:date="2023-09-25T14:38:00Z"/>
                <w:rFonts w:ascii="Calibri" w:eastAsia="Times New Roman" w:hAnsi="Calibri" w:cs="Calibri"/>
                <w:color w:val="000000"/>
                <w:sz w:val="20"/>
                <w:szCs w:val="20"/>
                <w:lang w:val="en-CA" w:eastAsia="en-CA"/>
              </w:rPr>
            </w:pPr>
            <w:ins w:id="2378" w:author="Lane, Stefanie" w:date="2023-09-25T14:38:00Z">
              <w:r w:rsidRPr="004052D4">
                <w:rPr>
                  <w:rFonts w:ascii="Calibri" w:eastAsia="Times New Roman" w:hAnsi="Calibri" w:cs="Calibri"/>
                  <w:color w:val="000000"/>
                  <w:sz w:val="20"/>
                  <w:szCs w:val="20"/>
                  <w:lang w:val="en-CA" w:eastAsia="en-CA"/>
                </w:rPr>
                <w:t>0.015</w:t>
              </w:r>
            </w:ins>
          </w:p>
        </w:tc>
      </w:tr>
      <w:tr w:rsidR="004052D4" w:rsidRPr="004052D4" w14:paraId="3003C3B7" w14:textId="77777777" w:rsidTr="00761B99">
        <w:trPr>
          <w:trHeight w:val="276"/>
          <w:ins w:id="2379"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26228EEA" w14:textId="77777777" w:rsidR="004052D4" w:rsidRPr="004052D4" w:rsidRDefault="004052D4" w:rsidP="004052D4">
            <w:pPr>
              <w:spacing w:after="0" w:line="240" w:lineRule="auto"/>
              <w:rPr>
                <w:ins w:id="2380"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16D17190" w14:textId="77777777" w:rsidR="004052D4" w:rsidRPr="004052D4" w:rsidRDefault="004052D4" w:rsidP="004052D4">
            <w:pPr>
              <w:spacing w:after="0" w:line="240" w:lineRule="auto"/>
              <w:jc w:val="center"/>
              <w:rPr>
                <w:ins w:id="2381" w:author="Lane, Stefanie" w:date="2023-09-25T14:38:00Z"/>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7BFE70E2" w14:textId="77777777" w:rsidR="004052D4" w:rsidRPr="004052D4" w:rsidRDefault="004052D4" w:rsidP="004052D4">
            <w:pPr>
              <w:spacing w:after="0" w:line="240" w:lineRule="auto"/>
              <w:rPr>
                <w:ins w:id="2382"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6B3D8A8E" w14:textId="77777777" w:rsidR="004052D4" w:rsidRPr="004052D4" w:rsidRDefault="004052D4" w:rsidP="004052D4">
            <w:pPr>
              <w:spacing w:after="0" w:line="240" w:lineRule="auto"/>
              <w:jc w:val="center"/>
              <w:rPr>
                <w:ins w:id="2383"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2F95E8D" w14:textId="77777777" w:rsidR="004052D4" w:rsidRPr="004052D4" w:rsidRDefault="004052D4" w:rsidP="004052D4">
            <w:pPr>
              <w:spacing w:after="0" w:line="240" w:lineRule="auto"/>
              <w:jc w:val="center"/>
              <w:rPr>
                <w:ins w:id="2384"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nil"/>
              <w:right w:val="nil"/>
            </w:tcBorders>
            <w:shd w:val="clear" w:color="auto" w:fill="auto"/>
            <w:noWrap/>
            <w:vAlign w:val="bottom"/>
            <w:hideMark/>
          </w:tcPr>
          <w:p w14:paraId="23AD0F88" w14:textId="77777777" w:rsidR="004052D4" w:rsidRPr="004052D4" w:rsidRDefault="004052D4" w:rsidP="004052D4">
            <w:pPr>
              <w:spacing w:after="0" w:line="240" w:lineRule="auto"/>
              <w:rPr>
                <w:ins w:id="2385" w:author="Lane, Stefanie" w:date="2023-09-25T14:38:00Z"/>
                <w:rFonts w:ascii="Calibri" w:eastAsia="Times New Roman" w:hAnsi="Calibri" w:cs="Calibri"/>
                <w:i/>
                <w:iCs/>
                <w:color w:val="000000"/>
                <w:sz w:val="20"/>
                <w:szCs w:val="20"/>
                <w:lang w:val="en-CA" w:eastAsia="en-CA"/>
              </w:rPr>
            </w:pPr>
            <w:ins w:id="2386" w:author="Lane, Stefanie" w:date="2023-09-25T14:38:00Z">
              <w:r w:rsidRPr="004052D4">
                <w:rPr>
                  <w:rFonts w:ascii="Calibri" w:eastAsia="Times New Roman" w:hAnsi="Calibri" w:cs="Calibri"/>
                  <w:i/>
                  <w:iCs/>
                  <w:color w:val="000000"/>
                  <w:sz w:val="20"/>
                  <w:szCs w:val="20"/>
                  <w:lang w:val="en-CA" w:eastAsia="en-CA"/>
                </w:rPr>
                <w:t>Myosotis scorpioides</w:t>
              </w:r>
            </w:ins>
          </w:p>
        </w:tc>
        <w:tc>
          <w:tcPr>
            <w:tcW w:w="946" w:type="dxa"/>
            <w:tcBorders>
              <w:top w:val="nil"/>
              <w:left w:val="nil"/>
              <w:bottom w:val="nil"/>
              <w:right w:val="nil"/>
            </w:tcBorders>
            <w:shd w:val="clear" w:color="auto" w:fill="auto"/>
            <w:noWrap/>
            <w:vAlign w:val="bottom"/>
            <w:hideMark/>
          </w:tcPr>
          <w:p w14:paraId="413992BF" w14:textId="77777777" w:rsidR="004052D4" w:rsidRPr="004052D4" w:rsidRDefault="004052D4" w:rsidP="004052D4">
            <w:pPr>
              <w:spacing w:after="0" w:line="240" w:lineRule="auto"/>
              <w:jc w:val="center"/>
              <w:rPr>
                <w:ins w:id="2387" w:author="Lane, Stefanie" w:date="2023-09-25T14:38:00Z"/>
                <w:rFonts w:ascii="Calibri" w:eastAsia="Times New Roman" w:hAnsi="Calibri" w:cs="Calibri"/>
                <w:color w:val="000000"/>
                <w:sz w:val="20"/>
                <w:szCs w:val="20"/>
                <w:lang w:val="en-CA" w:eastAsia="en-CA"/>
              </w:rPr>
            </w:pPr>
            <w:ins w:id="2388" w:author="Lane, Stefanie" w:date="2023-09-25T14:38:00Z">
              <w:r w:rsidRPr="004052D4">
                <w:rPr>
                  <w:rFonts w:ascii="Calibri" w:eastAsia="Times New Roman" w:hAnsi="Calibri" w:cs="Calibri"/>
                  <w:color w:val="000000"/>
                  <w:sz w:val="20"/>
                  <w:szCs w:val="20"/>
                  <w:lang w:val="en-CA" w:eastAsia="en-CA"/>
                </w:rPr>
                <w:t>0.352</w:t>
              </w:r>
            </w:ins>
          </w:p>
        </w:tc>
        <w:tc>
          <w:tcPr>
            <w:tcW w:w="774" w:type="dxa"/>
            <w:tcBorders>
              <w:top w:val="nil"/>
              <w:left w:val="nil"/>
              <w:bottom w:val="nil"/>
              <w:right w:val="nil"/>
            </w:tcBorders>
            <w:shd w:val="clear" w:color="auto" w:fill="auto"/>
            <w:noWrap/>
            <w:vAlign w:val="bottom"/>
            <w:hideMark/>
          </w:tcPr>
          <w:p w14:paraId="58BF8805" w14:textId="15072F0C" w:rsidR="004052D4" w:rsidRPr="004052D4" w:rsidRDefault="0028482A" w:rsidP="004052D4">
            <w:pPr>
              <w:spacing w:after="0" w:line="240" w:lineRule="auto"/>
              <w:jc w:val="center"/>
              <w:rPr>
                <w:ins w:id="2389" w:author="Lane, Stefanie" w:date="2023-09-25T14:38:00Z"/>
                <w:rFonts w:ascii="Calibri" w:eastAsia="Times New Roman" w:hAnsi="Calibri" w:cs="Calibri"/>
                <w:color w:val="000000"/>
                <w:sz w:val="20"/>
                <w:szCs w:val="20"/>
                <w:lang w:val="en-CA" w:eastAsia="en-CA"/>
              </w:rPr>
            </w:pPr>
            <w:ins w:id="2390" w:author="Lane, Stefanie" w:date="2023-09-27T17:37:00Z">
              <w:r>
                <w:rPr>
                  <w:rFonts w:ascii="Calibri" w:eastAsia="Times New Roman" w:hAnsi="Calibri" w:cs="Calibri"/>
                  <w:color w:val="000000"/>
                  <w:sz w:val="20"/>
                  <w:szCs w:val="20"/>
                  <w:lang w:val="en-CA" w:eastAsia="en-CA"/>
                </w:rPr>
                <w:t>&lt; 0.01</w:t>
              </w:r>
            </w:ins>
          </w:p>
        </w:tc>
        <w:tc>
          <w:tcPr>
            <w:tcW w:w="277" w:type="dxa"/>
            <w:tcBorders>
              <w:top w:val="nil"/>
              <w:left w:val="nil"/>
              <w:bottom w:val="nil"/>
              <w:right w:val="nil"/>
            </w:tcBorders>
            <w:shd w:val="clear" w:color="auto" w:fill="auto"/>
            <w:noWrap/>
            <w:vAlign w:val="bottom"/>
            <w:hideMark/>
          </w:tcPr>
          <w:p w14:paraId="46D21177" w14:textId="77777777" w:rsidR="004052D4" w:rsidRPr="004052D4" w:rsidRDefault="004052D4" w:rsidP="004052D4">
            <w:pPr>
              <w:spacing w:after="0" w:line="240" w:lineRule="auto"/>
              <w:jc w:val="center"/>
              <w:rPr>
                <w:ins w:id="2391"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03F4E06B" w14:textId="77777777" w:rsidR="004052D4" w:rsidRPr="004052D4" w:rsidRDefault="004052D4" w:rsidP="004052D4">
            <w:pPr>
              <w:spacing w:after="0" w:line="240" w:lineRule="auto"/>
              <w:rPr>
                <w:ins w:id="2392"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45228B5" w14:textId="77777777" w:rsidR="004052D4" w:rsidRPr="004052D4" w:rsidRDefault="004052D4" w:rsidP="004052D4">
            <w:pPr>
              <w:spacing w:after="0" w:line="240" w:lineRule="auto"/>
              <w:rPr>
                <w:ins w:id="2393"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3EF09EAA" w14:textId="77777777" w:rsidR="004052D4" w:rsidRPr="004052D4" w:rsidRDefault="004052D4" w:rsidP="004052D4">
            <w:pPr>
              <w:spacing w:after="0" w:line="240" w:lineRule="auto"/>
              <w:jc w:val="center"/>
              <w:rPr>
                <w:ins w:id="2394" w:author="Lane, Stefanie" w:date="2023-09-25T14:38:00Z"/>
                <w:rFonts w:ascii="Calibri" w:eastAsia="Times New Roman" w:hAnsi="Calibri" w:cs="Calibri"/>
                <w:color w:val="000000"/>
                <w:sz w:val="20"/>
                <w:szCs w:val="20"/>
                <w:lang w:val="en-CA" w:eastAsia="en-CA"/>
              </w:rPr>
            </w:pPr>
            <w:ins w:id="2395"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3D97DE2E" w14:textId="77777777" w:rsidTr="00761B99">
        <w:trPr>
          <w:trHeight w:val="276"/>
          <w:ins w:id="2396"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1B7802CC" w14:textId="77777777" w:rsidR="004052D4" w:rsidRPr="004052D4" w:rsidRDefault="004052D4" w:rsidP="004052D4">
            <w:pPr>
              <w:spacing w:after="0" w:line="240" w:lineRule="auto"/>
              <w:rPr>
                <w:ins w:id="2397"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6610123E" w14:textId="77777777" w:rsidR="004052D4" w:rsidRPr="004052D4" w:rsidRDefault="004052D4" w:rsidP="004052D4">
            <w:pPr>
              <w:spacing w:after="0" w:line="240" w:lineRule="auto"/>
              <w:jc w:val="center"/>
              <w:rPr>
                <w:ins w:id="2398" w:author="Lane, Stefanie" w:date="2023-09-25T14:38:00Z"/>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1198AEF7" w14:textId="77777777" w:rsidR="004052D4" w:rsidRPr="004052D4" w:rsidRDefault="004052D4" w:rsidP="004052D4">
            <w:pPr>
              <w:spacing w:after="0" w:line="240" w:lineRule="auto"/>
              <w:rPr>
                <w:ins w:id="2399"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297CF66D" w14:textId="77777777" w:rsidR="004052D4" w:rsidRPr="004052D4" w:rsidRDefault="004052D4" w:rsidP="004052D4">
            <w:pPr>
              <w:spacing w:after="0" w:line="240" w:lineRule="auto"/>
              <w:jc w:val="center"/>
              <w:rPr>
                <w:ins w:id="2400"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3A066C05" w14:textId="77777777" w:rsidR="004052D4" w:rsidRPr="004052D4" w:rsidRDefault="004052D4" w:rsidP="004052D4">
            <w:pPr>
              <w:spacing w:after="0" w:line="240" w:lineRule="auto"/>
              <w:jc w:val="center"/>
              <w:rPr>
                <w:ins w:id="2401" w:author="Lane, Stefanie" w:date="2023-09-25T14:38:00Z"/>
                <w:rFonts w:ascii="Times New Roman" w:eastAsia="Times New Roman" w:hAnsi="Times New Roman" w:cs="Times New Roman"/>
                <w:sz w:val="20"/>
                <w:szCs w:val="20"/>
                <w:lang w:val="en-CA" w:eastAsia="en-CA"/>
              </w:rPr>
            </w:pPr>
          </w:p>
        </w:tc>
        <w:tc>
          <w:tcPr>
            <w:tcW w:w="2313" w:type="dxa"/>
            <w:tcBorders>
              <w:top w:val="single" w:sz="4" w:space="0" w:color="auto"/>
              <w:left w:val="nil"/>
              <w:bottom w:val="single" w:sz="4" w:space="0" w:color="auto"/>
              <w:right w:val="nil"/>
            </w:tcBorders>
            <w:shd w:val="clear" w:color="auto" w:fill="auto"/>
            <w:noWrap/>
            <w:vAlign w:val="bottom"/>
            <w:hideMark/>
          </w:tcPr>
          <w:p w14:paraId="236ACD0A" w14:textId="77777777" w:rsidR="004052D4" w:rsidRPr="004052D4" w:rsidRDefault="004052D4" w:rsidP="004052D4">
            <w:pPr>
              <w:spacing w:after="0" w:line="240" w:lineRule="auto"/>
              <w:rPr>
                <w:ins w:id="2402" w:author="Lane, Stefanie" w:date="2023-09-25T14:38:00Z"/>
                <w:rFonts w:ascii="Calibri" w:eastAsia="Times New Roman" w:hAnsi="Calibri" w:cs="Calibri"/>
                <w:i/>
                <w:iCs/>
                <w:sz w:val="20"/>
                <w:szCs w:val="20"/>
                <w:lang w:val="en-CA" w:eastAsia="en-CA"/>
              </w:rPr>
            </w:pPr>
            <w:ins w:id="2403" w:author="Lane, Stefanie" w:date="2023-09-25T14:38:00Z">
              <w:r w:rsidRPr="004052D4">
                <w:rPr>
                  <w:rFonts w:ascii="Calibri" w:eastAsia="Times New Roman" w:hAnsi="Calibri" w:cs="Calibri"/>
                  <w:i/>
                  <w:iCs/>
                  <w:sz w:val="20"/>
                  <w:szCs w:val="20"/>
                  <w:lang w:val="en-CA" w:eastAsia="en-CA"/>
                </w:rPr>
                <w:t>Eleocharis palustris</w:t>
              </w:r>
            </w:ins>
          </w:p>
        </w:tc>
        <w:tc>
          <w:tcPr>
            <w:tcW w:w="946" w:type="dxa"/>
            <w:tcBorders>
              <w:top w:val="single" w:sz="4" w:space="0" w:color="auto"/>
              <w:left w:val="nil"/>
              <w:bottom w:val="single" w:sz="4" w:space="0" w:color="auto"/>
              <w:right w:val="nil"/>
            </w:tcBorders>
            <w:shd w:val="clear" w:color="auto" w:fill="auto"/>
            <w:noWrap/>
            <w:vAlign w:val="bottom"/>
            <w:hideMark/>
          </w:tcPr>
          <w:p w14:paraId="5348CE93" w14:textId="77777777" w:rsidR="004052D4" w:rsidRPr="004052D4" w:rsidRDefault="004052D4" w:rsidP="004052D4">
            <w:pPr>
              <w:spacing w:after="0" w:line="240" w:lineRule="auto"/>
              <w:jc w:val="center"/>
              <w:rPr>
                <w:ins w:id="2404" w:author="Lane, Stefanie" w:date="2023-09-25T14:38:00Z"/>
                <w:rFonts w:ascii="Calibri" w:eastAsia="Times New Roman" w:hAnsi="Calibri" w:cs="Calibri"/>
                <w:color w:val="000000"/>
                <w:sz w:val="20"/>
                <w:szCs w:val="20"/>
                <w:lang w:val="en-CA" w:eastAsia="en-CA"/>
              </w:rPr>
            </w:pPr>
            <w:ins w:id="2405" w:author="Lane, Stefanie" w:date="2023-09-25T14:38:00Z">
              <w:r w:rsidRPr="004052D4">
                <w:rPr>
                  <w:rFonts w:ascii="Calibri" w:eastAsia="Times New Roman" w:hAnsi="Calibri" w:cs="Calibri"/>
                  <w:color w:val="000000"/>
                  <w:sz w:val="20"/>
                  <w:szCs w:val="20"/>
                  <w:lang w:val="en-CA" w:eastAsia="en-CA"/>
                </w:rPr>
                <w:t>0.303</w:t>
              </w:r>
            </w:ins>
          </w:p>
        </w:tc>
        <w:tc>
          <w:tcPr>
            <w:tcW w:w="774" w:type="dxa"/>
            <w:tcBorders>
              <w:top w:val="single" w:sz="4" w:space="0" w:color="auto"/>
              <w:left w:val="nil"/>
              <w:bottom w:val="single" w:sz="4" w:space="0" w:color="auto"/>
              <w:right w:val="nil"/>
            </w:tcBorders>
            <w:shd w:val="clear" w:color="auto" w:fill="auto"/>
            <w:noWrap/>
            <w:vAlign w:val="bottom"/>
            <w:hideMark/>
          </w:tcPr>
          <w:p w14:paraId="2B29C45B" w14:textId="1E72866A" w:rsidR="004052D4" w:rsidRPr="004052D4" w:rsidRDefault="004052D4" w:rsidP="004052D4">
            <w:pPr>
              <w:spacing w:after="0" w:line="240" w:lineRule="auto"/>
              <w:jc w:val="center"/>
              <w:rPr>
                <w:ins w:id="2406" w:author="Lane, Stefanie" w:date="2023-09-25T14:38:00Z"/>
                <w:rFonts w:ascii="Calibri" w:eastAsia="Times New Roman" w:hAnsi="Calibri" w:cs="Calibri"/>
                <w:color w:val="000000"/>
                <w:sz w:val="20"/>
                <w:szCs w:val="20"/>
                <w:lang w:val="en-CA" w:eastAsia="en-CA"/>
              </w:rPr>
            </w:pPr>
            <w:ins w:id="2407" w:author="Lane, Stefanie" w:date="2023-09-25T14:38:00Z">
              <w:r w:rsidRPr="004052D4">
                <w:rPr>
                  <w:rFonts w:ascii="Calibri" w:eastAsia="Times New Roman" w:hAnsi="Calibri" w:cs="Calibri"/>
                  <w:color w:val="000000"/>
                  <w:sz w:val="20"/>
                  <w:szCs w:val="20"/>
                  <w:lang w:val="en-CA" w:eastAsia="en-CA"/>
                </w:rPr>
                <w:t>0.022</w:t>
              </w:r>
            </w:ins>
          </w:p>
        </w:tc>
        <w:tc>
          <w:tcPr>
            <w:tcW w:w="277" w:type="dxa"/>
            <w:tcBorders>
              <w:top w:val="nil"/>
              <w:left w:val="nil"/>
              <w:bottom w:val="nil"/>
              <w:right w:val="nil"/>
            </w:tcBorders>
            <w:shd w:val="clear" w:color="auto" w:fill="auto"/>
            <w:noWrap/>
            <w:vAlign w:val="bottom"/>
            <w:hideMark/>
          </w:tcPr>
          <w:p w14:paraId="7C5EA08F" w14:textId="77777777" w:rsidR="004052D4" w:rsidRPr="004052D4" w:rsidRDefault="004052D4" w:rsidP="004052D4">
            <w:pPr>
              <w:spacing w:after="0" w:line="240" w:lineRule="auto"/>
              <w:jc w:val="center"/>
              <w:rPr>
                <w:ins w:id="2408"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5542956B" w14:textId="77777777" w:rsidR="004052D4" w:rsidRPr="004052D4" w:rsidRDefault="004052D4" w:rsidP="004052D4">
            <w:pPr>
              <w:spacing w:after="0" w:line="240" w:lineRule="auto"/>
              <w:rPr>
                <w:ins w:id="2409"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766B134B" w14:textId="77777777" w:rsidR="004052D4" w:rsidRPr="004052D4" w:rsidRDefault="004052D4" w:rsidP="004052D4">
            <w:pPr>
              <w:spacing w:after="0" w:line="240" w:lineRule="auto"/>
              <w:rPr>
                <w:ins w:id="2410"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04D013E5" w14:textId="77777777" w:rsidR="004052D4" w:rsidRPr="004052D4" w:rsidRDefault="004052D4" w:rsidP="004052D4">
            <w:pPr>
              <w:spacing w:after="0" w:line="240" w:lineRule="auto"/>
              <w:jc w:val="center"/>
              <w:rPr>
                <w:ins w:id="2411" w:author="Lane, Stefanie" w:date="2023-09-25T14:38:00Z"/>
                <w:rFonts w:ascii="Calibri" w:eastAsia="Times New Roman" w:hAnsi="Calibri" w:cs="Calibri"/>
                <w:color w:val="000000"/>
                <w:sz w:val="20"/>
                <w:szCs w:val="20"/>
                <w:lang w:val="en-CA" w:eastAsia="en-CA"/>
              </w:rPr>
            </w:pPr>
            <w:ins w:id="2412"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4FE630A" w14:textId="77777777" w:rsidTr="00761B99">
        <w:trPr>
          <w:trHeight w:val="276"/>
          <w:ins w:id="2413"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06336813" w14:textId="77777777" w:rsidR="004052D4" w:rsidRPr="004052D4" w:rsidRDefault="004052D4" w:rsidP="004052D4">
            <w:pPr>
              <w:spacing w:after="0" w:line="240" w:lineRule="auto"/>
              <w:rPr>
                <w:ins w:id="2414"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nil"/>
              <w:right w:val="nil"/>
            </w:tcBorders>
            <w:shd w:val="clear" w:color="auto" w:fill="auto"/>
            <w:noWrap/>
            <w:vAlign w:val="bottom"/>
            <w:hideMark/>
          </w:tcPr>
          <w:p w14:paraId="7D2C60D0" w14:textId="77777777" w:rsidR="004052D4" w:rsidRPr="004052D4" w:rsidRDefault="004052D4" w:rsidP="004052D4">
            <w:pPr>
              <w:spacing w:after="0" w:line="240" w:lineRule="auto"/>
              <w:jc w:val="center"/>
              <w:rPr>
                <w:ins w:id="2415" w:author="Lane, Stefanie" w:date="2023-09-25T14:38:00Z"/>
                <w:rFonts w:ascii="Calibri" w:eastAsia="Times New Roman" w:hAnsi="Calibri" w:cs="Calibri"/>
                <w:color w:val="000000"/>
                <w:sz w:val="20"/>
                <w:szCs w:val="20"/>
                <w:lang w:val="en-CA" w:eastAsia="en-CA"/>
              </w:rPr>
            </w:pPr>
          </w:p>
        </w:tc>
        <w:tc>
          <w:tcPr>
            <w:tcW w:w="946" w:type="dxa"/>
            <w:tcBorders>
              <w:top w:val="nil"/>
              <w:left w:val="nil"/>
              <w:bottom w:val="nil"/>
              <w:right w:val="nil"/>
            </w:tcBorders>
            <w:shd w:val="clear" w:color="auto" w:fill="auto"/>
            <w:noWrap/>
            <w:vAlign w:val="bottom"/>
            <w:hideMark/>
          </w:tcPr>
          <w:p w14:paraId="2A8B0972" w14:textId="77777777" w:rsidR="004052D4" w:rsidRPr="004052D4" w:rsidRDefault="004052D4" w:rsidP="004052D4">
            <w:pPr>
              <w:spacing w:after="0" w:line="240" w:lineRule="auto"/>
              <w:rPr>
                <w:ins w:id="2416"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nil"/>
            </w:tcBorders>
            <w:shd w:val="clear" w:color="auto" w:fill="auto"/>
            <w:noWrap/>
            <w:vAlign w:val="bottom"/>
            <w:hideMark/>
          </w:tcPr>
          <w:p w14:paraId="32F613E3" w14:textId="77777777" w:rsidR="004052D4" w:rsidRPr="004052D4" w:rsidRDefault="004052D4" w:rsidP="004052D4">
            <w:pPr>
              <w:spacing w:after="0" w:line="240" w:lineRule="auto"/>
              <w:jc w:val="center"/>
              <w:rPr>
                <w:ins w:id="2417" w:author="Lane, Stefanie" w:date="2023-09-25T14:38:00Z"/>
                <w:rFonts w:ascii="Times New Roman" w:eastAsia="Times New Roman" w:hAnsi="Times New Roman" w:cs="Times New Roman"/>
                <w:sz w:val="20"/>
                <w:szCs w:val="20"/>
                <w:lang w:val="en-CA" w:eastAsia="en-CA"/>
              </w:rPr>
            </w:pPr>
          </w:p>
        </w:tc>
        <w:tc>
          <w:tcPr>
            <w:tcW w:w="277" w:type="dxa"/>
            <w:tcBorders>
              <w:top w:val="nil"/>
              <w:left w:val="nil"/>
              <w:bottom w:val="nil"/>
              <w:right w:val="nil"/>
            </w:tcBorders>
            <w:shd w:val="clear" w:color="auto" w:fill="auto"/>
            <w:noWrap/>
            <w:vAlign w:val="bottom"/>
            <w:hideMark/>
          </w:tcPr>
          <w:p w14:paraId="2565AB28" w14:textId="77777777" w:rsidR="004052D4" w:rsidRPr="004052D4" w:rsidRDefault="004052D4" w:rsidP="004052D4">
            <w:pPr>
              <w:spacing w:after="0" w:line="240" w:lineRule="auto"/>
              <w:jc w:val="center"/>
              <w:rPr>
                <w:ins w:id="2418" w:author="Lane, Stefanie" w:date="2023-09-25T14:38:00Z"/>
                <w:rFonts w:ascii="Times New Roman" w:eastAsia="Times New Roman" w:hAnsi="Times New Roman" w:cs="Times New Roman"/>
                <w:sz w:val="20"/>
                <w:szCs w:val="20"/>
                <w:lang w:val="en-CA" w:eastAsia="en-CA"/>
              </w:rPr>
            </w:pPr>
          </w:p>
        </w:tc>
        <w:tc>
          <w:tcPr>
            <w:tcW w:w="2313" w:type="dxa"/>
            <w:tcBorders>
              <w:top w:val="nil"/>
              <w:left w:val="nil"/>
              <w:bottom w:val="single" w:sz="4" w:space="0" w:color="auto"/>
              <w:right w:val="nil"/>
            </w:tcBorders>
            <w:shd w:val="clear" w:color="auto" w:fill="auto"/>
            <w:noWrap/>
            <w:vAlign w:val="bottom"/>
            <w:hideMark/>
          </w:tcPr>
          <w:p w14:paraId="4863E024" w14:textId="77777777" w:rsidR="004052D4" w:rsidRPr="004052D4" w:rsidRDefault="004052D4" w:rsidP="004052D4">
            <w:pPr>
              <w:spacing w:after="0" w:line="240" w:lineRule="auto"/>
              <w:rPr>
                <w:ins w:id="2419" w:author="Lane, Stefanie" w:date="2023-09-25T14:38:00Z"/>
                <w:rFonts w:ascii="Calibri" w:eastAsia="Times New Roman" w:hAnsi="Calibri" w:cs="Calibri"/>
                <w:i/>
                <w:iCs/>
                <w:sz w:val="20"/>
                <w:szCs w:val="20"/>
                <w:lang w:val="en-CA" w:eastAsia="en-CA"/>
              </w:rPr>
            </w:pPr>
            <w:ins w:id="2420" w:author="Lane, Stefanie" w:date="2023-09-25T14:38:00Z">
              <w:r w:rsidRPr="004052D4">
                <w:rPr>
                  <w:rFonts w:ascii="Calibri" w:eastAsia="Times New Roman" w:hAnsi="Calibri" w:cs="Calibri"/>
                  <w:i/>
                  <w:iCs/>
                  <w:sz w:val="20"/>
                  <w:szCs w:val="20"/>
                  <w:lang w:val="en-CA" w:eastAsia="en-CA"/>
                </w:rPr>
                <w:t>Equisetum variegatum</w:t>
              </w:r>
            </w:ins>
          </w:p>
        </w:tc>
        <w:tc>
          <w:tcPr>
            <w:tcW w:w="946" w:type="dxa"/>
            <w:tcBorders>
              <w:top w:val="nil"/>
              <w:left w:val="nil"/>
              <w:bottom w:val="single" w:sz="4" w:space="0" w:color="auto"/>
              <w:right w:val="nil"/>
            </w:tcBorders>
            <w:shd w:val="clear" w:color="auto" w:fill="auto"/>
            <w:noWrap/>
            <w:vAlign w:val="bottom"/>
            <w:hideMark/>
          </w:tcPr>
          <w:p w14:paraId="3A9AB146" w14:textId="77777777" w:rsidR="004052D4" w:rsidRPr="004052D4" w:rsidRDefault="004052D4" w:rsidP="004052D4">
            <w:pPr>
              <w:spacing w:after="0" w:line="240" w:lineRule="auto"/>
              <w:jc w:val="center"/>
              <w:rPr>
                <w:ins w:id="2421" w:author="Lane, Stefanie" w:date="2023-09-25T14:38:00Z"/>
                <w:rFonts w:ascii="Calibri" w:eastAsia="Times New Roman" w:hAnsi="Calibri" w:cs="Calibri"/>
                <w:color w:val="000000"/>
                <w:sz w:val="20"/>
                <w:szCs w:val="20"/>
                <w:lang w:val="en-CA" w:eastAsia="en-CA"/>
              </w:rPr>
            </w:pPr>
            <w:ins w:id="2422" w:author="Lane, Stefanie" w:date="2023-09-25T14:38:00Z">
              <w:r w:rsidRPr="004052D4">
                <w:rPr>
                  <w:rFonts w:ascii="Calibri" w:eastAsia="Times New Roman" w:hAnsi="Calibri" w:cs="Calibri"/>
                  <w:color w:val="000000"/>
                  <w:sz w:val="20"/>
                  <w:szCs w:val="20"/>
                  <w:lang w:val="en-CA" w:eastAsia="en-CA"/>
                </w:rPr>
                <w:t>0.277</w:t>
              </w:r>
            </w:ins>
          </w:p>
        </w:tc>
        <w:tc>
          <w:tcPr>
            <w:tcW w:w="774" w:type="dxa"/>
            <w:tcBorders>
              <w:top w:val="nil"/>
              <w:left w:val="nil"/>
              <w:bottom w:val="single" w:sz="4" w:space="0" w:color="auto"/>
              <w:right w:val="nil"/>
            </w:tcBorders>
            <w:shd w:val="clear" w:color="auto" w:fill="auto"/>
            <w:noWrap/>
            <w:vAlign w:val="bottom"/>
            <w:hideMark/>
          </w:tcPr>
          <w:p w14:paraId="5B8FAF5B" w14:textId="4D9006BF" w:rsidR="004052D4" w:rsidRPr="004052D4" w:rsidRDefault="004052D4" w:rsidP="004052D4">
            <w:pPr>
              <w:spacing w:after="0" w:line="240" w:lineRule="auto"/>
              <w:jc w:val="center"/>
              <w:rPr>
                <w:ins w:id="2423" w:author="Lane, Stefanie" w:date="2023-09-25T14:38:00Z"/>
                <w:rFonts w:ascii="Calibri" w:eastAsia="Times New Roman" w:hAnsi="Calibri" w:cs="Calibri"/>
                <w:color w:val="000000"/>
                <w:sz w:val="20"/>
                <w:szCs w:val="20"/>
                <w:lang w:val="en-CA" w:eastAsia="en-CA"/>
              </w:rPr>
            </w:pPr>
            <w:ins w:id="2424" w:author="Lane, Stefanie" w:date="2023-09-25T14:38:00Z">
              <w:r w:rsidRPr="004052D4">
                <w:rPr>
                  <w:rFonts w:ascii="Calibri" w:eastAsia="Times New Roman" w:hAnsi="Calibri" w:cs="Calibri"/>
                  <w:color w:val="000000"/>
                  <w:sz w:val="20"/>
                  <w:szCs w:val="20"/>
                  <w:lang w:val="en-CA" w:eastAsia="en-CA"/>
                </w:rPr>
                <w:t>0.04</w:t>
              </w:r>
            </w:ins>
            <w:ins w:id="2425" w:author="Lane, Stefanie" w:date="2023-09-27T17:37:00Z">
              <w:r w:rsidR="0028482A">
                <w:rPr>
                  <w:rFonts w:ascii="Calibri" w:eastAsia="Times New Roman" w:hAnsi="Calibri" w:cs="Calibri"/>
                  <w:color w:val="000000"/>
                  <w:sz w:val="20"/>
                  <w:szCs w:val="20"/>
                  <w:lang w:val="en-CA" w:eastAsia="en-CA"/>
                </w:rPr>
                <w:t>5</w:t>
              </w:r>
            </w:ins>
          </w:p>
        </w:tc>
        <w:tc>
          <w:tcPr>
            <w:tcW w:w="277" w:type="dxa"/>
            <w:tcBorders>
              <w:top w:val="nil"/>
              <w:left w:val="nil"/>
              <w:bottom w:val="nil"/>
              <w:right w:val="nil"/>
            </w:tcBorders>
            <w:shd w:val="clear" w:color="auto" w:fill="auto"/>
            <w:noWrap/>
            <w:vAlign w:val="bottom"/>
            <w:hideMark/>
          </w:tcPr>
          <w:p w14:paraId="32472999" w14:textId="77777777" w:rsidR="004052D4" w:rsidRPr="004052D4" w:rsidRDefault="004052D4" w:rsidP="004052D4">
            <w:pPr>
              <w:spacing w:after="0" w:line="240" w:lineRule="auto"/>
              <w:jc w:val="center"/>
              <w:rPr>
                <w:ins w:id="2426" w:author="Lane, Stefanie" w:date="2023-09-25T14:38:00Z"/>
                <w:rFonts w:ascii="Calibri" w:eastAsia="Times New Roman" w:hAnsi="Calibri" w:cs="Calibri"/>
                <w:color w:val="000000"/>
                <w:sz w:val="20"/>
                <w:szCs w:val="20"/>
                <w:lang w:val="en-CA" w:eastAsia="en-CA"/>
              </w:rPr>
            </w:pPr>
          </w:p>
        </w:tc>
        <w:tc>
          <w:tcPr>
            <w:tcW w:w="2313" w:type="dxa"/>
            <w:tcBorders>
              <w:top w:val="nil"/>
              <w:left w:val="nil"/>
              <w:bottom w:val="nil"/>
              <w:right w:val="nil"/>
            </w:tcBorders>
            <w:shd w:val="clear" w:color="auto" w:fill="auto"/>
            <w:noWrap/>
            <w:vAlign w:val="bottom"/>
            <w:hideMark/>
          </w:tcPr>
          <w:p w14:paraId="6F13AFDD" w14:textId="77777777" w:rsidR="004052D4" w:rsidRPr="004052D4" w:rsidRDefault="004052D4" w:rsidP="004052D4">
            <w:pPr>
              <w:spacing w:after="0" w:line="240" w:lineRule="auto"/>
              <w:rPr>
                <w:ins w:id="2427" w:author="Lane, Stefanie" w:date="2023-09-25T14:38:00Z"/>
                <w:rFonts w:ascii="Times New Roman" w:eastAsia="Times New Roman" w:hAnsi="Times New Roman" w:cs="Times New Roman"/>
                <w:sz w:val="20"/>
                <w:szCs w:val="20"/>
                <w:lang w:val="en-CA" w:eastAsia="en-CA"/>
              </w:rPr>
            </w:pPr>
          </w:p>
        </w:tc>
        <w:tc>
          <w:tcPr>
            <w:tcW w:w="946" w:type="dxa"/>
            <w:tcBorders>
              <w:top w:val="nil"/>
              <w:left w:val="nil"/>
              <w:bottom w:val="nil"/>
              <w:right w:val="nil"/>
            </w:tcBorders>
            <w:shd w:val="clear" w:color="auto" w:fill="auto"/>
            <w:noWrap/>
            <w:vAlign w:val="bottom"/>
            <w:hideMark/>
          </w:tcPr>
          <w:p w14:paraId="614EB6F5" w14:textId="77777777" w:rsidR="004052D4" w:rsidRPr="004052D4" w:rsidRDefault="004052D4" w:rsidP="004052D4">
            <w:pPr>
              <w:spacing w:after="0" w:line="240" w:lineRule="auto"/>
              <w:rPr>
                <w:ins w:id="2428" w:author="Lane, Stefanie" w:date="2023-09-25T14:38:00Z"/>
                <w:rFonts w:ascii="Times New Roman" w:eastAsia="Times New Roman" w:hAnsi="Times New Roman" w:cs="Times New Roman"/>
                <w:sz w:val="20"/>
                <w:szCs w:val="20"/>
                <w:lang w:val="en-CA" w:eastAsia="en-CA"/>
              </w:rPr>
            </w:pPr>
          </w:p>
        </w:tc>
        <w:tc>
          <w:tcPr>
            <w:tcW w:w="774" w:type="dxa"/>
            <w:tcBorders>
              <w:top w:val="nil"/>
              <w:left w:val="nil"/>
              <w:bottom w:val="nil"/>
              <w:right w:val="single" w:sz="8" w:space="0" w:color="auto"/>
            </w:tcBorders>
            <w:shd w:val="clear" w:color="auto" w:fill="auto"/>
            <w:noWrap/>
            <w:vAlign w:val="bottom"/>
            <w:hideMark/>
          </w:tcPr>
          <w:p w14:paraId="23CDB0A5" w14:textId="77777777" w:rsidR="004052D4" w:rsidRPr="004052D4" w:rsidRDefault="004052D4" w:rsidP="004052D4">
            <w:pPr>
              <w:spacing w:after="0" w:line="240" w:lineRule="auto"/>
              <w:jc w:val="center"/>
              <w:rPr>
                <w:ins w:id="2429" w:author="Lane, Stefanie" w:date="2023-09-25T14:38:00Z"/>
                <w:rFonts w:ascii="Calibri" w:eastAsia="Times New Roman" w:hAnsi="Calibri" w:cs="Calibri"/>
                <w:color w:val="000000"/>
                <w:sz w:val="20"/>
                <w:szCs w:val="20"/>
                <w:lang w:val="en-CA" w:eastAsia="en-CA"/>
              </w:rPr>
            </w:pPr>
            <w:ins w:id="2430" w:author="Lane, Stefanie" w:date="2023-09-25T14:38:00Z">
              <w:r w:rsidRPr="004052D4">
                <w:rPr>
                  <w:rFonts w:ascii="Calibri" w:eastAsia="Times New Roman" w:hAnsi="Calibri" w:cs="Calibri"/>
                  <w:color w:val="000000"/>
                  <w:sz w:val="20"/>
                  <w:szCs w:val="20"/>
                  <w:lang w:val="en-CA" w:eastAsia="en-CA"/>
                </w:rPr>
                <w:t> </w:t>
              </w:r>
            </w:ins>
          </w:p>
        </w:tc>
      </w:tr>
      <w:tr w:rsidR="004052D4" w:rsidRPr="004052D4" w14:paraId="2E080E89" w14:textId="77777777" w:rsidTr="00761B99">
        <w:trPr>
          <w:trHeight w:val="288"/>
          <w:ins w:id="2431" w:author="Lane, Stefanie" w:date="2023-09-25T14:38:00Z"/>
        </w:trPr>
        <w:tc>
          <w:tcPr>
            <w:tcW w:w="1091" w:type="dxa"/>
            <w:vMerge/>
            <w:tcBorders>
              <w:top w:val="single" w:sz="8" w:space="0" w:color="auto"/>
              <w:left w:val="single" w:sz="8" w:space="0" w:color="auto"/>
              <w:bottom w:val="single" w:sz="8" w:space="0" w:color="000000"/>
              <w:right w:val="nil"/>
            </w:tcBorders>
            <w:vAlign w:val="center"/>
            <w:hideMark/>
          </w:tcPr>
          <w:p w14:paraId="4E2A39D8" w14:textId="77777777" w:rsidR="004052D4" w:rsidRPr="004052D4" w:rsidRDefault="004052D4" w:rsidP="004052D4">
            <w:pPr>
              <w:spacing w:after="0" w:line="240" w:lineRule="auto"/>
              <w:rPr>
                <w:ins w:id="2432" w:author="Lane, Stefanie" w:date="2023-09-25T14:38:00Z"/>
                <w:rFonts w:ascii="Calibri" w:eastAsia="Times New Roman" w:hAnsi="Calibri" w:cs="Calibri"/>
                <w:color w:val="000000"/>
                <w:sz w:val="20"/>
                <w:szCs w:val="20"/>
                <w:lang w:val="en-CA" w:eastAsia="en-CA"/>
              </w:rPr>
            </w:pPr>
          </w:p>
        </w:tc>
        <w:tc>
          <w:tcPr>
            <w:tcW w:w="2854" w:type="dxa"/>
            <w:tcBorders>
              <w:top w:val="nil"/>
              <w:left w:val="nil"/>
              <w:bottom w:val="single" w:sz="8" w:space="0" w:color="auto"/>
              <w:right w:val="nil"/>
            </w:tcBorders>
            <w:shd w:val="clear" w:color="auto" w:fill="auto"/>
            <w:noWrap/>
            <w:vAlign w:val="bottom"/>
            <w:hideMark/>
          </w:tcPr>
          <w:p w14:paraId="44F9EAAF" w14:textId="77777777" w:rsidR="004052D4" w:rsidRPr="004052D4" w:rsidRDefault="004052D4" w:rsidP="004052D4">
            <w:pPr>
              <w:spacing w:after="0" w:line="240" w:lineRule="auto"/>
              <w:rPr>
                <w:ins w:id="2433" w:author="Lane, Stefanie" w:date="2023-09-25T14:38:00Z"/>
                <w:rFonts w:ascii="Calibri" w:eastAsia="Times New Roman" w:hAnsi="Calibri" w:cs="Calibri"/>
                <w:color w:val="000000"/>
                <w:sz w:val="20"/>
                <w:szCs w:val="20"/>
                <w:lang w:val="en-CA" w:eastAsia="en-CA"/>
              </w:rPr>
            </w:pPr>
            <w:ins w:id="2434" w:author="Lane, Stefanie" w:date="2023-09-25T14:38:00Z">
              <w:r w:rsidRPr="004052D4">
                <w:rPr>
                  <w:rFonts w:ascii="Calibri" w:eastAsia="Times New Roman" w:hAnsi="Calibri" w:cs="Calibri"/>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42AD25E6" w14:textId="77777777" w:rsidR="004052D4" w:rsidRPr="004052D4" w:rsidRDefault="004052D4" w:rsidP="004052D4">
            <w:pPr>
              <w:spacing w:after="0" w:line="240" w:lineRule="auto"/>
              <w:jc w:val="center"/>
              <w:rPr>
                <w:ins w:id="2435" w:author="Lane, Stefanie" w:date="2023-09-25T14:38:00Z"/>
                <w:rFonts w:ascii="Calibri" w:eastAsia="Times New Roman" w:hAnsi="Calibri" w:cs="Calibri"/>
                <w:color w:val="000000"/>
                <w:sz w:val="20"/>
                <w:szCs w:val="20"/>
                <w:lang w:val="en-CA" w:eastAsia="en-CA"/>
              </w:rPr>
            </w:pPr>
            <w:ins w:id="2436"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nil"/>
            </w:tcBorders>
            <w:shd w:val="clear" w:color="auto" w:fill="auto"/>
            <w:noWrap/>
            <w:vAlign w:val="bottom"/>
            <w:hideMark/>
          </w:tcPr>
          <w:p w14:paraId="0793B8BB" w14:textId="77777777" w:rsidR="004052D4" w:rsidRPr="004052D4" w:rsidRDefault="004052D4" w:rsidP="004052D4">
            <w:pPr>
              <w:spacing w:after="0" w:line="240" w:lineRule="auto"/>
              <w:jc w:val="center"/>
              <w:rPr>
                <w:ins w:id="2437" w:author="Lane, Stefanie" w:date="2023-09-25T14:38:00Z"/>
                <w:rFonts w:ascii="Calibri" w:eastAsia="Times New Roman" w:hAnsi="Calibri" w:cs="Calibri"/>
                <w:color w:val="000000"/>
                <w:sz w:val="20"/>
                <w:szCs w:val="20"/>
                <w:lang w:val="en-CA" w:eastAsia="en-CA"/>
              </w:rPr>
            </w:pPr>
            <w:ins w:id="2438" w:author="Lane, Stefanie" w:date="2023-09-25T14:38:00Z">
              <w:r w:rsidRPr="004052D4">
                <w:rPr>
                  <w:rFonts w:ascii="Calibri" w:eastAsia="Times New Roman" w:hAnsi="Calibri" w:cs="Calibri"/>
                  <w:color w:val="000000"/>
                  <w:sz w:val="20"/>
                  <w:szCs w:val="20"/>
                  <w:lang w:val="en-CA" w:eastAsia="en-CA"/>
                </w:rPr>
                <w:t> </w:t>
              </w:r>
            </w:ins>
          </w:p>
        </w:tc>
        <w:tc>
          <w:tcPr>
            <w:tcW w:w="277" w:type="dxa"/>
            <w:tcBorders>
              <w:top w:val="nil"/>
              <w:left w:val="nil"/>
              <w:bottom w:val="single" w:sz="8" w:space="0" w:color="auto"/>
              <w:right w:val="nil"/>
            </w:tcBorders>
            <w:shd w:val="clear" w:color="auto" w:fill="auto"/>
            <w:noWrap/>
            <w:vAlign w:val="bottom"/>
            <w:hideMark/>
          </w:tcPr>
          <w:p w14:paraId="49229F0C" w14:textId="77777777" w:rsidR="004052D4" w:rsidRPr="004052D4" w:rsidRDefault="004052D4" w:rsidP="004052D4">
            <w:pPr>
              <w:spacing w:after="0" w:line="240" w:lineRule="auto"/>
              <w:rPr>
                <w:ins w:id="2439" w:author="Lane, Stefanie" w:date="2023-09-25T14:38:00Z"/>
                <w:rFonts w:ascii="Calibri" w:eastAsia="Times New Roman" w:hAnsi="Calibri" w:cs="Calibri"/>
                <w:color w:val="000000"/>
                <w:sz w:val="20"/>
                <w:szCs w:val="20"/>
                <w:lang w:val="en-CA" w:eastAsia="en-CA"/>
              </w:rPr>
            </w:pPr>
            <w:ins w:id="2440"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503C6347" w14:textId="77777777" w:rsidR="004052D4" w:rsidRPr="004052D4" w:rsidRDefault="004052D4" w:rsidP="004052D4">
            <w:pPr>
              <w:spacing w:after="0" w:line="240" w:lineRule="auto"/>
              <w:rPr>
                <w:ins w:id="2441" w:author="Lane, Stefanie" w:date="2023-09-25T14:38:00Z"/>
                <w:rFonts w:ascii="Calibri" w:eastAsia="Times New Roman" w:hAnsi="Calibri" w:cs="Calibri"/>
                <w:i/>
                <w:iCs/>
                <w:sz w:val="20"/>
                <w:szCs w:val="20"/>
                <w:lang w:val="en-CA" w:eastAsia="en-CA"/>
              </w:rPr>
            </w:pPr>
            <w:ins w:id="2442" w:author="Lane, Stefanie" w:date="2023-09-25T14:38:00Z">
              <w:r w:rsidRPr="004052D4">
                <w:rPr>
                  <w:rFonts w:ascii="Calibri" w:eastAsia="Times New Roman" w:hAnsi="Calibri" w:cs="Calibri"/>
                  <w:i/>
                  <w:iCs/>
                  <w:sz w:val="20"/>
                  <w:szCs w:val="20"/>
                  <w:lang w:val="en-CA" w:eastAsia="en-CA"/>
                </w:rPr>
                <w:t>Deschampsia caespitosa</w:t>
              </w:r>
            </w:ins>
          </w:p>
        </w:tc>
        <w:tc>
          <w:tcPr>
            <w:tcW w:w="946" w:type="dxa"/>
            <w:tcBorders>
              <w:top w:val="nil"/>
              <w:left w:val="nil"/>
              <w:bottom w:val="single" w:sz="8" w:space="0" w:color="auto"/>
              <w:right w:val="nil"/>
            </w:tcBorders>
            <w:shd w:val="clear" w:color="auto" w:fill="auto"/>
            <w:noWrap/>
            <w:vAlign w:val="bottom"/>
            <w:hideMark/>
          </w:tcPr>
          <w:p w14:paraId="37B9856B" w14:textId="77777777" w:rsidR="004052D4" w:rsidRPr="004052D4" w:rsidRDefault="004052D4" w:rsidP="004052D4">
            <w:pPr>
              <w:spacing w:after="0" w:line="240" w:lineRule="auto"/>
              <w:jc w:val="center"/>
              <w:rPr>
                <w:ins w:id="2443" w:author="Lane, Stefanie" w:date="2023-09-25T14:38:00Z"/>
                <w:rFonts w:ascii="Calibri" w:eastAsia="Times New Roman" w:hAnsi="Calibri" w:cs="Calibri"/>
                <w:color w:val="000000"/>
                <w:sz w:val="20"/>
                <w:szCs w:val="20"/>
                <w:lang w:val="en-CA" w:eastAsia="en-CA"/>
              </w:rPr>
            </w:pPr>
            <w:ins w:id="2444" w:author="Lane, Stefanie" w:date="2023-09-25T14:38:00Z">
              <w:r w:rsidRPr="004052D4">
                <w:rPr>
                  <w:rFonts w:ascii="Calibri" w:eastAsia="Times New Roman" w:hAnsi="Calibri" w:cs="Calibri"/>
                  <w:color w:val="000000"/>
                  <w:sz w:val="20"/>
                  <w:szCs w:val="20"/>
                  <w:lang w:val="en-CA" w:eastAsia="en-CA"/>
                </w:rPr>
                <w:t>0.273</w:t>
              </w:r>
            </w:ins>
          </w:p>
        </w:tc>
        <w:tc>
          <w:tcPr>
            <w:tcW w:w="774" w:type="dxa"/>
            <w:tcBorders>
              <w:top w:val="nil"/>
              <w:left w:val="nil"/>
              <w:bottom w:val="single" w:sz="8" w:space="0" w:color="auto"/>
              <w:right w:val="nil"/>
            </w:tcBorders>
            <w:shd w:val="clear" w:color="auto" w:fill="auto"/>
            <w:noWrap/>
            <w:vAlign w:val="bottom"/>
            <w:hideMark/>
          </w:tcPr>
          <w:p w14:paraId="63401F8D" w14:textId="4DE3D528" w:rsidR="004052D4" w:rsidRPr="004052D4" w:rsidRDefault="004052D4" w:rsidP="004052D4">
            <w:pPr>
              <w:spacing w:after="0" w:line="240" w:lineRule="auto"/>
              <w:jc w:val="center"/>
              <w:rPr>
                <w:ins w:id="2445" w:author="Lane, Stefanie" w:date="2023-09-25T14:38:00Z"/>
                <w:rFonts w:ascii="Calibri" w:eastAsia="Times New Roman" w:hAnsi="Calibri" w:cs="Calibri"/>
                <w:color w:val="000000"/>
                <w:sz w:val="20"/>
                <w:szCs w:val="20"/>
                <w:lang w:val="en-CA" w:eastAsia="en-CA"/>
              </w:rPr>
            </w:pPr>
            <w:ins w:id="2446" w:author="Lane, Stefanie" w:date="2023-09-25T14:38:00Z">
              <w:r w:rsidRPr="004052D4">
                <w:rPr>
                  <w:rFonts w:ascii="Calibri" w:eastAsia="Times New Roman" w:hAnsi="Calibri" w:cs="Calibri"/>
                  <w:color w:val="000000"/>
                  <w:sz w:val="20"/>
                  <w:szCs w:val="20"/>
                  <w:lang w:val="en-CA" w:eastAsia="en-CA"/>
                </w:rPr>
                <w:t>0.027</w:t>
              </w:r>
            </w:ins>
          </w:p>
        </w:tc>
        <w:tc>
          <w:tcPr>
            <w:tcW w:w="277" w:type="dxa"/>
            <w:tcBorders>
              <w:top w:val="nil"/>
              <w:left w:val="nil"/>
              <w:bottom w:val="single" w:sz="8" w:space="0" w:color="auto"/>
              <w:right w:val="nil"/>
            </w:tcBorders>
            <w:shd w:val="clear" w:color="auto" w:fill="auto"/>
            <w:noWrap/>
            <w:vAlign w:val="bottom"/>
            <w:hideMark/>
          </w:tcPr>
          <w:p w14:paraId="2E076194" w14:textId="77777777" w:rsidR="004052D4" w:rsidRPr="004052D4" w:rsidRDefault="004052D4" w:rsidP="004052D4">
            <w:pPr>
              <w:spacing w:after="0" w:line="240" w:lineRule="auto"/>
              <w:rPr>
                <w:ins w:id="2447" w:author="Lane, Stefanie" w:date="2023-09-25T14:38:00Z"/>
                <w:rFonts w:ascii="Calibri" w:eastAsia="Times New Roman" w:hAnsi="Calibri" w:cs="Calibri"/>
                <w:color w:val="000000"/>
                <w:sz w:val="20"/>
                <w:szCs w:val="20"/>
                <w:lang w:val="en-CA" w:eastAsia="en-CA"/>
              </w:rPr>
            </w:pPr>
            <w:ins w:id="2448" w:author="Lane, Stefanie" w:date="2023-09-25T14:38:00Z">
              <w:r w:rsidRPr="004052D4">
                <w:rPr>
                  <w:rFonts w:ascii="Calibri" w:eastAsia="Times New Roman" w:hAnsi="Calibri" w:cs="Calibri"/>
                  <w:color w:val="000000"/>
                  <w:sz w:val="20"/>
                  <w:szCs w:val="20"/>
                  <w:lang w:val="en-CA" w:eastAsia="en-CA"/>
                </w:rPr>
                <w:t> </w:t>
              </w:r>
            </w:ins>
          </w:p>
        </w:tc>
        <w:tc>
          <w:tcPr>
            <w:tcW w:w="2313" w:type="dxa"/>
            <w:tcBorders>
              <w:top w:val="nil"/>
              <w:left w:val="nil"/>
              <w:bottom w:val="single" w:sz="8" w:space="0" w:color="auto"/>
              <w:right w:val="nil"/>
            </w:tcBorders>
            <w:shd w:val="clear" w:color="auto" w:fill="auto"/>
            <w:noWrap/>
            <w:vAlign w:val="bottom"/>
            <w:hideMark/>
          </w:tcPr>
          <w:p w14:paraId="6C37402E" w14:textId="77777777" w:rsidR="004052D4" w:rsidRPr="004052D4" w:rsidRDefault="004052D4" w:rsidP="004052D4">
            <w:pPr>
              <w:spacing w:after="0" w:line="240" w:lineRule="auto"/>
              <w:rPr>
                <w:ins w:id="2449" w:author="Lane, Stefanie" w:date="2023-09-25T14:38:00Z"/>
                <w:rFonts w:ascii="Calibri" w:eastAsia="Times New Roman" w:hAnsi="Calibri" w:cs="Calibri"/>
                <w:color w:val="000000"/>
                <w:sz w:val="20"/>
                <w:szCs w:val="20"/>
                <w:lang w:val="en-CA" w:eastAsia="en-CA"/>
              </w:rPr>
            </w:pPr>
            <w:ins w:id="2450" w:author="Lane, Stefanie" w:date="2023-09-25T14:38:00Z">
              <w:r w:rsidRPr="004052D4">
                <w:rPr>
                  <w:rFonts w:ascii="Calibri" w:eastAsia="Times New Roman" w:hAnsi="Calibri" w:cs="Calibri"/>
                  <w:color w:val="000000"/>
                  <w:sz w:val="20"/>
                  <w:szCs w:val="20"/>
                  <w:lang w:val="en-CA" w:eastAsia="en-CA"/>
                </w:rPr>
                <w:t> </w:t>
              </w:r>
            </w:ins>
          </w:p>
        </w:tc>
        <w:tc>
          <w:tcPr>
            <w:tcW w:w="946" w:type="dxa"/>
            <w:tcBorders>
              <w:top w:val="nil"/>
              <w:left w:val="nil"/>
              <w:bottom w:val="single" w:sz="8" w:space="0" w:color="auto"/>
              <w:right w:val="nil"/>
            </w:tcBorders>
            <w:shd w:val="clear" w:color="auto" w:fill="auto"/>
            <w:noWrap/>
            <w:vAlign w:val="bottom"/>
            <w:hideMark/>
          </w:tcPr>
          <w:p w14:paraId="1EA6279D" w14:textId="77777777" w:rsidR="004052D4" w:rsidRPr="004052D4" w:rsidRDefault="004052D4" w:rsidP="004052D4">
            <w:pPr>
              <w:spacing w:after="0" w:line="240" w:lineRule="auto"/>
              <w:jc w:val="center"/>
              <w:rPr>
                <w:ins w:id="2451" w:author="Lane, Stefanie" w:date="2023-09-25T14:38:00Z"/>
                <w:rFonts w:ascii="Calibri" w:eastAsia="Times New Roman" w:hAnsi="Calibri" w:cs="Calibri"/>
                <w:color w:val="000000"/>
                <w:sz w:val="20"/>
                <w:szCs w:val="20"/>
                <w:lang w:val="en-CA" w:eastAsia="en-CA"/>
              </w:rPr>
            </w:pPr>
            <w:ins w:id="2452" w:author="Lane, Stefanie" w:date="2023-09-25T14:38:00Z">
              <w:r w:rsidRPr="004052D4">
                <w:rPr>
                  <w:rFonts w:ascii="Calibri" w:eastAsia="Times New Roman" w:hAnsi="Calibri" w:cs="Calibri"/>
                  <w:color w:val="000000"/>
                  <w:sz w:val="20"/>
                  <w:szCs w:val="20"/>
                  <w:lang w:val="en-CA" w:eastAsia="en-CA"/>
                </w:rPr>
                <w:t> </w:t>
              </w:r>
            </w:ins>
          </w:p>
        </w:tc>
        <w:tc>
          <w:tcPr>
            <w:tcW w:w="774" w:type="dxa"/>
            <w:tcBorders>
              <w:top w:val="nil"/>
              <w:left w:val="nil"/>
              <w:bottom w:val="single" w:sz="8" w:space="0" w:color="auto"/>
              <w:right w:val="single" w:sz="8" w:space="0" w:color="auto"/>
            </w:tcBorders>
            <w:shd w:val="clear" w:color="auto" w:fill="auto"/>
            <w:noWrap/>
            <w:vAlign w:val="bottom"/>
            <w:hideMark/>
          </w:tcPr>
          <w:p w14:paraId="674A7219" w14:textId="77777777" w:rsidR="004052D4" w:rsidRPr="004052D4" w:rsidRDefault="004052D4" w:rsidP="004052D4">
            <w:pPr>
              <w:spacing w:after="0" w:line="240" w:lineRule="auto"/>
              <w:jc w:val="center"/>
              <w:rPr>
                <w:ins w:id="2453" w:author="Lane, Stefanie" w:date="2023-09-25T14:38:00Z"/>
                <w:rFonts w:ascii="Calibri" w:eastAsia="Times New Roman" w:hAnsi="Calibri" w:cs="Calibri"/>
                <w:color w:val="000000"/>
                <w:sz w:val="20"/>
                <w:szCs w:val="20"/>
                <w:lang w:val="en-CA" w:eastAsia="en-CA"/>
              </w:rPr>
            </w:pPr>
            <w:ins w:id="2454" w:author="Lane, Stefanie" w:date="2023-09-25T14:38:00Z">
              <w:r w:rsidRPr="004052D4">
                <w:rPr>
                  <w:rFonts w:ascii="Calibri" w:eastAsia="Times New Roman" w:hAnsi="Calibri" w:cs="Calibri"/>
                  <w:color w:val="000000"/>
                  <w:sz w:val="20"/>
                  <w:szCs w:val="20"/>
                  <w:lang w:val="en-CA" w:eastAsia="en-CA"/>
                </w:rPr>
                <w:t> </w:t>
              </w:r>
            </w:ins>
          </w:p>
        </w:tc>
      </w:tr>
    </w:tbl>
    <w:p w14:paraId="3BF5195D" w14:textId="45A8A3AC" w:rsidR="00530C3C" w:rsidRPr="00C33618" w:rsidDel="009B127B" w:rsidRDefault="00530C3C" w:rsidP="000E32F2">
      <w:pPr>
        <w:rPr>
          <w:del w:id="2455" w:author="Lane, Stefanie" w:date="2023-09-19T18:28:00Z"/>
        </w:rPr>
      </w:pPr>
    </w:p>
    <w:p w14:paraId="4BDDC47C" w14:textId="77777777" w:rsidR="00C94867" w:rsidRDefault="00C94867">
      <w:pPr>
        <w:rPr>
          <w:ins w:id="2456" w:author="Lane, Stefanie" w:date="2023-09-19T18:21:00Z"/>
          <w:iCs/>
          <w:color w:val="44546A" w:themeColor="text2"/>
          <w:sz w:val="18"/>
          <w:szCs w:val="18"/>
        </w:rPr>
      </w:pPr>
    </w:p>
    <w:p w14:paraId="67231E60" w14:textId="77777777" w:rsidR="009A267A" w:rsidRDefault="009A267A">
      <w:pPr>
        <w:rPr>
          <w:ins w:id="2457" w:author="Lane, Stefanie" w:date="2023-09-19T18:21:00Z"/>
          <w:iCs/>
          <w:color w:val="44546A" w:themeColor="text2"/>
          <w:sz w:val="18"/>
          <w:szCs w:val="18"/>
        </w:rPr>
      </w:pPr>
    </w:p>
    <w:p w14:paraId="407EF9DC" w14:textId="77777777" w:rsidR="009A267A" w:rsidRDefault="009A267A">
      <w:pPr>
        <w:rPr>
          <w:ins w:id="2458" w:author="Lane, Stefanie" w:date="2023-09-19T18:21:00Z"/>
          <w:iCs/>
          <w:color w:val="44546A" w:themeColor="text2"/>
          <w:sz w:val="18"/>
          <w:szCs w:val="18"/>
        </w:rPr>
      </w:pPr>
    </w:p>
    <w:p w14:paraId="656D249F" w14:textId="77777777" w:rsidR="009A267A" w:rsidRDefault="009A267A">
      <w:pPr>
        <w:rPr>
          <w:ins w:id="2459" w:author="Lane, Stefanie" w:date="2023-09-19T18:21:00Z"/>
          <w:iCs/>
          <w:color w:val="44546A" w:themeColor="text2"/>
          <w:sz w:val="18"/>
          <w:szCs w:val="18"/>
        </w:rPr>
        <w:sectPr w:rsidR="009A267A" w:rsidSect="009B127B">
          <w:pgSz w:w="15840" w:h="12240" w:orient="landscape"/>
          <w:pgMar w:top="720" w:right="720" w:bottom="720" w:left="720" w:header="720" w:footer="720" w:gutter="0"/>
          <w:lnNumType w:countBy="1" w:restart="continuous"/>
          <w:cols w:space="720"/>
          <w:docGrid w:linePitch="360"/>
          <w:sectPrChange w:id="2460" w:author="Lane, Stefanie" w:date="2023-09-19T18:28:00Z">
            <w:sectPr w:rsidR="009A267A" w:rsidSect="009B127B">
              <w:pgSz w:w="12240" w:h="15840" w:orient="portrait"/>
              <w:pgMar w:top="1080" w:right="1080" w:bottom="1080" w:left="1080" w:header="720" w:footer="720" w:gutter="0"/>
            </w:sectPr>
          </w:sectPrChange>
        </w:sectPr>
      </w:pPr>
    </w:p>
    <w:p w14:paraId="4F7AFAD3" w14:textId="3F12A8E8" w:rsidR="009A267A" w:rsidRDefault="009A267A" w:rsidP="009A267A">
      <w:pPr>
        <w:rPr>
          <w:moveTo w:id="2461" w:author="Lane, Stefanie" w:date="2023-09-19T18:21:00Z"/>
          <w:b/>
        </w:rPr>
      </w:pPr>
      <w:moveToRangeStart w:id="2462" w:author="Lane, Stefanie" w:date="2023-09-19T18:21:00Z" w:name="move146040087"/>
      <w:moveTo w:id="2463" w:author="Lane, Stefanie" w:date="2023-09-19T18:21:00Z">
        <w:r w:rsidRPr="002B358C">
          <w:rPr>
            <w:b/>
          </w:rPr>
          <w:lastRenderedPageBreak/>
          <w:t xml:space="preserve">Table </w:t>
        </w:r>
        <w:del w:id="2464" w:author="Lane, Stefanie" w:date="2023-09-19T18:30:00Z">
          <w:r w:rsidRPr="002B358C" w:rsidDel="00695C76">
            <w:rPr>
              <w:b/>
            </w:rPr>
            <w:delText>1</w:delText>
          </w:r>
        </w:del>
      </w:moveTo>
      <w:ins w:id="2465" w:author="Lane, Stefanie" w:date="2023-09-19T18:30:00Z">
        <w:r w:rsidR="00695C76">
          <w:rPr>
            <w:b/>
          </w:rPr>
          <w:t>2</w:t>
        </w:r>
      </w:ins>
      <w:moveTo w:id="2466" w:author="Lane, Stefanie" w:date="2023-09-19T18:21:00Z">
        <w:r w:rsidRPr="002B358C">
          <w:rPr>
            <w:b/>
          </w:rPr>
          <w:t xml:space="preserve"> </w:t>
        </w:r>
        <w:del w:id="2467" w:author="Lane, Stefanie" w:date="2023-09-25T14:43:00Z">
          <w:r w:rsidRPr="002B358C" w:rsidDel="00ED3C3E">
            <w:delText>Between</w:delText>
          </w:r>
        </w:del>
      </w:moveTo>
      <w:ins w:id="2468" w:author="Lane, Stefanie" w:date="2023-09-25T14:43:00Z">
        <w:r w:rsidR="00ED3C3E">
          <w:t>Data compared between</w:t>
        </w:r>
      </w:ins>
      <w:moveTo w:id="2469" w:author="Lane, Stefanie" w:date="2023-09-19T18:21:00Z">
        <w:r w:rsidRPr="002B358C">
          <w:t xml:space="preserve"> 1979</w:t>
        </w:r>
      </w:moveTo>
      <w:ins w:id="2470" w:author="Lane, Stefanie" w:date="2023-09-25T14:45:00Z">
        <w:r w:rsidR="0010261B">
          <w:t>, 1999,</w:t>
        </w:r>
      </w:ins>
      <w:moveTo w:id="2471" w:author="Lane, Stefanie" w:date="2023-09-19T18:21:00Z">
        <w:r w:rsidRPr="002B358C">
          <w:t xml:space="preserve"> and 2019</w:t>
        </w:r>
      </w:moveTo>
      <w:ins w:id="2472" w:author="Lane, Stefanie" w:date="2023-09-25T14:45:00Z">
        <w:r w:rsidR="0010261B">
          <w:t xml:space="preserve"> surveys</w:t>
        </w:r>
      </w:ins>
      <w:moveTo w:id="2473" w:author="Lane, Stefanie" w:date="2023-09-19T18:21:00Z">
        <w:del w:id="2474" w:author="Lane, Stefanie" w:date="2023-09-25T14:43:00Z">
          <w:r w:rsidRPr="002B358C" w:rsidDel="00ED3C3E">
            <w:delText>,</w:delText>
          </w:r>
        </w:del>
      </w:moveTo>
      <w:ins w:id="2475" w:author="Lane, Stefanie" w:date="2023-09-25T14:43:00Z">
        <w:r w:rsidR="00ED3C3E">
          <w:t xml:space="preserve"> resulted in</w:t>
        </w:r>
      </w:ins>
      <w:moveTo w:id="2476" w:author="Lane, Stefanie" w:date="2023-09-19T18:21:00Z">
        <w:r w:rsidRPr="002B358C">
          <w:t xml:space="preserve"> </w:t>
        </w:r>
        <w:commentRangeStart w:id="2477"/>
        <w:commentRangeStart w:id="2478"/>
        <w:del w:id="2479" w:author="Lane, Stefanie" w:date="2023-09-25T14:44:00Z">
          <w:r w:rsidRPr="002B358C" w:rsidDel="00ED3C3E">
            <w:delText xml:space="preserve">8 fewer plots </w:delText>
          </w:r>
        </w:del>
      </w:moveTo>
      <w:commentRangeEnd w:id="2477"/>
      <w:del w:id="2480" w:author="Lane, Stefanie" w:date="2023-09-25T14:44:00Z">
        <w:r w:rsidR="001E726B" w:rsidDel="00ED3C3E">
          <w:rPr>
            <w:rStyle w:val="CommentReference"/>
          </w:rPr>
          <w:commentReference w:id="2477"/>
        </w:r>
        <w:commentRangeEnd w:id="2478"/>
        <w:r w:rsidR="00DB6F1D" w:rsidDel="00ED3C3E">
          <w:rPr>
            <w:rStyle w:val="CommentReference"/>
          </w:rPr>
          <w:commentReference w:id="2478"/>
        </w:r>
      </w:del>
      <w:moveTo w:id="2481" w:author="Lane, Stefanie" w:date="2023-09-19T18:21:00Z">
        <w:del w:id="2482" w:author="Lane, Stefanie" w:date="2023-09-25T14:44:00Z">
          <w:r w:rsidRPr="002B358C" w:rsidDel="00ED3C3E">
            <w:delText>and 5</w:delText>
          </w:r>
        </w:del>
      </w:moveTo>
      <w:ins w:id="2483" w:author="Lane, Stefanie" w:date="2023-09-25T14:44:00Z">
        <w:r w:rsidR="00ED3C3E">
          <w:t>five</w:t>
        </w:r>
      </w:ins>
      <w:moveTo w:id="2484" w:author="Lane, Stefanie" w:date="2023-09-19T18:21:00Z">
        <w:r w:rsidRPr="002B358C">
          <w:t xml:space="preserve"> fewer species </w:t>
        </w:r>
        <w:del w:id="2485" w:author="Lane, Stefanie" w:date="2023-09-25T14:43:00Z">
          <w:r w:rsidRPr="002B358C" w:rsidDel="00ED3C3E">
            <w:delText xml:space="preserve">were </w:delText>
          </w:r>
        </w:del>
        <w:r w:rsidRPr="002B358C">
          <w:t xml:space="preserve">observed, </w:t>
        </w:r>
        <w:del w:id="2486" w:author="Lane, Stefanie" w:date="2023-09-25T14:44:00Z">
          <w:r w:rsidRPr="002B358C" w:rsidDel="009C08F7">
            <w:delText xml:space="preserve">resulting in </w:delText>
          </w:r>
        </w:del>
        <w:r w:rsidRPr="002B358C">
          <w:t>lower α-diversity and greater β-diversity</w:t>
        </w:r>
      </w:moveTo>
      <w:ins w:id="2487" w:author="Lane, Stefanie" w:date="2023-09-25T14:45:00Z">
        <w:r w:rsidR="0010261B">
          <w:t xml:space="preserve"> over time</w:t>
        </w:r>
      </w:ins>
      <w:moveTo w:id="2488" w:author="Lane, Stefanie" w:date="2023-09-19T18:21:00Z">
        <w:r w:rsidRPr="002B358C">
          <w:t xml:space="preserve">. For each assemblage type, Bogbean is the only assemblage to proportionally gain plots between 1979 and 2019, while the Fescue and Sedge assemblages lost plots. Plot loss did not appear to </w:t>
        </w:r>
        <w:del w:id="2489" w:author="Lane, Stefanie" w:date="2023-09-25T14:45:00Z">
          <w:r w:rsidRPr="002B358C" w:rsidDel="00F065FE">
            <w:delText>have an effect on</w:delText>
          </w:r>
        </w:del>
        <w:ins w:id="2490" w:author="Lane, Stefanie" w:date="2023-09-25T14:45:00Z">
          <w:r w:rsidR="00F065FE" w:rsidRPr="002B358C">
            <w:t>influence</w:t>
          </w:r>
        </w:ins>
        <w:r w:rsidRPr="002B358C">
          <w:t xml:space="preserve"> diversity components, as tested by bootstrapping a minimum of 18 plots per assemblage each year (Table</w:t>
        </w:r>
        <w:r>
          <w:t xml:space="preserve"> S3</w:t>
        </w:r>
        <w:r w:rsidRPr="002B358C">
          <w:t>)</w:t>
        </w:r>
        <w:r w:rsidRPr="002B358C">
          <w:rPr>
            <w:b/>
          </w:rPr>
          <w:t xml:space="preserve">  </w:t>
        </w:r>
      </w:moveTo>
    </w:p>
    <w:tbl>
      <w:tblPr>
        <w:tblW w:w="5320" w:type="dxa"/>
        <w:jc w:val="center"/>
        <w:tblLook w:val="04A0" w:firstRow="1" w:lastRow="0" w:firstColumn="1" w:lastColumn="0" w:noHBand="0" w:noVBand="1"/>
      </w:tblPr>
      <w:tblGrid>
        <w:gridCol w:w="1311"/>
        <w:gridCol w:w="840"/>
        <w:gridCol w:w="878"/>
        <w:gridCol w:w="300"/>
        <w:gridCol w:w="1004"/>
        <w:gridCol w:w="1004"/>
        <w:gridCol w:w="1004"/>
      </w:tblGrid>
      <w:tr w:rsidR="009A267A" w:rsidRPr="00A12125" w14:paraId="5143E9BF" w14:textId="77777777" w:rsidTr="00836572">
        <w:trPr>
          <w:trHeight w:val="470"/>
          <w:jc w:val="center"/>
        </w:trPr>
        <w:tc>
          <w:tcPr>
            <w:tcW w:w="1080" w:type="dxa"/>
            <w:tcBorders>
              <w:top w:val="nil"/>
              <w:left w:val="nil"/>
              <w:bottom w:val="nil"/>
              <w:right w:val="nil"/>
            </w:tcBorders>
            <w:shd w:val="clear" w:color="auto" w:fill="auto"/>
            <w:noWrap/>
            <w:vAlign w:val="bottom"/>
            <w:hideMark/>
          </w:tcPr>
          <w:p w14:paraId="3BF546AC" w14:textId="77777777" w:rsidR="009A267A" w:rsidRPr="00A12125" w:rsidRDefault="009A267A" w:rsidP="00836572">
            <w:pPr>
              <w:rPr>
                <w:moveTo w:id="2491" w:author="Lane, Stefanie" w:date="2023-09-19T18:21:00Z"/>
              </w:rPr>
            </w:pPr>
          </w:p>
        </w:tc>
        <w:tc>
          <w:tcPr>
            <w:tcW w:w="1540" w:type="dxa"/>
            <w:gridSpan w:val="2"/>
            <w:tcBorders>
              <w:top w:val="nil"/>
              <w:left w:val="nil"/>
              <w:bottom w:val="nil"/>
              <w:right w:val="nil"/>
            </w:tcBorders>
            <w:shd w:val="clear" w:color="auto" w:fill="auto"/>
            <w:vAlign w:val="center"/>
            <w:hideMark/>
          </w:tcPr>
          <w:p w14:paraId="4BA4FC0A" w14:textId="77777777" w:rsidR="009A267A" w:rsidRPr="00A12125" w:rsidRDefault="009A267A" w:rsidP="00836572">
            <w:pPr>
              <w:rPr>
                <w:moveTo w:id="2492" w:author="Lane, Stefanie" w:date="2023-09-19T18:21:00Z"/>
                <w:b/>
                <w:bCs/>
              </w:rPr>
            </w:pPr>
            <w:moveTo w:id="2493" w:author="Lane, Stefanie" w:date="2023-09-19T18:21:00Z">
              <w:r w:rsidRPr="00A12125">
                <w:rPr>
                  <w:b/>
                  <w:bCs/>
                </w:rPr>
                <w:t>Plot-level components</w:t>
              </w:r>
            </w:moveTo>
          </w:p>
        </w:tc>
        <w:tc>
          <w:tcPr>
            <w:tcW w:w="300" w:type="dxa"/>
            <w:tcBorders>
              <w:top w:val="nil"/>
              <w:left w:val="nil"/>
              <w:bottom w:val="nil"/>
              <w:right w:val="nil"/>
            </w:tcBorders>
            <w:shd w:val="clear" w:color="auto" w:fill="auto"/>
            <w:vAlign w:val="center"/>
            <w:hideMark/>
          </w:tcPr>
          <w:p w14:paraId="1365F762" w14:textId="77777777" w:rsidR="009A267A" w:rsidRPr="00A12125" w:rsidRDefault="009A267A" w:rsidP="00836572">
            <w:pPr>
              <w:rPr>
                <w:moveTo w:id="2494" w:author="Lane, Stefanie" w:date="2023-09-19T18:21:00Z"/>
                <w:b/>
                <w:bCs/>
              </w:rPr>
            </w:pPr>
          </w:p>
        </w:tc>
        <w:tc>
          <w:tcPr>
            <w:tcW w:w="2400" w:type="dxa"/>
            <w:gridSpan w:val="3"/>
            <w:tcBorders>
              <w:top w:val="nil"/>
              <w:left w:val="nil"/>
              <w:bottom w:val="nil"/>
              <w:right w:val="nil"/>
            </w:tcBorders>
            <w:shd w:val="clear" w:color="auto" w:fill="auto"/>
            <w:vAlign w:val="center"/>
            <w:hideMark/>
          </w:tcPr>
          <w:p w14:paraId="49D025B8" w14:textId="77777777" w:rsidR="009A267A" w:rsidRPr="00A12125" w:rsidRDefault="009A267A" w:rsidP="00836572">
            <w:pPr>
              <w:rPr>
                <w:moveTo w:id="2495" w:author="Lane, Stefanie" w:date="2023-09-19T18:21:00Z"/>
                <w:b/>
                <w:bCs/>
              </w:rPr>
            </w:pPr>
            <w:moveTo w:id="2496" w:author="Lane, Stefanie" w:date="2023-09-19T18:21:00Z">
              <w:r w:rsidRPr="00A12125">
                <w:rPr>
                  <w:b/>
                  <w:bCs/>
                </w:rPr>
                <w:t>Diversity components</w:t>
              </w:r>
            </w:moveTo>
          </w:p>
        </w:tc>
      </w:tr>
      <w:tr w:rsidR="009A267A" w:rsidRPr="00A12125" w14:paraId="62085CEE" w14:textId="77777777" w:rsidTr="00836572">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356B1F6D" w14:textId="77777777" w:rsidR="009A267A" w:rsidRPr="00A12125" w:rsidRDefault="009A267A" w:rsidP="00836572">
            <w:pPr>
              <w:rPr>
                <w:moveTo w:id="2497" w:author="Lane, Stefanie" w:date="2023-09-19T18:21:00Z"/>
                <w:b/>
                <w:bCs/>
              </w:rPr>
            </w:pPr>
            <w:moveTo w:id="2498" w:author="Lane, Stefanie" w:date="2023-09-19T18:21:00Z">
              <w:r w:rsidRPr="00A12125">
                <w:rPr>
                  <w:b/>
                  <w:bCs/>
                </w:rPr>
                <w:t>Assemblage</w:t>
              </w:r>
            </w:moveTo>
          </w:p>
        </w:tc>
        <w:tc>
          <w:tcPr>
            <w:tcW w:w="840" w:type="dxa"/>
            <w:tcBorders>
              <w:top w:val="single" w:sz="4" w:space="0" w:color="auto"/>
              <w:left w:val="nil"/>
              <w:bottom w:val="single" w:sz="4" w:space="0" w:color="auto"/>
              <w:right w:val="nil"/>
            </w:tcBorders>
            <w:shd w:val="clear" w:color="auto" w:fill="auto"/>
            <w:vAlign w:val="center"/>
            <w:hideMark/>
          </w:tcPr>
          <w:p w14:paraId="69A166AC" w14:textId="77777777" w:rsidR="009A267A" w:rsidRPr="00A12125" w:rsidRDefault="009A267A" w:rsidP="00836572">
            <w:pPr>
              <w:rPr>
                <w:moveTo w:id="2499" w:author="Lane, Stefanie" w:date="2023-09-19T18:21:00Z"/>
                <w:b/>
                <w:bCs/>
              </w:rPr>
            </w:pPr>
            <w:moveTo w:id="2500" w:author="Lane, Stefanie" w:date="2023-09-19T18:21:00Z">
              <w:r w:rsidRPr="00A12125">
                <w:rPr>
                  <w:b/>
                  <w:bCs/>
                </w:rPr>
                <w:t xml:space="preserve">No. </w:t>
              </w:r>
              <w:r>
                <w:rPr>
                  <w:b/>
                  <w:bCs/>
                </w:rPr>
                <w:t>plots</w:t>
              </w:r>
            </w:moveTo>
          </w:p>
        </w:tc>
        <w:tc>
          <w:tcPr>
            <w:tcW w:w="700" w:type="dxa"/>
            <w:tcBorders>
              <w:top w:val="single" w:sz="4" w:space="0" w:color="auto"/>
              <w:left w:val="nil"/>
              <w:bottom w:val="single" w:sz="4" w:space="0" w:color="auto"/>
              <w:right w:val="nil"/>
            </w:tcBorders>
            <w:shd w:val="clear" w:color="auto" w:fill="auto"/>
            <w:vAlign w:val="center"/>
            <w:hideMark/>
          </w:tcPr>
          <w:p w14:paraId="6FECB8A9" w14:textId="77777777" w:rsidR="009A267A" w:rsidRPr="00A12125" w:rsidRDefault="009A267A" w:rsidP="00836572">
            <w:pPr>
              <w:rPr>
                <w:moveTo w:id="2501" w:author="Lane, Stefanie" w:date="2023-09-19T18:21:00Z"/>
                <w:b/>
                <w:bCs/>
              </w:rPr>
            </w:pPr>
            <w:moveTo w:id="2502" w:author="Lane, Stefanie" w:date="2023-09-19T18:21:00Z">
              <w:r w:rsidRPr="00A12125">
                <w:rPr>
                  <w:b/>
                  <w:bCs/>
                </w:rPr>
                <w:t>No. species</w:t>
              </w:r>
            </w:moveTo>
          </w:p>
        </w:tc>
        <w:tc>
          <w:tcPr>
            <w:tcW w:w="300" w:type="dxa"/>
            <w:tcBorders>
              <w:top w:val="nil"/>
              <w:left w:val="nil"/>
              <w:bottom w:val="nil"/>
              <w:right w:val="nil"/>
            </w:tcBorders>
            <w:shd w:val="clear" w:color="auto" w:fill="auto"/>
            <w:vAlign w:val="center"/>
            <w:hideMark/>
          </w:tcPr>
          <w:p w14:paraId="677525FA" w14:textId="77777777" w:rsidR="009A267A" w:rsidRPr="00A12125" w:rsidRDefault="009A267A" w:rsidP="00836572">
            <w:pPr>
              <w:rPr>
                <w:moveTo w:id="2503" w:author="Lane, Stefanie" w:date="2023-09-19T18:21:00Z"/>
                <w:b/>
                <w:bCs/>
              </w:rPr>
            </w:pPr>
          </w:p>
        </w:tc>
        <w:tc>
          <w:tcPr>
            <w:tcW w:w="800" w:type="dxa"/>
            <w:tcBorders>
              <w:top w:val="single" w:sz="4" w:space="0" w:color="auto"/>
              <w:left w:val="nil"/>
              <w:bottom w:val="single" w:sz="4" w:space="0" w:color="auto"/>
              <w:right w:val="nil"/>
            </w:tcBorders>
            <w:shd w:val="clear" w:color="auto" w:fill="auto"/>
            <w:vAlign w:val="center"/>
            <w:hideMark/>
          </w:tcPr>
          <w:p w14:paraId="143EC7F5" w14:textId="77777777" w:rsidR="009A267A" w:rsidRPr="00A12125" w:rsidRDefault="009A267A" w:rsidP="00836572">
            <w:pPr>
              <w:rPr>
                <w:moveTo w:id="2504" w:author="Lane, Stefanie" w:date="2023-09-19T18:21:00Z"/>
                <w:b/>
                <w:bCs/>
              </w:rPr>
            </w:pPr>
            <w:moveTo w:id="2505" w:author="Lane, Stefanie" w:date="2023-09-19T18:21:00Z">
              <w:r w:rsidRPr="00A12125">
                <w:rPr>
                  <w:b/>
                  <w:bCs/>
                </w:rPr>
                <w:t>α diversity</w:t>
              </w:r>
            </w:moveTo>
          </w:p>
        </w:tc>
        <w:tc>
          <w:tcPr>
            <w:tcW w:w="800" w:type="dxa"/>
            <w:tcBorders>
              <w:top w:val="single" w:sz="4" w:space="0" w:color="auto"/>
              <w:left w:val="nil"/>
              <w:bottom w:val="single" w:sz="4" w:space="0" w:color="auto"/>
              <w:right w:val="nil"/>
            </w:tcBorders>
            <w:shd w:val="clear" w:color="auto" w:fill="auto"/>
            <w:vAlign w:val="center"/>
            <w:hideMark/>
          </w:tcPr>
          <w:p w14:paraId="4789B734" w14:textId="77777777" w:rsidR="009A267A" w:rsidRPr="00A12125" w:rsidRDefault="009A267A" w:rsidP="00836572">
            <w:pPr>
              <w:rPr>
                <w:moveTo w:id="2506" w:author="Lane, Stefanie" w:date="2023-09-19T18:21:00Z"/>
                <w:b/>
                <w:bCs/>
              </w:rPr>
            </w:pPr>
            <w:moveTo w:id="2507" w:author="Lane, Stefanie" w:date="2023-09-19T18:21:00Z">
              <w:r w:rsidRPr="00A12125">
                <w:rPr>
                  <w:b/>
                  <w:bCs/>
                </w:rPr>
                <w:t>α diversity sd</w:t>
              </w:r>
            </w:moveTo>
          </w:p>
        </w:tc>
        <w:tc>
          <w:tcPr>
            <w:tcW w:w="800" w:type="dxa"/>
            <w:tcBorders>
              <w:top w:val="single" w:sz="4" w:space="0" w:color="auto"/>
              <w:left w:val="nil"/>
              <w:bottom w:val="single" w:sz="4" w:space="0" w:color="auto"/>
              <w:right w:val="nil"/>
            </w:tcBorders>
            <w:shd w:val="clear" w:color="auto" w:fill="auto"/>
            <w:vAlign w:val="center"/>
            <w:hideMark/>
          </w:tcPr>
          <w:p w14:paraId="09461E62" w14:textId="77777777" w:rsidR="009A267A" w:rsidRPr="00A12125" w:rsidRDefault="009A267A" w:rsidP="00836572">
            <w:pPr>
              <w:rPr>
                <w:moveTo w:id="2508" w:author="Lane, Stefanie" w:date="2023-09-19T18:21:00Z"/>
                <w:b/>
                <w:bCs/>
              </w:rPr>
            </w:pPr>
            <w:moveTo w:id="2509" w:author="Lane, Stefanie" w:date="2023-09-19T18:21:00Z">
              <w:r w:rsidRPr="00A12125">
                <w:rPr>
                  <w:b/>
                  <w:bCs/>
                </w:rPr>
                <w:t>β diversity</w:t>
              </w:r>
            </w:moveTo>
          </w:p>
        </w:tc>
      </w:tr>
      <w:tr w:rsidR="009A267A" w:rsidRPr="00A12125" w14:paraId="3674D79C" w14:textId="77777777" w:rsidTr="00836572">
        <w:trPr>
          <w:trHeight w:val="290"/>
          <w:jc w:val="center"/>
        </w:trPr>
        <w:tc>
          <w:tcPr>
            <w:tcW w:w="1080" w:type="dxa"/>
            <w:tcBorders>
              <w:top w:val="nil"/>
              <w:left w:val="nil"/>
              <w:bottom w:val="nil"/>
              <w:right w:val="nil"/>
            </w:tcBorders>
            <w:shd w:val="clear" w:color="auto" w:fill="auto"/>
            <w:vAlign w:val="bottom"/>
            <w:hideMark/>
          </w:tcPr>
          <w:p w14:paraId="75E213AA" w14:textId="77777777" w:rsidR="009A267A" w:rsidRPr="00A12125" w:rsidRDefault="009A267A" w:rsidP="00836572">
            <w:pPr>
              <w:rPr>
                <w:moveTo w:id="2510" w:author="Lane, Stefanie" w:date="2023-09-19T18:21:00Z"/>
                <w:b/>
                <w:bCs/>
              </w:rPr>
            </w:pPr>
            <w:moveTo w:id="2511" w:author="Lane, Stefanie" w:date="2023-09-19T18:21:00Z">
              <w:r w:rsidRPr="00A12125">
                <w:rPr>
                  <w:b/>
                  <w:bCs/>
                </w:rPr>
                <w:t>Sedge</w:t>
              </w:r>
            </w:moveTo>
          </w:p>
        </w:tc>
        <w:tc>
          <w:tcPr>
            <w:tcW w:w="840" w:type="dxa"/>
            <w:tcBorders>
              <w:top w:val="nil"/>
              <w:left w:val="nil"/>
              <w:bottom w:val="nil"/>
              <w:right w:val="nil"/>
            </w:tcBorders>
            <w:shd w:val="clear" w:color="auto" w:fill="auto"/>
            <w:noWrap/>
            <w:vAlign w:val="bottom"/>
            <w:hideMark/>
          </w:tcPr>
          <w:p w14:paraId="7D194E99" w14:textId="77777777" w:rsidR="009A267A" w:rsidRPr="00A12125" w:rsidRDefault="009A267A" w:rsidP="00836572">
            <w:pPr>
              <w:rPr>
                <w:moveTo w:id="2512" w:author="Lane, Stefanie" w:date="2023-09-19T18:21:00Z"/>
                <w:b/>
                <w:bCs/>
              </w:rPr>
            </w:pPr>
          </w:p>
        </w:tc>
        <w:tc>
          <w:tcPr>
            <w:tcW w:w="700" w:type="dxa"/>
            <w:tcBorders>
              <w:top w:val="nil"/>
              <w:left w:val="nil"/>
              <w:bottom w:val="nil"/>
              <w:right w:val="nil"/>
            </w:tcBorders>
            <w:shd w:val="clear" w:color="auto" w:fill="auto"/>
            <w:noWrap/>
            <w:vAlign w:val="bottom"/>
            <w:hideMark/>
          </w:tcPr>
          <w:p w14:paraId="4EE94EE0" w14:textId="77777777" w:rsidR="009A267A" w:rsidRPr="00A12125" w:rsidRDefault="009A267A" w:rsidP="00836572">
            <w:pPr>
              <w:rPr>
                <w:moveTo w:id="2513" w:author="Lane, Stefanie" w:date="2023-09-19T18:21:00Z"/>
              </w:rPr>
            </w:pPr>
          </w:p>
        </w:tc>
        <w:tc>
          <w:tcPr>
            <w:tcW w:w="300" w:type="dxa"/>
            <w:tcBorders>
              <w:top w:val="nil"/>
              <w:left w:val="nil"/>
              <w:bottom w:val="nil"/>
              <w:right w:val="nil"/>
            </w:tcBorders>
            <w:shd w:val="clear" w:color="auto" w:fill="auto"/>
            <w:noWrap/>
            <w:vAlign w:val="bottom"/>
            <w:hideMark/>
          </w:tcPr>
          <w:p w14:paraId="6783B4A0" w14:textId="77777777" w:rsidR="009A267A" w:rsidRPr="00A12125" w:rsidRDefault="009A267A" w:rsidP="00836572">
            <w:pPr>
              <w:rPr>
                <w:moveTo w:id="2514" w:author="Lane, Stefanie" w:date="2023-09-19T18:21:00Z"/>
              </w:rPr>
            </w:pPr>
          </w:p>
        </w:tc>
        <w:tc>
          <w:tcPr>
            <w:tcW w:w="800" w:type="dxa"/>
            <w:tcBorders>
              <w:top w:val="nil"/>
              <w:left w:val="nil"/>
              <w:bottom w:val="nil"/>
              <w:right w:val="nil"/>
            </w:tcBorders>
            <w:shd w:val="clear" w:color="auto" w:fill="auto"/>
            <w:noWrap/>
            <w:vAlign w:val="bottom"/>
            <w:hideMark/>
          </w:tcPr>
          <w:p w14:paraId="42B54261" w14:textId="77777777" w:rsidR="009A267A" w:rsidRPr="00A12125" w:rsidRDefault="009A267A" w:rsidP="00836572">
            <w:pPr>
              <w:rPr>
                <w:moveTo w:id="2515" w:author="Lane, Stefanie" w:date="2023-09-19T18:21:00Z"/>
              </w:rPr>
            </w:pPr>
          </w:p>
        </w:tc>
        <w:tc>
          <w:tcPr>
            <w:tcW w:w="800" w:type="dxa"/>
            <w:tcBorders>
              <w:top w:val="nil"/>
              <w:left w:val="nil"/>
              <w:bottom w:val="nil"/>
              <w:right w:val="nil"/>
            </w:tcBorders>
            <w:shd w:val="clear" w:color="auto" w:fill="auto"/>
            <w:noWrap/>
            <w:vAlign w:val="bottom"/>
            <w:hideMark/>
          </w:tcPr>
          <w:p w14:paraId="3EC05E6D" w14:textId="77777777" w:rsidR="009A267A" w:rsidRPr="00A12125" w:rsidRDefault="009A267A" w:rsidP="00836572">
            <w:pPr>
              <w:rPr>
                <w:moveTo w:id="2516" w:author="Lane, Stefanie" w:date="2023-09-19T18:21:00Z"/>
              </w:rPr>
            </w:pPr>
          </w:p>
        </w:tc>
        <w:tc>
          <w:tcPr>
            <w:tcW w:w="800" w:type="dxa"/>
            <w:tcBorders>
              <w:top w:val="nil"/>
              <w:left w:val="nil"/>
              <w:bottom w:val="nil"/>
              <w:right w:val="nil"/>
            </w:tcBorders>
            <w:shd w:val="clear" w:color="auto" w:fill="auto"/>
            <w:noWrap/>
            <w:vAlign w:val="bottom"/>
            <w:hideMark/>
          </w:tcPr>
          <w:p w14:paraId="74F3579B" w14:textId="77777777" w:rsidR="009A267A" w:rsidRPr="00A12125" w:rsidRDefault="009A267A" w:rsidP="00836572">
            <w:pPr>
              <w:rPr>
                <w:moveTo w:id="2517" w:author="Lane, Stefanie" w:date="2023-09-19T18:21:00Z"/>
              </w:rPr>
            </w:pPr>
          </w:p>
        </w:tc>
      </w:tr>
      <w:tr w:rsidR="009A267A" w:rsidRPr="00A12125" w14:paraId="4E6F632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B8050B7" w14:textId="77777777" w:rsidR="009A267A" w:rsidRPr="00A12125" w:rsidRDefault="009A267A" w:rsidP="00836572">
            <w:pPr>
              <w:rPr>
                <w:moveTo w:id="2518" w:author="Lane, Stefanie" w:date="2023-09-19T18:21:00Z"/>
              </w:rPr>
            </w:pPr>
            <w:moveTo w:id="2519"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44A55C8A" w14:textId="77777777" w:rsidR="009A267A" w:rsidRPr="00A12125" w:rsidRDefault="009A267A" w:rsidP="00836572">
            <w:pPr>
              <w:rPr>
                <w:moveTo w:id="2520" w:author="Lane, Stefanie" w:date="2023-09-19T18:21:00Z"/>
              </w:rPr>
            </w:pPr>
            <w:moveTo w:id="2521" w:author="Lane, Stefanie" w:date="2023-09-19T18:21:00Z">
              <w:r w:rsidRPr="00A12125">
                <w:t>34</w:t>
              </w:r>
            </w:moveTo>
          </w:p>
        </w:tc>
        <w:tc>
          <w:tcPr>
            <w:tcW w:w="700" w:type="dxa"/>
            <w:tcBorders>
              <w:top w:val="single" w:sz="4" w:space="0" w:color="auto"/>
              <w:left w:val="nil"/>
              <w:bottom w:val="single" w:sz="4" w:space="0" w:color="auto"/>
              <w:right w:val="nil"/>
            </w:tcBorders>
            <w:shd w:val="clear" w:color="auto" w:fill="auto"/>
            <w:noWrap/>
            <w:vAlign w:val="bottom"/>
            <w:hideMark/>
          </w:tcPr>
          <w:p w14:paraId="16DBEEBB" w14:textId="77777777" w:rsidR="009A267A" w:rsidRPr="00A12125" w:rsidRDefault="009A267A" w:rsidP="00836572">
            <w:pPr>
              <w:rPr>
                <w:moveTo w:id="2522" w:author="Lane, Stefanie" w:date="2023-09-19T18:21:00Z"/>
              </w:rPr>
            </w:pPr>
            <w:moveTo w:id="2523"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0E62322F" w14:textId="77777777" w:rsidR="009A267A" w:rsidRPr="00A12125" w:rsidRDefault="009A267A" w:rsidP="00836572">
            <w:pPr>
              <w:rPr>
                <w:moveTo w:id="2524"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682BFC07" w14:textId="77777777" w:rsidR="009A267A" w:rsidRPr="00A12125" w:rsidRDefault="009A267A" w:rsidP="00836572">
            <w:pPr>
              <w:rPr>
                <w:moveTo w:id="2525" w:author="Lane, Stefanie" w:date="2023-09-19T18:21:00Z"/>
              </w:rPr>
            </w:pPr>
            <w:moveTo w:id="2526" w:author="Lane, Stefanie" w:date="2023-09-19T18:21:00Z">
              <w:r w:rsidRPr="00A12125">
                <w:t>8.7</w:t>
              </w:r>
            </w:moveTo>
          </w:p>
        </w:tc>
        <w:tc>
          <w:tcPr>
            <w:tcW w:w="800" w:type="dxa"/>
            <w:tcBorders>
              <w:top w:val="single" w:sz="4" w:space="0" w:color="auto"/>
              <w:left w:val="nil"/>
              <w:bottom w:val="single" w:sz="4" w:space="0" w:color="auto"/>
              <w:right w:val="nil"/>
            </w:tcBorders>
            <w:shd w:val="clear" w:color="auto" w:fill="auto"/>
            <w:noWrap/>
            <w:vAlign w:val="bottom"/>
            <w:hideMark/>
          </w:tcPr>
          <w:p w14:paraId="7A709944" w14:textId="77777777" w:rsidR="009A267A" w:rsidRPr="00A12125" w:rsidRDefault="009A267A" w:rsidP="00836572">
            <w:pPr>
              <w:rPr>
                <w:moveTo w:id="2527" w:author="Lane, Stefanie" w:date="2023-09-19T18:21:00Z"/>
              </w:rPr>
            </w:pPr>
            <w:moveTo w:id="2528" w:author="Lane, Stefanie" w:date="2023-09-19T18:21:00Z">
              <w:r w:rsidRPr="00A12125">
                <w:t>2.5</w:t>
              </w:r>
            </w:moveTo>
          </w:p>
        </w:tc>
        <w:tc>
          <w:tcPr>
            <w:tcW w:w="800" w:type="dxa"/>
            <w:tcBorders>
              <w:top w:val="single" w:sz="4" w:space="0" w:color="auto"/>
              <w:left w:val="nil"/>
              <w:bottom w:val="single" w:sz="4" w:space="0" w:color="auto"/>
              <w:right w:val="nil"/>
            </w:tcBorders>
            <w:shd w:val="clear" w:color="auto" w:fill="auto"/>
            <w:noWrap/>
            <w:vAlign w:val="bottom"/>
            <w:hideMark/>
          </w:tcPr>
          <w:p w14:paraId="4CB4C827" w14:textId="77777777" w:rsidR="009A267A" w:rsidRPr="00A12125" w:rsidRDefault="009A267A" w:rsidP="00836572">
            <w:pPr>
              <w:rPr>
                <w:moveTo w:id="2529" w:author="Lane, Stefanie" w:date="2023-09-19T18:21:00Z"/>
              </w:rPr>
            </w:pPr>
            <w:moveTo w:id="2530" w:author="Lane, Stefanie" w:date="2023-09-19T18:21:00Z">
              <w:r w:rsidRPr="00A12125">
                <w:t>3.9</w:t>
              </w:r>
            </w:moveTo>
          </w:p>
        </w:tc>
      </w:tr>
      <w:tr w:rsidR="009A267A" w:rsidRPr="00A12125" w14:paraId="5AFE72E3"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23B809F" w14:textId="77777777" w:rsidR="009A267A" w:rsidRPr="00A12125" w:rsidRDefault="009A267A" w:rsidP="00836572">
            <w:pPr>
              <w:rPr>
                <w:moveTo w:id="2531" w:author="Lane, Stefanie" w:date="2023-09-19T18:21:00Z"/>
              </w:rPr>
            </w:pPr>
            <w:moveTo w:id="2532"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FC2291A" w14:textId="77777777" w:rsidR="009A267A" w:rsidRPr="00A12125" w:rsidRDefault="009A267A" w:rsidP="00836572">
            <w:pPr>
              <w:rPr>
                <w:moveTo w:id="2533" w:author="Lane, Stefanie" w:date="2023-09-19T18:21:00Z"/>
              </w:rPr>
            </w:pPr>
            <w:moveTo w:id="2534" w:author="Lane, Stefanie" w:date="2023-09-19T18:21:00Z">
              <w:r w:rsidRPr="00A12125">
                <w:t>31</w:t>
              </w:r>
            </w:moveTo>
          </w:p>
        </w:tc>
        <w:tc>
          <w:tcPr>
            <w:tcW w:w="700" w:type="dxa"/>
            <w:tcBorders>
              <w:top w:val="nil"/>
              <w:left w:val="nil"/>
              <w:bottom w:val="nil"/>
              <w:right w:val="nil"/>
            </w:tcBorders>
            <w:shd w:val="clear" w:color="auto" w:fill="auto"/>
            <w:noWrap/>
            <w:vAlign w:val="bottom"/>
            <w:hideMark/>
          </w:tcPr>
          <w:p w14:paraId="36AFC661" w14:textId="77777777" w:rsidR="009A267A" w:rsidRPr="00A12125" w:rsidRDefault="009A267A" w:rsidP="00836572">
            <w:pPr>
              <w:rPr>
                <w:moveTo w:id="2535" w:author="Lane, Stefanie" w:date="2023-09-19T18:21:00Z"/>
              </w:rPr>
            </w:pPr>
            <w:moveTo w:id="2536" w:author="Lane, Stefanie" w:date="2023-09-19T18:21:00Z">
              <w:r w:rsidRPr="00A12125">
                <w:t>35</w:t>
              </w:r>
            </w:moveTo>
          </w:p>
        </w:tc>
        <w:tc>
          <w:tcPr>
            <w:tcW w:w="300" w:type="dxa"/>
            <w:tcBorders>
              <w:top w:val="nil"/>
              <w:left w:val="nil"/>
              <w:bottom w:val="nil"/>
              <w:right w:val="nil"/>
            </w:tcBorders>
            <w:shd w:val="clear" w:color="auto" w:fill="auto"/>
            <w:noWrap/>
            <w:vAlign w:val="bottom"/>
            <w:hideMark/>
          </w:tcPr>
          <w:p w14:paraId="105A3B5A" w14:textId="77777777" w:rsidR="009A267A" w:rsidRPr="00A12125" w:rsidRDefault="009A267A" w:rsidP="00836572">
            <w:pPr>
              <w:rPr>
                <w:moveTo w:id="2537"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70A3A370" w14:textId="77777777" w:rsidR="009A267A" w:rsidRPr="00A12125" w:rsidRDefault="009A267A" w:rsidP="00836572">
            <w:pPr>
              <w:rPr>
                <w:moveTo w:id="2538" w:author="Lane, Stefanie" w:date="2023-09-19T18:21:00Z"/>
              </w:rPr>
            </w:pPr>
            <w:moveTo w:id="2539" w:author="Lane, Stefanie" w:date="2023-09-19T18:21:00Z">
              <w:r w:rsidRPr="00A12125">
                <w:t>8.3</w:t>
              </w:r>
            </w:moveTo>
          </w:p>
        </w:tc>
        <w:tc>
          <w:tcPr>
            <w:tcW w:w="800" w:type="dxa"/>
            <w:tcBorders>
              <w:top w:val="nil"/>
              <w:left w:val="nil"/>
              <w:bottom w:val="single" w:sz="4" w:space="0" w:color="auto"/>
              <w:right w:val="nil"/>
            </w:tcBorders>
            <w:shd w:val="clear" w:color="auto" w:fill="auto"/>
            <w:noWrap/>
            <w:vAlign w:val="bottom"/>
            <w:hideMark/>
          </w:tcPr>
          <w:p w14:paraId="50C20549" w14:textId="77777777" w:rsidR="009A267A" w:rsidRPr="00A12125" w:rsidRDefault="009A267A" w:rsidP="00836572">
            <w:pPr>
              <w:rPr>
                <w:moveTo w:id="2540" w:author="Lane, Stefanie" w:date="2023-09-19T18:21:00Z"/>
              </w:rPr>
            </w:pPr>
            <w:moveTo w:id="2541" w:author="Lane, Stefanie" w:date="2023-09-19T18:21:00Z">
              <w:r w:rsidRPr="00A12125">
                <w:t>2.0</w:t>
              </w:r>
            </w:moveTo>
          </w:p>
        </w:tc>
        <w:tc>
          <w:tcPr>
            <w:tcW w:w="800" w:type="dxa"/>
            <w:tcBorders>
              <w:top w:val="nil"/>
              <w:left w:val="nil"/>
              <w:bottom w:val="single" w:sz="4" w:space="0" w:color="auto"/>
              <w:right w:val="nil"/>
            </w:tcBorders>
            <w:shd w:val="clear" w:color="auto" w:fill="auto"/>
            <w:noWrap/>
            <w:vAlign w:val="bottom"/>
            <w:hideMark/>
          </w:tcPr>
          <w:p w14:paraId="3E519644" w14:textId="77777777" w:rsidR="009A267A" w:rsidRPr="00A12125" w:rsidRDefault="009A267A" w:rsidP="00836572">
            <w:pPr>
              <w:rPr>
                <w:moveTo w:id="2542" w:author="Lane, Stefanie" w:date="2023-09-19T18:21:00Z"/>
              </w:rPr>
            </w:pPr>
            <w:moveTo w:id="2543" w:author="Lane, Stefanie" w:date="2023-09-19T18:21:00Z">
              <w:r w:rsidRPr="00A12125">
                <w:t>4.2</w:t>
              </w:r>
            </w:moveTo>
          </w:p>
        </w:tc>
      </w:tr>
      <w:tr w:rsidR="009A267A" w:rsidRPr="00A12125" w14:paraId="37C78045"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E8A538A" w14:textId="77777777" w:rsidR="009A267A" w:rsidRPr="00A12125" w:rsidRDefault="009A267A" w:rsidP="00836572">
            <w:pPr>
              <w:rPr>
                <w:moveTo w:id="2544" w:author="Lane, Stefanie" w:date="2023-09-19T18:21:00Z"/>
              </w:rPr>
            </w:pPr>
            <w:moveTo w:id="2545"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4BB3D69C" w14:textId="77777777" w:rsidR="009A267A" w:rsidRPr="00A12125" w:rsidRDefault="009A267A" w:rsidP="00836572">
            <w:pPr>
              <w:rPr>
                <w:moveTo w:id="2546" w:author="Lane, Stefanie" w:date="2023-09-19T18:21:00Z"/>
              </w:rPr>
            </w:pPr>
            <w:moveTo w:id="2547"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4D3CF3B7" w14:textId="77777777" w:rsidR="009A267A" w:rsidRPr="00A12125" w:rsidRDefault="009A267A" w:rsidP="00836572">
            <w:pPr>
              <w:rPr>
                <w:moveTo w:id="2548" w:author="Lane, Stefanie" w:date="2023-09-19T18:21:00Z"/>
              </w:rPr>
            </w:pPr>
            <w:moveTo w:id="2549"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365E938A" w14:textId="77777777" w:rsidR="009A267A" w:rsidRPr="00A12125" w:rsidRDefault="009A267A" w:rsidP="00836572">
            <w:pPr>
              <w:rPr>
                <w:moveTo w:id="2550"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654EE9BA" w14:textId="77777777" w:rsidR="009A267A" w:rsidRPr="00A12125" w:rsidRDefault="009A267A" w:rsidP="00836572">
            <w:pPr>
              <w:rPr>
                <w:moveTo w:id="2551" w:author="Lane, Stefanie" w:date="2023-09-19T18:21:00Z"/>
              </w:rPr>
            </w:pPr>
            <w:moveTo w:id="2552" w:author="Lane, Stefanie" w:date="2023-09-19T18:21:00Z">
              <w:r w:rsidRPr="00A12125">
                <w:t>7.9</w:t>
              </w:r>
            </w:moveTo>
          </w:p>
        </w:tc>
        <w:tc>
          <w:tcPr>
            <w:tcW w:w="800" w:type="dxa"/>
            <w:tcBorders>
              <w:top w:val="nil"/>
              <w:left w:val="nil"/>
              <w:bottom w:val="single" w:sz="4" w:space="0" w:color="auto"/>
              <w:right w:val="nil"/>
            </w:tcBorders>
            <w:shd w:val="clear" w:color="auto" w:fill="auto"/>
            <w:noWrap/>
            <w:vAlign w:val="bottom"/>
            <w:hideMark/>
          </w:tcPr>
          <w:p w14:paraId="1F69612F" w14:textId="77777777" w:rsidR="009A267A" w:rsidRPr="00A12125" w:rsidRDefault="009A267A" w:rsidP="00836572">
            <w:pPr>
              <w:rPr>
                <w:moveTo w:id="2553" w:author="Lane, Stefanie" w:date="2023-09-19T18:21:00Z"/>
              </w:rPr>
            </w:pPr>
            <w:moveTo w:id="2554" w:author="Lane, Stefanie" w:date="2023-09-19T18:21:00Z">
              <w:r w:rsidRPr="00A12125">
                <w:t>2.7</w:t>
              </w:r>
            </w:moveTo>
          </w:p>
        </w:tc>
        <w:tc>
          <w:tcPr>
            <w:tcW w:w="800" w:type="dxa"/>
            <w:tcBorders>
              <w:top w:val="nil"/>
              <w:left w:val="nil"/>
              <w:bottom w:val="single" w:sz="4" w:space="0" w:color="auto"/>
              <w:right w:val="nil"/>
            </w:tcBorders>
            <w:shd w:val="clear" w:color="auto" w:fill="auto"/>
            <w:noWrap/>
            <w:vAlign w:val="bottom"/>
            <w:hideMark/>
          </w:tcPr>
          <w:p w14:paraId="28C20F08" w14:textId="77777777" w:rsidR="009A267A" w:rsidRPr="00A12125" w:rsidRDefault="009A267A" w:rsidP="00836572">
            <w:pPr>
              <w:rPr>
                <w:moveTo w:id="2555" w:author="Lane, Stefanie" w:date="2023-09-19T18:21:00Z"/>
              </w:rPr>
            </w:pPr>
            <w:moveTo w:id="2556" w:author="Lane, Stefanie" w:date="2023-09-19T18:21:00Z">
              <w:r w:rsidRPr="00A12125">
                <w:t>4.3</w:t>
              </w:r>
            </w:moveTo>
          </w:p>
        </w:tc>
      </w:tr>
      <w:tr w:rsidR="009A267A" w:rsidRPr="00A12125" w14:paraId="11DD6381"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B90B326" w14:textId="77777777" w:rsidR="009A267A" w:rsidRPr="00A12125" w:rsidRDefault="009A267A" w:rsidP="00836572">
            <w:pPr>
              <w:rPr>
                <w:moveTo w:id="2557" w:author="Lane, Stefanie" w:date="2023-09-19T18:21:00Z"/>
              </w:rPr>
            </w:pPr>
          </w:p>
        </w:tc>
        <w:tc>
          <w:tcPr>
            <w:tcW w:w="840" w:type="dxa"/>
            <w:tcBorders>
              <w:top w:val="nil"/>
              <w:left w:val="nil"/>
              <w:bottom w:val="nil"/>
              <w:right w:val="nil"/>
            </w:tcBorders>
            <w:shd w:val="clear" w:color="auto" w:fill="auto"/>
            <w:noWrap/>
            <w:vAlign w:val="bottom"/>
            <w:hideMark/>
          </w:tcPr>
          <w:p w14:paraId="7935C212" w14:textId="77777777" w:rsidR="009A267A" w:rsidRPr="00A12125" w:rsidRDefault="009A267A" w:rsidP="00836572">
            <w:pPr>
              <w:rPr>
                <w:moveTo w:id="2558" w:author="Lane, Stefanie" w:date="2023-09-19T18:21:00Z"/>
              </w:rPr>
            </w:pPr>
          </w:p>
        </w:tc>
        <w:tc>
          <w:tcPr>
            <w:tcW w:w="700" w:type="dxa"/>
            <w:tcBorders>
              <w:top w:val="nil"/>
              <w:left w:val="nil"/>
              <w:bottom w:val="nil"/>
              <w:right w:val="nil"/>
            </w:tcBorders>
            <w:shd w:val="clear" w:color="auto" w:fill="auto"/>
            <w:noWrap/>
            <w:vAlign w:val="bottom"/>
            <w:hideMark/>
          </w:tcPr>
          <w:p w14:paraId="1E6323C1" w14:textId="77777777" w:rsidR="009A267A" w:rsidRPr="00A12125" w:rsidRDefault="009A267A" w:rsidP="00836572">
            <w:pPr>
              <w:rPr>
                <w:moveTo w:id="2559" w:author="Lane, Stefanie" w:date="2023-09-19T18:21:00Z"/>
              </w:rPr>
            </w:pPr>
          </w:p>
        </w:tc>
        <w:tc>
          <w:tcPr>
            <w:tcW w:w="300" w:type="dxa"/>
            <w:tcBorders>
              <w:top w:val="nil"/>
              <w:left w:val="nil"/>
              <w:bottom w:val="nil"/>
              <w:right w:val="nil"/>
            </w:tcBorders>
            <w:shd w:val="clear" w:color="auto" w:fill="auto"/>
            <w:noWrap/>
            <w:vAlign w:val="bottom"/>
            <w:hideMark/>
          </w:tcPr>
          <w:p w14:paraId="5C5F564A" w14:textId="77777777" w:rsidR="009A267A" w:rsidRPr="00A12125" w:rsidRDefault="009A267A" w:rsidP="00836572">
            <w:pPr>
              <w:rPr>
                <w:moveTo w:id="2560" w:author="Lane, Stefanie" w:date="2023-09-19T18:21:00Z"/>
              </w:rPr>
            </w:pPr>
          </w:p>
        </w:tc>
        <w:tc>
          <w:tcPr>
            <w:tcW w:w="800" w:type="dxa"/>
            <w:tcBorders>
              <w:top w:val="nil"/>
              <w:left w:val="nil"/>
              <w:bottom w:val="nil"/>
              <w:right w:val="nil"/>
            </w:tcBorders>
            <w:shd w:val="clear" w:color="auto" w:fill="auto"/>
            <w:noWrap/>
            <w:vAlign w:val="bottom"/>
            <w:hideMark/>
          </w:tcPr>
          <w:p w14:paraId="507E310B" w14:textId="77777777" w:rsidR="009A267A" w:rsidRPr="00A12125" w:rsidRDefault="009A267A" w:rsidP="00836572">
            <w:pPr>
              <w:rPr>
                <w:moveTo w:id="2561" w:author="Lane, Stefanie" w:date="2023-09-19T18:21:00Z"/>
              </w:rPr>
            </w:pPr>
          </w:p>
        </w:tc>
        <w:tc>
          <w:tcPr>
            <w:tcW w:w="800" w:type="dxa"/>
            <w:tcBorders>
              <w:top w:val="nil"/>
              <w:left w:val="nil"/>
              <w:bottom w:val="nil"/>
              <w:right w:val="nil"/>
            </w:tcBorders>
            <w:shd w:val="clear" w:color="auto" w:fill="auto"/>
            <w:noWrap/>
            <w:vAlign w:val="bottom"/>
            <w:hideMark/>
          </w:tcPr>
          <w:p w14:paraId="142C5CDF" w14:textId="77777777" w:rsidR="009A267A" w:rsidRPr="00A12125" w:rsidRDefault="009A267A" w:rsidP="00836572">
            <w:pPr>
              <w:rPr>
                <w:moveTo w:id="2562" w:author="Lane, Stefanie" w:date="2023-09-19T18:21:00Z"/>
              </w:rPr>
            </w:pPr>
          </w:p>
        </w:tc>
        <w:tc>
          <w:tcPr>
            <w:tcW w:w="800" w:type="dxa"/>
            <w:tcBorders>
              <w:top w:val="nil"/>
              <w:left w:val="nil"/>
              <w:bottom w:val="nil"/>
              <w:right w:val="nil"/>
            </w:tcBorders>
            <w:shd w:val="clear" w:color="auto" w:fill="auto"/>
            <w:noWrap/>
            <w:vAlign w:val="bottom"/>
            <w:hideMark/>
          </w:tcPr>
          <w:p w14:paraId="04F3A3BE" w14:textId="77777777" w:rsidR="009A267A" w:rsidRPr="00A12125" w:rsidRDefault="009A267A" w:rsidP="00836572">
            <w:pPr>
              <w:rPr>
                <w:moveTo w:id="2563" w:author="Lane, Stefanie" w:date="2023-09-19T18:21:00Z"/>
              </w:rPr>
            </w:pPr>
          </w:p>
        </w:tc>
      </w:tr>
      <w:tr w:rsidR="009A267A" w:rsidRPr="00A12125" w14:paraId="446704B9"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53EF72B" w14:textId="77777777" w:rsidR="009A267A" w:rsidRPr="00A12125" w:rsidRDefault="009A267A" w:rsidP="00836572">
            <w:pPr>
              <w:rPr>
                <w:moveTo w:id="2564" w:author="Lane, Stefanie" w:date="2023-09-19T18:21:00Z"/>
                <w:b/>
                <w:bCs/>
              </w:rPr>
            </w:pPr>
            <w:moveTo w:id="2565" w:author="Lane, Stefanie" w:date="2023-09-19T18:21:00Z">
              <w:r w:rsidRPr="00A12125">
                <w:rPr>
                  <w:b/>
                  <w:bCs/>
                </w:rPr>
                <w:t>Fescue</w:t>
              </w:r>
            </w:moveTo>
          </w:p>
        </w:tc>
        <w:tc>
          <w:tcPr>
            <w:tcW w:w="840" w:type="dxa"/>
            <w:tcBorders>
              <w:top w:val="nil"/>
              <w:left w:val="nil"/>
              <w:bottom w:val="nil"/>
              <w:right w:val="nil"/>
            </w:tcBorders>
            <w:shd w:val="clear" w:color="auto" w:fill="auto"/>
            <w:noWrap/>
            <w:vAlign w:val="bottom"/>
            <w:hideMark/>
          </w:tcPr>
          <w:p w14:paraId="0B9D2C61" w14:textId="77777777" w:rsidR="009A267A" w:rsidRPr="00A12125" w:rsidRDefault="009A267A" w:rsidP="00836572">
            <w:pPr>
              <w:rPr>
                <w:moveTo w:id="2566" w:author="Lane, Stefanie" w:date="2023-09-19T18:21:00Z"/>
                <w:b/>
                <w:bCs/>
              </w:rPr>
            </w:pPr>
          </w:p>
        </w:tc>
        <w:tc>
          <w:tcPr>
            <w:tcW w:w="700" w:type="dxa"/>
            <w:tcBorders>
              <w:top w:val="nil"/>
              <w:left w:val="nil"/>
              <w:bottom w:val="nil"/>
              <w:right w:val="nil"/>
            </w:tcBorders>
            <w:shd w:val="clear" w:color="auto" w:fill="auto"/>
            <w:noWrap/>
            <w:vAlign w:val="bottom"/>
            <w:hideMark/>
          </w:tcPr>
          <w:p w14:paraId="27BC2D2D" w14:textId="77777777" w:rsidR="009A267A" w:rsidRPr="00A12125" w:rsidRDefault="009A267A" w:rsidP="00836572">
            <w:pPr>
              <w:rPr>
                <w:moveTo w:id="2567" w:author="Lane, Stefanie" w:date="2023-09-19T18:21:00Z"/>
              </w:rPr>
            </w:pPr>
          </w:p>
        </w:tc>
        <w:tc>
          <w:tcPr>
            <w:tcW w:w="300" w:type="dxa"/>
            <w:tcBorders>
              <w:top w:val="nil"/>
              <w:left w:val="nil"/>
              <w:bottom w:val="nil"/>
              <w:right w:val="nil"/>
            </w:tcBorders>
            <w:shd w:val="clear" w:color="auto" w:fill="auto"/>
            <w:noWrap/>
            <w:vAlign w:val="bottom"/>
            <w:hideMark/>
          </w:tcPr>
          <w:p w14:paraId="791DEA11" w14:textId="77777777" w:rsidR="009A267A" w:rsidRPr="00A12125" w:rsidRDefault="009A267A" w:rsidP="00836572">
            <w:pPr>
              <w:rPr>
                <w:moveTo w:id="2568" w:author="Lane, Stefanie" w:date="2023-09-19T18:21:00Z"/>
              </w:rPr>
            </w:pPr>
          </w:p>
        </w:tc>
        <w:tc>
          <w:tcPr>
            <w:tcW w:w="800" w:type="dxa"/>
            <w:tcBorders>
              <w:top w:val="nil"/>
              <w:left w:val="nil"/>
              <w:bottom w:val="nil"/>
              <w:right w:val="nil"/>
            </w:tcBorders>
            <w:shd w:val="clear" w:color="auto" w:fill="auto"/>
            <w:noWrap/>
            <w:vAlign w:val="bottom"/>
            <w:hideMark/>
          </w:tcPr>
          <w:p w14:paraId="0BA97C66" w14:textId="77777777" w:rsidR="009A267A" w:rsidRPr="00A12125" w:rsidRDefault="009A267A" w:rsidP="00836572">
            <w:pPr>
              <w:rPr>
                <w:moveTo w:id="2569" w:author="Lane, Stefanie" w:date="2023-09-19T18:21:00Z"/>
              </w:rPr>
            </w:pPr>
          </w:p>
        </w:tc>
        <w:tc>
          <w:tcPr>
            <w:tcW w:w="800" w:type="dxa"/>
            <w:tcBorders>
              <w:top w:val="nil"/>
              <w:left w:val="nil"/>
              <w:bottom w:val="nil"/>
              <w:right w:val="nil"/>
            </w:tcBorders>
            <w:shd w:val="clear" w:color="auto" w:fill="auto"/>
            <w:noWrap/>
            <w:vAlign w:val="bottom"/>
            <w:hideMark/>
          </w:tcPr>
          <w:p w14:paraId="00161007" w14:textId="77777777" w:rsidR="009A267A" w:rsidRPr="00A12125" w:rsidRDefault="009A267A" w:rsidP="00836572">
            <w:pPr>
              <w:rPr>
                <w:moveTo w:id="2570" w:author="Lane, Stefanie" w:date="2023-09-19T18:21:00Z"/>
              </w:rPr>
            </w:pPr>
          </w:p>
        </w:tc>
        <w:tc>
          <w:tcPr>
            <w:tcW w:w="800" w:type="dxa"/>
            <w:tcBorders>
              <w:top w:val="nil"/>
              <w:left w:val="nil"/>
              <w:bottom w:val="nil"/>
              <w:right w:val="nil"/>
            </w:tcBorders>
            <w:shd w:val="clear" w:color="auto" w:fill="auto"/>
            <w:noWrap/>
            <w:vAlign w:val="bottom"/>
            <w:hideMark/>
          </w:tcPr>
          <w:p w14:paraId="69718E25" w14:textId="77777777" w:rsidR="009A267A" w:rsidRPr="00A12125" w:rsidRDefault="009A267A" w:rsidP="00836572">
            <w:pPr>
              <w:rPr>
                <w:moveTo w:id="2571" w:author="Lane, Stefanie" w:date="2023-09-19T18:21:00Z"/>
              </w:rPr>
            </w:pPr>
          </w:p>
        </w:tc>
      </w:tr>
      <w:tr w:rsidR="009A267A" w:rsidRPr="00A12125" w14:paraId="45B9973D"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3F2D082C" w14:textId="77777777" w:rsidR="009A267A" w:rsidRPr="00A12125" w:rsidRDefault="009A267A" w:rsidP="00836572">
            <w:pPr>
              <w:rPr>
                <w:moveTo w:id="2572" w:author="Lane, Stefanie" w:date="2023-09-19T18:21:00Z"/>
              </w:rPr>
            </w:pPr>
            <w:moveTo w:id="2573"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3D9F4718" w14:textId="77777777" w:rsidR="009A267A" w:rsidRPr="00A12125" w:rsidRDefault="009A267A" w:rsidP="00836572">
            <w:pPr>
              <w:rPr>
                <w:moveTo w:id="2574" w:author="Lane, Stefanie" w:date="2023-09-19T18:21:00Z"/>
              </w:rPr>
            </w:pPr>
            <w:moveTo w:id="2575" w:author="Lane, Stefanie" w:date="2023-09-19T18:21:00Z">
              <w:r w:rsidRPr="00A12125">
                <w:t>29</w:t>
              </w:r>
            </w:moveTo>
          </w:p>
        </w:tc>
        <w:tc>
          <w:tcPr>
            <w:tcW w:w="700" w:type="dxa"/>
            <w:tcBorders>
              <w:top w:val="single" w:sz="4" w:space="0" w:color="auto"/>
              <w:left w:val="nil"/>
              <w:bottom w:val="single" w:sz="4" w:space="0" w:color="auto"/>
              <w:right w:val="nil"/>
            </w:tcBorders>
            <w:shd w:val="clear" w:color="auto" w:fill="auto"/>
            <w:noWrap/>
            <w:vAlign w:val="bottom"/>
            <w:hideMark/>
          </w:tcPr>
          <w:p w14:paraId="227725A8" w14:textId="77777777" w:rsidR="009A267A" w:rsidRPr="00A12125" w:rsidRDefault="009A267A" w:rsidP="00836572">
            <w:pPr>
              <w:rPr>
                <w:moveTo w:id="2576" w:author="Lane, Stefanie" w:date="2023-09-19T18:21:00Z"/>
              </w:rPr>
            </w:pPr>
            <w:moveTo w:id="2577"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4FEC71E0" w14:textId="77777777" w:rsidR="009A267A" w:rsidRPr="00A12125" w:rsidRDefault="009A267A" w:rsidP="00836572">
            <w:pPr>
              <w:rPr>
                <w:moveTo w:id="2578"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3CD98208" w14:textId="77777777" w:rsidR="009A267A" w:rsidRPr="00A12125" w:rsidRDefault="009A267A" w:rsidP="00836572">
            <w:pPr>
              <w:rPr>
                <w:moveTo w:id="2579" w:author="Lane, Stefanie" w:date="2023-09-19T18:21:00Z"/>
              </w:rPr>
            </w:pPr>
            <w:moveTo w:id="2580"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7F5E36B5" w14:textId="77777777" w:rsidR="009A267A" w:rsidRPr="00A12125" w:rsidRDefault="009A267A" w:rsidP="00836572">
            <w:pPr>
              <w:rPr>
                <w:moveTo w:id="2581" w:author="Lane, Stefanie" w:date="2023-09-19T18:21:00Z"/>
              </w:rPr>
            </w:pPr>
            <w:moveTo w:id="2582" w:author="Lane, Stefanie" w:date="2023-09-19T18:21:00Z">
              <w:r w:rsidRPr="00A12125">
                <w:t>3.9</w:t>
              </w:r>
            </w:moveTo>
          </w:p>
        </w:tc>
        <w:tc>
          <w:tcPr>
            <w:tcW w:w="800" w:type="dxa"/>
            <w:tcBorders>
              <w:top w:val="single" w:sz="4" w:space="0" w:color="auto"/>
              <w:left w:val="nil"/>
              <w:bottom w:val="single" w:sz="4" w:space="0" w:color="auto"/>
              <w:right w:val="nil"/>
            </w:tcBorders>
            <w:shd w:val="clear" w:color="auto" w:fill="auto"/>
            <w:noWrap/>
            <w:vAlign w:val="bottom"/>
            <w:hideMark/>
          </w:tcPr>
          <w:p w14:paraId="5C65BABC" w14:textId="77777777" w:rsidR="009A267A" w:rsidRPr="00A12125" w:rsidRDefault="009A267A" w:rsidP="00836572">
            <w:pPr>
              <w:rPr>
                <w:moveTo w:id="2583" w:author="Lane, Stefanie" w:date="2023-09-19T18:21:00Z"/>
              </w:rPr>
            </w:pPr>
            <w:moveTo w:id="2584" w:author="Lane, Stefanie" w:date="2023-09-19T18:21:00Z">
              <w:r w:rsidRPr="00A12125">
                <w:t>4.2</w:t>
              </w:r>
            </w:moveTo>
          </w:p>
        </w:tc>
      </w:tr>
      <w:tr w:rsidR="009A267A" w:rsidRPr="00A12125" w14:paraId="255777D8"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BEBC9EF" w14:textId="77777777" w:rsidR="009A267A" w:rsidRPr="00A12125" w:rsidRDefault="009A267A" w:rsidP="00836572">
            <w:pPr>
              <w:rPr>
                <w:moveTo w:id="2585" w:author="Lane, Stefanie" w:date="2023-09-19T18:21:00Z"/>
              </w:rPr>
            </w:pPr>
            <w:moveTo w:id="2586"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1FAEE0AB" w14:textId="77777777" w:rsidR="009A267A" w:rsidRPr="00A12125" w:rsidRDefault="009A267A" w:rsidP="00836572">
            <w:pPr>
              <w:rPr>
                <w:moveTo w:id="2587" w:author="Lane, Stefanie" w:date="2023-09-19T18:21:00Z"/>
              </w:rPr>
            </w:pPr>
            <w:moveTo w:id="2588" w:author="Lane, Stefanie" w:date="2023-09-19T18:21:00Z">
              <w:r w:rsidRPr="00A12125">
                <w:t>33</w:t>
              </w:r>
            </w:moveTo>
          </w:p>
        </w:tc>
        <w:tc>
          <w:tcPr>
            <w:tcW w:w="700" w:type="dxa"/>
            <w:tcBorders>
              <w:top w:val="nil"/>
              <w:left w:val="nil"/>
              <w:bottom w:val="nil"/>
              <w:right w:val="nil"/>
            </w:tcBorders>
            <w:shd w:val="clear" w:color="auto" w:fill="auto"/>
            <w:noWrap/>
            <w:vAlign w:val="bottom"/>
            <w:hideMark/>
          </w:tcPr>
          <w:p w14:paraId="12EDC9EE" w14:textId="77777777" w:rsidR="009A267A" w:rsidRPr="00A12125" w:rsidRDefault="009A267A" w:rsidP="00836572">
            <w:pPr>
              <w:rPr>
                <w:moveTo w:id="2589" w:author="Lane, Stefanie" w:date="2023-09-19T18:21:00Z"/>
              </w:rPr>
            </w:pPr>
            <w:moveTo w:id="2590" w:author="Lane, Stefanie" w:date="2023-09-19T18:21:00Z">
              <w:r w:rsidRPr="00A12125">
                <w:t>41</w:t>
              </w:r>
            </w:moveTo>
          </w:p>
        </w:tc>
        <w:tc>
          <w:tcPr>
            <w:tcW w:w="300" w:type="dxa"/>
            <w:tcBorders>
              <w:top w:val="nil"/>
              <w:left w:val="nil"/>
              <w:bottom w:val="nil"/>
              <w:right w:val="nil"/>
            </w:tcBorders>
            <w:shd w:val="clear" w:color="auto" w:fill="auto"/>
            <w:noWrap/>
            <w:vAlign w:val="bottom"/>
            <w:hideMark/>
          </w:tcPr>
          <w:p w14:paraId="47685FB7" w14:textId="77777777" w:rsidR="009A267A" w:rsidRPr="00A12125" w:rsidRDefault="009A267A" w:rsidP="00836572">
            <w:pPr>
              <w:rPr>
                <w:moveTo w:id="2591"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0A2CC86D" w14:textId="77777777" w:rsidR="009A267A" w:rsidRPr="00A12125" w:rsidRDefault="009A267A" w:rsidP="00836572">
            <w:pPr>
              <w:rPr>
                <w:moveTo w:id="2592" w:author="Lane, Stefanie" w:date="2023-09-19T18:21:00Z"/>
              </w:rPr>
            </w:pPr>
            <w:moveTo w:id="2593" w:author="Lane, Stefanie" w:date="2023-09-19T18:21:00Z">
              <w:r w:rsidRPr="00A12125">
                <w:t>9.7</w:t>
              </w:r>
            </w:moveTo>
          </w:p>
        </w:tc>
        <w:tc>
          <w:tcPr>
            <w:tcW w:w="800" w:type="dxa"/>
            <w:tcBorders>
              <w:top w:val="nil"/>
              <w:left w:val="nil"/>
              <w:bottom w:val="single" w:sz="4" w:space="0" w:color="auto"/>
              <w:right w:val="nil"/>
            </w:tcBorders>
            <w:shd w:val="clear" w:color="auto" w:fill="auto"/>
            <w:noWrap/>
            <w:vAlign w:val="bottom"/>
            <w:hideMark/>
          </w:tcPr>
          <w:p w14:paraId="7311A203" w14:textId="77777777" w:rsidR="009A267A" w:rsidRPr="00A12125" w:rsidRDefault="009A267A" w:rsidP="00836572">
            <w:pPr>
              <w:rPr>
                <w:moveTo w:id="2594" w:author="Lane, Stefanie" w:date="2023-09-19T18:21:00Z"/>
              </w:rPr>
            </w:pPr>
            <w:moveTo w:id="2595" w:author="Lane, Stefanie" w:date="2023-09-19T18:21:00Z">
              <w:r w:rsidRPr="00A12125">
                <w:t>4.0</w:t>
              </w:r>
            </w:moveTo>
          </w:p>
        </w:tc>
        <w:tc>
          <w:tcPr>
            <w:tcW w:w="800" w:type="dxa"/>
            <w:tcBorders>
              <w:top w:val="nil"/>
              <w:left w:val="nil"/>
              <w:bottom w:val="single" w:sz="4" w:space="0" w:color="auto"/>
              <w:right w:val="nil"/>
            </w:tcBorders>
            <w:shd w:val="clear" w:color="auto" w:fill="auto"/>
            <w:noWrap/>
            <w:vAlign w:val="bottom"/>
            <w:hideMark/>
          </w:tcPr>
          <w:p w14:paraId="06813193" w14:textId="77777777" w:rsidR="009A267A" w:rsidRPr="00A12125" w:rsidRDefault="009A267A" w:rsidP="00836572">
            <w:pPr>
              <w:rPr>
                <w:moveTo w:id="2596" w:author="Lane, Stefanie" w:date="2023-09-19T18:21:00Z"/>
              </w:rPr>
            </w:pPr>
            <w:moveTo w:id="2597" w:author="Lane, Stefanie" w:date="2023-09-19T18:21:00Z">
              <w:r w:rsidRPr="00A12125">
                <w:t>4.2</w:t>
              </w:r>
            </w:moveTo>
          </w:p>
        </w:tc>
      </w:tr>
      <w:tr w:rsidR="009A267A" w:rsidRPr="00A12125" w14:paraId="634DF857"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79D7016" w14:textId="77777777" w:rsidR="009A267A" w:rsidRPr="00A12125" w:rsidRDefault="009A267A" w:rsidP="00836572">
            <w:pPr>
              <w:rPr>
                <w:moveTo w:id="2598" w:author="Lane, Stefanie" w:date="2023-09-19T18:21:00Z"/>
              </w:rPr>
            </w:pPr>
            <w:moveTo w:id="2599"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5DE1D4EE" w14:textId="77777777" w:rsidR="009A267A" w:rsidRPr="00A12125" w:rsidRDefault="009A267A" w:rsidP="00836572">
            <w:pPr>
              <w:rPr>
                <w:moveTo w:id="2600" w:author="Lane, Stefanie" w:date="2023-09-19T18:21:00Z"/>
              </w:rPr>
            </w:pPr>
            <w:moveTo w:id="2601" w:author="Lane, Stefanie" w:date="2023-09-19T18:21:00Z">
              <w:r w:rsidRPr="00A12125">
                <w:t>18</w:t>
              </w:r>
            </w:moveTo>
          </w:p>
        </w:tc>
        <w:tc>
          <w:tcPr>
            <w:tcW w:w="700" w:type="dxa"/>
            <w:tcBorders>
              <w:top w:val="single" w:sz="4" w:space="0" w:color="auto"/>
              <w:left w:val="nil"/>
              <w:bottom w:val="single" w:sz="4" w:space="0" w:color="auto"/>
              <w:right w:val="nil"/>
            </w:tcBorders>
            <w:shd w:val="clear" w:color="auto" w:fill="auto"/>
            <w:noWrap/>
            <w:vAlign w:val="bottom"/>
            <w:hideMark/>
          </w:tcPr>
          <w:p w14:paraId="3BB29F9A" w14:textId="77777777" w:rsidR="009A267A" w:rsidRPr="00A12125" w:rsidRDefault="009A267A" w:rsidP="00836572">
            <w:pPr>
              <w:rPr>
                <w:moveTo w:id="2602" w:author="Lane, Stefanie" w:date="2023-09-19T18:21:00Z"/>
              </w:rPr>
            </w:pPr>
            <w:moveTo w:id="2603" w:author="Lane, Stefanie" w:date="2023-09-19T18:21:00Z">
              <w:r w:rsidRPr="00A12125">
                <w:t>27</w:t>
              </w:r>
            </w:moveTo>
          </w:p>
        </w:tc>
        <w:tc>
          <w:tcPr>
            <w:tcW w:w="300" w:type="dxa"/>
            <w:tcBorders>
              <w:top w:val="nil"/>
              <w:left w:val="nil"/>
              <w:bottom w:val="nil"/>
              <w:right w:val="nil"/>
            </w:tcBorders>
            <w:shd w:val="clear" w:color="auto" w:fill="auto"/>
            <w:noWrap/>
            <w:vAlign w:val="bottom"/>
            <w:hideMark/>
          </w:tcPr>
          <w:p w14:paraId="4EA1BB6C" w14:textId="77777777" w:rsidR="009A267A" w:rsidRPr="00A12125" w:rsidRDefault="009A267A" w:rsidP="00836572">
            <w:pPr>
              <w:rPr>
                <w:moveTo w:id="2604"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2DA00E54" w14:textId="77777777" w:rsidR="009A267A" w:rsidRPr="00A12125" w:rsidRDefault="009A267A" w:rsidP="00836572">
            <w:pPr>
              <w:rPr>
                <w:moveTo w:id="2605" w:author="Lane, Stefanie" w:date="2023-09-19T18:21:00Z"/>
              </w:rPr>
            </w:pPr>
            <w:moveTo w:id="2606" w:author="Lane, Stefanie" w:date="2023-09-19T18:21:00Z">
              <w:r w:rsidRPr="00A12125">
                <w:t>5.8</w:t>
              </w:r>
            </w:moveTo>
          </w:p>
        </w:tc>
        <w:tc>
          <w:tcPr>
            <w:tcW w:w="800" w:type="dxa"/>
            <w:tcBorders>
              <w:top w:val="nil"/>
              <w:left w:val="nil"/>
              <w:bottom w:val="single" w:sz="4" w:space="0" w:color="auto"/>
              <w:right w:val="nil"/>
            </w:tcBorders>
            <w:shd w:val="clear" w:color="auto" w:fill="auto"/>
            <w:noWrap/>
            <w:vAlign w:val="bottom"/>
            <w:hideMark/>
          </w:tcPr>
          <w:p w14:paraId="70527C29" w14:textId="77777777" w:rsidR="009A267A" w:rsidRPr="00A12125" w:rsidRDefault="009A267A" w:rsidP="00836572">
            <w:pPr>
              <w:rPr>
                <w:moveTo w:id="2607" w:author="Lane, Stefanie" w:date="2023-09-19T18:21:00Z"/>
              </w:rPr>
            </w:pPr>
            <w:moveTo w:id="2608" w:author="Lane, Stefanie" w:date="2023-09-19T18:21:00Z">
              <w:r w:rsidRPr="00A12125">
                <w:t>2.8</w:t>
              </w:r>
            </w:moveTo>
          </w:p>
        </w:tc>
        <w:tc>
          <w:tcPr>
            <w:tcW w:w="800" w:type="dxa"/>
            <w:tcBorders>
              <w:top w:val="nil"/>
              <w:left w:val="nil"/>
              <w:bottom w:val="single" w:sz="4" w:space="0" w:color="auto"/>
              <w:right w:val="nil"/>
            </w:tcBorders>
            <w:shd w:val="clear" w:color="auto" w:fill="auto"/>
            <w:noWrap/>
            <w:vAlign w:val="bottom"/>
            <w:hideMark/>
          </w:tcPr>
          <w:p w14:paraId="27723452" w14:textId="77777777" w:rsidR="009A267A" w:rsidRPr="00A12125" w:rsidRDefault="009A267A" w:rsidP="00836572">
            <w:pPr>
              <w:rPr>
                <w:moveTo w:id="2609" w:author="Lane, Stefanie" w:date="2023-09-19T18:21:00Z"/>
              </w:rPr>
            </w:pPr>
            <w:moveTo w:id="2610" w:author="Lane, Stefanie" w:date="2023-09-19T18:21:00Z">
              <w:r w:rsidRPr="00A12125">
                <w:t>4.6</w:t>
              </w:r>
            </w:moveTo>
          </w:p>
        </w:tc>
      </w:tr>
      <w:tr w:rsidR="009A267A" w:rsidRPr="00A12125" w14:paraId="77D159F0"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413D178B" w14:textId="77777777" w:rsidR="009A267A" w:rsidRPr="00A12125" w:rsidRDefault="009A267A" w:rsidP="00836572">
            <w:pPr>
              <w:rPr>
                <w:moveTo w:id="2611" w:author="Lane, Stefanie" w:date="2023-09-19T18:21:00Z"/>
              </w:rPr>
            </w:pPr>
          </w:p>
        </w:tc>
        <w:tc>
          <w:tcPr>
            <w:tcW w:w="840" w:type="dxa"/>
            <w:tcBorders>
              <w:top w:val="nil"/>
              <w:left w:val="nil"/>
              <w:bottom w:val="nil"/>
              <w:right w:val="nil"/>
            </w:tcBorders>
            <w:shd w:val="clear" w:color="auto" w:fill="auto"/>
            <w:noWrap/>
            <w:vAlign w:val="bottom"/>
            <w:hideMark/>
          </w:tcPr>
          <w:p w14:paraId="5FBD0596" w14:textId="77777777" w:rsidR="009A267A" w:rsidRPr="00A12125" w:rsidRDefault="009A267A" w:rsidP="00836572">
            <w:pPr>
              <w:rPr>
                <w:moveTo w:id="2612" w:author="Lane, Stefanie" w:date="2023-09-19T18:21:00Z"/>
              </w:rPr>
            </w:pPr>
          </w:p>
        </w:tc>
        <w:tc>
          <w:tcPr>
            <w:tcW w:w="700" w:type="dxa"/>
            <w:tcBorders>
              <w:top w:val="nil"/>
              <w:left w:val="nil"/>
              <w:bottom w:val="nil"/>
              <w:right w:val="nil"/>
            </w:tcBorders>
            <w:shd w:val="clear" w:color="auto" w:fill="auto"/>
            <w:noWrap/>
            <w:vAlign w:val="bottom"/>
            <w:hideMark/>
          </w:tcPr>
          <w:p w14:paraId="718C4061" w14:textId="77777777" w:rsidR="009A267A" w:rsidRPr="00A12125" w:rsidRDefault="009A267A" w:rsidP="00836572">
            <w:pPr>
              <w:rPr>
                <w:moveTo w:id="2613" w:author="Lane, Stefanie" w:date="2023-09-19T18:21:00Z"/>
              </w:rPr>
            </w:pPr>
          </w:p>
        </w:tc>
        <w:tc>
          <w:tcPr>
            <w:tcW w:w="300" w:type="dxa"/>
            <w:tcBorders>
              <w:top w:val="nil"/>
              <w:left w:val="nil"/>
              <w:bottom w:val="nil"/>
              <w:right w:val="nil"/>
            </w:tcBorders>
            <w:shd w:val="clear" w:color="auto" w:fill="auto"/>
            <w:noWrap/>
            <w:vAlign w:val="bottom"/>
            <w:hideMark/>
          </w:tcPr>
          <w:p w14:paraId="2C8EB0DE" w14:textId="77777777" w:rsidR="009A267A" w:rsidRPr="00A12125" w:rsidRDefault="009A267A" w:rsidP="00836572">
            <w:pPr>
              <w:rPr>
                <w:moveTo w:id="2614" w:author="Lane, Stefanie" w:date="2023-09-19T18:21:00Z"/>
              </w:rPr>
            </w:pPr>
          </w:p>
        </w:tc>
        <w:tc>
          <w:tcPr>
            <w:tcW w:w="800" w:type="dxa"/>
            <w:tcBorders>
              <w:top w:val="nil"/>
              <w:left w:val="nil"/>
              <w:bottom w:val="nil"/>
              <w:right w:val="nil"/>
            </w:tcBorders>
            <w:shd w:val="clear" w:color="auto" w:fill="auto"/>
            <w:noWrap/>
            <w:vAlign w:val="bottom"/>
            <w:hideMark/>
          </w:tcPr>
          <w:p w14:paraId="7923F037" w14:textId="77777777" w:rsidR="009A267A" w:rsidRPr="00A12125" w:rsidRDefault="009A267A" w:rsidP="00836572">
            <w:pPr>
              <w:rPr>
                <w:moveTo w:id="2615" w:author="Lane, Stefanie" w:date="2023-09-19T18:21:00Z"/>
              </w:rPr>
            </w:pPr>
          </w:p>
        </w:tc>
        <w:tc>
          <w:tcPr>
            <w:tcW w:w="800" w:type="dxa"/>
            <w:tcBorders>
              <w:top w:val="nil"/>
              <w:left w:val="nil"/>
              <w:bottom w:val="nil"/>
              <w:right w:val="nil"/>
            </w:tcBorders>
            <w:shd w:val="clear" w:color="auto" w:fill="auto"/>
            <w:noWrap/>
            <w:vAlign w:val="bottom"/>
            <w:hideMark/>
          </w:tcPr>
          <w:p w14:paraId="72C35754" w14:textId="77777777" w:rsidR="009A267A" w:rsidRPr="00A12125" w:rsidRDefault="009A267A" w:rsidP="00836572">
            <w:pPr>
              <w:rPr>
                <w:moveTo w:id="2616" w:author="Lane, Stefanie" w:date="2023-09-19T18:21:00Z"/>
              </w:rPr>
            </w:pPr>
          </w:p>
        </w:tc>
        <w:tc>
          <w:tcPr>
            <w:tcW w:w="800" w:type="dxa"/>
            <w:tcBorders>
              <w:top w:val="nil"/>
              <w:left w:val="nil"/>
              <w:bottom w:val="nil"/>
              <w:right w:val="nil"/>
            </w:tcBorders>
            <w:shd w:val="clear" w:color="auto" w:fill="auto"/>
            <w:noWrap/>
            <w:vAlign w:val="bottom"/>
            <w:hideMark/>
          </w:tcPr>
          <w:p w14:paraId="4AFA1A57" w14:textId="77777777" w:rsidR="009A267A" w:rsidRPr="00A12125" w:rsidRDefault="009A267A" w:rsidP="00836572">
            <w:pPr>
              <w:rPr>
                <w:moveTo w:id="2617" w:author="Lane, Stefanie" w:date="2023-09-19T18:21:00Z"/>
              </w:rPr>
            </w:pPr>
          </w:p>
        </w:tc>
      </w:tr>
      <w:tr w:rsidR="009A267A" w:rsidRPr="00A12125" w14:paraId="175B0D4D"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35744054" w14:textId="77777777" w:rsidR="009A267A" w:rsidRPr="00A12125" w:rsidRDefault="009A267A" w:rsidP="00836572">
            <w:pPr>
              <w:rPr>
                <w:moveTo w:id="2618" w:author="Lane, Stefanie" w:date="2023-09-19T18:21:00Z"/>
                <w:b/>
                <w:bCs/>
              </w:rPr>
            </w:pPr>
            <w:moveTo w:id="2619" w:author="Lane, Stefanie" w:date="2023-09-19T18:21:00Z">
              <w:r w:rsidRPr="00A12125">
                <w:rPr>
                  <w:b/>
                  <w:bCs/>
                </w:rPr>
                <w:t>Bogbean</w:t>
              </w:r>
            </w:moveTo>
          </w:p>
        </w:tc>
        <w:tc>
          <w:tcPr>
            <w:tcW w:w="840" w:type="dxa"/>
            <w:tcBorders>
              <w:top w:val="nil"/>
              <w:left w:val="nil"/>
              <w:bottom w:val="nil"/>
              <w:right w:val="nil"/>
            </w:tcBorders>
            <w:shd w:val="clear" w:color="auto" w:fill="auto"/>
            <w:noWrap/>
            <w:vAlign w:val="bottom"/>
            <w:hideMark/>
          </w:tcPr>
          <w:p w14:paraId="47D49EF9" w14:textId="77777777" w:rsidR="009A267A" w:rsidRPr="00A12125" w:rsidRDefault="009A267A" w:rsidP="00836572">
            <w:pPr>
              <w:rPr>
                <w:moveTo w:id="2620" w:author="Lane, Stefanie" w:date="2023-09-19T18:21:00Z"/>
                <w:b/>
                <w:bCs/>
              </w:rPr>
            </w:pPr>
          </w:p>
        </w:tc>
        <w:tc>
          <w:tcPr>
            <w:tcW w:w="700" w:type="dxa"/>
            <w:tcBorders>
              <w:top w:val="nil"/>
              <w:left w:val="nil"/>
              <w:bottom w:val="nil"/>
              <w:right w:val="nil"/>
            </w:tcBorders>
            <w:shd w:val="clear" w:color="auto" w:fill="auto"/>
            <w:noWrap/>
            <w:vAlign w:val="bottom"/>
            <w:hideMark/>
          </w:tcPr>
          <w:p w14:paraId="42E382BC" w14:textId="77777777" w:rsidR="009A267A" w:rsidRPr="00A12125" w:rsidRDefault="009A267A" w:rsidP="00836572">
            <w:pPr>
              <w:rPr>
                <w:moveTo w:id="2621" w:author="Lane, Stefanie" w:date="2023-09-19T18:21:00Z"/>
              </w:rPr>
            </w:pPr>
          </w:p>
        </w:tc>
        <w:tc>
          <w:tcPr>
            <w:tcW w:w="300" w:type="dxa"/>
            <w:tcBorders>
              <w:top w:val="nil"/>
              <w:left w:val="nil"/>
              <w:bottom w:val="nil"/>
              <w:right w:val="nil"/>
            </w:tcBorders>
            <w:shd w:val="clear" w:color="auto" w:fill="auto"/>
            <w:noWrap/>
            <w:vAlign w:val="bottom"/>
            <w:hideMark/>
          </w:tcPr>
          <w:p w14:paraId="2D1B3CB1" w14:textId="77777777" w:rsidR="009A267A" w:rsidRPr="00A12125" w:rsidRDefault="009A267A" w:rsidP="00836572">
            <w:pPr>
              <w:rPr>
                <w:moveTo w:id="2622" w:author="Lane, Stefanie" w:date="2023-09-19T18:21:00Z"/>
              </w:rPr>
            </w:pPr>
          </w:p>
        </w:tc>
        <w:tc>
          <w:tcPr>
            <w:tcW w:w="800" w:type="dxa"/>
            <w:tcBorders>
              <w:top w:val="nil"/>
              <w:left w:val="nil"/>
              <w:bottom w:val="nil"/>
              <w:right w:val="nil"/>
            </w:tcBorders>
            <w:shd w:val="clear" w:color="auto" w:fill="auto"/>
            <w:noWrap/>
            <w:vAlign w:val="bottom"/>
            <w:hideMark/>
          </w:tcPr>
          <w:p w14:paraId="08F41657" w14:textId="77777777" w:rsidR="009A267A" w:rsidRPr="00A12125" w:rsidRDefault="009A267A" w:rsidP="00836572">
            <w:pPr>
              <w:rPr>
                <w:moveTo w:id="2623" w:author="Lane, Stefanie" w:date="2023-09-19T18:21:00Z"/>
              </w:rPr>
            </w:pPr>
          </w:p>
        </w:tc>
        <w:tc>
          <w:tcPr>
            <w:tcW w:w="800" w:type="dxa"/>
            <w:tcBorders>
              <w:top w:val="nil"/>
              <w:left w:val="nil"/>
              <w:bottom w:val="nil"/>
              <w:right w:val="nil"/>
            </w:tcBorders>
            <w:shd w:val="clear" w:color="auto" w:fill="auto"/>
            <w:noWrap/>
            <w:vAlign w:val="bottom"/>
            <w:hideMark/>
          </w:tcPr>
          <w:p w14:paraId="1709B863" w14:textId="77777777" w:rsidR="009A267A" w:rsidRPr="00A12125" w:rsidRDefault="009A267A" w:rsidP="00836572">
            <w:pPr>
              <w:rPr>
                <w:moveTo w:id="2624" w:author="Lane, Stefanie" w:date="2023-09-19T18:21:00Z"/>
              </w:rPr>
            </w:pPr>
          </w:p>
        </w:tc>
        <w:tc>
          <w:tcPr>
            <w:tcW w:w="800" w:type="dxa"/>
            <w:tcBorders>
              <w:top w:val="nil"/>
              <w:left w:val="nil"/>
              <w:bottom w:val="nil"/>
              <w:right w:val="nil"/>
            </w:tcBorders>
            <w:shd w:val="clear" w:color="auto" w:fill="auto"/>
            <w:noWrap/>
            <w:vAlign w:val="bottom"/>
            <w:hideMark/>
          </w:tcPr>
          <w:p w14:paraId="6AF36AF4" w14:textId="77777777" w:rsidR="009A267A" w:rsidRPr="00A12125" w:rsidRDefault="009A267A" w:rsidP="00836572">
            <w:pPr>
              <w:rPr>
                <w:moveTo w:id="2625" w:author="Lane, Stefanie" w:date="2023-09-19T18:21:00Z"/>
              </w:rPr>
            </w:pPr>
          </w:p>
        </w:tc>
      </w:tr>
      <w:tr w:rsidR="009A267A" w:rsidRPr="00A12125" w14:paraId="59CB880B"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1A03CA" w14:textId="77777777" w:rsidR="009A267A" w:rsidRPr="00A12125" w:rsidRDefault="009A267A" w:rsidP="00836572">
            <w:pPr>
              <w:rPr>
                <w:moveTo w:id="2626" w:author="Lane, Stefanie" w:date="2023-09-19T18:21:00Z"/>
              </w:rPr>
            </w:pPr>
            <w:moveTo w:id="2627"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5010146E" w14:textId="77777777" w:rsidR="009A267A" w:rsidRPr="00A12125" w:rsidRDefault="009A267A" w:rsidP="00836572">
            <w:pPr>
              <w:rPr>
                <w:moveTo w:id="2628" w:author="Lane, Stefanie" w:date="2023-09-19T18:21:00Z"/>
              </w:rPr>
            </w:pPr>
            <w:moveTo w:id="2629" w:author="Lane, Stefanie" w:date="2023-09-19T18:21:00Z">
              <w:r w:rsidRPr="00A12125">
                <w:t>19</w:t>
              </w:r>
            </w:moveTo>
          </w:p>
        </w:tc>
        <w:tc>
          <w:tcPr>
            <w:tcW w:w="700" w:type="dxa"/>
            <w:tcBorders>
              <w:top w:val="single" w:sz="4" w:space="0" w:color="auto"/>
              <w:left w:val="nil"/>
              <w:bottom w:val="single" w:sz="4" w:space="0" w:color="auto"/>
              <w:right w:val="nil"/>
            </w:tcBorders>
            <w:shd w:val="clear" w:color="auto" w:fill="auto"/>
            <w:noWrap/>
            <w:vAlign w:val="bottom"/>
            <w:hideMark/>
          </w:tcPr>
          <w:p w14:paraId="13EC94B5" w14:textId="77777777" w:rsidR="009A267A" w:rsidRPr="00A12125" w:rsidRDefault="009A267A" w:rsidP="00836572">
            <w:pPr>
              <w:rPr>
                <w:moveTo w:id="2630" w:author="Lane, Stefanie" w:date="2023-09-19T18:21:00Z"/>
              </w:rPr>
            </w:pPr>
            <w:moveTo w:id="2631" w:author="Lane, Stefanie" w:date="2023-09-19T18:21:00Z">
              <w:r w:rsidRPr="00A12125">
                <w:t>30</w:t>
              </w:r>
            </w:moveTo>
          </w:p>
        </w:tc>
        <w:tc>
          <w:tcPr>
            <w:tcW w:w="300" w:type="dxa"/>
            <w:tcBorders>
              <w:top w:val="nil"/>
              <w:left w:val="nil"/>
              <w:bottom w:val="nil"/>
              <w:right w:val="nil"/>
            </w:tcBorders>
            <w:shd w:val="clear" w:color="auto" w:fill="auto"/>
            <w:noWrap/>
            <w:vAlign w:val="bottom"/>
            <w:hideMark/>
          </w:tcPr>
          <w:p w14:paraId="7611A7F0" w14:textId="77777777" w:rsidR="009A267A" w:rsidRPr="00A12125" w:rsidRDefault="009A267A" w:rsidP="00836572">
            <w:pPr>
              <w:rPr>
                <w:moveTo w:id="2632"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1E648745" w14:textId="77777777" w:rsidR="009A267A" w:rsidRPr="00A12125" w:rsidRDefault="009A267A" w:rsidP="00836572">
            <w:pPr>
              <w:rPr>
                <w:moveTo w:id="2633" w:author="Lane, Stefanie" w:date="2023-09-19T18:21:00Z"/>
              </w:rPr>
            </w:pPr>
            <w:moveTo w:id="2634" w:author="Lane, Stefanie" w:date="2023-09-19T18:21:00Z">
              <w:r w:rsidRPr="00A12125">
                <w:t>10.8</w:t>
              </w:r>
            </w:moveTo>
          </w:p>
        </w:tc>
        <w:tc>
          <w:tcPr>
            <w:tcW w:w="800" w:type="dxa"/>
            <w:tcBorders>
              <w:top w:val="single" w:sz="4" w:space="0" w:color="auto"/>
              <w:left w:val="nil"/>
              <w:bottom w:val="single" w:sz="4" w:space="0" w:color="auto"/>
              <w:right w:val="nil"/>
            </w:tcBorders>
            <w:shd w:val="clear" w:color="auto" w:fill="auto"/>
            <w:noWrap/>
            <w:vAlign w:val="bottom"/>
            <w:hideMark/>
          </w:tcPr>
          <w:p w14:paraId="11A616E5" w14:textId="77777777" w:rsidR="009A267A" w:rsidRPr="00A12125" w:rsidRDefault="009A267A" w:rsidP="00836572">
            <w:pPr>
              <w:rPr>
                <w:moveTo w:id="2635" w:author="Lane, Stefanie" w:date="2023-09-19T18:21:00Z"/>
              </w:rPr>
            </w:pPr>
            <w:moveTo w:id="2636" w:author="Lane, Stefanie" w:date="2023-09-19T18:21:00Z">
              <w:r w:rsidRPr="00A12125">
                <w:t>3.6</w:t>
              </w:r>
            </w:moveTo>
          </w:p>
        </w:tc>
        <w:tc>
          <w:tcPr>
            <w:tcW w:w="800" w:type="dxa"/>
            <w:tcBorders>
              <w:top w:val="single" w:sz="4" w:space="0" w:color="auto"/>
              <w:left w:val="nil"/>
              <w:bottom w:val="single" w:sz="4" w:space="0" w:color="auto"/>
              <w:right w:val="nil"/>
            </w:tcBorders>
            <w:shd w:val="clear" w:color="auto" w:fill="auto"/>
            <w:noWrap/>
            <w:vAlign w:val="bottom"/>
            <w:hideMark/>
          </w:tcPr>
          <w:p w14:paraId="2BC904D7" w14:textId="77777777" w:rsidR="009A267A" w:rsidRPr="00A12125" w:rsidRDefault="009A267A" w:rsidP="00836572">
            <w:pPr>
              <w:rPr>
                <w:moveTo w:id="2637" w:author="Lane, Stefanie" w:date="2023-09-19T18:21:00Z"/>
              </w:rPr>
            </w:pPr>
            <w:moveTo w:id="2638" w:author="Lane, Stefanie" w:date="2023-09-19T18:21:00Z">
              <w:r w:rsidRPr="00A12125">
                <w:t>2.8</w:t>
              </w:r>
            </w:moveTo>
          </w:p>
        </w:tc>
      </w:tr>
      <w:tr w:rsidR="009A267A" w:rsidRPr="00A12125" w14:paraId="600600C1"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702EE2F6" w14:textId="77777777" w:rsidR="009A267A" w:rsidRPr="00A12125" w:rsidRDefault="009A267A" w:rsidP="00836572">
            <w:pPr>
              <w:rPr>
                <w:moveTo w:id="2639" w:author="Lane, Stefanie" w:date="2023-09-19T18:21:00Z"/>
              </w:rPr>
            </w:pPr>
            <w:moveTo w:id="2640"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51C5F6D2" w14:textId="77777777" w:rsidR="009A267A" w:rsidRPr="00A12125" w:rsidRDefault="009A267A" w:rsidP="00836572">
            <w:pPr>
              <w:rPr>
                <w:moveTo w:id="2641" w:author="Lane, Stefanie" w:date="2023-09-19T18:21:00Z"/>
              </w:rPr>
            </w:pPr>
            <w:moveTo w:id="2642" w:author="Lane, Stefanie" w:date="2023-09-19T18:21:00Z">
              <w:r w:rsidRPr="00A12125">
                <w:t>18</w:t>
              </w:r>
            </w:moveTo>
          </w:p>
        </w:tc>
        <w:tc>
          <w:tcPr>
            <w:tcW w:w="700" w:type="dxa"/>
            <w:tcBorders>
              <w:top w:val="nil"/>
              <w:left w:val="nil"/>
              <w:bottom w:val="nil"/>
              <w:right w:val="nil"/>
            </w:tcBorders>
            <w:shd w:val="clear" w:color="auto" w:fill="auto"/>
            <w:noWrap/>
            <w:vAlign w:val="bottom"/>
            <w:hideMark/>
          </w:tcPr>
          <w:p w14:paraId="329AAF15" w14:textId="77777777" w:rsidR="009A267A" w:rsidRPr="00A12125" w:rsidRDefault="009A267A" w:rsidP="00836572">
            <w:pPr>
              <w:rPr>
                <w:moveTo w:id="2643" w:author="Lane, Stefanie" w:date="2023-09-19T18:21:00Z"/>
              </w:rPr>
            </w:pPr>
            <w:moveTo w:id="2644" w:author="Lane, Stefanie" w:date="2023-09-19T18:21:00Z">
              <w:r w:rsidRPr="00A12125">
                <w:t>36</w:t>
              </w:r>
            </w:moveTo>
          </w:p>
        </w:tc>
        <w:tc>
          <w:tcPr>
            <w:tcW w:w="300" w:type="dxa"/>
            <w:tcBorders>
              <w:top w:val="nil"/>
              <w:left w:val="nil"/>
              <w:bottom w:val="nil"/>
              <w:right w:val="nil"/>
            </w:tcBorders>
            <w:shd w:val="clear" w:color="auto" w:fill="auto"/>
            <w:noWrap/>
            <w:vAlign w:val="bottom"/>
            <w:hideMark/>
          </w:tcPr>
          <w:p w14:paraId="733B7578" w14:textId="77777777" w:rsidR="009A267A" w:rsidRPr="00A12125" w:rsidRDefault="009A267A" w:rsidP="00836572">
            <w:pPr>
              <w:rPr>
                <w:moveTo w:id="2645"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B166950" w14:textId="77777777" w:rsidR="009A267A" w:rsidRPr="00A12125" w:rsidRDefault="009A267A" w:rsidP="00836572">
            <w:pPr>
              <w:rPr>
                <w:moveTo w:id="2646" w:author="Lane, Stefanie" w:date="2023-09-19T18:21:00Z"/>
              </w:rPr>
            </w:pPr>
            <w:moveTo w:id="2647" w:author="Lane, Stefanie" w:date="2023-09-19T18:21:00Z">
              <w:r w:rsidRPr="00A12125">
                <w:t>11.5</w:t>
              </w:r>
            </w:moveTo>
          </w:p>
        </w:tc>
        <w:tc>
          <w:tcPr>
            <w:tcW w:w="800" w:type="dxa"/>
            <w:tcBorders>
              <w:top w:val="nil"/>
              <w:left w:val="nil"/>
              <w:bottom w:val="single" w:sz="4" w:space="0" w:color="auto"/>
              <w:right w:val="nil"/>
            </w:tcBorders>
            <w:shd w:val="clear" w:color="auto" w:fill="auto"/>
            <w:noWrap/>
            <w:vAlign w:val="bottom"/>
            <w:hideMark/>
          </w:tcPr>
          <w:p w14:paraId="35D3117B" w14:textId="77777777" w:rsidR="009A267A" w:rsidRPr="00A12125" w:rsidRDefault="009A267A" w:rsidP="00836572">
            <w:pPr>
              <w:rPr>
                <w:moveTo w:id="2648" w:author="Lane, Stefanie" w:date="2023-09-19T18:21:00Z"/>
              </w:rPr>
            </w:pPr>
            <w:moveTo w:id="2649" w:author="Lane, Stefanie" w:date="2023-09-19T18:21:00Z">
              <w:r w:rsidRPr="00A12125">
                <w:t>2.9</w:t>
              </w:r>
            </w:moveTo>
          </w:p>
        </w:tc>
        <w:tc>
          <w:tcPr>
            <w:tcW w:w="800" w:type="dxa"/>
            <w:tcBorders>
              <w:top w:val="nil"/>
              <w:left w:val="nil"/>
              <w:bottom w:val="single" w:sz="4" w:space="0" w:color="auto"/>
              <w:right w:val="nil"/>
            </w:tcBorders>
            <w:shd w:val="clear" w:color="auto" w:fill="auto"/>
            <w:noWrap/>
            <w:vAlign w:val="bottom"/>
            <w:hideMark/>
          </w:tcPr>
          <w:p w14:paraId="7D527957" w14:textId="77777777" w:rsidR="009A267A" w:rsidRPr="00A12125" w:rsidRDefault="009A267A" w:rsidP="00836572">
            <w:pPr>
              <w:rPr>
                <w:moveTo w:id="2650" w:author="Lane, Stefanie" w:date="2023-09-19T18:21:00Z"/>
              </w:rPr>
            </w:pPr>
            <w:moveTo w:id="2651" w:author="Lane, Stefanie" w:date="2023-09-19T18:21:00Z">
              <w:r w:rsidRPr="00A12125">
                <w:t>3.1</w:t>
              </w:r>
            </w:moveTo>
          </w:p>
        </w:tc>
      </w:tr>
      <w:tr w:rsidR="009A267A" w:rsidRPr="00A12125" w14:paraId="40C8DE86"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57D995" w14:textId="77777777" w:rsidR="009A267A" w:rsidRPr="00A12125" w:rsidRDefault="009A267A" w:rsidP="00836572">
            <w:pPr>
              <w:rPr>
                <w:moveTo w:id="2652" w:author="Lane, Stefanie" w:date="2023-09-19T18:21:00Z"/>
              </w:rPr>
            </w:pPr>
            <w:moveTo w:id="2653"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0243116F" w14:textId="77777777" w:rsidR="009A267A" w:rsidRPr="00A12125" w:rsidRDefault="009A267A" w:rsidP="00836572">
            <w:pPr>
              <w:rPr>
                <w:moveTo w:id="2654" w:author="Lane, Stefanie" w:date="2023-09-19T18:21:00Z"/>
              </w:rPr>
            </w:pPr>
            <w:moveTo w:id="2655" w:author="Lane, Stefanie" w:date="2023-09-19T18:21:00Z">
              <w:r w:rsidRPr="00A12125">
                <w:t>28</w:t>
              </w:r>
            </w:moveTo>
          </w:p>
        </w:tc>
        <w:tc>
          <w:tcPr>
            <w:tcW w:w="700" w:type="dxa"/>
            <w:tcBorders>
              <w:top w:val="single" w:sz="4" w:space="0" w:color="auto"/>
              <w:left w:val="nil"/>
              <w:bottom w:val="single" w:sz="4" w:space="0" w:color="auto"/>
              <w:right w:val="nil"/>
            </w:tcBorders>
            <w:shd w:val="clear" w:color="auto" w:fill="auto"/>
            <w:noWrap/>
            <w:vAlign w:val="bottom"/>
            <w:hideMark/>
          </w:tcPr>
          <w:p w14:paraId="62007CCE" w14:textId="77777777" w:rsidR="009A267A" w:rsidRPr="00A12125" w:rsidRDefault="009A267A" w:rsidP="00836572">
            <w:pPr>
              <w:rPr>
                <w:moveTo w:id="2656" w:author="Lane, Stefanie" w:date="2023-09-19T18:21:00Z"/>
              </w:rPr>
            </w:pPr>
            <w:moveTo w:id="2657" w:author="Lane, Stefanie" w:date="2023-09-19T18:21:00Z">
              <w:r w:rsidRPr="00A12125">
                <w:t>34</w:t>
              </w:r>
            </w:moveTo>
          </w:p>
        </w:tc>
        <w:tc>
          <w:tcPr>
            <w:tcW w:w="300" w:type="dxa"/>
            <w:tcBorders>
              <w:top w:val="nil"/>
              <w:left w:val="nil"/>
              <w:bottom w:val="nil"/>
              <w:right w:val="nil"/>
            </w:tcBorders>
            <w:shd w:val="clear" w:color="auto" w:fill="auto"/>
            <w:noWrap/>
            <w:vAlign w:val="bottom"/>
            <w:hideMark/>
          </w:tcPr>
          <w:p w14:paraId="47C0CE7E" w14:textId="77777777" w:rsidR="009A267A" w:rsidRPr="00A12125" w:rsidRDefault="009A267A" w:rsidP="00836572">
            <w:pPr>
              <w:rPr>
                <w:moveTo w:id="2658" w:author="Lane, Stefanie" w:date="2023-09-19T18:21:00Z"/>
              </w:rPr>
            </w:pPr>
          </w:p>
        </w:tc>
        <w:tc>
          <w:tcPr>
            <w:tcW w:w="800" w:type="dxa"/>
            <w:tcBorders>
              <w:top w:val="nil"/>
              <w:left w:val="nil"/>
              <w:bottom w:val="single" w:sz="4" w:space="0" w:color="auto"/>
              <w:right w:val="nil"/>
            </w:tcBorders>
            <w:shd w:val="clear" w:color="auto" w:fill="auto"/>
            <w:noWrap/>
            <w:vAlign w:val="bottom"/>
            <w:hideMark/>
          </w:tcPr>
          <w:p w14:paraId="4ABE9895" w14:textId="77777777" w:rsidR="009A267A" w:rsidRPr="00A12125" w:rsidRDefault="009A267A" w:rsidP="00836572">
            <w:pPr>
              <w:rPr>
                <w:moveTo w:id="2659" w:author="Lane, Stefanie" w:date="2023-09-19T18:21:00Z"/>
              </w:rPr>
            </w:pPr>
            <w:moveTo w:id="2660" w:author="Lane, Stefanie" w:date="2023-09-19T18:21:00Z">
              <w:r w:rsidRPr="00A12125">
                <w:t>10.5</w:t>
              </w:r>
            </w:moveTo>
          </w:p>
        </w:tc>
        <w:tc>
          <w:tcPr>
            <w:tcW w:w="800" w:type="dxa"/>
            <w:tcBorders>
              <w:top w:val="nil"/>
              <w:left w:val="nil"/>
              <w:bottom w:val="single" w:sz="4" w:space="0" w:color="auto"/>
              <w:right w:val="nil"/>
            </w:tcBorders>
            <w:shd w:val="clear" w:color="auto" w:fill="auto"/>
            <w:noWrap/>
            <w:vAlign w:val="bottom"/>
            <w:hideMark/>
          </w:tcPr>
          <w:p w14:paraId="0CF059AF" w14:textId="77777777" w:rsidR="009A267A" w:rsidRPr="00A12125" w:rsidRDefault="009A267A" w:rsidP="00836572">
            <w:pPr>
              <w:rPr>
                <w:moveTo w:id="2661" w:author="Lane, Stefanie" w:date="2023-09-19T18:21:00Z"/>
              </w:rPr>
            </w:pPr>
            <w:moveTo w:id="2662" w:author="Lane, Stefanie" w:date="2023-09-19T18:21:00Z">
              <w:r w:rsidRPr="00A12125">
                <w:t>1.9</w:t>
              </w:r>
            </w:moveTo>
          </w:p>
        </w:tc>
        <w:tc>
          <w:tcPr>
            <w:tcW w:w="800" w:type="dxa"/>
            <w:tcBorders>
              <w:top w:val="nil"/>
              <w:left w:val="nil"/>
              <w:bottom w:val="single" w:sz="4" w:space="0" w:color="auto"/>
              <w:right w:val="nil"/>
            </w:tcBorders>
            <w:shd w:val="clear" w:color="auto" w:fill="auto"/>
            <w:noWrap/>
            <w:vAlign w:val="bottom"/>
            <w:hideMark/>
          </w:tcPr>
          <w:p w14:paraId="7BAD41F9" w14:textId="77777777" w:rsidR="009A267A" w:rsidRPr="00A12125" w:rsidRDefault="009A267A" w:rsidP="00836572">
            <w:pPr>
              <w:rPr>
                <w:moveTo w:id="2663" w:author="Lane, Stefanie" w:date="2023-09-19T18:21:00Z"/>
              </w:rPr>
            </w:pPr>
            <w:moveTo w:id="2664" w:author="Lane, Stefanie" w:date="2023-09-19T18:21:00Z">
              <w:r w:rsidRPr="00A12125">
                <w:t>3.3</w:t>
              </w:r>
            </w:moveTo>
          </w:p>
        </w:tc>
      </w:tr>
      <w:tr w:rsidR="009A267A" w:rsidRPr="00A12125" w14:paraId="5D722D78" w14:textId="77777777" w:rsidTr="00836572">
        <w:trPr>
          <w:trHeight w:val="200"/>
          <w:jc w:val="center"/>
        </w:trPr>
        <w:tc>
          <w:tcPr>
            <w:tcW w:w="1080" w:type="dxa"/>
            <w:tcBorders>
              <w:top w:val="nil"/>
              <w:left w:val="nil"/>
              <w:bottom w:val="nil"/>
              <w:right w:val="nil"/>
            </w:tcBorders>
            <w:shd w:val="clear" w:color="auto" w:fill="auto"/>
            <w:noWrap/>
            <w:vAlign w:val="bottom"/>
            <w:hideMark/>
          </w:tcPr>
          <w:p w14:paraId="750D9843" w14:textId="77777777" w:rsidR="009A267A" w:rsidRPr="00A12125" w:rsidRDefault="009A267A" w:rsidP="00836572">
            <w:pPr>
              <w:rPr>
                <w:moveTo w:id="2665" w:author="Lane, Stefanie" w:date="2023-09-19T18:21:00Z"/>
              </w:rPr>
            </w:pPr>
          </w:p>
        </w:tc>
        <w:tc>
          <w:tcPr>
            <w:tcW w:w="840" w:type="dxa"/>
            <w:tcBorders>
              <w:top w:val="nil"/>
              <w:left w:val="nil"/>
              <w:bottom w:val="nil"/>
              <w:right w:val="nil"/>
            </w:tcBorders>
            <w:shd w:val="clear" w:color="auto" w:fill="auto"/>
            <w:noWrap/>
            <w:vAlign w:val="bottom"/>
            <w:hideMark/>
          </w:tcPr>
          <w:p w14:paraId="25973D86" w14:textId="77777777" w:rsidR="009A267A" w:rsidRPr="00A12125" w:rsidRDefault="009A267A" w:rsidP="00836572">
            <w:pPr>
              <w:rPr>
                <w:moveTo w:id="2666" w:author="Lane, Stefanie" w:date="2023-09-19T18:21:00Z"/>
              </w:rPr>
            </w:pPr>
          </w:p>
        </w:tc>
        <w:tc>
          <w:tcPr>
            <w:tcW w:w="700" w:type="dxa"/>
            <w:tcBorders>
              <w:top w:val="nil"/>
              <w:left w:val="nil"/>
              <w:bottom w:val="nil"/>
              <w:right w:val="nil"/>
            </w:tcBorders>
            <w:shd w:val="clear" w:color="auto" w:fill="auto"/>
            <w:noWrap/>
            <w:vAlign w:val="bottom"/>
            <w:hideMark/>
          </w:tcPr>
          <w:p w14:paraId="362008D5" w14:textId="77777777" w:rsidR="009A267A" w:rsidRPr="00A12125" w:rsidRDefault="009A267A" w:rsidP="00836572">
            <w:pPr>
              <w:rPr>
                <w:moveTo w:id="2667" w:author="Lane, Stefanie" w:date="2023-09-19T18:21:00Z"/>
              </w:rPr>
            </w:pPr>
          </w:p>
        </w:tc>
        <w:tc>
          <w:tcPr>
            <w:tcW w:w="300" w:type="dxa"/>
            <w:tcBorders>
              <w:top w:val="nil"/>
              <w:left w:val="nil"/>
              <w:bottom w:val="nil"/>
              <w:right w:val="nil"/>
            </w:tcBorders>
            <w:shd w:val="clear" w:color="auto" w:fill="auto"/>
            <w:noWrap/>
            <w:vAlign w:val="bottom"/>
            <w:hideMark/>
          </w:tcPr>
          <w:p w14:paraId="05FFB457" w14:textId="77777777" w:rsidR="009A267A" w:rsidRPr="00A12125" w:rsidRDefault="009A267A" w:rsidP="00836572">
            <w:pPr>
              <w:rPr>
                <w:moveTo w:id="2668" w:author="Lane, Stefanie" w:date="2023-09-19T18:21:00Z"/>
              </w:rPr>
            </w:pPr>
          </w:p>
        </w:tc>
        <w:tc>
          <w:tcPr>
            <w:tcW w:w="800" w:type="dxa"/>
            <w:tcBorders>
              <w:top w:val="nil"/>
              <w:left w:val="nil"/>
              <w:bottom w:val="nil"/>
              <w:right w:val="nil"/>
            </w:tcBorders>
            <w:shd w:val="clear" w:color="auto" w:fill="auto"/>
            <w:noWrap/>
            <w:vAlign w:val="bottom"/>
            <w:hideMark/>
          </w:tcPr>
          <w:p w14:paraId="3DB622BB" w14:textId="77777777" w:rsidR="009A267A" w:rsidRPr="00A12125" w:rsidRDefault="009A267A" w:rsidP="00836572">
            <w:pPr>
              <w:rPr>
                <w:moveTo w:id="2669" w:author="Lane, Stefanie" w:date="2023-09-19T18:21:00Z"/>
              </w:rPr>
            </w:pPr>
          </w:p>
        </w:tc>
        <w:tc>
          <w:tcPr>
            <w:tcW w:w="800" w:type="dxa"/>
            <w:tcBorders>
              <w:top w:val="nil"/>
              <w:left w:val="nil"/>
              <w:bottom w:val="nil"/>
              <w:right w:val="nil"/>
            </w:tcBorders>
            <w:shd w:val="clear" w:color="auto" w:fill="auto"/>
            <w:noWrap/>
            <w:vAlign w:val="bottom"/>
            <w:hideMark/>
          </w:tcPr>
          <w:p w14:paraId="0F5F3175" w14:textId="77777777" w:rsidR="009A267A" w:rsidRPr="00A12125" w:rsidRDefault="009A267A" w:rsidP="00836572">
            <w:pPr>
              <w:rPr>
                <w:moveTo w:id="2670" w:author="Lane, Stefanie" w:date="2023-09-19T18:21:00Z"/>
              </w:rPr>
            </w:pPr>
          </w:p>
        </w:tc>
        <w:tc>
          <w:tcPr>
            <w:tcW w:w="800" w:type="dxa"/>
            <w:tcBorders>
              <w:top w:val="nil"/>
              <w:left w:val="nil"/>
              <w:bottom w:val="nil"/>
              <w:right w:val="nil"/>
            </w:tcBorders>
            <w:shd w:val="clear" w:color="auto" w:fill="auto"/>
            <w:noWrap/>
            <w:vAlign w:val="bottom"/>
            <w:hideMark/>
          </w:tcPr>
          <w:p w14:paraId="51F920F5" w14:textId="77777777" w:rsidR="009A267A" w:rsidRPr="00A12125" w:rsidRDefault="009A267A" w:rsidP="00836572">
            <w:pPr>
              <w:rPr>
                <w:moveTo w:id="2671" w:author="Lane, Stefanie" w:date="2023-09-19T18:21:00Z"/>
              </w:rPr>
            </w:pPr>
          </w:p>
        </w:tc>
      </w:tr>
      <w:tr w:rsidR="009A267A" w:rsidRPr="00A12125" w14:paraId="4DBD481A"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004745F7" w14:textId="77777777" w:rsidR="009A267A" w:rsidRPr="00A12125" w:rsidRDefault="009A267A" w:rsidP="00836572">
            <w:pPr>
              <w:rPr>
                <w:moveTo w:id="2672" w:author="Lane, Stefanie" w:date="2023-09-19T18:21:00Z"/>
                <w:b/>
                <w:bCs/>
              </w:rPr>
            </w:pPr>
            <w:moveTo w:id="2673" w:author="Lane, Stefanie" w:date="2023-09-19T18:21:00Z">
              <w:r w:rsidRPr="00A12125">
                <w:rPr>
                  <w:b/>
                  <w:bCs/>
                </w:rPr>
                <w:t>Total</w:t>
              </w:r>
            </w:moveTo>
          </w:p>
        </w:tc>
        <w:tc>
          <w:tcPr>
            <w:tcW w:w="840" w:type="dxa"/>
            <w:tcBorders>
              <w:top w:val="nil"/>
              <w:left w:val="nil"/>
              <w:bottom w:val="nil"/>
              <w:right w:val="nil"/>
            </w:tcBorders>
            <w:shd w:val="clear" w:color="auto" w:fill="auto"/>
            <w:noWrap/>
            <w:vAlign w:val="bottom"/>
            <w:hideMark/>
          </w:tcPr>
          <w:p w14:paraId="4953C163" w14:textId="77777777" w:rsidR="009A267A" w:rsidRPr="00A12125" w:rsidRDefault="009A267A" w:rsidP="00836572">
            <w:pPr>
              <w:rPr>
                <w:moveTo w:id="2674" w:author="Lane, Stefanie" w:date="2023-09-19T18:21:00Z"/>
                <w:b/>
                <w:bCs/>
              </w:rPr>
            </w:pPr>
          </w:p>
        </w:tc>
        <w:tc>
          <w:tcPr>
            <w:tcW w:w="700" w:type="dxa"/>
            <w:tcBorders>
              <w:top w:val="nil"/>
              <w:left w:val="nil"/>
              <w:bottom w:val="nil"/>
              <w:right w:val="nil"/>
            </w:tcBorders>
            <w:shd w:val="clear" w:color="auto" w:fill="auto"/>
            <w:noWrap/>
            <w:vAlign w:val="bottom"/>
            <w:hideMark/>
          </w:tcPr>
          <w:p w14:paraId="2D2ED6B3" w14:textId="77777777" w:rsidR="009A267A" w:rsidRPr="00A12125" w:rsidRDefault="009A267A" w:rsidP="00836572">
            <w:pPr>
              <w:rPr>
                <w:moveTo w:id="2675" w:author="Lane, Stefanie" w:date="2023-09-19T18:21:00Z"/>
              </w:rPr>
            </w:pPr>
          </w:p>
        </w:tc>
        <w:tc>
          <w:tcPr>
            <w:tcW w:w="300" w:type="dxa"/>
            <w:tcBorders>
              <w:top w:val="nil"/>
              <w:left w:val="nil"/>
              <w:bottom w:val="nil"/>
              <w:right w:val="nil"/>
            </w:tcBorders>
            <w:shd w:val="clear" w:color="auto" w:fill="auto"/>
            <w:noWrap/>
            <w:vAlign w:val="bottom"/>
            <w:hideMark/>
          </w:tcPr>
          <w:p w14:paraId="78EF49D2" w14:textId="77777777" w:rsidR="009A267A" w:rsidRPr="00A12125" w:rsidRDefault="009A267A" w:rsidP="00836572">
            <w:pPr>
              <w:rPr>
                <w:moveTo w:id="2676" w:author="Lane, Stefanie" w:date="2023-09-19T18:21:00Z"/>
              </w:rPr>
            </w:pPr>
          </w:p>
        </w:tc>
        <w:tc>
          <w:tcPr>
            <w:tcW w:w="800" w:type="dxa"/>
            <w:tcBorders>
              <w:top w:val="nil"/>
              <w:left w:val="nil"/>
              <w:bottom w:val="nil"/>
              <w:right w:val="nil"/>
            </w:tcBorders>
            <w:shd w:val="clear" w:color="auto" w:fill="auto"/>
            <w:noWrap/>
            <w:vAlign w:val="bottom"/>
            <w:hideMark/>
          </w:tcPr>
          <w:p w14:paraId="0EEFF15B" w14:textId="77777777" w:rsidR="009A267A" w:rsidRPr="00A12125" w:rsidRDefault="009A267A" w:rsidP="00836572">
            <w:pPr>
              <w:rPr>
                <w:moveTo w:id="2677" w:author="Lane, Stefanie" w:date="2023-09-19T18:21:00Z"/>
              </w:rPr>
            </w:pPr>
          </w:p>
        </w:tc>
        <w:tc>
          <w:tcPr>
            <w:tcW w:w="800" w:type="dxa"/>
            <w:tcBorders>
              <w:top w:val="nil"/>
              <w:left w:val="nil"/>
              <w:bottom w:val="nil"/>
              <w:right w:val="nil"/>
            </w:tcBorders>
            <w:shd w:val="clear" w:color="auto" w:fill="auto"/>
            <w:noWrap/>
            <w:vAlign w:val="bottom"/>
            <w:hideMark/>
          </w:tcPr>
          <w:p w14:paraId="260AF179" w14:textId="77777777" w:rsidR="009A267A" w:rsidRPr="00A12125" w:rsidRDefault="009A267A" w:rsidP="00836572">
            <w:pPr>
              <w:rPr>
                <w:moveTo w:id="2678" w:author="Lane, Stefanie" w:date="2023-09-19T18:21:00Z"/>
              </w:rPr>
            </w:pPr>
          </w:p>
        </w:tc>
        <w:tc>
          <w:tcPr>
            <w:tcW w:w="800" w:type="dxa"/>
            <w:tcBorders>
              <w:top w:val="nil"/>
              <w:left w:val="nil"/>
              <w:bottom w:val="nil"/>
              <w:right w:val="nil"/>
            </w:tcBorders>
            <w:shd w:val="clear" w:color="auto" w:fill="auto"/>
            <w:noWrap/>
            <w:vAlign w:val="bottom"/>
            <w:hideMark/>
          </w:tcPr>
          <w:p w14:paraId="0CDE7864" w14:textId="77777777" w:rsidR="009A267A" w:rsidRPr="00A12125" w:rsidRDefault="009A267A" w:rsidP="00836572">
            <w:pPr>
              <w:rPr>
                <w:moveTo w:id="2679" w:author="Lane, Stefanie" w:date="2023-09-19T18:21:00Z"/>
              </w:rPr>
            </w:pPr>
          </w:p>
        </w:tc>
      </w:tr>
      <w:tr w:rsidR="009A267A" w:rsidRPr="00A12125" w14:paraId="1FC38573"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183FAFD" w14:textId="77777777" w:rsidR="009A267A" w:rsidRPr="00A12125" w:rsidRDefault="009A267A" w:rsidP="00836572">
            <w:pPr>
              <w:rPr>
                <w:moveTo w:id="2680" w:author="Lane, Stefanie" w:date="2023-09-19T18:21:00Z"/>
              </w:rPr>
            </w:pPr>
            <w:moveTo w:id="2681" w:author="Lane, Stefanie" w:date="2023-09-19T18:21:00Z">
              <w:r w:rsidRPr="00A12125">
                <w:t>1979</w:t>
              </w:r>
            </w:moveTo>
          </w:p>
        </w:tc>
        <w:tc>
          <w:tcPr>
            <w:tcW w:w="840" w:type="dxa"/>
            <w:tcBorders>
              <w:top w:val="single" w:sz="4" w:space="0" w:color="auto"/>
              <w:left w:val="nil"/>
              <w:bottom w:val="single" w:sz="4" w:space="0" w:color="auto"/>
              <w:right w:val="nil"/>
            </w:tcBorders>
            <w:shd w:val="clear" w:color="auto" w:fill="auto"/>
            <w:noWrap/>
            <w:vAlign w:val="bottom"/>
            <w:hideMark/>
          </w:tcPr>
          <w:p w14:paraId="6F40AB2D" w14:textId="77777777" w:rsidR="009A267A" w:rsidRPr="00A12125" w:rsidRDefault="009A267A" w:rsidP="00836572">
            <w:pPr>
              <w:rPr>
                <w:moveTo w:id="2682" w:author="Lane, Stefanie" w:date="2023-09-19T18:21:00Z"/>
              </w:rPr>
            </w:pPr>
            <w:moveTo w:id="2683" w:author="Lane, Stefanie" w:date="2023-09-19T18:21:00Z">
              <w:r w:rsidRPr="00A12125">
                <w:t>82</w:t>
              </w:r>
            </w:moveTo>
          </w:p>
        </w:tc>
        <w:tc>
          <w:tcPr>
            <w:tcW w:w="700" w:type="dxa"/>
            <w:tcBorders>
              <w:top w:val="single" w:sz="4" w:space="0" w:color="auto"/>
              <w:left w:val="nil"/>
              <w:bottom w:val="single" w:sz="4" w:space="0" w:color="auto"/>
              <w:right w:val="nil"/>
            </w:tcBorders>
            <w:shd w:val="clear" w:color="auto" w:fill="auto"/>
            <w:noWrap/>
            <w:vAlign w:val="bottom"/>
            <w:hideMark/>
          </w:tcPr>
          <w:p w14:paraId="1EF3D383" w14:textId="77777777" w:rsidR="009A267A" w:rsidRPr="00A12125" w:rsidRDefault="009A267A" w:rsidP="00836572">
            <w:pPr>
              <w:rPr>
                <w:moveTo w:id="2684" w:author="Lane, Stefanie" w:date="2023-09-19T18:21:00Z"/>
              </w:rPr>
            </w:pPr>
            <w:moveTo w:id="2685" w:author="Lane, Stefanie" w:date="2023-09-19T18:21:00Z">
              <w:r w:rsidRPr="00A12125">
                <w:t>48</w:t>
              </w:r>
            </w:moveTo>
          </w:p>
        </w:tc>
        <w:tc>
          <w:tcPr>
            <w:tcW w:w="300" w:type="dxa"/>
            <w:tcBorders>
              <w:top w:val="nil"/>
              <w:left w:val="nil"/>
              <w:bottom w:val="nil"/>
              <w:right w:val="nil"/>
            </w:tcBorders>
            <w:shd w:val="clear" w:color="auto" w:fill="auto"/>
            <w:noWrap/>
            <w:vAlign w:val="bottom"/>
            <w:hideMark/>
          </w:tcPr>
          <w:p w14:paraId="0B060D4D" w14:textId="77777777" w:rsidR="009A267A" w:rsidRPr="00A12125" w:rsidRDefault="009A267A" w:rsidP="00836572">
            <w:pPr>
              <w:rPr>
                <w:moveTo w:id="2686"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02390C1B" w14:textId="77777777" w:rsidR="009A267A" w:rsidRPr="00A12125" w:rsidRDefault="009A267A" w:rsidP="00836572">
            <w:pPr>
              <w:rPr>
                <w:moveTo w:id="2687" w:author="Lane, Stefanie" w:date="2023-09-19T18:21:00Z"/>
              </w:rPr>
            </w:pPr>
            <w:moveTo w:id="2688" w:author="Lane, Stefanie" w:date="2023-09-19T18:21:00Z">
              <w:r w:rsidRPr="00A12125">
                <w:t>10.0</w:t>
              </w:r>
            </w:moveTo>
          </w:p>
        </w:tc>
        <w:tc>
          <w:tcPr>
            <w:tcW w:w="800" w:type="dxa"/>
            <w:tcBorders>
              <w:top w:val="single" w:sz="4" w:space="0" w:color="auto"/>
              <w:left w:val="nil"/>
              <w:bottom w:val="single" w:sz="4" w:space="0" w:color="auto"/>
              <w:right w:val="nil"/>
            </w:tcBorders>
            <w:shd w:val="clear" w:color="auto" w:fill="auto"/>
            <w:noWrap/>
            <w:vAlign w:val="bottom"/>
            <w:hideMark/>
          </w:tcPr>
          <w:p w14:paraId="61922613" w14:textId="77777777" w:rsidR="009A267A" w:rsidRPr="00A12125" w:rsidRDefault="009A267A" w:rsidP="00836572">
            <w:pPr>
              <w:rPr>
                <w:moveTo w:id="2689" w:author="Lane, Stefanie" w:date="2023-09-19T18:21:00Z"/>
              </w:rPr>
            </w:pPr>
            <w:moveTo w:id="2690" w:author="Lane, Stefanie" w:date="2023-09-19T18:21:00Z">
              <w:r w:rsidRPr="00A12125">
                <w:t>3.4</w:t>
              </w:r>
            </w:moveTo>
          </w:p>
        </w:tc>
        <w:tc>
          <w:tcPr>
            <w:tcW w:w="800" w:type="dxa"/>
            <w:tcBorders>
              <w:top w:val="single" w:sz="4" w:space="0" w:color="auto"/>
              <w:left w:val="nil"/>
              <w:bottom w:val="single" w:sz="4" w:space="0" w:color="auto"/>
              <w:right w:val="nil"/>
            </w:tcBorders>
            <w:shd w:val="clear" w:color="auto" w:fill="auto"/>
            <w:noWrap/>
            <w:vAlign w:val="bottom"/>
            <w:hideMark/>
          </w:tcPr>
          <w:p w14:paraId="3ECB7E92" w14:textId="77777777" w:rsidR="009A267A" w:rsidRPr="00A12125" w:rsidRDefault="009A267A" w:rsidP="00836572">
            <w:pPr>
              <w:rPr>
                <w:moveTo w:id="2691" w:author="Lane, Stefanie" w:date="2023-09-19T18:21:00Z"/>
              </w:rPr>
            </w:pPr>
            <w:moveTo w:id="2692" w:author="Lane, Stefanie" w:date="2023-09-19T18:21:00Z">
              <w:r w:rsidRPr="00A12125">
                <w:t>4.8</w:t>
              </w:r>
            </w:moveTo>
          </w:p>
        </w:tc>
      </w:tr>
      <w:tr w:rsidR="009A267A" w:rsidRPr="00A12125" w14:paraId="3EB942F7" w14:textId="77777777" w:rsidTr="00836572">
        <w:trPr>
          <w:trHeight w:val="290"/>
          <w:jc w:val="center"/>
        </w:trPr>
        <w:tc>
          <w:tcPr>
            <w:tcW w:w="1080" w:type="dxa"/>
            <w:tcBorders>
              <w:top w:val="nil"/>
              <w:left w:val="nil"/>
              <w:bottom w:val="nil"/>
              <w:right w:val="nil"/>
            </w:tcBorders>
            <w:shd w:val="clear" w:color="auto" w:fill="auto"/>
            <w:noWrap/>
            <w:vAlign w:val="bottom"/>
            <w:hideMark/>
          </w:tcPr>
          <w:p w14:paraId="2AE36186" w14:textId="77777777" w:rsidR="009A267A" w:rsidRPr="00A12125" w:rsidRDefault="009A267A" w:rsidP="00836572">
            <w:pPr>
              <w:rPr>
                <w:moveTo w:id="2693" w:author="Lane, Stefanie" w:date="2023-09-19T18:21:00Z"/>
              </w:rPr>
            </w:pPr>
            <w:moveTo w:id="2694" w:author="Lane, Stefanie" w:date="2023-09-19T18:21:00Z">
              <w:r w:rsidRPr="00A12125">
                <w:t>1999</w:t>
              </w:r>
            </w:moveTo>
          </w:p>
        </w:tc>
        <w:tc>
          <w:tcPr>
            <w:tcW w:w="840" w:type="dxa"/>
            <w:tcBorders>
              <w:top w:val="nil"/>
              <w:left w:val="nil"/>
              <w:bottom w:val="single" w:sz="4" w:space="0" w:color="auto"/>
              <w:right w:val="nil"/>
            </w:tcBorders>
            <w:shd w:val="clear" w:color="auto" w:fill="auto"/>
            <w:noWrap/>
            <w:vAlign w:val="bottom"/>
            <w:hideMark/>
          </w:tcPr>
          <w:p w14:paraId="702115DD" w14:textId="77777777" w:rsidR="009A267A" w:rsidRPr="00A12125" w:rsidRDefault="009A267A" w:rsidP="00836572">
            <w:pPr>
              <w:rPr>
                <w:moveTo w:id="2695" w:author="Lane, Stefanie" w:date="2023-09-19T18:21:00Z"/>
              </w:rPr>
            </w:pPr>
            <w:moveTo w:id="2696" w:author="Lane, Stefanie" w:date="2023-09-19T18:21:00Z">
              <w:r w:rsidRPr="00A12125">
                <w:t>82</w:t>
              </w:r>
            </w:moveTo>
          </w:p>
        </w:tc>
        <w:tc>
          <w:tcPr>
            <w:tcW w:w="700" w:type="dxa"/>
            <w:tcBorders>
              <w:top w:val="nil"/>
              <w:left w:val="nil"/>
              <w:bottom w:val="nil"/>
              <w:right w:val="nil"/>
            </w:tcBorders>
            <w:shd w:val="clear" w:color="auto" w:fill="auto"/>
            <w:noWrap/>
            <w:vAlign w:val="bottom"/>
            <w:hideMark/>
          </w:tcPr>
          <w:p w14:paraId="4050A45D" w14:textId="77777777" w:rsidR="009A267A" w:rsidRPr="00A12125" w:rsidRDefault="009A267A" w:rsidP="00836572">
            <w:pPr>
              <w:rPr>
                <w:moveTo w:id="2697" w:author="Lane, Stefanie" w:date="2023-09-19T18:21:00Z"/>
              </w:rPr>
            </w:pPr>
            <w:moveTo w:id="2698" w:author="Lane, Stefanie" w:date="2023-09-19T18:21:00Z">
              <w:r w:rsidRPr="00A12125">
                <w:t>45</w:t>
              </w:r>
            </w:moveTo>
          </w:p>
        </w:tc>
        <w:tc>
          <w:tcPr>
            <w:tcW w:w="300" w:type="dxa"/>
            <w:tcBorders>
              <w:top w:val="nil"/>
              <w:left w:val="nil"/>
              <w:bottom w:val="nil"/>
              <w:right w:val="nil"/>
            </w:tcBorders>
            <w:shd w:val="clear" w:color="auto" w:fill="auto"/>
            <w:noWrap/>
            <w:vAlign w:val="bottom"/>
            <w:hideMark/>
          </w:tcPr>
          <w:p w14:paraId="70BE5EF8" w14:textId="77777777" w:rsidR="009A267A" w:rsidRPr="00A12125" w:rsidRDefault="009A267A" w:rsidP="00836572">
            <w:pPr>
              <w:rPr>
                <w:moveTo w:id="2699" w:author="Lane, Stefanie" w:date="2023-09-19T18:21:00Z"/>
              </w:rPr>
            </w:pPr>
          </w:p>
        </w:tc>
        <w:tc>
          <w:tcPr>
            <w:tcW w:w="800" w:type="dxa"/>
            <w:tcBorders>
              <w:top w:val="nil"/>
              <w:left w:val="nil"/>
              <w:bottom w:val="nil"/>
              <w:right w:val="nil"/>
            </w:tcBorders>
            <w:shd w:val="clear" w:color="auto" w:fill="auto"/>
            <w:noWrap/>
            <w:vAlign w:val="bottom"/>
            <w:hideMark/>
          </w:tcPr>
          <w:p w14:paraId="524E5278" w14:textId="77777777" w:rsidR="009A267A" w:rsidRPr="00A12125" w:rsidRDefault="009A267A" w:rsidP="00836572">
            <w:pPr>
              <w:rPr>
                <w:moveTo w:id="2700" w:author="Lane, Stefanie" w:date="2023-09-19T18:21:00Z"/>
              </w:rPr>
            </w:pPr>
            <w:moveTo w:id="2701" w:author="Lane, Stefanie" w:date="2023-09-19T18:21:00Z">
              <w:r w:rsidRPr="00A12125">
                <w:t>9.6</w:t>
              </w:r>
            </w:moveTo>
          </w:p>
        </w:tc>
        <w:tc>
          <w:tcPr>
            <w:tcW w:w="800" w:type="dxa"/>
            <w:tcBorders>
              <w:top w:val="nil"/>
              <w:left w:val="nil"/>
              <w:bottom w:val="nil"/>
              <w:right w:val="nil"/>
            </w:tcBorders>
            <w:shd w:val="clear" w:color="auto" w:fill="auto"/>
            <w:noWrap/>
            <w:vAlign w:val="bottom"/>
            <w:hideMark/>
          </w:tcPr>
          <w:p w14:paraId="21BEA188" w14:textId="77777777" w:rsidR="009A267A" w:rsidRPr="00A12125" w:rsidRDefault="009A267A" w:rsidP="00836572">
            <w:pPr>
              <w:rPr>
                <w:moveTo w:id="2702" w:author="Lane, Stefanie" w:date="2023-09-19T18:21:00Z"/>
              </w:rPr>
            </w:pPr>
            <w:moveTo w:id="2703" w:author="Lane, Stefanie" w:date="2023-09-19T18:21:00Z">
              <w:r w:rsidRPr="00A12125">
                <w:t>3.3</w:t>
              </w:r>
            </w:moveTo>
          </w:p>
        </w:tc>
        <w:tc>
          <w:tcPr>
            <w:tcW w:w="800" w:type="dxa"/>
            <w:tcBorders>
              <w:top w:val="nil"/>
              <w:left w:val="nil"/>
              <w:bottom w:val="nil"/>
              <w:right w:val="nil"/>
            </w:tcBorders>
            <w:shd w:val="clear" w:color="auto" w:fill="auto"/>
            <w:noWrap/>
            <w:vAlign w:val="bottom"/>
            <w:hideMark/>
          </w:tcPr>
          <w:p w14:paraId="2947B360" w14:textId="77777777" w:rsidR="009A267A" w:rsidRPr="00A12125" w:rsidRDefault="009A267A" w:rsidP="00836572">
            <w:pPr>
              <w:rPr>
                <w:moveTo w:id="2704" w:author="Lane, Stefanie" w:date="2023-09-19T18:21:00Z"/>
              </w:rPr>
            </w:pPr>
            <w:moveTo w:id="2705" w:author="Lane, Stefanie" w:date="2023-09-19T18:21:00Z">
              <w:r w:rsidRPr="00A12125">
                <w:t>4.7</w:t>
              </w:r>
            </w:moveTo>
          </w:p>
        </w:tc>
      </w:tr>
      <w:tr w:rsidR="009A267A" w:rsidRPr="00A12125" w14:paraId="71AEC888" w14:textId="77777777" w:rsidTr="00836572">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44AD672" w14:textId="77777777" w:rsidR="009A267A" w:rsidRPr="00A12125" w:rsidRDefault="009A267A" w:rsidP="00836572">
            <w:pPr>
              <w:rPr>
                <w:moveTo w:id="2706" w:author="Lane, Stefanie" w:date="2023-09-19T18:21:00Z"/>
              </w:rPr>
            </w:pPr>
            <w:moveTo w:id="2707" w:author="Lane, Stefanie" w:date="2023-09-19T18:21:00Z">
              <w:r w:rsidRPr="00A12125">
                <w:t>2019</w:t>
              </w:r>
            </w:moveTo>
          </w:p>
        </w:tc>
        <w:tc>
          <w:tcPr>
            <w:tcW w:w="840" w:type="dxa"/>
            <w:tcBorders>
              <w:top w:val="nil"/>
              <w:left w:val="nil"/>
              <w:bottom w:val="single" w:sz="4" w:space="0" w:color="auto"/>
              <w:right w:val="nil"/>
            </w:tcBorders>
            <w:shd w:val="clear" w:color="auto" w:fill="auto"/>
            <w:noWrap/>
            <w:vAlign w:val="bottom"/>
            <w:hideMark/>
          </w:tcPr>
          <w:p w14:paraId="2611AFA7" w14:textId="77777777" w:rsidR="009A267A" w:rsidRPr="00A12125" w:rsidRDefault="009A267A" w:rsidP="00836572">
            <w:pPr>
              <w:rPr>
                <w:moveTo w:id="2708" w:author="Lane, Stefanie" w:date="2023-09-19T18:21:00Z"/>
              </w:rPr>
            </w:pPr>
            <w:moveTo w:id="2709" w:author="Lane, Stefanie" w:date="2023-09-19T18:21:00Z">
              <w:r w:rsidRPr="00A12125">
                <w:t>74</w:t>
              </w:r>
            </w:moveTo>
          </w:p>
        </w:tc>
        <w:tc>
          <w:tcPr>
            <w:tcW w:w="700" w:type="dxa"/>
            <w:tcBorders>
              <w:top w:val="single" w:sz="4" w:space="0" w:color="auto"/>
              <w:left w:val="nil"/>
              <w:bottom w:val="single" w:sz="4" w:space="0" w:color="auto"/>
              <w:right w:val="nil"/>
            </w:tcBorders>
            <w:shd w:val="clear" w:color="auto" w:fill="auto"/>
            <w:noWrap/>
            <w:vAlign w:val="bottom"/>
            <w:hideMark/>
          </w:tcPr>
          <w:p w14:paraId="0F8C6426" w14:textId="77777777" w:rsidR="009A267A" w:rsidRPr="00A12125" w:rsidRDefault="009A267A" w:rsidP="00836572">
            <w:pPr>
              <w:rPr>
                <w:moveTo w:id="2710" w:author="Lane, Stefanie" w:date="2023-09-19T18:21:00Z"/>
              </w:rPr>
            </w:pPr>
            <w:moveTo w:id="2711" w:author="Lane, Stefanie" w:date="2023-09-19T18:21:00Z">
              <w:r w:rsidRPr="00A12125">
                <w:t>44</w:t>
              </w:r>
            </w:moveTo>
          </w:p>
        </w:tc>
        <w:tc>
          <w:tcPr>
            <w:tcW w:w="300" w:type="dxa"/>
            <w:tcBorders>
              <w:top w:val="nil"/>
              <w:left w:val="nil"/>
              <w:bottom w:val="nil"/>
              <w:right w:val="nil"/>
            </w:tcBorders>
            <w:shd w:val="clear" w:color="auto" w:fill="auto"/>
            <w:noWrap/>
            <w:vAlign w:val="bottom"/>
            <w:hideMark/>
          </w:tcPr>
          <w:p w14:paraId="17EACE6A" w14:textId="77777777" w:rsidR="009A267A" w:rsidRPr="00A12125" w:rsidRDefault="009A267A" w:rsidP="00836572">
            <w:pPr>
              <w:rPr>
                <w:moveTo w:id="2712" w:author="Lane, Stefanie" w:date="2023-09-19T18:21:00Z"/>
              </w:rPr>
            </w:pPr>
          </w:p>
        </w:tc>
        <w:tc>
          <w:tcPr>
            <w:tcW w:w="800" w:type="dxa"/>
            <w:tcBorders>
              <w:top w:val="single" w:sz="4" w:space="0" w:color="auto"/>
              <w:left w:val="nil"/>
              <w:bottom w:val="single" w:sz="4" w:space="0" w:color="auto"/>
              <w:right w:val="nil"/>
            </w:tcBorders>
            <w:shd w:val="clear" w:color="auto" w:fill="auto"/>
            <w:noWrap/>
            <w:vAlign w:val="bottom"/>
            <w:hideMark/>
          </w:tcPr>
          <w:p w14:paraId="25FD6C5C" w14:textId="77777777" w:rsidR="009A267A" w:rsidRPr="00A12125" w:rsidRDefault="009A267A" w:rsidP="00836572">
            <w:pPr>
              <w:rPr>
                <w:moveTo w:id="2713" w:author="Lane, Stefanie" w:date="2023-09-19T18:21:00Z"/>
              </w:rPr>
            </w:pPr>
            <w:moveTo w:id="2714" w:author="Lane, Stefanie" w:date="2023-09-19T18:21:00Z">
              <w:r w:rsidRPr="00A12125">
                <w:t>9.4</w:t>
              </w:r>
            </w:moveTo>
          </w:p>
        </w:tc>
        <w:tc>
          <w:tcPr>
            <w:tcW w:w="800" w:type="dxa"/>
            <w:tcBorders>
              <w:top w:val="single" w:sz="4" w:space="0" w:color="auto"/>
              <w:left w:val="nil"/>
              <w:bottom w:val="single" w:sz="4" w:space="0" w:color="auto"/>
              <w:right w:val="nil"/>
            </w:tcBorders>
            <w:shd w:val="clear" w:color="auto" w:fill="auto"/>
            <w:noWrap/>
            <w:vAlign w:val="bottom"/>
            <w:hideMark/>
          </w:tcPr>
          <w:p w14:paraId="0632D393" w14:textId="77777777" w:rsidR="009A267A" w:rsidRPr="00A12125" w:rsidRDefault="009A267A" w:rsidP="00836572">
            <w:pPr>
              <w:rPr>
                <w:moveTo w:id="2715" w:author="Lane, Stefanie" w:date="2023-09-19T18:21:00Z"/>
              </w:rPr>
            </w:pPr>
            <w:moveTo w:id="2716" w:author="Lane, Stefanie" w:date="2023-09-19T18:21:00Z">
              <w:r w:rsidRPr="00A12125">
                <w:t>3.0</w:t>
              </w:r>
            </w:moveTo>
          </w:p>
        </w:tc>
        <w:tc>
          <w:tcPr>
            <w:tcW w:w="800" w:type="dxa"/>
            <w:tcBorders>
              <w:top w:val="single" w:sz="4" w:space="0" w:color="auto"/>
              <w:left w:val="nil"/>
              <w:bottom w:val="single" w:sz="4" w:space="0" w:color="auto"/>
              <w:right w:val="nil"/>
            </w:tcBorders>
            <w:shd w:val="clear" w:color="auto" w:fill="auto"/>
            <w:noWrap/>
            <w:vAlign w:val="bottom"/>
            <w:hideMark/>
          </w:tcPr>
          <w:p w14:paraId="66EB732F" w14:textId="77777777" w:rsidR="009A267A" w:rsidRPr="00A12125" w:rsidRDefault="009A267A" w:rsidP="00836572">
            <w:pPr>
              <w:rPr>
                <w:moveTo w:id="2717" w:author="Lane, Stefanie" w:date="2023-09-19T18:21:00Z"/>
              </w:rPr>
            </w:pPr>
            <w:moveTo w:id="2718" w:author="Lane, Stefanie" w:date="2023-09-19T18:21:00Z">
              <w:r w:rsidRPr="00A12125">
                <w:t>4.7</w:t>
              </w:r>
            </w:moveTo>
          </w:p>
        </w:tc>
      </w:tr>
      <w:moveToRangeEnd w:id="2462"/>
    </w:tbl>
    <w:p w14:paraId="786F3E75" w14:textId="77777777" w:rsidR="009A267A" w:rsidRPr="00DC704D" w:rsidRDefault="009A267A">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A13AA13">
            <wp:simplePos x="0" y="0"/>
            <wp:positionH relativeFrom="page">
              <wp:align>right</wp:align>
            </wp:positionH>
            <wp:positionV relativeFrom="paragraph">
              <wp:posOffset>374147</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5E8722D8" w14:textId="41F6786C" w:rsidR="00447116" w:rsidRPr="00ED5179" w:rsidRDefault="00AB4071" w:rsidP="00ED5179">
      <w:pPr>
        <w:keepNext/>
      </w:pPr>
      <w:r>
        <w:rPr>
          <w:b/>
        </w:rPr>
        <w:t>Fig.</w:t>
      </w:r>
      <w:r w:rsidR="00ED5179">
        <w:rPr>
          <w:b/>
        </w:rPr>
        <w:t xml:space="preserve"> </w:t>
      </w:r>
      <w:r w:rsidR="008102CA">
        <w:rPr>
          <w:b/>
        </w:rPr>
        <w:t>3</w:t>
      </w:r>
      <w:r w:rsidR="00ED5179">
        <w:t xml:space="preserve"> </w:t>
      </w:r>
      <w:ins w:id="2719" w:author="Lane, Stefanie" w:date="2023-09-25T14:47:00Z">
        <w:r w:rsidR="003743C2" w:rsidRPr="003743C2">
          <w:t>Dendrograms from cluster analysis of species cover</w:t>
        </w:r>
        <w:r w:rsidR="004335E7">
          <w:t xml:space="preserve"> class</w:t>
        </w:r>
        <w:r w:rsidR="003743C2" w:rsidRPr="003743C2">
          <w:t xml:space="preserve"> data from each sampling period showing the three main assemblage types</w:t>
        </w:r>
      </w:ins>
      <w:ins w:id="2720" w:author="Lane, Stefanie" w:date="2023-09-25T14:52:00Z">
        <w:del w:id="2721" w:author="Gary" w:date="2023-09-26T11:31:00Z">
          <w:r w:rsidR="00315522" w:rsidDel="00CE65CB">
            <w:delText>,</w:delText>
          </w:r>
        </w:del>
      </w:ins>
      <w:ins w:id="2722" w:author="Gary" w:date="2023-09-26T11:31:00Z">
        <w:r w:rsidR="00CE65CB">
          <w:t>.</w:t>
        </w:r>
      </w:ins>
      <w:ins w:id="2723" w:author="Lane, Stefanie" w:date="2023-09-25T14:52:00Z">
        <w:r w:rsidR="00315522">
          <w:t xml:space="preserve"> </w:t>
        </w:r>
      </w:ins>
      <w:ins w:id="2724" w:author="Gary" w:date="2023-09-26T11:40:00Z">
        <w:r w:rsidR="00C11B22">
          <w:t>Note tr</w:t>
        </w:r>
      </w:ins>
      <w:ins w:id="2725" w:author="Gary" w:date="2023-09-26T11:41:00Z">
        <w:r w:rsidR="00C11B22">
          <w:t xml:space="preserve">end towards increased homogeneity </w:t>
        </w:r>
      </w:ins>
      <w:ins w:id="2726" w:author="Gary" w:date="2023-09-26T11:42:00Z">
        <w:r w:rsidR="00C11B22">
          <w:t>(i.e. clustering at lower distance levels) and closer similarity of Sedge and Fescue assemblages by 2019.</w:t>
        </w:r>
      </w:ins>
      <w:ins w:id="2727" w:author="Lane, Stefanie" w:date="2023-09-25T14:52:00Z">
        <w:del w:id="2728" w:author="Gary" w:date="2023-09-26T11:25:00Z">
          <w:r w:rsidR="00315522" w:rsidDel="00CE65CB">
            <w:delText>d</w:delText>
          </w:r>
        </w:del>
        <w:del w:id="2729" w:author="Gary" w:date="2023-09-26T11:31:00Z">
          <w:r w:rsidR="00315522" w:rsidDel="00CE65CB">
            <w:delText>efined by the three highest break points in the dendrogr</w:delText>
          </w:r>
        </w:del>
        <w:del w:id="2730" w:author="Gary" w:date="2023-09-26T11:25:00Z">
          <w:r w:rsidR="00315522" w:rsidDel="00CE65CB">
            <w:delText>m</w:delText>
          </w:r>
        </w:del>
        <w:del w:id="2731" w:author="Gary" w:date="2023-09-26T11:43:00Z">
          <w:r w:rsidR="00315522" w:rsidDel="00C11B22">
            <w:delText xml:space="preserve">. </w:delText>
          </w:r>
        </w:del>
      </w:ins>
      <w:ins w:id="2732" w:author="Lane, Stefanie" w:date="2023-09-25T14:49:00Z">
        <w:del w:id="2733" w:author="Gary" w:date="2023-09-26T11:43:00Z">
          <w:r w:rsidR="00967819" w:rsidDel="00C11B22">
            <w:delText>Eucli</w:delText>
          </w:r>
          <w:r w:rsidR="00733316" w:rsidDel="00C11B22">
            <w:delText>dean distance</w:delText>
          </w:r>
        </w:del>
      </w:ins>
      <w:ins w:id="2734" w:author="Lane, Stefanie" w:date="2023-09-25T14:51:00Z">
        <w:del w:id="2735" w:author="Gary" w:date="2023-09-26T11:43:00Z">
          <w:r w:rsidR="00B514FB" w:rsidDel="00C11B22">
            <w:delText xml:space="preserve"> from unity to</w:delText>
          </w:r>
          <w:r w:rsidR="00315522" w:rsidDel="00C11B22">
            <w:delText xml:space="preserve"> three high</w:delText>
          </w:r>
        </w:del>
      </w:ins>
      <w:ins w:id="2736" w:author="Lane, Stefanie" w:date="2023-09-25T14:52:00Z">
        <w:del w:id="2737" w:author="Gary" w:date="2023-09-26T11:43:00Z">
          <w:r w:rsidR="00315522" w:rsidDel="00C11B22">
            <w:delText xml:space="preserve">est break levels increased in each </w:delText>
          </w:r>
          <w:r w:rsidR="00705A52" w:rsidDel="00C11B22">
            <w:delText xml:space="preserve">dataset, </w:delText>
          </w:r>
        </w:del>
      </w:ins>
      <w:ins w:id="2738" w:author="Lane, Stefanie" w:date="2023-09-25T14:53:00Z">
        <w:del w:id="2739" w:author="Gary" w:date="2023-09-26T11:43:00Z">
          <w:r w:rsidR="0009302C" w:rsidDel="00C11B22">
            <w:delText>especially in 2019 dataset, indicating greater dissimilarity between assemblages over time.</w:delText>
          </w:r>
        </w:del>
        <w:r w:rsidR="0009302C">
          <w:t xml:space="preserve"> </w:t>
        </w:r>
      </w:ins>
      <w:commentRangeStart w:id="2740"/>
      <w:commentRangeStart w:id="2741"/>
      <w:commentRangeStart w:id="2742"/>
      <w:commentRangeStart w:id="2743"/>
      <w:del w:id="2744" w:author="Lane, Stefanie" w:date="2023-09-27T17:38:00Z">
        <w:r w:rsidR="00ED5179" w:rsidRPr="0042019D" w:rsidDel="00472BD5">
          <w:rPr>
            <w:strike/>
            <w:rPrChange w:id="2745" w:author="Lane, Stefanie" w:date="2023-09-25T15:54:00Z">
              <w:rPr/>
            </w:rPrChange>
          </w:rPr>
          <w:delText xml:space="preserve">Species cover abundance becomes more dissimilar in each assemblage over time, as shown by greater Euclidean distance between assemblage types. Note clusters of the </w:delText>
        </w:r>
        <w:r w:rsidR="000A5A24" w:rsidRPr="0042019D" w:rsidDel="00472BD5">
          <w:rPr>
            <w:strike/>
            <w:rPrChange w:id="2746" w:author="Lane, Stefanie" w:date="2023-09-25T15:54:00Z">
              <w:rPr/>
            </w:rPrChange>
          </w:rPr>
          <w:delText>S</w:delText>
        </w:r>
        <w:r w:rsidR="00ED5179" w:rsidRPr="0042019D" w:rsidDel="00472BD5">
          <w:rPr>
            <w:strike/>
            <w:rPrChange w:id="2747" w:author="Lane, Stefanie" w:date="2023-09-25T15:54:00Z">
              <w:rPr/>
            </w:rPrChange>
          </w:rPr>
          <w:delText xml:space="preserve">edge and </w:delText>
        </w:r>
        <w:r w:rsidR="000A5A24" w:rsidRPr="0042019D" w:rsidDel="00472BD5">
          <w:rPr>
            <w:strike/>
            <w:rPrChange w:id="2748" w:author="Lane, Stefanie" w:date="2023-09-25T15:54:00Z">
              <w:rPr/>
            </w:rPrChange>
          </w:rPr>
          <w:delText>F</w:delText>
        </w:r>
        <w:r w:rsidR="00ED5179" w:rsidRPr="0042019D" w:rsidDel="00472BD5">
          <w:rPr>
            <w:strike/>
            <w:rPrChange w:id="2749" w:author="Lane, Stefanie" w:date="2023-09-25T15:54:00Z">
              <w:rPr/>
            </w:rPrChange>
          </w:rPr>
          <w:delText>escue assemblages are more similar in 2019</w:delText>
        </w:r>
        <w:commentRangeEnd w:id="2740"/>
        <w:r w:rsidR="00F31BDD" w:rsidRPr="0042019D" w:rsidDel="00472BD5">
          <w:rPr>
            <w:rStyle w:val="CommentReference"/>
            <w:strike/>
            <w:rPrChange w:id="2750" w:author="Lane, Stefanie" w:date="2023-09-25T15:54:00Z">
              <w:rPr>
                <w:rStyle w:val="CommentReference"/>
              </w:rPr>
            </w:rPrChange>
          </w:rPr>
          <w:commentReference w:id="2740"/>
        </w:r>
        <w:commentRangeEnd w:id="2741"/>
        <w:r w:rsidR="00F87726" w:rsidRPr="0042019D" w:rsidDel="00472BD5">
          <w:rPr>
            <w:rStyle w:val="CommentReference"/>
            <w:strike/>
            <w:rPrChange w:id="2751" w:author="Lane, Stefanie" w:date="2023-09-25T15:54:00Z">
              <w:rPr>
                <w:rStyle w:val="CommentReference"/>
              </w:rPr>
            </w:rPrChange>
          </w:rPr>
          <w:commentReference w:id="2741"/>
        </w:r>
        <w:commentRangeEnd w:id="2742"/>
        <w:r w:rsidR="003770D0" w:rsidDel="00472BD5">
          <w:rPr>
            <w:rStyle w:val="CommentReference"/>
          </w:rPr>
          <w:commentReference w:id="2742"/>
        </w:r>
        <w:commentRangeEnd w:id="2743"/>
        <w:r w:rsidR="00034EBC" w:rsidDel="00472BD5">
          <w:rPr>
            <w:rStyle w:val="CommentReference"/>
          </w:rPr>
          <w:commentReference w:id="2743"/>
        </w:r>
      </w:del>
    </w:p>
    <w:p w14:paraId="731B6B36" w14:textId="1B989718" w:rsidR="00F2017D" w:rsidRDefault="00F2017D" w:rsidP="00DC704D">
      <w:pPr>
        <w:keepNext/>
        <w:jc w:val="center"/>
      </w:pPr>
    </w:p>
    <w:p w14:paraId="354ED2D5" w14:textId="77777777" w:rsidR="00AD4549" w:rsidRDefault="00AD4549" w:rsidP="00AD4549">
      <w:pPr>
        <w:sectPr w:rsidR="00AD4549" w:rsidSect="000D7921">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2752" w:name="_Ref103083520"/>
    </w:p>
    <w:p w14:paraId="41572129" w14:textId="4CED1204" w:rsidR="0089145E" w:rsidRDefault="00ED5179" w:rsidP="00ED5179">
      <w:pPr>
        <w:keepNext/>
      </w:pPr>
      <w:r>
        <w:rPr>
          <w:b/>
        </w:rPr>
        <w:t>Fig</w:t>
      </w:r>
      <w:r w:rsidR="00AB4071">
        <w:rPr>
          <w:b/>
        </w:rPr>
        <w:t>.</w:t>
      </w:r>
      <w:r>
        <w:rPr>
          <w:b/>
        </w:rPr>
        <w:t xml:space="preserve"> </w:t>
      </w:r>
      <w:r w:rsidR="001820E2">
        <w:rPr>
          <w:b/>
        </w:rPr>
        <w:t>4</w:t>
      </w:r>
      <w:r>
        <w:rPr>
          <w:b/>
        </w:rPr>
        <w:t xml:space="preserve"> </w:t>
      </w:r>
      <w:r w:rsidRPr="00ED5179">
        <w:t>Changes in mean cover abundance (cover classes) for select significant indicator species (</w:t>
      </w:r>
      <w:r w:rsidRPr="00ED5179">
        <w:rPr>
          <w:i/>
        </w:rPr>
        <w:t xml:space="preserve">Carex lyngbyei, </w:t>
      </w:r>
      <w:r w:rsidR="00B678A8">
        <w:rPr>
          <w:i/>
        </w:rPr>
        <w:t>Schedonorus arundinaceus</w:t>
      </w:r>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r w:rsidR="006E4E89">
        <w:t xml:space="preserve"> asterisk</w:t>
      </w:r>
      <w:r w:rsidRPr="00ED5179">
        <w:t xml:space="preserve"> (*). Significant indicator species within each assemblage have decreased in abundance over time, while several non-native species 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2753" w:name="_Hlk112157303"/>
      <w:bookmarkEnd w:id="2752"/>
      <w:r>
        <w:lastRenderedPageBreak/>
        <w:t xml:space="preserve">Discussion </w:t>
      </w:r>
    </w:p>
    <w:bookmarkEnd w:id="2753"/>
    <w:p w14:paraId="58036CC8" w14:textId="6A84D359" w:rsidR="00B55BE4" w:rsidRDefault="00BE39A7" w:rsidP="00A07617">
      <w:pPr>
        <w:ind w:firstLine="720"/>
      </w:pPr>
      <w:r>
        <w:t>Despite</w:t>
      </w:r>
      <w:r w:rsidR="009D0E63">
        <w:t xml:space="preserve"> its status as a Wildlife Management Area</w:t>
      </w:r>
      <w:r>
        <w:t xml:space="preserve"> 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time-frame</w:t>
      </w:r>
      <w:r>
        <w:t>, potentially indicating broader-scale processes affected by regional pressures.</w:t>
      </w:r>
      <w:r w:rsidR="00FA51DB">
        <w:t xml:space="preserve"> </w:t>
      </w:r>
      <w:commentRangeStart w:id="2754"/>
      <w:r w:rsidR="00FA51DB">
        <w:t>T</w:t>
      </w:r>
      <w:r>
        <w:t xml:space="preserve">he three species </w:t>
      </w:r>
      <w:del w:id="2755" w:author="Lane, Stefanie" w:date="2023-09-19T17:11:00Z">
        <w:r w:rsidDel="009C6C48">
          <w:delText xml:space="preserve">most </w:delText>
        </w:r>
      </w:del>
      <w:r>
        <w:t xml:space="preserve">significantly characterizing the three plant assemblages, </w:t>
      </w:r>
      <w:r w:rsidRPr="00E96102">
        <w:t>Sedge</w:t>
      </w:r>
      <w:ins w:id="2756" w:author="Lane, Stefanie" w:date="2023-09-25T14:53:00Z">
        <w:r w:rsidR="00B16C62">
          <w:t xml:space="preserve"> </w:t>
        </w:r>
      </w:ins>
      <w:ins w:id="2757" w:author="Lane, Stefanie" w:date="2023-09-25T14:54:00Z">
        <w:r w:rsidR="00B16C62">
          <w:t>(</w:t>
        </w:r>
        <w:r w:rsidR="00B16C62">
          <w:rPr>
            <w:i/>
            <w:iCs/>
          </w:rPr>
          <w:t>C. lyngbyei</w:t>
        </w:r>
        <w:r w:rsidR="00B16C62">
          <w:t>)</w:t>
        </w:r>
      </w:ins>
      <w:r w:rsidRPr="00E96102">
        <w:t>, Fescue</w:t>
      </w:r>
      <w:ins w:id="2758" w:author="Lane, Stefanie" w:date="2023-09-25T14:54:00Z">
        <w:r w:rsidR="00B16C62">
          <w:t xml:space="preserve"> (</w:t>
        </w:r>
        <w:r w:rsidR="00B16C62">
          <w:rPr>
            <w:i/>
            <w:iCs/>
          </w:rPr>
          <w:t xml:space="preserve">S. </w:t>
        </w:r>
        <w:r w:rsidR="007C24FD">
          <w:rPr>
            <w:i/>
          </w:rPr>
          <w:t>arundinaceus</w:t>
        </w:r>
        <w:r w:rsidR="00B16C62">
          <w:t>)</w:t>
        </w:r>
      </w:ins>
      <w:r w:rsidRPr="00E96102">
        <w:t xml:space="preserve"> and</w:t>
      </w:r>
      <w:r>
        <w:t xml:space="preserve"> Bogbean</w:t>
      </w:r>
      <w:ins w:id="2759" w:author="Lane, Stefanie" w:date="2023-09-25T14:54:00Z">
        <w:r w:rsidR="00B16C62">
          <w:t xml:space="preserve"> (</w:t>
        </w:r>
        <w:r w:rsidR="00B16C62">
          <w:rPr>
            <w:i/>
            <w:iCs/>
          </w:rPr>
          <w:t>M. trifoliata</w:t>
        </w:r>
        <w:r w:rsidR="00B16C62">
          <w:t>)</w:t>
        </w:r>
      </w:ins>
      <w:r>
        <w:t>,</w:t>
      </w:r>
      <w:commentRangeEnd w:id="2754"/>
      <w:r w:rsidR="00E116F8">
        <w:rPr>
          <w:rStyle w:val="CommentReference"/>
        </w:rPr>
        <w:commentReference w:id="2754"/>
      </w:r>
      <w:r>
        <w:t xml:space="preserve"> have remained the same over the past 40 years</w:t>
      </w:r>
      <w:ins w:id="2760" w:author="Gary" w:date="2023-09-22T12:19:00Z">
        <w:r w:rsidR="00E116F8">
          <w:t>.</w:t>
        </w:r>
      </w:ins>
      <w:ins w:id="2761" w:author="Lane, Stefanie" w:date="2023-09-25T14:54:00Z">
        <w:r w:rsidR="00B16C62">
          <w:t xml:space="preserve"> </w:t>
        </w:r>
      </w:ins>
      <w:del w:id="2762" w:author="Gary" w:date="2023-09-22T12:19:00Z">
        <w:r w:rsidDel="00E116F8">
          <w:delText>, su</w:delText>
        </w:r>
      </w:del>
      <w:del w:id="2763" w:author="Lane, Stefanie" w:date="2023-09-19T17:12:00Z">
        <w:r w:rsidDel="004450EA">
          <w:delText xml:space="preserve">pporting our </w:delText>
        </w:r>
        <w:r w:rsidRPr="00B85AC6" w:rsidDel="004450EA">
          <w:delText xml:space="preserve">expectation that these characteristic </w:delText>
        </w:r>
        <w:r w:rsidRPr="00F81943" w:rsidDel="004450EA">
          <w:rPr>
            <w:highlight w:val="green"/>
            <w:rPrChange w:id="2764" w:author="Lane, Stefanie" w:date="2023-09-19T17:11:00Z">
              <w:rPr/>
            </w:rPrChange>
          </w:rPr>
          <w:delText>species should not change in the absence of significant disturbance.</w:delText>
        </w:r>
        <w:r w:rsidRPr="00B85AC6" w:rsidDel="004450EA">
          <w:delText xml:space="preserve"> </w:delText>
        </w:r>
      </w:del>
      <w:bookmarkStart w:id="2765" w:name="_Hlk123898912"/>
      <w:del w:id="2766" w:author="Gary" w:date="2023-09-22T12:19:00Z">
        <w:r w:rsidR="00306F95" w:rsidRPr="00137F24" w:rsidDel="00E116F8">
          <w:delText>W</w:delText>
        </w:r>
        <w:r w:rsidRPr="00137F24" w:rsidDel="00E116F8">
          <w:delText>e</w:delText>
        </w:r>
      </w:del>
      <w:ins w:id="2767" w:author="Lane, Stefanie" w:date="2023-09-19T17:12:00Z">
        <w:del w:id="2768" w:author="Gary" w:date="2023-09-22T12:19:00Z">
          <w:r w:rsidR="004450EA" w:rsidDel="00E116F8">
            <w:delText>however, w</w:delText>
          </w:r>
        </w:del>
      </w:ins>
      <w:ins w:id="2769" w:author="Gary" w:date="2023-09-22T12:19:00Z">
        <w:r w:rsidR="00E116F8">
          <w:t>W</w:t>
        </w:r>
      </w:ins>
      <w:ins w:id="2770" w:author="Lane, Stefanie" w:date="2023-09-19T17:12:00Z">
        <w:r w:rsidR="004450EA">
          <w:t>e</w:t>
        </w:r>
      </w:ins>
      <w:r w:rsidRPr="00137F24">
        <w:t xml:space="preserve"> observed</w:t>
      </w:r>
      <w:ins w:id="2771" w:author="Gary" w:date="2023-09-22T12:20:00Z">
        <w:r w:rsidR="00E116F8">
          <w:t>, however,</w:t>
        </w:r>
      </w:ins>
      <w:r w:rsidRPr="00137F24">
        <w:t xml:space="preserve"> a decline of native species richness accompanied by an increased richness and abundance of </w:t>
      </w:r>
      <w:r w:rsidR="00341A26" w:rsidRPr="00137F24">
        <w:t>non-native</w:t>
      </w:r>
      <w:r w:rsidRPr="00137F24">
        <w:t xml:space="preserve"> species</w:t>
      </w:r>
      <w:r w:rsidR="00D566D4" w:rsidRPr="00137F24">
        <w:t>, including invasive non-native species</w:t>
      </w:r>
      <w:r w:rsidR="001F2BA8" w:rsidRPr="00B85AC6">
        <w:t xml:space="preserve">. Of </w:t>
      </w:r>
      <w:del w:id="2772" w:author="Lane, Stefanie" w:date="2023-09-25T16:27:00Z">
        <w:r w:rsidR="001F2BA8" w:rsidRPr="00B85AC6" w:rsidDel="00681277">
          <w:delText xml:space="preserve">greater </w:delText>
        </w:r>
      </w:del>
      <w:ins w:id="2773" w:author="Lane, Stefanie" w:date="2023-09-25T16:27:00Z">
        <w:r w:rsidR="00681277">
          <w:t>some</w:t>
        </w:r>
        <w:r w:rsidR="00681277" w:rsidRPr="00B85AC6">
          <w:t xml:space="preserve"> </w:t>
        </w:r>
      </w:ins>
      <w:r w:rsidR="001F2BA8" w:rsidRPr="00B85AC6">
        <w:t xml:space="preserve">concern is our observation of </w:t>
      </w:r>
      <w:r w:rsidR="00DB3B41" w:rsidRPr="00B85AC6">
        <w:t>the</w:t>
      </w:r>
      <w:r w:rsidRPr="00B85AC6">
        <w:t xml:space="preserve"> </w:t>
      </w:r>
      <w:commentRangeStart w:id="2774"/>
      <w:commentRangeStart w:id="2775"/>
      <w:commentRangeStart w:id="2776"/>
      <w:r w:rsidRPr="00B85AC6">
        <w:t>homogenizati</w:t>
      </w:r>
      <w:r>
        <w:t>on of cover abundance within assemblages</w:t>
      </w:r>
      <w:commentRangeEnd w:id="2774"/>
      <w:r w:rsidR="00557C64">
        <w:rPr>
          <w:rStyle w:val="CommentReference"/>
        </w:rPr>
        <w:commentReference w:id="2774"/>
      </w:r>
      <w:commentRangeEnd w:id="2775"/>
      <w:r w:rsidR="00A86327">
        <w:rPr>
          <w:rStyle w:val="CommentReference"/>
        </w:rPr>
        <w:commentReference w:id="2775"/>
      </w:r>
      <w:commentRangeEnd w:id="2776"/>
      <w:r w:rsidR="00414AE3">
        <w:rPr>
          <w:rStyle w:val="CommentReference"/>
        </w:rPr>
        <w:commentReference w:id="2776"/>
      </w:r>
      <w:r w:rsidR="001F2BA8">
        <w:t>,</w:t>
      </w:r>
      <w:r w:rsidR="00EA500C">
        <w:t xml:space="preserve"> </w:t>
      </w:r>
      <w:r>
        <w:t xml:space="preserve">and overall loss of indicator species for the Sedge and Fescue assemblages. </w:t>
      </w:r>
      <w:r w:rsidR="00B55BE4">
        <w:t xml:space="preserve">Increasing abundance of non-native species within each assemblage is likely driving the greater similarity within assemblages (homogenization) </w:t>
      </w:r>
      <w:commentRangeStart w:id="2777"/>
      <w:commentRangeStart w:id="2778"/>
      <w:r w:rsidR="00B55BE4">
        <w:t>and greater dissimilarity between assemblages, as shown by cluster analysis</w:t>
      </w:r>
      <w:r w:rsidR="00CA286F">
        <w:t xml:space="preserve"> (Fig. 3)</w:t>
      </w:r>
      <w:commentRangeEnd w:id="2777"/>
      <w:r w:rsidR="00557C64">
        <w:rPr>
          <w:rStyle w:val="CommentReference"/>
        </w:rPr>
        <w:commentReference w:id="2777"/>
      </w:r>
      <w:commentRangeEnd w:id="2778"/>
      <w:r w:rsidR="002C0FB1">
        <w:rPr>
          <w:rStyle w:val="CommentReference"/>
        </w:rPr>
        <w:commentReference w:id="2778"/>
      </w:r>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(Sagoff, 2005)</w:t>
      </w:r>
      <w:r w:rsidR="004D64AE">
        <w:t xml:space="preserve">, </w:t>
      </w:r>
      <w:r w:rsidR="00DB1408">
        <w:t>the homogenization of</w:t>
      </w:r>
      <w:r w:rsidR="00C34294">
        <w:t xml:space="preserve"> plant communities</w:t>
      </w:r>
      <w:r w:rsidR="00B85AC6">
        <w:t xml:space="preserve"> (especially by dominance of non-native invasive species)</w:t>
      </w:r>
      <w:r w:rsidR="00C34294">
        <w:t xml:space="preserve"> </w:t>
      </w:r>
      <w:r w:rsidR="004E7DB3">
        <w:t xml:space="preserve">leads to lower diversity overall </w:t>
      </w:r>
      <w:r w:rsidR="00AA2531" w:rsidRPr="00AA2531">
        <w:rPr>
          <w:rFonts w:ascii="Calibri" w:hAnsi="Calibri" w:cs="Calibri"/>
        </w:rPr>
        <w:t>(Houlahan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2765"/>
    </w:p>
    <w:p w14:paraId="5DFABAFC" w14:textId="1210A780"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were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r w:rsidR="007F2AFD">
        <w:t>Muhl.</w:t>
      </w:r>
      <w:r w:rsidR="00BE39A7">
        <w:t>) was most prevalent in the Fescue assemblage in 1979, but was most abundant in the</w:t>
      </w:r>
      <w:r w:rsidR="00CA06BF">
        <w:t xml:space="preserve"> </w:t>
      </w:r>
      <w:r w:rsidR="00BE39A7">
        <w:t>Sedge assemblage in 2019. This could suggest long-term shifts in edaphic factors</w:t>
      </w:r>
      <w:ins w:id="2779" w:author="Lane, Stefanie" w:date="2023-09-19T17:13:00Z">
        <w:r w:rsidR="00615DAF">
          <w:t>, nutrient regimes,</w:t>
        </w:r>
      </w:ins>
      <w:r w:rsidR="00BE39A7">
        <w:t xml:space="preserve"> and/or the </w:t>
      </w:r>
      <w:r w:rsidR="005A5EAC">
        <w:t xml:space="preserve">competitive </w:t>
      </w:r>
      <w:r w:rsidR="00BE39A7" w:rsidRPr="00DE0B21">
        <w:t xml:space="preserve">encroachment of </w:t>
      </w:r>
      <w:del w:id="2780" w:author="Lane, Stefanie" w:date="2023-09-18T11:47:00Z">
        <w:r w:rsidR="00341A26" w:rsidRPr="00DE0B21" w:rsidDel="00DE0B21">
          <w:delText>non-native</w:delText>
        </w:r>
        <w:r w:rsidR="00BE39A7" w:rsidRPr="00DE0B21" w:rsidDel="00DE0B21">
          <w:delText xml:space="preserve"> </w:delText>
        </w:r>
        <w:r w:rsidR="00F62139" w:rsidRPr="00DE0B21" w:rsidDel="00DE0B21">
          <w:delText>invasive</w:delText>
        </w:r>
      </w:del>
      <w:ins w:id="2781" w:author="Lane, Stefanie" w:date="2023-09-18T11:47:00Z">
        <w:r w:rsidR="00DE0B21" w:rsidRPr="00DE0B21">
          <w:rPr>
            <w:rPrChange w:id="2782" w:author="Lane, Stefanie" w:date="2023-09-18T11:47:00Z">
              <w:rPr>
                <w:highlight w:val="yellow"/>
              </w:rPr>
            </w:rPrChange>
          </w:rPr>
          <w:t>invasive</w:t>
        </w:r>
      </w:ins>
      <w:r w:rsidR="00F62139" w:rsidRPr="00DE0B21">
        <w:t xml:space="preserve"> </w:t>
      </w:r>
      <w:r w:rsidR="00BE39A7" w:rsidRPr="00DE0B21">
        <w:t>reed canary grass</w:t>
      </w:r>
      <w:r w:rsidR="00BE39A7">
        <w:t xml:space="preserve">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w:t>
      </w:r>
      <w:commentRangeStart w:id="2783"/>
      <w:commentRangeStart w:id="2784"/>
      <w:commentRangeStart w:id="2785"/>
      <w:r w:rsidR="00086D6C">
        <w:t xml:space="preserve">as evidenced by the </w:t>
      </w:r>
      <w:r w:rsidR="00AB7C6D">
        <w:t xml:space="preserve">clustering of the Fescue and Sedge groups on the same branch in the 2019 dendrogram </w:t>
      </w:r>
      <w:commentRangeEnd w:id="2783"/>
      <w:r w:rsidR="009542AA">
        <w:rPr>
          <w:rStyle w:val="CommentReference"/>
        </w:rPr>
        <w:commentReference w:id="2783"/>
      </w:r>
      <w:commentRangeEnd w:id="2784"/>
      <w:r w:rsidR="00A86327">
        <w:rPr>
          <w:rStyle w:val="CommentReference"/>
        </w:rPr>
        <w:commentReference w:id="2784"/>
      </w:r>
      <w:commentRangeEnd w:id="2785"/>
      <w:r w:rsidR="0094549B">
        <w:rPr>
          <w:rStyle w:val="CommentReference"/>
        </w:rPr>
        <w:commentReference w:id="2785"/>
      </w:r>
      <w:r w:rsidR="00AB7C6D">
        <w:t>(</w:t>
      </w:r>
      <w:r w:rsidR="00777525">
        <w:t xml:space="preserve">Fig. </w:t>
      </w:r>
      <w:r w:rsidR="009A277A">
        <w:t>3</w:t>
      </w:r>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 xml:space="preserve">Table </w:t>
      </w:r>
      <w:ins w:id="2786" w:author="Lane, Stefanie" w:date="2023-09-19T18:33:00Z">
        <w:r w:rsidR="00563E1B">
          <w:t>1</w:t>
        </w:r>
      </w:ins>
      <w:del w:id="2787" w:author="Lane, Stefanie" w:date="2023-09-19T18:33:00Z">
        <w:r w:rsidR="00777525" w:rsidDel="00563E1B">
          <w:delText>2</w:delText>
        </w:r>
      </w:del>
      <w:r w:rsidR="001D7CD1">
        <w:t>)</w:t>
      </w:r>
      <w:r w:rsidR="00BE39A7">
        <w:t>.</w:t>
      </w:r>
      <w:r w:rsidR="00D4353A">
        <w:t xml:space="preserve"> </w:t>
      </w:r>
    </w:p>
    <w:p w14:paraId="528CD059" w14:textId="1AF6DEBD" w:rsidR="0024557E" w:rsidRDefault="008A576F" w:rsidP="00CD26DB">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A72AA9">
        <w:t xml:space="preserve"> (Table </w:t>
      </w:r>
      <w:ins w:id="2788" w:author="Lane, Stefanie" w:date="2023-09-19T18:33:00Z">
        <w:r w:rsidR="00563E1B">
          <w:t>1</w:t>
        </w:r>
      </w:ins>
      <w:del w:id="2789" w:author="Lane, Stefanie" w:date="2023-09-19T18:33:00Z">
        <w:r w:rsidR="00A72AA9" w:rsidDel="00563E1B">
          <w:delText>2</w:delText>
        </w:r>
      </w:del>
      <w:r w:rsidR="00A72AA9">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 xml:space="preserve">may </w:t>
      </w:r>
      <w:ins w:id="2790" w:author="Gary" w:date="2023-09-22T12:45:00Z">
        <w:r w:rsidR="00627299">
          <w:t xml:space="preserve">simply </w:t>
        </w:r>
      </w:ins>
      <w:r w:rsidR="007B08D6">
        <w:t>represent population dynamics of short-lived perennials</w:t>
      </w:r>
      <w:r w:rsidR="00F35D6A">
        <w:t xml:space="preserve"> such as dispersal and recruitment</w:t>
      </w:r>
      <w:r w:rsidR="007B08D6">
        <w:t>.</w:t>
      </w:r>
      <w:r w:rsidR="00180C15">
        <w:t xml:space="preserve"> </w:t>
      </w:r>
      <w:r w:rsidR="00180C15" w:rsidRPr="00752557">
        <w:t xml:space="preserve">Thus, </w:t>
      </w:r>
      <w:r w:rsidR="005569B1" w:rsidRPr="00752557">
        <w:t>we propose</w:t>
      </w:r>
      <w:r w:rsidR="00180C15" w:rsidRPr="00752557">
        <w:t xml:space="preserve"> two potential alternative </w:t>
      </w:r>
      <w:r w:rsidR="004B125C" w:rsidRPr="00752557">
        <w:t xml:space="preserve">explanations </w:t>
      </w:r>
      <w:r w:rsidR="00180C15" w:rsidRPr="00752557">
        <w:t xml:space="preserve">for </w:t>
      </w:r>
      <w:r w:rsidR="003E5EE4" w:rsidRPr="00752557">
        <w:t xml:space="preserve">the observed </w:t>
      </w:r>
      <w:r w:rsidR="00180C15" w:rsidRPr="00752557">
        <w:t>changes in floristic composition observed in the different assemblages:</w:t>
      </w:r>
      <w:ins w:id="2791" w:author="Lane, Stefanie" w:date="2023-09-19T17:24:00Z">
        <w:r w:rsidR="00CD26DB" w:rsidRPr="00752557">
          <w:rPr>
            <w:rPrChange w:id="2792" w:author="Lane, Stefanie" w:date="2023-09-19T17:27:00Z">
              <w:rPr>
                <w:highlight w:val="green"/>
              </w:rPr>
            </w:rPrChange>
          </w:rPr>
          <w:t xml:space="preserve"> cumulative stressors such as altered nutrient regimes or hydrogeomorphological </w:t>
        </w:r>
      </w:ins>
      <w:ins w:id="2793" w:author="Lane, Stefanie" w:date="2023-09-19T17:26:00Z">
        <w:r w:rsidR="00FA0870" w:rsidRPr="00752557">
          <w:rPr>
            <w:rPrChange w:id="2794" w:author="Lane, Stefanie" w:date="2023-09-19T17:27:00Z">
              <w:rPr>
                <w:highlight w:val="green"/>
              </w:rPr>
            </w:rPrChange>
          </w:rPr>
          <w:t xml:space="preserve">processes </w:t>
        </w:r>
      </w:ins>
      <w:del w:id="2795" w:author="Lane, Stefanie" w:date="2023-09-19T17:24:00Z">
        <w:r w:rsidR="00180C15" w:rsidRPr="00752557" w:rsidDel="00CD26DB">
          <w:delText xml:space="preserve"> </w:delText>
        </w:r>
        <w:r w:rsidR="006F52AD" w:rsidRPr="00752557" w:rsidDel="00CD26DB">
          <w:delText xml:space="preserve">greater </w:delText>
        </w:r>
        <w:r w:rsidR="00025568" w:rsidRPr="00752557" w:rsidDel="00CD26DB">
          <w:delText xml:space="preserve">compositional abundance </w:delText>
        </w:r>
        <w:r w:rsidR="006F52AD" w:rsidRPr="00752557" w:rsidDel="00CD26DB">
          <w:delText>of</w:delText>
        </w:r>
        <w:r w:rsidR="00025568" w:rsidRPr="00752557" w:rsidDel="00CD26DB">
          <w:delText xml:space="preserve"> woody species or </w:delText>
        </w:r>
        <w:r w:rsidR="0077580C" w:rsidRPr="00752557" w:rsidDel="00CD26DB">
          <w:delText>species</w:delText>
        </w:r>
        <w:r w:rsidR="00025568" w:rsidRPr="00752557" w:rsidDel="00CD26DB">
          <w:delText xml:space="preserve"> tolerant of drier conditions</w:delText>
        </w:r>
        <w:r w:rsidR="003E5EE4" w:rsidRPr="00752557" w:rsidDel="00CD26DB">
          <w:delText xml:space="preserve"> could be indicative of </w:delText>
        </w:r>
      </w:del>
      <w:ins w:id="2796" w:author="Lane, Stefanie" w:date="2023-09-19T17:25:00Z">
        <w:r w:rsidR="00B03495" w:rsidRPr="00752557">
          <w:rPr>
            <w:rPrChange w:id="2797" w:author="Lane, Stefanie" w:date="2023-09-19T17:27:00Z">
              <w:rPr>
                <w:highlight w:val="green"/>
              </w:rPr>
            </w:rPrChange>
          </w:rPr>
          <w:lastRenderedPageBreak/>
          <w:t xml:space="preserve">(e.g., altered sedimentation </w:t>
        </w:r>
        <w:r w:rsidR="00D85023" w:rsidRPr="00752557">
          <w:rPr>
            <w:rPrChange w:id="2798" w:author="Lane, Stefanie" w:date="2023-09-19T17:27:00Z">
              <w:rPr>
                <w:highlight w:val="green"/>
              </w:rPr>
            </w:rPrChange>
          </w:rPr>
          <w:t xml:space="preserve">rates </w:t>
        </w:r>
      </w:ins>
      <w:del w:id="2799" w:author="Lane, Stefanie" w:date="2023-09-19T17:10:00Z">
        <w:r w:rsidR="003E5EE4" w:rsidRPr="00752557" w:rsidDel="00A37521">
          <w:delText>channel morphology processes</w:delText>
        </w:r>
        <w:r w:rsidR="0077580C" w:rsidRPr="00752557" w:rsidDel="00A37521">
          <w:delText xml:space="preserve"> </w:delText>
        </w:r>
        <w:r w:rsidR="006F52AD" w:rsidRPr="00752557" w:rsidDel="00A37521">
          <w:delText>limiting</w:delText>
        </w:r>
        <w:r w:rsidR="0077580C" w:rsidRPr="00752557" w:rsidDel="00A37521">
          <w:delText xml:space="preserve"> </w:delText>
        </w:r>
      </w:del>
      <w:del w:id="2800" w:author="Lane, Stefanie" w:date="2023-09-19T17:25:00Z">
        <w:r w:rsidR="0077580C" w:rsidRPr="00752557" w:rsidDel="00D85023">
          <w:delText>bank topography suitable for</w:delText>
        </w:r>
        <w:r w:rsidR="003E5EE4" w:rsidRPr="00752557" w:rsidDel="00D85023">
          <w:delText xml:space="preserve"> aquatic emergent plants</w:delText>
        </w:r>
        <w:r w:rsidR="00EA2DD3" w:rsidRPr="00752557" w:rsidDel="00D85023">
          <w:delText xml:space="preserve">, or sedimentation feedback processes </w:delText>
        </w:r>
        <w:r w:rsidR="006F52AD" w:rsidRPr="00752557" w:rsidDel="00D85023">
          <w:delText>increasing elevation of</w:delText>
        </w:r>
        <w:r w:rsidR="00EA2DD3" w:rsidRPr="00752557" w:rsidDel="00D85023">
          <w:delText xml:space="preserve"> the marsh platform</w:delText>
        </w:r>
        <w:r w:rsidR="006F52AD" w:rsidRPr="00752557" w:rsidDel="00D85023">
          <w:delText xml:space="preserve"> </w:delText>
        </w:r>
      </w:del>
      <w:r w:rsidR="006F52AD" w:rsidRPr="00752557">
        <w:t>relative to tidal inundation</w:t>
      </w:r>
      <w:ins w:id="2801" w:author="Lane, Stefanie" w:date="2023-09-19T17:25:00Z">
        <w:r w:rsidR="00D85023" w:rsidRPr="00752557">
          <w:rPr>
            <w:rPrChange w:id="2802" w:author="Lane, Stefanie" w:date="2023-09-19T17:27:00Z">
              <w:rPr>
                <w:highlight w:val="green"/>
              </w:rPr>
            </w:rPrChange>
          </w:rPr>
          <w:t>)</w:t>
        </w:r>
      </w:ins>
      <w:ins w:id="2803" w:author="Lane, Stefanie" w:date="2023-09-19T17:26:00Z">
        <w:r w:rsidR="00FA0870" w:rsidRPr="00752557">
          <w:rPr>
            <w:rPrChange w:id="2804" w:author="Lane, Stefanie" w:date="2023-09-19T17:27:00Z">
              <w:rPr>
                <w:highlight w:val="green"/>
              </w:rPr>
            </w:rPrChange>
          </w:rPr>
          <w:t xml:space="preserve"> may be </w:t>
        </w:r>
        <w:r w:rsidR="005B2E38" w:rsidRPr="00752557">
          <w:rPr>
            <w:rPrChange w:id="2805" w:author="Lane, Stefanie" w:date="2023-09-19T17:27:00Z">
              <w:rPr>
                <w:highlight w:val="green"/>
              </w:rPr>
            </w:rPrChange>
          </w:rPr>
          <w:t>slowly altering abioti</w:t>
        </w:r>
      </w:ins>
      <w:ins w:id="2806" w:author="Lane, Stefanie" w:date="2023-09-19T17:27:00Z">
        <w:r w:rsidR="005B2E38" w:rsidRPr="00752557">
          <w:rPr>
            <w:rPrChange w:id="2807" w:author="Lane, Stefanie" w:date="2023-09-19T17:27:00Z">
              <w:rPr>
                <w:highlight w:val="green"/>
              </w:rPr>
            </w:rPrChange>
          </w:rPr>
          <w:t xml:space="preserve">c conditions to favor </w:t>
        </w:r>
        <w:r w:rsidR="00C04A17" w:rsidRPr="00752557">
          <w:rPr>
            <w:rPrChange w:id="2808" w:author="Lane, Stefanie" w:date="2023-09-19T17:27:00Z">
              <w:rPr>
                <w:highlight w:val="green"/>
              </w:rPr>
            </w:rPrChange>
          </w:rPr>
          <w:t>different species within each of the assemblages identified</w:t>
        </w:r>
      </w:ins>
      <w:r w:rsidR="003E5EE4" w:rsidRPr="00752557">
        <w:t>.</w:t>
      </w:r>
      <w:r w:rsidR="00EA2DD3" w:rsidRPr="00752557">
        <w:t xml:space="preserve"> Alternatively, population dynamics</w:t>
      </w:r>
      <w:ins w:id="2809" w:author="Lane, Stefanie" w:date="2023-09-19T17:24:00Z">
        <w:r w:rsidR="00D845D1" w:rsidRPr="00752557">
          <w:rPr>
            <w:rPrChange w:id="2810" w:author="Lane, Stefanie" w:date="2023-09-19T17:27:00Z">
              <w:rPr>
                <w:highlight w:val="green"/>
              </w:rPr>
            </w:rPrChange>
          </w:rPr>
          <w:t xml:space="preserve"> or interspecific interactions (e.g., competition)</w:t>
        </w:r>
      </w:ins>
      <w:r w:rsidR="00EA2DD3" w:rsidRPr="00752557">
        <w:t xml:space="preserve"> may be operating independently of abiotic conditions, or have </w:t>
      </w:r>
      <w:r w:rsidR="00CB5F54" w:rsidRPr="00752557">
        <w:t>different</w:t>
      </w:r>
      <w:r w:rsidR="005569B1" w:rsidRPr="00752557">
        <w:t xml:space="preserve"> outcomes depending on </w:t>
      </w:r>
      <w:del w:id="2811" w:author="Lane, Stefanie" w:date="2023-09-19T17:27:00Z">
        <w:r w:rsidR="005569B1" w:rsidRPr="00752557" w:rsidDel="00752557">
          <w:delText xml:space="preserve">edaphic </w:delText>
        </w:r>
      </w:del>
      <w:ins w:id="2812" w:author="Lane, Stefanie" w:date="2023-09-19T17:27:00Z">
        <w:r w:rsidR="00752557" w:rsidRPr="00752557">
          <w:rPr>
            <w:rPrChange w:id="2813" w:author="Lane, Stefanie" w:date="2023-09-19T17:27:00Z">
              <w:rPr>
                <w:highlight w:val="green"/>
              </w:rPr>
            </w:rPrChange>
          </w:rPr>
          <w:t>abiotic</w:t>
        </w:r>
        <w:r w:rsidR="00752557" w:rsidRPr="00752557">
          <w:t xml:space="preserve"> </w:t>
        </w:r>
      </w:ins>
      <w:r w:rsidR="005569B1" w:rsidRPr="00752557">
        <w:t xml:space="preserve">conditions in </w:t>
      </w:r>
      <w:r w:rsidR="00CB5F54" w:rsidRPr="00752557">
        <w:t>each</w:t>
      </w:r>
      <w:r w:rsidR="005569B1" w:rsidRPr="00752557">
        <w:t xml:space="preserve"> assemblage. </w:t>
      </w:r>
      <w:r w:rsidR="00BE36CE" w:rsidRPr="00752557">
        <w:t>T</w:t>
      </w:r>
      <w:r w:rsidR="007D3D81" w:rsidRPr="00752557">
        <w:t>est</w:t>
      </w:r>
      <w:r w:rsidR="00BE36CE" w:rsidRPr="00752557">
        <w:t>ing</w:t>
      </w:r>
      <w:r w:rsidR="007D3D81">
        <w:t xml:space="preserve"> how life histories (</w:t>
      </w:r>
      <w:r w:rsidR="000414B4">
        <w:t xml:space="preserve">e.g., </w:t>
      </w:r>
      <w:r w:rsidR="007D3D81">
        <w:t>species longevity</w:t>
      </w:r>
      <w:ins w:id="2814" w:author="Lane, Stefanie" w:date="2023-09-19T17:26:00Z">
        <w:r w:rsidR="00FA0870">
          <w:t xml:space="preserve"> vs. recruitment</w:t>
        </w:r>
      </w:ins>
      <w:r w:rsidR="007D3D81">
        <w:t xml:space="preserve">)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3FE72887" w:rsidR="0083015A" w:rsidRDefault="00D47477" w:rsidP="00A07617">
      <w:pPr>
        <w:ind w:firstLine="720"/>
        <w:rPr>
          <w:rFonts w:cstheme="minorHAnsi"/>
        </w:rPr>
      </w:pPr>
      <w:commentRangeStart w:id="2815"/>
      <w:commentRangeStart w:id="2816"/>
      <w:commentRangeStart w:id="2817"/>
      <w:commentRangeStart w:id="2818"/>
      <w:del w:id="2819" w:author="Lane, Stefanie" w:date="2023-09-25T16:24:00Z">
        <w:r w:rsidDel="00843BC6">
          <w:delText>G</w:delText>
        </w:r>
        <w:r w:rsidR="00BE39A7" w:rsidDel="00843BC6">
          <w:delText xml:space="preserve">reater </w:delText>
        </w:r>
      </w:del>
      <w:ins w:id="2820" w:author="Lane, Stefanie" w:date="2023-09-25T16:24:00Z">
        <w:r w:rsidR="00F96826">
          <w:t xml:space="preserve">Decreasing frequency of unique species </w:t>
        </w:r>
      </w:ins>
      <w:del w:id="2821" w:author="Lane, Stefanie" w:date="2023-09-25T16:25:00Z">
        <w:r w:rsidR="00BE39A7" w:rsidDel="00F96826">
          <w:delText xml:space="preserve">homogeneity of cover abundance </w:delText>
        </w:r>
      </w:del>
      <w:r w:rsidR="00BE39A7">
        <w:t>within assemblages</w:t>
      </w:r>
      <w:ins w:id="2822" w:author="Lane, Stefanie" w:date="2023-09-25T16:25:00Z">
        <w:r w:rsidR="00F96826">
          <w:t xml:space="preserve"> (Table </w:t>
        </w:r>
      </w:ins>
      <w:ins w:id="2823" w:author="Lane, Stefanie" w:date="2023-09-27T17:55:00Z">
        <w:r w:rsidR="00F97798">
          <w:t>2</w:t>
        </w:r>
      </w:ins>
      <w:ins w:id="2824" w:author="Lane, Stefanie" w:date="2023-09-25T16:25:00Z">
        <w:r w:rsidR="00F96826">
          <w:t>)</w:t>
        </w:r>
      </w:ins>
      <w:r w:rsidR="00BE39A7">
        <w:t>, and</w:t>
      </w:r>
      <w:ins w:id="2825" w:author="Lane, Stefanie" w:date="2023-09-27T17:58:00Z">
        <w:r w:rsidR="00490B85">
          <w:t xml:space="preserve"> increasing </w:t>
        </w:r>
      </w:ins>
      <w:ins w:id="2826" w:author="Lane, Stefanie" w:date="2023-09-29T10:28:00Z">
        <w:r w:rsidR="00F43531">
          <w:rPr>
            <w:rFonts w:eastAsia="Times New Roman"/>
          </w:rPr>
          <w:t xml:space="preserve">dissimilarity between assemblages </w:t>
        </w:r>
      </w:ins>
      <w:del w:id="2827" w:author="Lane, Stefanie" w:date="2023-09-29T10:28:00Z">
        <w:r w:rsidR="00BE39A7" w:rsidDel="00F43531">
          <w:delText xml:space="preserve"> </w:delText>
        </w:r>
      </w:del>
      <w:del w:id="2828" w:author="Lane, Stefanie" w:date="2023-09-25T16:26:00Z">
        <w:r w:rsidR="00BE39A7" w:rsidDel="00183271">
          <w:delText>greater</w:delText>
        </w:r>
        <w:r w:rsidR="00253CA2" w:rsidDel="00183271">
          <w:delText xml:space="preserve"> </w:delText>
        </w:r>
      </w:del>
      <w:del w:id="2829" w:author="Lane, Stefanie" w:date="2023-09-25T16:21:00Z">
        <w:r w:rsidR="00253CA2" w:rsidDel="00032E9E">
          <w:delText xml:space="preserve">distinction </w:delText>
        </w:r>
      </w:del>
      <w:del w:id="2830" w:author="Lane, Stefanie" w:date="2023-09-25T16:26:00Z">
        <w:r w:rsidR="00253CA2" w:rsidDel="001C0069">
          <w:delText>in</w:delText>
        </w:r>
      </w:del>
      <w:del w:id="2831" w:author="Lane, Stefanie" w:date="2023-09-29T10:28:00Z">
        <w:r w:rsidR="00BE39A7" w:rsidDel="00F43531">
          <w:delText xml:space="preserve"> compositional abundance between assemblages</w:delText>
        </w:r>
      </w:del>
      <w:ins w:id="2832" w:author="Lane, Stefanie" w:date="2023-09-25T16:25:00Z">
        <w:r w:rsidR="00F96826">
          <w:t>(Fig. 3)</w:t>
        </w:r>
      </w:ins>
      <w:r w:rsidR="009B1053">
        <w:t>,</w:t>
      </w:r>
      <w:commentRangeEnd w:id="2815"/>
      <w:r w:rsidR="0024586C">
        <w:rPr>
          <w:rStyle w:val="CommentReference"/>
        </w:rPr>
        <w:commentReference w:id="2815"/>
      </w:r>
      <w:commentRangeEnd w:id="2816"/>
      <w:r w:rsidR="001C0069">
        <w:rPr>
          <w:rStyle w:val="CommentReference"/>
        </w:rPr>
        <w:commentReference w:id="2816"/>
      </w:r>
      <w:commentRangeEnd w:id="2817"/>
      <w:r w:rsidR="00F62203">
        <w:rPr>
          <w:rStyle w:val="CommentReference"/>
        </w:rPr>
        <w:commentReference w:id="2817"/>
      </w:r>
      <w:commentRangeEnd w:id="2818"/>
      <w:r w:rsidR="00F97798">
        <w:rPr>
          <w:rStyle w:val="CommentReference"/>
        </w:rPr>
        <w:commentReference w:id="2818"/>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2833" w:name="_Hlk123891013"/>
      <w:r w:rsidR="005C67FA">
        <w:rPr>
          <w:rFonts w:cstheme="minorHAnsi"/>
        </w:rPr>
        <w:t xml:space="preserve"> as this </w:t>
      </w:r>
      <w:r w:rsidR="00D566D4">
        <w:rPr>
          <w:rFonts w:cstheme="minorHAnsi"/>
        </w:rPr>
        <w:t xml:space="preserve">potentially </w:t>
      </w:r>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w:t>
      </w:r>
      <w:ins w:id="2834" w:author="Gary" w:date="2023-09-22T12:52:00Z">
        <w:r w:rsidR="0024586C">
          <w:rPr>
            <w:rFonts w:cstheme="minorHAnsi"/>
          </w:rPr>
          <w:t>.</w:t>
        </w:r>
      </w:ins>
      <w:del w:id="2835" w:author="Gary" w:date="2023-09-22T12:52:00Z">
        <w:r w:rsidR="0083015A" w:rsidDel="0024586C">
          <w:rPr>
            <w:rFonts w:cstheme="minorHAnsi"/>
          </w:rPr>
          <w:delText>,</w:delText>
        </w:r>
      </w:del>
      <w:r w:rsidR="0083015A">
        <w:rPr>
          <w:rFonts w:cstheme="minorHAnsi"/>
        </w:rPr>
        <w:t xml:space="preserve"> </w:t>
      </w:r>
      <w:ins w:id="2836" w:author="Gary" w:date="2023-09-22T12:52:00Z">
        <w:r w:rsidR="0024586C">
          <w:rPr>
            <w:rFonts w:cstheme="minorHAnsi"/>
          </w:rPr>
          <w:t>Nonetheless,</w:t>
        </w:r>
      </w:ins>
      <w:del w:id="2837" w:author="Gary" w:date="2023-09-22T12:52:00Z">
        <w:r w:rsidR="0083015A" w:rsidRPr="001D7CD1" w:rsidDel="0024586C">
          <w:rPr>
            <w:rFonts w:cstheme="minorHAnsi"/>
          </w:rPr>
          <w:delText>however</w:delText>
        </w:r>
      </w:del>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2833"/>
    </w:p>
    <w:p w14:paraId="2AAF3ADA" w14:textId="29AB22C5" w:rsidR="00BE39A7" w:rsidRPr="009D6D33" w:rsidRDefault="00E954F2" w:rsidP="00A07617">
      <w:pPr>
        <w:ind w:firstLine="720"/>
        <w:rPr>
          <w:rFonts w:cstheme="minorHAnsi"/>
        </w:rPr>
      </w:pPr>
      <w:commentRangeStart w:id="2838"/>
      <w:r>
        <w:rPr>
          <w:rFonts w:cstheme="minorHAnsi"/>
        </w:rPr>
        <w:t>Plant b</w:t>
      </w:r>
      <w:r w:rsidR="00D472DA">
        <w:rPr>
          <w:rFonts w:cstheme="minorHAnsi"/>
        </w:rPr>
        <w:t>iodiversity loss may</w:t>
      </w:r>
      <w:ins w:id="2839" w:author="Lane, Stefanie" w:date="2023-09-25T15:56:00Z">
        <w:r w:rsidR="00C33766">
          <w:rPr>
            <w:rFonts w:cstheme="minorHAnsi"/>
          </w:rPr>
          <w:t xml:space="preserve"> have consequences such as</w:t>
        </w:r>
      </w:ins>
      <w:r w:rsidR="00D472DA">
        <w:rPr>
          <w:rFonts w:cstheme="minorHAnsi"/>
        </w:rPr>
        <w:t xml:space="preserve"> </w:t>
      </w:r>
      <w:ins w:id="2840" w:author="Lane, Stefanie" w:date="2023-09-12T18:57:00Z">
        <w:r w:rsidR="00EC504C">
          <w:rPr>
            <w:rFonts w:cstheme="minorHAnsi"/>
          </w:rPr>
          <w:t>alter</w:t>
        </w:r>
      </w:ins>
      <w:ins w:id="2841" w:author="Lane, Stefanie" w:date="2023-09-25T15:56:00Z">
        <w:r w:rsidR="00C33766">
          <w:rPr>
            <w:rFonts w:cstheme="minorHAnsi"/>
          </w:rPr>
          <w:t>ed</w:t>
        </w:r>
      </w:ins>
      <w:ins w:id="2842" w:author="Lane, Stefanie" w:date="2023-09-12T18:57:00Z">
        <w:r w:rsidR="00EC504C">
          <w:rPr>
            <w:rFonts w:cstheme="minorHAnsi"/>
          </w:rPr>
          <w:t xml:space="preserve"> sediment trapping </w:t>
        </w:r>
        <w:r w:rsidR="00E127BA">
          <w:rPr>
            <w:rFonts w:cstheme="minorHAnsi"/>
          </w:rPr>
          <w:t xml:space="preserve">via altered </w:t>
        </w:r>
      </w:ins>
      <w:del w:id="2843" w:author="Lane, Stefanie" w:date="2023-09-12T18:57:00Z">
        <w:r w:rsidR="00D472DA" w:rsidDel="00E127BA">
          <w:rPr>
            <w:rFonts w:cstheme="minorHAnsi"/>
          </w:rPr>
          <w:delText>reduce the</w:delText>
        </w:r>
      </w:del>
      <w:ins w:id="2844" w:author="Lane, Stefanie" w:date="2023-09-12T18:56:00Z">
        <w:r w:rsidR="007F1FA6">
          <w:rPr>
            <w:rFonts w:cstheme="minorHAnsi"/>
          </w:rPr>
          <w:t xml:space="preserve">vegetation structural complexity </w:t>
        </w:r>
      </w:ins>
      <w:ins w:id="2845" w:author="Lane, Stefanie" w:date="2023-09-25T15:57:00Z">
        <w:r w:rsidR="00513A79">
          <w:rPr>
            <w:rFonts w:cstheme="minorHAnsi"/>
          </w:rPr>
          <w:t>(Bouma et al., 2010)</w:t>
        </w:r>
      </w:ins>
      <w:del w:id="2846" w:author="Lane, Stefanie" w:date="2023-09-12T18:56:00Z">
        <w:r w:rsidR="00D472DA" w:rsidDel="007F1FA6">
          <w:rPr>
            <w:rFonts w:cstheme="minorHAnsi"/>
          </w:rPr>
          <w:delText xml:space="preserve"> d</w:delText>
        </w:r>
        <w:r w:rsidR="004506A9" w:rsidDel="007F1FA6">
          <w:rPr>
            <w:rFonts w:cstheme="minorHAnsi"/>
          </w:rPr>
          <w:delText>ense root network</w:delText>
        </w:r>
      </w:del>
      <w:ins w:id="2847" w:author="Lane, Stefanie" w:date="2023-09-12T18:57:00Z">
        <w:r w:rsidR="00E127BA">
          <w:rPr>
            <w:rFonts w:cstheme="minorHAnsi"/>
          </w:rPr>
          <w:t xml:space="preserve"> </w:t>
        </w:r>
      </w:ins>
      <w:del w:id="2848" w:author="Lane, Stefanie" w:date="2023-09-12T18:56:00Z">
        <w:r w:rsidR="004506A9" w:rsidDel="007F1FA6">
          <w:rPr>
            <w:rFonts w:cstheme="minorHAnsi"/>
          </w:rPr>
          <w:delText xml:space="preserve">s </w:delText>
        </w:r>
      </w:del>
      <w:del w:id="2849" w:author="Lane, Stefanie" w:date="2023-09-12T18:57:00Z">
        <w:r w:rsidR="005F2EB8" w:rsidDel="00E127BA">
          <w:rPr>
            <w:rFonts w:cstheme="minorHAnsi"/>
          </w:rPr>
          <w:delText>to trap sediment in the marsh platform</w:delText>
        </w:r>
        <w:r w:rsidR="004506A9" w:rsidDel="00E127BA">
          <w:rPr>
            <w:rFonts w:cstheme="minorHAnsi"/>
          </w:rPr>
          <w:delText xml:space="preserve"> and</w:delText>
        </w:r>
      </w:del>
      <w:ins w:id="2850" w:author="Lane, Stefanie" w:date="2023-09-12T18:57:00Z">
        <w:r w:rsidR="00E127BA">
          <w:rPr>
            <w:rFonts w:cstheme="minorHAnsi"/>
          </w:rPr>
          <w:t>or reduce</w:t>
        </w:r>
      </w:ins>
      <w:ins w:id="2851" w:author="Lane, Stefanie" w:date="2023-09-12T18:58:00Z">
        <w:r w:rsidR="00ED3FC7">
          <w:rPr>
            <w:rFonts w:cstheme="minorHAnsi"/>
          </w:rPr>
          <w:t xml:space="preserve"> availability of</w:t>
        </w:r>
      </w:ins>
      <w:r w:rsidR="004243E3">
        <w:rPr>
          <w:rFonts w:cstheme="minorHAnsi"/>
        </w:rPr>
        <w:t xml:space="preserve"> </w:t>
      </w:r>
      <w:ins w:id="2852" w:author="Lane, Stefanie" w:date="2023-09-25T16:12:00Z">
        <w:r w:rsidR="00157C42">
          <w:rPr>
            <w:rFonts w:cstheme="minorHAnsi"/>
          </w:rPr>
          <w:t xml:space="preserve">important </w:t>
        </w:r>
      </w:ins>
      <w:del w:id="2853" w:author="Lane, Stefanie" w:date="2023-09-25T16:12:00Z">
        <w:r w:rsidR="004243E3" w:rsidDel="006431A1">
          <w:rPr>
            <w:rFonts w:cstheme="minorHAnsi"/>
          </w:rPr>
          <w:delText>seasonal</w:delText>
        </w:r>
        <w:r w:rsidR="004506A9" w:rsidDel="006431A1">
          <w:rPr>
            <w:rFonts w:cstheme="minorHAnsi"/>
          </w:rPr>
          <w:delText xml:space="preserve"> </w:delText>
        </w:r>
      </w:del>
      <w:r w:rsidR="004506A9">
        <w:rPr>
          <w:rFonts w:cstheme="minorHAnsi"/>
        </w:rPr>
        <w:t xml:space="preserve">pollinator </w:t>
      </w:r>
      <w:del w:id="2854" w:author="Lane, Stefanie" w:date="2023-09-12T18:58:00Z">
        <w:r w:rsidR="004506A9" w:rsidDel="00ED3FC7">
          <w:rPr>
            <w:rFonts w:cstheme="minorHAnsi"/>
          </w:rPr>
          <w:delText>value of forbs</w:delText>
        </w:r>
      </w:del>
      <w:ins w:id="2855" w:author="Lane, Stefanie" w:date="2023-09-12T18:58:00Z">
        <w:r w:rsidR="00ED3FC7">
          <w:rPr>
            <w:rFonts w:cstheme="minorHAnsi"/>
          </w:rPr>
          <w:t xml:space="preserve">plants </w:t>
        </w:r>
      </w:ins>
      <w:ins w:id="2856" w:author="Lane, Stefanie" w:date="2023-09-25T16:12:00Z">
        <w:r w:rsidR="00157C42">
          <w:rPr>
            <w:rFonts w:cstheme="minorHAnsi"/>
          </w:rPr>
          <w:t>(Newbold et al., 2019)</w:t>
        </w:r>
      </w:ins>
      <w:ins w:id="2857" w:author="Lane, Stefanie" w:date="2023-09-25T15:59:00Z">
        <w:r w:rsidR="00976E8C">
          <w:rPr>
            <w:rFonts w:cstheme="minorHAnsi"/>
          </w:rPr>
          <w:t xml:space="preserve">. However, </w:t>
        </w:r>
      </w:ins>
      <w:del w:id="2858" w:author="Lane, Stefanie" w:date="2023-09-25T15:59:00Z">
        <w:r w:rsidR="00D472DA" w:rsidDel="00976E8C">
          <w:rPr>
            <w:rFonts w:cstheme="minorHAnsi"/>
          </w:rPr>
          <w:delText xml:space="preserve">, although </w:delText>
        </w:r>
      </w:del>
      <w:r w:rsidR="00D472DA">
        <w:rPr>
          <w:rFonts w:cstheme="minorHAnsi"/>
        </w:rPr>
        <w:t xml:space="preserve">these contributions by the species lost in Ladner Marsh have not been quantified. </w:t>
      </w:r>
      <w:commentRangeEnd w:id="2838"/>
      <w:r w:rsidR="004A2BB7">
        <w:rPr>
          <w:rStyle w:val="CommentReference"/>
        </w:rPr>
        <w:commentReference w:id="2838"/>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r w:rsidR="007627B8" w:rsidRPr="00EE4DC7">
        <w:t>–</w:t>
      </w:r>
      <w:r w:rsidR="00D1049A">
        <w:t>2019</w:t>
      </w:r>
      <w:r w:rsidR="00CD7B22">
        <w:t xml:space="preserve"> </w:t>
      </w:r>
      <w:r w:rsidR="00FC1C68">
        <w:t>(</w:t>
      </w:r>
      <w:del w:id="2859" w:author="Lane, Stefanie" w:date="2023-09-19T10:09:00Z">
        <w:r w:rsidR="00FC1C68" w:rsidDel="005461FD">
          <w:delText>Fig. S2</w:delText>
        </w:r>
      </w:del>
      <w:ins w:id="2860" w:author="Lane, Stefanie" w:date="2023-09-19T10:09:00Z">
        <w:r w:rsidR="005461FD">
          <w:t>Fig. S3</w:t>
        </w:r>
      </w:ins>
      <w:r w:rsidR="00CD7B22" w:rsidRPr="006359FF">
        <w:t>)</w:t>
      </w:r>
      <w:r w:rsidR="00BE39A7" w:rsidRPr="006359FF">
        <w:t xml:space="preserve">, although few species (native or </w:t>
      </w:r>
      <w:r w:rsidR="00341A26">
        <w:t>non-native</w:t>
      </w:r>
      <w:r w:rsidR="00BE39A7" w:rsidRPr="006359FF">
        <w:t>) represent the majority of cover within the assemblage</w:t>
      </w:r>
      <w:r w:rsidR="00CD7B22">
        <w:t xml:space="preserve"> (</w:t>
      </w:r>
      <w:r w:rsidR="00392F8F">
        <w:t>Table S5</w:t>
      </w:r>
      <w:r w:rsidR="00CD7B22">
        <w:t>)</w:t>
      </w:r>
      <w:r w:rsidR="00BE39A7" w:rsidRPr="006359FF">
        <w:t xml:space="preserve">. </w:t>
      </w:r>
      <w:ins w:id="2861" w:author="Gary" w:date="2023-09-22T12:55:00Z">
        <w:r w:rsidR="004A2BB7">
          <w:t xml:space="preserve">Although </w:t>
        </w:r>
      </w:ins>
      <w:del w:id="2862" w:author="Gary" w:date="2023-09-22T12:55:00Z">
        <w:r w:rsidR="00341A26" w:rsidDel="004A2BB7">
          <w:delText>N</w:delText>
        </w:r>
      </w:del>
      <w:ins w:id="2863" w:author="Gary" w:date="2023-09-22T12:55:00Z">
        <w:r w:rsidR="004A2BB7">
          <w:t>n</w:t>
        </w:r>
      </w:ins>
      <w:r w:rsidR="00341A26">
        <w:t>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w:t>
      </w:r>
      <w:del w:id="2864" w:author="Gary" w:date="2023-09-22T12:56:00Z">
        <w:r w:rsidR="00BE39A7" w:rsidRPr="006359FF" w:rsidDel="00E64BB9">
          <w:delText xml:space="preserve">however </w:delText>
        </w:r>
      </w:del>
      <w:r w:rsidR="00BE39A7" w:rsidRPr="006359FF">
        <w:t xml:space="preserve">these species are notorious for spreading to the point of near-exclusion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r>
        <w:t xml:space="preserve">Mechanisms, </w:t>
      </w:r>
      <w:r w:rsidR="00BE39A7">
        <w:t>Synthesis &amp; Recommendations</w:t>
      </w:r>
    </w:p>
    <w:p w14:paraId="7AE551C0" w14:textId="621F8DB2" w:rsidR="00C20E8A" w:rsidRDefault="00341A26" w:rsidP="00A72AA9">
      <w:pPr>
        <w:ind w:firstLine="720"/>
      </w:pPr>
      <w:r>
        <w:t>Non-native</w:t>
      </w:r>
      <w:r w:rsidR="00A03200">
        <w:t xml:space="preserve"> s</w:t>
      </w:r>
      <w:r w:rsidR="00BE39A7">
        <w:t>pecies</w:t>
      </w:r>
      <w:r w:rsidR="00BE39A7" w:rsidRPr="00757A6B">
        <w:t xml:space="preserve"> </w:t>
      </w:r>
      <w:r w:rsidR="00937C7B">
        <w:t>invasion</w:t>
      </w:r>
      <w:r w:rsidR="00937C7B" w:rsidRPr="00757A6B">
        <w:t xml:space="preserve"> </w:t>
      </w:r>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del w:id="2865" w:author="Lane, Stefanie" w:date="2023-09-12T19:03:00Z">
        <w:r w:rsidR="00CC3464" w:rsidDel="00E851FE">
          <w:delText>, especially when top-down trophic interactions are also lost</w:delText>
        </w:r>
        <w:r w:rsidR="00C43860" w:rsidDel="00E851FE">
          <w:delText xml:space="preserve"> from the ecosystem</w:delText>
        </w:r>
      </w:del>
      <w:r w:rsidR="003644E4">
        <w:t xml:space="preserve"> </w:t>
      </w:r>
      <w:r w:rsidR="003644E4" w:rsidRPr="00A72AA9">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w:t>
      </w:r>
      <w:ins w:id="2866" w:author="Gary" w:date="2023-09-22T12:57:00Z">
        <w:r w:rsidR="00C43829">
          <w:t xml:space="preserve"> marsh</w:t>
        </w:r>
      </w:ins>
      <w:r w:rsidR="00D31AA5">
        <w:t xml:space="preserve">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r w:rsidR="00742F8E">
        <w:t xml:space="preserve"> </w:t>
      </w:r>
      <w:r w:rsidR="00742F8E" w:rsidRPr="00A72AA9">
        <w:lastRenderedPageBreak/>
        <w:t>(e.g., 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1CA36779" w14:textId="197CE4C3" w:rsidR="00BE39A7" w:rsidRDefault="00B2311F" w:rsidP="0087541A">
      <w:pPr>
        <w:ind w:firstLine="720"/>
      </w:pPr>
      <w:r>
        <w:t xml:space="preserve">Optimal abiotic conditions for the recruitment and spatial occupancy of native or </w:t>
      </w:r>
      <w:r w:rsidR="00341A26">
        <w:t>non-native</w:t>
      </w:r>
      <w:r>
        <w:t xml:space="preserve"> species may largely be driven by soil characteristics and related sedimentation processes. </w:t>
      </w:r>
      <w:del w:id="2867" w:author="Lane, Stefanie" w:date="2023-09-12T19:06:00Z">
        <w:r w:rsidDel="00C100C2">
          <w:delText>Sedimentary c</w:delText>
        </w:r>
      </w:del>
      <w:ins w:id="2868" w:author="Lane, Stefanie" w:date="2023-09-12T19:06:00Z">
        <w:r w:rsidR="00C100C2">
          <w:t>C</w:t>
        </w:r>
      </w:ins>
      <w:r>
        <w:t>hanges such as sediment starvation</w:t>
      </w:r>
      <w:ins w:id="2869" w:author="Lane, Stefanie" w:date="2023-09-12T19:06:00Z">
        <w:r w:rsidR="00C100C2">
          <w:t xml:space="preserve">, </w:t>
        </w:r>
      </w:ins>
      <w:del w:id="2870" w:author="Lane, Stefanie" w:date="2023-09-12T19:06:00Z">
        <w:r w:rsidDel="00C100C2">
          <w:delText xml:space="preserve"> or </w:delText>
        </w:r>
      </w:del>
      <w:r>
        <w:t>subsidence</w:t>
      </w:r>
      <w:ins w:id="2871" w:author="Lane, Stefanie" w:date="2023-09-12T19:06:00Z">
        <w:r w:rsidR="00C100C2">
          <w:t>, or r</w:t>
        </w:r>
      </w:ins>
      <w:ins w:id="2872" w:author="Lane, Stefanie" w:date="2023-09-12T19:07:00Z">
        <w:r w:rsidR="00C100C2">
          <w:t xml:space="preserve">elative sea level rise </w:t>
        </w:r>
      </w:ins>
      <w:del w:id="2873" w:author="Lane, Stefanie" w:date="2023-09-12T19:06:00Z">
        <w:r w:rsidDel="00C100C2">
          <w:delText xml:space="preserve"> </w:delText>
        </w:r>
      </w:del>
      <w:r>
        <w:t>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feedbacks between vegetation and sedimentation could support areas of marsh accretion </w:t>
      </w:r>
      <w:r w:rsidRPr="000335B7">
        <w:rPr>
          <w:rFonts w:ascii="Calibri" w:hAnsi="Calibri" w:cs="Calibri"/>
        </w:rPr>
        <w:t>(Nyman et al., 2006)</w:t>
      </w:r>
      <w:r>
        <w:t xml:space="preserve">, which may also be more likely to receive </w:t>
      </w:r>
      <w:r w:rsidR="00341A26">
        <w:t>non-native</w:t>
      </w:r>
      <w:r>
        <w:t xml:space="preserve"> propagules within the d</w:t>
      </w:r>
      <w:r w:rsidRPr="00810405">
        <w:t xml:space="preserve">istributed sediment. </w:t>
      </w:r>
      <w:r w:rsidR="000703CB" w:rsidRPr="00810405">
        <w:t xml:space="preserve">While </w:t>
      </w:r>
      <w:r w:rsidR="00D305BA" w:rsidRPr="00810405">
        <w:t xml:space="preserve">Ladner Marsh </w:t>
      </w:r>
      <w:r w:rsidR="004C0E17" w:rsidRPr="00810405">
        <w:t xml:space="preserve">has </w:t>
      </w:r>
      <w:r w:rsidR="000703CB" w:rsidRPr="00810405">
        <w:t xml:space="preserve">largely escaped direct </w:t>
      </w:r>
      <w:del w:id="2874" w:author="Lane, Stefanie" w:date="2023-09-12T19:20:00Z">
        <w:r w:rsidR="000703CB" w:rsidRPr="00810405" w:rsidDel="00CF6994">
          <w:delText>natural (</w:delText>
        </w:r>
        <w:r w:rsidR="000703CB" w:rsidRPr="00B86AB9" w:rsidDel="00CF6994">
          <w:rPr>
            <w:highlight w:val="yellow"/>
            <w:rPrChange w:id="2875" w:author="Lane, Stefanie" w:date="2023-09-12T19:09:00Z">
              <w:rPr/>
            </w:rPrChange>
          </w:rPr>
          <w:delText>e.g.,</w:delText>
        </w:r>
        <w:r w:rsidR="00D966A3" w:rsidRPr="00B86AB9" w:rsidDel="00CF6994">
          <w:rPr>
            <w:highlight w:val="yellow"/>
            <w:rPrChange w:id="2876" w:author="Lane, Stefanie" w:date="2023-09-12T19:09:00Z">
              <w:rPr/>
            </w:rPrChange>
          </w:rPr>
          <w:delText xml:space="preserve"> scouring</w:delText>
        </w:r>
        <w:r w:rsidR="000703CB" w:rsidRPr="00B86AB9" w:rsidDel="00CF6994">
          <w:rPr>
            <w:highlight w:val="yellow"/>
            <w:rPrChange w:id="2877" w:author="Lane, Stefanie" w:date="2023-09-12T19:09:00Z">
              <w:rPr/>
            </w:rPrChange>
          </w:rPr>
          <w:delText xml:space="preserve"> tidal surge</w:delText>
        </w:r>
        <w:r w:rsidR="000703CB" w:rsidRPr="00810405" w:rsidDel="00CF6994">
          <w:delText xml:space="preserve">) and </w:delText>
        </w:r>
      </w:del>
      <w:r w:rsidR="000703CB" w:rsidRPr="00810405">
        <w:t xml:space="preserve">anthropogenic disturbance (e.g., </w:t>
      </w:r>
      <w:del w:id="2878" w:author="Lane, Stefanie" w:date="2023-09-12T19:26:00Z">
        <w:r w:rsidR="000703CB" w:rsidRPr="00810405" w:rsidDel="00AC1C2B">
          <w:delText>industria</w:delText>
        </w:r>
      </w:del>
      <w:ins w:id="2879" w:author="Lane, Stefanie" w:date="2023-09-12T19:26:00Z">
        <w:r w:rsidR="00AC1C2B">
          <w:t>industrial or agricultural development</w:t>
        </w:r>
      </w:ins>
      <w:del w:id="2880" w:author="Lane, Stefanie" w:date="2023-09-12T19:26:00Z">
        <w:r w:rsidR="000703CB" w:rsidRPr="00810405" w:rsidDel="00AC1C2B">
          <w:delText>l development</w:delText>
        </w:r>
      </w:del>
      <w:r w:rsidR="000703CB" w:rsidRPr="00810405">
        <w:t xml:space="preserve">), it is </w:t>
      </w:r>
      <w:r w:rsidR="00D966A3" w:rsidRPr="00810405">
        <w:t xml:space="preserve">subject to continuous pressures resulting from </w:t>
      </w:r>
      <w:ins w:id="2881" w:author="Lane, Stefanie" w:date="2023-09-12T19:24:00Z">
        <w:r w:rsidR="00E45D2F">
          <w:t xml:space="preserve">anthropogenic </w:t>
        </w:r>
      </w:ins>
      <w:r w:rsidR="00D966A3" w:rsidRPr="00810405">
        <w:t xml:space="preserve">modifications throughout the Fraser River Estuary. Cumulative effects of altered water, sediment, and nutrient regimes </w:t>
      </w:r>
      <w:r w:rsidR="001E54D2" w:rsidRPr="00810405">
        <w:t>impacting</w:t>
      </w:r>
      <w:r w:rsidR="00D966A3" w:rsidRPr="00810405">
        <w:t xml:space="preserve"> the </w:t>
      </w:r>
      <w:r w:rsidR="00D93C2E" w:rsidRPr="00810405">
        <w:t>lower reaches of the Fraser River</w:t>
      </w:r>
      <w:r w:rsidR="00B55A4F" w:rsidRPr="00810405">
        <w:t xml:space="preserve"> </w:t>
      </w:r>
      <w:r w:rsidR="00D93C2E" w:rsidRPr="00810405">
        <w:t>can alter competitive dynamics of plant communities</w:t>
      </w:r>
      <w:r w:rsidR="00C20E8A">
        <w:t xml:space="preserve"> </w:t>
      </w:r>
      <w:r w:rsidR="00B55A4F" w:rsidRPr="00810405">
        <w:t xml:space="preserve"> (</w:t>
      </w:r>
      <w:r w:rsidR="00A92976" w:rsidRPr="00810405">
        <w:t xml:space="preserve">Dethier &amp; Hacker, 2005; </w:t>
      </w:r>
      <w:r w:rsidR="003D427D" w:rsidRPr="00A46D11">
        <w:t xml:space="preserve">Flores-Moreno et al., </w:t>
      </w:r>
      <w:r w:rsidR="007112BE" w:rsidRPr="00A46D11">
        <w:t>2016</w:t>
      </w:r>
      <w:r w:rsidR="00B55A4F" w:rsidRPr="00810405">
        <w:t>)</w:t>
      </w:r>
      <w:r w:rsidR="009E79F9">
        <w:t xml:space="preserve">, and promote the dominance of invasive species </w:t>
      </w:r>
      <w:r w:rsidR="009E79F9">
        <w:fldChar w:fldCharType="begin"/>
      </w:r>
      <w:r w:rsidR="00542F64">
        <w:instrText xml:space="preserve"> ADDIN ZOTERO_ITEM CSL_CITATION {"citationID":"IcscK1TV","properties":{"formattedCitation":"(Green &amp; Galatowitsch, 2002; Woo &amp; Zedler, 2002; Zedler &amp; Kercher, 2004)","plainCitation":"(Green &amp; Galatowitsch, 2002; Woo &amp; Zedler, 2002; Zedler &amp; Kercher, 2004)","noteIndex":0},"citationItems":[{"id":2926,"uris":["http://zotero.org/users/6092945/items/CEHYII5A"],"itemData":{"id":2926,"type":"article-journal","abstract":"1 Nutrient enrichment may adversely impact plant species richness in wetlands and enhance their susceptibility to colonization and dominance by invasive species. For North American prairie wetlands, enrichment by nitrate-N (NO3-N) from agricultural runoff is thought to contribute to the increasing colonization and dominance of Phalaris arundinacea (reed canary grass), especially during restoration. If true, P. arundinacea might compromise the re-establishment of sedge meadow vegetation on sites reflooded with agricultural drainage water. 2 We tested this hypothesis using a fertilization experiment in wetlands with controlled hydrology. A community mixture comprising 11 species from native sedge meadow was seeded in mesocosms and grown under one of three NO3-N levels (0 g m−2 year−1, 12 g m−2 year−1, 48 g m−2 year−1) with or without P. arundinacea. Above- and below-ground biomass were measured after two growing seasons to assess the response of vegetation to NO3-N and P. arundinacea treatments. 3 The total shoot biomass of the native community was suppressed in the presence of P. arundinacea at all NO3-N levels, but shoot suppression was significantly greater at the highest NO3-N dose level (48 g m−2). Shoot growth of the native community was reduced by nearly one-half under these conditions. 4 The total root biomass of the community was also suppressed by P. arundinacea when no NO3-N was added. 5 As NO3-N increased, the relative abundance (shoot biomass) of native graminoids declined while native forbs increased in communities with and without Phalaris. The most common graminoid, Glyceria grandis, was suppressed by P. arundinacea at all levels, with suppression enhanced at the 48 g m−2 NO3-N level. Three other species were suppressed at the highest NO3-N level, in the presence of Phalaris. The two most common forbs, Asclepias incarnata and Sium suave, exhibited a continual increase in growth with NO3-N additions along with overall suppression by P. arundinacea. 6 Community diversity and evenness declined with increasing NO3-N levels, whether or not P. arundinacea was present. 7 Our results demonstrate that if P. arundinacea is present, the restored sedge meadow community will not achieve levels of abundance that are possible when this species is absent, regardless of NO3-N enrichment conditions. 8 At the same time, the increased suppression by P. arundinacea at the 48 g m−2 NO3-N dose level supports the hypothesis that the dominance of this species over the native sedge meadow community is enhanced by NO3-N inputs at levels that are common in agricultural landscapes. 9 Our results carry two implications for achieving biodiversity conservation in agricultural landscapes. First, reducing nitrate loads to wetland reserves is essential for minimizing declines in community diversity. Secondly, the use of P. arundinacea for soil conservation and other agri-environmental purposes should be curtailed because of the likelihood of off-site impacts to wetland biodiversity.","container-title":"Journal of Applied Ecology","DOI":"10.1046/j.1365-2664.2002.00702.x","ISSN":"1365-2664","issue":"1","language":"en","note":"_eprint: https://onlinelibrary.wiley.com/doi/pdf/10.1046/j.1365-2664.2002.00702.x","page":"134-144","source":"Wiley Online Library","title":"Effects of Phalaris arundinacea and nitrate-N addition on the establishment of wetland plant communities","volume":"39","author":[{"family":"Green","given":"Emily K."},{"family":"Galatowitsch","given":"Susan M."}],"issued":{"date-parts":[["2002"]]}},"label":"page"},{"id":2928,"uris":["http://zotero.org/users/6092945/items/2ERAR8A4"],"itemData":{"id":2928,"type":"article-journal","abstract":"Where wetlands receive urban runoff, Typha spp. and other invasive plants often displace the native vegetation. We tested the ability of nutrients (N and P) to increase vegetative growth of T. × glauca (a hybrid of T. latifolia and T. angustifolia). In the greenhouse, 17 treatments revealed that T. × glauca required both N and P for growth, and total leaf length was most stimulated where a higher proportion of P was added (7N</w:instrText>
      </w:r>
      <w:r w:rsidR="00542F64">
        <w:rPr>
          <w:rFonts w:ascii="Cambria Math" w:hAnsi="Cambria Math" w:cs="Cambria Math"/>
        </w:rPr>
        <w:instrText>∶</w:instrText>
      </w:r>
      <w:r w:rsidR="00542F64">
        <w:instrText>1P vs. 14N</w:instrText>
      </w:r>
      <w:r w:rsidR="00542F64">
        <w:rPr>
          <w:rFonts w:ascii="Cambria Math" w:hAnsi="Cambria Math" w:cs="Cambria Math"/>
        </w:rPr>
        <w:instrText>∶</w:instrText>
      </w:r>
      <w:r w:rsidR="00542F64">
        <w:instrText>1P, with N constant and P changed), regardless of concentration (the High treatment was 4× the Low treatment). In Gardner Marsh (Madison, Wisconsin, USA), we set up 28 plots (1×6 m) that bisected the boundary between sedge meadow (graminoids) and T. × glauca, and we added a common lawn fertilizer (9N</w:instrText>
      </w:r>
      <w:r w:rsidR="00542F64">
        <w:rPr>
          <w:rFonts w:ascii="Cambria Math" w:hAnsi="Cambria Math" w:cs="Cambria Math"/>
        </w:rPr>
        <w:instrText>∶</w:instrText>
      </w:r>
      <w:r w:rsidR="00542F64">
        <w:instrText>1P</w:instrText>
      </w:r>
      <w:r w:rsidR="00542F64">
        <w:rPr>
          <w:rFonts w:ascii="Cambria Math" w:hAnsi="Cambria Math" w:cs="Cambria Math"/>
        </w:rPr>
        <w:instrText>∶</w:instrText>
      </w:r>
      <w:r w:rsidR="00542F64">
        <w:instrText>4K) at high (62.5 g/m2), medium (31.3 g/m2), low (15.6 g/m2), and control (0 g/m2) rates on five dates, with n=7 plots/treatment. After one growing season, fertilizer addition increased T. × glauca ramet density, height, and biomass, especially where the sedge meadow graminoids were initially dominant. Aboveground biomass of T. × glauca in the high nutrient addition treatment (1029±256.1 g/m2) was more than double that for control plots (431±80.52 g/m2) overall, with the greatest percent increase in sedge meadow subplots. In contrast, native graminoids (mostly Carex spp.) did not respond to treatment, either in biomass or percent cover. Typha × glauca allocated nutrients to both growth and storage, as indicated by higher N and P concentrations in leaves, shoot bases, and rhizomes in plots with high nutrient addition. Because fertilizing the marsh enhanced the shoot growth of T. × glauca but not native graminoids, and because the 7N</w:instrText>
      </w:r>
      <w:r w:rsidR="00542F64">
        <w:rPr>
          <w:rFonts w:ascii="Cambria Math" w:hAnsi="Cambria Math" w:cs="Cambria Math"/>
        </w:rPr>
        <w:instrText>∶</w:instrText>
      </w:r>
      <w:r w:rsidR="00542F64">
        <w:instrText xml:space="preserve">1P treatment stimulated growth in the greenhouse, we suggest that wetland managers focus on reducing P inflows to urban wetlands. Fertilizer additions below those recommended by the manufacturer for new lawns (5× that of our highest treatment) should be more economical and have fewer impacts on receiving wetlands.","container-title":"Wetlands","DOI":"10.1672/0277-5212(2002)022[0509:CNASAS]2.0.CO;2","ISSN":"1943-6246","issue":"3","journalAbbreviation":"Wetlands","language":"en","page":"509-521","source":"Springer Link","title":"Can nutrients alone shift a sedge meadow towards dominance by the invasive Typha × glauca","volume":"22","author":[{"family":"Woo","given":"Isa"},{"family":"Zedler","given":"Joy B."}],"issued":{"date-parts":[["2002",9,1]]}},"label":"page"},{"id":2927,"uris":["http://zotero.org/users/6092945/items/IDEWWKFC"],"itemData":{"id":2927,"type":"article-journal","abstract":"Wetlands seem to be especially vulnerable to invasions. Even though ≤6% of the earth's land mass is wetland, 24% (8 of 33) of the world's most invasive plants are wetland species. Furthermore, many wetland invaders form monotypes, which alter habitat structure, lower biodiversity (both number and “quality” of species), change nutrient cycling and productivity (often increasing it), and modify food webs. Wetlands are landscape sinks, which accumulate debris, sediments, water, and nutrients, all of which facilitate invasions by creating canopy gaps or accelerating the growth of opportunistic plant species. These and other disturbances to wetlands, such as propagule influx, salt influx, and hydroperiod alteration, create opportunities that are well matched by wetland opportunists. No single hypothesis or plant attribute explains all wetland invasions, but the propensity for wetlands to become dominated by invasive monotypes is arguably an effect of the cumulative impacts associated with landscape sinks, including import of hydrophytes that exhibit efficient growth (high plant volume per unit biomass).","container-title":"Critical Reviews in Plant Sciences","DOI":"10.1080/07352680490514673","ISSN":"0735-2689","issue":"5","note":"publisher: Taylor &amp; Francis\n_eprint: https://doi.org/10.1080/07352680490514673","page":"431-452","source":"Taylor and Francis+NEJM","title":"Causes and Consequences of Invasive Plants in Wetlands: Opportunities, Opportunists, and Outcomes","title-short":"Causes and Consequences of Invasive Plants in Wetlands","volume":"23","author":[{"family":"Zedler","given":"Joy B."},{"family":"Kercher","given":"Suzanne"}],"issued":{"date-parts":[["2004",9,1]]}},"label":"page"}],"schema":"https://github.com/citation-style-language/schema/raw/master/csl-citation.json"} </w:instrText>
      </w:r>
      <w:r w:rsidR="009E79F9">
        <w:fldChar w:fldCharType="separate"/>
      </w:r>
      <w:r w:rsidR="000E42AB" w:rsidRPr="000E42AB">
        <w:rPr>
          <w:rFonts w:ascii="Calibri" w:hAnsi="Calibri" w:cs="Calibri"/>
        </w:rPr>
        <w:t>(Green &amp; Galatowitsch, 2002; Woo &amp; Zedler, 2002; Zedler &amp; Kercher, 2004)</w:t>
      </w:r>
      <w:r w:rsidR="009E79F9">
        <w:fldChar w:fldCharType="end"/>
      </w:r>
      <w:r w:rsidR="000E42AB">
        <w:t xml:space="preserve">. In turn, this </w:t>
      </w:r>
      <w:r w:rsidR="0087541A">
        <w:t>may facilitate</w:t>
      </w:r>
      <w:r w:rsidR="00EC289D" w:rsidRPr="00810405">
        <w:t xml:space="preserve"> dispersal and recruitment of non-native species </w:t>
      </w:r>
      <w:r w:rsidR="00E97B8B" w:rsidRPr="00810405">
        <w:t>and</w:t>
      </w:r>
      <w:r w:rsidR="00EC289D" w:rsidRPr="00810405">
        <w:t xml:space="preserve"> potentially </w:t>
      </w:r>
      <w:r w:rsidR="0087541A">
        <w:t>limit</w:t>
      </w:r>
      <w:r w:rsidR="00EC289D" w:rsidRPr="00810405">
        <w:t xml:space="preserve"> the dispersal and recruitment of native species</w:t>
      </w:r>
      <w:r w:rsidR="0087541A">
        <w:t xml:space="preserve"> because p</w:t>
      </w:r>
      <w:r w:rsidRPr="00810405">
        <w:t xml:space="preserve">ropagule pools </w:t>
      </w:r>
      <w:r w:rsidR="0087541A">
        <w:t>are</w:t>
      </w:r>
      <w:r w:rsidRPr="00810405">
        <w:t xml:space="preserve"> </w:t>
      </w:r>
      <w:r w:rsidR="0087541A">
        <w:t>dependent</w:t>
      </w:r>
      <w:r w:rsidRPr="00810405">
        <w:t xml:space="preserve">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then species colonization within the ecosystem is rare or lost</w:t>
      </w:r>
      <w:r w:rsidR="004318EB">
        <w:t xml:space="preserve"> (but see Stewart et al., 2022)</w:t>
      </w:r>
      <w:r w:rsidRPr="00FD48B1">
        <w:t xml:space="preserve">. 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r w:rsidR="009A329B">
        <w:t xml:space="preserve"> (Briski et al., 2012)</w:t>
      </w:r>
      <w:r w:rsidRPr="00FD48B1">
        <w:t>.</w:t>
      </w:r>
      <w:r w:rsidR="0077726A" w:rsidRPr="00FD48B1">
        <w:t xml:space="preserve"> </w:t>
      </w:r>
      <w:del w:id="2882" w:author="Lane, Stefanie" w:date="2023-09-19T18:35:00Z">
        <w:r w:rsidR="0077726A" w:rsidDel="001D5ED1">
          <w:delText>Thus</w:delText>
        </w:r>
        <w:commentRangeStart w:id="2883"/>
        <w:r w:rsidR="0077726A" w:rsidDel="001D5ED1">
          <w:delText>, a</w:delText>
        </w:r>
        <w:r w:rsidDel="001D5ED1">
          <w:delText>biotic shifts may be altering the seed recruitment niches</w:delText>
        </w:r>
        <w:r w:rsidR="00387B4B" w:rsidDel="001D5ED1">
          <w:delText xml:space="preserve"> </w:delText>
        </w:r>
        <w:commentRangeEnd w:id="2883"/>
        <w:r w:rsidR="004E3A0E" w:rsidDel="001D5ED1">
          <w:rPr>
            <w:rStyle w:val="CommentReference"/>
          </w:rPr>
          <w:commentReference w:id="2883"/>
        </w:r>
        <w:r w:rsidR="00387B4B" w:rsidDel="001D5ED1">
          <w:delText>which may</w:delText>
        </w:r>
        <w:r w:rsidDel="001D5ED1">
          <w:delText xml:space="preserve"> </w:delText>
        </w:r>
        <w:r w:rsidR="00742F8E" w:rsidDel="001D5ED1">
          <w:delText>restrict</w:delText>
        </w:r>
        <w:r w:rsidR="005A1945" w:rsidDel="001D5ED1">
          <w:delText xml:space="preserve"> recruitment of</w:delText>
        </w:r>
        <w:r w:rsidR="00742F8E" w:rsidDel="001D5ED1">
          <w:delText xml:space="preserve"> native</w:delText>
        </w:r>
        <w:r w:rsidDel="001D5ED1">
          <w:delText xml:space="preserve"> speci</w:delText>
        </w:r>
        <w:r w:rsidR="005A1945" w:rsidDel="001D5ED1">
          <w:delText>es diversity</w:delText>
        </w:r>
        <w:r w:rsidDel="001D5ED1">
          <w:delText xml:space="preserve">, while dispersal networks may be delivering disproportionately more seed of </w:delText>
        </w:r>
        <w:r w:rsidR="00341A26" w:rsidDel="001D5ED1">
          <w:delText>non-native</w:delText>
        </w:r>
        <w:r w:rsidR="00B55A4F" w:rsidDel="001D5ED1">
          <w:delText>, invasive</w:delText>
        </w:r>
        <w:r w:rsidDel="001D5ED1">
          <w:delText xml:space="preserve"> species. </w:delText>
        </w:r>
      </w:del>
    </w:p>
    <w:p w14:paraId="4D96ECF3" w14:textId="74DE1DE4" w:rsidR="003414EC" w:rsidRDefault="00961F12" w:rsidP="00BE39A7">
      <w:pPr>
        <w:ind w:firstLine="720"/>
      </w:pPr>
      <w:r>
        <w:t xml:space="preserve">A common </w:t>
      </w:r>
      <w:r w:rsidR="00195DA8">
        <w:t>(mis)</w:t>
      </w:r>
      <w:r>
        <w:t xml:space="preserve">assumption is that </w:t>
      </w:r>
      <w:r w:rsidR="005F13EE">
        <w:t>“</w:t>
      </w:r>
      <w:r>
        <w:t>undisturbed</w:t>
      </w:r>
      <w:r w:rsidR="005F13EE">
        <w:t>”</w:t>
      </w:r>
      <w:r>
        <w:t xml:space="preserve"> </w:t>
      </w:r>
      <w:r w:rsidR="003414EC">
        <w:t xml:space="preserve">protected </w:t>
      </w:r>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2884"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historical reference</w:t>
      </w:r>
      <w:r w:rsidR="00E954F2">
        <w:t>s</w:t>
      </w:r>
      <w:r w:rsidR="00C04996">
        <w:t>, yet</w:t>
      </w:r>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r w:rsidR="006033C4">
        <w:t>However, the designation of Ladner Marsh as a Wildlife Management Area is</w:t>
      </w:r>
      <w:r w:rsidR="00937950">
        <w:t xml:space="preserve"> likely</w:t>
      </w:r>
      <w:r w:rsidR="006033C4">
        <w:t xml:space="preserve"> insufficient </w:t>
      </w:r>
      <w:r w:rsidR="00937950">
        <w:t xml:space="preserve">to protect the habitat from </w:t>
      </w:r>
      <w:r w:rsidR="008871E9">
        <w:t>large-scale environmental</w:t>
      </w:r>
      <w:r w:rsidR="00937950">
        <w:t xml:space="preserve"> stressors </w:t>
      </w:r>
      <w:r w:rsidR="008871E9">
        <w:t xml:space="preserve">in the Fraser River Estuary, such as nutrient enrichment. </w:t>
      </w:r>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r w:rsidR="00937950">
        <w:t xml:space="preserve">with respect to non-native, invasive encroachment </w:t>
      </w:r>
      <w:r w:rsidR="00811EA0">
        <w:t xml:space="preserve">during the span </w:t>
      </w:r>
      <w:r w:rsidR="00FD0F70">
        <w:t>of 20</w:t>
      </w:r>
      <w:r w:rsidR="002F3BE6" w:rsidRPr="00EE4DC7">
        <w:t>–</w:t>
      </w:r>
      <w:r w:rsidR="00FD0F70">
        <w:t>40 years</w:t>
      </w:r>
      <w:r w:rsidR="00811EA0">
        <w:t>.</w:t>
      </w:r>
      <w:r w:rsidR="00A15529">
        <w:t xml:space="preserve"> </w:t>
      </w:r>
      <w:bookmarkEnd w:id="2884"/>
      <w:r w:rsidR="00F70051">
        <w:t xml:space="preserve">We strongly advocate for the development of long-term vegetation monitoring to inform </w:t>
      </w:r>
      <w:r w:rsidR="00BA178F">
        <w:t>non-native invasive species management occurring in this</w:t>
      </w:r>
      <w:r w:rsidR="005F38AE">
        <w:t xml:space="preserve"> and similar</w:t>
      </w:r>
      <w:r w:rsidR="00BA178F">
        <w:t xml:space="preserve"> WMA</w:t>
      </w:r>
      <w:r w:rsidR="005F38AE">
        <w:t>s</w:t>
      </w:r>
      <w:r w:rsidR="00BA178F">
        <w:t xml:space="preserve"> (see also Stewart, Hood, and Martin, 2023). </w:t>
      </w:r>
    </w:p>
    <w:p w14:paraId="43C54AEC" w14:textId="0820D775" w:rsidR="00BE39A7" w:rsidRDefault="00BE39A7" w:rsidP="00BE39A7">
      <w:pPr>
        <w:ind w:firstLine="720"/>
      </w:pPr>
      <w:r>
        <w:t xml:space="preserve">If we are to prioritize conservation of functional coastal wetlands that include a significant representation of native species, we must seek new ways to manage habitats such as </w:t>
      </w:r>
      <w:del w:id="2885" w:author="Gary" w:date="2023-09-22T13:00:00Z">
        <w:r w:rsidR="00195DA8" w:rsidDel="00B72AA6">
          <w:delText xml:space="preserve">the </w:delText>
        </w:r>
      </w:del>
      <w:r>
        <w:t>Ladner Marsh</w:t>
      </w:r>
      <w:r w:rsidR="0052296F">
        <w:t>.</w:t>
      </w:r>
      <w:r w:rsidR="003414EC" w:rsidRPr="003414EC">
        <w:t xml:space="preserve"> </w:t>
      </w:r>
      <w:r w:rsidR="003414EC">
        <w:t>Active management may be required to maintain ecologically-desired species composition in the wake of environmental change, and should be informed by ongoing experimentation into the role of</w:t>
      </w:r>
      <w:ins w:id="2886" w:author="Lane, Stefanie" w:date="2023-09-27T17:39:00Z">
        <w:r w:rsidR="007720C1">
          <w:t xml:space="preserve"> </w:t>
        </w:r>
      </w:ins>
      <w:del w:id="2887" w:author="Gary" w:date="2023-09-26T10:45:00Z">
        <w:r w:rsidR="003414EC" w:rsidDel="002D6E9B">
          <w:delText xml:space="preserve">  </w:delText>
        </w:r>
      </w:del>
      <w:commentRangeStart w:id="2888"/>
      <w:r w:rsidR="003414EC">
        <w:t>hydrogeomorph</w:t>
      </w:r>
      <w:del w:id="2889" w:author="Lane, Stefanie" w:date="2023-09-27T17:39:00Z">
        <w:r w:rsidR="003414EC" w:rsidDel="007720C1">
          <w:delText>olog</w:delText>
        </w:r>
      </w:del>
      <w:r w:rsidR="003414EC">
        <w:t xml:space="preserve">ic </w:t>
      </w:r>
      <w:commentRangeEnd w:id="2888"/>
      <w:r w:rsidR="002D6E9B">
        <w:rPr>
          <w:rStyle w:val="CommentReference"/>
        </w:rPr>
        <w:commentReference w:id="2888"/>
      </w:r>
      <w:r w:rsidR="003414EC">
        <w:t xml:space="preserve">drivers, dispersal networks, recruitment strategies, disturbance, and invasive species management to achieve this goal. </w:t>
      </w:r>
      <w:r w:rsidR="00E031ED">
        <w:t xml:space="preserve">In so doing, </w:t>
      </w:r>
      <w:r w:rsidR="0052296F">
        <w:t xml:space="preserve">practitioners may </w:t>
      </w:r>
      <w:r>
        <w:t xml:space="preserve">enhance ecosystem processes </w:t>
      </w:r>
      <w:r>
        <w:lastRenderedPageBreak/>
        <w:t xml:space="preserve">within remnant </w:t>
      </w:r>
      <w:r w:rsidR="008A398F">
        <w:t>coastal</w:t>
      </w:r>
      <w:r w:rsidR="0052296F">
        <w:t xml:space="preserve"> wetland </w:t>
      </w:r>
      <w:r>
        <w:t xml:space="preserve">habitats. This active management process also presents a timely and necessary opportunity </w:t>
      </w:r>
      <w:r w:rsidR="008A398F">
        <w:t xml:space="preserve">in the Pacific Northwest of North America </w:t>
      </w:r>
      <w:r>
        <w:t>to engage with First Nations to revive traditional management practices</w:t>
      </w:r>
      <w:r w:rsidR="00680610">
        <w:t xml:space="preserve"> in tidal wetlands</w:t>
      </w:r>
      <w:r>
        <w:t xml:space="preserve">, such as select mechanical disturbance </w:t>
      </w:r>
      <w:r w:rsidR="000335B7" w:rsidRPr="000335B7">
        <w:rPr>
          <w:rFonts w:ascii="Calibri" w:hAnsi="Calibri" w:cs="Calibri"/>
        </w:rPr>
        <w:t>(Turner, 2014)</w:t>
      </w:r>
      <w:ins w:id="2890" w:author="Gary" w:date="2023-09-22T13:01:00Z">
        <w:r w:rsidR="009C7F56">
          <w:t>.</w:t>
        </w:r>
      </w:ins>
      <w:del w:id="2891" w:author="Gary" w:date="2023-09-22T13:01:00Z">
        <w:r w:rsidDel="009C7F56">
          <w:delText>:</w:delText>
        </w:r>
      </w:del>
      <w:r>
        <w:t xml:space="preserve"> </w:t>
      </w:r>
      <w:ins w:id="2892" w:author="Gary" w:date="2023-09-22T13:01:00Z">
        <w:r w:rsidR="009C7F56">
          <w:t>W</w:t>
        </w:r>
      </w:ins>
      <w:del w:id="2893" w:author="Gary" w:date="2023-09-22T13:02:00Z">
        <w:r w:rsidDel="009C7F56">
          <w:delText>w</w:delText>
        </w:r>
      </w:del>
      <w:r>
        <w:t xml:space="preserve">orking with traditional knowledge holders </w:t>
      </w:r>
      <w:r w:rsidR="00680610">
        <w:t xml:space="preserve">in these ecosystems </w:t>
      </w:r>
      <w:r>
        <w:t xml:space="preserve">may yield deeper understanding of plant community function and habitat stability, which would enhance ecosystem resilience and potentially lead to positive </w:t>
      </w:r>
      <w:commentRangeStart w:id="2894"/>
      <w:del w:id="2895" w:author="Lane, Stefanie" w:date="2023-09-25T15:59:00Z">
        <w:r w:rsidDel="00976E8C">
          <w:delText xml:space="preserve">effects </w:delText>
        </w:r>
      </w:del>
      <w:commentRangeEnd w:id="2894"/>
      <w:ins w:id="2896" w:author="Lane, Stefanie" w:date="2023-09-25T15:59:00Z">
        <w:r w:rsidR="00976E8C">
          <w:t xml:space="preserve">outcomes </w:t>
        </w:r>
      </w:ins>
      <w:r w:rsidR="009C7F56">
        <w:rPr>
          <w:rStyle w:val="CommentReference"/>
        </w:rPr>
        <w:commentReference w:id="2894"/>
      </w:r>
      <w:r>
        <w:t>on</w:t>
      </w:r>
      <w:r w:rsidR="001D74D7">
        <w:t xml:space="preserve"> regional</w:t>
      </w:r>
      <w:r w:rsidR="00EB0285">
        <w:t xml:space="preserve">ly important </w:t>
      </w:r>
      <w:r>
        <w:t xml:space="preserve">salmonid </w:t>
      </w:r>
      <w:r w:rsidR="00680610">
        <w:t xml:space="preserve">and </w:t>
      </w:r>
      <w:r w:rsidR="00FA337D">
        <w:t>shore</w:t>
      </w:r>
      <w:r w:rsidR="00680610">
        <w:t xml:space="preserve">bird </w:t>
      </w:r>
      <w:r>
        <w:t xml:space="preserve">populations while contributing to reconciliation between Indigenous and colonial cultures. </w:t>
      </w:r>
    </w:p>
    <w:p w14:paraId="0C240E1B" w14:textId="5E10C584" w:rsidR="00EB1BCB" w:rsidRDefault="00EB1BCB" w:rsidP="00137F24">
      <w:pPr>
        <w:ind w:hanging="480"/>
        <w:rPr>
          <w:rFonts w:asciiTheme="majorHAnsi" w:eastAsiaTheme="majorEastAsia" w:hAnsiTheme="majorHAnsi" w:cstheme="majorBidi"/>
          <w:color w:val="2F5496" w:themeColor="accent1" w:themeShade="BF"/>
          <w:sz w:val="32"/>
          <w:szCs w:val="32"/>
        </w:rPr>
      </w:pPr>
    </w:p>
    <w:p w14:paraId="4324C8C6" w14:textId="77777777" w:rsidR="003341A4" w:rsidRDefault="003341A4">
      <w:pPr>
        <w:rPr>
          <w:ins w:id="2897" w:author="Lane, Stefanie" w:date="2023-09-19T18:35:00Z"/>
        </w:rPr>
        <w:pPrChange w:id="2898" w:author="Lane, Stefanie" w:date="2023-09-19T18:56:00Z">
          <w:pPr>
            <w:pStyle w:val="Heading1"/>
          </w:pPr>
        </w:pPrChange>
      </w:pPr>
    </w:p>
    <w:p w14:paraId="074FB016" w14:textId="5F43B287" w:rsidR="007A3D34" w:rsidRDefault="00694C2C" w:rsidP="00340BB0">
      <w:pPr>
        <w:pStyle w:val="Heading1"/>
      </w:pPr>
      <w:r>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44763770"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w:t>
      </w:r>
      <w:r w:rsidR="0040644B">
        <w:rPr>
          <w:rFonts w:cstheme="minorHAnsi"/>
        </w:rPr>
        <w:t>ohn S.</w:t>
      </w:r>
      <w:r>
        <w:rPr>
          <w:rFonts w:cstheme="minorHAnsi"/>
        </w:rPr>
        <w:t xml:space="preserve">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09C53F05" w:rsidR="00694C2C" w:rsidRDefault="00A1025B" w:rsidP="00694C2C">
      <w:r>
        <w:t>Study conception</w:t>
      </w:r>
      <w:r w:rsidR="002F00D1">
        <w:t>,</w:t>
      </w:r>
      <w:r w:rsidR="0014430F">
        <w:t xml:space="preserve"> 2019 data collection, </w:t>
      </w:r>
      <w:del w:id="2899" w:author="Lane, Stefanie" w:date="2023-09-25T15:08:00Z">
        <w:r w:rsidR="0014430F" w:rsidDel="004E0419">
          <w:delText xml:space="preserve">and </w:delText>
        </w:r>
      </w:del>
      <w:r w:rsidR="0014430F">
        <w:t>analysis</w:t>
      </w:r>
      <w:ins w:id="2900" w:author="Lane, Stefanie" w:date="2023-09-25T15:08:00Z">
        <w:r w:rsidR="004E0419">
          <w:t>, and interpretation</w:t>
        </w:r>
      </w:ins>
      <w:r w:rsidR="0014430F">
        <w:t xml:space="preserve"> </w:t>
      </w:r>
      <w:r>
        <w:t>were</w:t>
      </w:r>
      <w:r w:rsidR="0014430F">
        <w:t xml:space="preserve"> </w:t>
      </w:r>
      <w:r w:rsidR="00441CBB">
        <w:t>undertaken</w:t>
      </w:r>
      <w:r w:rsidR="00895AFF">
        <w:t xml:space="preserve"> </w:t>
      </w:r>
      <w:r w:rsidR="0014430F">
        <w:t xml:space="preserve">by Stefanie L. Lane. </w:t>
      </w:r>
      <w:ins w:id="2901" w:author="Lane, Stefanie" w:date="2023-09-25T15:04:00Z">
        <w:r w:rsidR="00236BE8">
          <w:t xml:space="preserve">Gary E. Bradfield </w:t>
        </w:r>
        <w:r w:rsidR="00EA06B0">
          <w:t>oversaw o</w:t>
        </w:r>
      </w:ins>
      <w:del w:id="2902" w:author="Lane, Stefanie" w:date="2023-09-25T15:04:00Z">
        <w:r w:rsidR="0014430F" w:rsidDel="00236BE8">
          <w:delText>O</w:delText>
        </w:r>
      </w:del>
      <w:r w:rsidR="0014430F">
        <w:t xml:space="preserve">riginal </w:t>
      </w:r>
      <w:del w:id="2903" w:author="Lane, Stefanie" w:date="2023-09-25T15:03:00Z">
        <w:r w:rsidR="0014430F" w:rsidDel="00236BE8">
          <w:delText>(1979)</w:delText>
        </w:r>
        <w:r w:rsidDel="00236BE8">
          <w:delText xml:space="preserve"> </w:delText>
        </w:r>
      </w:del>
      <w:r>
        <w:t>study</w:t>
      </w:r>
      <w:ins w:id="2904" w:author="Lane, Stefanie" w:date="2023-09-25T15:05:00Z">
        <w:r w:rsidR="000469D4">
          <w:t xml:space="preserve"> design and publication</w:t>
        </w:r>
      </w:ins>
      <w:ins w:id="2905" w:author="Lane, Stefanie" w:date="2023-09-25T15:08:00Z">
        <w:r w:rsidR="001416D2">
          <w:t xml:space="preserve"> (Bradfield &amp; Porter, 1982)</w:t>
        </w:r>
      </w:ins>
      <w:ins w:id="2906" w:author="Lane, Stefanie" w:date="2023-09-25T15:05:00Z">
        <w:r w:rsidR="000469D4">
          <w:t xml:space="preserve">, </w:t>
        </w:r>
      </w:ins>
      <w:del w:id="2907" w:author="Lane, Stefanie" w:date="2023-09-25T15:05:00Z">
        <w:r w:rsidDel="000469D4">
          <w:delText xml:space="preserve"> concept comparing pla</w:delText>
        </w:r>
        <w:r w:rsidR="0014430F" w:rsidDel="000469D4">
          <w:delText>nt assemblages, data collection, and analysis</w:delText>
        </w:r>
      </w:del>
      <w:ins w:id="2908" w:author="Gary" w:date="2023-09-26T12:40:00Z">
        <w:r w:rsidR="00B36CE9">
          <w:t>and advised on</w:t>
        </w:r>
        <w:r w:rsidR="00911397">
          <w:t xml:space="preserve"> </w:t>
        </w:r>
      </w:ins>
      <w:ins w:id="2909" w:author="Gary" w:date="2023-09-26T12:46:00Z">
        <w:r w:rsidR="00675626">
          <w:t xml:space="preserve">sampling and </w:t>
        </w:r>
      </w:ins>
      <w:ins w:id="2910" w:author="Gary" w:date="2023-09-26T12:40:00Z">
        <w:r w:rsidR="00911397">
          <w:t>data analysis</w:t>
        </w:r>
      </w:ins>
      <w:ins w:id="2911" w:author="Lane, Stefanie" w:date="2023-09-25T15:04:00Z">
        <w:del w:id="2912" w:author="Gary" w:date="2023-09-26T12:40:00Z">
          <w:r w:rsidR="00EA06B0" w:rsidDel="00911397">
            <w:delText>well as</w:delText>
          </w:r>
        </w:del>
      </w:ins>
      <w:ins w:id="2913" w:author="Lane, Stefanie" w:date="2023-09-25T15:06:00Z">
        <w:del w:id="2914" w:author="Gary" w:date="2023-09-26T12:40:00Z">
          <w:r w:rsidR="00B90A31" w:rsidDel="00911397">
            <w:delText xml:space="preserve"> </w:delText>
          </w:r>
        </w:del>
      </w:ins>
      <w:ins w:id="2915" w:author="Lane, Stefanie" w:date="2023-09-25T16:31:00Z">
        <w:del w:id="2916" w:author="Gary" w:date="2023-09-26T12:40:00Z">
          <w:r w:rsidR="005316FD" w:rsidDel="00911397">
            <w:delText xml:space="preserve">supporting </w:delText>
          </w:r>
        </w:del>
      </w:ins>
      <w:ins w:id="2917" w:author="Lane, Stefanie" w:date="2023-09-25T15:06:00Z">
        <w:del w:id="2918" w:author="Gary" w:date="2023-09-26T12:40:00Z">
          <w:r w:rsidR="00B90A31" w:rsidDel="00911397">
            <w:delText>Me</w:delText>
          </w:r>
        </w:del>
        <w:del w:id="2919" w:author="Gary" w:date="2023-09-26T12:41:00Z">
          <w:r w:rsidR="00B90A31" w:rsidDel="00911397">
            <w:delText>thods</w:delText>
          </w:r>
        </w:del>
      </w:ins>
      <w:ins w:id="2920" w:author="Lane, Stefanie" w:date="2023-09-25T16:31:00Z">
        <w:del w:id="2921" w:author="Gary" w:date="2023-09-26T12:41:00Z">
          <w:r w:rsidR="005316FD" w:rsidDel="00911397">
            <w:delText xml:space="preserve"> comparisons between datasets</w:delText>
          </w:r>
        </w:del>
      </w:ins>
      <w:ins w:id="2922" w:author="Lane, Stefanie" w:date="2023-09-25T15:06:00Z">
        <w:del w:id="2923" w:author="Gary" w:date="2023-09-26T12:41:00Z">
          <w:r w:rsidR="00B90A31" w:rsidDel="00911397">
            <w:delText xml:space="preserve"> and </w:delText>
          </w:r>
        </w:del>
      </w:ins>
      <w:ins w:id="2924" w:author="Lane, Stefanie" w:date="2023-09-25T16:39:00Z">
        <w:del w:id="2925" w:author="Gary" w:date="2023-09-26T12:41:00Z">
          <w:r w:rsidR="00681F0E" w:rsidDel="00911397">
            <w:delText xml:space="preserve">evaluating </w:delText>
          </w:r>
        </w:del>
      </w:ins>
      <w:ins w:id="2926" w:author="Lane, Stefanie" w:date="2023-09-25T15:06:00Z">
        <w:del w:id="2927" w:author="Gary" w:date="2023-09-26T12:41:00Z">
          <w:r w:rsidR="00B90A31" w:rsidDel="00911397">
            <w:delText>Results presented</w:delText>
          </w:r>
        </w:del>
        <w:r w:rsidR="00B90A31">
          <w:t xml:space="preserve"> in this study. </w:t>
        </w:r>
      </w:ins>
      <w:ins w:id="2928" w:author="Lane, Stefanie" w:date="2023-09-25T15:04:00Z">
        <w:r w:rsidR="00C97A00">
          <w:t xml:space="preserve"> </w:t>
        </w:r>
      </w:ins>
      <w:del w:id="2929" w:author="Lane, Stefanie" w:date="2023-09-25T15:06:00Z">
        <w:r w:rsidR="0014430F" w:rsidDel="00B90A31">
          <w:delText xml:space="preserve"> were performed or overseen by Gary</w:delText>
        </w:r>
        <w:r w:rsidR="002F00D1" w:rsidDel="00B90A31">
          <w:delText xml:space="preserve"> E.</w:delText>
        </w:r>
        <w:r w:rsidR="0014430F" w:rsidDel="00B90A31">
          <w:delText xml:space="preserve"> Bradfield.</w:delText>
        </w:r>
      </w:del>
      <w:del w:id="2930" w:author="Lane, Stefanie" w:date="2023-09-25T15:07:00Z">
        <w:r w:rsidR="0014430F" w:rsidDel="006B102C">
          <w:delText xml:space="preserve"> </w:delText>
        </w:r>
      </w:del>
      <w:r w:rsidR="0014430F">
        <w:t xml:space="preserve">Madlen Denoth contributed </w:t>
      </w:r>
      <w:r w:rsidR="009F538B">
        <w:t>data collected in 1999</w:t>
      </w:r>
      <w:r w:rsidR="0014430F">
        <w:t>. Nancy</w:t>
      </w:r>
      <w:del w:id="2931" w:author="Lane, Stefanie" w:date="2023-09-07T12:00:00Z">
        <w:r w:rsidR="0014430F" w:rsidDel="00027FAA">
          <w:delText xml:space="preserve"> </w:delText>
        </w:r>
        <w:r w:rsidR="002F00D1" w:rsidDel="00027FAA">
          <w:delText>A.</w:delText>
        </w:r>
      </w:del>
      <w:r w:rsidR="002F00D1">
        <w:t xml:space="preserve"> </w:t>
      </w:r>
      <w:r w:rsidR="0014430F">
        <w:t xml:space="preserve">Shackelford </w:t>
      </w:r>
      <w:r w:rsidR="001F4CD8">
        <w:t>assisted with theoretical framework</w:t>
      </w:r>
      <w:r w:rsidR="00441CBB">
        <w:t xml:space="preserve"> and manuscript revision</w:t>
      </w:r>
      <w:r w:rsidR="001F4CD8">
        <w:t>. Manuscript was drafted by Stefanie L. Lane;</w:t>
      </w:r>
      <w:r w:rsidR="00BD0D32">
        <w:t xml:space="preserve"> Gary E. Bradfield,</w:t>
      </w:r>
      <w:r w:rsidR="001F4CD8">
        <w:t xml:space="preserve"> Nancy</w:t>
      </w:r>
      <w:r w:rsidR="000F1E70">
        <w:t xml:space="preserve"> </w:t>
      </w:r>
      <w:del w:id="2932" w:author="Lane, Stefanie" w:date="2023-09-07T11:59:00Z">
        <w:r w:rsidR="000F1E70" w:rsidDel="003578C0">
          <w:delText>A.</w:delText>
        </w:r>
        <w:r w:rsidR="001F4CD8" w:rsidDel="003578C0">
          <w:delText xml:space="preserve"> </w:delText>
        </w:r>
      </w:del>
      <w:r w:rsidR="001F4CD8">
        <w:t>Shackelford</w:t>
      </w:r>
      <w:r w:rsidR="00BD0D32">
        <w:t>,</w:t>
      </w:r>
      <w:r w:rsidR="001F4CD8">
        <w:t xml:space="preserve"> and Tara G. Martin </w:t>
      </w:r>
      <w:ins w:id="2933" w:author="Lane, Stefanie" w:date="2023-09-25T15:07:00Z">
        <w:del w:id="2934" w:author="Gary" w:date="2023-09-26T12:48:00Z">
          <w:r w:rsidR="006B102C" w:rsidDel="00675626">
            <w:delText xml:space="preserve">supported </w:delText>
          </w:r>
        </w:del>
      </w:ins>
      <w:ins w:id="2935" w:author="Gary" w:date="2023-09-26T12:48:00Z">
        <w:r w:rsidR="00675626">
          <w:t>part</w:t>
        </w:r>
      </w:ins>
      <w:ins w:id="2936" w:author="Gary" w:date="2023-09-26T12:49:00Z">
        <w:r w:rsidR="00675626">
          <w:t xml:space="preserve">icipated in </w:t>
        </w:r>
      </w:ins>
      <w:ins w:id="2937" w:author="Lane, Stefanie" w:date="2023-09-25T15:07:00Z">
        <w:r w:rsidR="006B102C">
          <w:t xml:space="preserve">draft revisions </w:t>
        </w:r>
      </w:ins>
      <w:del w:id="2938" w:author="Lane, Stefanie" w:date="2023-09-25T15:07:00Z">
        <w:r w:rsidR="001F4CD8" w:rsidDel="006B102C">
          <w:delText xml:space="preserve">commented </w:delText>
        </w:r>
      </w:del>
      <w:r w:rsidR="001F4CD8">
        <w:t>on</w:t>
      </w:r>
      <w:commentRangeStart w:id="2939"/>
      <w:ins w:id="2940" w:author="Lane, Stefanie" w:date="2023-09-25T16:31:00Z">
        <w:del w:id="2941" w:author="Gary" w:date="2023-09-26T12:49:00Z">
          <w:r w:rsidR="0070419C" w:rsidDel="00675626">
            <w:delText>all</w:delText>
          </w:r>
        </w:del>
      </w:ins>
      <w:commentRangeEnd w:id="2939"/>
      <w:r w:rsidR="00675626">
        <w:rPr>
          <w:rStyle w:val="CommentReference"/>
        </w:rPr>
        <w:commentReference w:id="2939"/>
      </w:r>
      <w:r w:rsidR="001F4CD8">
        <w:t xml:space="preserve">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29F2B36E" w14:textId="7334975C" w:rsidR="0001502A" w:rsidRPr="0001502A" w:rsidRDefault="0001502A" w:rsidP="00A80EDB">
      <w:pPr>
        <w:pStyle w:val="Bibliography"/>
        <w:spacing w:line="240" w:lineRule="auto"/>
        <w:rPr>
          <w:ins w:id="2942" w:author="Lane, Stefanie" w:date="2023-09-18T13:07:00Z"/>
          <w:rFonts w:ascii="Calibri" w:hAnsi="Calibri" w:cs="Calibri"/>
        </w:rPr>
      </w:pPr>
      <w:ins w:id="2943" w:author="Lane, Stefanie" w:date="2023-09-18T13:07:00Z">
        <w:r>
          <w:rPr>
            <w:rFonts w:ascii="Calibri" w:hAnsi="Calibri" w:cs="Calibri"/>
          </w:rPr>
          <w:t xml:space="preserve">Anderson, </w:t>
        </w:r>
      </w:ins>
      <w:ins w:id="2944" w:author="Lane, Stefanie" w:date="2023-09-18T13:08:00Z">
        <w:r>
          <w:rPr>
            <w:rFonts w:ascii="Calibri" w:hAnsi="Calibri" w:cs="Calibri"/>
          </w:rPr>
          <w:t xml:space="preserve">N. O., Smith, A. G., Noyszewski, A. K., Ito, E., Dalbotten, D., &amp; Pellerin, H. (2021). Management and control issues for native, invasive species (reed Canarygrass): Evaluating philosophical, management, and legislative issues. </w:t>
        </w:r>
        <w:r>
          <w:rPr>
            <w:rFonts w:ascii="Calibri" w:hAnsi="Calibri" w:cs="Calibri"/>
            <w:i/>
            <w:iCs/>
          </w:rPr>
          <w:t>HortTechnology, 31</w:t>
        </w:r>
        <w:r>
          <w:rPr>
            <w:rFonts w:ascii="Calibri" w:hAnsi="Calibri" w:cs="Calibri"/>
          </w:rPr>
          <w:t>(4) 354-366</w:t>
        </w:r>
      </w:ins>
      <w:ins w:id="2945" w:author="Lane, Stefanie" w:date="2023-09-18T13:09:00Z">
        <w:r w:rsidR="009135AC">
          <w:rPr>
            <w:rFonts w:ascii="Calibri" w:hAnsi="Calibri" w:cs="Calibri"/>
          </w:rPr>
          <w:t xml:space="preserve">. </w:t>
        </w:r>
      </w:ins>
    </w:p>
    <w:p w14:paraId="35226628" w14:textId="2DA4E505" w:rsidR="00AA2531" w:rsidRPr="00AA2531" w:rsidRDefault="00AA2531">
      <w:pPr>
        <w:pStyle w:val="Bibliography"/>
        <w:spacing w:line="240" w:lineRule="auto"/>
        <w:rPr>
          <w:rFonts w:ascii="Calibri" w:hAnsi="Calibri" w:cs="Calibri"/>
        </w:rPr>
        <w:pPrChange w:id="2946" w:author="Lane, Stefanie" w:date="2023-09-18T13:00:00Z">
          <w:pPr>
            <w:pStyle w:val="Bibliography"/>
          </w:pPr>
        </w:pPrChange>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230E1109" w:rsidR="00AA2531" w:rsidRDefault="00AA2531">
      <w:pPr>
        <w:pStyle w:val="Bibliography"/>
        <w:spacing w:line="240" w:lineRule="auto"/>
        <w:rPr>
          <w:ins w:id="2947" w:author="Lane, Stefanie" w:date="2023-09-18T12:59:00Z"/>
          <w:rFonts w:ascii="Calibri" w:hAnsi="Calibri" w:cs="Calibri"/>
        </w:rPr>
        <w:pPrChange w:id="2948" w:author="Lane, Stefanie" w:date="2023-09-18T13:00:00Z">
          <w:pPr>
            <w:pStyle w:val="Bibliography"/>
          </w:pPr>
        </w:pPrChange>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 xml:space="preserve">(7005), 181–184. </w:t>
      </w:r>
      <w:ins w:id="2949" w:author="Lane, Stefanie" w:date="2023-09-18T12:59:00Z">
        <w:r w:rsidR="002C24E0">
          <w:rPr>
            <w:rFonts w:ascii="Calibri" w:hAnsi="Calibri" w:cs="Calibri"/>
          </w:rPr>
          <w:fldChar w:fldCharType="begin"/>
        </w:r>
        <w:r w:rsidR="002C24E0">
          <w:rPr>
            <w:rFonts w:ascii="Calibri" w:hAnsi="Calibri" w:cs="Calibri"/>
          </w:rPr>
          <w:instrText>HYPERLINK "</w:instrText>
        </w:r>
      </w:ins>
      <w:r w:rsidR="002C24E0" w:rsidRPr="00AA2531">
        <w:rPr>
          <w:rFonts w:ascii="Calibri" w:hAnsi="Calibri" w:cs="Calibri"/>
        </w:rPr>
        <w:instrText>https://doi.org/10.1038/nature02850</w:instrText>
      </w:r>
      <w:ins w:id="2950" w:author="Lane, Stefanie" w:date="2023-09-18T12:59:00Z">
        <w:r w:rsidR="002C24E0">
          <w:rPr>
            <w:rFonts w:ascii="Calibri" w:hAnsi="Calibri" w:cs="Calibri"/>
          </w:rPr>
          <w:instrText>"</w:instrText>
        </w:r>
        <w:r w:rsidR="002C24E0">
          <w:rPr>
            <w:rFonts w:ascii="Calibri" w:hAnsi="Calibri" w:cs="Calibri"/>
          </w:rPr>
        </w:r>
        <w:r w:rsidR="002C24E0">
          <w:rPr>
            <w:rFonts w:ascii="Calibri" w:hAnsi="Calibri" w:cs="Calibri"/>
          </w:rPr>
          <w:fldChar w:fldCharType="separate"/>
        </w:r>
      </w:ins>
      <w:r w:rsidR="002C24E0" w:rsidRPr="007916FF">
        <w:rPr>
          <w:rStyle w:val="Hyperlink"/>
          <w:rFonts w:ascii="Calibri" w:hAnsi="Calibri" w:cs="Calibri"/>
        </w:rPr>
        <w:t>https://doi.org/10.1038/nature02850</w:t>
      </w:r>
      <w:ins w:id="2951" w:author="Lane, Stefanie" w:date="2023-09-18T12:59:00Z">
        <w:r w:rsidR="002C24E0">
          <w:rPr>
            <w:rFonts w:ascii="Calibri" w:hAnsi="Calibri" w:cs="Calibri"/>
          </w:rPr>
          <w:fldChar w:fldCharType="end"/>
        </w:r>
      </w:ins>
    </w:p>
    <w:p w14:paraId="0BBA43C1" w14:textId="1EC17212" w:rsidR="002C24E0" w:rsidRPr="002C24E0" w:rsidRDefault="002C24E0">
      <w:pPr>
        <w:pStyle w:val="Bibliography"/>
        <w:spacing w:line="240" w:lineRule="auto"/>
        <w:rPr>
          <w:rFonts w:ascii="Calibri" w:hAnsi="Calibri" w:cs="Calibri"/>
        </w:rPr>
        <w:pPrChange w:id="2952" w:author="Lane, Stefanie" w:date="2023-09-25T15:59:00Z">
          <w:pPr>
            <w:pStyle w:val="Bibliography"/>
          </w:pPr>
        </w:pPrChange>
      </w:pPr>
      <w:ins w:id="2953" w:author="Lane, Stefanie" w:date="2023-09-18T12:59:00Z">
        <w:r w:rsidRPr="002C24E0">
          <w:rPr>
            <w:rFonts w:ascii="Calibri" w:hAnsi="Calibri" w:cs="Calibri"/>
            <w:rPrChange w:id="2954" w:author="Lane, Stefanie" w:date="2023-09-18T12:59:00Z">
              <w:rPr/>
            </w:rPrChange>
          </w:rPr>
          <w:t>B.C. Conservation Data Centre</w:t>
        </w:r>
        <w:r w:rsidR="00A80EDB">
          <w:rPr>
            <w:rFonts w:ascii="Calibri" w:hAnsi="Calibri" w:cs="Calibri"/>
          </w:rPr>
          <w:t xml:space="preserve"> (</w:t>
        </w:r>
        <w:r w:rsidRPr="002C24E0">
          <w:rPr>
            <w:rFonts w:ascii="Calibri" w:hAnsi="Calibri" w:cs="Calibri"/>
            <w:rPrChange w:id="2955" w:author="Lane, Stefanie" w:date="2023-09-18T12:59:00Z">
              <w:rPr/>
            </w:rPrChange>
          </w:rPr>
          <w:t>2023</w:t>
        </w:r>
        <w:r w:rsidR="00A80EDB">
          <w:rPr>
            <w:rFonts w:ascii="Calibri" w:hAnsi="Calibri" w:cs="Calibri"/>
          </w:rPr>
          <w:t>)</w:t>
        </w:r>
        <w:r w:rsidRPr="002C24E0">
          <w:rPr>
            <w:rFonts w:ascii="Calibri" w:hAnsi="Calibri" w:cs="Calibri"/>
            <w:rPrChange w:id="2956" w:author="Lane, Stefanie" w:date="2023-09-18T12:59:00Z">
              <w:rPr/>
            </w:rPrChange>
          </w:rPr>
          <w:t xml:space="preserve">. BC Species and Ecosystems Explorer. B.C. Minist. of Environ. Victoria, B.C. Available: </w:t>
        </w:r>
        <w:r w:rsidRPr="002C24E0">
          <w:rPr>
            <w:rFonts w:ascii="Calibri" w:hAnsi="Calibri" w:cs="Calibri"/>
            <w:rPrChange w:id="2957" w:author="Lane, Stefanie" w:date="2023-09-18T12:59:00Z">
              <w:rPr/>
            </w:rPrChange>
          </w:rPr>
          <w:fldChar w:fldCharType="begin"/>
        </w:r>
        <w:r w:rsidRPr="002C24E0">
          <w:rPr>
            <w:rFonts w:ascii="Calibri" w:hAnsi="Calibri" w:cs="Calibri"/>
            <w:rPrChange w:id="2958" w:author="Lane, Stefanie" w:date="2023-09-18T12:59:00Z">
              <w:rPr/>
            </w:rPrChange>
          </w:rPr>
          <w:instrText>HYPERLINK "https://a100.gov.bc.ca/pub/eswp/"</w:instrText>
        </w:r>
        <w:r w:rsidRPr="00C7581F">
          <w:rPr>
            <w:rFonts w:ascii="Calibri" w:hAnsi="Calibri" w:cs="Calibri"/>
          </w:rPr>
        </w:r>
        <w:r w:rsidRPr="002C24E0">
          <w:rPr>
            <w:rFonts w:ascii="Calibri" w:hAnsi="Calibri" w:cs="Calibri"/>
            <w:rPrChange w:id="2959" w:author="Lane, Stefanie" w:date="2023-09-18T12:59:00Z">
              <w:rPr/>
            </w:rPrChange>
          </w:rPr>
          <w:fldChar w:fldCharType="separate"/>
        </w:r>
        <w:r w:rsidRPr="002C24E0">
          <w:rPr>
            <w:rFonts w:ascii="Calibri" w:hAnsi="Calibri" w:cs="Calibri"/>
            <w:rPrChange w:id="2960" w:author="Lane, Stefanie" w:date="2023-09-18T12:59:00Z">
              <w:rPr>
                <w:rStyle w:val="Hyperlink"/>
              </w:rPr>
            </w:rPrChange>
          </w:rPr>
          <w:t>https://a100.gov.bc.ca/pub/eswp/</w:t>
        </w:r>
        <w:r w:rsidRPr="002C24E0">
          <w:rPr>
            <w:rFonts w:ascii="Calibri" w:hAnsi="Calibri" w:cs="Calibri"/>
            <w:rPrChange w:id="2961" w:author="Lane, Stefanie" w:date="2023-09-18T12:59:00Z">
              <w:rPr/>
            </w:rPrChange>
          </w:rPr>
          <w:fldChar w:fldCharType="end"/>
        </w:r>
        <w:r w:rsidRPr="002C24E0">
          <w:rPr>
            <w:rFonts w:ascii="Calibri" w:hAnsi="Calibri" w:cs="Calibri"/>
            <w:rPrChange w:id="2962" w:author="Lane, Stefanie" w:date="2023-09-18T12:59:00Z">
              <w:rPr/>
            </w:rPrChange>
          </w:rPr>
          <w:t xml:space="preserve"> (accessed Sep 18, 2023).</w:t>
        </w:r>
      </w:ins>
    </w:p>
    <w:p w14:paraId="1A18FEF7" w14:textId="3798907D" w:rsidR="00416A5C" w:rsidRDefault="00416A5C">
      <w:pPr>
        <w:pStyle w:val="Bibliography"/>
        <w:spacing w:line="240" w:lineRule="auto"/>
        <w:rPr>
          <w:ins w:id="2963" w:author="Lane, Stefanie" w:date="2023-09-25T15:57:00Z"/>
          <w:rFonts w:ascii="Calibri" w:hAnsi="Calibri" w:cs="Calibri"/>
        </w:rPr>
      </w:pPr>
      <w:ins w:id="2964" w:author="Lane, Stefanie" w:date="2023-09-14T10:41:00Z">
        <w:r>
          <w:rPr>
            <w:rFonts w:ascii="Calibri" w:hAnsi="Calibri" w:cs="Calibri"/>
          </w:rPr>
          <w:t xml:space="preserve">Bertness, M. D., &amp; Ellison, A. M. (1987). </w:t>
        </w:r>
        <w:r w:rsidR="0077094B">
          <w:rPr>
            <w:rFonts w:ascii="Calibri" w:hAnsi="Calibri" w:cs="Calibri"/>
          </w:rPr>
          <w:t xml:space="preserve">Determinants of Pattern in a New England Salt Marsh Plant Community. </w:t>
        </w:r>
        <w:r w:rsidR="0077094B" w:rsidRPr="00AB62E0">
          <w:rPr>
            <w:rFonts w:ascii="Calibri" w:hAnsi="Calibri" w:cs="Calibri"/>
            <w:rPrChange w:id="2965" w:author="Lane, Stefanie" w:date="2023-09-25T15:59:00Z">
              <w:rPr>
                <w:rFonts w:ascii="Calibri" w:hAnsi="Calibri" w:cs="Calibri"/>
                <w:i/>
                <w:iCs/>
              </w:rPr>
            </w:rPrChange>
          </w:rPr>
          <w:t xml:space="preserve">Ecological Monographs, </w:t>
        </w:r>
      </w:ins>
      <w:ins w:id="2966" w:author="Lane, Stefanie" w:date="2023-09-14T10:42:00Z">
        <w:r w:rsidR="0077094B" w:rsidRPr="00AB62E0">
          <w:rPr>
            <w:rFonts w:ascii="Calibri" w:hAnsi="Calibri" w:cs="Calibri"/>
            <w:rPrChange w:id="2967" w:author="Lane, Stefanie" w:date="2023-09-25T15:59:00Z">
              <w:rPr>
                <w:rFonts w:ascii="Calibri" w:hAnsi="Calibri" w:cs="Calibri"/>
                <w:i/>
                <w:iCs/>
              </w:rPr>
            </w:rPrChange>
          </w:rPr>
          <w:t>57</w:t>
        </w:r>
        <w:r w:rsidR="0077094B">
          <w:rPr>
            <w:rFonts w:ascii="Calibri" w:hAnsi="Calibri" w:cs="Calibri"/>
          </w:rPr>
          <w:t>(2), 129-147.</w:t>
        </w:r>
      </w:ins>
    </w:p>
    <w:p w14:paraId="722B2EE3" w14:textId="358F0A22" w:rsidR="00513A79" w:rsidRPr="00AB62E0" w:rsidRDefault="00513A79">
      <w:pPr>
        <w:pStyle w:val="Bibliography"/>
        <w:spacing w:line="240" w:lineRule="auto"/>
        <w:rPr>
          <w:ins w:id="2968" w:author="Lane, Stefanie" w:date="2023-09-14T10:41:00Z"/>
          <w:rFonts w:ascii="Calibri" w:hAnsi="Calibri" w:cs="Calibri"/>
        </w:rPr>
        <w:pPrChange w:id="2969" w:author="Lane, Stefanie" w:date="2023-09-25T15:59:00Z">
          <w:pPr>
            <w:pStyle w:val="Bibliography"/>
          </w:pPr>
        </w:pPrChange>
      </w:pPr>
      <w:ins w:id="2970" w:author="Lane, Stefanie" w:date="2023-09-25T15:57:00Z">
        <w:r w:rsidRPr="00AB62E0">
          <w:rPr>
            <w:rFonts w:ascii="Calibri" w:hAnsi="Calibri" w:cs="Calibri"/>
            <w:rPrChange w:id="2971" w:author="Lane, Stefanie" w:date="2023-09-25T15:59:00Z">
              <w:rPr/>
            </w:rPrChange>
          </w:rPr>
          <w:t xml:space="preserve">Bouma, T. J., Vries, M. B. De, </w:t>
        </w:r>
      </w:ins>
      <w:ins w:id="2972" w:author="Lane, Stefanie" w:date="2023-09-25T15:58:00Z">
        <w:r w:rsidR="002B7FA1" w:rsidRPr="00AB62E0">
          <w:rPr>
            <w:rFonts w:ascii="Calibri" w:hAnsi="Calibri" w:cs="Calibri"/>
            <w:rPrChange w:id="2973" w:author="Lane, Stefanie" w:date="2023-09-25T15:59:00Z">
              <w:rPr/>
            </w:rPrChange>
          </w:rPr>
          <w:t xml:space="preserve">&amp; </w:t>
        </w:r>
      </w:ins>
      <w:ins w:id="2974" w:author="Lane, Stefanie" w:date="2023-09-25T15:57:00Z">
        <w:r w:rsidR="002B7FA1" w:rsidRPr="00AB62E0">
          <w:rPr>
            <w:rFonts w:ascii="Calibri" w:hAnsi="Calibri" w:cs="Calibri"/>
            <w:rPrChange w:id="2975" w:author="Lane, Stefanie" w:date="2023-09-25T15:59:00Z">
              <w:rPr/>
            </w:rPrChange>
          </w:rPr>
          <w:t>Herm</w:t>
        </w:r>
      </w:ins>
      <w:ins w:id="2976" w:author="Lane, Stefanie" w:date="2023-09-25T15:58:00Z">
        <w:r w:rsidR="002B7FA1" w:rsidRPr="00AB62E0">
          <w:rPr>
            <w:rFonts w:ascii="Calibri" w:hAnsi="Calibri" w:cs="Calibri"/>
            <w:rPrChange w:id="2977" w:author="Lane, Stefanie" w:date="2023-09-25T15:59:00Z">
              <w:rPr/>
            </w:rPrChange>
          </w:rPr>
          <w:t xml:space="preserve">an, P. M. J. (2010). Comparing ecosystem engineering efficiency of two plant species with contrasting growth strategies. </w:t>
        </w:r>
        <w:r w:rsidR="00AB62E0" w:rsidRPr="00AB62E0">
          <w:rPr>
            <w:rFonts w:ascii="Calibri" w:hAnsi="Calibri" w:cs="Calibri"/>
            <w:rPrChange w:id="2978" w:author="Lane, Stefanie" w:date="2023-09-25T15:59:00Z">
              <w:rPr>
                <w:i/>
                <w:iCs/>
              </w:rPr>
            </w:rPrChange>
          </w:rPr>
          <w:t>Ecology 91</w:t>
        </w:r>
        <w:r w:rsidR="00AB62E0" w:rsidRPr="00AB62E0">
          <w:rPr>
            <w:rFonts w:ascii="Calibri" w:hAnsi="Calibri" w:cs="Calibri"/>
            <w:rPrChange w:id="2979" w:author="Lane, Stefanie" w:date="2023-09-25T15:59:00Z">
              <w:rPr/>
            </w:rPrChange>
          </w:rPr>
          <w:t xml:space="preserve">(9), 2696-2704. </w:t>
        </w:r>
      </w:ins>
    </w:p>
    <w:p w14:paraId="7156FE95" w14:textId="725AA280" w:rsidR="00AA2531" w:rsidRPr="00AA2531" w:rsidRDefault="00AA2531">
      <w:pPr>
        <w:pStyle w:val="Bibliography"/>
        <w:spacing w:line="240" w:lineRule="auto"/>
        <w:rPr>
          <w:rFonts w:ascii="Calibri" w:hAnsi="Calibri" w:cs="Calibri"/>
        </w:rPr>
        <w:pPrChange w:id="2980" w:author="Lane, Stefanie" w:date="2023-09-18T13:00:00Z">
          <w:pPr>
            <w:pStyle w:val="Bibliography"/>
          </w:pPr>
        </w:pPrChange>
      </w:pPr>
      <w:r w:rsidRPr="00AA2531">
        <w:rPr>
          <w:rFonts w:ascii="Calibri" w:hAnsi="Calibri" w:cs="Calibri"/>
        </w:rPr>
        <w:t xml:space="preserve">Bradfield, G. E., &amp; Porter, G. L. (1982). Vegetation structure and diversity components of a Fraser estuary tidal marsh. </w:t>
      </w:r>
      <w:r w:rsidRPr="00AB62E0">
        <w:rPr>
          <w:rFonts w:ascii="Calibri" w:hAnsi="Calibri" w:cs="Calibri"/>
          <w:rPrChange w:id="2981" w:author="Lane, Stefanie" w:date="2023-09-25T15:59:00Z">
            <w:rPr>
              <w:rFonts w:ascii="Calibri" w:hAnsi="Calibri" w:cs="Calibri"/>
              <w:i/>
              <w:iCs/>
            </w:rPr>
          </w:rPrChange>
        </w:rPr>
        <w:t>Canadian Journal of Botany</w:t>
      </w:r>
      <w:r w:rsidRPr="00AA2531">
        <w:rPr>
          <w:rFonts w:ascii="Calibri" w:hAnsi="Calibri" w:cs="Calibri"/>
        </w:rPr>
        <w:t xml:space="preserve">, </w:t>
      </w:r>
      <w:r w:rsidRPr="00AB62E0">
        <w:rPr>
          <w:rFonts w:ascii="Calibri" w:hAnsi="Calibri" w:cs="Calibri"/>
          <w:rPrChange w:id="2982" w:author="Lane, Stefanie" w:date="2023-09-25T15:59:00Z">
            <w:rPr>
              <w:rFonts w:ascii="Calibri" w:hAnsi="Calibri" w:cs="Calibri"/>
              <w:i/>
              <w:iCs/>
            </w:rPr>
          </w:rPrChange>
        </w:rPr>
        <w:t>60</w:t>
      </w:r>
      <w:r w:rsidRPr="00AA2531">
        <w:rPr>
          <w:rFonts w:ascii="Calibri" w:hAnsi="Calibri" w:cs="Calibri"/>
        </w:rPr>
        <w:t>(4), 440–451. https://doi.org/10.1139/b82-060</w:t>
      </w:r>
    </w:p>
    <w:p w14:paraId="691D7F40" w14:textId="20189686" w:rsidR="00BA7ED6" w:rsidRDefault="00BA7ED6">
      <w:pPr>
        <w:pStyle w:val="Bibliography"/>
        <w:spacing w:line="240" w:lineRule="auto"/>
        <w:rPr>
          <w:rFonts w:ascii="Calibri" w:hAnsi="Calibri" w:cs="Calibri"/>
        </w:rPr>
        <w:pPrChange w:id="2983" w:author="Lane, Stefanie" w:date="2023-09-18T13:00:00Z">
          <w:pPr>
            <w:pStyle w:val="Bibliography"/>
          </w:pPr>
        </w:pPrChange>
      </w:pPr>
      <w:r w:rsidRPr="00BA7ED6">
        <w:rPr>
          <w:rFonts w:ascii="Calibri" w:hAnsi="Calibri" w:cs="Calibri"/>
        </w:rPr>
        <w:t>Briski, E., Bailey, S. A., Casas-Monroy, O., DiBacco, C., Kaczmarska, I., Levings, C., ... &amp; MacIsaac, H. J. (2012). Relationship between propagule pressure and colonization pressure in invasion ecology: a test with ships' ballast. Proceedings of the Royal Society B: Biological Sciences, 279(1740), 2990-2997.</w:t>
      </w:r>
    </w:p>
    <w:p w14:paraId="3171898C" w14:textId="0ED6FFBC" w:rsidR="00AA2531" w:rsidRPr="00AA2531" w:rsidRDefault="00AA2531">
      <w:pPr>
        <w:pStyle w:val="Bibliography"/>
        <w:spacing w:line="240" w:lineRule="auto"/>
        <w:rPr>
          <w:rFonts w:ascii="Calibri" w:hAnsi="Calibri" w:cs="Calibri"/>
        </w:rPr>
        <w:pPrChange w:id="2984" w:author="Lane, Stefanie" w:date="2023-09-18T13:00:00Z">
          <w:pPr>
            <w:pStyle w:val="Bibliography"/>
          </w:pPr>
        </w:pPrChange>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pPr>
        <w:pStyle w:val="Bibliography"/>
        <w:spacing w:line="240" w:lineRule="auto"/>
        <w:rPr>
          <w:rFonts w:ascii="Calibri" w:hAnsi="Calibri" w:cs="Calibri"/>
        </w:rPr>
        <w:pPrChange w:id="2985" w:author="Lane, Stefanie" w:date="2023-09-18T13:00:00Z">
          <w:pPr>
            <w:pStyle w:val="Bibliography"/>
          </w:pPr>
        </w:pPrChange>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https://doi.org/10.1890/0012-9658(2000)081[1179:FOCBPC]2.0.CO;2</w:t>
      </w:r>
    </w:p>
    <w:p w14:paraId="57C8B2F9" w14:textId="77777777" w:rsidR="00AA2531" w:rsidRPr="00AA2531" w:rsidRDefault="00AA2531">
      <w:pPr>
        <w:pStyle w:val="Bibliography"/>
        <w:spacing w:line="240" w:lineRule="auto"/>
        <w:rPr>
          <w:rFonts w:ascii="Calibri" w:hAnsi="Calibri" w:cs="Calibri"/>
        </w:rPr>
        <w:pPrChange w:id="2986" w:author="Lane, Stefanie" w:date="2023-09-18T13:00:00Z">
          <w:pPr>
            <w:pStyle w:val="Bibliography"/>
          </w:pPr>
        </w:pPrChange>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pPr>
        <w:pStyle w:val="Bibliography"/>
        <w:spacing w:line="240" w:lineRule="auto"/>
        <w:rPr>
          <w:rFonts w:ascii="Calibri" w:hAnsi="Calibri" w:cs="Calibri"/>
        </w:rPr>
        <w:pPrChange w:id="2987" w:author="Lane, Stefanie" w:date="2023-09-18T13:00:00Z">
          <w:pPr>
            <w:pStyle w:val="Bibliography"/>
          </w:pPr>
        </w:pPrChange>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pPr>
        <w:pStyle w:val="Bibliography"/>
        <w:spacing w:line="240" w:lineRule="auto"/>
        <w:rPr>
          <w:rFonts w:ascii="Calibri" w:hAnsi="Calibri" w:cs="Calibri"/>
        </w:rPr>
        <w:pPrChange w:id="2988" w:author="Lane, Stefanie" w:date="2023-09-18T13:00:00Z">
          <w:pPr>
            <w:pStyle w:val="Bibliography"/>
          </w:pPr>
        </w:pPrChange>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pPr>
        <w:pStyle w:val="Bibliography"/>
        <w:spacing w:line="240" w:lineRule="auto"/>
        <w:rPr>
          <w:rFonts w:ascii="Calibri" w:hAnsi="Calibri" w:cs="Calibri"/>
        </w:rPr>
        <w:pPrChange w:id="2989" w:author="Lane, Stefanie" w:date="2023-09-18T13:00:00Z">
          <w:pPr>
            <w:pStyle w:val="Bibliography"/>
          </w:pPr>
        </w:pPrChange>
      </w:pPr>
      <w:r w:rsidRPr="00AA2531">
        <w:rPr>
          <w:rFonts w:ascii="Calibri" w:hAnsi="Calibri" w:cs="Calibri"/>
        </w:rPr>
        <w:t xml:space="preserve">de Bello, F., Lavorel, S., Hallett, L. M., Valencia, E., Garnier, E., Roscher, C., Conti, L., Galland, T., Goberna, M., Májeková, M., Montesinos-Navarro, A., Pausas, J. G., Verdú, M., E-Vojtkó, A., Götzenberger, L., &amp; Lepš, J. (2021). Functional trait effects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pPr>
        <w:pStyle w:val="Bibliography"/>
        <w:spacing w:line="240" w:lineRule="auto"/>
        <w:rPr>
          <w:rFonts w:ascii="Calibri" w:hAnsi="Calibri" w:cs="Calibri"/>
        </w:rPr>
        <w:pPrChange w:id="2990" w:author="Lane, Stefanie" w:date="2023-09-18T13:00:00Z">
          <w:pPr>
            <w:pStyle w:val="Bibliography"/>
          </w:pPr>
        </w:pPrChange>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pPr>
        <w:pStyle w:val="Bibliography"/>
        <w:spacing w:line="240" w:lineRule="auto"/>
        <w:rPr>
          <w:rFonts w:ascii="Calibri" w:hAnsi="Calibri" w:cs="Calibri"/>
        </w:rPr>
        <w:pPrChange w:id="2991" w:author="Lane, Stefanie" w:date="2023-09-18T13:00:00Z">
          <w:pPr>
            <w:pStyle w:val="Bibliography"/>
          </w:pPr>
        </w:pPrChange>
      </w:pPr>
      <w:r w:rsidRPr="00AA2531">
        <w:rPr>
          <w:rFonts w:ascii="Calibri" w:hAnsi="Calibri" w:cs="Calibri"/>
        </w:rPr>
        <w:lastRenderedPageBreak/>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pPr>
        <w:pStyle w:val="Bibliography"/>
        <w:spacing w:line="240" w:lineRule="auto"/>
        <w:rPr>
          <w:rFonts w:ascii="Calibri" w:hAnsi="Calibri" w:cs="Calibri"/>
        </w:rPr>
        <w:pPrChange w:id="2992" w:author="Lane, Stefanie" w:date="2023-09-18T13:00:00Z">
          <w:pPr>
            <w:pStyle w:val="Bibliography"/>
          </w:pPr>
        </w:pPrChange>
      </w:pPr>
      <w:r w:rsidRPr="0050398F">
        <w:rPr>
          <w:rFonts w:ascii="Calibri" w:hAnsi="Calibri" w:cs="Calibri"/>
        </w:rPr>
        <w:t>Dethier,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p>
    <w:p w14:paraId="5DD4ABE7" w14:textId="1D197ACF" w:rsidR="00AA2531" w:rsidRPr="00AA2531" w:rsidRDefault="00AA2531">
      <w:pPr>
        <w:pStyle w:val="Bibliography"/>
        <w:spacing w:line="240" w:lineRule="auto"/>
        <w:rPr>
          <w:rFonts w:ascii="Calibri" w:hAnsi="Calibri" w:cs="Calibri"/>
        </w:rPr>
        <w:pPrChange w:id="2993" w:author="Lane, Stefanie" w:date="2023-09-18T13:00:00Z">
          <w:pPr>
            <w:pStyle w:val="Bibliography"/>
          </w:pPr>
        </w:pPrChange>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pPr>
        <w:pStyle w:val="Bibliography"/>
        <w:spacing w:line="240" w:lineRule="auto"/>
        <w:rPr>
          <w:rFonts w:ascii="Calibri" w:hAnsi="Calibri" w:cs="Calibri"/>
        </w:rPr>
        <w:pPrChange w:id="2994" w:author="Lane, Stefanie" w:date="2023-09-18T13:00:00Z">
          <w:pPr>
            <w:pStyle w:val="Bibliography"/>
          </w:pPr>
        </w:pPrChange>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pPr>
        <w:pStyle w:val="Bibliography"/>
        <w:spacing w:line="240" w:lineRule="auto"/>
        <w:rPr>
          <w:rFonts w:ascii="Calibri" w:hAnsi="Calibri" w:cs="Calibri"/>
        </w:rPr>
        <w:pPrChange w:id="2995" w:author="Lane, Stefanie" w:date="2023-09-18T13:00:00Z">
          <w:pPr>
            <w:pStyle w:val="Bibliography"/>
          </w:pPr>
        </w:pPrChange>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pPr>
        <w:pStyle w:val="Bibliography"/>
        <w:spacing w:line="240" w:lineRule="auto"/>
        <w:rPr>
          <w:rFonts w:ascii="Calibri" w:hAnsi="Calibri" w:cs="Calibri"/>
        </w:rPr>
        <w:pPrChange w:id="2996" w:author="Lane, Stefanie" w:date="2023-09-18T13:00:00Z">
          <w:pPr>
            <w:pStyle w:val="Bibliography"/>
          </w:pPr>
        </w:pPrChange>
      </w:pPr>
      <w:r w:rsidRPr="00AA2531">
        <w:rPr>
          <w:rFonts w:ascii="Calibri" w:hAnsi="Calibri" w:cs="Calibri"/>
        </w:rPr>
        <w:t xml:space="preserve">Dufrêne, M., &amp; Legendre, P. (1997). Species Assemblages and Indicator </w:t>
      </w:r>
      <w:r w:rsidR="00E5257D" w:rsidRPr="00AA2531">
        <w:rPr>
          <w:rFonts w:ascii="Calibri" w:hAnsi="Calibri" w:cs="Calibri"/>
        </w:rPr>
        <w:t>Species: the</w:t>
      </w:r>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https://doi.org/10.1890/0012-9615(1997)067[0345:SAAIST]2.0.CO;2</w:t>
      </w:r>
    </w:p>
    <w:p w14:paraId="09DB40AD" w14:textId="77777777" w:rsidR="00AA2531" w:rsidRPr="00AA2531" w:rsidRDefault="00AA2531">
      <w:pPr>
        <w:pStyle w:val="Bibliography"/>
        <w:spacing w:line="240" w:lineRule="auto"/>
        <w:rPr>
          <w:rFonts w:ascii="Calibri" w:hAnsi="Calibri" w:cs="Calibri"/>
        </w:rPr>
        <w:pPrChange w:id="2997" w:author="Lane, Stefanie" w:date="2023-09-18T13:00:00Z">
          <w:pPr>
            <w:pStyle w:val="Bibliography"/>
          </w:pPr>
        </w:pPrChange>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pPr>
        <w:pStyle w:val="Bibliography"/>
        <w:spacing w:line="240" w:lineRule="auto"/>
        <w:rPr>
          <w:rFonts w:ascii="Calibri" w:hAnsi="Calibri" w:cs="Calibri"/>
        </w:rPr>
        <w:pPrChange w:id="2998" w:author="Lane, Stefanie" w:date="2023-09-18T13:00:00Z">
          <w:pPr>
            <w:pStyle w:val="Bibliography"/>
          </w:pPr>
        </w:pPrChange>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pPr>
        <w:pStyle w:val="Bibliography"/>
        <w:spacing w:line="240" w:lineRule="auto"/>
        <w:rPr>
          <w:rFonts w:ascii="Calibri" w:hAnsi="Calibri" w:cs="Calibri"/>
        </w:rPr>
        <w:pPrChange w:id="2999" w:author="Lane, Stefanie" w:date="2023-09-18T13:00:00Z">
          <w:pPr>
            <w:pStyle w:val="Bibliography"/>
          </w:pPr>
        </w:pPrChange>
      </w:pPr>
      <w:r w:rsidRPr="007112BE">
        <w:rPr>
          <w:rFonts w:ascii="Calibri" w:hAnsi="Calibri" w:cs="Calibri"/>
        </w:rPr>
        <w:t>Flores-Moreno, H., Reich, P. B., Lind, E. M., Sullivan, L. L., Seabloom, E. W., Yahdjian, L., ... &amp; Borer, E. T. (2016). Climate modifies response of non-native and native species richness to nutrient enrichment. Philosophical Transactions of the Royal Society B: Biological Sciences, 371(1694), 20150273.</w:t>
      </w:r>
      <w:r>
        <w:rPr>
          <w:rFonts w:ascii="Calibri" w:hAnsi="Calibri" w:cs="Calibri"/>
        </w:rPr>
        <w:t xml:space="preserve"> </w:t>
      </w:r>
      <w:r w:rsidRPr="007112BE">
        <w:rPr>
          <w:rFonts w:ascii="Calibri" w:hAnsi="Calibri" w:cs="Calibri"/>
        </w:rPr>
        <w:t>https://doi.org/10.1098/rstb.2015.0273</w:t>
      </w:r>
    </w:p>
    <w:p w14:paraId="49D9E444" w14:textId="4C7C80C2" w:rsidR="006A158D" w:rsidRPr="00684F80" w:rsidRDefault="006A158D">
      <w:pPr>
        <w:pStyle w:val="Bibliography"/>
        <w:spacing w:line="240" w:lineRule="auto"/>
        <w:rPr>
          <w:rFonts w:ascii="Calibri" w:hAnsi="Calibri" w:cs="Calibri"/>
        </w:rPr>
        <w:pPrChange w:id="3000" w:author="Lane, Stefanie" w:date="2023-09-18T13:00:00Z">
          <w:pPr>
            <w:pStyle w:val="Bibliography"/>
          </w:pPr>
        </w:pPrChange>
      </w:pPr>
      <w:r>
        <w:rPr>
          <w:rFonts w:ascii="Calibri" w:hAnsi="Calibri" w:cs="Calibri"/>
        </w:rPr>
        <w:t xml:space="preserve">Gailis, M., Kohfeld, K. E., Pellat, M. G., &amp; Carlson, D. (2021). </w:t>
      </w:r>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p>
    <w:p w14:paraId="0D527855" w14:textId="7C7C5BC7" w:rsidR="00AA2531" w:rsidRPr="00AA2531" w:rsidRDefault="00AA2531">
      <w:pPr>
        <w:pStyle w:val="Bibliography"/>
        <w:spacing w:line="240" w:lineRule="auto"/>
        <w:rPr>
          <w:rFonts w:ascii="Calibri" w:hAnsi="Calibri" w:cs="Calibri"/>
        </w:rPr>
        <w:pPrChange w:id="3001" w:author="Lane, Stefanie" w:date="2023-09-18T13:00:00Z">
          <w:pPr>
            <w:pStyle w:val="Bibliography"/>
          </w:pPr>
        </w:pPrChange>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pPr>
        <w:pStyle w:val="Bibliography"/>
        <w:spacing w:line="240" w:lineRule="auto"/>
        <w:rPr>
          <w:rFonts w:ascii="Calibri" w:hAnsi="Calibri" w:cs="Calibri"/>
        </w:rPr>
        <w:pPrChange w:id="3002" w:author="Lane, Stefanie" w:date="2023-09-18T13:00:00Z">
          <w:pPr>
            <w:pStyle w:val="Bibliography"/>
          </w:pPr>
        </w:pPrChange>
      </w:pPr>
      <w:r w:rsidRPr="00AA2531">
        <w:rPr>
          <w:rFonts w:ascii="Calibri" w:hAnsi="Calibri" w:cs="Calibri"/>
        </w:rPr>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pPr>
        <w:pStyle w:val="Bibliography"/>
        <w:spacing w:line="240" w:lineRule="auto"/>
        <w:rPr>
          <w:rFonts w:ascii="Calibri" w:hAnsi="Calibri" w:cs="Calibri"/>
        </w:rPr>
        <w:pPrChange w:id="3003" w:author="Lane, Stefanie" w:date="2023-09-18T13:00:00Z">
          <w:pPr>
            <w:pStyle w:val="Bibliography"/>
          </w:pPr>
        </w:pPrChange>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pPr>
        <w:pStyle w:val="Bibliography"/>
        <w:spacing w:line="240" w:lineRule="auto"/>
        <w:rPr>
          <w:rFonts w:ascii="Calibri" w:hAnsi="Calibri" w:cs="Calibri"/>
        </w:rPr>
        <w:pPrChange w:id="3004" w:author="Lane, Stefanie" w:date="2023-09-18T13:00:00Z">
          <w:pPr>
            <w:pStyle w:val="Bibliography"/>
          </w:pPr>
        </w:pPrChange>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pPr>
        <w:pStyle w:val="Bibliography"/>
        <w:spacing w:line="240" w:lineRule="auto"/>
        <w:rPr>
          <w:rFonts w:ascii="Calibri" w:hAnsi="Calibri" w:cs="Calibri"/>
        </w:rPr>
        <w:pPrChange w:id="3005" w:author="Lane, Stefanie" w:date="2023-09-18T13:00:00Z">
          <w:pPr>
            <w:pStyle w:val="Bibliography"/>
          </w:pPr>
        </w:pPrChange>
      </w:pPr>
      <w:r w:rsidRPr="00AA2531">
        <w:rPr>
          <w:rFonts w:ascii="Calibri" w:hAnsi="Calibri" w:cs="Calibri"/>
        </w:rPr>
        <w:t xml:space="preserve">Houlahan,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pPr>
        <w:pStyle w:val="Bibliography"/>
        <w:spacing w:line="240" w:lineRule="auto"/>
        <w:rPr>
          <w:rFonts w:ascii="Calibri" w:hAnsi="Calibri" w:cs="Calibri"/>
        </w:rPr>
        <w:pPrChange w:id="3006" w:author="Lane, Stefanie" w:date="2023-09-18T13:00:00Z">
          <w:pPr>
            <w:pStyle w:val="Bibliography"/>
          </w:pPr>
        </w:pPrChange>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w:t>
      </w:r>
      <w:r w:rsidRPr="00AA2531">
        <w:rPr>
          <w:rFonts w:ascii="Calibri" w:hAnsi="Calibri" w:cs="Calibri"/>
        </w:rPr>
        <w:lastRenderedPageBreak/>
        <w:t xml:space="preserve">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pPr>
        <w:pStyle w:val="Bibliography"/>
        <w:spacing w:line="240" w:lineRule="auto"/>
        <w:rPr>
          <w:rFonts w:ascii="Calibri" w:hAnsi="Calibri" w:cs="Calibri"/>
        </w:rPr>
        <w:pPrChange w:id="3007" w:author="Lane, Stefanie" w:date="2023-09-18T13:00:00Z">
          <w:pPr>
            <w:pStyle w:val="Bibliography"/>
          </w:pPr>
        </w:pPrChange>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pPr>
        <w:pStyle w:val="Bibliography"/>
        <w:spacing w:line="240" w:lineRule="auto"/>
        <w:rPr>
          <w:rFonts w:ascii="Calibri" w:hAnsi="Calibri" w:cs="Calibri"/>
        </w:rPr>
        <w:pPrChange w:id="3008" w:author="Lane, Stefanie" w:date="2023-09-18T13:00:00Z">
          <w:pPr>
            <w:pStyle w:val="Bibliography"/>
          </w:pPr>
        </w:pPrChange>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pPr>
        <w:pStyle w:val="Bibliography"/>
        <w:spacing w:line="240" w:lineRule="auto"/>
        <w:rPr>
          <w:rFonts w:ascii="Calibri" w:hAnsi="Calibri" w:cs="Calibri"/>
        </w:rPr>
        <w:pPrChange w:id="3009" w:author="Lane, Stefanie" w:date="2023-09-18T13:00:00Z">
          <w:pPr>
            <w:pStyle w:val="Bibliography"/>
          </w:pPr>
        </w:pPrChange>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pPr>
        <w:pStyle w:val="Bibliography"/>
        <w:spacing w:line="240" w:lineRule="auto"/>
        <w:rPr>
          <w:rFonts w:ascii="Calibri" w:hAnsi="Calibri" w:cs="Calibri"/>
        </w:rPr>
        <w:pPrChange w:id="3010" w:author="Lane, Stefanie" w:date="2023-09-18T13:00:00Z">
          <w:pPr>
            <w:pStyle w:val="Bibliography"/>
          </w:pPr>
        </w:pPrChange>
      </w:pPr>
      <w:r w:rsidRPr="00AA2531">
        <w:rPr>
          <w:rFonts w:ascii="Calibri" w:hAnsi="Calibri" w:cs="Calibri"/>
        </w:rPr>
        <w:t xml:space="preserve">Lepš, J. (2004). What do the biodiversity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25B9F482" w:rsidR="00AA2531" w:rsidRDefault="00AA2531">
      <w:pPr>
        <w:pStyle w:val="Bibliography"/>
        <w:spacing w:line="240" w:lineRule="auto"/>
        <w:rPr>
          <w:ins w:id="3011" w:author="Lane, Stefanie" w:date="2023-09-25T16:13:00Z"/>
          <w:rFonts w:ascii="Calibri" w:hAnsi="Calibri" w:cs="Calibri"/>
        </w:rPr>
      </w:pPr>
      <w:r w:rsidRPr="00AA2531">
        <w:rPr>
          <w:rFonts w:ascii="Calibri" w:hAnsi="Calibri" w:cs="Calibri"/>
        </w:rPr>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 xml:space="preserve">(2), 115–128. </w:t>
      </w:r>
      <w:ins w:id="3012" w:author="Lane, Stefanie" w:date="2023-09-25T16:13:00Z">
        <w:r w:rsidR="00157C42">
          <w:rPr>
            <w:rFonts w:ascii="Calibri" w:hAnsi="Calibri" w:cs="Calibri"/>
          </w:rPr>
          <w:fldChar w:fldCharType="begin"/>
        </w:r>
        <w:r w:rsidR="00157C42">
          <w:rPr>
            <w:rFonts w:ascii="Calibri" w:hAnsi="Calibri" w:cs="Calibri"/>
          </w:rPr>
          <w:instrText>HYPERLINK "</w:instrText>
        </w:r>
      </w:ins>
      <w:r w:rsidR="00157C42" w:rsidRPr="00AA2531">
        <w:rPr>
          <w:rFonts w:ascii="Calibri" w:hAnsi="Calibri" w:cs="Calibri"/>
        </w:rPr>
        <w:instrText>https://doi.org/10.1016/j.ecoleng.2003.09.006</w:instrText>
      </w:r>
      <w:ins w:id="3013" w:author="Lane, Stefanie" w:date="2023-09-25T16:13:00Z">
        <w:r w:rsidR="00157C42">
          <w:rPr>
            <w:rFonts w:ascii="Calibri" w:hAnsi="Calibri" w:cs="Calibri"/>
          </w:rPr>
          <w:instrText>"</w:instrText>
        </w:r>
        <w:r w:rsidR="00157C42">
          <w:rPr>
            <w:rFonts w:ascii="Calibri" w:hAnsi="Calibri" w:cs="Calibri"/>
          </w:rPr>
        </w:r>
        <w:r w:rsidR="00157C42">
          <w:rPr>
            <w:rFonts w:ascii="Calibri" w:hAnsi="Calibri" w:cs="Calibri"/>
          </w:rPr>
          <w:fldChar w:fldCharType="separate"/>
        </w:r>
      </w:ins>
      <w:r w:rsidR="00157C42" w:rsidRPr="00554DE1">
        <w:rPr>
          <w:rStyle w:val="Hyperlink"/>
          <w:rFonts w:ascii="Calibri" w:hAnsi="Calibri" w:cs="Calibri"/>
        </w:rPr>
        <w:t>https://doi.org/10.1016/j.ecoleng.2003.09.006</w:t>
      </w:r>
      <w:ins w:id="3014" w:author="Lane, Stefanie" w:date="2023-09-25T16:13:00Z">
        <w:r w:rsidR="00157C42">
          <w:rPr>
            <w:rFonts w:ascii="Calibri" w:hAnsi="Calibri" w:cs="Calibri"/>
          </w:rPr>
          <w:fldChar w:fldCharType="end"/>
        </w:r>
      </w:ins>
    </w:p>
    <w:p w14:paraId="07CC5EB2" w14:textId="1DFC6941" w:rsidR="00157C42" w:rsidRPr="00292C3B" w:rsidRDefault="00157C42">
      <w:pPr>
        <w:pStyle w:val="Bibliography"/>
        <w:spacing w:line="240" w:lineRule="auto"/>
        <w:rPr>
          <w:rFonts w:ascii="Calibri" w:hAnsi="Calibri" w:cs="Calibri"/>
        </w:rPr>
        <w:pPrChange w:id="3015" w:author="Lane, Stefanie" w:date="2023-09-25T16:19:00Z">
          <w:pPr>
            <w:pStyle w:val="Bibliography"/>
          </w:pPr>
        </w:pPrChange>
      </w:pPr>
      <w:ins w:id="3016" w:author="Lane, Stefanie" w:date="2023-09-25T16:13:00Z">
        <w:r w:rsidRPr="00292C3B">
          <w:rPr>
            <w:rFonts w:ascii="Calibri" w:hAnsi="Calibri" w:cs="Calibri"/>
            <w:rPrChange w:id="3017" w:author="Lane, Stefanie" w:date="2023-09-25T16:18:00Z">
              <w:rPr/>
            </w:rPrChange>
          </w:rPr>
          <w:t>Newbold, T., Adams, G. L, Albaladejo Robales</w:t>
        </w:r>
        <w:r w:rsidR="00FC3597" w:rsidRPr="00292C3B">
          <w:rPr>
            <w:rFonts w:ascii="Calibri" w:hAnsi="Calibri" w:cs="Calibri"/>
            <w:rPrChange w:id="3018" w:author="Lane, Stefanie" w:date="2023-09-25T16:18:00Z">
              <w:rPr/>
            </w:rPrChange>
          </w:rPr>
          <w:t>, G., Boakes, E.</w:t>
        </w:r>
      </w:ins>
      <w:ins w:id="3019" w:author="Lane, Stefanie" w:date="2023-09-25T16:14:00Z">
        <w:r w:rsidR="00C1041A" w:rsidRPr="00292C3B">
          <w:rPr>
            <w:rFonts w:ascii="Calibri" w:hAnsi="Calibri" w:cs="Calibri"/>
            <w:rPrChange w:id="3020" w:author="Lane, Stefanie" w:date="2023-09-25T16:18:00Z">
              <w:rPr/>
            </w:rPrChange>
          </w:rPr>
          <w:t xml:space="preserve"> H., Braga Ferreira, G., Chapman, A. S. A., Etard, A., Gibb, R., Millard, J., </w:t>
        </w:r>
        <w:r w:rsidR="00EF43CD" w:rsidRPr="00292C3B">
          <w:rPr>
            <w:rFonts w:ascii="Calibri" w:hAnsi="Calibri" w:cs="Calibri"/>
            <w:rPrChange w:id="3021" w:author="Lane, Stefanie" w:date="2023-09-25T16:18:00Z">
              <w:rPr/>
            </w:rPrChange>
          </w:rPr>
          <w:t xml:space="preserve">Outhwaite, C. L., Williams, J. J. </w:t>
        </w:r>
      </w:ins>
      <w:ins w:id="3022" w:author="Lane, Stefanie" w:date="2023-09-25T16:15:00Z">
        <w:r w:rsidR="00EF43CD" w:rsidRPr="00292C3B">
          <w:rPr>
            <w:rFonts w:ascii="Calibri" w:hAnsi="Calibri" w:cs="Calibri"/>
            <w:rPrChange w:id="3023" w:author="Lane, Stefanie" w:date="2023-09-25T16:18:00Z">
              <w:rPr/>
            </w:rPrChange>
          </w:rPr>
          <w:t xml:space="preserve">(2019). Climate and land-use change homogenise terrestrial biodiversity, with consequences for ecosystem functioning and human well-being. </w:t>
        </w:r>
        <w:r w:rsidR="00B47F08" w:rsidRPr="00292C3B">
          <w:rPr>
            <w:rFonts w:ascii="Calibri" w:hAnsi="Calibri" w:cs="Calibri"/>
            <w:rPrChange w:id="3024" w:author="Lane, Stefanie" w:date="2023-09-25T16:18:00Z">
              <w:rPr>
                <w:i/>
                <w:iCs/>
              </w:rPr>
            </w:rPrChange>
          </w:rPr>
          <w:t>Emerging Topics in Life Sciences, (3)</w:t>
        </w:r>
        <w:r w:rsidR="00B47F08" w:rsidRPr="00292C3B">
          <w:rPr>
            <w:rFonts w:ascii="Calibri" w:hAnsi="Calibri" w:cs="Calibri"/>
            <w:rPrChange w:id="3025" w:author="Lane, Stefanie" w:date="2023-09-25T16:18:00Z">
              <w:rPr/>
            </w:rPrChange>
          </w:rPr>
          <w:t>2, 2017-219.</w:t>
        </w:r>
      </w:ins>
    </w:p>
    <w:p w14:paraId="2770C2E5" w14:textId="77777777" w:rsidR="00AA2531" w:rsidRPr="00AA2531" w:rsidRDefault="00AA2531">
      <w:pPr>
        <w:pStyle w:val="Bibliography"/>
        <w:spacing w:line="240" w:lineRule="auto"/>
        <w:rPr>
          <w:rFonts w:ascii="Calibri" w:hAnsi="Calibri" w:cs="Calibri"/>
        </w:rPr>
        <w:pPrChange w:id="3026" w:author="Lane, Stefanie" w:date="2023-09-18T13:00:00Z">
          <w:pPr>
            <w:pStyle w:val="Bibliography"/>
          </w:pPr>
        </w:pPrChange>
      </w:pPr>
      <w:r w:rsidRPr="00AA2531">
        <w:rPr>
          <w:rFonts w:ascii="Calibri" w:hAnsi="Calibri" w:cs="Calibri"/>
        </w:rPr>
        <w:t xml:space="preserve">Nyman, J. A., Walters, R. J., Delaune, R. D., &amp; Patrick, W. H. (2006). Marsh vertical accretion via vegetative growth. </w:t>
      </w:r>
      <w:r w:rsidRPr="00292C3B">
        <w:rPr>
          <w:rFonts w:ascii="Calibri" w:hAnsi="Calibri" w:cs="Calibri"/>
          <w:rPrChange w:id="3027" w:author="Lane, Stefanie" w:date="2023-09-25T16:18:00Z">
            <w:rPr>
              <w:rFonts w:ascii="Calibri" w:hAnsi="Calibri" w:cs="Calibri"/>
              <w:i/>
              <w:iCs/>
            </w:rPr>
          </w:rPrChange>
        </w:rPr>
        <w:t>Estuarine, Coastal and Shelf</w:t>
      </w:r>
      <w:r w:rsidRPr="00AA2531">
        <w:rPr>
          <w:rFonts w:ascii="Calibri" w:hAnsi="Calibri" w:cs="Calibri"/>
          <w:i/>
          <w:iCs/>
        </w:rPr>
        <w:t xml:space="preserve">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pPr>
        <w:pStyle w:val="Bibliography"/>
        <w:spacing w:line="240" w:lineRule="auto"/>
        <w:rPr>
          <w:rFonts w:ascii="Calibri" w:hAnsi="Calibri" w:cs="Calibri"/>
        </w:rPr>
        <w:pPrChange w:id="3028" w:author="Lane, Stefanie" w:date="2023-09-18T13:00:00Z">
          <w:pPr>
            <w:pStyle w:val="Bibliography"/>
          </w:pPr>
        </w:pPrChange>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pPr>
        <w:pStyle w:val="Bibliography"/>
        <w:spacing w:line="240" w:lineRule="auto"/>
        <w:rPr>
          <w:rFonts w:ascii="Calibri" w:hAnsi="Calibri" w:cs="Calibri"/>
        </w:rPr>
        <w:pPrChange w:id="3029" w:author="Lane, Stefanie" w:date="2023-09-18T13:00:00Z">
          <w:pPr>
            <w:pStyle w:val="Bibliography"/>
          </w:pPr>
        </w:pPrChange>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pPr>
        <w:pStyle w:val="Bibliography"/>
        <w:spacing w:line="240" w:lineRule="auto"/>
        <w:rPr>
          <w:rFonts w:ascii="Calibri" w:hAnsi="Calibri" w:cs="Calibri"/>
        </w:rPr>
        <w:pPrChange w:id="3030" w:author="Lane, Stefanie" w:date="2023-09-18T13:00:00Z">
          <w:pPr>
            <w:pStyle w:val="Bibliography"/>
          </w:pPr>
        </w:pPrChange>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pPr>
        <w:pStyle w:val="Bibliography"/>
        <w:spacing w:line="240" w:lineRule="auto"/>
        <w:rPr>
          <w:rFonts w:ascii="Calibri" w:hAnsi="Calibri" w:cs="Calibri"/>
        </w:rPr>
        <w:pPrChange w:id="3031" w:author="Lane, Stefanie" w:date="2023-09-18T13:00:00Z">
          <w:pPr>
            <w:pStyle w:val="Bibliography"/>
          </w:pPr>
        </w:pPrChange>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pPr>
        <w:pStyle w:val="Bibliography"/>
        <w:spacing w:line="240" w:lineRule="auto"/>
        <w:rPr>
          <w:rFonts w:ascii="Calibri" w:hAnsi="Calibri" w:cs="Calibri"/>
        </w:rPr>
        <w:pPrChange w:id="3032" w:author="Lane, Stefanie" w:date="2023-09-18T13:00:00Z">
          <w:pPr>
            <w:pStyle w:val="Bibliography"/>
          </w:pPr>
        </w:pPrChange>
      </w:pPr>
      <w:r w:rsidRPr="00AA2531">
        <w:rPr>
          <w:rFonts w:ascii="Calibri" w:hAnsi="Calibri" w:cs="Calibri"/>
        </w:rPr>
        <w:t xml:space="preserve">Sagoff, M. (2005). Do Non-Native Species Threaten The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pPr>
        <w:pStyle w:val="Bibliography"/>
        <w:spacing w:line="240" w:lineRule="auto"/>
        <w:rPr>
          <w:rFonts w:ascii="Calibri" w:hAnsi="Calibri" w:cs="Calibri"/>
        </w:rPr>
        <w:pPrChange w:id="3033" w:author="Lane, Stefanie" w:date="2023-09-18T13:00:00Z">
          <w:pPr>
            <w:pStyle w:val="Bibliography"/>
          </w:pPr>
        </w:pPrChange>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pPr>
        <w:pStyle w:val="Bibliography"/>
        <w:spacing w:line="240" w:lineRule="auto"/>
        <w:rPr>
          <w:rFonts w:ascii="Calibri" w:hAnsi="Calibri" w:cs="Calibri"/>
        </w:rPr>
        <w:pPrChange w:id="3034" w:author="Lane, Stefanie" w:date="2023-09-18T13:00:00Z">
          <w:pPr>
            <w:pStyle w:val="Bibliography"/>
          </w:pPr>
        </w:pPrChange>
      </w:pPr>
      <w:r w:rsidRPr="00AA2531">
        <w:rPr>
          <w:rFonts w:ascii="Calibri" w:hAnsi="Calibri" w:cs="Calibri"/>
        </w:rPr>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pPr>
        <w:pStyle w:val="Bibliography"/>
        <w:spacing w:line="240" w:lineRule="auto"/>
        <w:rPr>
          <w:rFonts w:ascii="Calibri" w:hAnsi="Calibri" w:cs="Calibri"/>
        </w:rPr>
        <w:pPrChange w:id="3035" w:author="Lane, Stefanie" w:date="2023-09-18T13:00:00Z">
          <w:pPr>
            <w:pStyle w:val="Bibliography"/>
          </w:pPr>
        </w:pPrChange>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pPr>
        <w:pStyle w:val="Bibliography"/>
        <w:spacing w:line="240" w:lineRule="auto"/>
        <w:rPr>
          <w:rFonts w:ascii="Calibri" w:hAnsi="Calibri" w:cs="Calibri"/>
        </w:rPr>
        <w:pPrChange w:id="3036" w:author="Lane, Stefanie" w:date="2023-09-18T13:00:00Z">
          <w:pPr>
            <w:pStyle w:val="Bibliography"/>
          </w:pPr>
        </w:pPrChange>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pPr>
        <w:pStyle w:val="Bibliography"/>
        <w:spacing w:line="240" w:lineRule="auto"/>
        <w:rPr>
          <w:rFonts w:ascii="Calibri" w:hAnsi="Calibri" w:cs="Calibri"/>
        </w:rPr>
        <w:pPrChange w:id="3037" w:author="Lane, Stefanie" w:date="2023-09-18T13:00:00Z">
          <w:pPr>
            <w:pStyle w:val="Bibliography"/>
          </w:pPr>
        </w:pPrChange>
      </w:pPr>
      <w:r w:rsidRPr="0076765B">
        <w:rPr>
          <w:rFonts w:ascii="Calibri" w:hAnsi="Calibri" w:cs="Calibri"/>
        </w:rPr>
        <w:t>Stewart</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Hennigar</w:t>
      </w:r>
      <w:r>
        <w:rPr>
          <w:rFonts w:ascii="Calibri" w:hAnsi="Calibri" w:cs="Calibri"/>
        </w:rPr>
        <w:t>,</w:t>
      </w:r>
      <w:r w:rsidRPr="0076765B">
        <w:rPr>
          <w:rFonts w:ascii="Calibri" w:hAnsi="Calibri" w:cs="Calibri"/>
        </w:rPr>
        <w:t xml:space="preserve"> D</w:t>
      </w:r>
      <w:r>
        <w:rPr>
          <w:rFonts w:ascii="Calibri" w:hAnsi="Calibri" w:cs="Calibri"/>
        </w:rPr>
        <w:t>.</w:t>
      </w:r>
      <w:r w:rsidRPr="0076765B">
        <w:rPr>
          <w:rFonts w:ascii="Calibri" w:hAnsi="Calibri" w:cs="Calibri"/>
        </w:rPr>
        <w:t>, Ingham</w:t>
      </w:r>
      <w:r>
        <w:rPr>
          <w:rFonts w:ascii="Calibri" w:hAnsi="Calibri" w:cs="Calibri"/>
        </w:rPr>
        <w:t>,</w:t>
      </w:r>
      <w:r w:rsidRPr="0076765B">
        <w:rPr>
          <w:rFonts w:ascii="Calibri" w:hAnsi="Calibri" w:cs="Calibri"/>
        </w:rPr>
        <w:t xml:space="preserve"> R</w:t>
      </w:r>
      <w:r>
        <w:rPr>
          <w:rFonts w:ascii="Calibri" w:hAnsi="Calibri" w:cs="Calibri"/>
        </w:rPr>
        <w:t>.</w:t>
      </w:r>
      <w:r w:rsidRPr="0076765B">
        <w:rPr>
          <w:rFonts w:ascii="Calibri" w:hAnsi="Calibri" w:cs="Calibri"/>
        </w:rPr>
        <w:t xml:space="preserve">, </w:t>
      </w:r>
      <w:r>
        <w:rPr>
          <w:rFonts w:ascii="Calibri" w:hAnsi="Calibri" w:cs="Calibri"/>
        </w:rPr>
        <w:t xml:space="preserve">&amp; </w:t>
      </w:r>
      <w:r w:rsidRPr="0076765B">
        <w:rPr>
          <w:rFonts w:ascii="Calibri" w:hAnsi="Calibri" w:cs="Calibri"/>
        </w:rPr>
        <w:t xml:space="preserve">Balke, E. </w:t>
      </w:r>
      <w:r>
        <w:rPr>
          <w:rFonts w:ascii="Calibri" w:hAnsi="Calibri" w:cs="Calibri"/>
        </w:rPr>
        <w:t>(</w:t>
      </w:r>
      <w:r w:rsidRPr="0076765B">
        <w:rPr>
          <w:rFonts w:ascii="Calibri" w:hAnsi="Calibri" w:cs="Calibri"/>
        </w:rPr>
        <w:t>2022</w:t>
      </w:r>
      <w:r>
        <w:rPr>
          <w:rFonts w:ascii="Calibri" w:hAnsi="Calibri" w:cs="Calibri"/>
        </w:rPr>
        <w:t>)</w:t>
      </w:r>
      <w:r w:rsidRPr="0076765B">
        <w:rPr>
          <w:rFonts w:ascii="Calibri" w:hAnsi="Calibri" w:cs="Calibri"/>
        </w:rPr>
        <w:t>. Factors influencing the</w:t>
      </w:r>
      <w:r>
        <w:rPr>
          <w:rFonts w:ascii="Calibri" w:hAnsi="Calibri" w:cs="Calibri"/>
        </w:rPr>
        <w:t xml:space="preserve"> </w:t>
      </w:r>
      <w:r w:rsidRPr="0076765B">
        <w:rPr>
          <w:rFonts w:ascii="Calibri" w:hAnsi="Calibri" w:cs="Calibri"/>
        </w:rPr>
        <w:t>persistence of created tidal marshes in the Fraser River Estuary. Ducks Unlimited Canada, Surrey,</w:t>
      </w:r>
      <w:r>
        <w:rPr>
          <w:rFonts w:ascii="Calibri" w:hAnsi="Calibri" w:cs="Calibri"/>
        </w:rPr>
        <w:t xml:space="preserve"> </w:t>
      </w:r>
      <w:r w:rsidRPr="0076765B">
        <w:rPr>
          <w:rFonts w:ascii="Calibri" w:hAnsi="Calibri" w:cs="Calibri"/>
        </w:rPr>
        <w:t>British Columbia, Canada</w:t>
      </w:r>
    </w:p>
    <w:p w14:paraId="11AFD943" w14:textId="51D6F7EB" w:rsidR="006922E8" w:rsidRPr="006922E8" w:rsidRDefault="006922E8">
      <w:pPr>
        <w:pStyle w:val="Bibliography"/>
        <w:spacing w:line="240" w:lineRule="auto"/>
        <w:rPr>
          <w:rFonts w:ascii="Calibri" w:hAnsi="Calibri" w:cs="Calibri"/>
        </w:rPr>
        <w:pPrChange w:id="3038" w:author="Lane, Stefanie" w:date="2023-09-18T13:00:00Z">
          <w:pPr>
            <w:pStyle w:val="Bibliography"/>
          </w:pPr>
        </w:pPrChange>
      </w:pPr>
      <w:r w:rsidRPr="00137F24">
        <w:rPr>
          <w:rFonts w:ascii="Calibri" w:hAnsi="Calibri" w:cs="Calibri"/>
        </w:rPr>
        <w:lastRenderedPageBreak/>
        <w:t xml:space="preserve">Stewart, D., Hood, W. G., &amp; Martin, T. G. (2023). Undetected but Widespread: </w:t>
      </w:r>
      <w:r w:rsidRPr="006922E8">
        <w:rPr>
          <w:rFonts w:ascii="Calibri" w:hAnsi="Calibri" w:cs="Calibri"/>
        </w:rPr>
        <w:t>The</w:t>
      </w:r>
      <w:r w:rsidRPr="00137F24">
        <w:rPr>
          <w:rFonts w:ascii="Calibri" w:hAnsi="Calibri" w:cs="Calibri"/>
        </w:rPr>
        <w:t xml:space="preserve"> Cryptic Invasion of </w:t>
      </w:r>
      <w:r>
        <w:rPr>
          <w:rFonts w:ascii="Calibri" w:hAnsi="Calibri" w:cs="Calibri"/>
        </w:rPr>
        <w:t>N</w:t>
      </w:r>
      <w:r w:rsidRPr="00137F24">
        <w:rPr>
          <w:rFonts w:ascii="Calibri" w:hAnsi="Calibri" w:cs="Calibri"/>
        </w:rPr>
        <w:t>on-Native Cattail (</w:t>
      </w:r>
      <w:r w:rsidRPr="00137F24">
        <w:rPr>
          <w:rFonts w:ascii="Calibri" w:hAnsi="Calibri" w:cs="Calibri"/>
          <w:i/>
        </w:rPr>
        <w:t>Typha</w:t>
      </w:r>
      <w:r w:rsidRPr="00137F24">
        <w:rPr>
          <w:rFonts w:ascii="Calibri" w:hAnsi="Calibri" w:cs="Calibri"/>
        </w:rPr>
        <w:t>) in a Pacific Northwest Estuary. Estuaries and Coasts, 1-16.</w:t>
      </w:r>
      <w:r>
        <w:rPr>
          <w:rFonts w:ascii="Calibri" w:hAnsi="Calibri" w:cs="Calibri"/>
        </w:rPr>
        <w:t xml:space="preserve"> </w:t>
      </w:r>
      <w:r w:rsidRPr="006922E8">
        <w:rPr>
          <w:rFonts w:ascii="Calibri" w:hAnsi="Calibri" w:cs="Calibri"/>
        </w:rPr>
        <w:t>https://doi.org/10.1007/s12237-023-01171-4</w:t>
      </w:r>
    </w:p>
    <w:p w14:paraId="6B5DF0F0" w14:textId="31DE325D" w:rsidR="00AA2531" w:rsidRPr="00AA2531" w:rsidRDefault="00AA2531">
      <w:pPr>
        <w:pStyle w:val="Bibliography"/>
        <w:spacing w:line="240" w:lineRule="auto"/>
        <w:rPr>
          <w:rFonts w:ascii="Calibri" w:hAnsi="Calibri" w:cs="Calibri"/>
        </w:rPr>
        <w:pPrChange w:id="3039" w:author="Lane, Stefanie" w:date="2023-09-18T13:00:00Z">
          <w:pPr>
            <w:pStyle w:val="Bibliography"/>
          </w:pPr>
        </w:pPrChange>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https://doi.org/10.1890/1051-0761(2006)016[1267:SEFTEC]2.0.CO;2</w:t>
      </w:r>
    </w:p>
    <w:p w14:paraId="0DF12020" w14:textId="77777777" w:rsidR="00AA2531" w:rsidRPr="00AA2531" w:rsidRDefault="00AA2531">
      <w:pPr>
        <w:pStyle w:val="Bibliography"/>
        <w:spacing w:line="240" w:lineRule="auto"/>
        <w:rPr>
          <w:rFonts w:ascii="Calibri" w:hAnsi="Calibri" w:cs="Calibri"/>
        </w:rPr>
        <w:pPrChange w:id="3040" w:author="Lane, Stefanie" w:date="2023-09-18T13:00:00Z">
          <w:pPr>
            <w:pStyle w:val="Bibliography"/>
          </w:pPr>
        </w:pPrChange>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5427050" w:rsidR="00AA2531" w:rsidRDefault="00AA2531" w:rsidP="00A80EDB">
      <w:pPr>
        <w:pStyle w:val="Bibliography"/>
        <w:spacing w:line="240" w:lineRule="auto"/>
        <w:rPr>
          <w:ins w:id="3041" w:author="Lane, Stefanie" w:date="2023-09-18T13:05:00Z"/>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 xml:space="preserve">(7093), 629–632. </w:t>
      </w:r>
      <w:ins w:id="3042" w:author="Lane, Stefanie" w:date="2023-09-18T13:05:00Z">
        <w:r w:rsidR="009B4356">
          <w:rPr>
            <w:rFonts w:ascii="Calibri" w:hAnsi="Calibri" w:cs="Calibri"/>
          </w:rPr>
          <w:fldChar w:fldCharType="begin"/>
        </w:r>
        <w:r w:rsidR="009B4356">
          <w:rPr>
            <w:rFonts w:ascii="Calibri" w:hAnsi="Calibri" w:cs="Calibri"/>
          </w:rPr>
          <w:instrText>HYPERLINK "</w:instrText>
        </w:r>
      </w:ins>
      <w:r w:rsidR="009B4356" w:rsidRPr="00AA2531">
        <w:rPr>
          <w:rFonts w:ascii="Calibri" w:hAnsi="Calibri" w:cs="Calibri"/>
        </w:rPr>
        <w:instrText>https://doi.org/10.1038/nature04742</w:instrText>
      </w:r>
      <w:ins w:id="3043" w:author="Lane, Stefanie" w:date="2023-09-18T13:05:00Z">
        <w:r w:rsidR="009B4356">
          <w:rPr>
            <w:rFonts w:ascii="Calibri" w:hAnsi="Calibri" w:cs="Calibri"/>
          </w:rPr>
          <w:instrText>"</w:instrText>
        </w:r>
        <w:r w:rsidR="009B4356">
          <w:rPr>
            <w:rFonts w:ascii="Calibri" w:hAnsi="Calibri" w:cs="Calibri"/>
          </w:rPr>
        </w:r>
        <w:r w:rsidR="009B4356">
          <w:rPr>
            <w:rFonts w:ascii="Calibri" w:hAnsi="Calibri" w:cs="Calibri"/>
          </w:rPr>
          <w:fldChar w:fldCharType="separate"/>
        </w:r>
      </w:ins>
      <w:r w:rsidR="009B4356" w:rsidRPr="007526D1">
        <w:rPr>
          <w:rStyle w:val="Hyperlink"/>
          <w:rFonts w:ascii="Calibri" w:hAnsi="Calibri" w:cs="Calibri"/>
        </w:rPr>
        <w:t>https://doi.org/10.1038/nature04742</w:t>
      </w:r>
      <w:ins w:id="3044" w:author="Lane, Stefanie" w:date="2023-09-18T13:05:00Z">
        <w:r w:rsidR="009B4356">
          <w:rPr>
            <w:rFonts w:ascii="Calibri" w:hAnsi="Calibri" w:cs="Calibri"/>
          </w:rPr>
          <w:fldChar w:fldCharType="end"/>
        </w:r>
      </w:ins>
    </w:p>
    <w:p w14:paraId="63A0353B" w14:textId="1F5E78DD" w:rsidR="009B4356" w:rsidRPr="00CF17C6" w:rsidRDefault="009B4356">
      <w:pPr>
        <w:pStyle w:val="Bibliography"/>
        <w:spacing w:line="240" w:lineRule="auto"/>
        <w:rPr>
          <w:rFonts w:ascii="Calibri" w:hAnsi="Calibri" w:cs="Calibri"/>
        </w:rPr>
        <w:pPrChange w:id="3045" w:author="Lane, Stefanie" w:date="2023-09-18T13:07:00Z">
          <w:pPr>
            <w:pStyle w:val="Bibliography"/>
          </w:pPr>
        </w:pPrChange>
      </w:pPr>
      <w:ins w:id="3046" w:author="Lane, Stefanie" w:date="2023-09-18T13:05:00Z">
        <w:r w:rsidRPr="00CF17C6">
          <w:rPr>
            <w:rFonts w:ascii="Calibri" w:hAnsi="Calibri" w:cs="Calibri"/>
            <w:rPrChange w:id="3047" w:author="Lane, Stefanie" w:date="2023-09-18T13:07:00Z">
              <w:rPr/>
            </w:rPrChange>
          </w:rPr>
          <w:t>Townsend, L., &amp; Hebda, R. J. (2013). Pollen and macro-fossil</w:t>
        </w:r>
      </w:ins>
      <w:ins w:id="3048" w:author="Lane, Stefanie" w:date="2023-09-18T13:06:00Z">
        <w:r w:rsidRPr="00CF17C6">
          <w:rPr>
            <w:rFonts w:ascii="Calibri" w:hAnsi="Calibri" w:cs="Calibri"/>
            <w:rPrChange w:id="3049" w:author="Lane, Stefanie" w:date="2023-09-18T13:07:00Z">
              <w:rPr/>
            </w:rPrChange>
          </w:rPr>
          <w:t xml:space="preserve"> assemblages in disturbed urban wetlands </w:t>
        </w:r>
        <w:r w:rsidR="003232CF" w:rsidRPr="00CF17C6">
          <w:rPr>
            <w:rFonts w:ascii="Calibri" w:hAnsi="Calibri" w:cs="Calibri"/>
            <w:rPrChange w:id="3050" w:author="Lane, Stefanie" w:date="2023-09-18T13:07:00Z">
              <w:rPr/>
            </w:rPrChange>
          </w:rPr>
          <w:t xml:space="preserve">on South Vancouver Island reveal recent invasion of reed Canarygrass (Phalaris arundinacea) and guide restoration. </w:t>
        </w:r>
        <w:r w:rsidR="003232CF" w:rsidRPr="00CF17C6">
          <w:rPr>
            <w:rFonts w:ascii="Calibri" w:hAnsi="Calibri" w:cs="Calibri"/>
            <w:rPrChange w:id="3051" w:author="Lane, Stefanie" w:date="2023-09-18T13:07:00Z">
              <w:rPr>
                <w:i/>
                <w:iCs/>
              </w:rPr>
            </w:rPrChange>
          </w:rPr>
          <w:t>Restoration Ecology</w:t>
        </w:r>
        <w:r w:rsidR="0060179E" w:rsidRPr="00CF17C6">
          <w:rPr>
            <w:rFonts w:ascii="Calibri" w:hAnsi="Calibri" w:cs="Calibri"/>
            <w:rPrChange w:id="3052" w:author="Lane, Stefanie" w:date="2023-09-18T13:07:00Z">
              <w:rPr>
                <w:i/>
                <w:iCs/>
              </w:rPr>
            </w:rPrChange>
          </w:rPr>
          <w:t>, 21</w:t>
        </w:r>
        <w:r w:rsidR="0060179E" w:rsidRPr="00CF17C6">
          <w:rPr>
            <w:rFonts w:ascii="Calibri" w:hAnsi="Calibri" w:cs="Calibri"/>
            <w:rPrChange w:id="3053" w:author="Lane, Stefanie" w:date="2023-09-18T13:07:00Z">
              <w:rPr/>
            </w:rPrChange>
          </w:rPr>
          <w:t xml:space="preserve">(1), 114-123. </w:t>
        </w:r>
      </w:ins>
    </w:p>
    <w:p w14:paraId="6134EEBC" w14:textId="77777777" w:rsidR="00AA2531" w:rsidRPr="00AA2531" w:rsidRDefault="00AA2531">
      <w:pPr>
        <w:pStyle w:val="Bibliography"/>
        <w:spacing w:line="240" w:lineRule="auto"/>
        <w:rPr>
          <w:rFonts w:ascii="Calibri" w:hAnsi="Calibri" w:cs="Calibri"/>
        </w:rPr>
        <w:pPrChange w:id="3054" w:author="Lane, Stefanie" w:date="2023-09-18T13:00:00Z">
          <w:pPr>
            <w:pStyle w:val="Bibliography"/>
          </w:pPr>
        </w:pPrChange>
      </w:pPr>
      <w:r w:rsidRPr="00AA2531">
        <w:rPr>
          <w:rFonts w:ascii="Calibri" w:hAnsi="Calibri" w:cs="Calibri"/>
        </w:rPr>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pPr>
        <w:pStyle w:val="Bibliography"/>
        <w:spacing w:line="240" w:lineRule="auto"/>
        <w:rPr>
          <w:rFonts w:ascii="Calibri" w:hAnsi="Calibri" w:cs="Calibri"/>
        </w:rPr>
        <w:pPrChange w:id="3055" w:author="Lane, Stefanie" w:date="2023-09-18T13:00:00Z">
          <w:pPr>
            <w:pStyle w:val="Bibliography"/>
          </w:pPr>
        </w:pPrChange>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pPr>
        <w:pStyle w:val="Bibliography"/>
        <w:spacing w:line="240" w:lineRule="auto"/>
        <w:rPr>
          <w:rFonts w:ascii="Calibri" w:hAnsi="Calibri" w:cs="Calibri"/>
        </w:rPr>
        <w:pPrChange w:id="3056" w:author="Lane, Stefanie" w:date="2023-09-18T13:00:00Z">
          <w:pPr>
            <w:pStyle w:val="Bibliography"/>
          </w:pPr>
        </w:pPrChange>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pPr>
        <w:pStyle w:val="Bibliography"/>
        <w:spacing w:line="240" w:lineRule="auto"/>
        <w:rPr>
          <w:rFonts w:ascii="Calibri" w:hAnsi="Calibri" w:cs="Calibri"/>
        </w:rPr>
        <w:pPrChange w:id="3057" w:author="Lane, Stefanie" w:date="2023-09-18T13:00:00Z">
          <w:pPr>
            <w:pStyle w:val="Bibliography"/>
          </w:pPr>
        </w:pPrChange>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30EBF3D5" w:rsidR="00ED5179" w:rsidRDefault="003B2929" w:rsidP="00F222C0">
      <w:r w:rsidRPr="003B2929">
        <w:rPr>
          <w:b/>
        </w:rPr>
        <w:t>Table S1</w:t>
      </w:r>
      <w:r>
        <w:rPr>
          <w:b/>
        </w:rPr>
        <w:t xml:space="preserve"> </w:t>
      </w:r>
      <w:r w:rsidRPr="003B2929">
        <w:t>A total of</w:t>
      </w:r>
      <w:commentRangeStart w:id="3058"/>
      <w:commentRangeStart w:id="3059"/>
      <w:r w:rsidRPr="003B2929">
        <w:t xml:space="preserve"> 2</w:t>
      </w:r>
      <w:del w:id="3060" w:author="Lane, Stefanie" w:date="2023-07-26T15:07:00Z">
        <w:r w:rsidRPr="003B2929" w:rsidDel="001A7972">
          <w:delText>5</w:delText>
        </w:r>
      </w:del>
      <w:ins w:id="3061" w:author="Lane, Stefanie" w:date="2023-07-26T15:07:00Z">
        <w:r w:rsidR="001A7972">
          <w:t>7</w:t>
        </w:r>
      </w:ins>
      <w:r w:rsidRPr="003B2929">
        <w:t xml:space="preserve"> plots</w:t>
      </w:r>
      <w:commentRangeEnd w:id="3058"/>
      <w:r w:rsidR="002B3817">
        <w:rPr>
          <w:rStyle w:val="CommentReference"/>
        </w:rPr>
        <w:commentReference w:id="3058"/>
      </w:r>
      <w:commentRangeEnd w:id="3059"/>
      <w:r w:rsidR="000A2FAF">
        <w:rPr>
          <w:rStyle w:val="CommentReference"/>
        </w:rPr>
        <w:commentReference w:id="3059"/>
      </w:r>
      <w:r w:rsidRPr="003B2929">
        <w:t xml:space="preserve">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3062" w:name="_Ref103856212"/>
    </w:p>
    <w:bookmarkEnd w:id="3062"/>
    <w:p w14:paraId="26042487" w14:textId="40815DA6" w:rsidR="003B2929" w:rsidRPr="003B2929" w:rsidRDefault="003B2929" w:rsidP="00F752B9">
      <w:r>
        <w:rPr>
          <w:b/>
        </w:rPr>
        <w:lastRenderedPageBreak/>
        <w:t>Table S2</w:t>
      </w:r>
      <w:r>
        <w:t xml:space="preserve"> </w:t>
      </w:r>
      <w:r w:rsidRPr="003B2929">
        <w:t>Species indicator analysis of cluster groups using Bray-Curtis distance identifies the same dominant species in each assemblage type (Sedge, Fescue, Bogbean), however Bray-Curtis distance identifies different associated indicator species than those identified by Euclidean distance (</w:t>
      </w:r>
      <w:r w:rsidR="0092463A" w:rsidRPr="00DF171B">
        <w:t xml:space="preserve">Table </w:t>
      </w:r>
      <w:del w:id="3063" w:author="Lane, Stefanie" w:date="2023-09-19T18:32:00Z">
        <w:r w:rsidR="0092463A" w:rsidRPr="00DF171B" w:rsidDel="00A214F1">
          <w:delText>2</w:delText>
        </w:r>
      </w:del>
      <w:ins w:id="3064" w:author="Lane, Stefanie" w:date="2023-09-19T18:32:00Z">
        <w:r w:rsidR="00A214F1">
          <w:t>1</w:t>
        </w:r>
      </w:ins>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77"/>
        <w:gridCol w:w="2420"/>
        <w:gridCol w:w="780"/>
        <w:gridCol w:w="277"/>
        <w:gridCol w:w="2000"/>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6BA4F27B" w:rsidR="00DF171B" w:rsidRPr="00DF171B" w:rsidRDefault="00C00465"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Mentha canadensis</w:t>
            </w:r>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31F73E23"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75179C74"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25DA02E1" w:rsidR="00DF171B" w:rsidRPr="00DF171B" w:rsidRDefault="00B678A8" w:rsidP="00DF171B">
            <w:pPr>
              <w:spacing w:after="0" w:line="240" w:lineRule="auto"/>
              <w:rPr>
                <w:rFonts w:ascii="Calibri" w:eastAsia="Times New Roman" w:hAnsi="Calibri" w:cs="Calibri"/>
                <w:i/>
                <w:iCs/>
                <w:color w:val="000000"/>
                <w:sz w:val="20"/>
                <w:szCs w:val="20"/>
              </w:rPr>
            </w:pPr>
            <w:r>
              <w:rPr>
                <w:rFonts w:ascii="Calibri" w:eastAsia="Times New Roman" w:hAnsi="Calibri" w:cs="Calibri"/>
                <w:i/>
                <w:iCs/>
                <w:color w:val="000000"/>
                <w:sz w:val="20"/>
                <w:szCs w:val="20"/>
              </w:rPr>
              <w:t>Schedonorus arundinaceus</w:t>
            </w:r>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02814A97"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w:t>
      </w:r>
      <w:del w:id="3065" w:author="Lane, Stefanie" w:date="2023-09-19T18:33:00Z">
        <w:r w:rsidRPr="005B324C" w:rsidDel="005446D0">
          <w:delText xml:space="preserve">as reported in Table 2 </w:delText>
        </w:r>
      </w:del>
      <w:r w:rsidRPr="005B324C">
        <w:t>is not expected to affect loss of species or plot-based diversity metrics</w:t>
      </w:r>
    </w:p>
    <w:p w14:paraId="4F97129A" w14:textId="0DA650BE" w:rsidR="00C7581F" w:rsidRDefault="0047773F">
      <w:pPr>
        <w:pStyle w:val="Caption"/>
        <w:rPr>
          <w:i w:val="0"/>
          <w:iCs w:val="0"/>
          <w:color w:val="auto"/>
          <w:sz w:val="22"/>
          <w:szCs w:val="22"/>
        </w:rPr>
      </w:pPr>
      <w:r>
        <w:fldChar w:fldCharType="begin"/>
      </w:r>
      <w:r>
        <w:instrText xml:space="preserve"> LINK </w:instrText>
      </w:r>
      <w:r w:rsidR="00C7581F">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rsidR="00C7581F">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Change w:id="3066">
          <w:tblGrid>
            <w:gridCol w:w="1311"/>
            <w:gridCol w:w="1030"/>
            <w:gridCol w:w="960"/>
            <w:gridCol w:w="300"/>
            <w:gridCol w:w="1004"/>
            <w:gridCol w:w="1004"/>
            <w:gridCol w:w="1004"/>
          </w:tblGrid>
        </w:tblGridChange>
      </w:tblGrid>
      <w:tr w:rsidR="00C7581F" w:rsidRPr="00C7581F" w14:paraId="5AD97977" w14:textId="77777777" w:rsidTr="00C7581F">
        <w:trPr>
          <w:divId w:val="361178002"/>
          <w:trHeight w:val="470"/>
          <w:jc w:val="center"/>
          <w:ins w:id="3067" w:author="Lane, Stefanie" w:date="2023-10-02T14:44:00Z"/>
        </w:trPr>
        <w:tc>
          <w:tcPr>
            <w:tcW w:w="1180" w:type="dxa"/>
            <w:tcBorders>
              <w:top w:val="nil"/>
              <w:left w:val="nil"/>
              <w:bottom w:val="nil"/>
              <w:right w:val="nil"/>
            </w:tcBorders>
            <w:shd w:val="clear" w:color="auto" w:fill="auto"/>
            <w:noWrap/>
            <w:vAlign w:val="bottom"/>
            <w:hideMark/>
          </w:tcPr>
          <w:p w14:paraId="386CB0B3" w14:textId="2D73D3F4" w:rsidR="00C7581F" w:rsidRPr="00C7581F" w:rsidRDefault="00C7581F" w:rsidP="00C7581F">
            <w:pPr>
              <w:spacing w:after="0" w:line="240" w:lineRule="auto"/>
              <w:rPr>
                <w:ins w:id="3068" w:author="Lane, Stefanie" w:date="2023-10-02T14:44:00Z"/>
                <w:rFonts w:ascii="Times New Roman" w:eastAsia="Times New Roman" w:hAnsi="Times New Roman" w:cs="Times New Roman"/>
                <w:rPrChange w:id="3069" w:author="Lane, Stefanie" w:date="2023-10-02T14:44:00Z">
                  <w:rPr>
                    <w:ins w:id="3070" w:author="Lane, Stefanie" w:date="2023-10-02T14:44:00Z"/>
                  </w:rPr>
                </w:rPrChange>
              </w:rPr>
              <w:pPrChange w:id="3071" w:author="Lane, Stefanie" w:date="2023-10-02T14:44:00Z">
                <w:pPr/>
              </w:pPrChange>
            </w:pPr>
          </w:p>
        </w:tc>
        <w:tc>
          <w:tcPr>
            <w:tcW w:w="1920" w:type="dxa"/>
            <w:gridSpan w:val="2"/>
            <w:tcBorders>
              <w:top w:val="nil"/>
              <w:left w:val="nil"/>
              <w:bottom w:val="nil"/>
              <w:right w:val="nil"/>
            </w:tcBorders>
            <w:shd w:val="clear" w:color="auto" w:fill="auto"/>
            <w:noWrap/>
            <w:vAlign w:val="center"/>
            <w:hideMark/>
          </w:tcPr>
          <w:p w14:paraId="3CC39021" w14:textId="77777777" w:rsidR="00C7581F" w:rsidRPr="00C7581F" w:rsidRDefault="00C7581F" w:rsidP="00C7581F">
            <w:pPr>
              <w:spacing w:after="0" w:line="240" w:lineRule="auto"/>
              <w:jc w:val="center"/>
              <w:rPr>
                <w:ins w:id="3072" w:author="Lane, Stefanie" w:date="2023-10-02T14:44:00Z"/>
                <w:rFonts w:ascii="Calibri" w:eastAsia="Times New Roman" w:hAnsi="Calibri" w:cs="Calibri"/>
                <w:b/>
                <w:bCs/>
                <w:color w:val="000000"/>
                <w:rPrChange w:id="3073" w:author="Lane, Stefanie" w:date="2023-10-02T14:44:00Z">
                  <w:rPr>
                    <w:ins w:id="3074" w:author="Lane, Stefanie" w:date="2023-10-02T14:44:00Z"/>
                  </w:rPr>
                </w:rPrChange>
              </w:rPr>
              <w:pPrChange w:id="3075" w:author="Lane, Stefanie" w:date="2023-10-02T14:44:00Z">
                <w:pPr>
                  <w:jc w:val="center"/>
                </w:pPr>
              </w:pPrChange>
            </w:pPr>
            <w:ins w:id="3076" w:author="Lane, Stefanie" w:date="2023-10-02T14:44:00Z">
              <w:r w:rsidRPr="00C7581F">
                <w:rPr>
                  <w:rFonts w:ascii="Calibri" w:eastAsia="Times New Roman" w:hAnsi="Calibri" w:cs="Calibri"/>
                  <w:b/>
                  <w:bCs/>
                  <w:color w:val="000000"/>
                  <w:rPrChange w:id="3077" w:author="Lane, Stefanie" w:date="2023-10-02T14:44:00Z">
                    <w:rPr/>
                  </w:rPrChange>
                </w:rPr>
                <w:t>Plot-level components</w:t>
              </w:r>
            </w:ins>
          </w:p>
        </w:tc>
        <w:tc>
          <w:tcPr>
            <w:tcW w:w="300" w:type="dxa"/>
            <w:tcBorders>
              <w:top w:val="nil"/>
              <w:left w:val="nil"/>
              <w:bottom w:val="nil"/>
              <w:right w:val="nil"/>
            </w:tcBorders>
            <w:shd w:val="clear" w:color="auto" w:fill="auto"/>
            <w:noWrap/>
            <w:vAlign w:val="bottom"/>
            <w:hideMark/>
          </w:tcPr>
          <w:p w14:paraId="357D184F" w14:textId="77777777" w:rsidR="00C7581F" w:rsidRPr="00C7581F" w:rsidRDefault="00C7581F" w:rsidP="00C7581F">
            <w:pPr>
              <w:spacing w:after="0" w:line="240" w:lineRule="auto"/>
              <w:jc w:val="center"/>
              <w:rPr>
                <w:ins w:id="3078" w:author="Lane, Stefanie" w:date="2023-10-02T14:44:00Z"/>
                <w:rFonts w:ascii="Calibri" w:eastAsia="Times New Roman" w:hAnsi="Calibri" w:cs="Calibri"/>
                <w:b/>
                <w:bCs/>
                <w:color w:val="000000"/>
                <w:rPrChange w:id="3079" w:author="Lane, Stefanie" w:date="2023-10-02T14:44:00Z">
                  <w:rPr>
                    <w:ins w:id="3080" w:author="Lane, Stefanie" w:date="2023-10-02T14:44:00Z"/>
                  </w:rPr>
                </w:rPrChange>
              </w:rPr>
              <w:pPrChange w:id="3081" w:author="Lane, Stefanie" w:date="2023-10-02T14:44:00Z">
                <w:pPr>
                  <w:jc w:val="center"/>
                </w:pPr>
              </w:pPrChange>
            </w:pPr>
          </w:p>
        </w:tc>
        <w:tc>
          <w:tcPr>
            <w:tcW w:w="2880" w:type="dxa"/>
            <w:gridSpan w:val="3"/>
            <w:tcBorders>
              <w:top w:val="nil"/>
              <w:left w:val="nil"/>
              <w:bottom w:val="nil"/>
              <w:right w:val="nil"/>
            </w:tcBorders>
            <w:shd w:val="clear" w:color="auto" w:fill="auto"/>
            <w:noWrap/>
            <w:vAlign w:val="center"/>
            <w:hideMark/>
          </w:tcPr>
          <w:p w14:paraId="1B1A4BC5" w14:textId="77777777" w:rsidR="00C7581F" w:rsidRPr="00C7581F" w:rsidRDefault="00C7581F" w:rsidP="00C7581F">
            <w:pPr>
              <w:spacing w:after="0" w:line="240" w:lineRule="auto"/>
              <w:jc w:val="center"/>
              <w:rPr>
                <w:ins w:id="3082" w:author="Lane, Stefanie" w:date="2023-10-02T14:44:00Z"/>
                <w:rFonts w:ascii="Calibri" w:eastAsia="Times New Roman" w:hAnsi="Calibri" w:cs="Calibri"/>
                <w:b/>
                <w:bCs/>
                <w:color w:val="000000"/>
                <w:rPrChange w:id="3083" w:author="Lane, Stefanie" w:date="2023-10-02T14:44:00Z">
                  <w:rPr>
                    <w:ins w:id="3084" w:author="Lane, Stefanie" w:date="2023-10-02T14:44:00Z"/>
                  </w:rPr>
                </w:rPrChange>
              </w:rPr>
              <w:pPrChange w:id="3085" w:author="Lane, Stefanie" w:date="2023-10-02T14:44:00Z">
                <w:pPr>
                  <w:jc w:val="center"/>
                </w:pPr>
              </w:pPrChange>
            </w:pPr>
            <w:ins w:id="3086" w:author="Lane, Stefanie" w:date="2023-10-02T14:44:00Z">
              <w:r w:rsidRPr="00C7581F">
                <w:rPr>
                  <w:rFonts w:ascii="Calibri" w:eastAsia="Times New Roman" w:hAnsi="Calibri" w:cs="Calibri"/>
                  <w:b/>
                  <w:bCs/>
                  <w:color w:val="000000"/>
                  <w:rPrChange w:id="3087" w:author="Lane, Stefanie" w:date="2023-10-02T14:44:00Z">
                    <w:rPr/>
                  </w:rPrChange>
                </w:rPr>
                <w:t>Diversity components</w:t>
              </w:r>
            </w:ins>
          </w:p>
        </w:tc>
      </w:tr>
      <w:tr w:rsidR="00C7581F" w:rsidRPr="00C7581F" w14:paraId="6DD09980" w14:textId="77777777" w:rsidTr="00C7581F">
        <w:trPr>
          <w:divId w:val="361178002"/>
          <w:trHeight w:val="780"/>
          <w:jc w:val="center"/>
          <w:ins w:id="3088" w:author="Lane, Stefanie" w:date="2023-10-02T14:44:00Z"/>
        </w:trPr>
        <w:tc>
          <w:tcPr>
            <w:tcW w:w="1180" w:type="dxa"/>
            <w:tcBorders>
              <w:top w:val="nil"/>
              <w:left w:val="nil"/>
              <w:bottom w:val="nil"/>
              <w:right w:val="nil"/>
            </w:tcBorders>
            <w:shd w:val="clear" w:color="auto" w:fill="auto"/>
            <w:vAlign w:val="center"/>
            <w:hideMark/>
          </w:tcPr>
          <w:p w14:paraId="6415AD35" w14:textId="77777777" w:rsidR="00C7581F" w:rsidRPr="00C7581F" w:rsidRDefault="00C7581F" w:rsidP="00C7581F">
            <w:pPr>
              <w:spacing w:after="0" w:line="240" w:lineRule="auto"/>
              <w:jc w:val="center"/>
              <w:rPr>
                <w:ins w:id="3089" w:author="Lane, Stefanie" w:date="2023-10-02T14:44:00Z"/>
                <w:rFonts w:ascii="Calibri" w:eastAsia="Times New Roman" w:hAnsi="Calibri" w:cs="Calibri"/>
                <w:b/>
                <w:bCs/>
                <w:color w:val="000000"/>
                <w:rPrChange w:id="3090" w:author="Lane, Stefanie" w:date="2023-10-02T14:44:00Z">
                  <w:rPr>
                    <w:ins w:id="3091" w:author="Lane, Stefanie" w:date="2023-10-02T14:44:00Z"/>
                  </w:rPr>
                </w:rPrChange>
              </w:rPr>
              <w:pPrChange w:id="3092" w:author="Lane, Stefanie" w:date="2023-10-02T14:44:00Z">
                <w:pPr>
                  <w:jc w:val="center"/>
                </w:pPr>
              </w:pPrChange>
            </w:pPr>
            <w:ins w:id="3093" w:author="Lane, Stefanie" w:date="2023-10-02T14:44:00Z">
              <w:r w:rsidRPr="00C7581F">
                <w:rPr>
                  <w:rFonts w:ascii="Calibri" w:eastAsia="Times New Roman" w:hAnsi="Calibri" w:cs="Calibri"/>
                  <w:b/>
                  <w:bCs/>
                  <w:color w:val="000000"/>
                  <w:rPrChange w:id="3094" w:author="Lane, Stefanie" w:date="2023-10-02T14:44:00Z">
                    <w:rPr/>
                  </w:rPrChange>
                </w:rPr>
                <w:t>Assemblage</w:t>
              </w:r>
            </w:ins>
          </w:p>
        </w:tc>
        <w:tc>
          <w:tcPr>
            <w:tcW w:w="960" w:type="dxa"/>
            <w:tcBorders>
              <w:top w:val="nil"/>
              <w:left w:val="nil"/>
              <w:bottom w:val="nil"/>
              <w:right w:val="nil"/>
            </w:tcBorders>
            <w:shd w:val="clear" w:color="auto" w:fill="auto"/>
            <w:vAlign w:val="center"/>
            <w:hideMark/>
          </w:tcPr>
          <w:p w14:paraId="2EA2C86F" w14:textId="77777777" w:rsidR="00C7581F" w:rsidRPr="00C7581F" w:rsidRDefault="00C7581F" w:rsidP="00C7581F">
            <w:pPr>
              <w:spacing w:after="0" w:line="240" w:lineRule="auto"/>
              <w:jc w:val="center"/>
              <w:rPr>
                <w:ins w:id="3095" w:author="Lane, Stefanie" w:date="2023-10-02T14:44:00Z"/>
                <w:rFonts w:ascii="Calibri" w:eastAsia="Times New Roman" w:hAnsi="Calibri" w:cs="Calibri"/>
                <w:b/>
                <w:bCs/>
                <w:color w:val="000000"/>
                <w:rPrChange w:id="3096" w:author="Lane, Stefanie" w:date="2023-10-02T14:44:00Z">
                  <w:rPr>
                    <w:ins w:id="3097" w:author="Lane, Stefanie" w:date="2023-10-02T14:44:00Z"/>
                  </w:rPr>
                </w:rPrChange>
              </w:rPr>
              <w:pPrChange w:id="3098" w:author="Lane, Stefanie" w:date="2023-10-02T14:44:00Z">
                <w:pPr>
                  <w:jc w:val="center"/>
                </w:pPr>
              </w:pPrChange>
            </w:pPr>
            <w:ins w:id="3099" w:author="Lane, Stefanie" w:date="2023-10-02T14:44:00Z">
              <w:r w:rsidRPr="00C7581F">
                <w:rPr>
                  <w:rFonts w:ascii="Calibri" w:eastAsia="Times New Roman" w:hAnsi="Calibri" w:cs="Calibri"/>
                  <w:b/>
                  <w:bCs/>
                  <w:color w:val="000000"/>
                  <w:rPrChange w:id="3100" w:author="Lane, Stefanie" w:date="2023-10-02T14:44:00Z">
                    <w:rPr/>
                  </w:rPrChange>
                </w:rPr>
                <w:t>No. quadrats</w:t>
              </w:r>
            </w:ins>
          </w:p>
        </w:tc>
        <w:tc>
          <w:tcPr>
            <w:tcW w:w="960" w:type="dxa"/>
            <w:tcBorders>
              <w:top w:val="nil"/>
              <w:left w:val="nil"/>
              <w:bottom w:val="nil"/>
              <w:right w:val="nil"/>
            </w:tcBorders>
            <w:shd w:val="clear" w:color="auto" w:fill="auto"/>
            <w:vAlign w:val="center"/>
            <w:hideMark/>
          </w:tcPr>
          <w:p w14:paraId="35F01FAB" w14:textId="77777777" w:rsidR="00C7581F" w:rsidRPr="00C7581F" w:rsidRDefault="00C7581F" w:rsidP="00C7581F">
            <w:pPr>
              <w:spacing w:after="0" w:line="240" w:lineRule="auto"/>
              <w:jc w:val="center"/>
              <w:rPr>
                <w:ins w:id="3101" w:author="Lane, Stefanie" w:date="2023-10-02T14:44:00Z"/>
                <w:rFonts w:ascii="Calibri" w:eastAsia="Times New Roman" w:hAnsi="Calibri" w:cs="Calibri"/>
                <w:b/>
                <w:bCs/>
                <w:color w:val="000000"/>
                <w:rPrChange w:id="3102" w:author="Lane, Stefanie" w:date="2023-10-02T14:44:00Z">
                  <w:rPr>
                    <w:ins w:id="3103" w:author="Lane, Stefanie" w:date="2023-10-02T14:44:00Z"/>
                  </w:rPr>
                </w:rPrChange>
              </w:rPr>
              <w:pPrChange w:id="3104" w:author="Lane, Stefanie" w:date="2023-10-02T14:44:00Z">
                <w:pPr>
                  <w:jc w:val="center"/>
                </w:pPr>
              </w:pPrChange>
            </w:pPr>
            <w:ins w:id="3105" w:author="Lane, Stefanie" w:date="2023-10-02T14:44:00Z">
              <w:r w:rsidRPr="00C7581F">
                <w:rPr>
                  <w:rFonts w:ascii="Calibri" w:eastAsia="Times New Roman" w:hAnsi="Calibri" w:cs="Calibri"/>
                  <w:b/>
                  <w:bCs/>
                  <w:color w:val="000000"/>
                  <w:rPrChange w:id="3106" w:author="Lane, Stefanie" w:date="2023-10-02T14:44:00Z">
                    <w:rPr/>
                  </w:rPrChange>
                </w:rPr>
                <w:t>No. species</w:t>
              </w:r>
            </w:ins>
          </w:p>
        </w:tc>
        <w:tc>
          <w:tcPr>
            <w:tcW w:w="300" w:type="dxa"/>
            <w:tcBorders>
              <w:top w:val="nil"/>
              <w:left w:val="nil"/>
              <w:bottom w:val="nil"/>
              <w:right w:val="nil"/>
            </w:tcBorders>
            <w:shd w:val="clear" w:color="auto" w:fill="auto"/>
            <w:vAlign w:val="center"/>
            <w:hideMark/>
          </w:tcPr>
          <w:p w14:paraId="57FBB8B0" w14:textId="77777777" w:rsidR="00C7581F" w:rsidRPr="00C7581F" w:rsidRDefault="00C7581F" w:rsidP="00C7581F">
            <w:pPr>
              <w:spacing w:after="0" w:line="240" w:lineRule="auto"/>
              <w:jc w:val="center"/>
              <w:rPr>
                <w:ins w:id="3107" w:author="Lane, Stefanie" w:date="2023-10-02T14:44:00Z"/>
                <w:rFonts w:ascii="Calibri" w:eastAsia="Times New Roman" w:hAnsi="Calibri" w:cs="Calibri"/>
                <w:b/>
                <w:bCs/>
                <w:color w:val="000000"/>
                <w:rPrChange w:id="3108" w:author="Lane, Stefanie" w:date="2023-10-02T14:44:00Z">
                  <w:rPr>
                    <w:ins w:id="3109" w:author="Lane, Stefanie" w:date="2023-10-02T14:44:00Z"/>
                  </w:rPr>
                </w:rPrChange>
              </w:rPr>
              <w:pPrChange w:id="3110" w:author="Lane, Stefanie" w:date="2023-10-02T14:44:00Z">
                <w:pPr>
                  <w:jc w:val="center"/>
                </w:pPr>
              </w:pPrChange>
            </w:pPr>
          </w:p>
        </w:tc>
        <w:tc>
          <w:tcPr>
            <w:tcW w:w="960" w:type="dxa"/>
            <w:tcBorders>
              <w:top w:val="nil"/>
              <w:left w:val="nil"/>
              <w:bottom w:val="nil"/>
              <w:right w:val="nil"/>
            </w:tcBorders>
            <w:shd w:val="clear" w:color="auto" w:fill="auto"/>
            <w:vAlign w:val="center"/>
            <w:hideMark/>
          </w:tcPr>
          <w:p w14:paraId="6EE92268" w14:textId="77777777" w:rsidR="00C7581F" w:rsidRPr="00C7581F" w:rsidRDefault="00C7581F" w:rsidP="00C7581F">
            <w:pPr>
              <w:spacing w:after="0" w:line="240" w:lineRule="auto"/>
              <w:jc w:val="center"/>
              <w:rPr>
                <w:ins w:id="3111" w:author="Lane, Stefanie" w:date="2023-10-02T14:44:00Z"/>
                <w:rFonts w:ascii="Calibri" w:eastAsia="Times New Roman" w:hAnsi="Calibri" w:cs="Calibri"/>
                <w:b/>
                <w:bCs/>
                <w:color w:val="000000"/>
                <w:rPrChange w:id="3112" w:author="Lane, Stefanie" w:date="2023-10-02T14:44:00Z">
                  <w:rPr>
                    <w:ins w:id="3113" w:author="Lane, Stefanie" w:date="2023-10-02T14:44:00Z"/>
                  </w:rPr>
                </w:rPrChange>
              </w:rPr>
              <w:pPrChange w:id="3114" w:author="Lane, Stefanie" w:date="2023-10-02T14:44:00Z">
                <w:pPr>
                  <w:jc w:val="center"/>
                </w:pPr>
              </w:pPrChange>
            </w:pPr>
            <w:ins w:id="3115" w:author="Lane, Stefanie" w:date="2023-10-02T14:44:00Z">
              <w:r w:rsidRPr="00C7581F">
                <w:rPr>
                  <w:rFonts w:ascii="Calibri" w:eastAsia="Times New Roman" w:hAnsi="Calibri" w:cs="Calibri"/>
                  <w:b/>
                  <w:bCs/>
                  <w:color w:val="000000"/>
                  <w:rPrChange w:id="3116" w:author="Lane, Stefanie" w:date="2023-10-02T14:44:00Z">
                    <w:rPr/>
                  </w:rPrChange>
                </w:rPr>
                <w:t>α diversity</w:t>
              </w:r>
            </w:ins>
          </w:p>
        </w:tc>
        <w:tc>
          <w:tcPr>
            <w:tcW w:w="960" w:type="dxa"/>
            <w:tcBorders>
              <w:top w:val="nil"/>
              <w:left w:val="nil"/>
              <w:bottom w:val="nil"/>
              <w:right w:val="nil"/>
            </w:tcBorders>
            <w:shd w:val="clear" w:color="auto" w:fill="auto"/>
            <w:vAlign w:val="center"/>
            <w:hideMark/>
          </w:tcPr>
          <w:p w14:paraId="00D9F442" w14:textId="77777777" w:rsidR="00C7581F" w:rsidRPr="00C7581F" w:rsidRDefault="00C7581F" w:rsidP="00C7581F">
            <w:pPr>
              <w:spacing w:after="0" w:line="240" w:lineRule="auto"/>
              <w:jc w:val="center"/>
              <w:rPr>
                <w:ins w:id="3117" w:author="Lane, Stefanie" w:date="2023-10-02T14:44:00Z"/>
                <w:rFonts w:ascii="Calibri" w:eastAsia="Times New Roman" w:hAnsi="Calibri" w:cs="Calibri"/>
                <w:b/>
                <w:bCs/>
                <w:color w:val="000000"/>
                <w:rPrChange w:id="3118" w:author="Lane, Stefanie" w:date="2023-10-02T14:44:00Z">
                  <w:rPr>
                    <w:ins w:id="3119" w:author="Lane, Stefanie" w:date="2023-10-02T14:44:00Z"/>
                  </w:rPr>
                </w:rPrChange>
              </w:rPr>
              <w:pPrChange w:id="3120" w:author="Lane, Stefanie" w:date="2023-10-02T14:44:00Z">
                <w:pPr>
                  <w:jc w:val="center"/>
                </w:pPr>
              </w:pPrChange>
            </w:pPr>
            <w:ins w:id="3121" w:author="Lane, Stefanie" w:date="2023-10-02T14:44:00Z">
              <w:r w:rsidRPr="00C7581F">
                <w:rPr>
                  <w:rFonts w:ascii="Calibri" w:eastAsia="Times New Roman" w:hAnsi="Calibri" w:cs="Calibri"/>
                  <w:b/>
                  <w:bCs/>
                  <w:color w:val="000000"/>
                  <w:rPrChange w:id="3122" w:author="Lane, Stefanie" w:date="2023-10-02T14:44:00Z">
                    <w:rPr/>
                  </w:rPrChange>
                </w:rPr>
                <w:t>α diversity sd</w:t>
              </w:r>
            </w:ins>
          </w:p>
        </w:tc>
        <w:tc>
          <w:tcPr>
            <w:tcW w:w="960" w:type="dxa"/>
            <w:tcBorders>
              <w:top w:val="nil"/>
              <w:left w:val="nil"/>
              <w:bottom w:val="nil"/>
              <w:right w:val="nil"/>
            </w:tcBorders>
            <w:shd w:val="clear" w:color="auto" w:fill="auto"/>
            <w:vAlign w:val="center"/>
            <w:hideMark/>
          </w:tcPr>
          <w:p w14:paraId="447C40D9" w14:textId="77777777" w:rsidR="00C7581F" w:rsidRPr="00C7581F" w:rsidRDefault="00C7581F" w:rsidP="00C7581F">
            <w:pPr>
              <w:spacing w:after="0" w:line="240" w:lineRule="auto"/>
              <w:jc w:val="center"/>
              <w:rPr>
                <w:ins w:id="3123" w:author="Lane, Stefanie" w:date="2023-10-02T14:44:00Z"/>
                <w:rFonts w:ascii="Calibri" w:eastAsia="Times New Roman" w:hAnsi="Calibri" w:cs="Calibri"/>
                <w:b/>
                <w:bCs/>
                <w:color w:val="000000"/>
                <w:rPrChange w:id="3124" w:author="Lane, Stefanie" w:date="2023-10-02T14:44:00Z">
                  <w:rPr>
                    <w:ins w:id="3125" w:author="Lane, Stefanie" w:date="2023-10-02T14:44:00Z"/>
                  </w:rPr>
                </w:rPrChange>
              </w:rPr>
              <w:pPrChange w:id="3126" w:author="Lane, Stefanie" w:date="2023-10-02T14:44:00Z">
                <w:pPr>
                  <w:jc w:val="center"/>
                </w:pPr>
              </w:pPrChange>
            </w:pPr>
            <w:ins w:id="3127" w:author="Lane, Stefanie" w:date="2023-10-02T14:44:00Z">
              <w:r w:rsidRPr="00C7581F">
                <w:rPr>
                  <w:rFonts w:ascii="Calibri" w:eastAsia="Times New Roman" w:hAnsi="Calibri" w:cs="Calibri"/>
                  <w:b/>
                  <w:bCs/>
                  <w:color w:val="000000"/>
                  <w:rPrChange w:id="3128" w:author="Lane, Stefanie" w:date="2023-10-02T14:44:00Z">
                    <w:rPr/>
                  </w:rPrChange>
                </w:rPr>
                <w:t>β diversity</w:t>
              </w:r>
            </w:ins>
          </w:p>
        </w:tc>
      </w:tr>
      <w:tr w:rsidR="00C7581F" w:rsidRPr="00C7581F" w14:paraId="0BCFDB00" w14:textId="77777777" w:rsidTr="00C7581F">
        <w:trPr>
          <w:divId w:val="361178002"/>
          <w:trHeight w:val="290"/>
          <w:jc w:val="center"/>
          <w:ins w:id="3129" w:author="Lane, Stefanie" w:date="2023-10-02T14:44:00Z"/>
        </w:trPr>
        <w:tc>
          <w:tcPr>
            <w:tcW w:w="1180" w:type="dxa"/>
            <w:tcBorders>
              <w:top w:val="nil"/>
              <w:left w:val="nil"/>
              <w:bottom w:val="nil"/>
              <w:right w:val="nil"/>
            </w:tcBorders>
            <w:shd w:val="clear" w:color="auto" w:fill="auto"/>
            <w:vAlign w:val="bottom"/>
            <w:hideMark/>
          </w:tcPr>
          <w:p w14:paraId="769DB28A" w14:textId="77777777" w:rsidR="00C7581F" w:rsidRPr="00C7581F" w:rsidRDefault="00C7581F" w:rsidP="00C7581F">
            <w:pPr>
              <w:spacing w:after="0" w:line="240" w:lineRule="auto"/>
              <w:rPr>
                <w:ins w:id="3130" w:author="Lane, Stefanie" w:date="2023-10-02T14:44:00Z"/>
                <w:rFonts w:ascii="Calibri" w:eastAsia="Times New Roman" w:hAnsi="Calibri" w:cs="Calibri"/>
                <w:b/>
                <w:bCs/>
                <w:color w:val="000000"/>
                <w:rPrChange w:id="3131" w:author="Lane, Stefanie" w:date="2023-10-02T14:44:00Z">
                  <w:rPr>
                    <w:ins w:id="3132" w:author="Lane, Stefanie" w:date="2023-10-02T14:44:00Z"/>
                  </w:rPr>
                </w:rPrChange>
              </w:rPr>
              <w:pPrChange w:id="3133" w:author="Lane, Stefanie" w:date="2023-10-02T14:44:00Z">
                <w:pPr/>
              </w:pPrChange>
            </w:pPr>
            <w:ins w:id="3134" w:author="Lane, Stefanie" w:date="2023-10-02T14:44:00Z">
              <w:r w:rsidRPr="00C7581F">
                <w:rPr>
                  <w:rFonts w:ascii="Calibri" w:eastAsia="Times New Roman" w:hAnsi="Calibri" w:cs="Calibri"/>
                  <w:b/>
                  <w:bCs/>
                  <w:color w:val="000000"/>
                  <w:rPrChange w:id="3135" w:author="Lane, Stefanie" w:date="2023-10-02T14:44:00Z">
                    <w:rPr/>
                  </w:rPrChange>
                </w:rPr>
                <w:t>Sedge</w:t>
              </w:r>
            </w:ins>
          </w:p>
        </w:tc>
        <w:tc>
          <w:tcPr>
            <w:tcW w:w="960" w:type="dxa"/>
            <w:tcBorders>
              <w:top w:val="nil"/>
              <w:left w:val="nil"/>
              <w:bottom w:val="nil"/>
              <w:right w:val="nil"/>
            </w:tcBorders>
            <w:shd w:val="clear" w:color="auto" w:fill="auto"/>
            <w:noWrap/>
            <w:vAlign w:val="bottom"/>
            <w:hideMark/>
          </w:tcPr>
          <w:p w14:paraId="1AD75FD5" w14:textId="77777777" w:rsidR="00C7581F" w:rsidRPr="00C7581F" w:rsidRDefault="00C7581F" w:rsidP="00C7581F">
            <w:pPr>
              <w:spacing w:after="0" w:line="240" w:lineRule="auto"/>
              <w:rPr>
                <w:ins w:id="3136" w:author="Lane, Stefanie" w:date="2023-10-02T14:44:00Z"/>
                <w:rFonts w:ascii="Calibri" w:eastAsia="Times New Roman" w:hAnsi="Calibri" w:cs="Calibri"/>
                <w:b/>
                <w:bCs/>
                <w:color w:val="000000"/>
                <w:rPrChange w:id="3137" w:author="Lane, Stefanie" w:date="2023-10-02T14:44:00Z">
                  <w:rPr>
                    <w:ins w:id="3138" w:author="Lane, Stefanie" w:date="2023-10-02T14:44:00Z"/>
                  </w:rPr>
                </w:rPrChange>
              </w:rPr>
              <w:pPrChange w:id="3139" w:author="Lane, Stefanie" w:date="2023-10-02T14:44:00Z">
                <w:pPr/>
              </w:pPrChange>
            </w:pPr>
          </w:p>
        </w:tc>
        <w:tc>
          <w:tcPr>
            <w:tcW w:w="960" w:type="dxa"/>
            <w:tcBorders>
              <w:top w:val="nil"/>
              <w:left w:val="nil"/>
              <w:bottom w:val="nil"/>
              <w:right w:val="nil"/>
            </w:tcBorders>
            <w:shd w:val="clear" w:color="auto" w:fill="auto"/>
            <w:noWrap/>
            <w:vAlign w:val="bottom"/>
            <w:hideMark/>
          </w:tcPr>
          <w:p w14:paraId="5384200E" w14:textId="77777777" w:rsidR="00C7581F" w:rsidRPr="00C7581F" w:rsidRDefault="00C7581F" w:rsidP="00C7581F">
            <w:pPr>
              <w:spacing w:after="0" w:line="240" w:lineRule="auto"/>
              <w:rPr>
                <w:ins w:id="3140" w:author="Lane, Stefanie" w:date="2023-10-02T14:44:00Z"/>
                <w:rFonts w:ascii="Times New Roman" w:eastAsia="Times New Roman" w:hAnsi="Times New Roman" w:cs="Times New Roman"/>
                <w:rPrChange w:id="3141" w:author="Lane, Stefanie" w:date="2023-10-02T14:44:00Z">
                  <w:rPr>
                    <w:ins w:id="3142" w:author="Lane, Stefanie" w:date="2023-10-02T14:44:00Z"/>
                  </w:rPr>
                </w:rPrChange>
              </w:rPr>
              <w:pPrChange w:id="3143" w:author="Lane, Stefanie" w:date="2023-10-02T14:44:00Z">
                <w:pPr/>
              </w:pPrChange>
            </w:pPr>
          </w:p>
        </w:tc>
        <w:tc>
          <w:tcPr>
            <w:tcW w:w="300" w:type="dxa"/>
            <w:tcBorders>
              <w:top w:val="nil"/>
              <w:left w:val="nil"/>
              <w:bottom w:val="nil"/>
              <w:right w:val="nil"/>
            </w:tcBorders>
            <w:shd w:val="clear" w:color="auto" w:fill="auto"/>
            <w:noWrap/>
            <w:vAlign w:val="bottom"/>
            <w:hideMark/>
          </w:tcPr>
          <w:p w14:paraId="0ECEA356" w14:textId="77777777" w:rsidR="00C7581F" w:rsidRPr="00C7581F" w:rsidRDefault="00C7581F" w:rsidP="00C7581F">
            <w:pPr>
              <w:spacing w:after="0" w:line="240" w:lineRule="auto"/>
              <w:rPr>
                <w:ins w:id="3144" w:author="Lane, Stefanie" w:date="2023-10-02T14:44:00Z"/>
                <w:rFonts w:ascii="Times New Roman" w:eastAsia="Times New Roman" w:hAnsi="Times New Roman" w:cs="Times New Roman"/>
                <w:rPrChange w:id="3145" w:author="Lane, Stefanie" w:date="2023-10-02T14:44:00Z">
                  <w:rPr>
                    <w:ins w:id="3146" w:author="Lane, Stefanie" w:date="2023-10-02T14:44:00Z"/>
                  </w:rPr>
                </w:rPrChange>
              </w:rPr>
              <w:pPrChange w:id="3147" w:author="Lane, Stefanie" w:date="2023-10-02T14:44:00Z">
                <w:pPr/>
              </w:pPrChange>
            </w:pPr>
          </w:p>
        </w:tc>
        <w:tc>
          <w:tcPr>
            <w:tcW w:w="960" w:type="dxa"/>
            <w:tcBorders>
              <w:top w:val="nil"/>
              <w:left w:val="nil"/>
              <w:bottom w:val="nil"/>
              <w:right w:val="nil"/>
            </w:tcBorders>
            <w:shd w:val="clear" w:color="auto" w:fill="auto"/>
            <w:noWrap/>
            <w:vAlign w:val="bottom"/>
            <w:hideMark/>
          </w:tcPr>
          <w:p w14:paraId="285CE373" w14:textId="77777777" w:rsidR="00C7581F" w:rsidRPr="00C7581F" w:rsidRDefault="00C7581F" w:rsidP="00C7581F">
            <w:pPr>
              <w:spacing w:after="0" w:line="240" w:lineRule="auto"/>
              <w:rPr>
                <w:ins w:id="3148" w:author="Lane, Stefanie" w:date="2023-10-02T14:44:00Z"/>
                <w:rFonts w:ascii="Times New Roman" w:eastAsia="Times New Roman" w:hAnsi="Times New Roman" w:cs="Times New Roman"/>
                <w:rPrChange w:id="3149" w:author="Lane, Stefanie" w:date="2023-10-02T14:44:00Z">
                  <w:rPr>
                    <w:ins w:id="3150" w:author="Lane, Stefanie" w:date="2023-10-02T14:44:00Z"/>
                  </w:rPr>
                </w:rPrChange>
              </w:rPr>
              <w:pPrChange w:id="3151" w:author="Lane, Stefanie" w:date="2023-10-02T14:44:00Z">
                <w:pPr/>
              </w:pPrChange>
            </w:pPr>
          </w:p>
        </w:tc>
        <w:tc>
          <w:tcPr>
            <w:tcW w:w="960" w:type="dxa"/>
            <w:tcBorders>
              <w:top w:val="nil"/>
              <w:left w:val="nil"/>
              <w:bottom w:val="nil"/>
              <w:right w:val="nil"/>
            </w:tcBorders>
            <w:shd w:val="clear" w:color="auto" w:fill="auto"/>
            <w:noWrap/>
            <w:vAlign w:val="bottom"/>
            <w:hideMark/>
          </w:tcPr>
          <w:p w14:paraId="0E8E7804" w14:textId="77777777" w:rsidR="00C7581F" w:rsidRPr="00C7581F" w:rsidRDefault="00C7581F" w:rsidP="00C7581F">
            <w:pPr>
              <w:spacing w:after="0" w:line="240" w:lineRule="auto"/>
              <w:rPr>
                <w:ins w:id="3152" w:author="Lane, Stefanie" w:date="2023-10-02T14:44:00Z"/>
                <w:rFonts w:ascii="Times New Roman" w:eastAsia="Times New Roman" w:hAnsi="Times New Roman" w:cs="Times New Roman"/>
                <w:rPrChange w:id="3153" w:author="Lane, Stefanie" w:date="2023-10-02T14:44:00Z">
                  <w:rPr>
                    <w:ins w:id="3154" w:author="Lane, Stefanie" w:date="2023-10-02T14:44:00Z"/>
                  </w:rPr>
                </w:rPrChange>
              </w:rPr>
              <w:pPrChange w:id="3155" w:author="Lane, Stefanie" w:date="2023-10-02T14:44:00Z">
                <w:pPr/>
              </w:pPrChange>
            </w:pPr>
          </w:p>
        </w:tc>
        <w:tc>
          <w:tcPr>
            <w:tcW w:w="960" w:type="dxa"/>
            <w:tcBorders>
              <w:top w:val="nil"/>
              <w:left w:val="nil"/>
              <w:bottom w:val="nil"/>
              <w:right w:val="nil"/>
            </w:tcBorders>
            <w:shd w:val="clear" w:color="auto" w:fill="auto"/>
            <w:noWrap/>
            <w:vAlign w:val="bottom"/>
            <w:hideMark/>
          </w:tcPr>
          <w:p w14:paraId="0A9EDEA3" w14:textId="77777777" w:rsidR="00C7581F" w:rsidRPr="00C7581F" w:rsidRDefault="00C7581F" w:rsidP="00C7581F">
            <w:pPr>
              <w:spacing w:after="0" w:line="240" w:lineRule="auto"/>
              <w:rPr>
                <w:ins w:id="3156" w:author="Lane, Stefanie" w:date="2023-10-02T14:44:00Z"/>
                <w:rFonts w:ascii="Times New Roman" w:eastAsia="Times New Roman" w:hAnsi="Times New Roman" w:cs="Times New Roman"/>
                <w:rPrChange w:id="3157" w:author="Lane, Stefanie" w:date="2023-10-02T14:44:00Z">
                  <w:rPr>
                    <w:ins w:id="3158" w:author="Lane, Stefanie" w:date="2023-10-02T14:44:00Z"/>
                  </w:rPr>
                </w:rPrChange>
              </w:rPr>
              <w:pPrChange w:id="3159" w:author="Lane, Stefanie" w:date="2023-10-02T14:44:00Z">
                <w:pPr/>
              </w:pPrChange>
            </w:pPr>
          </w:p>
        </w:tc>
      </w:tr>
      <w:tr w:rsidR="00C7581F" w:rsidRPr="00C7581F" w14:paraId="02297C87" w14:textId="77777777" w:rsidTr="00C7581F">
        <w:trPr>
          <w:divId w:val="361178002"/>
          <w:trHeight w:val="290"/>
          <w:jc w:val="center"/>
          <w:ins w:id="3160"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401142ED" w14:textId="77777777" w:rsidR="00C7581F" w:rsidRPr="00C7581F" w:rsidRDefault="00C7581F" w:rsidP="00C7581F">
            <w:pPr>
              <w:spacing w:after="0" w:line="240" w:lineRule="auto"/>
              <w:jc w:val="right"/>
              <w:rPr>
                <w:ins w:id="3161" w:author="Lane, Stefanie" w:date="2023-10-02T14:44:00Z"/>
                <w:rFonts w:ascii="Calibri" w:eastAsia="Times New Roman" w:hAnsi="Calibri" w:cs="Calibri"/>
                <w:color w:val="000000"/>
                <w:rPrChange w:id="3162" w:author="Lane, Stefanie" w:date="2023-10-02T14:44:00Z">
                  <w:rPr>
                    <w:ins w:id="3163" w:author="Lane, Stefanie" w:date="2023-10-02T14:44:00Z"/>
                  </w:rPr>
                </w:rPrChange>
              </w:rPr>
              <w:pPrChange w:id="3164" w:author="Lane, Stefanie" w:date="2023-10-02T14:44:00Z">
                <w:pPr>
                  <w:jc w:val="right"/>
                </w:pPr>
              </w:pPrChange>
            </w:pPr>
            <w:ins w:id="3165" w:author="Lane, Stefanie" w:date="2023-10-02T14:44:00Z">
              <w:r w:rsidRPr="00C7581F">
                <w:rPr>
                  <w:rFonts w:ascii="Calibri" w:eastAsia="Times New Roman" w:hAnsi="Calibri" w:cs="Calibri"/>
                  <w:color w:val="000000"/>
                  <w:rPrChange w:id="3166" w:author="Lane, Stefanie" w:date="2023-10-02T14: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71415337" w14:textId="77777777" w:rsidR="00C7581F" w:rsidRPr="00C7581F" w:rsidRDefault="00C7581F" w:rsidP="00C7581F">
            <w:pPr>
              <w:spacing w:after="0" w:line="240" w:lineRule="auto"/>
              <w:jc w:val="center"/>
              <w:rPr>
                <w:ins w:id="3167" w:author="Lane, Stefanie" w:date="2023-10-02T14:44:00Z"/>
                <w:rFonts w:ascii="Calibri" w:eastAsia="Times New Roman" w:hAnsi="Calibri" w:cs="Calibri"/>
                <w:color w:val="000000"/>
                <w:rPrChange w:id="3168" w:author="Lane, Stefanie" w:date="2023-10-02T14:44:00Z">
                  <w:rPr>
                    <w:ins w:id="3169" w:author="Lane, Stefanie" w:date="2023-10-02T14:44:00Z"/>
                  </w:rPr>
                </w:rPrChange>
              </w:rPr>
              <w:pPrChange w:id="3170" w:author="Lane, Stefanie" w:date="2023-10-02T14:44:00Z">
                <w:pPr>
                  <w:jc w:val="center"/>
                </w:pPr>
              </w:pPrChange>
            </w:pPr>
            <w:ins w:id="3171" w:author="Lane, Stefanie" w:date="2023-10-02T14:44:00Z">
              <w:r w:rsidRPr="00C7581F">
                <w:rPr>
                  <w:rFonts w:ascii="Calibri" w:eastAsia="Times New Roman" w:hAnsi="Calibri" w:cs="Calibri"/>
                  <w:color w:val="000000"/>
                  <w:rPrChange w:id="3172" w:author="Lane, Stefanie" w:date="2023-10-02T14: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2224C01" w14:textId="77777777" w:rsidR="00C7581F" w:rsidRPr="00C7581F" w:rsidRDefault="00C7581F" w:rsidP="00C7581F">
            <w:pPr>
              <w:spacing w:after="0" w:line="240" w:lineRule="auto"/>
              <w:jc w:val="center"/>
              <w:rPr>
                <w:ins w:id="3173" w:author="Lane, Stefanie" w:date="2023-10-02T14:44:00Z"/>
                <w:rFonts w:ascii="Calibri" w:eastAsia="Times New Roman" w:hAnsi="Calibri" w:cs="Calibri"/>
                <w:color w:val="000000"/>
                <w:rPrChange w:id="3174" w:author="Lane, Stefanie" w:date="2023-10-02T14:44:00Z">
                  <w:rPr>
                    <w:ins w:id="3175" w:author="Lane, Stefanie" w:date="2023-10-02T14:44:00Z"/>
                  </w:rPr>
                </w:rPrChange>
              </w:rPr>
              <w:pPrChange w:id="3176" w:author="Lane, Stefanie" w:date="2023-10-02T14:44:00Z">
                <w:pPr>
                  <w:jc w:val="center"/>
                </w:pPr>
              </w:pPrChange>
            </w:pPr>
            <w:ins w:id="3177" w:author="Lane, Stefanie" w:date="2023-10-02T14:44:00Z">
              <w:r w:rsidRPr="00C7581F">
                <w:rPr>
                  <w:rFonts w:ascii="Calibri" w:eastAsia="Times New Roman" w:hAnsi="Calibri" w:cs="Calibri"/>
                  <w:color w:val="000000"/>
                  <w:rPrChange w:id="3178" w:author="Lane, Stefanie" w:date="2023-10-02T14:44:00Z">
                    <w:rPr/>
                  </w:rPrChange>
                </w:rPr>
                <w:t>32.3</w:t>
              </w:r>
            </w:ins>
          </w:p>
        </w:tc>
        <w:tc>
          <w:tcPr>
            <w:tcW w:w="300" w:type="dxa"/>
            <w:tcBorders>
              <w:top w:val="nil"/>
              <w:left w:val="nil"/>
              <w:bottom w:val="nil"/>
              <w:right w:val="nil"/>
            </w:tcBorders>
            <w:shd w:val="clear" w:color="auto" w:fill="auto"/>
            <w:noWrap/>
            <w:vAlign w:val="bottom"/>
            <w:hideMark/>
          </w:tcPr>
          <w:p w14:paraId="28CAB947" w14:textId="77777777" w:rsidR="00C7581F" w:rsidRPr="00C7581F" w:rsidRDefault="00C7581F" w:rsidP="00C7581F">
            <w:pPr>
              <w:spacing w:after="0" w:line="240" w:lineRule="auto"/>
              <w:jc w:val="center"/>
              <w:rPr>
                <w:ins w:id="3179" w:author="Lane, Stefanie" w:date="2023-10-02T14:44:00Z"/>
                <w:rFonts w:ascii="Calibri" w:eastAsia="Times New Roman" w:hAnsi="Calibri" w:cs="Calibri"/>
                <w:color w:val="000000"/>
                <w:rPrChange w:id="3180" w:author="Lane, Stefanie" w:date="2023-10-02T14:44:00Z">
                  <w:rPr>
                    <w:ins w:id="3181" w:author="Lane, Stefanie" w:date="2023-10-02T14:44:00Z"/>
                  </w:rPr>
                </w:rPrChange>
              </w:rPr>
              <w:pPrChange w:id="3182" w:author="Lane, Stefanie" w:date="2023-10-02T14: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04329677" w14:textId="77777777" w:rsidR="00C7581F" w:rsidRPr="00C7581F" w:rsidRDefault="00C7581F" w:rsidP="00C7581F">
            <w:pPr>
              <w:spacing w:after="0" w:line="240" w:lineRule="auto"/>
              <w:jc w:val="center"/>
              <w:rPr>
                <w:ins w:id="3183" w:author="Lane, Stefanie" w:date="2023-10-02T14:44:00Z"/>
                <w:rFonts w:ascii="Calibri" w:eastAsia="Times New Roman" w:hAnsi="Calibri" w:cs="Calibri"/>
                <w:color w:val="000000"/>
                <w:rPrChange w:id="3184" w:author="Lane, Stefanie" w:date="2023-10-02T14:44:00Z">
                  <w:rPr>
                    <w:ins w:id="3185" w:author="Lane, Stefanie" w:date="2023-10-02T14:44:00Z"/>
                  </w:rPr>
                </w:rPrChange>
              </w:rPr>
              <w:pPrChange w:id="3186" w:author="Lane, Stefanie" w:date="2023-10-02T14:44:00Z">
                <w:pPr>
                  <w:jc w:val="center"/>
                </w:pPr>
              </w:pPrChange>
            </w:pPr>
            <w:ins w:id="3187" w:author="Lane, Stefanie" w:date="2023-10-02T14:44:00Z">
              <w:r w:rsidRPr="00C7581F">
                <w:rPr>
                  <w:rFonts w:ascii="Calibri" w:eastAsia="Times New Roman" w:hAnsi="Calibri" w:cs="Calibri"/>
                  <w:color w:val="000000"/>
                  <w:rPrChange w:id="3188" w:author="Lane, Stefanie" w:date="2023-10-02T14:44: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23C2F327" w14:textId="77777777" w:rsidR="00C7581F" w:rsidRPr="00C7581F" w:rsidRDefault="00C7581F" w:rsidP="00C7581F">
            <w:pPr>
              <w:spacing w:after="0" w:line="240" w:lineRule="auto"/>
              <w:jc w:val="center"/>
              <w:rPr>
                <w:ins w:id="3189" w:author="Lane, Stefanie" w:date="2023-10-02T14:44:00Z"/>
                <w:rFonts w:ascii="Calibri" w:eastAsia="Times New Roman" w:hAnsi="Calibri" w:cs="Calibri"/>
                <w:color w:val="000000"/>
                <w:rPrChange w:id="3190" w:author="Lane, Stefanie" w:date="2023-10-02T14:44:00Z">
                  <w:rPr>
                    <w:ins w:id="3191" w:author="Lane, Stefanie" w:date="2023-10-02T14:44:00Z"/>
                  </w:rPr>
                </w:rPrChange>
              </w:rPr>
              <w:pPrChange w:id="3192" w:author="Lane, Stefanie" w:date="2023-10-02T14:44:00Z">
                <w:pPr>
                  <w:jc w:val="center"/>
                </w:pPr>
              </w:pPrChange>
            </w:pPr>
            <w:ins w:id="3193" w:author="Lane, Stefanie" w:date="2023-10-02T14:44:00Z">
              <w:r w:rsidRPr="00C7581F">
                <w:rPr>
                  <w:rFonts w:ascii="Calibri" w:eastAsia="Times New Roman" w:hAnsi="Calibri" w:cs="Calibri"/>
                  <w:color w:val="000000"/>
                  <w:rPrChange w:id="3194" w:author="Lane, Stefanie" w:date="2023-10-02T14:44: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08F6E12F" w14:textId="77777777" w:rsidR="00C7581F" w:rsidRPr="00C7581F" w:rsidRDefault="00C7581F" w:rsidP="00C7581F">
            <w:pPr>
              <w:spacing w:after="0" w:line="240" w:lineRule="auto"/>
              <w:jc w:val="center"/>
              <w:rPr>
                <w:ins w:id="3195" w:author="Lane, Stefanie" w:date="2023-10-02T14:44:00Z"/>
                <w:rFonts w:ascii="Calibri" w:eastAsia="Times New Roman" w:hAnsi="Calibri" w:cs="Calibri"/>
                <w:color w:val="000000"/>
                <w:rPrChange w:id="3196" w:author="Lane, Stefanie" w:date="2023-10-02T14:44:00Z">
                  <w:rPr>
                    <w:ins w:id="3197" w:author="Lane, Stefanie" w:date="2023-10-02T14:44:00Z"/>
                  </w:rPr>
                </w:rPrChange>
              </w:rPr>
              <w:pPrChange w:id="3198" w:author="Lane, Stefanie" w:date="2023-10-02T14:44:00Z">
                <w:pPr>
                  <w:jc w:val="center"/>
                </w:pPr>
              </w:pPrChange>
            </w:pPr>
            <w:ins w:id="3199" w:author="Lane, Stefanie" w:date="2023-10-02T14:44:00Z">
              <w:r w:rsidRPr="00C7581F">
                <w:rPr>
                  <w:rFonts w:ascii="Calibri" w:eastAsia="Times New Roman" w:hAnsi="Calibri" w:cs="Calibri"/>
                  <w:color w:val="000000"/>
                  <w:rPrChange w:id="3200" w:author="Lane, Stefanie" w:date="2023-10-02T14:44:00Z">
                    <w:rPr/>
                  </w:rPrChange>
                </w:rPr>
                <w:t>3.03</w:t>
              </w:r>
            </w:ins>
          </w:p>
        </w:tc>
      </w:tr>
      <w:tr w:rsidR="00C7581F" w:rsidRPr="00C7581F" w14:paraId="56E36213" w14:textId="77777777" w:rsidTr="00C7581F">
        <w:trPr>
          <w:divId w:val="361178002"/>
          <w:trHeight w:val="290"/>
          <w:jc w:val="center"/>
          <w:ins w:id="3201" w:author="Lane, Stefanie" w:date="2023-10-02T14:44:00Z"/>
        </w:trPr>
        <w:tc>
          <w:tcPr>
            <w:tcW w:w="1180" w:type="dxa"/>
            <w:tcBorders>
              <w:top w:val="nil"/>
              <w:left w:val="nil"/>
              <w:bottom w:val="nil"/>
              <w:right w:val="nil"/>
            </w:tcBorders>
            <w:shd w:val="clear" w:color="auto" w:fill="auto"/>
            <w:noWrap/>
            <w:vAlign w:val="bottom"/>
            <w:hideMark/>
          </w:tcPr>
          <w:p w14:paraId="0C9B0037" w14:textId="77777777" w:rsidR="00C7581F" w:rsidRPr="00C7581F" w:rsidRDefault="00C7581F" w:rsidP="00C7581F">
            <w:pPr>
              <w:spacing w:after="0" w:line="240" w:lineRule="auto"/>
              <w:jc w:val="right"/>
              <w:rPr>
                <w:ins w:id="3202" w:author="Lane, Stefanie" w:date="2023-10-02T14:44:00Z"/>
                <w:rFonts w:ascii="Calibri" w:eastAsia="Times New Roman" w:hAnsi="Calibri" w:cs="Calibri"/>
                <w:color w:val="000000"/>
                <w:rPrChange w:id="3203" w:author="Lane, Stefanie" w:date="2023-10-02T14:44:00Z">
                  <w:rPr>
                    <w:ins w:id="3204" w:author="Lane, Stefanie" w:date="2023-10-02T14:44:00Z"/>
                  </w:rPr>
                </w:rPrChange>
              </w:rPr>
              <w:pPrChange w:id="3205" w:author="Lane, Stefanie" w:date="2023-10-02T14:44:00Z">
                <w:pPr>
                  <w:jc w:val="right"/>
                </w:pPr>
              </w:pPrChange>
            </w:pPr>
            <w:ins w:id="3206" w:author="Lane, Stefanie" w:date="2023-10-02T14:44:00Z">
              <w:r w:rsidRPr="00C7581F">
                <w:rPr>
                  <w:rFonts w:ascii="Calibri" w:eastAsia="Times New Roman" w:hAnsi="Calibri" w:cs="Calibri"/>
                  <w:color w:val="000000"/>
                  <w:rPrChange w:id="3207" w:author="Lane, Stefanie" w:date="2023-10-02T14:44:00Z">
                    <w:rPr/>
                  </w:rPrChange>
                </w:rPr>
                <w:t>1999</w:t>
              </w:r>
            </w:ins>
          </w:p>
        </w:tc>
        <w:tc>
          <w:tcPr>
            <w:tcW w:w="960" w:type="dxa"/>
            <w:tcBorders>
              <w:top w:val="nil"/>
              <w:left w:val="nil"/>
              <w:bottom w:val="single" w:sz="4" w:space="0" w:color="auto"/>
              <w:right w:val="nil"/>
            </w:tcBorders>
            <w:shd w:val="clear" w:color="auto" w:fill="auto"/>
            <w:noWrap/>
            <w:vAlign w:val="bottom"/>
            <w:hideMark/>
          </w:tcPr>
          <w:p w14:paraId="3164082A" w14:textId="77777777" w:rsidR="00C7581F" w:rsidRPr="00C7581F" w:rsidRDefault="00C7581F" w:rsidP="00C7581F">
            <w:pPr>
              <w:spacing w:after="0" w:line="240" w:lineRule="auto"/>
              <w:jc w:val="center"/>
              <w:rPr>
                <w:ins w:id="3208" w:author="Lane, Stefanie" w:date="2023-10-02T14:44:00Z"/>
                <w:rFonts w:ascii="Calibri" w:eastAsia="Times New Roman" w:hAnsi="Calibri" w:cs="Calibri"/>
                <w:color w:val="000000"/>
                <w:rPrChange w:id="3209" w:author="Lane, Stefanie" w:date="2023-10-02T14:44:00Z">
                  <w:rPr>
                    <w:ins w:id="3210" w:author="Lane, Stefanie" w:date="2023-10-02T14:44:00Z"/>
                  </w:rPr>
                </w:rPrChange>
              </w:rPr>
              <w:pPrChange w:id="3211" w:author="Lane, Stefanie" w:date="2023-10-02T14:44:00Z">
                <w:pPr>
                  <w:jc w:val="center"/>
                </w:pPr>
              </w:pPrChange>
            </w:pPr>
            <w:ins w:id="3212" w:author="Lane, Stefanie" w:date="2023-10-02T14:44:00Z">
              <w:r w:rsidRPr="00C7581F">
                <w:rPr>
                  <w:rFonts w:ascii="Calibri" w:eastAsia="Times New Roman" w:hAnsi="Calibri" w:cs="Calibri"/>
                  <w:color w:val="000000"/>
                  <w:rPrChange w:id="3213" w:author="Lane, Stefanie" w:date="2023-10-02T14:44:00Z">
                    <w:rPr/>
                  </w:rPrChange>
                </w:rPr>
                <w:t>18</w:t>
              </w:r>
            </w:ins>
          </w:p>
        </w:tc>
        <w:tc>
          <w:tcPr>
            <w:tcW w:w="960" w:type="dxa"/>
            <w:tcBorders>
              <w:top w:val="nil"/>
              <w:left w:val="nil"/>
              <w:bottom w:val="nil"/>
              <w:right w:val="nil"/>
            </w:tcBorders>
            <w:shd w:val="clear" w:color="auto" w:fill="auto"/>
            <w:noWrap/>
            <w:vAlign w:val="bottom"/>
            <w:hideMark/>
          </w:tcPr>
          <w:p w14:paraId="6599F6FB" w14:textId="77777777" w:rsidR="00C7581F" w:rsidRPr="00C7581F" w:rsidRDefault="00C7581F" w:rsidP="00C7581F">
            <w:pPr>
              <w:spacing w:after="0" w:line="240" w:lineRule="auto"/>
              <w:jc w:val="center"/>
              <w:rPr>
                <w:ins w:id="3214" w:author="Lane, Stefanie" w:date="2023-10-02T14:44:00Z"/>
                <w:rFonts w:ascii="Calibri" w:eastAsia="Times New Roman" w:hAnsi="Calibri" w:cs="Calibri"/>
                <w:color w:val="000000"/>
                <w:rPrChange w:id="3215" w:author="Lane, Stefanie" w:date="2023-10-02T14:44:00Z">
                  <w:rPr>
                    <w:ins w:id="3216" w:author="Lane, Stefanie" w:date="2023-10-02T14:44:00Z"/>
                  </w:rPr>
                </w:rPrChange>
              </w:rPr>
              <w:pPrChange w:id="3217" w:author="Lane, Stefanie" w:date="2023-10-02T14:44:00Z">
                <w:pPr>
                  <w:jc w:val="center"/>
                </w:pPr>
              </w:pPrChange>
            </w:pPr>
            <w:ins w:id="3218" w:author="Lane, Stefanie" w:date="2023-10-02T14:44:00Z">
              <w:r w:rsidRPr="00C7581F">
                <w:rPr>
                  <w:rFonts w:ascii="Calibri" w:eastAsia="Times New Roman" w:hAnsi="Calibri" w:cs="Calibri"/>
                  <w:color w:val="000000"/>
                  <w:rPrChange w:id="3219" w:author="Lane, Stefanie" w:date="2023-10-02T14:44:00Z">
                    <w:rPr/>
                  </w:rPrChange>
                </w:rPr>
                <w:t>31.6</w:t>
              </w:r>
            </w:ins>
          </w:p>
        </w:tc>
        <w:tc>
          <w:tcPr>
            <w:tcW w:w="300" w:type="dxa"/>
            <w:tcBorders>
              <w:top w:val="nil"/>
              <w:left w:val="nil"/>
              <w:bottom w:val="nil"/>
              <w:right w:val="nil"/>
            </w:tcBorders>
            <w:shd w:val="clear" w:color="auto" w:fill="auto"/>
            <w:noWrap/>
            <w:vAlign w:val="bottom"/>
            <w:hideMark/>
          </w:tcPr>
          <w:p w14:paraId="5EA4F3EE" w14:textId="77777777" w:rsidR="00C7581F" w:rsidRPr="00C7581F" w:rsidRDefault="00C7581F" w:rsidP="00C7581F">
            <w:pPr>
              <w:spacing w:after="0" w:line="240" w:lineRule="auto"/>
              <w:jc w:val="center"/>
              <w:rPr>
                <w:ins w:id="3220" w:author="Lane, Stefanie" w:date="2023-10-02T14:44:00Z"/>
                <w:rFonts w:ascii="Calibri" w:eastAsia="Times New Roman" w:hAnsi="Calibri" w:cs="Calibri"/>
                <w:color w:val="000000"/>
                <w:rPrChange w:id="3221" w:author="Lane, Stefanie" w:date="2023-10-02T14:44:00Z">
                  <w:rPr>
                    <w:ins w:id="3222" w:author="Lane, Stefanie" w:date="2023-10-02T14:44:00Z"/>
                  </w:rPr>
                </w:rPrChange>
              </w:rPr>
              <w:pPrChange w:id="3223" w:author="Lane, Stefanie" w:date="2023-10-02T14: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92ED377" w14:textId="77777777" w:rsidR="00C7581F" w:rsidRPr="00C7581F" w:rsidRDefault="00C7581F" w:rsidP="00C7581F">
            <w:pPr>
              <w:spacing w:after="0" w:line="240" w:lineRule="auto"/>
              <w:jc w:val="center"/>
              <w:rPr>
                <w:ins w:id="3224" w:author="Lane, Stefanie" w:date="2023-10-02T14:44:00Z"/>
                <w:rFonts w:ascii="Calibri" w:eastAsia="Times New Roman" w:hAnsi="Calibri" w:cs="Calibri"/>
                <w:color w:val="000000"/>
                <w:rPrChange w:id="3225" w:author="Lane, Stefanie" w:date="2023-10-02T14:44:00Z">
                  <w:rPr>
                    <w:ins w:id="3226" w:author="Lane, Stefanie" w:date="2023-10-02T14:44:00Z"/>
                  </w:rPr>
                </w:rPrChange>
              </w:rPr>
              <w:pPrChange w:id="3227" w:author="Lane, Stefanie" w:date="2023-10-02T14:44:00Z">
                <w:pPr>
                  <w:jc w:val="center"/>
                </w:pPr>
              </w:pPrChange>
            </w:pPr>
            <w:ins w:id="3228" w:author="Lane, Stefanie" w:date="2023-10-02T14:44:00Z">
              <w:r w:rsidRPr="00C7581F">
                <w:rPr>
                  <w:rFonts w:ascii="Calibri" w:eastAsia="Times New Roman" w:hAnsi="Calibri" w:cs="Calibri"/>
                  <w:color w:val="000000"/>
                  <w:rPrChange w:id="3229" w:author="Lane, Stefanie" w:date="2023-10-02T14:44:00Z">
                    <w:rPr/>
                  </w:rPrChange>
                </w:rPr>
                <w:t>8.31</w:t>
              </w:r>
            </w:ins>
          </w:p>
        </w:tc>
        <w:tc>
          <w:tcPr>
            <w:tcW w:w="960" w:type="dxa"/>
            <w:tcBorders>
              <w:top w:val="nil"/>
              <w:left w:val="nil"/>
              <w:bottom w:val="single" w:sz="4" w:space="0" w:color="auto"/>
              <w:right w:val="nil"/>
            </w:tcBorders>
            <w:shd w:val="clear" w:color="auto" w:fill="auto"/>
            <w:noWrap/>
            <w:vAlign w:val="bottom"/>
            <w:hideMark/>
          </w:tcPr>
          <w:p w14:paraId="14736C8D" w14:textId="77777777" w:rsidR="00C7581F" w:rsidRPr="00C7581F" w:rsidRDefault="00C7581F" w:rsidP="00C7581F">
            <w:pPr>
              <w:spacing w:after="0" w:line="240" w:lineRule="auto"/>
              <w:jc w:val="center"/>
              <w:rPr>
                <w:ins w:id="3230" w:author="Lane, Stefanie" w:date="2023-10-02T14:44:00Z"/>
                <w:rFonts w:ascii="Calibri" w:eastAsia="Times New Roman" w:hAnsi="Calibri" w:cs="Calibri"/>
                <w:color w:val="000000"/>
                <w:rPrChange w:id="3231" w:author="Lane, Stefanie" w:date="2023-10-02T14:44:00Z">
                  <w:rPr>
                    <w:ins w:id="3232" w:author="Lane, Stefanie" w:date="2023-10-02T14:44:00Z"/>
                  </w:rPr>
                </w:rPrChange>
              </w:rPr>
              <w:pPrChange w:id="3233" w:author="Lane, Stefanie" w:date="2023-10-02T14:44:00Z">
                <w:pPr>
                  <w:jc w:val="center"/>
                </w:pPr>
              </w:pPrChange>
            </w:pPr>
            <w:ins w:id="3234" w:author="Lane, Stefanie" w:date="2023-10-02T14:44:00Z">
              <w:r w:rsidRPr="00C7581F">
                <w:rPr>
                  <w:rFonts w:ascii="Calibri" w:eastAsia="Times New Roman" w:hAnsi="Calibri" w:cs="Calibri"/>
                  <w:color w:val="000000"/>
                  <w:rPrChange w:id="3235" w:author="Lane, Stefanie" w:date="2023-10-02T14:44:00Z">
                    <w:rPr/>
                  </w:rPrChange>
                </w:rPr>
                <w:t>1.98</w:t>
              </w:r>
            </w:ins>
          </w:p>
        </w:tc>
        <w:tc>
          <w:tcPr>
            <w:tcW w:w="960" w:type="dxa"/>
            <w:tcBorders>
              <w:top w:val="nil"/>
              <w:left w:val="nil"/>
              <w:bottom w:val="single" w:sz="4" w:space="0" w:color="auto"/>
              <w:right w:val="nil"/>
            </w:tcBorders>
            <w:shd w:val="clear" w:color="auto" w:fill="auto"/>
            <w:noWrap/>
            <w:vAlign w:val="bottom"/>
            <w:hideMark/>
          </w:tcPr>
          <w:p w14:paraId="2B181B7D" w14:textId="77777777" w:rsidR="00C7581F" w:rsidRPr="00C7581F" w:rsidRDefault="00C7581F" w:rsidP="00C7581F">
            <w:pPr>
              <w:spacing w:after="0" w:line="240" w:lineRule="auto"/>
              <w:jc w:val="center"/>
              <w:rPr>
                <w:ins w:id="3236" w:author="Lane, Stefanie" w:date="2023-10-02T14:44:00Z"/>
                <w:rFonts w:ascii="Calibri" w:eastAsia="Times New Roman" w:hAnsi="Calibri" w:cs="Calibri"/>
                <w:color w:val="000000"/>
                <w:rPrChange w:id="3237" w:author="Lane, Stefanie" w:date="2023-10-02T14:44:00Z">
                  <w:rPr>
                    <w:ins w:id="3238" w:author="Lane, Stefanie" w:date="2023-10-02T14:44:00Z"/>
                  </w:rPr>
                </w:rPrChange>
              </w:rPr>
              <w:pPrChange w:id="3239" w:author="Lane, Stefanie" w:date="2023-10-02T14:44:00Z">
                <w:pPr>
                  <w:jc w:val="center"/>
                </w:pPr>
              </w:pPrChange>
            </w:pPr>
            <w:ins w:id="3240" w:author="Lane, Stefanie" w:date="2023-10-02T14:44:00Z">
              <w:r w:rsidRPr="00C7581F">
                <w:rPr>
                  <w:rFonts w:ascii="Calibri" w:eastAsia="Times New Roman" w:hAnsi="Calibri" w:cs="Calibri"/>
                  <w:color w:val="000000"/>
                  <w:rPrChange w:id="3241" w:author="Lane, Stefanie" w:date="2023-10-02T14:44:00Z">
                    <w:rPr/>
                  </w:rPrChange>
                </w:rPr>
                <w:t>3.81</w:t>
              </w:r>
            </w:ins>
          </w:p>
        </w:tc>
      </w:tr>
      <w:tr w:rsidR="00C7581F" w:rsidRPr="00C7581F" w14:paraId="3F9339F2" w14:textId="77777777" w:rsidTr="00C7581F">
        <w:trPr>
          <w:divId w:val="361178002"/>
          <w:trHeight w:val="290"/>
          <w:jc w:val="center"/>
          <w:ins w:id="3242"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6C3660AB" w14:textId="77777777" w:rsidR="00C7581F" w:rsidRPr="00C7581F" w:rsidRDefault="00C7581F" w:rsidP="00C7581F">
            <w:pPr>
              <w:spacing w:after="0" w:line="240" w:lineRule="auto"/>
              <w:jc w:val="right"/>
              <w:rPr>
                <w:ins w:id="3243" w:author="Lane, Stefanie" w:date="2023-10-02T14:44:00Z"/>
                <w:rFonts w:ascii="Calibri" w:eastAsia="Times New Roman" w:hAnsi="Calibri" w:cs="Calibri"/>
                <w:color w:val="000000"/>
                <w:rPrChange w:id="3244" w:author="Lane, Stefanie" w:date="2023-10-02T14:44:00Z">
                  <w:rPr>
                    <w:ins w:id="3245" w:author="Lane, Stefanie" w:date="2023-10-02T14:44:00Z"/>
                  </w:rPr>
                </w:rPrChange>
              </w:rPr>
              <w:pPrChange w:id="3246" w:author="Lane, Stefanie" w:date="2023-10-02T14:44:00Z">
                <w:pPr>
                  <w:jc w:val="right"/>
                </w:pPr>
              </w:pPrChange>
            </w:pPr>
            <w:ins w:id="3247" w:author="Lane, Stefanie" w:date="2023-10-02T14:44:00Z">
              <w:r w:rsidRPr="00C7581F">
                <w:rPr>
                  <w:rFonts w:ascii="Calibri" w:eastAsia="Times New Roman" w:hAnsi="Calibri" w:cs="Calibri"/>
                  <w:color w:val="000000"/>
                  <w:rPrChange w:id="3248" w:author="Lane, Stefanie" w:date="2023-10-02T14:44:00Z">
                    <w:rPr/>
                  </w:rPrChange>
                </w:rPr>
                <w:t>2019</w:t>
              </w:r>
            </w:ins>
          </w:p>
        </w:tc>
        <w:tc>
          <w:tcPr>
            <w:tcW w:w="960" w:type="dxa"/>
            <w:tcBorders>
              <w:top w:val="nil"/>
              <w:left w:val="nil"/>
              <w:bottom w:val="single" w:sz="4" w:space="0" w:color="auto"/>
              <w:right w:val="nil"/>
            </w:tcBorders>
            <w:shd w:val="clear" w:color="auto" w:fill="auto"/>
            <w:noWrap/>
            <w:vAlign w:val="bottom"/>
            <w:hideMark/>
          </w:tcPr>
          <w:p w14:paraId="7D27844B" w14:textId="77777777" w:rsidR="00C7581F" w:rsidRPr="00C7581F" w:rsidRDefault="00C7581F" w:rsidP="00C7581F">
            <w:pPr>
              <w:spacing w:after="0" w:line="240" w:lineRule="auto"/>
              <w:jc w:val="center"/>
              <w:rPr>
                <w:ins w:id="3249" w:author="Lane, Stefanie" w:date="2023-10-02T14:44:00Z"/>
                <w:rFonts w:ascii="Calibri" w:eastAsia="Times New Roman" w:hAnsi="Calibri" w:cs="Calibri"/>
                <w:color w:val="000000"/>
                <w:rPrChange w:id="3250" w:author="Lane, Stefanie" w:date="2023-10-02T14:44:00Z">
                  <w:rPr>
                    <w:ins w:id="3251" w:author="Lane, Stefanie" w:date="2023-10-02T14:44:00Z"/>
                  </w:rPr>
                </w:rPrChange>
              </w:rPr>
              <w:pPrChange w:id="3252" w:author="Lane, Stefanie" w:date="2023-10-02T14:44:00Z">
                <w:pPr>
                  <w:jc w:val="center"/>
                </w:pPr>
              </w:pPrChange>
            </w:pPr>
            <w:ins w:id="3253" w:author="Lane, Stefanie" w:date="2023-10-02T14:44:00Z">
              <w:r w:rsidRPr="00C7581F">
                <w:rPr>
                  <w:rFonts w:ascii="Calibri" w:eastAsia="Times New Roman" w:hAnsi="Calibri" w:cs="Calibri"/>
                  <w:color w:val="000000"/>
                  <w:rPrChange w:id="3254" w:author="Lane, Stefanie" w:date="2023-10-02T14: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00B1AF8" w14:textId="77777777" w:rsidR="00C7581F" w:rsidRPr="00C7581F" w:rsidRDefault="00C7581F" w:rsidP="00C7581F">
            <w:pPr>
              <w:spacing w:after="0" w:line="240" w:lineRule="auto"/>
              <w:jc w:val="center"/>
              <w:rPr>
                <w:ins w:id="3255" w:author="Lane, Stefanie" w:date="2023-10-02T14:44:00Z"/>
                <w:rFonts w:ascii="Calibri" w:eastAsia="Times New Roman" w:hAnsi="Calibri" w:cs="Calibri"/>
                <w:color w:val="000000"/>
                <w:rPrChange w:id="3256" w:author="Lane, Stefanie" w:date="2023-10-02T14:44:00Z">
                  <w:rPr>
                    <w:ins w:id="3257" w:author="Lane, Stefanie" w:date="2023-10-02T14:44:00Z"/>
                  </w:rPr>
                </w:rPrChange>
              </w:rPr>
              <w:pPrChange w:id="3258" w:author="Lane, Stefanie" w:date="2023-10-02T14:44:00Z">
                <w:pPr>
                  <w:jc w:val="center"/>
                </w:pPr>
              </w:pPrChange>
            </w:pPr>
            <w:ins w:id="3259" w:author="Lane, Stefanie" w:date="2023-10-02T14:44:00Z">
              <w:r w:rsidRPr="00C7581F">
                <w:rPr>
                  <w:rFonts w:ascii="Calibri" w:eastAsia="Times New Roman" w:hAnsi="Calibri" w:cs="Calibri"/>
                  <w:color w:val="000000"/>
                  <w:rPrChange w:id="3260" w:author="Lane, Stefanie" w:date="2023-10-02T14:44:00Z">
                    <w:rPr/>
                  </w:rPrChange>
                </w:rPr>
                <w:t>30.8</w:t>
              </w:r>
            </w:ins>
          </w:p>
        </w:tc>
        <w:tc>
          <w:tcPr>
            <w:tcW w:w="300" w:type="dxa"/>
            <w:tcBorders>
              <w:top w:val="nil"/>
              <w:left w:val="nil"/>
              <w:bottom w:val="nil"/>
              <w:right w:val="nil"/>
            </w:tcBorders>
            <w:shd w:val="clear" w:color="auto" w:fill="auto"/>
            <w:noWrap/>
            <w:vAlign w:val="bottom"/>
            <w:hideMark/>
          </w:tcPr>
          <w:p w14:paraId="75168152" w14:textId="77777777" w:rsidR="00C7581F" w:rsidRPr="00C7581F" w:rsidRDefault="00C7581F" w:rsidP="00C7581F">
            <w:pPr>
              <w:spacing w:after="0" w:line="240" w:lineRule="auto"/>
              <w:jc w:val="center"/>
              <w:rPr>
                <w:ins w:id="3261" w:author="Lane, Stefanie" w:date="2023-10-02T14:44:00Z"/>
                <w:rFonts w:ascii="Calibri" w:eastAsia="Times New Roman" w:hAnsi="Calibri" w:cs="Calibri"/>
                <w:color w:val="000000"/>
                <w:rPrChange w:id="3262" w:author="Lane, Stefanie" w:date="2023-10-02T14:44:00Z">
                  <w:rPr>
                    <w:ins w:id="3263" w:author="Lane, Stefanie" w:date="2023-10-02T14:44:00Z"/>
                  </w:rPr>
                </w:rPrChange>
              </w:rPr>
              <w:pPrChange w:id="3264" w:author="Lane, Stefanie" w:date="2023-10-02T14: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B6C0FE9" w14:textId="77777777" w:rsidR="00C7581F" w:rsidRPr="00C7581F" w:rsidRDefault="00C7581F" w:rsidP="00C7581F">
            <w:pPr>
              <w:spacing w:after="0" w:line="240" w:lineRule="auto"/>
              <w:jc w:val="center"/>
              <w:rPr>
                <w:ins w:id="3265" w:author="Lane, Stefanie" w:date="2023-10-02T14:44:00Z"/>
                <w:rFonts w:ascii="Calibri" w:eastAsia="Times New Roman" w:hAnsi="Calibri" w:cs="Calibri"/>
                <w:color w:val="000000"/>
                <w:rPrChange w:id="3266" w:author="Lane, Stefanie" w:date="2023-10-02T14:44:00Z">
                  <w:rPr>
                    <w:ins w:id="3267" w:author="Lane, Stefanie" w:date="2023-10-02T14:44:00Z"/>
                  </w:rPr>
                </w:rPrChange>
              </w:rPr>
              <w:pPrChange w:id="3268" w:author="Lane, Stefanie" w:date="2023-10-02T14:44:00Z">
                <w:pPr>
                  <w:jc w:val="center"/>
                </w:pPr>
              </w:pPrChange>
            </w:pPr>
            <w:ins w:id="3269" w:author="Lane, Stefanie" w:date="2023-10-02T14:44:00Z">
              <w:r w:rsidRPr="00C7581F">
                <w:rPr>
                  <w:rFonts w:ascii="Calibri" w:eastAsia="Times New Roman" w:hAnsi="Calibri" w:cs="Calibri"/>
                  <w:color w:val="000000"/>
                  <w:rPrChange w:id="3270" w:author="Lane, Stefanie" w:date="2023-10-02T14:44:00Z">
                    <w:rPr/>
                  </w:rPrChange>
                </w:rPr>
                <w:t>8.18</w:t>
              </w:r>
            </w:ins>
          </w:p>
        </w:tc>
        <w:tc>
          <w:tcPr>
            <w:tcW w:w="960" w:type="dxa"/>
            <w:tcBorders>
              <w:top w:val="nil"/>
              <w:left w:val="nil"/>
              <w:bottom w:val="single" w:sz="4" w:space="0" w:color="auto"/>
              <w:right w:val="nil"/>
            </w:tcBorders>
            <w:shd w:val="clear" w:color="auto" w:fill="auto"/>
            <w:noWrap/>
            <w:vAlign w:val="bottom"/>
            <w:hideMark/>
          </w:tcPr>
          <w:p w14:paraId="7BAB57D9" w14:textId="77777777" w:rsidR="00C7581F" w:rsidRPr="00C7581F" w:rsidRDefault="00C7581F" w:rsidP="00C7581F">
            <w:pPr>
              <w:spacing w:after="0" w:line="240" w:lineRule="auto"/>
              <w:jc w:val="center"/>
              <w:rPr>
                <w:ins w:id="3271" w:author="Lane, Stefanie" w:date="2023-10-02T14:44:00Z"/>
                <w:rFonts w:ascii="Calibri" w:eastAsia="Times New Roman" w:hAnsi="Calibri" w:cs="Calibri"/>
                <w:color w:val="000000"/>
                <w:rPrChange w:id="3272" w:author="Lane, Stefanie" w:date="2023-10-02T14:44:00Z">
                  <w:rPr>
                    <w:ins w:id="3273" w:author="Lane, Stefanie" w:date="2023-10-02T14:44:00Z"/>
                  </w:rPr>
                </w:rPrChange>
              </w:rPr>
              <w:pPrChange w:id="3274" w:author="Lane, Stefanie" w:date="2023-10-02T14:44:00Z">
                <w:pPr>
                  <w:jc w:val="center"/>
                </w:pPr>
              </w:pPrChange>
            </w:pPr>
            <w:ins w:id="3275" w:author="Lane, Stefanie" w:date="2023-10-02T14:44:00Z">
              <w:r w:rsidRPr="00C7581F">
                <w:rPr>
                  <w:rFonts w:ascii="Calibri" w:eastAsia="Times New Roman" w:hAnsi="Calibri" w:cs="Calibri"/>
                  <w:color w:val="000000"/>
                  <w:rPrChange w:id="3276" w:author="Lane, Stefanie" w:date="2023-10-02T14:44:00Z">
                    <w:rPr/>
                  </w:rPrChange>
                </w:rPr>
                <w:t>2.51</w:t>
              </w:r>
            </w:ins>
          </w:p>
        </w:tc>
        <w:tc>
          <w:tcPr>
            <w:tcW w:w="960" w:type="dxa"/>
            <w:tcBorders>
              <w:top w:val="nil"/>
              <w:left w:val="nil"/>
              <w:bottom w:val="single" w:sz="4" w:space="0" w:color="auto"/>
              <w:right w:val="nil"/>
            </w:tcBorders>
            <w:shd w:val="clear" w:color="auto" w:fill="auto"/>
            <w:noWrap/>
            <w:vAlign w:val="bottom"/>
            <w:hideMark/>
          </w:tcPr>
          <w:p w14:paraId="775629EC" w14:textId="77777777" w:rsidR="00C7581F" w:rsidRPr="00C7581F" w:rsidRDefault="00C7581F" w:rsidP="00C7581F">
            <w:pPr>
              <w:spacing w:after="0" w:line="240" w:lineRule="auto"/>
              <w:jc w:val="center"/>
              <w:rPr>
                <w:ins w:id="3277" w:author="Lane, Stefanie" w:date="2023-10-02T14:44:00Z"/>
                <w:rFonts w:ascii="Calibri" w:eastAsia="Times New Roman" w:hAnsi="Calibri" w:cs="Calibri"/>
                <w:color w:val="000000"/>
                <w:rPrChange w:id="3278" w:author="Lane, Stefanie" w:date="2023-10-02T14:44:00Z">
                  <w:rPr>
                    <w:ins w:id="3279" w:author="Lane, Stefanie" w:date="2023-10-02T14:44:00Z"/>
                  </w:rPr>
                </w:rPrChange>
              </w:rPr>
              <w:pPrChange w:id="3280" w:author="Lane, Stefanie" w:date="2023-10-02T14:44:00Z">
                <w:pPr>
                  <w:jc w:val="center"/>
                </w:pPr>
              </w:pPrChange>
            </w:pPr>
            <w:ins w:id="3281" w:author="Lane, Stefanie" w:date="2023-10-02T14:44:00Z">
              <w:r w:rsidRPr="00C7581F">
                <w:rPr>
                  <w:rFonts w:ascii="Calibri" w:eastAsia="Times New Roman" w:hAnsi="Calibri" w:cs="Calibri"/>
                  <w:color w:val="000000"/>
                  <w:rPrChange w:id="3282" w:author="Lane, Stefanie" w:date="2023-10-02T14:44:00Z">
                    <w:rPr/>
                  </w:rPrChange>
                </w:rPr>
                <w:t>3.77</w:t>
              </w:r>
            </w:ins>
          </w:p>
        </w:tc>
      </w:tr>
      <w:tr w:rsidR="00C7581F" w:rsidRPr="00C7581F" w14:paraId="5F16528B" w14:textId="77777777" w:rsidTr="00C7581F">
        <w:trPr>
          <w:divId w:val="361178002"/>
          <w:trHeight w:val="200"/>
          <w:jc w:val="center"/>
          <w:ins w:id="3283" w:author="Lane, Stefanie" w:date="2023-10-02T14:44:00Z"/>
        </w:trPr>
        <w:tc>
          <w:tcPr>
            <w:tcW w:w="1180" w:type="dxa"/>
            <w:tcBorders>
              <w:top w:val="nil"/>
              <w:left w:val="nil"/>
              <w:bottom w:val="nil"/>
              <w:right w:val="nil"/>
            </w:tcBorders>
            <w:shd w:val="clear" w:color="auto" w:fill="auto"/>
            <w:noWrap/>
            <w:vAlign w:val="bottom"/>
            <w:hideMark/>
          </w:tcPr>
          <w:p w14:paraId="0E22D275" w14:textId="77777777" w:rsidR="00C7581F" w:rsidRPr="00C7581F" w:rsidRDefault="00C7581F" w:rsidP="00C7581F">
            <w:pPr>
              <w:spacing w:after="0" w:line="240" w:lineRule="auto"/>
              <w:jc w:val="center"/>
              <w:rPr>
                <w:ins w:id="3284" w:author="Lane, Stefanie" w:date="2023-10-02T14:44:00Z"/>
                <w:rFonts w:ascii="Calibri" w:eastAsia="Times New Roman" w:hAnsi="Calibri" w:cs="Calibri"/>
                <w:color w:val="000000"/>
                <w:rPrChange w:id="3285" w:author="Lane, Stefanie" w:date="2023-10-02T14:44:00Z">
                  <w:rPr>
                    <w:ins w:id="3286" w:author="Lane, Stefanie" w:date="2023-10-02T14:44:00Z"/>
                  </w:rPr>
                </w:rPrChange>
              </w:rPr>
              <w:pPrChange w:id="3287"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68F0884D" w14:textId="77777777" w:rsidR="00C7581F" w:rsidRPr="00C7581F" w:rsidRDefault="00C7581F" w:rsidP="00C7581F">
            <w:pPr>
              <w:spacing w:after="0" w:line="240" w:lineRule="auto"/>
              <w:rPr>
                <w:ins w:id="3288" w:author="Lane, Stefanie" w:date="2023-10-02T14:44:00Z"/>
                <w:rFonts w:ascii="Times New Roman" w:eastAsia="Times New Roman" w:hAnsi="Times New Roman" w:cs="Times New Roman"/>
                <w:rPrChange w:id="3289" w:author="Lane, Stefanie" w:date="2023-10-02T14:44:00Z">
                  <w:rPr>
                    <w:ins w:id="3290" w:author="Lane, Stefanie" w:date="2023-10-02T14:44:00Z"/>
                  </w:rPr>
                </w:rPrChange>
              </w:rPr>
              <w:pPrChange w:id="3291" w:author="Lane, Stefanie" w:date="2023-10-02T14:44:00Z">
                <w:pPr/>
              </w:pPrChange>
            </w:pPr>
          </w:p>
        </w:tc>
        <w:tc>
          <w:tcPr>
            <w:tcW w:w="960" w:type="dxa"/>
            <w:tcBorders>
              <w:top w:val="nil"/>
              <w:left w:val="nil"/>
              <w:bottom w:val="nil"/>
              <w:right w:val="nil"/>
            </w:tcBorders>
            <w:shd w:val="clear" w:color="auto" w:fill="auto"/>
            <w:noWrap/>
            <w:vAlign w:val="bottom"/>
            <w:hideMark/>
          </w:tcPr>
          <w:p w14:paraId="6EA9DBD8" w14:textId="77777777" w:rsidR="00C7581F" w:rsidRPr="00C7581F" w:rsidRDefault="00C7581F" w:rsidP="00C7581F">
            <w:pPr>
              <w:spacing w:after="0" w:line="240" w:lineRule="auto"/>
              <w:jc w:val="center"/>
              <w:rPr>
                <w:ins w:id="3292" w:author="Lane, Stefanie" w:date="2023-10-02T14:44:00Z"/>
                <w:rFonts w:ascii="Times New Roman" w:eastAsia="Times New Roman" w:hAnsi="Times New Roman" w:cs="Times New Roman"/>
                <w:rPrChange w:id="3293" w:author="Lane, Stefanie" w:date="2023-10-02T14:44:00Z">
                  <w:rPr>
                    <w:ins w:id="3294" w:author="Lane, Stefanie" w:date="2023-10-02T14:44:00Z"/>
                  </w:rPr>
                </w:rPrChange>
              </w:rPr>
              <w:pPrChange w:id="3295" w:author="Lane, Stefanie" w:date="2023-10-02T14:44:00Z">
                <w:pPr>
                  <w:jc w:val="center"/>
                </w:pPr>
              </w:pPrChange>
            </w:pPr>
          </w:p>
        </w:tc>
        <w:tc>
          <w:tcPr>
            <w:tcW w:w="300" w:type="dxa"/>
            <w:tcBorders>
              <w:top w:val="nil"/>
              <w:left w:val="nil"/>
              <w:bottom w:val="nil"/>
              <w:right w:val="nil"/>
            </w:tcBorders>
            <w:shd w:val="clear" w:color="auto" w:fill="auto"/>
            <w:noWrap/>
            <w:vAlign w:val="bottom"/>
            <w:hideMark/>
          </w:tcPr>
          <w:p w14:paraId="0563E090" w14:textId="77777777" w:rsidR="00C7581F" w:rsidRPr="00C7581F" w:rsidRDefault="00C7581F" w:rsidP="00C7581F">
            <w:pPr>
              <w:spacing w:after="0" w:line="240" w:lineRule="auto"/>
              <w:jc w:val="center"/>
              <w:rPr>
                <w:ins w:id="3296" w:author="Lane, Stefanie" w:date="2023-10-02T14:44:00Z"/>
                <w:rFonts w:ascii="Times New Roman" w:eastAsia="Times New Roman" w:hAnsi="Times New Roman" w:cs="Times New Roman"/>
                <w:rPrChange w:id="3297" w:author="Lane, Stefanie" w:date="2023-10-02T14:44:00Z">
                  <w:rPr>
                    <w:ins w:id="3298" w:author="Lane, Stefanie" w:date="2023-10-02T14:44:00Z"/>
                  </w:rPr>
                </w:rPrChange>
              </w:rPr>
              <w:pPrChange w:id="3299"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63AAA7C9" w14:textId="77777777" w:rsidR="00C7581F" w:rsidRPr="00C7581F" w:rsidRDefault="00C7581F" w:rsidP="00C7581F">
            <w:pPr>
              <w:spacing w:after="0" w:line="240" w:lineRule="auto"/>
              <w:jc w:val="center"/>
              <w:rPr>
                <w:ins w:id="3300" w:author="Lane, Stefanie" w:date="2023-10-02T14:44:00Z"/>
                <w:rFonts w:ascii="Times New Roman" w:eastAsia="Times New Roman" w:hAnsi="Times New Roman" w:cs="Times New Roman"/>
                <w:rPrChange w:id="3301" w:author="Lane, Stefanie" w:date="2023-10-02T14:44:00Z">
                  <w:rPr>
                    <w:ins w:id="3302" w:author="Lane, Stefanie" w:date="2023-10-02T14:44:00Z"/>
                  </w:rPr>
                </w:rPrChange>
              </w:rPr>
              <w:pPrChange w:id="3303"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24F3C20E" w14:textId="77777777" w:rsidR="00C7581F" w:rsidRPr="00C7581F" w:rsidRDefault="00C7581F" w:rsidP="00C7581F">
            <w:pPr>
              <w:spacing w:after="0" w:line="240" w:lineRule="auto"/>
              <w:jc w:val="center"/>
              <w:rPr>
                <w:ins w:id="3304" w:author="Lane, Stefanie" w:date="2023-10-02T14:44:00Z"/>
                <w:rFonts w:ascii="Times New Roman" w:eastAsia="Times New Roman" w:hAnsi="Times New Roman" w:cs="Times New Roman"/>
                <w:rPrChange w:id="3305" w:author="Lane, Stefanie" w:date="2023-10-02T14:44:00Z">
                  <w:rPr>
                    <w:ins w:id="3306" w:author="Lane, Stefanie" w:date="2023-10-02T14:44:00Z"/>
                  </w:rPr>
                </w:rPrChange>
              </w:rPr>
              <w:pPrChange w:id="3307"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36686C7A" w14:textId="77777777" w:rsidR="00C7581F" w:rsidRPr="00C7581F" w:rsidRDefault="00C7581F" w:rsidP="00C7581F">
            <w:pPr>
              <w:spacing w:after="0" w:line="240" w:lineRule="auto"/>
              <w:jc w:val="center"/>
              <w:rPr>
                <w:ins w:id="3308" w:author="Lane, Stefanie" w:date="2023-10-02T14:44:00Z"/>
                <w:rFonts w:ascii="Times New Roman" w:eastAsia="Times New Roman" w:hAnsi="Times New Roman" w:cs="Times New Roman"/>
                <w:rPrChange w:id="3309" w:author="Lane, Stefanie" w:date="2023-10-02T14:44:00Z">
                  <w:rPr>
                    <w:ins w:id="3310" w:author="Lane, Stefanie" w:date="2023-10-02T14:44:00Z"/>
                  </w:rPr>
                </w:rPrChange>
              </w:rPr>
              <w:pPrChange w:id="3311" w:author="Lane, Stefanie" w:date="2023-10-02T14:44:00Z">
                <w:pPr>
                  <w:jc w:val="center"/>
                </w:pPr>
              </w:pPrChange>
            </w:pPr>
          </w:p>
        </w:tc>
      </w:tr>
      <w:tr w:rsidR="00C7581F" w:rsidRPr="00C7581F" w14:paraId="0CA36141" w14:textId="77777777" w:rsidTr="00C7581F">
        <w:trPr>
          <w:divId w:val="361178002"/>
          <w:trHeight w:val="290"/>
          <w:jc w:val="center"/>
          <w:ins w:id="3312" w:author="Lane, Stefanie" w:date="2023-10-02T14:44:00Z"/>
        </w:trPr>
        <w:tc>
          <w:tcPr>
            <w:tcW w:w="1180" w:type="dxa"/>
            <w:tcBorders>
              <w:top w:val="nil"/>
              <w:left w:val="nil"/>
              <w:bottom w:val="nil"/>
              <w:right w:val="nil"/>
            </w:tcBorders>
            <w:shd w:val="clear" w:color="auto" w:fill="auto"/>
            <w:noWrap/>
            <w:vAlign w:val="bottom"/>
            <w:hideMark/>
          </w:tcPr>
          <w:p w14:paraId="7669909C" w14:textId="77777777" w:rsidR="00C7581F" w:rsidRPr="00C7581F" w:rsidRDefault="00C7581F" w:rsidP="00C7581F">
            <w:pPr>
              <w:spacing w:after="0" w:line="240" w:lineRule="auto"/>
              <w:rPr>
                <w:ins w:id="3313" w:author="Lane, Stefanie" w:date="2023-10-02T14:44:00Z"/>
                <w:rFonts w:ascii="Calibri" w:eastAsia="Times New Roman" w:hAnsi="Calibri" w:cs="Calibri"/>
                <w:b/>
                <w:bCs/>
                <w:color w:val="000000"/>
                <w:rPrChange w:id="3314" w:author="Lane, Stefanie" w:date="2023-10-02T14:44:00Z">
                  <w:rPr>
                    <w:ins w:id="3315" w:author="Lane, Stefanie" w:date="2023-10-02T14:44:00Z"/>
                  </w:rPr>
                </w:rPrChange>
              </w:rPr>
              <w:pPrChange w:id="3316" w:author="Lane, Stefanie" w:date="2023-10-02T14:44:00Z">
                <w:pPr/>
              </w:pPrChange>
            </w:pPr>
            <w:ins w:id="3317" w:author="Lane, Stefanie" w:date="2023-10-02T14:44:00Z">
              <w:r w:rsidRPr="00C7581F">
                <w:rPr>
                  <w:rFonts w:ascii="Calibri" w:eastAsia="Times New Roman" w:hAnsi="Calibri" w:cs="Calibri"/>
                  <w:b/>
                  <w:bCs/>
                  <w:color w:val="000000"/>
                  <w:rPrChange w:id="3318" w:author="Lane, Stefanie" w:date="2023-10-02T14:44:00Z">
                    <w:rPr/>
                  </w:rPrChange>
                </w:rPr>
                <w:t>Fescue</w:t>
              </w:r>
            </w:ins>
          </w:p>
        </w:tc>
        <w:tc>
          <w:tcPr>
            <w:tcW w:w="960" w:type="dxa"/>
            <w:tcBorders>
              <w:top w:val="nil"/>
              <w:left w:val="nil"/>
              <w:bottom w:val="nil"/>
              <w:right w:val="nil"/>
            </w:tcBorders>
            <w:shd w:val="clear" w:color="auto" w:fill="auto"/>
            <w:noWrap/>
            <w:vAlign w:val="bottom"/>
            <w:hideMark/>
          </w:tcPr>
          <w:p w14:paraId="4ADDA303" w14:textId="77777777" w:rsidR="00C7581F" w:rsidRPr="00C7581F" w:rsidRDefault="00C7581F" w:rsidP="00C7581F">
            <w:pPr>
              <w:spacing w:after="0" w:line="240" w:lineRule="auto"/>
              <w:rPr>
                <w:ins w:id="3319" w:author="Lane, Stefanie" w:date="2023-10-02T14:44:00Z"/>
                <w:rFonts w:ascii="Calibri" w:eastAsia="Times New Roman" w:hAnsi="Calibri" w:cs="Calibri"/>
                <w:b/>
                <w:bCs/>
                <w:color w:val="000000"/>
                <w:rPrChange w:id="3320" w:author="Lane, Stefanie" w:date="2023-10-02T14:44:00Z">
                  <w:rPr>
                    <w:ins w:id="3321" w:author="Lane, Stefanie" w:date="2023-10-02T14:44:00Z"/>
                  </w:rPr>
                </w:rPrChange>
              </w:rPr>
              <w:pPrChange w:id="3322" w:author="Lane, Stefanie" w:date="2023-10-02T14:44:00Z">
                <w:pPr/>
              </w:pPrChange>
            </w:pPr>
          </w:p>
        </w:tc>
        <w:tc>
          <w:tcPr>
            <w:tcW w:w="960" w:type="dxa"/>
            <w:tcBorders>
              <w:top w:val="nil"/>
              <w:left w:val="nil"/>
              <w:bottom w:val="nil"/>
              <w:right w:val="nil"/>
            </w:tcBorders>
            <w:shd w:val="clear" w:color="auto" w:fill="auto"/>
            <w:noWrap/>
            <w:vAlign w:val="bottom"/>
            <w:hideMark/>
          </w:tcPr>
          <w:p w14:paraId="33C38B20" w14:textId="77777777" w:rsidR="00C7581F" w:rsidRPr="00C7581F" w:rsidRDefault="00C7581F" w:rsidP="00C7581F">
            <w:pPr>
              <w:spacing w:after="0" w:line="240" w:lineRule="auto"/>
              <w:jc w:val="center"/>
              <w:rPr>
                <w:ins w:id="3323" w:author="Lane, Stefanie" w:date="2023-10-02T14:44:00Z"/>
                <w:rFonts w:ascii="Times New Roman" w:eastAsia="Times New Roman" w:hAnsi="Times New Roman" w:cs="Times New Roman"/>
                <w:rPrChange w:id="3324" w:author="Lane, Stefanie" w:date="2023-10-02T14:44:00Z">
                  <w:rPr>
                    <w:ins w:id="3325" w:author="Lane, Stefanie" w:date="2023-10-02T14:44:00Z"/>
                  </w:rPr>
                </w:rPrChange>
              </w:rPr>
              <w:pPrChange w:id="3326" w:author="Lane, Stefanie" w:date="2023-10-02T14:44:00Z">
                <w:pPr>
                  <w:jc w:val="center"/>
                </w:pPr>
              </w:pPrChange>
            </w:pPr>
          </w:p>
        </w:tc>
        <w:tc>
          <w:tcPr>
            <w:tcW w:w="300" w:type="dxa"/>
            <w:tcBorders>
              <w:top w:val="nil"/>
              <w:left w:val="nil"/>
              <w:bottom w:val="nil"/>
              <w:right w:val="nil"/>
            </w:tcBorders>
            <w:shd w:val="clear" w:color="auto" w:fill="auto"/>
            <w:noWrap/>
            <w:vAlign w:val="bottom"/>
            <w:hideMark/>
          </w:tcPr>
          <w:p w14:paraId="6FBD06B7" w14:textId="77777777" w:rsidR="00C7581F" w:rsidRPr="00C7581F" w:rsidRDefault="00C7581F" w:rsidP="00C7581F">
            <w:pPr>
              <w:spacing w:after="0" w:line="240" w:lineRule="auto"/>
              <w:jc w:val="center"/>
              <w:rPr>
                <w:ins w:id="3327" w:author="Lane, Stefanie" w:date="2023-10-02T14:44:00Z"/>
                <w:rFonts w:ascii="Times New Roman" w:eastAsia="Times New Roman" w:hAnsi="Times New Roman" w:cs="Times New Roman"/>
                <w:rPrChange w:id="3328" w:author="Lane, Stefanie" w:date="2023-10-02T14:44:00Z">
                  <w:rPr>
                    <w:ins w:id="3329" w:author="Lane, Stefanie" w:date="2023-10-02T14:44:00Z"/>
                  </w:rPr>
                </w:rPrChange>
              </w:rPr>
              <w:pPrChange w:id="3330"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41B78E3F" w14:textId="77777777" w:rsidR="00C7581F" w:rsidRPr="00C7581F" w:rsidRDefault="00C7581F" w:rsidP="00C7581F">
            <w:pPr>
              <w:spacing w:after="0" w:line="240" w:lineRule="auto"/>
              <w:jc w:val="center"/>
              <w:rPr>
                <w:ins w:id="3331" w:author="Lane, Stefanie" w:date="2023-10-02T14:44:00Z"/>
                <w:rFonts w:ascii="Times New Roman" w:eastAsia="Times New Roman" w:hAnsi="Times New Roman" w:cs="Times New Roman"/>
                <w:rPrChange w:id="3332" w:author="Lane, Stefanie" w:date="2023-10-02T14:44:00Z">
                  <w:rPr>
                    <w:ins w:id="3333" w:author="Lane, Stefanie" w:date="2023-10-02T14:44:00Z"/>
                  </w:rPr>
                </w:rPrChange>
              </w:rPr>
              <w:pPrChange w:id="3334"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39D8D2CA" w14:textId="77777777" w:rsidR="00C7581F" w:rsidRPr="00C7581F" w:rsidRDefault="00C7581F" w:rsidP="00C7581F">
            <w:pPr>
              <w:spacing w:after="0" w:line="240" w:lineRule="auto"/>
              <w:jc w:val="center"/>
              <w:rPr>
                <w:ins w:id="3335" w:author="Lane, Stefanie" w:date="2023-10-02T14:44:00Z"/>
                <w:rFonts w:ascii="Times New Roman" w:eastAsia="Times New Roman" w:hAnsi="Times New Roman" w:cs="Times New Roman"/>
                <w:rPrChange w:id="3336" w:author="Lane, Stefanie" w:date="2023-10-02T14:44:00Z">
                  <w:rPr>
                    <w:ins w:id="3337" w:author="Lane, Stefanie" w:date="2023-10-02T14:44:00Z"/>
                  </w:rPr>
                </w:rPrChange>
              </w:rPr>
              <w:pPrChange w:id="3338"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4E1B694C" w14:textId="77777777" w:rsidR="00C7581F" w:rsidRPr="00C7581F" w:rsidRDefault="00C7581F" w:rsidP="00C7581F">
            <w:pPr>
              <w:spacing w:after="0" w:line="240" w:lineRule="auto"/>
              <w:jc w:val="center"/>
              <w:rPr>
                <w:ins w:id="3339" w:author="Lane, Stefanie" w:date="2023-10-02T14:44:00Z"/>
                <w:rFonts w:ascii="Times New Roman" w:eastAsia="Times New Roman" w:hAnsi="Times New Roman" w:cs="Times New Roman"/>
                <w:rPrChange w:id="3340" w:author="Lane, Stefanie" w:date="2023-10-02T14:44:00Z">
                  <w:rPr>
                    <w:ins w:id="3341" w:author="Lane, Stefanie" w:date="2023-10-02T14:44:00Z"/>
                  </w:rPr>
                </w:rPrChange>
              </w:rPr>
              <w:pPrChange w:id="3342" w:author="Lane, Stefanie" w:date="2023-10-02T14:44:00Z">
                <w:pPr>
                  <w:jc w:val="center"/>
                </w:pPr>
              </w:pPrChange>
            </w:pPr>
          </w:p>
        </w:tc>
      </w:tr>
      <w:tr w:rsidR="00C7581F" w:rsidRPr="00C7581F" w14:paraId="256F9CE4" w14:textId="77777777" w:rsidTr="00C7581F">
        <w:trPr>
          <w:divId w:val="361178002"/>
          <w:trHeight w:val="290"/>
          <w:jc w:val="center"/>
          <w:ins w:id="3343"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72D6A984" w14:textId="77777777" w:rsidR="00C7581F" w:rsidRPr="00C7581F" w:rsidRDefault="00C7581F" w:rsidP="00C7581F">
            <w:pPr>
              <w:spacing w:after="0" w:line="240" w:lineRule="auto"/>
              <w:jc w:val="right"/>
              <w:rPr>
                <w:ins w:id="3344" w:author="Lane, Stefanie" w:date="2023-10-02T14:44:00Z"/>
                <w:rFonts w:ascii="Calibri" w:eastAsia="Times New Roman" w:hAnsi="Calibri" w:cs="Calibri"/>
                <w:color w:val="000000"/>
                <w:rPrChange w:id="3345" w:author="Lane, Stefanie" w:date="2023-10-02T14:44:00Z">
                  <w:rPr>
                    <w:ins w:id="3346" w:author="Lane, Stefanie" w:date="2023-10-02T14:44:00Z"/>
                  </w:rPr>
                </w:rPrChange>
              </w:rPr>
              <w:pPrChange w:id="3347" w:author="Lane, Stefanie" w:date="2023-10-02T14:44:00Z">
                <w:pPr>
                  <w:jc w:val="right"/>
                </w:pPr>
              </w:pPrChange>
            </w:pPr>
            <w:ins w:id="3348" w:author="Lane, Stefanie" w:date="2023-10-02T14:44:00Z">
              <w:r w:rsidRPr="00C7581F">
                <w:rPr>
                  <w:rFonts w:ascii="Calibri" w:eastAsia="Times New Roman" w:hAnsi="Calibri" w:cs="Calibri"/>
                  <w:color w:val="000000"/>
                  <w:rPrChange w:id="3349" w:author="Lane, Stefanie" w:date="2023-10-02T14: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303221EB" w14:textId="77777777" w:rsidR="00C7581F" w:rsidRPr="00C7581F" w:rsidRDefault="00C7581F" w:rsidP="00C7581F">
            <w:pPr>
              <w:spacing w:after="0" w:line="240" w:lineRule="auto"/>
              <w:jc w:val="center"/>
              <w:rPr>
                <w:ins w:id="3350" w:author="Lane, Stefanie" w:date="2023-10-02T14:44:00Z"/>
                <w:rFonts w:ascii="Calibri" w:eastAsia="Times New Roman" w:hAnsi="Calibri" w:cs="Calibri"/>
                <w:color w:val="000000"/>
                <w:rPrChange w:id="3351" w:author="Lane, Stefanie" w:date="2023-10-02T14:44:00Z">
                  <w:rPr>
                    <w:ins w:id="3352" w:author="Lane, Stefanie" w:date="2023-10-02T14:44:00Z"/>
                  </w:rPr>
                </w:rPrChange>
              </w:rPr>
              <w:pPrChange w:id="3353" w:author="Lane, Stefanie" w:date="2023-10-02T14:44:00Z">
                <w:pPr>
                  <w:jc w:val="center"/>
                </w:pPr>
              </w:pPrChange>
            </w:pPr>
            <w:ins w:id="3354" w:author="Lane, Stefanie" w:date="2023-10-02T14:44:00Z">
              <w:r w:rsidRPr="00C7581F">
                <w:rPr>
                  <w:rFonts w:ascii="Calibri" w:eastAsia="Times New Roman" w:hAnsi="Calibri" w:cs="Calibri"/>
                  <w:color w:val="000000"/>
                  <w:rPrChange w:id="3355" w:author="Lane, Stefanie" w:date="2023-10-02T14: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E4BFCAE" w14:textId="77777777" w:rsidR="00C7581F" w:rsidRPr="00C7581F" w:rsidRDefault="00C7581F" w:rsidP="00C7581F">
            <w:pPr>
              <w:spacing w:after="0" w:line="240" w:lineRule="auto"/>
              <w:jc w:val="center"/>
              <w:rPr>
                <w:ins w:id="3356" w:author="Lane, Stefanie" w:date="2023-10-02T14:44:00Z"/>
                <w:rFonts w:ascii="Calibri" w:eastAsia="Times New Roman" w:hAnsi="Calibri" w:cs="Calibri"/>
                <w:color w:val="000000"/>
                <w:rPrChange w:id="3357" w:author="Lane, Stefanie" w:date="2023-10-02T14:44:00Z">
                  <w:rPr>
                    <w:ins w:id="3358" w:author="Lane, Stefanie" w:date="2023-10-02T14:44:00Z"/>
                  </w:rPr>
                </w:rPrChange>
              </w:rPr>
              <w:pPrChange w:id="3359" w:author="Lane, Stefanie" w:date="2023-10-02T14:44:00Z">
                <w:pPr>
                  <w:jc w:val="center"/>
                </w:pPr>
              </w:pPrChange>
            </w:pPr>
            <w:ins w:id="3360" w:author="Lane, Stefanie" w:date="2023-10-02T14:44:00Z">
              <w:r w:rsidRPr="00C7581F">
                <w:rPr>
                  <w:rFonts w:ascii="Calibri" w:eastAsia="Times New Roman" w:hAnsi="Calibri" w:cs="Calibri"/>
                  <w:color w:val="000000"/>
                  <w:rPrChange w:id="3361" w:author="Lane, Stefanie" w:date="2023-10-02T14:44:00Z">
                    <w:rPr/>
                  </w:rPrChange>
                </w:rPr>
                <w:t>43</w:t>
              </w:r>
            </w:ins>
          </w:p>
        </w:tc>
        <w:tc>
          <w:tcPr>
            <w:tcW w:w="300" w:type="dxa"/>
            <w:tcBorders>
              <w:top w:val="nil"/>
              <w:left w:val="nil"/>
              <w:bottom w:val="nil"/>
              <w:right w:val="nil"/>
            </w:tcBorders>
            <w:shd w:val="clear" w:color="auto" w:fill="auto"/>
            <w:noWrap/>
            <w:vAlign w:val="bottom"/>
            <w:hideMark/>
          </w:tcPr>
          <w:p w14:paraId="14295D8E" w14:textId="77777777" w:rsidR="00C7581F" w:rsidRPr="00C7581F" w:rsidRDefault="00C7581F" w:rsidP="00C7581F">
            <w:pPr>
              <w:spacing w:after="0" w:line="240" w:lineRule="auto"/>
              <w:jc w:val="center"/>
              <w:rPr>
                <w:ins w:id="3362" w:author="Lane, Stefanie" w:date="2023-10-02T14:44:00Z"/>
                <w:rFonts w:ascii="Calibri" w:eastAsia="Times New Roman" w:hAnsi="Calibri" w:cs="Calibri"/>
                <w:color w:val="000000"/>
                <w:rPrChange w:id="3363" w:author="Lane, Stefanie" w:date="2023-10-02T14:44:00Z">
                  <w:rPr>
                    <w:ins w:id="3364" w:author="Lane, Stefanie" w:date="2023-10-02T14:44:00Z"/>
                  </w:rPr>
                </w:rPrChange>
              </w:rPr>
              <w:pPrChange w:id="3365" w:author="Lane, Stefanie" w:date="2023-10-02T14: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1F6C8DC" w14:textId="77777777" w:rsidR="00C7581F" w:rsidRPr="00C7581F" w:rsidRDefault="00C7581F" w:rsidP="00C7581F">
            <w:pPr>
              <w:spacing w:after="0" w:line="240" w:lineRule="auto"/>
              <w:jc w:val="center"/>
              <w:rPr>
                <w:ins w:id="3366" w:author="Lane, Stefanie" w:date="2023-10-02T14:44:00Z"/>
                <w:rFonts w:ascii="Calibri" w:eastAsia="Times New Roman" w:hAnsi="Calibri" w:cs="Calibri"/>
                <w:color w:val="000000"/>
                <w:rPrChange w:id="3367" w:author="Lane, Stefanie" w:date="2023-10-02T14:44:00Z">
                  <w:rPr>
                    <w:ins w:id="3368" w:author="Lane, Stefanie" w:date="2023-10-02T14:44:00Z"/>
                  </w:rPr>
                </w:rPrChange>
              </w:rPr>
              <w:pPrChange w:id="3369" w:author="Lane, Stefanie" w:date="2023-10-02T14:44:00Z">
                <w:pPr>
                  <w:jc w:val="center"/>
                </w:pPr>
              </w:pPrChange>
            </w:pPr>
            <w:ins w:id="3370" w:author="Lane, Stefanie" w:date="2023-10-02T14:44:00Z">
              <w:r w:rsidRPr="00C7581F">
                <w:rPr>
                  <w:rFonts w:ascii="Calibri" w:eastAsia="Times New Roman" w:hAnsi="Calibri" w:cs="Calibri"/>
                  <w:color w:val="000000"/>
                  <w:rPrChange w:id="3371" w:author="Lane, Stefanie" w:date="2023-10-02T14:44: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43846335" w14:textId="77777777" w:rsidR="00C7581F" w:rsidRPr="00C7581F" w:rsidRDefault="00C7581F" w:rsidP="00C7581F">
            <w:pPr>
              <w:spacing w:after="0" w:line="240" w:lineRule="auto"/>
              <w:jc w:val="center"/>
              <w:rPr>
                <w:ins w:id="3372" w:author="Lane, Stefanie" w:date="2023-10-02T14:44:00Z"/>
                <w:rFonts w:ascii="Calibri" w:eastAsia="Times New Roman" w:hAnsi="Calibri" w:cs="Calibri"/>
                <w:color w:val="000000"/>
                <w:rPrChange w:id="3373" w:author="Lane, Stefanie" w:date="2023-10-02T14:44:00Z">
                  <w:rPr>
                    <w:ins w:id="3374" w:author="Lane, Stefanie" w:date="2023-10-02T14:44:00Z"/>
                  </w:rPr>
                </w:rPrChange>
              </w:rPr>
              <w:pPrChange w:id="3375" w:author="Lane, Stefanie" w:date="2023-10-02T14:44:00Z">
                <w:pPr>
                  <w:jc w:val="center"/>
                </w:pPr>
              </w:pPrChange>
            </w:pPr>
            <w:ins w:id="3376" w:author="Lane, Stefanie" w:date="2023-10-02T14:44:00Z">
              <w:r w:rsidRPr="00C7581F">
                <w:rPr>
                  <w:rFonts w:ascii="Calibri" w:eastAsia="Times New Roman" w:hAnsi="Calibri" w:cs="Calibri"/>
                  <w:color w:val="000000"/>
                  <w:rPrChange w:id="3377" w:author="Lane, Stefanie" w:date="2023-10-02T14:44: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48DEC670" w14:textId="77777777" w:rsidR="00C7581F" w:rsidRPr="00C7581F" w:rsidRDefault="00C7581F" w:rsidP="00C7581F">
            <w:pPr>
              <w:spacing w:after="0" w:line="240" w:lineRule="auto"/>
              <w:jc w:val="center"/>
              <w:rPr>
                <w:ins w:id="3378" w:author="Lane, Stefanie" w:date="2023-10-02T14:44:00Z"/>
                <w:rFonts w:ascii="Calibri" w:eastAsia="Times New Roman" w:hAnsi="Calibri" w:cs="Calibri"/>
                <w:color w:val="000000"/>
                <w:rPrChange w:id="3379" w:author="Lane, Stefanie" w:date="2023-10-02T14:44:00Z">
                  <w:rPr>
                    <w:ins w:id="3380" w:author="Lane, Stefanie" w:date="2023-10-02T14:44:00Z"/>
                  </w:rPr>
                </w:rPrChange>
              </w:rPr>
              <w:pPrChange w:id="3381" w:author="Lane, Stefanie" w:date="2023-10-02T14:44:00Z">
                <w:pPr>
                  <w:jc w:val="center"/>
                </w:pPr>
              </w:pPrChange>
            </w:pPr>
            <w:ins w:id="3382" w:author="Lane, Stefanie" w:date="2023-10-02T14:44:00Z">
              <w:r w:rsidRPr="00C7581F">
                <w:rPr>
                  <w:rFonts w:ascii="Calibri" w:eastAsia="Times New Roman" w:hAnsi="Calibri" w:cs="Calibri"/>
                  <w:color w:val="000000"/>
                  <w:rPrChange w:id="3383" w:author="Lane, Stefanie" w:date="2023-10-02T14:44:00Z">
                    <w:rPr/>
                  </w:rPrChange>
                </w:rPr>
                <w:t>3.3</w:t>
              </w:r>
            </w:ins>
          </w:p>
        </w:tc>
      </w:tr>
      <w:tr w:rsidR="00C7581F" w:rsidRPr="00C7581F" w14:paraId="66F5AE0B" w14:textId="77777777" w:rsidTr="00C7581F">
        <w:trPr>
          <w:divId w:val="361178002"/>
          <w:trHeight w:val="290"/>
          <w:jc w:val="center"/>
          <w:ins w:id="3384" w:author="Lane, Stefanie" w:date="2023-10-02T14:44:00Z"/>
        </w:trPr>
        <w:tc>
          <w:tcPr>
            <w:tcW w:w="1180" w:type="dxa"/>
            <w:tcBorders>
              <w:top w:val="nil"/>
              <w:left w:val="nil"/>
              <w:bottom w:val="nil"/>
              <w:right w:val="nil"/>
            </w:tcBorders>
            <w:shd w:val="clear" w:color="auto" w:fill="auto"/>
            <w:noWrap/>
            <w:vAlign w:val="bottom"/>
            <w:hideMark/>
          </w:tcPr>
          <w:p w14:paraId="45E2A760" w14:textId="77777777" w:rsidR="00C7581F" w:rsidRPr="00C7581F" w:rsidRDefault="00C7581F" w:rsidP="00C7581F">
            <w:pPr>
              <w:spacing w:after="0" w:line="240" w:lineRule="auto"/>
              <w:jc w:val="right"/>
              <w:rPr>
                <w:ins w:id="3385" w:author="Lane, Stefanie" w:date="2023-10-02T14:44:00Z"/>
                <w:rFonts w:ascii="Calibri" w:eastAsia="Times New Roman" w:hAnsi="Calibri" w:cs="Calibri"/>
                <w:color w:val="000000"/>
                <w:rPrChange w:id="3386" w:author="Lane, Stefanie" w:date="2023-10-02T14:44:00Z">
                  <w:rPr>
                    <w:ins w:id="3387" w:author="Lane, Stefanie" w:date="2023-10-02T14:44:00Z"/>
                  </w:rPr>
                </w:rPrChange>
              </w:rPr>
              <w:pPrChange w:id="3388" w:author="Lane, Stefanie" w:date="2023-10-02T14:44:00Z">
                <w:pPr>
                  <w:jc w:val="right"/>
                </w:pPr>
              </w:pPrChange>
            </w:pPr>
            <w:ins w:id="3389" w:author="Lane, Stefanie" w:date="2023-10-02T14:44:00Z">
              <w:r w:rsidRPr="00C7581F">
                <w:rPr>
                  <w:rFonts w:ascii="Calibri" w:eastAsia="Times New Roman" w:hAnsi="Calibri" w:cs="Calibri"/>
                  <w:color w:val="000000"/>
                  <w:rPrChange w:id="3390" w:author="Lane, Stefanie" w:date="2023-10-02T14:44:00Z">
                    <w:rPr/>
                  </w:rPrChange>
                </w:rPr>
                <w:t>1999</w:t>
              </w:r>
            </w:ins>
          </w:p>
        </w:tc>
        <w:tc>
          <w:tcPr>
            <w:tcW w:w="960" w:type="dxa"/>
            <w:tcBorders>
              <w:top w:val="nil"/>
              <w:left w:val="nil"/>
              <w:bottom w:val="single" w:sz="4" w:space="0" w:color="auto"/>
              <w:right w:val="nil"/>
            </w:tcBorders>
            <w:shd w:val="clear" w:color="auto" w:fill="auto"/>
            <w:noWrap/>
            <w:vAlign w:val="bottom"/>
            <w:hideMark/>
          </w:tcPr>
          <w:p w14:paraId="233BF1D5" w14:textId="77777777" w:rsidR="00C7581F" w:rsidRPr="00C7581F" w:rsidRDefault="00C7581F" w:rsidP="00C7581F">
            <w:pPr>
              <w:spacing w:after="0" w:line="240" w:lineRule="auto"/>
              <w:jc w:val="center"/>
              <w:rPr>
                <w:ins w:id="3391" w:author="Lane, Stefanie" w:date="2023-10-02T14:44:00Z"/>
                <w:rFonts w:ascii="Calibri" w:eastAsia="Times New Roman" w:hAnsi="Calibri" w:cs="Calibri"/>
                <w:color w:val="000000"/>
                <w:rPrChange w:id="3392" w:author="Lane, Stefanie" w:date="2023-10-02T14:44:00Z">
                  <w:rPr>
                    <w:ins w:id="3393" w:author="Lane, Stefanie" w:date="2023-10-02T14:44:00Z"/>
                  </w:rPr>
                </w:rPrChange>
              </w:rPr>
              <w:pPrChange w:id="3394" w:author="Lane, Stefanie" w:date="2023-10-02T14:44:00Z">
                <w:pPr>
                  <w:jc w:val="center"/>
                </w:pPr>
              </w:pPrChange>
            </w:pPr>
            <w:ins w:id="3395" w:author="Lane, Stefanie" w:date="2023-10-02T14:44:00Z">
              <w:r w:rsidRPr="00C7581F">
                <w:rPr>
                  <w:rFonts w:ascii="Calibri" w:eastAsia="Times New Roman" w:hAnsi="Calibri" w:cs="Calibri"/>
                  <w:color w:val="000000"/>
                  <w:rPrChange w:id="3396" w:author="Lane, Stefanie" w:date="2023-10-02T14:44:00Z">
                    <w:rPr/>
                  </w:rPrChange>
                </w:rPr>
                <w:t>18</w:t>
              </w:r>
            </w:ins>
          </w:p>
        </w:tc>
        <w:tc>
          <w:tcPr>
            <w:tcW w:w="960" w:type="dxa"/>
            <w:tcBorders>
              <w:top w:val="nil"/>
              <w:left w:val="nil"/>
              <w:bottom w:val="nil"/>
              <w:right w:val="nil"/>
            </w:tcBorders>
            <w:shd w:val="clear" w:color="auto" w:fill="auto"/>
            <w:noWrap/>
            <w:vAlign w:val="bottom"/>
            <w:hideMark/>
          </w:tcPr>
          <w:p w14:paraId="4DB937B1" w14:textId="77777777" w:rsidR="00C7581F" w:rsidRPr="00C7581F" w:rsidRDefault="00C7581F" w:rsidP="00C7581F">
            <w:pPr>
              <w:spacing w:after="0" w:line="240" w:lineRule="auto"/>
              <w:jc w:val="center"/>
              <w:rPr>
                <w:ins w:id="3397" w:author="Lane, Stefanie" w:date="2023-10-02T14:44:00Z"/>
                <w:rFonts w:ascii="Calibri" w:eastAsia="Times New Roman" w:hAnsi="Calibri" w:cs="Calibri"/>
                <w:color w:val="000000"/>
                <w:rPrChange w:id="3398" w:author="Lane, Stefanie" w:date="2023-10-02T14:44:00Z">
                  <w:rPr>
                    <w:ins w:id="3399" w:author="Lane, Stefanie" w:date="2023-10-02T14:44:00Z"/>
                  </w:rPr>
                </w:rPrChange>
              </w:rPr>
              <w:pPrChange w:id="3400" w:author="Lane, Stefanie" w:date="2023-10-02T14:44:00Z">
                <w:pPr>
                  <w:jc w:val="center"/>
                </w:pPr>
              </w:pPrChange>
            </w:pPr>
            <w:ins w:id="3401" w:author="Lane, Stefanie" w:date="2023-10-02T14:44:00Z">
              <w:r w:rsidRPr="00C7581F">
                <w:rPr>
                  <w:rFonts w:ascii="Calibri" w:eastAsia="Times New Roman" w:hAnsi="Calibri" w:cs="Calibri"/>
                  <w:color w:val="000000"/>
                  <w:rPrChange w:id="3402" w:author="Lane, Stefanie" w:date="2023-10-02T14:44:00Z">
                    <w:rPr/>
                  </w:rPrChange>
                </w:rPr>
                <w:t>36</w:t>
              </w:r>
            </w:ins>
          </w:p>
        </w:tc>
        <w:tc>
          <w:tcPr>
            <w:tcW w:w="300" w:type="dxa"/>
            <w:tcBorders>
              <w:top w:val="nil"/>
              <w:left w:val="nil"/>
              <w:bottom w:val="nil"/>
              <w:right w:val="nil"/>
            </w:tcBorders>
            <w:shd w:val="clear" w:color="auto" w:fill="auto"/>
            <w:noWrap/>
            <w:vAlign w:val="bottom"/>
            <w:hideMark/>
          </w:tcPr>
          <w:p w14:paraId="559A6DCC" w14:textId="77777777" w:rsidR="00C7581F" w:rsidRPr="00C7581F" w:rsidRDefault="00C7581F" w:rsidP="00C7581F">
            <w:pPr>
              <w:spacing w:after="0" w:line="240" w:lineRule="auto"/>
              <w:jc w:val="center"/>
              <w:rPr>
                <w:ins w:id="3403" w:author="Lane, Stefanie" w:date="2023-10-02T14:44:00Z"/>
                <w:rFonts w:ascii="Calibri" w:eastAsia="Times New Roman" w:hAnsi="Calibri" w:cs="Calibri"/>
                <w:color w:val="000000"/>
                <w:rPrChange w:id="3404" w:author="Lane, Stefanie" w:date="2023-10-02T14:44:00Z">
                  <w:rPr>
                    <w:ins w:id="3405" w:author="Lane, Stefanie" w:date="2023-10-02T14:44:00Z"/>
                  </w:rPr>
                </w:rPrChange>
              </w:rPr>
              <w:pPrChange w:id="3406" w:author="Lane, Stefanie" w:date="2023-10-02T14: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2073058D" w14:textId="77777777" w:rsidR="00C7581F" w:rsidRPr="00C7581F" w:rsidRDefault="00C7581F" w:rsidP="00C7581F">
            <w:pPr>
              <w:spacing w:after="0" w:line="240" w:lineRule="auto"/>
              <w:jc w:val="center"/>
              <w:rPr>
                <w:ins w:id="3407" w:author="Lane, Stefanie" w:date="2023-10-02T14:44:00Z"/>
                <w:rFonts w:ascii="Calibri" w:eastAsia="Times New Roman" w:hAnsi="Calibri" w:cs="Calibri"/>
                <w:color w:val="000000"/>
                <w:rPrChange w:id="3408" w:author="Lane, Stefanie" w:date="2023-10-02T14:44:00Z">
                  <w:rPr>
                    <w:ins w:id="3409" w:author="Lane, Stefanie" w:date="2023-10-02T14:44:00Z"/>
                  </w:rPr>
                </w:rPrChange>
              </w:rPr>
              <w:pPrChange w:id="3410" w:author="Lane, Stefanie" w:date="2023-10-02T14:44:00Z">
                <w:pPr>
                  <w:jc w:val="center"/>
                </w:pPr>
              </w:pPrChange>
            </w:pPr>
            <w:ins w:id="3411" w:author="Lane, Stefanie" w:date="2023-10-02T14:44:00Z">
              <w:r w:rsidRPr="00C7581F">
                <w:rPr>
                  <w:rFonts w:ascii="Calibri" w:eastAsia="Times New Roman" w:hAnsi="Calibri" w:cs="Calibri"/>
                  <w:color w:val="000000"/>
                  <w:rPrChange w:id="3412" w:author="Lane, Stefanie" w:date="2023-10-02T14:44:00Z">
                    <w:rPr/>
                  </w:rPrChange>
                </w:rPr>
                <w:t>9.7</w:t>
              </w:r>
            </w:ins>
          </w:p>
        </w:tc>
        <w:tc>
          <w:tcPr>
            <w:tcW w:w="960" w:type="dxa"/>
            <w:tcBorders>
              <w:top w:val="nil"/>
              <w:left w:val="nil"/>
              <w:bottom w:val="single" w:sz="4" w:space="0" w:color="auto"/>
              <w:right w:val="nil"/>
            </w:tcBorders>
            <w:shd w:val="clear" w:color="auto" w:fill="auto"/>
            <w:noWrap/>
            <w:vAlign w:val="bottom"/>
            <w:hideMark/>
          </w:tcPr>
          <w:p w14:paraId="77A8AEE9" w14:textId="77777777" w:rsidR="00C7581F" w:rsidRPr="00C7581F" w:rsidRDefault="00C7581F" w:rsidP="00C7581F">
            <w:pPr>
              <w:spacing w:after="0" w:line="240" w:lineRule="auto"/>
              <w:jc w:val="center"/>
              <w:rPr>
                <w:ins w:id="3413" w:author="Lane, Stefanie" w:date="2023-10-02T14:44:00Z"/>
                <w:rFonts w:ascii="Calibri" w:eastAsia="Times New Roman" w:hAnsi="Calibri" w:cs="Calibri"/>
                <w:color w:val="000000"/>
                <w:rPrChange w:id="3414" w:author="Lane, Stefanie" w:date="2023-10-02T14:44:00Z">
                  <w:rPr>
                    <w:ins w:id="3415" w:author="Lane, Stefanie" w:date="2023-10-02T14:44:00Z"/>
                  </w:rPr>
                </w:rPrChange>
              </w:rPr>
              <w:pPrChange w:id="3416" w:author="Lane, Stefanie" w:date="2023-10-02T14:44:00Z">
                <w:pPr>
                  <w:jc w:val="center"/>
                </w:pPr>
              </w:pPrChange>
            </w:pPr>
            <w:ins w:id="3417" w:author="Lane, Stefanie" w:date="2023-10-02T14:44:00Z">
              <w:r w:rsidRPr="00C7581F">
                <w:rPr>
                  <w:rFonts w:ascii="Calibri" w:eastAsia="Times New Roman" w:hAnsi="Calibri" w:cs="Calibri"/>
                  <w:color w:val="000000"/>
                  <w:rPrChange w:id="3418" w:author="Lane, Stefanie" w:date="2023-10-02T14:44:00Z">
                    <w:rPr/>
                  </w:rPrChange>
                </w:rPr>
                <w:t>3.9</w:t>
              </w:r>
            </w:ins>
          </w:p>
        </w:tc>
        <w:tc>
          <w:tcPr>
            <w:tcW w:w="960" w:type="dxa"/>
            <w:tcBorders>
              <w:top w:val="nil"/>
              <w:left w:val="nil"/>
              <w:bottom w:val="single" w:sz="4" w:space="0" w:color="auto"/>
              <w:right w:val="nil"/>
            </w:tcBorders>
            <w:shd w:val="clear" w:color="auto" w:fill="auto"/>
            <w:noWrap/>
            <w:vAlign w:val="bottom"/>
            <w:hideMark/>
          </w:tcPr>
          <w:p w14:paraId="1D4B25CB" w14:textId="77777777" w:rsidR="00C7581F" w:rsidRPr="00C7581F" w:rsidRDefault="00C7581F" w:rsidP="00C7581F">
            <w:pPr>
              <w:spacing w:after="0" w:line="240" w:lineRule="auto"/>
              <w:jc w:val="center"/>
              <w:rPr>
                <w:ins w:id="3419" w:author="Lane, Stefanie" w:date="2023-10-02T14:44:00Z"/>
                <w:rFonts w:ascii="Calibri" w:eastAsia="Times New Roman" w:hAnsi="Calibri" w:cs="Calibri"/>
                <w:color w:val="000000"/>
                <w:rPrChange w:id="3420" w:author="Lane, Stefanie" w:date="2023-10-02T14:44:00Z">
                  <w:rPr>
                    <w:ins w:id="3421" w:author="Lane, Stefanie" w:date="2023-10-02T14:44:00Z"/>
                  </w:rPr>
                </w:rPrChange>
              </w:rPr>
              <w:pPrChange w:id="3422" w:author="Lane, Stefanie" w:date="2023-10-02T14:44:00Z">
                <w:pPr>
                  <w:jc w:val="center"/>
                </w:pPr>
              </w:pPrChange>
            </w:pPr>
            <w:ins w:id="3423" w:author="Lane, Stefanie" w:date="2023-10-02T14:44:00Z">
              <w:r w:rsidRPr="00C7581F">
                <w:rPr>
                  <w:rFonts w:ascii="Calibri" w:eastAsia="Times New Roman" w:hAnsi="Calibri" w:cs="Calibri"/>
                  <w:color w:val="000000"/>
                  <w:rPrChange w:id="3424" w:author="Lane, Stefanie" w:date="2023-10-02T14:44:00Z">
                    <w:rPr/>
                  </w:rPrChange>
                </w:rPr>
                <w:t>3.8</w:t>
              </w:r>
            </w:ins>
          </w:p>
        </w:tc>
      </w:tr>
      <w:tr w:rsidR="00C7581F" w:rsidRPr="00C7581F" w14:paraId="13CF2255" w14:textId="77777777" w:rsidTr="00C7581F">
        <w:trPr>
          <w:divId w:val="361178002"/>
          <w:trHeight w:val="290"/>
          <w:jc w:val="center"/>
          <w:ins w:id="3425"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7A22B8E7" w14:textId="77777777" w:rsidR="00C7581F" w:rsidRPr="00C7581F" w:rsidRDefault="00C7581F" w:rsidP="00C7581F">
            <w:pPr>
              <w:spacing w:after="0" w:line="240" w:lineRule="auto"/>
              <w:jc w:val="right"/>
              <w:rPr>
                <w:ins w:id="3426" w:author="Lane, Stefanie" w:date="2023-10-02T14:44:00Z"/>
                <w:rFonts w:ascii="Calibri" w:eastAsia="Times New Roman" w:hAnsi="Calibri" w:cs="Calibri"/>
                <w:color w:val="000000"/>
                <w:rPrChange w:id="3427" w:author="Lane, Stefanie" w:date="2023-10-02T14:44:00Z">
                  <w:rPr>
                    <w:ins w:id="3428" w:author="Lane, Stefanie" w:date="2023-10-02T14:44:00Z"/>
                  </w:rPr>
                </w:rPrChange>
              </w:rPr>
              <w:pPrChange w:id="3429" w:author="Lane, Stefanie" w:date="2023-10-02T14:44:00Z">
                <w:pPr>
                  <w:jc w:val="right"/>
                </w:pPr>
              </w:pPrChange>
            </w:pPr>
            <w:ins w:id="3430" w:author="Lane, Stefanie" w:date="2023-10-02T14:44:00Z">
              <w:r w:rsidRPr="00C7581F">
                <w:rPr>
                  <w:rFonts w:ascii="Calibri" w:eastAsia="Times New Roman" w:hAnsi="Calibri" w:cs="Calibri"/>
                  <w:color w:val="000000"/>
                  <w:rPrChange w:id="3431" w:author="Lane, Stefanie" w:date="2023-10-02T14:44:00Z">
                    <w:rPr/>
                  </w:rPrChange>
                </w:rPr>
                <w:t>2019</w:t>
              </w:r>
            </w:ins>
          </w:p>
        </w:tc>
        <w:tc>
          <w:tcPr>
            <w:tcW w:w="960" w:type="dxa"/>
            <w:tcBorders>
              <w:top w:val="nil"/>
              <w:left w:val="nil"/>
              <w:bottom w:val="single" w:sz="4" w:space="0" w:color="auto"/>
              <w:right w:val="nil"/>
            </w:tcBorders>
            <w:shd w:val="clear" w:color="auto" w:fill="auto"/>
            <w:noWrap/>
            <w:vAlign w:val="bottom"/>
            <w:hideMark/>
          </w:tcPr>
          <w:p w14:paraId="211C7F1D" w14:textId="77777777" w:rsidR="00C7581F" w:rsidRPr="00C7581F" w:rsidRDefault="00C7581F" w:rsidP="00C7581F">
            <w:pPr>
              <w:spacing w:after="0" w:line="240" w:lineRule="auto"/>
              <w:jc w:val="center"/>
              <w:rPr>
                <w:ins w:id="3432" w:author="Lane, Stefanie" w:date="2023-10-02T14:44:00Z"/>
                <w:rFonts w:ascii="Calibri" w:eastAsia="Times New Roman" w:hAnsi="Calibri" w:cs="Calibri"/>
                <w:color w:val="000000"/>
                <w:rPrChange w:id="3433" w:author="Lane, Stefanie" w:date="2023-10-02T14:44:00Z">
                  <w:rPr>
                    <w:ins w:id="3434" w:author="Lane, Stefanie" w:date="2023-10-02T14:44:00Z"/>
                  </w:rPr>
                </w:rPrChange>
              </w:rPr>
              <w:pPrChange w:id="3435" w:author="Lane, Stefanie" w:date="2023-10-02T14:44:00Z">
                <w:pPr>
                  <w:jc w:val="center"/>
                </w:pPr>
              </w:pPrChange>
            </w:pPr>
            <w:ins w:id="3436" w:author="Lane, Stefanie" w:date="2023-10-02T14:44:00Z">
              <w:r w:rsidRPr="00C7581F">
                <w:rPr>
                  <w:rFonts w:ascii="Calibri" w:eastAsia="Times New Roman" w:hAnsi="Calibri" w:cs="Calibri"/>
                  <w:color w:val="000000"/>
                  <w:rPrChange w:id="3437" w:author="Lane, Stefanie" w:date="2023-10-02T14: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5D45457D" w14:textId="77777777" w:rsidR="00C7581F" w:rsidRPr="00C7581F" w:rsidRDefault="00C7581F" w:rsidP="00C7581F">
            <w:pPr>
              <w:spacing w:after="0" w:line="240" w:lineRule="auto"/>
              <w:jc w:val="center"/>
              <w:rPr>
                <w:ins w:id="3438" w:author="Lane, Stefanie" w:date="2023-10-02T14:44:00Z"/>
                <w:rFonts w:ascii="Calibri" w:eastAsia="Times New Roman" w:hAnsi="Calibri" w:cs="Calibri"/>
                <w:color w:val="000000"/>
                <w:rPrChange w:id="3439" w:author="Lane, Stefanie" w:date="2023-10-02T14:44:00Z">
                  <w:rPr>
                    <w:ins w:id="3440" w:author="Lane, Stefanie" w:date="2023-10-02T14:44:00Z"/>
                  </w:rPr>
                </w:rPrChange>
              </w:rPr>
              <w:pPrChange w:id="3441" w:author="Lane, Stefanie" w:date="2023-10-02T14:44:00Z">
                <w:pPr>
                  <w:jc w:val="center"/>
                </w:pPr>
              </w:pPrChange>
            </w:pPr>
            <w:ins w:id="3442" w:author="Lane, Stefanie" w:date="2023-10-02T14:44:00Z">
              <w:r w:rsidRPr="00C7581F">
                <w:rPr>
                  <w:rFonts w:ascii="Calibri" w:eastAsia="Times New Roman" w:hAnsi="Calibri" w:cs="Calibri"/>
                  <w:color w:val="000000"/>
                  <w:rPrChange w:id="3443" w:author="Lane, Stefanie" w:date="2023-10-02T14:44:00Z">
                    <w:rPr/>
                  </w:rPrChange>
                </w:rPr>
                <w:t>27</w:t>
              </w:r>
            </w:ins>
          </w:p>
        </w:tc>
        <w:tc>
          <w:tcPr>
            <w:tcW w:w="300" w:type="dxa"/>
            <w:tcBorders>
              <w:top w:val="nil"/>
              <w:left w:val="nil"/>
              <w:bottom w:val="nil"/>
              <w:right w:val="nil"/>
            </w:tcBorders>
            <w:shd w:val="clear" w:color="auto" w:fill="auto"/>
            <w:noWrap/>
            <w:vAlign w:val="bottom"/>
            <w:hideMark/>
          </w:tcPr>
          <w:p w14:paraId="4587B0F7" w14:textId="77777777" w:rsidR="00C7581F" w:rsidRPr="00C7581F" w:rsidRDefault="00C7581F" w:rsidP="00C7581F">
            <w:pPr>
              <w:spacing w:after="0" w:line="240" w:lineRule="auto"/>
              <w:jc w:val="center"/>
              <w:rPr>
                <w:ins w:id="3444" w:author="Lane, Stefanie" w:date="2023-10-02T14:44:00Z"/>
                <w:rFonts w:ascii="Calibri" w:eastAsia="Times New Roman" w:hAnsi="Calibri" w:cs="Calibri"/>
                <w:color w:val="000000"/>
                <w:rPrChange w:id="3445" w:author="Lane, Stefanie" w:date="2023-10-02T14:44:00Z">
                  <w:rPr>
                    <w:ins w:id="3446" w:author="Lane, Stefanie" w:date="2023-10-02T14:44:00Z"/>
                  </w:rPr>
                </w:rPrChange>
              </w:rPr>
              <w:pPrChange w:id="3447" w:author="Lane, Stefanie" w:date="2023-10-02T14: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019CC46F" w14:textId="77777777" w:rsidR="00C7581F" w:rsidRPr="00C7581F" w:rsidRDefault="00C7581F" w:rsidP="00C7581F">
            <w:pPr>
              <w:spacing w:after="0" w:line="240" w:lineRule="auto"/>
              <w:jc w:val="center"/>
              <w:rPr>
                <w:ins w:id="3448" w:author="Lane, Stefanie" w:date="2023-10-02T14:44:00Z"/>
                <w:rFonts w:ascii="Calibri" w:eastAsia="Times New Roman" w:hAnsi="Calibri" w:cs="Calibri"/>
                <w:color w:val="000000"/>
                <w:rPrChange w:id="3449" w:author="Lane, Stefanie" w:date="2023-10-02T14:44:00Z">
                  <w:rPr>
                    <w:ins w:id="3450" w:author="Lane, Stefanie" w:date="2023-10-02T14:44:00Z"/>
                  </w:rPr>
                </w:rPrChange>
              </w:rPr>
              <w:pPrChange w:id="3451" w:author="Lane, Stefanie" w:date="2023-10-02T14:44:00Z">
                <w:pPr>
                  <w:jc w:val="center"/>
                </w:pPr>
              </w:pPrChange>
            </w:pPr>
            <w:ins w:id="3452" w:author="Lane, Stefanie" w:date="2023-10-02T14:44:00Z">
              <w:r w:rsidRPr="00C7581F">
                <w:rPr>
                  <w:rFonts w:ascii="Calibri" w:eastAsia="Times New Roman" w:hAnsi="Calibri" w:cs="Calibri"/>
                  <w:color w:val="000000"/>
                  <w:rPrChange w:id="3453" w:author="Lane, Stefanie" w:date="2023-10-02T14:44:00Z">
                    <w:rPr/>
                  </w:rPrChange>
                </w:rPr>
                <w:t>5.8</w:t>
              </w:r>
            </w:ins>
          </w:p>
        </w:tc>
        <w:tc>
          <w:tcPr>
            <w:tcW w:w="960" w:type="dxa"/>
            <w:tcBorders>
              <w:top w:val="nil"/>
              <w:left w:val="nil"/>
              <w:bottom w:val="single" w:sz="4" w:space="0" w:color="auto"/>
              <w:right w:val="nil"/>
            </w:tcBorders>
            <w:shd w:val="clear" w:color="auto" w:fill="auto"/>
            <w:noWrap/>
            <w:vAlign w:val="bottom"/>
            <w:hideMark/>
          </w:tcPr>
          <w:p w14:paraId="76287B7C" w14:textId="77777777" w:rsidR="00C7581F" w:rsidRPr="00C7581F" w:rsidRDefault="00C7581F" w:rsidP="00C7581F">
            <w:pPr>
              <w:spacing w:after="0" w:line="240" w:lineRule="auto"/>
              <w:jc w:val="center"/>
              <w:rPr>
                <w:ins w:id="3454" w:author="Lane, Stefanie" w:date="2023-10-02T14:44:00Z"/>
                <w:rFonts w:ascii="Calibri" w:eastAsia="Times New Roman" w:hAnsi="Calibri" w:cs="Calibri"/>
                <w:color w:val="000000"/>
                <w:rPrChange w:id="3455" w:author="Lane, Stefanie" w:date="2023-10-02T14:44:00Z">
                  <w:rPr>
                    <w:ins w:id="3456" w:author="Lane, Stefanie" w:date="2023-10-02T14:44:00Z"/>
                  </w:rPr>
                </w:rPrChange>
              </w:rPr>
              <w:pPrChange w:id="3457" w:author="Lane, Stefanie" w:date="2023-10-02T14:44:00Z">
                <w:pPr>
                  <w:jc w:val="center"/>
                </w:pPr>
              </w:pPrChange>
            </w:pPr>
            <w:ins w:id="3458" w:author="Lane, Stefanie" w:date="2023-10-02T14:44:00Z">
              <w:r w:rsidRPr="00C7581F">
                <w:rPr>
                  <w:rFonts w:ascii="Calibri" w:eastAsia="Times New Roman" w:hAnsi="Calibri" w:cs="Calibri"/>
                  <w:color w:val="000000"/>
                  <w:rPrChange w:id="3459" w:author="Lane, Stefanie" w:date="2023-10-02T14:44:00Z">
                    <w:rPr/>
                  </w:rPrChange>
                </w:rPr>
                <w:t>2.8</w:t>
              </w:r>
            </w:ins>
          </w:p>
        </w:tc>
        <w:tc>
          <w:tcPr>
            <w:tcW w:w="960" w:type="dxa"/>
            <w:tcBorders>
              <w:top w:val="nil"/>
              <w:left w:val="nil"/>
              <w:bottom w:val="single" w:sz="4" w:space="0" w:color="auto"/>
              <w:right w:val="nil"/>
            </w:tcBorders>
            <w:shd w:val="clear" w:color="auto" w:fill="auto"/>
            <w:noWrap/>
            <w:vAlign w:val="bottom"/>
            <w:hideMark/>
          </w:tcPr>
          <w:p w14:paraId="0A1647DA" w14:textId="77777777" w:rsidR="00C7581F" w:rsidRPr="00C7581F" w:rsidRDefault="00C7581F" w:rsidP="00C7581F">
            <w:pPr>
              <w:spacing w:after="0" w:line="240" w:lineRule="auto"/>
              <w:jc w:val="center"/>
              <w:rPr>
                <w:ins w:id="3460" w:author="Lane, Stefanie" w:date="2023-10-02T14:44:00Z"/>
                <w:rFonts w:ascii="Calibri" w:eastAsia="Times New Roman" w:hAnsi="Calibri" w:cs="Calibri"/>
                <w:color w:val="000000"/>
                <w:rPrChange w:id="3461" w:author="Lane, Stefanie" w:date="2023-10-02T14:44:00Z">
                  <w:rPr>
                    <w:ins w:id="3462" w:author="Lane, Stefanie" w:date="2023-10-02T14:44:00Z"/>
                  </w:rPr>
                </w:rPrChange>
              </w:rPr>
              <w:pPrChange w:id="3463" w:author="Lane, Stefanie" w:date="2023-10-02T14:44:00Z">
                <w:pPr>
                  <w:jc w:val="center"/>
                </w:pPr>
              </w:pPrChange>
            </w:pPr>
            <w:ins w:id="3464" w:author="Lane, Stefanie" w:date="2023-10-02T14:44:00Z">
              <w:r w:rsidRPr="00C7581F">
                <w:rPr>
                  <w:rFonts w:ascii="Calibri" w:eastAsia="Times New Roman" w:hAnsi="Calibri" w:cs="Calibri"/>
                  <w:color w:val="000000"/>
                  <w:rPrChange w:id="3465" w:author="Lane, Stefanie" w:date="2023-10-02T14:44:00Z">
                    <w:rPr/>
                  </w:rPrChange>
                </w:rPr>
                <w:t>4.6</w:t>
              </w:r>
            </w:ins>
          </w:p>
        </w:tc>
      </w:tr>
      <w:tr w:rsidR="00C7581F" w:rsidRPr="00C7581F" w14:paraId="2BB92169" w14:textId="77777777" w:rsidTr="00C7581F">
        <w:trPr>
          <w:divId w:val="361178002"/>
          <w:trHeight w:val="200"/>
          <w:jc w:val="center"/>
          <w:ins w:id="3466" w:author="Lane, Stefanie" w:date="2023-10-02T14:44:00Z"/>
        </w:trPr>
        <w:tc>
          <w:tcPr>
            <w:tcW w:w="1180" w:type="dxa"/>
            <w:tcBorders>
              <w:top w:val="nil"/>
              <w:left w:val="nil"/>
              <w:bottom w:val="nil"/>
              <w:right w:val="nil"/>
            </w:tcBorders>
            <w:shd w:val="clear" w:color="auto" w:fill="auto"/>
            <w:noWrap/>
            <w:vAlign w:val="bottom"/>
            <w:hideMark/>
          </w:tcPr>
          <w:p w14:paraId="0C64C9D5" w14:textId="77777777" w:rsidR="00C7581F" w:rsidRPr="00C7581F" w:rsidRDefault="00C7581F" w:rsidP="00C7581F">
            <w:pPr>
              <w:spacing w:after="0" w:line="240" w:lineRule="auto"/>
              <w:jc w:val="center"/>
              <w:rPr>
                <w:ins w:id="3467" w:author="Lane, Stefanie" w:date="2023-10-02T14:44:00Z"/>
                <w:rFonts w:ascii="Calibri" w:eastAsia="Times New Roman" w:hAnsi="Calibri" w:cs="Calibri"/>
                <w:color w:val="000000"/>
                <w:rPrChange w:id="3468" w:author="Lane, Stefanie" w:date="2023-10-02T14:44:00Z">
                  <w:rPr>
                    <w:ins w:id="3469" w:author="Lane, Stefanie" w:date="2023-10-02T14:44:00Z"/>
                  </w:rPr>
                </w:rPrChange>
              </w:rPr>
              <w:pPrChange w:id="3470"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119FB7A4" w14:textId="77777777" w:rsidR="00C7581F" w:rsidRPr="00C7581F" w:rsidRDefault="00C7581F" w:rsidP="00C7581F">
            <w:pPr>
              <w:spacing w:after="0" w:line="240" w:lineRule="auto"/>
              <w:rPr>
                <w:ins w:id="3471" w:author="Lane, Stefanie" w:date="2023-10-02T14:44:00Z"/>
                <w:rFonts w:ascii="Times New Roman" w:eastAsia="Times New Roman" w:hAnsi="Times New Roman" w:cs="Times New Roman"/>
                <w:rPrChange w:id="3472" w:author="Lane, Stefanie" w:date="2023-10-02T14:44:00Z">
                  <w:rPr>
                    <w:ins w:id="3473" w:author="Lane, Stefanie" w:date="2023-10-02T14:44:00Z"/>
                  </w:rPr>
                </w:rPrChange>
              </w:rPr>
              <w:pPrChange w:id="3474" w:author="Lane, Stefanie" w:date="2023-10-02T14:44:00Z">
                <w:pPr/>
              </w:pPrChange>
            </w:pPr>
          </w:p>
        </w:tc>
        <w:tc>
          <w:tcPr>
            <w:tcW w:w="960" w:type="dxa"/>
            <w:tcBorders>
              <w:top w:val="nil"/>
              <w:left w:val="nil"/>
              <w:bottom w:val="nil"/>
              <w:right w:val="nil"/>
            </w:tcBorders>
            <w:shd w:val="clear" w:color="auto" w:fill="auto"/>
            <w:noWrap/>
            <w:vAlign w:val="bottom"/>
            <w:hideMark/>
          </w:tcPr>
          <w:p w14:paraId="3754B817" w14:textId="77777777" w:rsidR="00C7581F" w:rsidRPr="00C7581F" w:rsidRDefault="00C7581F" w:rsidP="00C7581F">
            <w:pPr>
              <w:spacing w:after="0" w:line="240" w:lineRule="auto"/>
              <w:jc w:val="center"/>
              <w:rPr>
                <w:ins w:id="3475" w:author="Lane, Stefanie" w:date="2023-10-02T14:44:00Z"/>
                <w:rFonts w:ascii="Times New Roman" w:eastAsia="Times New Roman" w:hAnsi="Times New Roman" w:cs="Times New Roman"/>
                <w:rPrChange w:id="3476" w:author="Lane, Stefanie" w:date="2023-10-02T14:44:00Z">
                  <w:rPr>
                    <w:ins w:id="3477" w:author="Lane, Stefanie" w:date="2023-10-02T14:44:00Z"/>
                  </w:rPr>
                </w:rPrChange>
              </w:rPr>
              <w:pPrChange w:id="3478" w:author="Lane, Stefanie" w:date="2023-10-02T14:44:00Z">
                <w:pPr>
                  <w:jc w:val="center"/>
                </w:pPr>
              </w:pPrChange>
            </w:pPr>
          </w:p>
        </w:tc>
        <w:tc>
          <w:tcPr>
            <w:tcW w:w="300" w:type="dxa"/>
            <w:tcBorders>
              <w:top w:val="nil"/>
              <w:left w:val="nil"/>
              <w:bottom w:val="nil"/>
              <w:right w:val="nil"/>
            </w:tcBorders>
            <w:shd w:val="clear" w:color="auto" w:fill="auto"/>
            <w:noWrap/>
            <w:vAlign w:val="bottom"/>
            <w:hideMark/>
          </w:tcPr>
          <w:p w14:paraId="482715F5" w14:textId="77777777" w:rsidR="00C7581F" w:rsidRPr="00C7581F" w:rsidRDefault="00C7581F" w:rsidP="00C7581F">
            <w:pPr>
              <w:spacing w:after="0" w:line="240" w:lineRule="auto"/>
              <w:jc w:val="center"/>
              <w:rPr>
                <w:ins w:id="3479" w:author="Lane, Stefanie" w:date="2023-10-02T14:44:00Z"/>
                <w:rFonts w:ascii="Times New Roman" w:eastAsia="Times New Roman" w:hAnsi="Times New Roman" w:cs="Times New Roman"/>
                <w:rPrChange w:id="3480" w:author="Lane, Stefanie" w:date="2023-10-02T14:44:00Z">
                  <w:rPr>
                    <w:ins w:id="3481" w:author="Lane, Stefanie" w:date="2023-10-02T14:44:00Z"/>
                  </w:rPr>
                </w:rPrChange>
              </w:rPr>
              <w:pPrChange w:id="3482"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1E823C69" w14:textId="77777777" w:rsidR="00C7581F" w:rsidRPr="00C7581F" w:rsidRDefault="00C7581F" w:rsidP="00C7581F">
            <w:pPr>
              <w:spacing w:after="0" w:line="240" w:lineRule="auto"/>
              <w:jc w:val="center"/>
              <w:rPr>
                <w:ins w:id="3483" w:author="Lane, Stefanie" w:date="2023-10-02T14:44:00Z"/>
                <w:rFonts w:ascii="Times New Roman" w:eastAsia="Times New Roman" w:hAnsi="Times New Roman" w:cs="Times New Roman"/>
                <w:rPrChange w:id="3484" w:author="Lane, Stefanie" w:date="2023-10-02T14:44:00Z">
                  <w:rPr>
                    <w:ins w:id="3485" w:author="Lane, Stefanie" w:date="2023-10-02T14:44:00Z"/>
                  </w:rPr>
                </w:rPrChange>
              </w:rPr>
              <w:pPrChange w:id="3486"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05544AE9" w14:textId="77777777" w:rsidR="00C7581F" w:rsidRPr="00C7581F" w:rsidRDefault="00C7581F" w:rsidP="00C7581F">
            <w:pPr>
              <w:spacing w:after="0" w:line="240" w:lineRule="auto"/>
              <w:jc w:val="center"/>
              <w:rPr>
                <w:ins w:id="3487" w:author="Lane, Stefanie" w:date="2023-10-02T14:44:00Z"/>
                <w:rFonts w:ascii="Times New Roman" w:eastAsia="Times New Roman" w:hAnsi="Times New Roman" w:cs="Times New Roman"/>
                <w:rPrChange w:id="3488" w:author="Lane, Stefanie" w:date="2023-10-02T14:44:00Z">
                  <w:rPr>
                    <w:ins w:id="3489" w:author="Lane, Stefanie" w:date="2023-10-02T14:44:00Z"/>
                  </w:rPr>
                </w:rPrChange>
              </w:rPr>
              <w:pPrChange w:id="3490"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0DCA7A0E" w14:textId="77777777" w:rsidR="00C7581F" w:rsidRPr="00C7581F" w:rsidRDefault="00C7581F" w:rsidP="00C7581F">
            <w:pPr>
              <w:spacing w:after="0" w:line="240" w:lineRule="auto"/>
              <w:jc w:val="center"/>
              <w:rPr>
                <w:ins w:id="3491" w:author="Lane, Stefanie" w:date="2023-10-02T14:44:00Z"/>
                <w:rFonts w:ascii="Times New Roman" w:eastAsia="Times New Roman" w:hAnsi="Times New Roman" w:cs="Times New Roman"/>
                <w:rPrChange w:id="3492" w:author="Lane, Stefanie" w:date="2023-10-02T14:44:00Z">
                  <w:rPr>
                    <w:ins w:id="3493" w:author="Lane, Stefanie" w:date="2023-10-02T14:44:00Z"/>
                  </w:rPr>
                </w:rPrChange>
              </w:rPr>
              <w:pPrChange w:id="3494" w:author="Lane, Stefanie" w:date="2023-10-02T14:44:00Z">
                <w:pPr>
                  <w:jc w:val="center"/>
                </w:pPr>
              </w:pPrChange>
            </w:pPr>
          </w:p>
        </w:tc>
      </w:tr>
      <w:tr w:rsidR="00C7581F" w:rsidRPr="00C7581F" w14:paraId="1580DC37" w14:textId="77777777" w:rsidTr="00C7581F">
        <w:trPr>
          <w:divId w:val="361178002"/>
          <w:trHeight w:val="290"/>
          <w:jc w:val="center"/>
          <w:ins w:id="3495" w:author="Lane, Stefanie" w:date="2023-10-02T14:44:00Z"/>
        </w:trPr>
        <w:tc>
          <w:tcPr>
            <w:tcW w:w="1180" w:type="dxa"/>
            <w:tcBorders>
              <w:top w:val="nil"/>
              <w:left w:val="nil"/>
              <w:bottom w:val="nil"/>
              <w:right w:val="nil"/>
            </w:tcBorders>
            <w:shd w:val="clear" w:color="auto" w:fill="auto"/>
            <w:noWrap/>
            <w:vAlign w:val="bottom"/>
            <w:hideMark/>
          </w:tcPr>
          <w:p w14:paraId="78438711" w14:textId="77777777" w:rsidR="00C7581F" w:rsidRPr="00C7581F" w:rsidRDefault="00C7581F" w:rsidP="00C7581F">
            <w:pPr>
              <w:spacing w:after="0" w:line="240" w:lineRule="auto"/>
              <w:rPr>
                <w:ins w:id="3496" w:author="Lane, Stefanie" w:date="2023-10-02T14:44:00Z"/>
                <w:rFonts w:ascii="Calibri" w:eastAsia="Times New Roman" w:hAnsi="Calibri" w:cs="Calibri"/>
                <w:b/>
                <w:bCs/>
                <w:color w:val="000000"/>
                <w:rPrChange w:id="3497" w:author="Lane, Stefanie" w:date="2023-10-02T14:44:00Z">
                  <w:rPr>
                    <w:ins w:id="3498" w:author="Lane, Stefanie" w:date="2023-10-02T14:44:00Z"/>
                  </w:rPr>
                </w:rPrChange>
              </w:rPr>
              <w:pPrChange w:id="3499" w:author="Lane, Stefanie" w:date="2023-10-02T14:44:00Z">
                <w:pPr/>
              </w:pPrChange>
            </w:pPr>
            <w:ins w:id="3500" w:author="Lane, Stefanie" w:date="2023-10-02T14:44:00Z">
              <w:r w:rsidRPr="00C7581F">
                <w:rPr>
                  <w:rFonts w:ascii="Calibri" w:eastAsia="Times New Roman" w:hAnsi="Calibri" w:cs="Calibri"/>
                  <w:b/>
                  <w:bCs/>
                  <w:color w:val="000000"/>
                  <w:rPrChange w:id="3501" w:author="Lane, Stefanie" w:date="2023-10-02T14:44:00Z">
                    <w:rPr/>
                  </w:rPrChange>
                </w:rPr>
                <w:t>Bogbean</w:t>
              </w:r>
            </w:ins>
          </w:p>
        </w:tc>
        <w:tc>
          <w:tcPr>
            <w:tcW w:w="960" w:type="dxa"/>
            <w:tcBorders>
              <w:top w:val="nil"/>
              <w:left w:val="nil"/>
              <w:bottom w:val="nil"/>
              <w:right w:val="nil"/>
            </w:tcBorders>
            <w:shd w:val="clear" w:color="auto" w:fill="auto"/>
            <w:noWrap/>
            <w:vAlign w:val="bottom"/>
            <w:hideMark/>
          </w:tcPr>
          <w:p w14:paraId="51A193C8" w14:textId="77777777" w:rsidR="00C7581F" w:rsidRPr="00C7581F" w:rsidRDefault="00C7581F" w:rsidP="00C7581F">
            <w:pPr>
              <w:spacing w:after="0" w:line="240" w:lineRule="auto"/>
              <w:rPr>
                <w:ins w:id="3502" w:author="Lane, Stefanie" w:date="2023-10-02T14:44:00Z"/>
                <w:rFonts w:ascii="Calibri" w:eastAsia="Times New Roman" w:hAnsi="Calibri" w:cs="Calibri"/>
                <w:b/>
                <w:bCs/>
                <w:color w:val="000000"/>
                <w:rPrChange w:id="3503" w:author="Lane, Stefanie" w:date="2023-10-02T14:44:00Z">
                  <w:rPr>
                    <w:ins w:id="3504" w:author="Lane, Stefanie" w:date="2023-10-02T14:44:00Z"/>
                  </w:rPr>
                </w:rPrChange>
              </w:rPr>
              <w:pPrChange w:id="3505" w:author="Lane, Stefanie" w:date="2023-10-02T14:44:00Z">
                <w:pPr/>
              </w:pPrChange>
            </w:pPr>
          </w:p>
        </w:tc>
        <w:tc>
          <w:tcPr>
            <w:tcW w:w="960" w:type="dxa"/>
            <w:tcBorders>
              <w:top w:val="nil"/>
              <w:left w:val="nil"/>
              <w:bottom w:val="nil"/>
              <w:right w:val="nil"/>
            </w:tcBorders>
            <w:shd w:val="clear" w:color="auto" w:fill="auto"/>
            <w:noWrap/>
            <w:vAlign w:val="bottom"/>
            <w:hideMark/>
          </w:tcPr>
          <w:p w14:paraId="3EAF3C31" w14:textId="77777777" w:rsidR="00C7581F" w:rsidRPr="00C7581F" w:rsidRDefault="00C7581F" w:rsidP="00C7581F">
            <w:pPr>
              <w:spacing w:after="0" w:line="240" w:lineRule="auto"/>
              <w:jc w:val="center"/>
              <w:rPr>
                <w:ins w:id="3506" w:author="Lane, Stefanie" w:date="2023-10-02T14:44:00Z"/>
                <w:rFonts w:ascii="Times New Roman" w:eastAsia="Times New Roman" w:hAnsi="Times New Roman" w:cs="Times New Roman"/>
                <w:rPrChange w:id="3507" w:author="Lane, Stefanie" w:date="2023-10-02T14:44:00Z">
                  <w:rPr>
                    <w:ins w:id="3508" w:author="Lane, Stefanie" w:date="2023-10-02T14:44:00Z"/>
                  </w:rPr>
                </w:rPrChange>
              </w:rPr>
              <w:pPrChange w:id="3509" w:author="Lane, Stefanie" w:date="2023-10-02T14:44:00Z">
                <w:pPr>
                  <w:jc w:val="center"/>
                </w:pPr>
              </w:pPrChange>
            </w:pPr>
          </w:p>
        </w:tc>
        <w:tc>
          <w:tcPr>
            <w:tcW w:w="300" w:type="dxa"/>
            <w:tcBorders>
              <w:top w:val="nil"/>
              <w:left w:val="nil"/>
              <w:bottom w:val="nil"/>
              <w:right w:val="nil"/>
            </w:tcBorders>
            <w:shd w:val="clear" w:color="auto" w:fill="auto"/>
            <w:noWrap/>
            <w:vAlign w:val="bottom"/>
            <w:hideMark/>
          </w:tcPr>
          <w:p w14:paraId="63A50A27" w14:textId="77777777" w:rsidR="00C7581F" w:rsidRPr="00C7581F" w:rsidRDefault="00C7581F" w:rsidP="00C7581F">
            <w:pPr>
              <w:spacing w:after="0" w:line="240" w:lineRule="auto"/>
              <w:jc w:val="center"/>
              <w:rPr>
                <w:ins w:id="3510" w:author="Lane, Stefanie" w:date="2023-10-02T14:44:00Z"/>
                <w:rFonts w:ascii="Times New Roman" w:eastAsia="Times New Roman" w:hAnsi="Times New Roman" w:cs="Times New Roman"/>
                <w:rPrChange w:id="3511" w:author="Lane, Stefanie" w:date="2023-10-02T14:44:00Z">
                  <w:rPr>
                    <w:ins w:id="3512" w:author="Lane, Stefanie" w:date="2023-10-02T14:44:00Z"/>
                  </w:rPr>
                </w:rPrChange>
              </w:rPr>
              <w:pPrChange w:id="3513"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4D8358A7" w14:textId="77777777" w:rsidR="00C7581F" w:rsidRPr="00C7581F" w:rsidRDefault="00C7581F" w:rsidP="00C7581F">
            <w:pPr>
              <w:spacing w:after="0" w:line="240" w:lineRule="auto"/>
              <w:jc w:val="center"/>
              <w:rPr>
                <w:ins w:id="3514" w:author="Lane, Stefanie" w:date="2023-10-02T14:44:00Z"/>
                <w:rFonts w:ascii="Times New Roman" w:eastAsia="Times New Roman" w:hAnsi="Times New Roman" w:cs="Times New Roman"/>
                <w:rPrChange w:id="3515" w:author="Lane, Stefanie" w:date="2023-10-02T14:44:00Z">
                  <w:rPr>
                    <w:ins w:id="3516" w:author="Lane, Stefanie" w:date="2023-10-02T14:44:00Z"/>
                  </w:rPr>
                </w:rPrChange>
              </w:rPr>
              <w:pPrChange w:id="3517"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42ECDA61" w14:textId="77777777" w:rsidR="00C7581F" w:rsidRPr="00C7581F" w:rsidRDefault="00C7581F" w:rsidP="00C7581F">
            <w:pPr>
              <w:spacing w:after="0" w:line="240" w:lineRule="auto"/>
              <w:jc w:val="center"/>
              <w:rPr>
                <w:ins w:id="3518" w:author="Lane, Stefanie" w:date="2023-10-02T14:44:00Z"/>
                <w:rFonts w:ascii="Times New Roman" w:eastAsia="Times New Roman" w:hAnsi="Times New Roman" w:cs="Times New Roman"/>
                <w:rPrChange w:id="3519" w:author="Lane, Stefanie" w:date="2023-10-02T14:44:00Z">
                  <w:rPr>
                    <w:ins w:id="3520" w:author="Lane, Stefanie" w:date="2023-10-02T14:44:00Z"/>
                  </w:rPr>
                </w:rPrChange>
              </w:rPr>
              <w:pPrChange w:id="3521"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1382A1AB" w14:textId="77777777" w:rsidR="00C7581F" w:rsidRPr="00C7581F" w:rsidRDefault="00C7581F" w:rsidP="00C7581F">
            <w:pPr>
              <w:spacing w:after="0" w:line="240" w:lineRule="auto"/>
              <w:jc w:val="center"/>
              <w:rPr>
                <w:ins w:id="3522" w:author="Lane, Stefanie" w:date="2023-10-02T14:44:00Z"/>
                <w:rFonts w:ascii="Times New Roman" w:eastAsia="Times New Roman" w:hAnsi="Times New Roman" w:cs="Times New Roman"/>
                <w:rPrChange w:id="3523" w:author="Lane, Stefanie" w:date="2023-10-02T14:44:00Z">
                  <w:rPr>
                    <w:ins w:id="3524" w:author="Lane, Stefanie" w:date="2023-10-02T14:44:00Z"/>
                  </w:rPr>
                </w:rPrChange>
              </w:rPr>
              <w:pPrChange w:id="3525" w:author="Lane, Stefanie" w:date="2023-10-02T14:44:00Z">
                <w:pPr>
                  <w:jc w:val="center"/>
                </w:pPr>
              </w:pPrChange>
            </w:pPr>
          </w:p>
        </w:tc>
      </w:tr>
      <w:tr w:rsidR="00C7581F" w:rsidRPr="00C7581F" w14:paraId="7717CFB6" w14:textId="77777777" w:rsidTr="00C7581F">
        <w:trPr>
          <w:divId w:val="361178002"/>
          <w:trHeight w:val="290"/>
          <w:jc w:val="center"/>
          <w:ins w:id="3526"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0B8CDB36" w14:textId="77777777" w:rsidR="00C7581F" w:rsidRPr="00C7581F" w:rsidRDefault="00C7581F" w:rsidP="00C7581F">
            <w:pPr>
              <w:spacing w:after="0" w:line="240" w:lineRule="auto"/>
              <w:jc w:val="right"/>
              <w:rPr>
                <w:ins w:id="3527" w:author="Lane, Stefanie" w:date="2023-10-02T14:44:00Z"/>
                <w:rFonts w:ascii="Calibri" w:eastAsia="Times New Roman" w:hAnsi="Calibri" w:cs="Calibri"/>
                <w:color w:val="000000"/>
                <w:rPrChange w:id="3528" w:author="Lane, Stefanie" w:date="2023-10-02T14:44:00Z">
                  <w:rPr>
                    <w:ins w:id="3529" w:author="Lane, Stefanie" w:date="2023-10-02T14:44:00Z"/>
                  </w:rPr>
                </w:rPrChange>
              </w:rPr>
              <w:pPrChange w:id="3530" w:author="Lane, Stefanie" w:date="2023-10-02T14:44:00Z">
                <w:pPr>
                  <w:jc w:val="right"/>
                </w:pPr>
              </w:pPrChange>
            </w:pPr>
            <w:ins w:id="3531" w:author="Lane, Stefanie" w:date="2023-10-02T14:44:00Z">
              <w:r w:rsidRPr="00C7581F">
                <w:rPr>
                  <w:rFonts w:ascii="Calibri" w:eastAsia="Times New Roman" w:hAnsi="Calibri" w:cs="Calibri"/>
                  <w:color w:val="000000"/>
                  <w:rPrChange w:id="3532" w:author="Lane, Stefanie" w:date="2023-10-02T14: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35C2670E" w14:textId="77777777" w:rsidR="00C7581F" w:rsidRPr="00C7581F" w:rsidRDefault="00C7581F" w:rsidP="00C7581F">
            <w:pPr>
              <w:spacing w:after="0" w:line="240" w:lineRule="auto"/>
              <w:jc w:val="center"/>
              <w:rPr>
                <w:ins w:id="3533" w:author="Lane, Stefanie" w:date="2023-10-02T14:44:00Z"/>
                <w:rFonts w:ascii="Calibri" w:eastAsia="Times New Roman" w:hAnsi="Calibri" w:cs="Calibri"/>
                <w:color w:val="000000"/>
                <w:rPrChange w:id="3534" w:author="Lane, Stefanie" w:date="2023-10-02T14:44:00Z">
                  <w:rPr>
                    <w:ins w:id="3535" w:author="Lane, Stefanie" w:date="2023-10-02T14:44:00Z"/>
                  </w:rPr>
                </w:rPrChange>
              </w:rPr>
              <w:pPrChange w:id="3536" w:author="Lane, Stefanie" w:date="2023-10-02T14:44:00Z">
                <w:pPr>
                  <w:jc w:val="center"/>
                </w:pPr>
              </w:pPrChange>
            </w:pPr>
            <w:ins w:id="3537" w:author="Lane, Stefanie" w:date="2023-10-02T14:44:00Z">
              <w:r w:rsidRPr="00C7581F">
                <w:rPr>
                  <w:rFonts w:ascii="Calibri" w:eastAsia="Times New Roman" w:hAnsi="Calibri" w:cs="Calibri"/>
                  <w:color w:val="000000"/>
                  <w:rPrChange w:id="3538" w:author="Lane, Stefanie" w:date="2023-10-02T14: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DF86604" w14:textId="77777777" w:rsidR="00C7581F" w:rsidRPr="00C7581F" w:rsidRDefault="00C7581F" w:rsidP="00C7581F">
            <w:pPr>
              <w:spacing w:after="0" w:line="240" w:lineRule="auto"/>
              <w:jc w:val="center"/>
              <w:rPr>
                <w:ins w:id="3539" w:author="Lane, Stefanie" w:date="2023-10-02T14:44:00Z"/>
                <w:rFonts w:ascii="Calibri" w:eastAsia="Times New Roman" w:hAnsi="Calibri" w:cs="Calibri"/>
                <w:color w:val="000000"/>
                <w:rPrChange w:id="3540" w:author="Lane, Stefanie" w:date="2023-10-02T14:44:00Z">
                  <w:rPr>
                    <w:ins w:id="3541" w:author="Lane, Stefanie" w:date="2023-10-02T14:44:00Z"/>
                  </w:rPr>
                </w:rPrChange>
              </w:rPr>
              <w:pPrChange w:id="3542" w:author="Lane, Stefanie" w:date="2023-10-02T14:44:00Z">
                <w:pPr>
                  <w:jc w:val="center"/>
                </w:pPr>
              </w:pPrChange>
            </w:pPr>
            <w:ins w:id="3543" w:author="Lane, Stefanie" w:date="2023-10-02T14:44:00Z">
              <w:r w:rsidRPr="00C7581F">
                <w:rPr>
                  <w:rFonts w:ascii="Calibri" w:eastAsia="Times New Roman" w:hAnsi="Calibri" w:cs="Calibri"/>
                  <w:color w:val="000000"/>
                  <w:rPrChange w:id="3544" w:author="Lane, Stefanie" w:date="2023-10-02T14:44:00Z">
                    <w:rPr/>
                  </w:rPrChange>
                </w:rPr>
                <w:t>32</w:t>
              </w:r>
            </w:ins>
          </w:p>
        </w:tc>
        <w:tc>
          <w:tcPr>
            <w:tcW w:w="300" w:type="dxa"/>
            <w:tcBorders>
              <w:top w:val="nil"/>
              <w:left w:val="nil"/>
              <w:bottom w:val="nil"/>
              <w:right w:val="nil"/>
            </w:tcBorders>
            <w:shd w:val="clear" w:color="auto" w:fill="auto"/>
            <w:noWrap/>
            <w:vAlign w:val="bottom"/>
            <w:hideMark/>
          </w:tcPr>
          <w:p w14:paraId="3D6E90CE" w14:textId="77777777" w:rsidR="00C7581F" w:rsidRPr="00C7581F" w:rsidRDefault="00C7581F" w:rsidP="00C7581F">
            <w:pPr>
              <w:spacing w:after="0" w:line="240" w:lineRule="auto"/>
              <w:jc w:val="center"/>
              <w:rPr>
                <w:ins w:id="3545" w:author="Lane, Stefanie" w:date="2023-10-02T14:44:00Z"/>
                <w:rFonts w:ascii="Calibri" w:eastAsia="Times New Roman" w:hAnsi="Calibri" w:cs="Calibri"/>
                <w:color w:val="000000"/>
                <w:rPrChange w:id="3546" w:author="Lane, Stefanie" w:date="2023-10-02T14:44:00Z">
                  <w:rPr>
                    <w:ins w:id="3547" w:author="Lane, Stefanie" w:date="2023-10-02T14:44:00Z"/>
                  </w:rPr>
                </w:rPrChange>
              </w:rPr>
              <w:pPrChange w:id="3548" w:author="Lane, Stefanie" w:date="2023-10-02T14: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55B5F14C" w14:textId="77777777" w:rsidR="00C7581F" w:rsidRPr="00C7581F" w:rsidRDefault="00C7581F" w:rsidP="00C7581F">
            <w:pPr>
              <w:spacing w:after="0" w:line="240" w:lineRule="auto"/>
              <w:jc w:val="center"/>
              <w:rPr>
                <w:ins w:id="3549" w:author="Lane, Stefanie" w:date="2023-10-02T14:44:00Z"/>
                <w:rFonts w:ascii="Calibri" w:eastAsia="Times New Roman" w:hAnsi="Calibri" w:cs="Calibri"/>
                <w:color w:val="000000"/>
                <w:rPrChange w:id="3550" w:author="Lane, Stefanie" w:date="2023-10-02T14:44:00Z">
                  <w:rPr>
                    <w:ins w:id="3551" w:author="Lane, Stefanie" w:date="2023-10-02T14:44:00Z"/>
                  </w:rPr>
                </w:rPrChange>
              </w:rPr>
              <w:pPrChange w:id="3552" w:author="Lane, Stefanie" w:date="2023-10-02T14:44:00Z">
                <w:pPr>
                  <w:jc w:val="center"/>
                </w:pPr>
              </w:pPrChange>
            </w:pPr>
            <w:ins w:id="3553" w:author="Lane, Stefanie" w:date="2023-10-02T14:44:00Z">
              <w:r w:rsidRPr="00C7581F">
                <w:rPr>
                  <w:rFonts w:ascii="Calibri" w:eastAsia="Times New Roman" w:hAnsi="Calibri" w:cs="Calibri"/>
                  <w:color w:val="000000"/>
                  <w:rPrChange w:id="3554" w:author="Lane, Stefanie" w:date="2023-10-02T14:44: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3FF6CEDF" w14:textId="77777777" w:rsidR="00C7581F" w:rsidRPr="00C7581F" w:rsidRDefault="00C7581F" w:rsidP="00C7581F">
            <w:pPr>
              <w:spacing w:after="0" w:line="240" w:lineRule="auto"/>
              <w:jc w:val="center"/>
              <w:rPr>
                <w:ins w:id="3555" w:author="Lane, Stefanie" w:date="2023-10-02T14:44:00Z"/>
                <w:rFonts w:ascii="Calibri" w:eastAsia="Times New Roman" w:hAnsi="Calibri" w:cs="Calibri"/>
                <w:color w:val="000000"/>
                <w:rPrChange w:id="3556" w:author="Lane, Stefanie" w:date="2023-10-02T14:44:00Z">
                  <w:rPr>
                    <w:ins w:id="3557" w:author="Lane, Stefanie" w:date="2023-10-02T14:44:00Z"/>
                  </w:rPr>
                </w:rPrChange>
              </w:rPr>
              <w:pPrChange w:id="3558" w:author="Lane, Stefanie" w:date="2023-10-02T14:44:00Z">
                <w:pPr>
                  <w:jc w:val="center"/>
                </w:pPr>
              </w:pPrChange>
            </w:pPr>
            <w:ins w:id="3559" w:author="Lane, Stefanie" w:date="2023-10-02T14:44:00Z">
              <w:r w:rsidRPr="00C7581F">
                <w:rPr>
                  <w:rFonts w:ascii="Calibri" w:eastAsia="Times New Roman" w:hAnsi="Calibri" w:cs="Calibri"/>
                  <w:color w:val="000000"/>
                  <w:rPrChange w:id="3560" w:author="Lane, Stefanie" w:date="2023-10-02T14:44: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7A6B07D1" w14:textId="77777777" w:rsidR="00C7581F" w:rsidRPr="00C7581F" w:rsidRDefault="00C7581F" w:rsidP="00C7581F">
            <w:pPr>
              <w:spacing w:after="0" w:line="240" w:lineRule="auto"/>
              <w:jc w:val="center"/>
              <w:rPr>
                <w:ins w:id="3561" w:author="Lane, Stefanie" w:date="2023-10-02T14:44:00Z"/>
                <w:rFonts w:ascii="Calibri" w:eastAsia="Times New Roman" w:hAnsi="Calibri" w:cs="Calibri"/>
                <w:color w:val="000000"/>
                <w:rPrChange w:id="3562" w:author="Lane, Stefanie" w:date="2023-10-02T14:44:00Z">
                  <w:rPr>
                    <w:ins w:id="3563" w:author="Lane, Stefanie" w:date="2023-10-02T14:44:00Z"/>
                  </w:rPr>
                </w:rPrChange>
              </w:rPr>
              <w:pPrChange w:id="3564" w:author="Lane, Stefanie" w:date="2023-10-02T14:44:00Z">
                <w:pPr>
                  <w:jc w:val="center"/>
                </w:pPr>
              </w:pPrChange>
            </w:pPr>
            <w:ins w:id="3565" w:author="Lane, Stefanie" w:date="2023-10-02T14:44:00Z">
              <w:r w:rsidRPr="00C7581F">
                <w:rPr>
                  <w:rFonts w:ascii="Calibri" w:eastAsia="Times New Roman" w:hAnsi="Calibri" w:cs="Calibri"/>
                  <w:color w:val="000000"/>
                  <w:rPrChange w:id="3566" w:author="Lane, Stefanie" w:date="2023-10-02T14:44:00Z">
                    <w:rPr/>
                  </w:rPrChange>
                </w:rPr>
                <w:t>2.5</w:t>
              </w:r>
            </w:ins>
          </w:p>
        </w:tc>
      </w:tr>
      <w:tr w:rsidR="00C7581F" w:rsidRPr="00C7581F" w14:paraId="557B6F42" w14:textId="77777777" w:rsidTr="00C7581F">
        <w:trPr>
          <w:divId w:val="361178002"/>
          <w:trHeight w:val="290"/>
          <w:jc w:val="center"/>
          <w:ins w:id="3567" w:author="Lane, Stefanie" w:date="2023-10-02T14:44:00Z"/>
        </w:trPr>
        <w:tc>
          <w:tcPr>
            <w:tcW w:w="1180" w:type="dxa"/>
            <w:tcBorders>
              <w:top w:val="nil"/>
              <w:left w:val="nil"/>
              <w:bottom w:val="nil"/>
              <w:right w:val="nil"/>
            </w:tcBorders>
            <w:shd w:val="clear" w:color="auto" w:fill="auto"/>
            <w:noWrap/>
            <w:vAlign w:val="bottom"/>
            <w:hideMark/>
          </w:tcPr>
          <w:p w14:paraId="678883CF" w14:textId="77777777" w:rsidR="00C7581F" w:rsidRPr="00C7581F" w:rsidRDefault="00C7581F" w:rsidP="00C7581F">
            <w:pPr>
              <w:spacing w:after="0" w:line="240" w:lineRule="auto"/>
              <w:jc w:val="right"/>
              <w:rPr>
                <w:ins w:id="3568" w:author="Lane, Stefanie" w:date="2023-10-02T14:44:00Z"/>
                <w:rFonts w:ascii="Calibri" w:eastAsia="Times New Roman" w:hAnsi="Calibri" w:cs="Calibri"/>
                <w:color w:val="000000"/>
                <w:rPrChange w:id="3569" w:author="Lane, Stefanie" w:date="2023-10-02T14:44:00Z">
                  <w:rPr>
                    <w:ins w:id="3570" w:author="Lane, Stefanie" w:date="2023-10-02T14:44:00Z"/>
                  </w:rPr>
                </w:rPrChange>
              </w:rPr>
              <w:pPrChange w:id="3571" w:author="Lane, Stefanie" w:date="2023-10-02T14:44:00Z">
                <w:pPr>
                  <w:jc w:val="right"/>
                </w:pPr>
              </w:pPrChange>
            </w:pPr>
            <w:ins w:id="3572" w:author="Lane, Stefanie" w:date="2023-10-02T14:44:00Z">
              <w:r w:rsidRPr="00C7581F">
                <w:rPr>
                  <w:rFonts w:ascii="Calibri" w:eastAsia="Times New Roman" w:hAnsi="Calibri" w:cs="Calibri"/>
                  <w:color w:val="000000"/>
                  <w:rPrChange w:id="3573" w:author="Lane, Stefanie" w:date="2023-10-02T14:44:00Z">
                    <w:rPr/>
                  </w:rPrChange>
                </w:rPr>
                <w:t>1999</w:t>
              </w:r>
            </w:ins>
          </w:p>
        </w:tc>
        <w:tc>
          <w:tcPr>
            <w:tcW w:w="960" w:type="dxa"/>
            <w:tcBorders>
              <w:top w:val="nil"/>
              <w:left w:val="nil"/>
              <w:bottom w:val="single" w:sz="4" w:space="0" w:color="auto"/>
              <w:right w:val="nil"/>
            </w:tcBorders>
            <w:shd w:val="clear" w:color="auto" w:fill="auto"/>
            <w:noWrap/>
            <w:vAlign w:val="bottom"/>
            <w:hideMark/>
          </w:tcPr>
          <w:p w14:paraId="7B357E6D" w14:textId="77777777" w:rsidR="00C7581F" w:rsidRPr="00C7581F" w:rsidRDefault="00C7581F" w:rsidP="00C7581F">
            <w:pPr>
              <w:spacing w:after="0" w:line="240" w:lineRule="auto"/>
              <w:jc w:val="center"/>
              <w:rPr>
                <w:ins w:id="3574" w:author="Lane, Stefanie" w:date="2023-10-02T14:44:00Z"/>
                <w:rFonts w:ascii="Calibri" w:eastAsia="Times New Roman" w:hAnsi="Calibri" w:cs="Calibri"/>
                <w:color w:val="000000"/>
                <w:rPrChange w:id="3575" w:author="Lane, Stefanie" w:date="2023-10-02T14:44:00Z">
                  <w:rPr>
                    <w:ins w:id="3576" w:author="Lane, Stefanie" w:date="2023-10-02T14:44:00Z"/>
                  </w:rPr>
                </w:rPrChange>
              </w:rPr>
              <w:pPrChange w:id="3577" w:author="Lane, Stefanie" w:date="2023-10-02T14:44:00Z">
                <w:pPr>
                  <w:jc w:val="center"/>
                </w:pPr>
              </w:pPrChange>
            </w:pPr>
            <w:ins w:id="3578" w:author="Lane, Stefanie" w:date="2023-10-02T14:44:00Z">
              <w:r w:rsidRPr="00C7581F">
                <w:rPr>
                  <w:rFonts w:ascii="Calibri" w:eastAsia="Times New Roman" w:hAnsi="Calibri" w:cs="Calibri"/>
                  <w:color w:val="000000"/>
                  <w:rPrChange w:id="3579" w:author="Lane, Stefanie" w:date="2023-10-02T14:44:00Z">
                    <w:rPr/>
                  </w:rPrChange>
                </w:rPr>
                <w:t>18</w:t>
              </w:r>
            </w:ins>
          </w:p>
        </w:tc>
        <w:tc>
          <w:tcPr>
            <w:tcW w:w="960" w:type="dxa"/>
            <w:tcBorders>
              <w:top w:val="nil"/>
              <w:left w:val="nil"/>
              <w:bottom w:val="nil"/>
              <w:right w:val="nil"/>
            </w:tcBorders>
            <w:shd w:val="clear" w:color="auto" w:fill="auto"/>
            <w:noWrap/>
            <w:vAlign w:val="bottom"/>
            <w:hideMark/>
          </w:tcPr>
          <w:p w14:paraId="4E4020D2" w14:textId="77777777" w:rsidR="00C7581F" w:rsidRPr="00C7581F" w:rsidRDefault="00C7581F" w:rsidP="00C7581F">
            <w:pPr>
              <w:spacing w:after="0" w:line="240" w:lineRule="auto"/>
              <w:jc w:val="center"/>
              <w:rPr>
                <w:ins w:id="3580" w:author="Lane, Stefanie" w:date="2023-10-02T14:44:00Z"/>
                <w:rFonts w:ascii="Calibri" w:eastAsia="Times New Roman" w:hAnsi="Calibri" w:cs="Calibri"/>
                <w:color w:val="000000"/>
                <w:rPrChange w:id="3581" w:author="Lane, Stefanie" w:date="2023-10-02T14:44:00Z">
                  <w:rPr>
                    <w:ins w:id="3582" w:author="Lane, Stefanie" w:date="2023-10-02T14:44:00Z"/>
                  </w:rPr>
                </w:rPrChange>
              </w:rPr>
              <w:pPrChange w:id="3583" w:author="Lane, Stefanie" w:date="2023-10-02T14:44:00Z">
                <w:pPr>
                  <w:jc w:val="center"/>
                </w:pPr>
              </w:pPrChange>
            </w:pPr>
            <w:ins w:id="3584" w:author="Lane, Stefanie" w:date="2023-10-02T14:44:00Z">
              <w:r w:rsidRPr="00C7581F">
                <w:rPr>
                  <w:rFonts w:ascii="Calibri" w:eastAsia="Times New Roman" w:hAnsi="Calibri" w:cs="Calibri"/>
                  <w:color w:val="000000"/>
                  <w:rPrChange w:id="3585" w:author="Lane, Stefanie" w:date="2023-10-02T14:44:00Z">
                    <w:rPr/>
                  </w:rPrChange>
                </w:rPr>
                <w:t>36</w:t>
              </w:r>
            </w:ins>
          </w:p>
        </w:tc>
        <w:tc>
          <w:tcPr>
            <w:tcW w:w="300" w:type="dxa"/>
            <w:tcBorders>
              <w:top w:val="nil"/>
              <w:left w:val="nil"/>
              <w:bottom w:val="nil"/>
              <w:right w:val="nil"/>
            </w:tcBorders>
            <w:shd w:val="clear" w:color="auto" w:fill="auto"/>
            <w:noWrap/>
            <w:vAlign w:val="bottom"/>
            <w:hideMark/>
          </w:tcPr>
          <w:p w14:paraId="0D37F0A2" w14:textId="77777777" w:rsidR="00C7581F" w:rsidRPr="00C7581F" w:rsidRDefault="00C7581F" w:rsidP="00C7581F">
            <w:pPr>
              <w:spacing w:after="0" w:line="240" w:lineRule="auto"/>
              <w:jc w:val="center"/>
              <w:rPr>
                <w:ins w:id="3586" w:author="Lane, Stefanie" w:date="2023-10-02T14:44:00Z"/>
                <w:rFonts w:ascii="Calibri" w:eastAsia="Times New Roman" w:hAnsi="Calibri" w:cs="Calibri"/>
                <w:color w:val="000000"/>
                <w:rPrChange w:id="3587" w:author="Lane, Stefanie" w:date="2023-10-02T14:44:00Z">
                  <w:rPr>
                    <w:ins w:id="3588" w:author="Lane, Stefanie" w:date="2023-10-02T14:44:00Z"/>
                  </w:rPr>
                </w:rPrChange>
              </w:rPr>
              <w:pPrChange w:id="3589" w:author="Lane, Stefanie" w:date="2023-10-02T14: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3617303F" w14:textId="77777777" w:rsidR="00C7581F" w:rsidRPr="00C7581F" w:rsidRDefault="00C7581F" w:rsidP="00C7581F">
            <w:pPr>
              <w:spacing w:after="0" w:line="240" w:lineRule="auto"/>
              <w:jc w:val="center"/>
              <w:rPr>
                <w:ins w:id="3590" w:author="Lane, Stefanie" w:date="2023-10-02T14:44:00Z"/>
                <w:rFonts w:ascii="Calibri" w:eastAsia="Times New Roman" w:hAnsi="Calibri" w:cs="Calibri"/>
                <w:color w:val="000000"/>
                <w:rPrChange w:id="3591" w:author="Lane, Stefanie" w:date="2023-10-02T14:44:00Z">
                  <w:rPr>
                    <w:ins w:id="3592" w:author="Lane, Stefanie" w:date="2023-10-02T14:44:00Z"/>
                  </w:rPr>
                </w:rPrChange>
              </w:rPr>
              <w:pPrChange w:id="3593" w:author="Lane, Stefanie" w:date="2023-10-02T14:44:00Z">
                <w:pPr>
                  <w:jc w:val="center"/>
                </w:pPr>
              </w:pPrChange>
            </w:pPr>
            <w:ins w:id="3594" w:author="Lane, Stefanie" w:date="2023-10-02T14:44:00Z">
              <w:r w:rsidRPr="00C7581F">
                <w:rPr>
                  <w:rFonts w:ascii="Calibri" w:eastAsia="Times New Roman" w:hAnsi="Calibri" w:cs="Calibri"/>
                  <w:color w:val="000000"/>
                  <w:rPrChange w:id="3595" w:author="Lane, Stefanie" w:date="2023-10-02T14:44:00Z">
                    <w:rPr/>
                  </w:rPrChange>
                </w:rPr>
                <w:t>11.5</w:t>
              </w:r>
            </w:ins>
          </w:p>
        </w:tc>
        <w:tc>
          <w:tcPr>
            <w:tcW w:w="960" w:type="dxa"/>
            <w:tcBorders>
              <w:top w:val="nil"/>
              <w:left w:val="nil"/>
              <w:bottom w:val="single" w:sz="4" w:space="0" w:color="auto"/>
              <w:right w:val="nil"/>
            </w:tcBorders>
            <w:shd w:val="clear" w:color="auto" w:fill="auto"/>
            <w:noWrap/>
            <w:vAlign w:val="bottom"/>
            <w:hideMark/>
          </w:tcPr>
          <w:p w14:paraId="32A2BFF9" w14:textId="77777777" w:rsidR="00C7581F" w:rsidRPr="00C7581F" w:rsidRDefault="00C7581F" w:rsidP="00C7581F">
            <w:pPr>
              <w:spacing w:after="0" w:line="240" w:lineRule="auto"/>
              <w:jc w:val="center"/>
              <w:rPr>
                <w:ins w:id="3596" w:author="Lane, Stefanie" w:date="2023-10-02T14:44:00Z"/>
                <w:rFonts w:ascii="Calibri" w:eastAsia="Times New Roman" w:hAnsi="Calibri" w:cs="Calibri"/>
                <w:color w:val="000000"/>
                <w:rPrChange w:id="3597" w:author="Lane, Stefanie" w:date="2023-10-02T14:44:00Z">
                  <w:rPr>
                    <w:ins w:id="3598" w:author="Lane, Stefanie" w:date="2023-10-02T14:44:00Z"/>
                  </w:rPr>
                </w:rPrChange>
              </w:rPr>
              <w:pPrChange w:id="3599" w:author="Lane, Stefanie" w:date="2023-10-02T14:44:00Z">
                <w:pPr>
                  <w:jc w:val="center"/>
                </w:pPr>
              </w:pPrChange>
            </w:pPr>
            <w:ins w:id="3600" w:author="Lane, Stefanie" w:date="2023-10-02T14:44:00Z">
              <w:r w:rsidRPr="00C7581F">
                <w:rPr>
                  <w:rFonts w:ascii="Calibri" w:eastAsia="Times New Roman" w:hAnsi="Calibri" w:cs="Calibri"/>
                  <w:color w:val="000000"/>
                  <w:rPrChange w:id="3601" w:author="Lane, Stefanie" w:date="2023-10-02T14:44:00Z">
                    <w:rPr/>
                  </w:rPrChange>
                </w:rPr>
                <w:t>2.9</w:t>
              </w:r>
            </w:ins>
          </w:p>
        </w:tc>
        <w:tc>
          <w:tcPr>
            <w:tcW w:w="960" w:type="dxa"/>
            <w:tcBorders>
              <w:top w:val="nil"/>
              <w:left w:val="nil"/>
              <w:bottom w:val="single" w:sz="4" w:space="0" w:color="auto"/>
              <w:right w:val="nil"/>
            </w:tcBorders>
            <w:shd w:val="clear" w:color="auto" w:fill="auto"/>
            <w:noWrap/>
            <w:vAlign w:val="bottom"/>
            <w:hideMark/>
          </w:tcPr>
          <w:p w14:paraId="28AB7A31" w14:textId="77777777" w:rsidR="00C7581F" w:rsidRPr="00C7581F" w:rsidRDefault="00C7581F" w:rsidP="00C7581F">
            <w:pPr>
              <w:spacing w:after="0" w:line="240" w:lineRule="auto"/>
              <w:jc w:val="center"/>
              <w:rPr>
                <w:ins w:id="3602" w:author="Lane, Stefanie" w:date="2023-10-02T14:44:00Z"/>
                <w:rFonts w:ascii="Calibri" w:eastAsia="Times New Roman" w:hAnsi="Calibri" w:cs="Calibri"/>
                <w:color w:val="000000"/>
                <w:rPrChange w:id="3603" w:author="Lane, Stefanie" w:date="2023-10-02T14:44:00Z">
                  <w:rPr>
                    <w:ins w:id="3604" w:author="Lane, Stefanie" w:date="2023-10-02T14:44:00Z"/>
                  </w:rPr>
                </w:rPrChange>
              </w:rPr>
              <w:pPrChange w:id="3605" w:author="Lane, Stefanie" w:date="2023-10-02T14:44:00Z">
                <w:pPr>
                  <w:jc w:val="center"/>
                </w:pPr>
              </w:pPrChange>
            </w:pPr>
            <w:ins w:id="3606" w:author="Lane, Stefanie" w:date="2023-10-02T14:44:00Z">
              <w:r w:rsidRPr="00C7581F">
                <w:rPr>
                  <w:rFonts w:ascii="Calibri" w:eastAsia="Times New Roman" w:hAnsi="Calibri" w:cs="Calibri"/>
                  <w:color w:val="000000"/>
                  <w:rPrChange w:id="3607" w:author="Lane, Stefanie" w:date="2023-10-02T14:44:00Z">
                    <w:rPr/>
                  </w:rPrChange>
                </w:rPr>
                <w:t>3.1</w:t>
              </w:r>
            </w:ins>
          </w:p>
        </w:tc>
      </w:tr>
      <w:tr w:rsidR="00C7581F" w:rsidRPr="00C7581F" w14:paraId="6D810876" w14:textId="77777777" w:rsidTr="00C7581F">
        <w:trPr>
          <w:divId w:val="361178002"/>
          <w:trHeight w:val="290"/>
          <w:jc w:val="center"/>
          <w:ins w:id="3608"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7B681F6C" w14:textId="77777777" w:rsidR="00C7581F" w:rsidRPr="00C7581F" w:rsidRDefault="00C7581F" w:rsidP="00C7581F">
            <w:pPr>
              <w:spacing w:after="0" w:line="240" w:lineRule="auto"/>
              <w:jc w:val="right"/>
              <w:rPr>
                <w:ins w:id="3609" w:author="Lane, Stefanie" w:date="2023-10-02T14:44:00Z"/>
                <w:rFonts w:ascii="Calibri" w:eastAsia="Times New Roman" w:hAnsi="Calibri" w:cs="Calibri"/>
                <w:color w:val="000000"/>
                <w:rPrChange w:id="3610" w:author="Lane, Stefanie" w:date="2023-10-02T14:44:00Z">
                  <w:rPr>
                    <w:ins w:id="3611" w:author="Lane, Stefanie" w:date="2023-10-02T14:44:00Z"/>
                  </w:rPr>
                </w:rPrChange>
              </w:rPr>
              <w:pPrChange w:id="3612" w:author="Lane, Stefanie" w:date="2023-10-02T14:44:00Z">
                <w:pPr>
                  <w:jc w:val="right"/>
                </w:pPr>
              </w:pPrChange>
            </w:pPr>
            <w:ins w:id="3613" w:author="Lane, Stefanie" w:date="2023-10-02T14:44:00Z">
              <w:r w:rsidRPr="00C7581F">
                <w:rPr>
                  <w:rFonts w:ascii="Calibri" w:eastAsia="Times New Roman" w:hAnsi="Calibri" w:cs="Calibri"/>
                  <w:color w:val="000000"/>
                  <w:rPrChange w:id="3614" w:author="Lane, Stefanie" w:date="2023-10-02T14:44:00Z">
                    <w:rPr/>
                  </w:rPrChange>
                </w:rPr>
                <w:t>2019</w:t>
              </w:r>
            </w:ins>
          </w:p>
        </w:tc>
        <w:tc>
          <w:tcPr>
            <w:tcW w:w="960" w:type="dxa"/>
            <w:tcBorders>
              <w:top w:val="nil"/>
              <w:left w:val="nil"/>
              <w:bottom w:val="single" w:sz="4" w:space="0" w:color="auto"/>
              <w:right w:val="nil"/>
            </w:tcBorders>
            <w:shd w:val="clear" w:color="auto" w:fill="auto"/>
            <w:noWrap/>
            <w:vAlign w:val="bottom"/>
            <w:hideMark/>
          </w:tcPr>
          <w:p w14:paraId="648A7A61" w14:textId="77777777" w:rsidR="00C7581F" w:rsidRPr="00C7581F" w:rsidRDefault="00C7581F" w:rsidP="00C7581F">
            <w:pPr>
              <w:spacing w:after="0" w:line="240" w:lineRule="auto"/>
              <w:jc w:val="center"/>
              <w:rPr>
                <w:ins w:id="3615" w:author="Lane, Stefanie" w:date="2023-10-02T14:44:00Z"/>
                <w:rFonts w:ascii="Calibri" w:eastAsia="Times New Roman" w:hAnsi="Calibri" w:cs="Calibri"/>
                <w:color w:val="000000"/>
                <w:rPrChange w:id="3616" w:author="Lane, Stefanie" w:date="2023-10-02T14:44:00Z">
                  <w:rPr>
                    <w:ins w:id="3617" w:author="Lane, Stefanie" w:date="2023-10-02T14:44:00Z"/>
                  </w:rPr>
                </w:rPrChange>
              </w:rPr>
              <w:pPrChange w:id="3618" w:author="Lane, Stefanie" w:date="2023-10-02T14:44:00Z">
                <w:pPr>
                  <w:jc w:val="center"/>
                </w:pPr>
              </w:pPrChange>
            </w:pPr>
            <w:ins w:id="3619" w:author="Lane, Stefanie" w:date="2023-10-02T14:44:00Z">
              <w:r w:rsidRPr="00C7581F">
                <w:rPr>
                  <w:rFonts w:ascii="Calibri" w:eastAsia="Times New Roman" w:hAnsi="Calibri" w:cs="Calibri"/>
                  <w:color w:val="000000"/>
                  <w:rPrChange w:id="3620" w:author="Lane, Stefanie" w:date="2023-10-02T14:44: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2F85B6BA" w14:textId="77777777" w:rsidR="00C7581F" w:rsidRPr="00C7581F" w:rsidRDefault="00C7581F" w:rsidP="00C7581F">
            <w:pPr>
              <w:spacing w:after="0" w:line="240" w:lineRule="auto"/>
              <w:jc w:val="center"/>
              <w:rPr>
                <w:ins w:id="3621" w:author="Lane, Stefanie" w:date="2023-10-02T14:44:00Z"/>
                <w:rFonts w:ascii="Calibri" w:eastAsia="Times New Roman" w:hAnsi="Calibri" w:cs="Calibri"/>
                <w:color w:val="000000"/>
                <w:rPrChange w:id="3622" w:author="Lane, Stefanie" w:date="2023-10-02T14:44:00Z">
                  <w:rPr>
                    <w:ins w:id="3623" w:author="Lane, Stefanie" w:date="2023-10-02T14:44:00Z"/>
                  </w:rPr>
                </w:rPrChange>
              </w:rPr>
              <w:pPrChange w:id="3624" w:author="Lane, Stefanie" w:date="2023-10-02T14:44:00Z">
                <w:pPr>
                  <w:jc w:val="center"/>
                </w:pPr>
              </w:pPrChange>
            </w:pPr>
            <w:ins w:id="3625" w:author="Lane, Stefanie" w:date="2023-10-02T14:44:00Z">
              <w:r w:rsidRPr="00C7581F">
                <w:rPr>
                  <w:rFonts w:ascii="Calibri" w:eastAsia="Times New Roman" w:hAnsi="Calibri" w:cs="Calibri"/>
                  <w:color w:val="000000"/>
                  <w:rPrChange w:id="3626" w:author="Lane, Stefanie" w:date="2023-10-02T14:44:00Z">
                    <w:rPr/>
                  </w:rPrChange>
                </w:rPr>
                <w:t>31</w:t>
              </w:r>
            </w:ins>
          </w:p>
        </w:tc>
        <w:tc>
          <w:tcPr>
            <w:tcW w:w="300" w:type="dxa"/>
            <w:tcBorders>
              <w:top w:val="nil"/>
              <w:left w:val="nil"/>
              <w:bottom w:val="nil"/>
              <w:right w:val="nil"/>
            </w:tcBorders>
            <w:shd w:val="clear" w:color="auto" w:fill="auto"/>
            <w:noWrap/>
            <w:vAlign w:val="bottom"/>
            <w:hideMark/>
          </w:tcPr>
          <w:p w14:paraId="37BFCF18" w14:textId="77777777" w:rsidR="00C7581F" w:rsidRPr="00C7581F" w:rsidRDefault="00C7581F" w:rsidP="00C7581F">
            <w:pPr>
              <w:spacing w:after="0" w:line="240" w:lineRule="auto"/>
              <w:jc w:val="center"/>
              <w:rPr>
                <w:ins w:id="3627" w:author="Lane, Stefanie" w:date="2023-10-02T14:44:00Z"/>
                <w:rFonts w:ascii="Calibri" w:eastAsia="Times New Roman" w:hAnsi="Calibri" w:cs="Calibri"/>
                <w:color w:val="000000"/>
                <w:rPrChange w:id="3628" w:author="Lane, Stefanie" w:date="2023-10-02T14:44:00Z">
                  <w:rPr>
                    <w:ins w:id="3629" w:author="Lane, Stefanie" w:date="2023-10-02T14:44:00Z"/>
                  </w:rPr>
                </w:rPrChange>
              </w:rPr>
              <w:pPrChange w:id="3630" w:author="Lane, Stefanie" w:date="2023-10-02T14:44: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5478972C" w14:textId="77777777" w:rsidR="00C7581F" w:rsidRPr="00C7581F" w:rsidRDefault="00C7581F" w:rsidP="00C7581F">
            <w:pPr>
              <w:spacing w:after="0" w:line="240" w:lineRule="auto"/>
              <w:jc w:val="center"/>
              <w:rPr>
                <w:ins w:id="3631" w:author="Lane, Stefanie" w:date="2023-10-02T14:44:00Z"/>
                <w:rFonts w:ascii="Calibri" w:eastAsia="Times New Roman" w:hAnsi="Calibri" w:cs="Calibri"/>
                <w:color w:val="000000"/>
                <w:rPrChange w:id="3632" w:author="Lane, Stefanie" w:date="2023-10-02T14:44:00Z">
                  <w:rPr>
                    <w:ins w:id="3633" w:author="Lane, Stefanie" w:date="2023-10-02T14:44:00Z"/>
                  </w:rPr>
                </w:rPrChange>
              </w:rPr>
              <w:pPrChange w:id="3634" w:author="Lane, Stefanie" w:date="2023-10-02T14:44:00Z">
                <w:pPr>
                  <w:jc w:val="center"/>
                </w:pPr>
              </w:pPrChange>
            </w:pPr>
            <w:ins w:id="3635" w:author="Lane, Stefanie" w:date="2023-10-02T14:44:00Z">
              <w:r w:rsidRPr="00C7581F">
                <w:rPr>
                  <w:rFonts w:ascii="Calibri" w:eastAsia="Times New Roman" w:hAnsi="Calibri" w:cs="Calibri"/>
                  <w:color w:val="000000"/>
                  <w:rPrChange w:id="3636" w:author="Lane, Stefanie" w:date="2023-10-02T14:44:00Z">
                    <w:rPr/>
                  </w:rPrChange>
                </w:rPr>
                <w:t>10.5</w:t>
              </w:r>
            </w:ins>
          </w:p>
        </w:tc>
        <w:tc>
          <w:tcPr>
            <w:tcW w:w="960" w:type="dxa"/>
            <w:tcBorders>
              <w:top w:val="nil"/>
              <w:left w:val="nil"/>
              <w:bottom w:val="single" w:sz="4" w:space="0" w:color="auto"/>
              <w:right w:val="nil"/>
            </w:tcBorders>
            <w:shd w:val="clear" w:color="auto" w:fill="auto"/>
            <w:noWrap/>
            <w:vAlign w:val="bottom"/>
            <w:hideMark/>
          </w:tcPr>
          <w:p w14:paraId="314C4974" w14:textId="77777777" w:rsidR="00C7581F" w:rsidRPr="00C7581F" w:rsidRDefault="00C7581F" w:rsidP="00C7581F">
            <w:pPr>
              <w:spacing w:after="0" w:line="240" w:lineRule="auto"/>
              <w:jc w:val="center"/>
              <w:rPr>
                <w:ins w:id="3637" w:author="Lane, Stefanie" w:date="2023-10-02T14:44:00Z"/>
                <w:rFonts w:ascii="Calibri" w:eastAsia="Times New Roman" w:hAnsi="Calibri" w:cs="Calibri"/>
                <w:color w:val="000000"/>
                <w:rPrChange w:id="3638" w:author="Lane, Stefanie" w:date="2023-10-02T14:44:00Z">
                  <w:rPr>
                    <w:ins w:id="3639" w:author="Lane, Stefanie" w:date="2023-10-02T14:44:00Z"/>
                  </w:rPr>
                </w:rPrChange>
              </w:rPr>
              <w:pPrChange w:id="3640" w:author="Lane, Stefanie" w:date="2023-10-02T14:44:00Z">
                <w:pPr>
                  <w:jc w:val="center"/>
                </w:pPr>
              </w:pPrChange>
            </w:pPr>
            <w:ins w:id="3641" w:author="Lane, Stefanie" w:date="2023-10-02T14:44:00Z">
              <w:r w:rsidRPr="00C7581F">
                <w:rPr>
                  <w:rFonts w:ascii="Calibri" w:eastAsia="Times New Roman" w:hAnsi="Calibri" w:cs="Calibri"/>
                  <w:color w:val="000000"/>
                  <w:rPrChange w:id="3642" w:author="Lane, Stefanie" w:date="2023-10-02T14:44:00Z">
                    <w:rPr/>
                  </w:rPrChange>
                </w:rPr>
                <w:t>1.9</w:t>
              </w:r>
            </w:ins>
          </w:p>
        </w:tc>
        <w:tc>
          <w:tcPr>
            <w:tcW w:w="960" w:type="dxa"/>
            <w:tcBorders>
              <w:top w:val="nil"/>
              <w:left w:val="nil"/>
              <w:bottom w:val="single" w:sz="4" w:space="0" w:color="auto"/>
              <w:right w:val="nil"/>
            </w:tcBorders>
            <w:shd w:val="clear" w:color="auto" w:fill="auto"/>
            <w:noWrap/>
            <w:vAlign w:val="bottom"/>
            <w:hideMark/>
          </w:tcPr>
          <w:p w14:paraId="56AAB225" w14:textId="77777777" w:rsidR="00C7581F" w:rsidRPr="00C7581F" w:rsidRDefault="00C7581F" w:rsidP="00C7581F">
            <w:pPr>
              <w:spacing w:after="0" w:line="240" w:lineRule="auto"/>
              <w:jc w:val="center"/>
              <w:rPr>
                <w:ins w:id="3643" w:author="Lane, Stefanie" w:date="2023-10-02T14:44:00Z"/>
                <w:rFonts w:ascii="Calibri" w:eastAsia="Times New Roman" w:hAnsi="Calibri" w:cs="Calibri"/>
                <w:color w:val="000000"/>
                <w:rPrChange w:id="3644" w:author="Lane, Stefanie" w:date="2023-10-02T14:44:00Z">
                  <w:rPr>
                    <w:ins w:id="3645" w:author="Lane, Stefanie" w:date="2023-10-02T14:44:00Z"/>
                  </w:rPr>
                </w:rPrChange>
              </w:rPr>
              <w:pPrChange w:id="3646" w:author="Lane, Stefanie" w:date="2023-10-02T14:44:00Z">
                <w:pPr>
                  <w:jc w:val="center"/>
                </w:pPr>
              </w:pPrChange>
            </w:pPr>
            <w:ins w:id="3647" w:author="Lane, Stefanie" w:date="2023-10-02T14:44:00Z">
              <w:r w:rsidRPr="00C7581F">
                <w:rPr>
                  <w:rFonts w:ascii="Calibri" w:eastAsia="Times New Roman" w:hAnsi="Calibri" w:cs="Calibri"/>
                  <w:color w:val="000000"/>
                  <w:rPrChange w:id="3648" w:author="Lane, Stefanie" w:date="2023-10-02T14:44:00Z">
                    <w:rPr/>
                  </w:rPrChange>
                </w:rPr>
                <w:t>3.0</w:t>
              </w:r>
            </w:ins>
          </w:p>
        </w:tc>
      </w:tr>
      <w:tr w:rsidR="00C7581F" w:rsidRPr="00C7581F" w14:paraId="0B341122" w14:textId="77777777" w:rsidTr="00C7581F">
        <w:trPr>
          <w:divId w:val="361178002"/>
          <w:trHeight w:val="200"/>
          <w:jc w:val="center"/>
          <w:ins w:id="3649" w:author="Lane, Stefanie" w:date="2023-10-02T14:44:00Z"/>
        </w:trPr>
        <w:tc>
          <w:tcPr>
            <w:tcW w:w="1180" w:type="dxa"/>
            <w:tcBorders>
              <w:top w:val="nil"/>
              <w:left w:val="nil"/>
              <w:bottom w:val="nil"/>
              <w:right w:val="nil"/>
            </w:tcBorders>
            <w:shd w:val="clear" w:color="auto" w:fill="auto"/>
            <w:noWrap/>
            <w:vAlign w:val="bottom"/>
            <w:hideMark/>
          </w:tcPr>
          <w:p w14:paraId="0A2E7A9A" w14:textId="77777777" w:rsidR="00C7581F" w:rsidRPr="00C7581F" w:rsidRDefault="00C7581F" w:rsidP="00C7581F">
            <w:pPr>
              <w:spacing w:after="0" w:line="240" w:lineRule="auto"/>
              <w:jc w:val="center"/>
              <w:rPr>
                <w:ins w:id="3650" w:author="Lane, Stefanie" w:date="2023-10-02T14:44:00Z"/>
                <w:rFonts w:ascii="Calibri" w:eastAsia="Times New Roman" w:hAnsi="Calibri" w:cs="Calibri"/>
                <w:color w:val="000000"/>
                <w:rPrChange w:id="3651" w:author="Lane, Stefanie" w:date="2023-10-02T14:44:00Z">
                  <w:rPr>
                    <w:ins w:id="3652" w:author="Lane, Stefanie" w:date="2023-10-02T14:44:00Z"/>
                  </w:rPr>
                </w:rPrChange>
              </w:rPr>
              <w:pPrChange w:id="3653"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3422106E" w14:textId="77777777" w:rsidR="00C7581F" w:rsidRPr="00C7581F" w:rsidRDefault="00C7581F" w:rsidP="00C7581F">
            <w:pPr>
              <w:spacing w:after="0" w:line="240" w:lineRule="auto"/>
              <w:rPr>
                <w:ins w:id="3654" w:author="Lane, Stefanie" w:date="2023-10-02T14:44:00Z"/>
                <w:rFonts w:ascii="Times New Roman" w:eastAsia="Times New Roman" w:hAnsi="Times New Roman" w:cs="Times New Roman"/>
                <w:rPrChange w:id="3655" w:author="Lane, Stefanie" w:date="2023-10-02T14:44:00Z">
                  <w:rPr>
                    <w:ins w:id="3656" w:author="Lane, Stefanie" w:date="2023-10-02T14:44:00Z"/>
                  </w:rPr>
                </w:rPrChange>
              </w:rPr>
              <w:pPrChange w:id="3657" w:author="Lane, Stefanie" w:date="2023-10-02T14:44:00Z">
                <w:pPr/>
              </w:pPrChange>
            </w:pPr>
          </w:p>
        </w:tc>
        <w:tc>
          <w:tcPr>
            <w:tcW w:w="960" w:type="dxa"/>
            <w:tcBorders>
              <w:top w:val="nil"/>
              <w:left w:val="nil"/>
              <w:bottom w:val="nil"/>
              <w:right w:val="nil"/>
            </w:tcBorders>
            <w:shd w:val="clear" w:color="auto" w:fill="auto"/>
            <w:noWrap/>
            <w:vAlign w:val="bottom"/>
            <w:hideMark/>
          </w:tcPr>
          <w:p w14:paraId="19DD256E" w14:textId="77777777" w:rsidR="00C7581F" w:rsidRPr="00C7581F" w:rsidRDefault="00C7581F" w:rsidP="00C7581F">
            <w:pPr>
              <w:spacing w:after="0" w:line="240" w:lineRule="auto"/>
              <w:jc w:val="center"/>
              <w:rPr>
                <w:ins w:id="3658" w:author="Lane, Stefanie" w:date="2023-10-02T14:44:00Z"/>
                <w:rFonts w:ascii="Times New Roman" w:eastAsia="Times New Roman" w:hAnsi="Times New Roman" w:cs="Times New Roman"/>
                <w:rPrChange w:id="3659" w:author="Lane, Stefanie" w:date="2023-10-02T14:44:00Z">
                  <w:rPr>
                    <w:ins w:id="3660" w:author="Lane, Stefanie" w:date="2023-10-02T14:44:00Z"/>
                  </w:rPr>
                </w:rPrChange>
              </w:rPr>
              <w:pPrChange w:id="3661" w:author="Lane, Stefanie" w:date="2023-10-02T14:44:00Z">
                <w:pPr>
                  <w:jc w:val="center"/>
                </w:pPr>
              </w:pPrChange>
            </w:pPr>
          </w:p>
        </w:tc>
        <w:tc>
          <w:tcPr>
            <w:tcW w:w="300" w:type="dxa"/>
            <w:tcBorders>
              <w:top w:val="nil"/>
              <w:left w:val="nil"/>
              <w:bottom w:val="nil"/>
              <w:right w:val="nil"/>
            </w:tcBorders>
            <w:shd w:val="clear" w:color="auto" w:fill="auto"/>
            <w:noWrap/>
            <w:vAlign w:val="bottom"/>
            <w:hideMark/>
          </w:tcPr>
          <w:p w14:paraId="53F19BCA" w14:textId="77777777" w:rsidR="00C7581F" w:rsidRPr="00C7581F" w:rsidRDefault="00C7581F" w:rsidP="00C7581F">
            <w:pPr>
              <w:spacing w:after="0" w:line="240" w:lineRule="auto"/>
              <w:jc w:val="center"/>
              <w:rPr>
                <w:ins w:id="3662" w:author="Lane, Stefanie" w:date="2023-10-02T14:44:00Z"/>
                <w:rFonts w:ascii="Times New Roman" w:eastAsia="Times New Roman" w:hAnsi="Times New Roman" w:cs="Times New Roman"/>
                <w:rPrChange w:id="3663" w:author="Lane, Stefanie" w:date="2023-10-02T14:44:00Z">
                  <w:rPr>
                    <w:ins w:id="3664" w:author="Lane, Stefanie" w:date="2023-10-02T14:44:00Z"/>
                  </w:rPr>
                </w:rPrChange>
              </w:rPr>
              <w:pPrChange w:id="3665"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76F28260" w14:textId="77777777" w:rsidR="00C7581F" w:rsidRPr="00C7581F" w:rsidRDefault="00C7581F" w:rsidP="00C7581F">
            <w:pPr>
              <w:spacing w:after="0" w:line="240" w:lineRule="auto"/>
              <w:jc w:val="center"/>
              <w:rPr>
                <w:ins w:id="3666" w:author="Lane, Stefanie" w:date="2023-10-02T14:44:00Z"/>
                <w:rFonts w:ascii="Times New Roman" w:eastAsia="Times New Roman" w:hAnsi="Times New Roman" w:cs="Times New Roman"/>
                <w:rPrChange w:id="3667" w:author="Lane, Stefanie" w:date="2023-10-02T14:44:00Z">
                  <w:rPr>
                    <w:ins w:id="3668" w:author="Lane, Stefanie" w:date="2023-10-02T14:44:00Z"/>
                  </w:rPr>
                </w:rPrChange>
              </w:rPr>
              <w:pPrChange w:id="3669"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50808F97" w14:textId="77777777" w:rsidR="00C7581F" w:rsidRPr="00C7581F" w:rsidRDefault="00C7581F" w:rsidP="00C7581F">
            <w:pPr>
              <w:spacing w:after="0" w:line="240" w:lineRule="auto"/>
              <w:jc w:val="center"/>
              <w:rPr>
                <w:ins w:id="3670" w:author="Lane, Stefanie" w:date="2023-10-02T14:44:00Z"/>
                <w:rFonts w:ascii="Times New Roman" w:eastAsia="Times New Roman" w:hAnsi="Times New Roman" w:cs="Times New Roman"/>
                <w:rPrChange w:id="3671" w:author="Lane, Stefanie" w:date="2023-10-02T14:44:00Z">
                  <w:rPr>
                    <w:ins w:id="3672" w:author="Lane, Stefanie" w:date="2023-10-02T14:44:00Z"/>
                  </w:rPr>
                </w:rPrChange>
              </w:rPr>
              <w:pPrChange w:id="3673"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6F11714A" w14:textId="77777777" w:rsidR="00C7581F" w:rsidRPr="00C7581F" w:rsidRDefault="00C7581F" w:rsidP="00C7581F">
            <w:pPr>
              <w:spacing w:after="0" w:line="240" w:lineRule="auto"/>
              <w:jc w:val="center"/>
              <w:rPr>
                <w:ins w:id="3674" w:author="Lane, Stefanie" w:date="2023-10-02T14:44:00Z"/>
                <w:rFonts w:ascii="Times New Roman" w:eastAsia="Times New Roman" w:hAnsi="Times New Roman" w:cs="Times New Roman"/>
                <w:rPrChange w:id="3675" w:author="Lane, Stefanie" w:date="2023-10-02T14:44:00Z">
                  <w:rPr>
                    <w:ins w:id="3676" w:author="Lane, Stefanie" w:date="2023-10-02T14:44:00Z"/>
                  </w:rPr>
                </w:rPrChange>
              </w:rPr>
              <w:pPrChange w:id="3677" w:author="Lane, Stefanie" w:date="2023-10-02T14:44:00Z">
                <w:pPr>
                  <w:jc w:val="center"/>
                </w:pPr>
              </w:pPrChange>
            </w:pPr>
          </w:p>
        </w:tc>
      </w:tr>
      <w:tr w:rsidR="00C7581F" w:rsidRPr="00C7581F" w14:paraId="36DF1CA0" w14:textId="77777777" w:rsidTr="00C7581F">
        <w:trPr>
          <w:divId w:val="361178002"/>
          <w:trHeight w:val="290"/>
          <w:jc w:val="center"/>
          <w:ins w:id="3678" w:author="Lane, Stefanie" w:date="2023-10-02T14:44:00Z"/>
        </w:trPr>
        <w:tc>
          <w:tcPr>
            <w:tcW w:w="1180" w:type="dxa"/>
            <w:tcBorders>
              <w:top w:val="nil"/>
              <w:left w:val="nil"/>
              <w:bottom w:val="nil"/>
              <w:right w:val="nil"/>
            </w:tcBorders>
            <w:shd w:val="clear" w:color="auto" w:fill="auto"/>
            <w:noWrap/>
            <w:vAlign w:val="bottom"/>
            <w:hideMark/>
          </w:tcPr>
          <w:p w14:paraId="6781F288" w14:textId="77777777" w:rsidR="00C7581F" w:rsidRPr="00C7581F" w:rsidRDefault="00C7581F" w:rsidP="00C7581F">
            <w:pPr>
              <w:spacing w:after="0" w:line="240" w:lineRule="auto"/>
              <w:rPr>
                <w:ins w:id="3679" w:author="Lane, Stefanie" w:date="2023-10-02T14:44:00Z"/>
                <w:rFonts w:ascii="Calibri" w:eastAsia="Times New Roman" w:hAnsi="Calibri" w:cs="Calibri"/>
                <w:b/>
                <w:bCs/>
                <w:color w:val="000000"/>
                <w:rPrChange w:id="3680" w:author="Lane, Stefanie" w:date="2023-10-02T14:44:00Z">
                  <w:rPr>
                    <w:ins w:id="3681" w:author="Lane, Stefanie" w:date="2023-10-02T14:44:00Z"/>
                  </w:rPr>
                </w:rPrChange>
              </w:rPr>
              <w:pPrChange w:id="3682" w:author="Lane, Stefanie" w:date="2023-10-02T14:44:00Z">
                <w:pPr/>
              </w:pPrChange>
            </w:pPr>
            <w:ins w:id="3683" w:author="Lane, Stefanie" w:date="2023-10-02T14:44:00Z">
              <w:r w:rsidRPr="00C7581F">
                <w:rPr>
                  <w:rFonts w:ascii="Calibri" w:eastAsia="Times New Roman" w:hAnsi="Calibri" w:cs="Calibri"/>
                  <w:b/>
                  <w:bCs/>
                  <w:color w:val="000000"/>
                  <w:rPrChange w:id="3684" w:author="Lane, Stefanie" w:date="2023-10-02T14:44:00Z">
                    <w:rPr/>
                  </w:rPrChange>
                </w:rPr>
                <w:t>Total</w:t>
              </w:r>
            </w:ins>
          </w:p>
        </w:tc>
        <w:tc>
          <w:tcPr>
            <w:tcW w:w="960" w:type="dxa"/>
            <w:tcBorders>
              <w:top w:val="nil"/>
              <w:left w:val="nil"/>
              <w:bottom w:val="nil"/>
              <w:right w:val="nil"/>
            </w:tcBorders>
            <w:shd w:val="clear" w:color="auto" w:fill="auto"/>
            <w:noWrap/>
            <w:vAlign w:val="bottom"/>
            <w:hideMark/>
          </w:tcPr>
          <w:p w14:paraId="7F42398C" w14:textId="77777777" w:rsidR="00C7581F" w:rsidRPr="00C7581F" w:rsidRDefault="00C7581F" w:rsidP="00C7581F">
            <w:pPr>
              <w:spacing w:after="0" w:line="240" w:lineRule="auto"/>
              <w:rPr>
                <w:ins w:id="3685" w:author="Lane, Stefanie" w:date="2023-10-02T14:44:00Z"/>
                <w:rFonts w:ascii="Calibri" w:eastAsia="Times New Roman" w:hAnsi="Calibri" w:cs="Calibri"/>
                <w:b/>
                <w:bCs/>
                <w:color w:val="000000"/>
                <w:rPrChange w:id="3686" w:author="Lane, Stefanie" w:date="2023-10-02T14:44:00Z">
                  <w:rPr>
                    <w:ins w:id="3687" w:author="Lane, Stefanie" w:date="2023-10-02T14:44:00Z"/>
                  </w:rPr>
                </w:rPrChange>
              </w:rPr>
              <w:pPrChange w:id="3688" w:author="Lane, Stefanie" w:date="2023-10-02T14:44:00Z">
                <w:pPr/>
              </w:pPrChange>
            </w:pPr>
          </w:p>
        </w:tc>
        <w:tc>
          <w:tcPr>
            <w:tcW w:w="960" w:type="dxa"/>
            <w:tcBorders>
              <w:top w:val="nil"/>
              <w:left w:val="nil"/>
              <w:bottom w:val="nil"/>
              <w:right w:val="nil"/>
            </w:tcBorders>
            <w:shd w:val="clear" w:color="auto" w:fill="auto"/>
            <w:noWrap/>
            <w:vAlign w:val="bottom"/>
            <w:hideMark/>
          </w:tcPr>
          <w:p w14:paraId="2AA6B083" w14:textId="77777777" w:rsidR="00C7581F" w:rsidRPr="00C7581F" w:rsidRDefault="00C7581F" w:rsidP="00C7581F">
            <w:pPr>
              <w:spacing w:after="0" w:line="240" w:lineRule="auto"/>
              <w:jc w:val="center"/>
              <w:rPr>
                <w:ins w:id="3689" w:author="Lane, Stefanie" w:date="2023-10-02T14:44:00Z"/>
                <w:rFonts w:ascii="Times New Roman" w:eastAsia="Times New Roman" w:hAnsi="Times New Roman" w:cs="Times New Roman"/>
                <w:rPrChange w:id="3690" w:author="Lane, Stefanie" w:date="2023-10-02T14:44:00Z">
                  <w:rPr>
                    <w:ins w:id="3691" w:author="Lane, Stefanie" w:date="2023-10-02T14:44:00Z"/>
                  </w:rPr>
                </w:rPrChange>
              </w:rPr>
              <w:pPrChange w:id="3692" w:author="Lane, Stefanie" w:date="2023-10-02T14:44:00Z">
                <w:pPr>
                  <w:jc w:val="center"/>
                </w:pPr>
              </w:pPrChange>
            </w:pPr>
          </w:p>
        </w:tc>
        <w:tc>
          <w:tcPr>
            <w:tcW w:w="300" w:type="dxa"/>
            <w:tcBorders>
              <w:top w:val="nil"/>
              <w:left w:val="nil"/>
              <w:bottom w:val="nil"/>
              <w:right w:val="nil"/>
            </w:tcBorders>
            <w:shd w:val="clear" w:color="auto" w:fill="auto"/>
            <w:noWrap/>
            <w:vAlign w:val="bottom"/>
            <w:hideMark/>
          </w:tcPr>
          <w:p w14:paraId="57CE66C8" w14:textId="77777777" w:rsidR="00C7581F" w:rsidRPr="00C7581F" w:rsidRDefault="00C7581F" w:rsidP="00C7581F">
            <w:pPr>
              <w:spacing w:after="0" w:line="240" w:lineRule="auto"/>
              <w:jc w:val="center"/>
              <w:rPr>
                <w:ins w:id="3693" w:author="Lane, Stefanie" w:date="2023-10-02T14:44:00Z"/>
                <w:rFonts w:ascii="Times New Roman" w:eastAsia="Times New Roman" w:hAnsi="Times New Roman" w:cs="Times New Roman"/>
                <w:rPrChange w:id="3694" w:author="Lane, Stefanie" w:date="2023-10-02T14:44:00Z">
                  <w:rPr>
                    <w:ins w:id="3695" w:author="Lane, Stefanie" w:date="2023-10-02T14:44:00Z"/>
                  </w:rPr>
                </w:rPrChange>
              </w:rPr>
              <w:pPrChange w:id="3696"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2449F4A7" w14:textId="77777777" w:rsidR="00C7581F" w:rsidRPr="00C7581F" w:rsidRDefault="00C7581F" w:rsidP="00C7581F">
            <w:pPr>
              <w:spacing w:after="0" w:line="240" w:lineRule="auto"/>
              <w:jc w:val="center"/>
              <w:rPr>
                <w:ins w:id="3697" w:author="Lane, Stefanie" w:date="2023-10-02T14:44:00Z"/>
                <w:rFonts w:ascii="Times New Roman" w:eastAsia="Times New Roman" w:hAnsi="Times New Roman" w:cs="Times New Roman"/>
                <w:rPrChange w:id="3698" w:author="Lane, Stefanie" w:date="2023-10-02T14:44:00Z">
                  <w:rPr>
                    <w:ins w:id="3699" w:author="Lane, Stefanie" w:date="2023-10-02T14:44:00Z"/>
                  </w:rPr>
                </w:rPrChange>
              </w:rPr>
              <w:pPrChange w:id="3700"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443B7705" w14:textId="77777777" w:rsidR="00C7581F" w:rsidRPr="00C7581F" w:rsidRDefault="00C7581F" w:rsidP="00C7581F">
            <w:pPr>
              <w:spacing w:after="0" w:line="240" w:lineRule="auto"/>
              <w:jc w:val="center"/>
              <w:rPr>
                <w:ins w:id="3701" w:author="Lane, Stefanie" w:date="2023-10-02T14:44:00Z"/>
                <w:rFonts w:ascii="Times New Roman" w:eastAsia="Times New Roman" w:hAnsi="Times New Roman" w:cs="Times New Roman"/>
                <w:rPrChange w:id="3702" w:author="Lane, Stefanie" w:date="2023-10-02T14:44:00Z">
                  <w:rPr>
                    <w:ins w:id="3703" w:author="Lane, Stefanie" w:date="2023-10-02T14:44:00Z"/>
                  </w:rPr>
                </w:rPrChange>
              </w:rPr>
              <w:pPrChange w:id="3704"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3851D82E" w14:textId="77777777" w:rsidR="00C7581F" w:rsidRPr="00C7581F" w:rsidRDefault="00C7581F" w:rsidP="00C7581F">
            <w:pPr>
              <w:spacing w:after="0" w:line="240" w:lineRule="auto"/>
              <w:jc w:val="center"/>
              <w:rPr>
                <w:ins w:id="3705" w:author="Lane, Stefanie" w:date="2023-10-02T14:44:00Z"/>
                <w:rFonts w:ascii="Times New Roman" w:eastAsia="Times New Roman" w:hAnsi="Times New Roman" w:cs="Times New Roman"/>
                <w:rPrChange w:id="3706" w:author="Lane, Stefanie" w:date="2023-10-02T14:44:00Z">
                  <w:rPr>
                    <w:ins w:id="3707" w:author="Lane, Stefanie" w:date="2023-10-02T14:44:00Z"/>
                  </w:rPr>
                </w:rPrChange>
              </w:rPr>
              <w:pPrChange w:id="3708" w:author="Lane, Stefanie" w:date="2023-10-02T14:44:00Z">
                <w:pPr>
                  <w:jc w:val="center"/>
                </w:pPr>
              </w:pPrChange>
            </w:pPr>
          </w:p>
        </w:tc>
      </w:tr>
      <w:tr w:rsidR="00C7581F" w:rsidRPr="00C7581F" w14:paraId="62E9750D" w14:textId="77777777" w:rsidTr="00C7581F">
        <w:trPr>
          <w:divId w:val="361178002"/>
          <w:trHeight w:val="290"/>
          <w:jc w:val="center"/>
          <w:ins w:id="3709"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2859FDA5" w14:textId="77777777" w:rsidR="00C7581F" w:rsidRPr="00C7581F" w:rsidRDefault="00C7581F" w:rsidP="00C7581F">
            <w:pPr>
              <w:spacing w:after="0" w:line="240" w:lineRule="auto"/>
              <w:jc w:val="right"/>
              <w:rPr>
                <w:ins w:id="3710" w:author="Lane, Stefanie" w:date="2023-10-02T14:44:00Z"/>
                <w:rFonts w:ascii="Calibri" w:eastAsia="Times New Roman" w:hAnsi="Calibri" w:cs="Calibri"/>
                <w:color w:val="000000"/>
                <w:rPrChange w:id="3711" w:author="Lane, Stefanie" w:date="2023-10-02T14:44:00Z">
                  <w:rPr>
                    <w:ins w:id="3712" w:author="Lane, Stefanie" w:date="2023-10-02T14:44:00Z"/>
                  </w:rPr>
                </w:rPrChange>
              </w:rPr>
              <w:pPrChange w:id="3713" w:author="Lane, Stefanie" w:date="2023-10-02T14:44:00Z">
                <w:pPr>
                  <w:jc w:val="right"/>
                </w:pPr>
              </w:pPrChange>
            </w:pPr>
            <w:ins w:id="3714" w:author="Lane, Stefanie" w:date="2023-10-02T14:44:00Z">
              <w:r w:rsidRPr="00C7581F">
                <w:rPr>
                  <w:rFonts w:ascii="Calibri" w:eastAsia="Times New Roman" w:hAnsi="Calibri" w:cs="Calibri"/>
                  <w:color w:val="000000"/>
                  <w:rPrChange w:id="3715" w:author="Lane, Stefanie" w:date="2023-10-02T14:44: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1F645C6A" w14:textId="77777777" w:rsidR="00C7581F" w:rsidRPr="00C7581F" w:rsidRDefault="00C7581F" w:rsidP="00C7581F">
            <w:pPr>
              <w:spacing w:after="0" w:line="240" w:lineRule="auto"/>
              <w:jc w:val="center"/>
              <w:rPr>
                <w:ins w:id="3716" w:author="Lane, Stefanie" w:date="2023-10-02T14:44:00Z"/>
                <w:rFonts w:ascii="Calibri" w:eastAsia="Times New Roman" w:hAnsi="Calibri" w:cs="Calibri"/>
                <w:color w:val="000000"/>
                <w:rPrChange w:id="3717" w:author="Lane, Stefanie" w:date="2023-10-02T14:44:00Z">
                  <w:rPr>
                    <w:ins w:id="3718" w:author="Lane, Stefanie" w:date="2023-10-02T14:44:00Z"/>
                  </w:rPr>
                </w:rPrChange>
              </w:rPr>
              <w:pPrChange w:id="3719" w:author="Lane, Stefanie" w:date="2023-10-02T14:44:00Z">
                <w:pPr>
                  <w:jc w:val="center"/>
                </w:pPr>
              </w:pPrChange>
            </w:pPr>
            <w:ins w:id="3720" w:author="Lane, Stefanie" w:date="2023-10-02T14:44:00Z">
              <w:r w:rsidRPr="00C7581F">
                <w:rPr>
                  <w:rFonts w:ascii="Calibri" w:eastAsia="Times New Roman" w:hAnsi="Calibri" w:cs="Calibri"/>
                  <w:color w:val="000000"/>
                  <w:rPrChange w:id="3721" w:author="Lane, Stefanie" w:date="2023-10-02T14:44: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683A0E32" w14:textId="77777777" w:rsidR="00C7581F" w:rsidRPr="00C7581F" w:rsidRDefault="00C7581F" w:rsidP="00C7581F">
            <w:pPr>
              <w:spacing w:after="0" w:line="240" w:lineRule="auto"/>
              <w:jc w:val="center"/>
              <w:rPr>
                <w:ins w:id="3722" w:author="Lane, Stefanie" w:date="2023-10-02T14:44:00Z"/>
                <w:rFonts w:ascii="Calibri" w:eastAsia="Times New Roman" w:hAnsi="Calibri" w:cs="Calibri"/>
                <w:color w:val="000000"/>
                <w:rPrChange w:id="3723" w:author="Lane, Stefanie" w:date="2023-10-02T14:44:00Z">
                  <w:rPr>
                    <w:ins w:id="3724" w:author="Lane, Stefanie" w:date="2023-10-02T14:44:00Z"/>
                  </w:rPr>
                </w:rPrChange>
              </w:rPr>
              <w:pPrChange w:id="3725" w:author="Lane, Stefanie" w:date="2023-10-02T14:44:00Z">
                <w:pPr>
                  <w:jc w:val="center"/>
                </w:pPr>
              </w:pPrChange>
            </w:pPr>
            <w:ins w:id="3726" w:author="Lane, Stefanie" w:date="2023-10-02T14:44:00Z">
              <w:r w:rsidRPr="00C7581F">
                <w:rPr>
                  <w:rFonts w:ascii="Calibri" w:eastAsia="Times New Roman" w:hAnsi="Calibri" w:cs="Calibri"/>
                  <w:color w:val="000000"/>
                  <w:rPrChange w:id="3727" w:author="Lane, Stefanie" w:date="2023-10-02T14:44:00Z">
                    <w:rPr/>
                  </w:rPrChange>
                </w:rPr>
                <w:t>48</w:t>
              </w:r>
            </w:ins>
          </w:p>
        </w:tc>
        <w:tc>
          <w:tcPr>
            <w:tcW w:w="300" w:type="dxa"/>
            <w:tcBorders>
              <w:top w:val="nil"/>
              <w:left w:val="nil"/>
              <w:bottom w:val="nil"/>
              <w:right w:val="nil"/>
            </w:tcBorders>
            <w:shd w:val="clear" w:color="auto" w:fill="auto"/>
            <w:noWrap/>
            <w:vAlign w:val="bottom"/>
            <w:hideMark/>
          </w:tcPr>
          <w:p w14:paraId="163F7D24" w14:textId="77777777" w:rsidR="00C7581F" w:rsidRPr="00C7581F" w:rsidRDefault="00C7581F" w:rsidP="00C7581F">
            <w:pPr>
              <w:spacing w:after="0" w:line="240" w:lineRule="auto"/>
              <w:jc w:val="center"/>
              <w:rPr>
                <w:ins w:id="3728" w:author="Lane, Stefanie" w:date="2023-10-02T14:44:00Z"/>
                <w:rFonts w:ascii="Calibri" w:eastAsia="Times New Roman" w:hAnsi="Calibri" w:cs="Calibri"/>
                <w:color w:val="000000"/>
                <w:rPrChange w:id="3729" w:author="Lane, Stefanie" w:date="2023-10-02T14:44:00Z">
                  <w:rPr>
                    <w:ins w:id="3730" w:author="Lane, Stefanie" w:date="2023-10-02T14:44:00Z"/>
                  </w:rPr>
                </w:rPrChange>
              </w:rPr>
              <w:pPrChange w:id="3731" w:author="Lane, Stefanie" w:date="2023-10-02T14: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CB093EA" w14:textId="77777777" w:rsidR="00C7581F" w:rsidRPr="00C7581F" w:rsidRDefault="00C7581F" w:rsidP="00C7581F">
            <w:pPr>
              <w:spacing w:after="0" w:line="240" w:lineRule="auto"/>
              <w:jc w:val="center"/>
              <w:rPr>
                <w:ins w:id="3732" w:author="Lane, Stefanie" w:date="2023-10-02T14:44:00Z"/>
                <w:rFonts w:ascii="Calibri" w:eastAsia="Times New Roman" w:hAnsi="Calibri" w:cs="Calibri"/>
                <w:color w:val="000000"/>
                <w:rPrChange w:id="3733" w:author="Lane, Stefanie" w:date="2023-10-02T14:44:00Z">
                  <w:rPr>
                    <w:ins w:id="3734" w:author="Lane, Stefanie" w:date="2023-10-02T14:44:00Z"/>
                  </w:rPr>
                </w:rPrChange>
              </w:rPr>
              <w:pPrChange w:id="3735" w:author="Lane, Stefanie" w:date="2023-10-02T14:44:00Z">
                <w:pPr>
                  <w:jc w:val="center"/>
                </w:pPr>
              </w:pPrChange>
            </w:pPr>
            <w:ins w:id="3736" w:author="Lane, Stefanie" w:date="2023-10-02T14:44:00Z">
              <w:r w:rsidRPr="00C7581F">
                <w:rPr>
                  <w:rFonts w:ascii="Calibri" w:eastAsia="Times New Roman" w:hAnsi="Calibri" w:cs="Calibri"/>
                  <w:color w:val="000000"/>
                  <w:rPrChange w:id="3737" w:author="Lane, Stefanie" w:date="2023-10-02T14:44: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3D273693" w14:textId="77777777" w:rsidR="00C7581F" w:rsidRPr="00C7581F" w:rsidRDefault="00C7581F" w:rsidP="00C7581F">
            <w:pPr>
              <w:spacing w:after="0" w:line="240" w:lineRule="auto"/>
              <w:jc w:val="center"/>
              <w:rPr>
                <w:ins w:id="3738" w:author="Lane, Stefanie" w:date="2023-10-02T14:44:00Z"/>
                <w:rFonts w:ascii="Calibri" w:eastAsia="Times New Roman" w:hAnsi="Calibri" w:cs="Calibri"/>
                <w:color w:val="000000"/>
                <w:rPrChange w:id="3739" w:author="Lane, Stefanie" w:date="2023-10-02T14:44:00Z">
                  <w:rPr>
                    <w:ins w:id="3740" w:author="Lane, Stefanie" w:date="2023-10-02T14:44:00Z"/>
                  </w:rPr>
                </w:rPrChange>
              </w:rPr>
              <w:pPrChange w:id="3741" w:author="Lane, Stefanie" w:date="2023-10-02T14:44:00Z">
                <w:pPr>
                  <w:jc w:val="center"/>
                </w:pPr>
              </w:pPrChange>
            </w:pPr>
            <w:ins w:id="3742" w:author="Lane, Stefanie" w:date="2023-10-02T14:44:00Z">
              <w:r w:rsidRPr="00C7581F">
                <w:rPr>
                  <w:rFonts w:ascii="Calibri" w:eastAsia="Times New Roman" w:hAnsi="Calibri" w:cs="Calibri"/>
                  <w:color w:val="000000"/>
                  <w:rPrChange w:id="3743" w:author="Lane, Stefanie" w:date="2023-10-02T14:44: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24657295" w14:textId="77777777" w:rsidR="00C7581F" w:rsidRPr="00C7581F" w:rsidRDefault="00C7581F" w:rsidP="00C7581F">
            <w:pPr>
              <w:spacing w:after="0" w:line="240" w:lineRule="auto"/>
              <w:jc w:val="center"/>
              <w:rPr>
                <w:ins w:id="3744" w:author="Lane, Stefanie" w:date="2023-10-02T14:44:00Z"/>
                <w:rFonts w:ascii="Calibri" w:eastAsia="Times New Roman" w:hAnsi="Calibri" w:cs="Calibri"/>
                <w:color w:val="000000"/>
                <w:rPrChange w:id="3745" w:author="Lane, Stefanie" w:date="2023-10-02T14:44:00Z">
                  <w:rPr>
                    <w:ins w:id="3746" w:author="Lane, Stefanie" w:date="2023-10-02T14:44:00Z"/>
                  </w:rPr>
                </w:rPrChange>
              </w:rPr>
              <w:pPrChange w:id="3747" w:author="Lane, Stefanie" w:date="2023-10-02T14:44:00Z">
                <w:pPr>
                  <w:jc w:val="center"/>
                </w:pPr>
              </w:pPrChange>
            </w:pPr>
            <w:ins w:id="3748" w:author="Lane, Stefanie" w:date="2023-10-02T14:44:00Z">
              <w:r w:rsidRPr="00C7581F">
                <w:rPr>
                  <w:rFonts w:ascii="Calibri" w:eastAsia="Times New Roman" w:hAnsi="Calibri" w:cs="Calibri"/>
                  <w:color w:val="000000"/>
                  <w:rPrChange w:id="3749" w:author="Lane, Stefanie" w:date="2023-10-02T14:44:00Z">
                    <w:rPr/>
                  </w:rPrChange>
                </w:rPr>
                <w:t>3.9</w:t>
              </w:r>
            </w:ins>
          </w:p>
        </w:tc>
      </w:tr>
      <w:tr w:rsidR="00C7581F" w:rsidRPr="00C7581F" w14:paraId="4C8ED837" w14:textId="77777777" w:rsidTr="00C7581F">
        <w:trPr>
          <w:divId w:val="361178002"/>
          <w:trHeight w:val="290"/>
          <w:jc w:val="center"/>
          <w:ins w:id="3750" w:author="Lane, Stefanie" w:date="2023-10-02T14:44:00Z"/>
        </w:trPr>
        <w:tc>
          <w:tcPr>
            <w:tcW w:w="1180" w:type="dxa"/>
            <w:tcBorders>
              <w:top w:val="nil"/>
              <w:left w:val="nil"/>
              <w:bottom w:val="nil"/>
              <w:right w:val="nil"/>
            </w:tcBorders>
            <w:shd w:val="clear" w:color="auto" w:fill="auto"/>
            <w:noWrap/>
            <w:vAlign w:val="bottom"/>
            <w:hideMark/>
          </w:tcPr>
          <w:p w14:paraId="313C5308" w14:textId="77777777" w:rsidR="00C7581F" w:rsidRPr="00C7581F" w:rsidRDefault="00C7581F" w:rsidP="00C7581F">
            <w:pPr>
              <w:spacing w:after="0" w:line="240" w:lineRule="auto"/>
              <w:jc w:val="right"/>
              <w:rPr>
                <w:ins w:id="3751" w:author="Lane, Stefanie" w:date="2023-10-02T14:44:00Z"/>
                <w:rFonts w:ascii="Calibri" w:eastAsia="Times New Roman" w:hAnsi="Calibri" w:cs="Calibri"/>
                <w:color w:val="000000"/>
                <w:rPrChange w:id="3752" w:author="Lane, Stefanie" w:date="2023-10-02T14:44:00Z">
                  <w:rPr>
                    <w:ins w:id="3753" w:author="Lane, Stefanie" w:date="2023-10-02T14:44:00Z"/>
                  </w:rPr>
                </w:rPrChange>
              </w:rPr>
              <w:pPrChange w:id="3754" w:author="Lane, Stefanie" w:date="2023-10-02T14:44:00Z">
                <w:pPr>
                  <w:jc w:val="right"/>
                </w:pPr>
              </w:pPrChange>
            </w:pPr>
            <w:ins w:id="3755" w:author="Lane, Stefanie" w:date="2023-10-02T14:44:00Z">
              <w:r w:rsidRPr="00C7581F">
                <w:rPr>
                  <w:rFonts w:ascii="Calibri" w:eastAsia="Times New Roman" w:hAnsi="Calibri" w:cs="Calibri"/>
                  <w:color w:val="000000"/>
                  <w:rPrChange w:id="3756" w:author="Lane, Stefanie" w:date="2023-10-02T14:44:00Z">
                    <w:rPr/>
                  </w:rPrChange>
                </w:rPr>
                <w:t>1999</w:t>
              </w:r>
            </w:ins>
          </w:p>
        </w:tc>
        <w:tc>
          <w:tcPr>
            <w:tcW w:w="960" w:type="dxa"/>
            <w:tcBorders>
              <w:top w:val="nil"/>
              <w:left w:val="nil"/>
              <w:bottom w:val="single" w:sz="4" w:space="0" w:color="auto"/>
              <w:right w:val="nil"/>
            </w:tcBorders>
            <w:shd w:val="clear" w:color="auto" w:fill="auto"/>
            <w:noWrap/>
            <w:vAlign w:val="bottom"/>
            <w:hideMark/>
          </w:tcPr>
          <w:p w14:paraId="724A358A" w14:textId="77777777" w:rsidR="00C7581F" w:rsidRPr="00C7581F" w:rsidRDefault="00C7581F" w:rsidP="00C7581F">
            <w:pPr>
              <w:spacing w:after="0" w:line="240" w:lineRule="auto"/>
              <w:jc w:val="center"/>
              <w:rPr>
                <w:ins w:id="3757" w:author="Lane, Stefanie" w:date="2023-10-02T14:44:00Z"/>
                <w:rFonts w:ascii="Calibri" w:eastAsia="Times New Roman" w:hAnsi="Calibri" w:cs="Calibri"/>
                <w:color w:val="000000"/>
                <w:rPrChange w:id="3758" w:author="Lane, Stefanie" w:date="2023-10-02T14:44:00Z">
                  <w:rPr>
                    <w:ins w:id="3759" w:author="Lane, Stefanie" w:date="2023-10-02T14:44:00Z"/>
                  </w:rPr>
                </w:rPrChange>
              </w:rPr>
              <w:pPrChange w:id="3760" w:author="Lane, Stefanie" w:date="2023-10-02T14:44:00Z">
                <w:pPr>
                  <w:jc w:val="center"/>
                </w:pPr>
              </w:pPrChange>
            </w:pPr>
            <w:ins w:id="3761" w:author="Lane, Stefanie" w:date="2023-10-02T14:44:00Z">
              <w:r w:rsidRPr="00C7581F">
                <w:rPr>
                  <w:rFonts w:ascii="Calibri" w:eastAsia="Times New Roman" w:hAnsi="Calibri" w:cs="Calibri"/>
                  <w:color w:val="000000"/>
                  <w:rPrChange w:id="3762" w:author="Lane, Stefanie" w:date="2023-10-02T14:44:00Z">
                    <w:rPr/>
                  </w:rPrChange>
                </w:rPr>
                <w:t>54</w:t>
              </w:r>
            </w:ins>
          </w:p>
        </w:tc>
        <w:tc>
          <w:tcPr>
            <w:tcW w:w="960" w:type="dxa"/>
            <w:tcBorders>
              <w:top w:val="nil"/>
              <w:left w:val="nil"/>
              <w:bottom w:val="nil"/>
              <w:right w:val="nil"/>
            </w:tcBorders>
            <w:shd w:val="clear" w:color="auto" w:fill="auto"/>
            <w:noWrap/>
            <w:vAlign w:val="bottom"/>
            <w:hideMark/>
          </w:tcPr>
          <w:p w14:paraId="23F4F4F5" w14:textId="77777777" w:rsidR="00C7581F" w:rsidRPr="00C7581F" w:rsidRDefault="00C7581F" w:rsidP="00C7581F">
            <w:pPr>
              <w:spacing w:after="0" w:line="240" w:lineRule="auto"/>
              <w:jc w:val="center"/>
              <w:rPr>
                <w:ins w:id="3763" w:author="Lane, Stefanie" w:date="2023-10-02T14:44:00Z"/>
                <w:rFonts w:ascii="Calibri" w:eastAsia="Times New Roman" w:hAnsi="Calibri" w:cs="Calibri"/>
                <w:color w:val="000000"/>
                <w:rPrChange w:id="3764" w:author="Lane, Stefanie" w:date="2023-10-02T14:44:00Z">
                  <w:rPr>
                    <w:ins w:id="3765" w:author="Lane, Stefanie" w:date="2023-10-02T14:44:00Z"/>
                  </w:rPr>
                </w:rPrChange>
              </w:rPr>
              <w:pPrChange w:id="3766" w:author="Lane, Stefanie" w:date="2023-10-02T14:44:00Z">
                <w:pPr>
                  <w:jc w:val="center"/>
                </w:pPr>
              </w:pPrChange>
            </w:pPr>
            <w:ins w:id="3767" w:author="Lane, Stefanie" w:date="2023-10-02T14:44:00Z">
              <w:r w:rsidRPr="00C7581F">
                <w:rPr>
                  <w:rFonts w:ascii="Calibri" w:eastAsia="Times New Roman" w:hAnsi="Calibri" w:cs="Calibri"/>
                  <w:color w:val="000000"/>
                  <w:rPrChange w:id="3768" w:author="Lane, Stefanie" w:date="2023-10-02T14:44:00Z">
                    <w:rPr/>
                  </w:rPrChange>
                </w:rPr>
                <w:t>42</w:t>
              </w:r>
            </w:ins>
          </w:p>
        </w:tc>
        <w:tc>
          <w:tcPr>
            <w:tcW w:w="300" w:type="dxa"/>
            <w:tcBorders>
              <w:top w:val="nil"/>
              <w:left w:val="nil"/>
              <w:bottom w:val="nil"/>
              <w:right w:val="nil"/>
            </w:tcBorders>
            <w:shd w:val="clear" w:color="auto" w:fill="auto"/>
            <w:noWrap/>
            <w:vAlign w:val="bottom"/>
            <w:hideMark/>
          </w:tcPr>
          <w:p w14:paraId="07661E5E" w14:textId="77777777" w:rsidR="00C7581F" w:rsidRPr="00C7581F" w:rsidRDefault="00C7581F" w:rsidP="00C7581F">
            <w:pPr>
              <w:spacing w:after="0" w:line="240" w:lineRule="auto"/>
              <w:jc w:val="center"/>
              <w:rPr>
                <w:ins w:id="3769" w:author="Lane, Stefanie" w:date="2023-10-02T14:44:00Z"/>
                <w:rFonts w:ascii="Calibri" w:eastAsia="Times New Roman" w:hAnsi="Calibri" w:cs="Calibri"/>
                <w:color w:val="000000"/>
                <w:rPrChange w:id="3770" w:author="Lane, Stefanie" w:date="2023-10-02T14:44:00Z">
                  <w:rPr>
                    <w:ins w:id="3771" w:author="Lane, Stefanie" w:date="2023-10-02T14:44:00Z"/>
                  </w:rPr>
                </w:rPrChange>
              </w:rPr>
              <w:pPrChange w:id="3772" w:author="Lane, Stefanie" w:date="2023-10-02T14:44:00Z">
                <w:pPr>
                  <w:jc w:val="center"/>
                </w:pPr>
              </w:pPrChange>
            </w:pPr>
          </w:p>
        </w:tc>
        <w:tc>
          <w:tcPr>
            <w:tcW w:w="960" w:type="dxa"/>
            <w:tcBorders>
              <w:top w:val="nil"/>
              <w:left w:val="nil"/>
              <w:bottom w:val="nil"/>
              <w:right w:val="nil"/>
            </w:tcBorders>
            <w:shd w:val="clear" w:color="auto" w:fill="auto"/>
            <w:noWrap/>
            <w:vAlign w:val="bottom"/>
            <w:hideMark/>
          </w:tcPr>
          <w:p w14:paraId="73A7BAEF" w14:textId="77777777" w:rsidR="00C7581F" w:rsidRPr="00C7581F" w:rsidRDefault="00C7581F" w:rsidP="00C7581F">
            <w:pPr>
              <w:spacing w:after="0" w:line="240" w:lineRule="auto"/>
              <w:jc w:val="center"/>
              <w:rPr>
                <w:ins w:id="3773" w:author="Lane, Stefanie" w:date="2023-10-02T14:44:00Z"/>
                <w:rFonts w:ascii="Calibri" w:eastAsia="Times New Roman" w:hAnsi="Calibri" w:cs="Calibri"/>
                <w:color w:val="000000"/>
                <w:rPrChange w:id="3774" w:author="Lane, Stefanie" w:date="2023-10-02T14:44:00Z">
                  <w:rPr>
                    <w:ins w:id="3775" w:author="Lane, Stefanie" w:date="2023-10-02T14:44:00Z"/>
                  </w:rPr>
                </w:rPrChange>
              </w:rPr>
              <w:pPrChange w:id="3776" w:author="Lane, Stefanie" w:date="2023-10-02T14:44:00Z">
                <w:pPr>
                  <w:jc w:val="center"/>
                </w:pPr>
              </w:pPrChange>
            </w:pPr>
            <w:ins w:id="3777" w:author="Lane, Stefanie" w:date="2023-10-02T14:44:00Z">
              <w:r w:rsidRPr="00C7581F">
                <w:rPr>
                  <w:rFonts w:ascii="Calibri" w:eastAsia="Times New Roman" w:hAnsi="Calibri" w:cs="Calibri"/>
                  <w:color w:val="000000"/>
                  <w:rPrChange w:id="3778" w:author="Lane, Stefanie" w:date="2023-10-02T14:44:00Z">
                    <w:rPr/>
                  </w:rPrChange>
                </w:rPr>
                <w:t>10.0</w:t>
              </w:r>
            </w:ins>
          </w:p>
        </w:tc>
        <w:tc>
          <w:tcPr>
            <w:tcW w:w="960" w:type="dxa"/>
            <w:tcBorders>
              <w:top w:val="nil"/>
              <w:left w:val="nil"/>
              <w:bottom w:val="nil"/>
              <w:right w:val="nil"/>
            </w:tcBorders>
            <w:shd w:val="clear" w:color="auto" w:fill="auto"/>
            <w:noWrap/>
            <w:vAlign w:val="bottom"/>
            <w:hideMark/>
          </w:tcPr>
          <w:p w14:paraId="04BB6B46" w14:textId="77777777" w:rsidR="00C7581F" w:rsidRPr="00C7581F" w:rsidRDefault="00C7581F" w:rsidP="00C7581F">
            <w:pPr>
              <w:spacing w:after="0" w:line="240" w:lineRule="auto"/>
              <w:jc w:val="center"/>
              <w:rPr>
                <w:ins w:id="3779" w:author="Lane, Stefanie" w:date="2023-10-02T14:44:00Z"/>
                <w:rFonts w:ascii="Calibri" w:eastAsia="Times New Roman" w:hAnsi="Calibri" w:cs="Calibri"/>
                <w:color w:val="000000"/>
                <w:rPrChange w:id="3780" w:author="Lane, Stefanie" w:date="2023-10-02T14:44:00Z">
                  <w:rPr>
                    <w:ins w:id="3781" w:author="Lane, Stefanie" w:date="2023-10-02T14:44:00Z"/>
                  </w:rPr>
                </w:rPrChange>
              </w:rPr>
              <w:pPrChange w:id="3782" w:author="Lane, Stefanie" w:date="2023-10-02T14:44:00Z">
                <w:pPr>
                  <w:jc w:val="center"/>
                </w:pPr>
              </w:pPrChange>
            </w:pPr>
            <w:ins w:id="3783" w:author="Lane, Stefanie" w:date="2023-10-02T14:44:00Z">
              <w:r w:rsidRPr="00C7581F">
                <w:rPr>
                  <w:rFonts w:ascii="Calibri" w:eastAsia="Times New Roman" w:hAnsi="Calibri" w:cs="Calibri"/>
                  <w:color w:val="000000"/>
                  <w:rPrChange w:id="3784" w:author="Lane, Stefanie" w:date="2023-10-02T14:44:00Z">
                    <w:rPr/>
                  </w:rPrChange>
                </w:rPr>
                <w:t>3.4</w:t>
              </w:r>
            </w:ins>
          </w:p>
        </w:tc>
        <w:tc>
          <w:tcPr>
            <w:tcW w:w="960" w:type="dxa"/>
            <w:tcBorders>
              <w:top w:val="nil"/>
              <w:left w:val="nil"/>
              <w:bottom w:val="nil"/>
              <w:right w:val="nil"/>
            </w:tcBorders>
            <w:shd w:val="clear" w:color="auto" w:fill="auto"/>
            <w:noWrap/>
            <w:vAlign w:val="bottom"/>
            <w:hideMark/>
          </w:tcPr>
          <w:p w14:paraId="250F0711" w14:textId="77777777" w:rsidR="00C7581F" w:rsidRPr="00C7581F" w:rsidRDefault="00C7581F" w:rsidP="00C7581F">
            <w:pPr>
              <w:spacing w:after="0" w:line="240" w:lineRule="auto"/>
              <w:jc w:val="center"/>
              <w:rPr>
                <w:ins w:id="3785" w:author="Lane, Stefanie" w:date="2023-10-02T14:44:00Z"/>
                <w:rFonts w:ascii="Calibri" w:eastAsia="Times New Roman" w:hAnsi="Calibri" w:cs="Calibri"/>
                <w:color w:val="000000"/>
                <w:rPrChange w:id="3786" w:author="Lane, Stefanie" w:date="2023-10-02T14:44:00Z">
                  <w:rPr>
                    <w:ins w:id="3787" w:author="Lane, Stefanie" w:date="2023-10-02T14:44:00Z"/>
                  </w:rPr>
                </w:rPrChange>
              </w:rPr>
              <w:pPrChange w:id="3788" w:author="Lane, Stefanie" w:date="2023-10-02T14:44:00Z">
                <w:pPr>
                  <w:jc w:val="center"/>
                </w:pPr>
              </w:pPrChange>
            </w:pPr>
            <w:ins w:id="3789" w:author="Lane, Stefanie" w:date="2023-10-02T14:44:00Z">
              <w:r w:rsidRPr="00C7581F">
                <w:rPr>
                  <w:rFonts w:ascii="Calibri" w:eastAsia="Times New Roman" w:hAnsi="Calibri" w:cs="Calibri"/>
                  <w:color w:val="000000"/>
                  <w:rPrChange w:id="3790" w:author="Lane, Stefanie" w:date="2023-10-02T14:44:00Z">
                    <w:rPr/>
                  </w:rPrChange>
                </w:rPr>
                <w:t>4.2</w:t>
              </w:r>
            </w:ins>
          </w:p>
        </w:tc>
      </w:tr>
      <w:tr w:rsidR="00C7581F" w:rsidRPr="00C7581F" w14:paraId="30E555C7" w14:textId="77777777" w:rsidTr="00C7581F">
        <w:trPr>
          <w:divId w:val="361178002"/>
          <w:trHeight w:val="290"/>
          <w:jc w:val="center"/>
          <w:ins w:id="3791" w:author="Lane, Stefanie" w:date="2023-10-02T14:44:00Z"/>
        </w:trPr>
        <w:tc>
          <w:tcPr>
            <w:tcW w:w="1180" w:type="dxa"/>
            <w:tcBorders>
              <w:top w:val="single" w:sz="4" w:space="0" w:color="auto"/>
              <w:left w:val="nil"/>
              <w:bottom w:val="single" w:sz="4" w:space="0" w:color="auto"/>
              <w:right w:val="nil"/>
            </w:tcBorders>
            <w:shd w:val="clear" w:color="auto" w:fill="auto"/>
            <w:noWrap/>
            <w:vAlign w:val="bottom"/>
            <w:hideMark/>
          </w:tcPr>
          <w:p w14:paraId="1F0982EF" w14:textId="77777777" w:rsidR="00C7581F" w:rsidRPr="00C7581F" w:rsidRDefault="00C7581F" w:rsidP="00C7581F">
            <w:pPr>
              <w:spacing w:after="0" w:line="240" w:lineRule="auto"/>
              <w:jc w:val="right"/>
              <w:rPr>
                <w:ins w:id="3792" w:author="Lane, Stefanie" w:date="2023-10-02T14:44:00Z"/>
                <w:rFonts w:ascii="Calibri" w:eastAsia="Times New Roman" w:hAnsi="Calibri" w:cs="Calibri"/>
                <w:color w:val="000000"/>
                <w:rPrChange w:id="3793" w:author="Lane, Stefanie" w:date="2023-10-02T14:44:00Z">
                  <w:rPr>
                    <w:ins w:id="3794" w:author="Lane, Stefanie" w:date="2023-10-02T14:44:00Z"/>
                  </w:rPr>
                </w:rPrChange>
              </w:rPr>
              <w:pPrChange w:id="3795" w:author="Lane, Stefanie" w:date="2023-10-02T14:44:00Z">
                <w:pPr>
                  <w:jc w:val="right"/>
                </w:pPr>
              </w:pPrChange>
            </w:pPr>
            <w:ins w:id="3796" w:author="Lane, Stefanie" w:date="2023-10-02T14:44:00Z">
              <w:r w:rsidRPr="00C7581F">
                <w:rPr>
                  <w:rFonts w:ascii="Calibri" w:eastAsia="Times New Roman" w:hAnsi="Calibri" w:cs="Calibri"/>
                  <w:color w:val="000000"/>
                  <w:rPrChange w:id="3797" w:author="Lane, Stefanie" w:date="2023-10-02T14:44:00Z">
                    <w:rPr/>
                  </w:rPrChange>
                </w:rPr>
                <w:t>2019</w:t>
              </w:r>
            </w:ins>
          </w:p>
        </w:tc>
        <w:tc>
          <w:tcPr>
            <w:tcW w:w="960" w:type="dxa"/>
            <w:tcBorders>
              <w:top w:val="nil"/>
              <w:left w:val="nil"/>
              <w:bottom w:val="single" w:sz="4" w:space="0" w:color="auto"/>
              <w:right w:val="nil"/>
            </w:tcBorders>
            <w:shd w:val="clear" w:color="auto" w:fill="auto"/>
            <w:noWrap/>
            <w:vAlign w:val="bottom"/>
            <w:hideMark/>
          </w:tcPr>
          <w:p w14:paraId="4AF0D334" w14:textId="77777777" w:rsidR="00C7581F" w:rsidRPr="00C7581F" w:rsidRDefault="00C7581F" w:rsidP="00C7581F">
            <w:pPr>
              <w:spacing w:after="0" w:line="240" w:lineRule="auto"/>
              <w:jc w:val="center"/>
              <w:rPr>
                <w:ins w:id="3798" w:author="Lane, Stefanie" w:date="2023-10-02T14:44:00Z"/>
                <w:rFonts w:ascii="Calibri" w:eastAsia="Times New Roman" w:hAnsi="Calibri" w:cs="Calibri"/>
                <w:color w:val="000000"/>
                <w:rPrChange w:id="3799" w:author="Lane, Stefanie" w:date="2023-10-02T14:44:00Z">
                  <w:rPr>
                    <w:ins w:id="3800" w:author="Lane, Stefanie" w:date="2023-10-02T14:44:00Z"/>
                  </w:rPr>
                </w:rPrChange>
              </w:rPr>
              <w:pPrChange w:id="3801" w:author="Lane, Stefanie" w:date="2023-10-02T14:44:00Z">
                <w:pPr>
                  <w:jc w:val="center"/>
                </w:pPr>
              </w:pPrChange>
            </w:pPr>
            <w:ins w:id="3802" w:author="Lane, Stefanie" w:date="2023-10-02T14:44:00Z">
              <w:r w:rsidRPr="00C7581F">
                <w:rPr>
                  <w:rFonts w:ascii="Calibri" w:eastAsia="Times New Roman" w:hAnsi="Calibri" w:cs="Calibri"/>
                  <w:color w:val="000000"/>
                  <w:rPrChange w:id="3803" w:author="Lane, Stefanie" w:date="2023-10-02T14:44: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13E35D91" w14:textId="77777777" w:rsidR="00C7581F" w:rsidRPr="00C7581F" w:rsidRDefault="00C7581F" w:rsidP="00C7581F">
            <w:pPr>
              <w:spacing w:after="0" w:line="240" w:lineRule="auto"/>
              <w:jc w:val="center"/>
              <w:rPr>
                <w:ins w:id="3804" w:author="Lane, Stefanie" w:date="2023-10-02T14:44:00Z"/>
                <w:rFonts w:ascii="Calibri" w:eastAsia="Times New Roman" w:hAnsi="Calibri" w:cs="Calibri"/>
                <w:color w:val="000000"/>
                <w:rPrChange w:id="3805" w:author="Lane, Stefanie" w:date="2023-10-02T14:44:00Z">
                  <w:rPr>
                    <w:ins w:id="3806" w:author="Lane, Stefanie" w:date="2023-10-02T14:44:00Z"/>
                  </w:rPr>
                </w:rPrChange>
              </w:rPr>
              <w:pPrChange w:id="3807" w:author="Lane, Stefanie" w:date="2023-10-02T14:44:00Z">
                <w:pPr>
                  <w:jc w:val="center"/>
                </w:pPr>
              </w:pPrChange>
            </w:pPr>
            <w:ins w:id="3808" w:author="Lane, Stefanie" w:date="2023-10-02T14:44:00Z">
              <w:r w:rsidRPr="00C7581F">
                <w:rPr>
                  <w:rFonts w:ascii="Calibri" w:eastAsia="Times New Roman" w:hAnsi="Calibri" w:cs="Calibri"/>
                  <w:color w:val="000000"/>
                  <w:rPrChange w:id="3809" w:author="Lane, Stefanie" w:date="2023-10-02T14:44:00Z">
                    <w:rPr/>
                  </w:rPrChange>
                </w:rPr>
                <w:t>42</w:t>
              </w:r>
            </w:ins>
          </w:p>
        </w:tc>
        <w:tc>
          <w:tcPr>
            <w:tcW w:w="300" w:type="dxa"/>
            <w:tcBorders>
              <w:top w:val="nil"/>
              <w:left w:val="nil"/>
              <w:bottom w:val="nil"/>
              <w:right w:val="nil"/>
            </w:tcBorders>
            <w:shd w:val="clear" w:color="auto" w:fill="auto"/>
            <w:noWrap/>
            <w:vAlign w:val="bottom"/>
            <w:hideMark/>
          </w:tcPr>
          <w:p w14:paraId="148937D4" w14:textId="77777777" w:rsidR="00C7581F" w:rsidRPr="00C7581F" w:rsidRDefault="00C7581F" w:rsidP="00C7581F">
            <w:pPr>
              <w:spacing w:after="0" w:line="240" w:lineRule="auto"/>
              <w:jc w:val="center"/>
              <w:rPr>
                <w:ins w:id="3810" w:author="Lane, Stefanie" w:date="2023-10-02T14:44:00Z"/>
                <w:rFonts w:ascii="Calibri" w:eastAsia="Times New Roman" w:hAnsi="Calibri" w:cs="Calibri"/>
                <w:color w:val="000000"/>
                <w:rPrChange w:id="3811" w:author="Lane, Stefanie" w:date="2023-10-02T14:44:00Z">
                  <w:rPr>
                    <w:ins w:id="3812" w:author="Lane, Stefanie" w:date="2023-10-02T14:44:00Z"/>
                  </w:rPr>
                </w:rPrChange>
              </w:rPr>
              <w:pPrChange w:id="3813" w:author="Lane, Stefanie" w:date="2023-10-02T14:44: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6F2F83AC" w14:textId="77777777" w:rsidR="00C7581F" w:rsidRPr="00C7581F" w:rsidRDefault="00C7581F" w:rsidP="00C7581F">
            <w:pPr>
              <w:spacing w:after="0" w:line="240" w:lineRule="auto"/>
              <w:jc w:val="center"/>
              <w:rPr>
                <w:ins w:id="3814" w:author="Lane, Stefanie" w:date="2023-10-02T14:44:00Z"/>
                <w:rFonts w:ascii="Calibri" w:eastAsia="Times New Roman" w:hAnsi="Calibri" w:cs="Calibri"/>
                <w:color w:val="000000"/>
                <w:rPrChange w:id="3815" w:author="Lane, Stefanie" w:date="2023-10-02T14:44:00Z">
                  <w:rPr>
                    <w:ins w:id="3816" w:author="Lane, Stefanie" w:date="2023-10-02T14:44:00Z"/>
                  </w:rPr>
                </w:rPrChange>
              </w:rPr>
              <w:pPrChange w:id="3817" w:author="Lane, Stefanie" w:date="2023-10-02T14:44:00Z">
                <w:pPr>
                  <w:jc w:val="center"/>
                </w:pPr>
              </w:pPrChange>
            </w:pPr>
            <w:ins w:id="3818" w:author="Lane, Stefanie" w:date="2023-10-02T14:44:00Z">
              <w:r w:rsidRPr="00C7581F">
                <w:rPr>
                  <w:rFonts w:ascii="Calibri" w:eastAsia="Times New Roman" w:hAnsi="Calibri" w:cs="Calibri"/>
                  <w:color w:val="000000"/>
                  <w:rPrChange w:id="3819" w:author="Lane, Stefanie" w:date="2023-10-02T14:44: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0CDB5E84" w14:textId="77777777" w:rsidR="00C7581F" w:rsidRPr="00C7581F" w:rsidRDefault="00C7581F" w:rsidP="00C7581F">
            <w:pPr>
              <w:spacing w:after="0" w:line="240" w:lineRule="auto"/>
              <w:jc w:val="center"/>
              <w:rPr>
                <w:ins w:id="3820" w:author="Lane, Stefanie" w:date="2023-10-02T14:44:00Z"/>
                <w:rFonts w:ascii="Calibri" w:eastAsia="Times New Roman" w:hAnsi="Calibri" w:cs="Calibri"/>
                <w:color w:val="000000"/>
                <w:rPrChange w:id="3821" w:author="Lane, Stefanie" w:date="2023-10-02T14:44:00Z">
                  <w:rPr>
                    <w:ins w:id="3822" w:author="Lane, Stefanie" w:date="2023-10-02T14:44:00Z"/>
                  </w:rPr>
                </w:rPrChange>
              </w:rPr>
              <w:pPrChange w:id="3823" w:author="Lane, Stefanie" w:date="2023-10-02T14:44:00Z">
                <w:pPr>
                  <w:jc w:val="center"/>
                </w:pPr>
              </w:pPrChange>
            </w:pPr>
            <w:ins w:id="3824" w:author="Lane, Stefanie" w:date="2023-10-02T14:44:00Z">
              <w:r w:rsidRPr="00C7581F">
                <w:rPr>
                  <w:rFonts w:ascii="Calibri" w:eastAsia="Times New Roman" w:hAnsi="Calibri" w:cs="Calibri"/>
                  <w:color w:val="000000"/>
                  <w:rPrChange w:id="3825" w:author="Lane, Stefanie" w:date="2023-10-02T14:44: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56C59956" w14:textId="77777777" w:rsidR="00C7581F" w:rsidRPr="00C7581F" w:rsidRDefault="00C7581F" w:rsidP="00C7581F">
            <w:pPr>
              <w:spacing w:after="0" w:line="240" w:lineRule="auto"/>
              <w:jc w:val="center"/>
              <w:rPr>
                <w:ins w:id="3826" w:author="Lane, Stefanie" w:date="2023-10-02T14:44:00Z"/>
                <w:rFonts w:ascii="Calibri" w:eastAsia="Times New Roman" w:hAnsi="Calibri" w:cs="Calibri"/>
                <w:color w:val="000000"/>
                <w:rPrChange w:id="3827" w:author="Lane, Stefanie" w:date="2023-10-02T14:44:00Z">
                  <w:rPr>
                    <w:ins w:id="3828" w:author="Lane, Stefanie" w:date="2023-10-02T14:44:00Z"/>
                  </w:rPr>
                </w:rPrChange>
              </w:rPr>
              <w:pPrChange w:id="3829" w:author="Lane, Stefanie" w:date="2023-10-02T14:44:00Z">
                <w:pPr>
                  <w:jc w:val="center"/>
                </w:pPr>
              </w:pPrChange>
            </w:pPr>
            <w:ins w:id="3830" w:author="Lane, Stefanie" w:date="2023-10-02T14:44:00Z">
              <w:r w:rsidRPr="00C7581F">
                <w:rPr>
                  <w:rFonts w:ascii="Calibri" w:eastAsia="Times New Roman" w:hAnsi="Calibri" w:cs="Calibri"/>
                  <w:color w:val="000000"/>
                  <w:rPrChange w:id="3831" w:author="Lane, Stefanie" w:date="2023-10-02T14:44:00Z">
                    <w:rPr/>
                  </w:rPrChange>
                </w:rPr>
                <w:t>5.1</w:t>
              </w:r>
            </w:ins>
          </w:p>
        </w:tc>
      </w:tr>
    </w:tbl>
    <w:p w14:paraId="0CD1B28D" w14:textId="708BD60C" w:rsidR="00F43531" w:rsidDel="00C7581F" w:rsidRDefault="00F43531" w:rsidP="00C7581F">
      <w:pPr>
        <w:pStyle w:val="Caption"/>
        <w:rPr>
          <w:del w:id="3832" w:author="Lane, Stefanie" w:date="2023-10-02T14:44:00Z"/>
          <w:i w:val="0"/>
          <w:iCs w:val="0"/>
          <w:color w:val="auto"/>
          <w:sz w:val="22"/>
          <w:szCs w:val="22"/>
        </w:rPr>
      </w:pPr>
    </w:p>
    <w:p w14:paraId="57D1D316" w14:textId="0058210B" w:rsidR="00EE2F60" w:rsidDel="00F43531" w:rsidRDefault="00EE2F60" w:rsidP="00F43531">
      <w:pPr>
        <w:pStyle w:val="Caption"/>
        <w:rPr>
          <w:del w:id="3833" w:author="Lane, Stefanie" w:date="2023-09-29T10:24:00Z"/>
          <w:i w:val="0"/>
          <w:iCs w:val="0"/>
          <w:color w:val="auto"/>
          <w:sz w:val="22"/>
          <w:szCs w:val="22"/>
        </w:rPr>
      </w:pPr>
    </w:p>
    <w:p w14:paraId="06CE1513" w14:textId="411BDB52" w:rsidR="004D4027" w:rsidDel="00EE2F60" w:rsidRDefault="004D4027" w:rsidP="00472BD5">
      <w:pPr>
        <w:pStyle w:val="Caption"/>
        <w:rPr>
          <w:del w:id="3834" w:author="Lane, Stefanie" w:date="2023-09-27T17:31:00Z"/>
          <w:i w:val="0"/>
          <w:iCs w:val="0"/>
          <w:color w:val="auto"/>
          <w:sz w:val="22"/>
          <w:szCs w:val="22"/>
        </w:rPr>
      </w:pPr>
    </w:p>
    <w:p w14:paraId="654F12BE" w14:textId="6468ADBA" w:rsidR="0008222B" w:rsidDel="004D4027" w:rsidRDefault="0008222B" w:rsidP="004D4027">
      <w:pPr>
        <w:pStyle w:val="Caption"/>
        <w:rPr>
          <w:del w:id="3835" w:author="Lane, Stefanie" w:date="2023-09-26T18:04:00Z"/>
          <w:i w:val="0"/>
          <w:iCs w:val="0"/>
          <w:color w:val="auto"/>
          <w:sz w:val="22"/>
          <w:szCs w:val="22"/>
        </w:rPr>
      </w:pPr>
    </w:p>
    <w:p w14:paraId="620BD076" w14:textId="4B5AD2B4" w:rsidR="00E73F06" w:rsidDel="0008222B" w:rsidRDefault="00E73F06" w:rsidP="00156AE4">
      <w:pPr>
        <w:pStyle w:val="Caption"/>
        <w:rPr>
          <w:del w:id="3836" w:author="Lane, Stefanie" w:date="2023-09-25T14:32:00Z"/>
          <w:i w:val="0"/>
          <w:iCs w:val="0"/>
          <w:color w:val="auto"/>
          <w:sz w:val="22"/>
          <w:szCs w:val="22"/>
        </w:rPr>
      </w:pPr>
    </w:p>
    <w:p w14:paraId="4C866740" w14:textId="3FE1577D" w:rsidR="00000489" w:rsidDel="00E73F06" w:rsidRDefault="00000489" w:rsidP="00E73F06">
      <w:pPr>
        <w:pStyle w:val="Caption"/>
        <w:rPr>
          <w:del w:id="3837" w:author="Lane, Stefanie" w:date="2023-09-18T11:10:00Z"/>
          <w:i w:val="0"/>
          <w:iCs w:val="0"/>
          <w:color w:val="auto"/>
          <w:sz w:val="22"/>
          <w:szCs w:val="22"/>
        </w:rPr>
      </w:pPr>
    </w:p>
    <w:p w14:paraId="22629CD7" w14:textId="66361622" w:rsidR="00936667" w:rsidDel="00000489" w:rsidRDefault="00936667">
      <w:pPr>
        <w:pStyle w:val="Caption"/>
        <w:rPr>
          <w:del w:id="3838" w:author="Lane, Stefanie" w:date="2023-09-14T10:04:00Z"/>
          <w:i w:val="0"/>
          <w:iCs w:val="0"/>
          <w:color w:val="auto"/>
          <w:sz w:val="22"/>
          <w:szCs w:val="22"/>
        </w:rPr>
      </w:pPr>
    </w:p>
    <w:p w14:paraId="0D5A6DC0" w14:textId="781C2109" w:rsidR="006C521A" w:rsidDel="00936667" w:rsidRDefault="006C521A">
      <w:pPr>
        <w:pStyle w:val="Caption"/>
        <w:rPr>
          <w:del w:id="3839" w:author="Lane, Stefanie" w:date="2023-09-13T11:07:00Z"/>
          <w:i w:val="0"/>
          <w:iCs w:val="0"/>
          <w:color w:val="auto"/>
          <w:sz w:val="22"/>
          <w:szCs w:val="22"/>
        </w:rPr>
      </w:pPr>
    </w:p>
    <w:p w14:paraId="36167A79" w14:textId="2408740F" w:rsidR="0015409D" w:rsidDel="006C521A" w:rsidRDefault="0015409D" w:rsidP="00497DBB">
      <w:pPr>
        <w:pStyle w:val="Caption"/>
        <w:rPr>
          <w:del w:id="3840" w:author="Lane, Stefanie" w:date="2023-09-11T17:14:00Z"/>
          <w:i w:val="0"/>
          <w:iCs w:val="0"/>
          <w:color w:val="auto"/>
          <w:sz w:val="22"/>
          <w:szCs w:val="22"/>
        </w:rPr>
      </w:pPr>
    </w:p>
    <w:p w14:paraId="40097458" w14:textId="478CCC36" w:rsidR="00B0159B" w:rsidDel="0015409D" w:rsidRDefault="00B0159B" w:rsidP="007E37F8">
      <w:pPr>
        <w:pStyle w:val="Caption"/>
        <w:rPr>
          <w:del w:id="3841" w:author="Lane, Stefanie" w:date="2023-09-07T11:18:00Z"/>
          <w:i w:val="0"/>
          <w:iCs w:val="0"/>
          <w:color w:val="auto"/>
          <w:sz w:val="22"/>
          <w:szCs w:val="22"/>
        </w:rPr>
      </w:pPr>
    </w:p>
    <w:p w14:paraId="392E4C13" w14:textId="1DE10627" w:rsidR="0074456C" w:rsidDel="00B0159B" w:rsidRDefault="0074456C">
      <w:pPr>
        <w:pStyle w:val="Caption"/>
        <w:rPr>
          <w:del w:id="3842" w:author="Lane, Stefanie" w:date="2023-09-04T11:49:00Z"/>
          <w:i w:val="0"/>
          <w:iCs w:val="0"/>
          <w:color w:val="auto"/>
          <w:sz w:val="22"/>
          <w:szCs w:val="22"/>
        </w:rPr>
      </w:pPr>
    </w:p>
    <w:p w14:paraId="05A6C659" w14:textId="3370EAFA" w:rsidR="00BB5BE2" w:rsidDel="0074456C" w:rsidRDefault="00BB5BE2" w:rsidP="0074456C">
      <w:pPr>
        <w:pStyle w:val="Caption"/>
        <w:rPr>
          <w:del w:id="3843" w:author="Lane, Stefanie" w:date="2023-08-17T17:29:00Z"/>
          <w:i w:val="0"/>
          <w:iCs w:val="0"/>
          <w:color w:val="auto"/>
          <w:sz w:val="22"/>
          <w:szCs w:val="22"/>
        </w:rPr>
      </w:pPr>
    </w:p>
    <w:p w14:paraId="301131E0" w14:textId="2930C6C9" w:rsidR="003516CD" w:rsidDel="00BB5BE2" w:rsidRDefault="003516CD">
      <w:pPr>
        <w:pStyle w:val="Caption"/>
        <w:rPr>
          <w:del w:id="3844" w:author="Lane, Stefanie" w:date="2023-08-10T16:47:00Z"/>
          <w:i w:val="0"/>
          <w:iCs w:val="0"/>
          <w:color w:val="auto"/>
          <w:sz w:val="22"/>
          <w:szCs w:val="22"/>
        </w:rPr>
      </w:pPr>
    </w:p>
    <w:p w14:paraId="46BBE337" w14:textId="5CEC13E5" w:rsidR="00C51C7D" w:rsidDel="003516CD" w:rsidRDefault="00C51C7D" w:rsidP="003516CD">
      <w:pPr>
        <w:pStyle w:val="Caption"/>
        <w:rPr>
          <w:del w:id="3845" w:author="Lane, Stefanie" w:date="2023-08-02T17:30:00Z"/>
          <w:i w:val="0"/>
          <w:iCs w:val="0"/>
          <w:color w:val="auto"/>
          <w:sz w:val="22"/>
          <w:szCs w:val="22"/>
        </w:rPr>
      </w:pPr>
    </w:p>
    <w:p w14:paraId="40520FE2" w14:textId="7CE8006C" w:rsidR="002605CE" w:rsidDel="00C51C7D" w:rsidRDefault="002605CE" w:rsidP="00C51C7D">
      <w:pPr>
        <w:pStyle w:val="Caption"/>
        <w:rPr>
          <w:del w:id="3846" w:author="Lane, Stefanie" w:date="2023-07-26T11:06:00Z"/>
          <w:i w:val="0"/>
          <w:iCs w:val="0"/>
          <w:color w:val="auto"/>
          <w:sz w:val="22"/>
          <w:szCs w:val="22"/>
        </w:rPr>
      </w:pP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2605CE" w:rsidRPr="002605CE" w:rsidDel="00C51C7D" w14:paraId="306B4339" w14:textId="77777777" w:rsidTr="002605CE">
        <w:trPr>
          <w:divId w:val="1170409750"/>
          <w:trHeight w:val="470"/>
          <w:jc w:val="center"/>
          <w:del w:id="3847" w:author="Lane, Stefanie" w:date="2023-07-26T11:06:00Z"/>
        </w:trPr>
        <w:tc>
          <w:tcPr>
            <w:tcW w:w="1180" w:type="dxa"/>
            <w:tcBorders>
              <w:top w:val="nil"/>
              <w:left w:val="nil"/>
              <w:bottom w:val="nil"/>
              <w:right w:val="nil"/>
            </w:tcBorders>
            <w:shd w:val="clear" w:color="auto" w:fill="auto"/>
            <w:noWrap/>
            <w:vAlign w:val="bottom"/>
            <w:hideMark/>
          </w:tcPr>
          <w:p w14:paraId="0E93DDB2" w14:textId="6AD674F7" w:rsidR="002605CE" w:rsidRPr="002605CE" w:rsidDel="00C51C7D" w:rsidRDefault="002605CE" w:rsidP="002605CE">
            <w:pPr>
              <w:spacing w:after="0" w:line="240" w:lineRule="auto"/>
              <w:rPr>
                <w:del w:id="3848" w:author="Lane, Stefanie" w:date="2023-07-26T11:0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59ACA6E4" w14:textId="77777777" w:rsidR="002605CE" w:rsidRPr="002605CE" w:rsidDel="00C51C7D" w:rsidRDefault="002605CE" w:rsidP="002605CE">
            <w:pPr>
              <w:spacing w:after="0" w:line="240" w:lineRule="auto"/>
              <w:jc w:val="center"/>
              <w:rPr>
                <w:del w:id="3849" w:author="Lane, Stefanie" w:date="2023-07-26T11:06:00Z"/>
                <w:rFonts w:ascii="Calibri" w:eastAsia="Times New Roman" w:hAnsi="Calibri" w:cs="Calibri"/>
                <w:b/>
                <w:bCs/>
                <w:color w:val="000000"/>
              </w:rPr>
            </w:pPr>
            <w:del w:id="3850" w:author="Lane, Stefanie" w:date="2023-07-26T11:06:00Z">
              <w:r w:rsidRPr="002605CE" w:rsidDel="00C51C7D">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4F8B5FA1" w14:textId="77777777" w:rsidR="002605CE" w:rsidRPr="002605CE" w:rsidDel="00C51C7D" w:rsidRDefault="002605CE" w:rsidP="002605CE">
            <w:pPr>
              <w:spacing w:after="0" w:line="240" w:lineRule="auto"/>
              <w:jc w:val="center"/>
              <w:rPr>
                <w:del w:id="3851" w:author="Lane, Stefanie" w:date="2023-07-26T11:0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30E0856C" w14:textId="77777777" w:rsidR="002605CE" w:rsidRPr="002605CE" w:rsidDel="00C51C7D" w:rsidRDefault="002605CE" w:rsidP="002605CE">
            <w:pPr>
              <w:spacing w:after="0" w:line="240" w:lineRule="auto"/>
              <w:jc w:val="center"/>
              <w:rPr>
                <w:del w:id="3852" w:author="Lane, Stefanie" w:date="2023-07-26T11:06:00Z"/>
                <w:rFonts w:ascii="Calibri" w:eastAsia="Times New Roman" w:hAnsi="Calibri" w:cs="Calibri"/>
                <w:b/>
                <w:bCs/>
                <w:color w:val="000000"/>
              </w:rPr>
            </w:pPr>
            <w:del w:id="3853" w:author="Lane, Stefanie" w:date="2023-07-26T11:06:00Z">
              <w:r w:rsidRPr="002605CE" w:rsidDel="00C51C7D">
                <w:rPr>
                  <w:rFonts w:ascii="Calibri" w:eastAsia="Times New Roman" w:hAnsi="Calibri" w:cs="Calibri"/>
                  <w:b/>
                  <w:bCs/>
                  <w:color w:val="000000"/>
                </w:rPr>
                <w:delText>Diversity components</w:delText>
              </w:r>
            </w:del>
          </w:p>
        </w:tc>
      </w:tr>
      <w:tr w:rsidR="002605CE" w:rsidRPr="002605CE" w:rsidDel="00C51C7D" w14:paraId="0C7BAA1D" w14:textId="77777777" w:rsidTr="002605CE">
        <w:trPr>
          <w:divId w:val="1170409750"/>
          <w:trHeight w:val="780"/>
          <w:jc w:val="center"/>
          <w:del w:id="3854" w:author="Lane, Stefanie" w:date="2023-07-26T11:06:00Z"/>
        </w:trPr>
        <w:tc>
          <w:tcPr>
            <w:tcW w:w="1180" w:type="dxa"/>
            <w:tcBorders>
              <w:top w:val="nil"/>
              <w:left w:val="nil"/>
              <w:bottom w:val="nil"/>
              <w:right w:val="nil"/>
            </w:tcBorders>
            <w:shd w:val="clear" w:color="auto" w:fill="auto"/>
            <w:vAlign w:val="center"/>
            <w:hideMark/>
          </w:tcPr>
          <w:p w14:paraId="1DFEA405" w14:textId="77777777" w:rsidR="002605CE" w:rsidRPr="002605CE" w:rsidDel="00C51C7D" w:rsidRDefault="002605CE" w:rsidP="002605CE">
            <w:pPr>
              <w:spacing w:after="0" w:line="240" w:lineRule="auto"/>
              <w:jc w:val="center"/>
              <w:rPr>
                <w:del w:id="3855" w:author="Lane, Stefanie" w:date="2023-07-26T11:06:00Z"/>
                <w:rFonts w:ascii="Calibri" w:eastAsia="Times New Roman" w:hAnsi="Calibri" w:cs="Calibri"/>
                <w:b/>
                <w:bCs/>
                <w:color w:val="000000"/>
              </w:rPr>
            </w:pPr>
            <w:del w:id="3856" w:author="Lane, Stefanie" w:date="2023-07-26T11:06:00Z">
              <w:r w:rsidRPr="002605CE" w:rsidDel="00C51C7D">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CE72424" w14:textId="77777777" w:rsidR="002605CE" w:rsidRPr="002605CE" w:rsidDel="00C51C7D" w:rsidRDefault="002605CE" w:rsidP="002605CE">
            <w:pPr>
              <w:spacing w:after="0" w:line="240" w:lineRule="auto"/>
              <w:jc w:val="center"/>
              <w:rPr>
                <w:del w:id="3857" w:author="Lane, Stefanie" w:date="2023-07-26T11:06:00Z"/>
                <w:rFonts w:ascii="Calibri" w:eastAsia="Times New Roman" w:hAnsi="Calibri" w:cs="Calibri"/>
                <w:b/>
                <w:bCs/>
                <w:color w:val="000000"/>
              </w:rPr>
            </w:pPr>
            <w:del w:id="3858" w:author="Lane, Stefanie" w:date="2023-07-26T11:06:00Z">
              <w:r w:rsidRPr="002605CE" w:rsidDel="00C51C7D">
                <w:rPr>
                  <w:rFonts w:ascii="Calibri" w:eastAsia="Times New Roman" w:hAnsi="Calibri" w:cs="Calibri"/>
                  <w:b/>
                  <w:bCs/>
                  <w:color w:val="000000"/>
                </w:rPr>
                <w:delText>No. quadrats</w:delText>
              </w:r>
            </w:del>
          </w:p>
        </w:tc>
        <w:tc>
          <w:tcPr>
            <w:tcW w:w="960" w:type="dxa"/>
            <w:tcBorders>
              <w:top w:val="nil"/>
              <w:left w:val="nil"/>
              <w:bottom w:val="nil"/>
              <w:right w:val="nil"/>
            </w:tcBorders>
            <w:shd w:val="clear" w:color="auto" w:fill="auto"/>
            <w:vAlign w:val="center"/>
            <w:hideMark/>
          </w:tcPr>
          <w:p w14:paraId="5A624820" w14:textId="77777777" w:rsidR="002605CE" w:rsidRPr="002605CE" w:rsidDel="00C51C7D" w:rsidRDefault="002605CE" w:rsidP="002605CE">
            <w:pPr>
              <w:spacing w:after="0" w:line="240" w:lineRule="auto"/>
              <w:jc w:val="center"/>
              <w:rPr>
                <w:del w:id="3859" w:author="Lane, Stefanie" w:date="2023-07-26T11:06:00Z"/>
                <w:rFonts w:ascii="Calibri" w:eastAsia="Times New Roman" w:hAnsi="Calibri" w:cs="Calibri"/>
                <w:b/>
                <w:bCs/>
                <w:color w:val="000000"/>
              </w:rPr>
            </w:pPr>
            <w:del w:id="3860" w:author="Lane, Stefanie" w:date="2023-07-26T11:06:00Z">
              <w:r w:rsidRPr="002605CE" w:rsidDel="00C51C7D">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0775E5AB" w14:textId="77777777" w:rsidR="002605CE" w:rsidRPr="002605CE" w:rsidDel="00C51C7D" w:rsidRDefault="002605CE" w:rsidP="002605CE">
            <w:pPr>
              <w:spacing w:after="0" w:line="240" w:lineRule="auto"/>
              <w:jc w:val="center"/>
              <w:rPr>
                <w:del w:id="3861"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50F89621" w14:textId="77777777" w:rsidR="002605CE" w:rsidRPr="002605CE" w:rsidDel="00C51C7D" w:rsidRDefault="002605CE" w:rsidP="002605CE">
            <w:pPr>
              <w:spacing w:after="0" w:line="240" w:lineRule="auto"/>
              <w:jc w:val="center"/>
              <w:rPr>
                <w:del w:id="3862" w:author="Lane, Stefanie" w:date="2023-07-26T11:06:00Z"/>
                <w:rFonts w:ascii="Calibri" w:eastAsia="Times New Roman" w:hAnsi="Calibri" w:cs="Calibri"/>
                <w:b/>
                <w:bCs/>
                <w:color w:val="000000"/>
              </w:rPr>
            </w:pPr>
            <w:del w:id="3863" w:author="Lane, Stefanie" w:date="2023-07-26T11:06:00Z">
              <w:r w:rsidRPr="002605CE" w:rsidDel="00C51C7D">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6BA454FD" w14:textId="77777777" w:rsidR="002605CE" w:rsidRPr="002605CE" w:rsidDel="00C51C7D" w:rsidRDefault="002605CE" w:rsidP="002605CE">
            <w:pPr>
              <w:spacing w:after="0" w:line="240" w:lineRule="auto"/>
              <w:jc w:val="center"/>
              <w:rPr>
                <w:del w:id="3864" w:author="Lane, Stefanie" w:date="2023-07-26T11:06:00Z"/>
                <w:rFonts w:ascii="Calibri" w:eastAsia="Times New Roman" w:hAnsi="Calibri" w:cs="Calibri"/>
                <w:b/>
                <w:bCs/>
                <w:color w:val="000000"/>
              </w:rPr>
            </w:pPr>
            <w:del w:id="3865" w:author="Lane, Stefanie" w:date="2023-07-26T11:06:00Z">
              <w:r w:rsidRPr="002605CE" w:rsidDel="00C51C7D">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1A5D686C" w14:textId="77777777" w:rsidR="002605CE" w:rsidRPr="002605CE" w:rsidDel="00C51C7D" w:rsidRDefault="002605CE" w:rsidP="002605CE">
            <w:pPr>
              <w:spacing w:after="0" w:line="240" w:lineRule="auto"/>
              <w:jc w:val="center"/>
              <w:rPr>
                <w:del w:id="3866" w:author="Lane, Stefanie" w:date="2023-07-26T11:06:00Z"/>
                <w:rFonts w:ascii="Calibri" w:eastAsia="Times New Roman" w:hAnsi="Calibri" w:cs="Calibri"/>
                <w:b/>
                <w:bCs/>
                <w:color w:val="000000"/>
              </w:rPr>
            </w:pPr>
            <w:del w:id="3867" w:author="Lane, Stefanie" w:date="2023-07-26T11:06:00Z">
              <w:r w:rsidRPr="002605CE" w:rsidDel="00C51C7D">
                <w:rPr>
                  <w:rFonts w:ascii="Calibri" w:eastAsia="Times New Roman" w:hAnsi="Calibri" w:cs="Calibri"/>
                  <w:b/>
                  <w:bCs/>
                  <w:color w:val="000000"/>
                </w:rPr>
                <w:delText>β diversity</w:delText>
              </w:r>
            </w:del>
          </w:p>
        </w:tc>
      </w:tr>
      <w:tr w:rsidR="002605CE" w:rsidRPr="002605CE" w:rsidDel="00C51C7D" w14:paraId="089FC56A" w14:textId="77777777" w:rsidTr="002605CE">
        <w:trPr>
          <w:divId w:val="1170409750"/>
          <w:trHeight w:val="290"/>
          <w:jc w:val="center"/>
          <w:del w:id="3868" w:author="Lane, Stefanie" w:date="2023-07-26T11:06:00Z"/>
        </w:trPr>
        <w:tc>
          <w:tcPr>
            <w:tcW w:w="1180" w:type="dxa"/>
            <w:tcBorders>
              <w:top w:val="nil"/>
              <w:left w:val="nil"/>
              <w:bottom w:val="nil"/>
              <w:right w:val="nil"/>
            </w:tcBorders>
            <w:shd w:val="clear" w:color="auto" w:fill="auto"/>
            <w:vAlign w:val="bottom"/>
            <w:hideMark/>
          </w:tcPr>
          <w:p w14:paraId="7F39DAD2" w14:textId="77777777" w:rsidR="002605CE" w:rsidRPr="002605CE" w:rsidDel="00C51C7D" w:rsidRDefault="002605CE" w:rsidP="002605CE">
            <w:pPr>
              <w:spacing w:after="0" w:line="240" w:lineRule="auto"/>
              <w:rPr>
                <w:del w:id="3869" w:author="Lane, Stefanie" w:date="2023-07-26T11:06:00Z"/>
                <w:rFonts w:ascii="Calibri" w:eastAsia="Times New Roman" w:hAnsi="Calibri" w:cs="Calibri"/>
                <w:b/>
                <w:bCs/>
                <w:color w:val="000000"/>
              </w:rPr>
            </w:pPr>
            <w:del w:id="3870" w:author="Lane, Stefanie" w:date="2023-07-26T11:06:00Z">
              <w:r w:rsidRPr="002605CE" w:rsidDel="00C51C7D">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98CA4A5" w14:textId="77777777" w:rsidR="002605CE" w:rsidRPr="002605CE" w:rsidDel="00C51C7D" w:rsidRDefault="002605CE" w:rsidP="002605CE">
            <w:pPr>
              <w:spacing w:after="0" w:line="240" w:lineRule="auto"/>
              <w:rPr>
                <w:del w:id="3871"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53953F9B" w14:textId="77777777" w:rsidR="002605CE" w:rsidRPr="002605CE" w:rsidDel="00C51C7D" w:rsidRDefault="002605CE" w:rsidP="002605CE">
            <w:pPr>
              <w:spacing w:after="0" w:line="240" w:lineRule="auto"/>
              <w:rPr>
                <w:del w:id="3872"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FB60C34" w14:textId="77777777" w:rsidR="002605CE" w:rsidRPr="002605CE" w:rsidDel="00C51C7D" w:rsidRDefault="002605CE" w:rsidP="002605CE">
            <w:pPr>
              <w:spacing w:after="0" w:line="240" w:lineRule="auto"/>
              <w:rPr>
                <w:del w:id="387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FEFA23" w14:textId="77777777" w:rsidR="002605CE" w:rsidRPr="002605CE" w:rsidDel="00C51C7D" w:rsidRDefault="002605CE" w:rsidP="002605CE">
            <w:pPr>
              <w:spacing w:after="0" w:line="240" w:lineRule="auto"/>
              <w:rPr>
                <w:del w:id="387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1CEE2FC" w14:textId="77777777" w:rsidR="002605CE" w:rsidRPr="002605CE" w:rsidDel="00C51C7D" w:rsidRDefault="002605CE" w:rsidP="002605CE">
            <w:pPr>
              <w:spacing w:after="0" w:line="240" w:lineRule="auto"/>
              <w:rPr>
                <w:del w:id="387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E6C852" w14:textId="77777777" w:rsidR="002605CE" w:rsidRPr="002605CE" w:rsidDel="00C51C7D" w:rsidRDefault="002605CE" w:rsidP="002605CE">
            <w:pPr>
              <w:spacing w:after="0" w:line="240" w:lineRule="auto"/>
              <w:rPr>
                <w:del w:id="3876" w:author="Lane, Stefanie" w:date="2023-07-26T11:06:00Z"/>
                <w:rFonts w:ascii="Times New Roman" w:eastAsia="Times New Roman" w:hAnsi="Times New Roman" w:cs="Times New Roman"/>
              </w:rPr>
            </w:pPr>
          </w:p>
        </w:tc>
      </w:tr>
      <w:tr w:rsidR="002605CE" w:rsidRPr="002605CE" w:rsidDel="00C51C7D" w14:paraId="2300B146" w14:textId="77777777" w:rsidTr="002605CE">
        <w:trPr>
          <w:divId w:val="1170409750"/>
          <w:trHeight w:val="290"/>
          <w:jc w:val="center"/>
          <w:del w:id="3877"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4651BE4" w14:textId="77777777" w:rsidR="002605CE" w:rsidRPr="002605CE" w:rsidDel="00C51C7D" w:rsidRDefault="002605CE" w:rsidP="002605CE">
            <w:pPr>
              <w:spacing w:after="0" w:line="240" w:lineRule="auto"/>
              <w:jc w:val="right"/>
              <w:rPr>
                <w:del w:id="3878" w:author="Lane, Stefanie" w:date="2023-07-26T11:06:00Z"/>
                <w:rFonts w:ascii="Calibri" w:eastAsia="Times New Roman" w:hAnsi="Calibri" w:cs="Calibri"/>
                <w:color w:val="000000"/>
              </w:rPr>
            </w:pPr>
            <w:del w:id="3879"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5EBF65B" w14:textId="77777777" w:rsidR="002605CE" w:rsidRPr="002605CE" w:rsidDel="00C51C7D" w:rsidRDefault="002605CE" w:rsidP="002605CE">
            <w:pPr>
              <w:spacing w:after="0" w:line="240" w:lineRule="auto"/>
              <w:jc w:val="center"/>
              <w:rPr>
                <w:del w:id="3880" w:author="Lane, Stefanie" w:date="2023-07-26T11:06:00Z"/>
                <w:rFonts w:ascii="Calibri" w:eastAsia="Times New Roman" w:hAnsi="Calibri" w:cs="Calibri"/>
                <w:color w:val="000000"/>
              </w:rPr>
            </w:pPr>
            <w:del w:id="3881"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6FD11" w14:textId="77777777" w:rsidR="002605CE" w:rsidRPr="002605CE" w:rsidDel="00C51C7D" w:rsidRDefault="002605CE" w:rsidP="002605CE">
            <w:pPr>
              <w:spacing w:after="0" w:line="240" w:lineRule="auto"/>
              <w:jc w:val="center"/>
              <w:rPr>
                <w:del w:id="3882" w:author="Lane, Stefanie" w:date="2023-07-26T11:06:00Z"/>
                <w:rFonts w:ascii="Calibri" w:eastAsia="Times New Roman" w:hAnsi="Calibri" w:cs="Calibri"/>
                <w:color w:val="000000"/>
              </w:rPr>
            </w:pPr>
            <w:del w:id="3883" w:author="Lane, Stefanie" w:date="2023-07-26T11:06:00Z">
              <w:r w:rsidRPr="002605CE" w:rsidDel="00C51C7D">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2C374041" w14:textId="77777777" w:rsidR="002605CE" w:rsidRPr="002605CE" w:rsidDel="00C51C7D" w:rsidRDefault="002605CE" w:rsidP="002605CE">
            <w:pPr>
              <w:spacing w:after="0" w:line="240" w:lineRule="auto"/>
              <w:jc w:val="center"/>
              <w:rPr>
                <w:del w:id="3884"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EA8D79A" w14:textId="77777777" w:rsidR="002605CE" w:rsidRPr="002605CE" w:rsidDel="00C51C7D" w:rsidRDefault="002605CE" w:rsidP="002605CE">
            <w:pPr>
              <w:spacing w:after="0" w:line="240" w:lineRule="auto"/>
              <w:jc w:val="center"/>
              <w:rPr>
                <w:del w:id="3885" w:author="Lane, Stefanie" w:date="2023-07-26T11:06:00Z"/>
                <w:rFonts w:ascii="Calibri" w:eastAsia="Times New Roman" w:hAnsi="Calibri" w:cs="Calibri"/>
                <w:color w:val="000000"/>
              </w:rPr>
            </w:pPr>
            <w:del w:id="3886" w:author="Lane, Stefanie" w:date="2023-07-26T11:06:00Z">
              <w:r w:rsidRPr="002605CE" w:rsidDel="00C51C7D">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40E8F" w14:textId="77777777" w:rsidR="002605CE" w:rsidRPr="002605CE" w:rsidDel="00C51C7D" w:rsidRDefault="002605CE" w:rsidP="002605CE">
            <w:pPr>
              <w:spacing w:after="0" w:line="240" w:lineRule="auto"/>
              <w:jc w:val="center"/>
              <w:rPr>
                <w:del w:id="3887" w:author="Lane, Stefanie" w:date="2023-07-26T11:06:00Z"/>
                <w:rFonts w:ascii="Calibri" w:eastAsia="Times New Roman" w:hAnsi="Calibri" w:cs="Calibri"/>
                <w:color w:val="000000"/>
              </w:rPr>
            </w:pPr>
            <w:del w:id="3888" w:author="Lane, Stefanie" w:date="2023-07-26T11:06:00Z">
              <w:r w:rsidRPr="002605CE" w:rsidDel="00C51C7D">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8F2EBC" w14:textId="77777777" w:rsidR="002605CE" w:rsidRPr="002605CE" w:rsidDel="00C51C7D" w:rsidRDefault="002605CE" w:rsidP="002605CE">
            <w:pPr>
              <w:spacing w:after="0" w:line="240" w:lineRule="auto"/>
              <w:jc w:val="center"/>
              <w:rPr>
                <w:del w:id="3889" w:author="Lane, Stefanie" w:date="2023-07-26T11:06:00Z"/>
                <w:rFonts w:ascii="Calibri" w:eastAsia="Times New Roman" w:hAnsi="Calibri" w:cs="Calibri"/>
                <w:color w:val="000000"/>
              </w:rPr>
            </w:pPr>
            <w:del w:id="3890" w:author="Lane, Stefanie" w:date="2023-07-26T11:06:00Z">
              <w:r w:rsidRPr="002605CE" w:rsidDel="00C51C7D">
                <w:rPr>
                  <w:rFonts w:ascii="Calibri" w:eastAsia="Times New Roman" w:hAnsi="Calibri" w:cs="Calibri"/>
                  <w:color w:val="000000"/>
                </w:rPr>
                <w:delText>3.03</w:delText>
              </w:r>
            </w:del>
          </w:p>
        </w:tc>
      </w:tr>
      <w:tr w:rsidR="002605CE" w:rsidRPr="002605CE" w:rsidDel="00C51C7D" w14:paraId="72B89D52" w14:textId="77777777" w:rsidTr="002605CE">
        <w:trPr>
          <w:divId w:val="1170409750"/>
          <w:trHeight w:val="290"/>
          <w:jc w:val="center"/>
          <w:del w:id="3891" w:author="Lane, Stefanie" w:date="2023-07-26T11:06:00Z"/>
        </w:trPr>
        <w:tc>
          <w:tcPr>
            <w:tcW w:w="1180" w:type="dxa"/>
            <w:tcBorders>
              <w:top w:val="nil"/>
              <w:left w:val="nil"/>
              <w:bottom w:val="nil"/>
              <w:right w:val="nil"/>
            </w:tcBorders>
            <w:shd w:val="clear" w:color="auto" w:fill="auto"/>
            <w:noWrap/>
            <w:vAlign w:val="bottom"/>
            <w:hideMark/>
          </w:tcPr>
          <w:p w14:paraId="6C9D8F23" w14:textId="77777777" w:rsidR="002605CE" w:rsidRPr="002605CE" w:rsidDel="00C51C7D" w:rsidRDefault="002605CE" w:rsidP="002605CE">
            <w:pPr>
              <w:spacing w:after="0" w:line="240" w:lineRule="auto"/>
              <w:jc w:val="right"/>
              <w:rPr>
                <w:del w:id="3892" w:author="Lane, Stefanie" w:date="2023-07-26T11:06:00Z"/>
                <w:rFonts w:ascii="Calibri" w:eastAsia="Times New Roman" w:hAnsi="Calibri" w:cs="Calibri"/>
                <w:color w:val="000000"/>
              </w:rPr>
            </w:pPr>
            <w:del w:id="3893"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73892135" w14:textId="77777777" w:rsidR="002605CE" w:rsidRPr="002605CE" w:rsidDel="00C51C7D" w:rsidRDefault="002605CE" w:rsidP="002605CE">
            <w:pPr>
              <w:spacing w:after="0" w:line="240" w:lineRule="auto"/>
              <w:jc w:val="center"/>
              <w:rPr>
                <w:del w:id="3894" w:author="Lane, Stefanie" w:date="2023-07-26T11:06:00Z"/>
                <w:rFonts w:ascii="Calibri" w:eastAsia="Times New Roman" w:hAnsi="Calibri" w:cs="Calibri"/>
                <w:color w:val="000000"/>
              </w:rPr>
            </w:pPr>
            <w:del w:id="3895"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ECBD2E1" w14:textId="77777777" w:rsidR="002605CE" w:rsidRPr="002605CE" w:rsidDel="00C51C7D" w:rsidRDefault="002605CE" w:rsidP="002605CE">
            <w:pPr>
              <w:spacing w:after="0" w:line="240" w:lineRule="auto"/>
              <w:jc w:val="center"/>
              <w:rPr>
                <w:del w:id="3896" w:author="Lane, Stefanie" w:date="2023-07-26T11:06:00Z"/>
                <w:rFonts w:ascii="Calibri" w:eastAsia="Times New Roman" w:hAnsi="Calibri" w:cs="Calibri"/>
                <w:color w:val="000000"/>
              </w:rPr>
            </w:pPr>
            <w:del w:id="3897" w:author="Lane, Stefanie" w:date="2023-07-26T11:06:00Z">
              <w:r w:rsidRPr="002605CE" w:rsidDel="00C51C7D">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1C65FFD8" w14:textId="77777777" w:rsidR="002605CE" w:rsidRPr="002605CE" w:rsidDel="00C51C7D" w:rsidRDefault="002605CE" w:rsidP="002605CE">
            <w:pPr>
              <w:spacing w:after="0" w:line="240" w:lineRule="auto"/>
              <w:jc w:val="center"/>
              <w:rPr>
                <w:del w:id="3898"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14CFEC" w14:textId="77777777" w:rsidR="002605CE" w:rsidRPr="002605CE" w:rsidDel="00C51C7D" w:rsidRDefault="002605CE" w:rsidP="002605CE">
            <w:pPr>
              <w:spacing w:after="0" w:line="240" w:lineRule="auto"/>
              <w:jc w:val="center"/>
              <w:rPr>
                <w:del w:id="3899" w:author="Lane, Stefanie" w:date="2023-07-26T11:06:00Z"/>
                <w:rFonts w:ascii="Calibri" w:eastAsia="Times New Roman" w:hAnsi="Calibri" w:cs="Calibri"/>
                <w:color w:val="000000"/>
              </w:rPr>
            </w:pPr>
            <w:del w:id="3900" w:author="Lane, Stefanie" w:date="2023-07-26T11:06:00Z">
              <w:r w:rsidRPr="002605CE" w:rsidDel="00C51C7D">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09794B08" w14:textId="77777777" w:rsidR="002605CE" w:rsidRPr="002605CE" w:rsidDel="00C51C7D" w:rsidRDefault="002605CE" w:rsidP="002605CE">
            <w:pPr>
              <w:spacing w:after="0" w:line="240" w:lineRule="auto"/>
              <w:jc w:val="center"/>
              <w:rPr>
                <w:del w:id="3901" w:author="Lane, Stefanie" w:date="2023-07-26T11:06:00Z"/>
                <w:rFonts w:ascii="Calibri" w:eastAsia="Times New Roman" w:hAnsi="Calibri" w:cs="Calibri"/>
                <w:color w:val="000000"/>
              </w:rPr>
            </w:pPr>
            <w:del w:id="3902" w:author="Lane, Stefanie" w:date="2023-07-26T11:06:00Z">
              <w:r w:rsidRPr="002605CE" w:rsidDel="00C51C7D">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0D403186" w14:textId="77777777" w:rsidR="002605CE" w:rsidRPr="002605CE" w:rsidDel="00C51C7D" w:rsidRDefault="002605CE" w:rsidP="002605CE">
            <w:pPr>
              <w:spacing w:after="0" w:line="240" w:lineRule="auto"/>
              <w:jc w:val="center"/>
              <w:rPr>
                <w:del w:id="3903" w:author="Lane, Stefanie" w:date="2023-07-26T11:06:00Z"/>
                <w:rFonts w:ascii="Calibri" w:eastAsia="Times New Roman" w:hAnsi="Calibri" w:cs="Calibri"/>
                <w:color w:val="000000"/>
              </w:rPr>
            </w:pPr>
            <w:del w:id="3904" w:author="Lane, Stefanie" w:date="2023-07-26T11:06:00Z">
              <w:r w:rsidRPr="002605CE" w:rsidDel="00C51C7D">
                <w:rPr>
                  <w:rFonts w:ascii="Calibri" w:eastAsia="Times New Roman" w:hAnsi="Calibri" w:cs="Calibri"/>
                  <w:color w:val="000000"/>
                </w:rPr>
                <w:delText>3.81</w:delText>
              </w:r>
            </w:del>
          </w:p>
        </w:tc>
      </w:tr>
      <w:tr w:rsidR="002605CE" w:rsidRPr="002605CE" w:rsidDel="00C51C7D" w14:paraId="62D13AE6" w14:textId="77777777" w:rsidTr="002605CE">
        <w:trPr>
          <w:divId w:val="1170409750"/>
          <w:trHeight w:val="290"/>
          <w:jc w:val="center"/>
          <w:del w:id="3905"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2F78431C" w14:textId="77777777" w:rsidR="002605CE" w:rsidRPr="002605CE" w:rsidDel="00C51C7D" w:rsidRDefault="002605CE" w:rsidP="002605CE">
            <w:pPr>
              <w:spacing w:after="0" w:line="240" w:lineRule="auto"/>
              <w:jc w:val="right"/>
              <w:rPr>
                <w:del w:id="3906" w:author="Lane, Stefanie" w:date="2023-07-26T11:06:00Z"/>
                <w:rFonts w:ascii="Calibri" w:eastAsia="Times New Roman" w:hAnsi="Calibri" w:cs="Calibri"/>
                <w:color w:val="000000"/>
              </w:rPr>
            </w:pPr>
            <w:del w:id="3907"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3B34770" w14:textId="77777777" w:rsidR="002605CE" w:rsidRPr="002605CE" w:rsidDel="00C51C7D" w:rsidRDefault="002605CE" w:rsidP="002605CE">
            <w:pPr>
              <w:spacing w:after="0" w:line="240" w:lineRule="auto"/>
              <w:jc w:val="center"/>
              <w:rPr>
                <w:del w:id="3908" w:author="Lane, Stefanie" w:date="2023-07-26T11:06:00Z"/>
                <w:rFonts w:ascii="Calibri" w:eastAsia="Times New Roman" w:hAnsi="Calibri" w:cs="Calibri"/>
                <w:color w:val="000000"/>
              </w:rPr>
            </w:pPr>
            <w:del w:id="3909"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C86B5A" w14:textId="77777777" w:rsidR="002605CE" w:rsidRPr="002605CE" w:rsidDel="00C51C7D" w:rsidRDefault="002605CE" w:rsidP="002605CE">
            <w:pPr>
              <w:spacing w:after="0" w:line="240" w:lineRule="auto"/>
              <w:jc w:val="center"/>
              <w:rPr>
                <w:del w:id="3910" w:author="Lane, Stefanie" w:date="2023-07-26T11:06:00Z"/>
                <w:rFonts w:ascii="Calibri" w:eastAsia="Times New Roman" w:hAnsi="Calibri" w:cs="Calibri"/>
                <w:color w:val="000000"/>
              </w:rPr>
            </w:pPr>
            <w:del w:id="3911" w:author="Lane, Stefanie" w:date="2023-07-26T11:06:00Z">
              <w:r w:rsidRPr="002605CE" w:rsidDel="00C51C7D">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46CB4977" w14:textId="77777777" w:rsidR="002605CE" w:rsidRPr="002605CE" w:rsidDel="00C51C7D" w:rsidRDefault="002605CE" w:rsidP="002605CE">
            <w:pPr>
              <w:spacing w:after="0" w:line="240" w:lineRule="auto"/>
              <w:jc w:val="center"/>
              <w:rPr>
                <w:del w:id="3912"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FCE381D" w14:textId="77777777" w:rsidR="002605CE" w:rsidRPr="002605CE" w:rsidDel="00C51C7D" w:rsidRDefault="002605CE" w:rsidP="002605CE">
            <w:pPr>
              <w:spacing w:after="0" w:line="240" w:lineRule="auto"/>
              <w:jc w:val="center"/>
              <w:rPr>
                <w:del w:id="3913" w:author="Lane, Stefanie" w:date="2023-07-26T11:06:00Z"/>
                <w:rFonts w:ascii="Calibri" w:eastAsia="Times New Roman" w:hAnsi="Calibri" w:cs="Calibri"/>
                <w:color w:val="000000"/>
              </w:rPr>
            </w:pPr>
            <w:del w:id="3914" w:author="Lane, Stefanie" w:date="2023-07-26T11:06:00Z">
              <w:r w:rsidRPr="002605CE" w:rsidDel="00C51C7D">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254BA13B" w14:textId="77777777" w:rsidR="002605CE" w:rsidRPr="002605CE" w:rsidDel="00C51C7D" w:rsidRDefault="002605CE" w:rsidP="002605CE">
            <w:pPr>
              <w:spacing w:after="0" w:line="240" w:lineRule="auto"/>
              <w:jc w:val="center"/>
              <w:rPr>
                <w:del w:id="3915" w:author="Lane, Stefanie" w:date="2023-07-26T11:06:00Z"/>
                <w:rFonts w:ascii="Calibri" w:eastAsia="Times New Roman" w:hAnsi="Calibri" w:cs="Calibri"/>
                <w:color w:val="000000"/>
              </w:rPr>
            </w:pPr>
            <w:del w:id="3916" w:author="Lane, Stefanie" w:date="2023-07-26T11:06:00Z">
              <w:r w:rsidRPr="002605CE" w:rsidDel="00C51C7D">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61750F1A" w14:textId="77777777" w:rsidR="002605CE" w:rsidRPr="002605CE" w:rsidDel="00C51C7D" w:rsidRDefault="002605CE" w:rsidP="002605CE">
            <w:pPr>
              <w:spacing w:after="0" w:line="240" w:lineRule="auto"/>
              <w:jc w:val="center"/>
              <w:rPr>
                <w:del w:id="3917" w:author="Lane, Stefanie" w:date="2023-07-26T11:06:00Z"/>
                <w:rFonts w:ascii="Calibri" w:eastAsia="Times New Roman" w:hAnsi="Calibri" w:cs="Calibri"/>
                <w:color w:val="000000"/>
              </w:rPr>
            </w:pPr>
            <w:del w:id="3918" w:author="Lane, Stefanie" w:date="2023-07-26T11:06:00Z">
              <w:r w:rsidRPr="002605CE" w:rsidDel="00C51C7D">
                <w:rPr>
                  <w:rFonts w:ascii="Calibri" w:eastAsia="Times New Roman" w:hAnsi="Calibri" w:cs="Calibri"/>
                  <w:color w:val="000000"/>
                </w:rPr>
                <w:delText>3.77</w:delText>
              </w:r>
            </w:del>
          </w:p>
        </w:tc>
      </w:tr>
      <w:tr w:rsidR="002605CE" w:rsidRPr="002605CE" w:rsidDel="00C51C7D" w14:paraId="5A253715" w14:textId="77777777" w:rsidTr="002605CE">
        <w:trPr>
          <w:divId w:val="1170409750"/>
          <w:trHeight w:val="200"/>
          <w:jc w:val="center"/>
          <w:del w:id="3919" w:author="Lane, Stefanie" w:date="2023-07-26T11:06:00Z"/>
        </w:trPr>
        <w:tc>
          <w:tcPr>
            <w:tcW w:w="1180" w:type="dxa"/>
            <w:tcBorders>
              <w:top w:val="nil"/>
              <w:left w:val="nil"/>
              <w:bottom w:val="nil"/>
              <w:right w:val="nil"/>
            </w:tcBorders>
            <w:shd w:val="clear" w:color="auto" w:fill="auto"/>
            <w:noWrap/>
            <w:vAlign w:val="bottom"/>
            <w:hideMark/>
          </w:tcPr>
          <w:p w14:paraId="0FCD7D52" w14:textId="77777777" w:rsidR="002605CE" w:rsidRPr="002605CE" w:rsidDel="00C51C7D" w:rsidRDefault="002605CE" w:rsidP="002605CE">
            <w:pPr>
              <w:spacing w:after="0" w:line="240" w:lineRule="auto"/>
              <w:jc w:val="center"/>
              <w:rPr>
                <w:del w:id="3920"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94D7E9E" w14:textId="77777777" w:rsidR="002605CE" w:rsidRPr="002605CE" w:rsidDel="00C51C7D" w:rsidRDefault="002605CE" w:rsidP="002605CE">
            <w:pPr>
              <w:spacing w:after="0" w:line="240" w:lineRule="auto"/>
              <w:rPr>
                <w:del w:id="392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F4659" w14:textId="77777777" w:rsidR="002605CE" w:rsidRPr="002605CE" w:rsidDel="00C51C7D" w:rsidRDefault="002605CE" w:rsidP="002605CE">
            <w:pPr>
              <w:spacing w:after="0" w:line="240" w:lineRule="auto"/>
              <w:jc w:val="center"/>
              <w:rPr>
                <w:del w:id="3922"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83A7ABB" w14:textId="77777777" w:rsidR="002605CE" w:rsidRPr="002605CE" w:rsidDel="00C51C7D" w:rsidRDefault="002605CE" w:rsidP="002605CE">
            <w:pPr>
              <w:spacing w:after="0" w:line="240" w:lineRule="auto"/>
              <w:jc w:val="center"/>
              <w:rPr>
                <w:del w:id="392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6832CD4" w14:textId="77777777" w:rsidR="002605CE" w:rsidRPr="002605CE" w:rsidDel="00C51C7D" w:rsidRDefault="002605CE" w:rsidP="002605CE">
            <w:pPr>
              <w:spacing w:after="0" w:line="240" w:lineRule="auto"/>
              <w:jc w:val="center"/>
              <w:rPr>
                <w:del w:id="392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15B9323" w14:textId="77777777" w:rsidR="002605CE" w:rsidRPr="002605CE" w:rsidDel="00C51C7D" w:rsidRDefault="002605CE" w:rsidP="002605CE">
            <w:pPr>
              <w:spacing w:after="0" w:line="240" w:lineRule="auto"/>
              <w:jc w:val="center"/>
              <w:rPr>
                <w:del w:id="3925"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128828E" w14:textId="77777777" w:rsidR="002605CE" w:rsidRPr="002605CE" w:rsidDel="00C51C7D" w:rsidRDefault="002605CE" w:rsidP="002605CE">
            <w:pPr>
              <w:spacing w:after="0" w:line="240" w:lineRule="auto"/>
              <w:jc w:val="center"/>
              <w:rPr>
                <w:del w:id="3926" w:author="Lane, Stefanie" w:date="2023-07-26T11:06:00Z"/>
                <w:rFonts w:ascii="Times New Roman" w:eastAsia="Times New Roman" w:hAnsi="Times New Roman" w:cs="Times New Roman"/>
              </w:rPr>
            </w:pPr>
          </w:p>
        </w:tc>
      </w:tr>
      <w:tr w:rsidR="002605CE" w:rsidRPr="002605CE" w:rsidDel="00C51C7D" w14:paraId="7F2B806E" w14:textId="77777777" w:rsidTr="002605CE">
        <w:trPr>
          <w:divId w:val="1170409750"/>
          <w:trHeight w:val="290"/>
          <w:jc w:val="center"/>
          <w:del w:id="3927" w:author="Lane, Stefanie" w:date="2023-07-26T11:06:00Z"/>
        </w:trPr>
        <w:tc>
          <w:tcPr>
            <w:tcW w:w="1180" w:type="dxa"/>
            <w:tcBorders>
              <w:top w:val="nil"/>
              <w:left w:val="nil"/>
              <w:bottom w:val="nil"/>
              <w:right w:val="nil"/>
            </w:tcBorders>
            <w:shd w:val="clear" w:color="auto" w:fill="auto"/>
            <w:noWrap/>
            <w:vAlign w:val="bottom"/>
            <w:hideMark/>
          </w:tcPr>
          <w:p w14:paraId="60BF14FE" w14:textId="77777777" w:rsidR="002605CE" w:rsidRPr="002605CE" w:rsidDel="00C51C7D" w:rsidRDefault="002605CE" w:rsidP="002605CE">
            <w:pPr>
              <w:spacing w:after="0" w:line="240" w:lineRule="auto"/>
              <w:rPr>
                <w:del w:id="3928" w:author="Lane, Stefanie" w:date="2023-07-26T11:06:00Z"/>
                <w:rFonts w:ascii="Calibri" w:eastAsia="Times New Roman" w:hAnsi="Calibri" w:cs="Calibri"/>
                <w:b/>
                <w:bCs/>
                <w:color w:val="000000"/>
              </w:rPr>
            </w:pPr>
            <w:del w:id="3929" w:author="Lane, Stefanie" w:date="2023-07-26T11:06:00Z">
              <w:r w:rsidRPr="002605CE" w:rsidDel="00C51C7D">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1D95317D" w14:textId="77777777" w:rsidR="002605CE" w:rsidRPr="002605CE" w:rsidDel="00C51C7D" w:rsidRDefault="002605CE" w:rsidP="002605CE">
            <w:pPr>
              <w:spacing w:after="0" w:line="240" w:lineRule="auto"/>
              <w:rPr>
                <w:del w:id="3930"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83A62" w14:textId="77777777" w:rsidR="002605CE" w:rsidRPr="002605CE" w:rsidDel="00C51C7D" w:rsidRDefault="002605CE" w:rsidP="002605CE">
            <w:pPr>
              <w:spacing w:after="0" w:line="240" w:lineRule="auto"/>
              <w:jc w:val="center"/>
              <w:rPr>
                <w:del w:id="393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E04C7BA" w14:textId="77777777" w:rsidR="002605CE" w:rsidRPr="002605CE" w:rsidDel="00C51C7D" w:rsidRDefault="002605CE" w:rsidP="002605CE">
            <w:pPr>
              <w:spacing w:after="0" w:line="240" w:lineRule="auto"/>
              <w:jc w:val="center"/>
              <w:rPr>
                <w:del w:id="393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86EE370" w14:textId="77777777" w:rsidR="002605CE" w:rsidRPr="002605CE" w:rsidDel="00C51C7D" w:rsidRDefault="002605CE" w:rsidP="002605CE">
            <w:pPr>
              <w:spacing w:after="0" w:line="240" w:lineRule="auto"/>
              <w:jc w:val="center"/>
              <w:rPr>
                <w:del w:id="393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1183AB9" w14:textId="77777777" w:rsidR="002605CE" w:rsidRPr="002605CE" w:rsidDel="00C51C7D" w:rsidRDefault="002605CE" w:rsidP="002605CE">
            <w:pPr>
              <w:spacing w:after="0" w:line="240" w:lineRule="auto"/>
              <w:jc w:val="center"/>
              <w:rPr>
                <w:del w:id="393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991886D" w14:textId="77777777" w:rsidR="002605CE" w:rsidRPr="002605CE" w:rsidDel="00C51C7D" w:rsidRDefault="002605CE" w:rsidP="002605CE">
            <w:pPr>
              <w:spacing w:after="0" w:line="240" w:lineRule="auto"/>
              <w:jc w:val="center"/>
              <w:rPr>
                <w:del w:id="3935" w:author="Lane, Stefanie" w:date="2023-07-26T11:06:00Z"/>
                <w:rFonts w:ascii="Times New Roman" w:eastAsia="Times New Roman" w:hAnsi="Times New Roman" w:cs="Times New Roman"/>
              </w:rPr>
            </w:pPr>
          </w:p>
        </w:tc>
      </w:tr>
      <w:tr w:rsidR="002605CE" w:rsidRPr="002605CE" w:rsidDel="00C51C7D" w14:paraId="29493DDC" w14:textId="77777777" w:rsidTr="002605CE">
        <w:trPr>
          <w:divId w:val="1170409750"/>
          <w:trHeight w:val="290"/>
          <w:jc w:val="center"/>
          <w:del w:id="3936"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2EB0890" w14:textId="77777777" w:rsidR="002605CE" w:rsidRPr="002605CE" w:rsidDel="00C51C7D" w:rsidRDefault="002605CE" w:rsidP="002605CE">
            <w:pPr>
              <w:spacing w:after="0" w:line="240" w:lineRule="auto"/>
              <w:jc w:val="right"/>
              <w:rPr>
                <w:del w:id="3937" w:author="Lane, Stefanie" w:date="2023-07-26T11:06:00Z"/>
                <w:rFonts w:ascii="Calibri" w:eastAsia="Times New Roman" w:hAnsi="Calibri" w:cs="Calibri"/>
                <w:color w:val="000000"/>
              </w:rPr>
            </w:pPr>
            <w:del w:id="3938"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B463A3" w14:textId="77777777" w:rsidR="002605CE" w:rsidRPr="002605CE" w:rsidDel="00C51C7D" w:rsidRDefault="002605CE" w:rsidP="002605CE">
            <w:pPr>
              <w:spacing w:after="0" w:line="240" w:lineRule="auto"/>
              <w:jc w:val="center"/>
              <w:rPr>
                <w:del w:id="3939" w:author="Lane, Stefanie" w:date="2023-07-26T11:06:00Z"/>
                <w:rFonts w:ascii="Calibri" w:eastAsia="Times New Roman" w:hAnsi="Calibri" w:cs="Calibri"/>
                <w:color w:val="000000"/>
              </w:rPr>
            </w:pPr>
            <w:del w:id="3940"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5F5090" w14:textId="77777777" w:rsidR="002605CE" w:rsidRPr="002605CE" w:rsidDel="00C51C7D" w:rsidRDefault="002605CE" w:rsidP="002605CE">
            <w:pPr>
              <w:spacing w:after="0" w:line="240" w:lineRule="auto"/>
              <w:jc w:val="center"/>
              <w:rPr>
                <w:del w:id="3941" w:author="Lane, Stefanie" w:date="2023-07-26T11:06:00Z"/>
                <w:rFonts w:ascii="Calibri" w:eastAsia="Times New Roman" w:hAnsi="Calibri" w:cs="Calibri"/>
                <w:color w:val="000000"/>
              </w:rPr>
            </w:pPr>
            <w:del w:id="3942" w:author="Lane, Stefanie" w:date="2023-07-26T11:06:00Z">
              <w:r w:rsidRPr="002605CE" w:rsidDel="00C51C7D">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0FA270D1" w14:textId="77777777" w:rsidR="002605CE" w:rsidRPr="002605CE" w:rsidDel="00C51C7D" w:rsidRDefault="002605CE" w:rsidP="002605CE">
            <w:pPr>
              <w:spacing w:after="0" w:line="240" w:lineRule="auto"/>
              <w:jc w:val="center"/>
              <w:rPr>
                <w:del w:id="3943"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5CEC6DC" w14:textId="77777777" w:rsidR="002605CE" w:rsidRPr="002605CE" w:rsidDel="00C51C7D" w:rsidRDefault="002605CE" w:rsidP="002605CE">
            <w:pPr>
              <w:spacing w:after="0" w:line="240" w:lineRule="auto"/>
              <w:jc w:val="center"/>
              <w:rPr>
                <w:del w:id="3944" w:author="Lane, Stefanie" w:date="2023-07-26T11:06:00Z"/>
                <w:rFonts w:ascii="Calibri" w:eastAsia="Times New Roman" w:hAnsi="Calibri" w:cs="Calibri"/>
                <w:color w:val="000000"/>
              </w:rPr>
            </w:pPr>
            <w:del w:id="3945" w:author="Lane, Stefanie" w:date="2023-07-26T11:06:00Z">
              <w:r w:rsidRPr="002605CE" w:rsidDel="00C51C7D">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AFC3F5" w14:textId="77777777" w:rsidR="002605CE" w:rsidRPr="002605CE" w:rsidDel="00C51C7D" w:rsidRDefault="002605CE" w:rsidP="002605CE">
            <w:pPr>
              <w:spacing w:after="0" w:line="240" w:lineRule="auto"/>
              <w:jc w:val="center"/>
              <w:rPr>
                <w:del w:id="3946" w:author="Lane, Stefanie" w:date="2023-07-26T11:06:00Z"/>
                <w:rFonts w:ascii="Calibri" w:eastAsia="Times New Roman" w:hAnsi="Calibri" w:cs="Calibri"/>
                <w:color w:val="000000"/>
              </w:rPr>
            </w:pPr>
            <w:del w:id="3947" w:author="Lane, Stefanie" w:date="2023-07-26T11:06:00Z">
              <w:r w:rsidRPr="002605CE" w:rsidDel="00C51C7D">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FD6646" w14:textId="77777777" w:rsidR="002605CE" w:rsidRPr="002605CE" w:rsidDel="00C51C7D" w:rsidRDefault="002605CE" w:rsidP="002605CE">
            <w:pPr>
              <w:spacing w:after="0" w:line="240" w:lineRule="auto"/>
              <w:jc w:val="center"/>
              <w:rPr>
                <w:del w:id="3948" w:author="Lane, Stefanie" w:date="2023-07-26T11:06:00Z"/>
                <w:rFonts w:ascii="Calibri" w:eastAsia="Times New Roman" w:hAnsi="Calibri" w:cs="Calibri"/>
                <w:color w:val="000000"/>
              </w:rPr>
            </w:pPr>
            <w:del w:id="3949" w:author="Lane, Stefanie" w:date="2023-07-26T11:06:00Z">
              <w:r w:rsidRPr="002605CE" w:rsidDel="00C51C7D">
                <w:rPr>
                  <w:rFonts w:ascii="Calibri" w:eastAsia="Times New Roman" w:hAnsi="Calibri" w:cs="Calibri"/>
                  <w:color w:val="000000"/>
                </w:rPr>
                <w:delText>3.3</w:delText>
              </w:r>
            </w:del>
          </w:p>
        </w:tc>
      </w:tr>
      <w:tr w:rsidR="002605CE" w:rsidRPr="002605CE" w:rsidDel="00C51C7D" w14:paraId="1DE1EB37" w14:textId="77777777" w:rsidTr="002605CE">
        <w:trPr>
          <w:divId w:val="1170409750"/>
          <w:trHeight w:val="290"/>
          <w:jc w:val="center"/>
          <w:del w:id="3950" w:author="Lane, Stefanie" w:date="2023-07-26T11:06:00Z"/>
        </w:trPr>
        <w:tc>
          <w:tcPr>
            <w:tcW w:w="1180" w:type="dxa"/>
            <w:tcBorders>
              <w:top w:val="nil"/>
              <w:left w:val="nil"/>
              <w:bottom w:val="nil"/>
              <w:right w:val="nil"/>
            </w:tcBorders>
            <w:shd w:val="clear" w:color="auto" w:fill="auto"/>
            <w:noWrap/>
            <w:vAlign w:val="bottom"/>
            <w:hideMark/>
          </w:tcPr>
          <w:p w14:paraId="79D6DDC3" w14:textId="77777777" w:rsidR="002605CE" w:rsidRPr="002605CE" w:rsidDel="00C51C7D" w:rsidRDefault="002605CE" w:rsidP="002605CE">
            <w:pPr>
              <w:spacing w:after="0" w:line="240" w:lineRule="auto"/>
              <w:jc w:val="right"/>
              <w:rPr>
                <w:del w:id="3951" w:author="Lane, Stefanie" w:date="2023-07-26T11:06:00Z"/>
                <w:rFonts w:ascii="Calibri" w:eastAsia="Times New Roman" w:hAnsi="Calibri" w:cs="Calibri"/>
                <w:color w:val="000000"/>
              </w:rPr>
            </w:pPr>
            <w:del w:id="3952"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3066E90" w14:textId="77777777" w:rsidR="002605CE" w:rsidRPr="002605CE" w:rsidDel="00C51C7D" w:rsidRDefault="002605CE" w:rsidP="002605CE">
            <w:pPr>
              <w:spacing w:after="0" w:line="240" w:lineRule="auto"/>
              <w:jc w:val="center"/>
              <w:rPr>
                <w:del w:id="3953" w:author="Lane, Stefanie" w:date="2023-07-26T11:06:00Z"/>
                <w:rFonts w:ascii="Calibri" w:eastAsia="Times New Roman" w:hAnsi="Calibri" w:cs="Calibri"/>
                <w:color w:val="000000"/>
              </w:rPr>
            </w:pPr>
            <w:del w:id="3954"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8CC535E" w14:textId="77777777" w:rsidR="002605CE" w:rsidRPr="002605CE" w:rsidDel="00C51C7D" w:rsidRDefault="002605CE" w:rsidP="002605CE">
            <w:pPr>
              <w:spacing w:after="0" w:line="240" w:lineRule="auto"/>
              <w:jc w:val="center"/>
              <w:rPr>
                <w:del w:id="3955" w:author="Lane, Stefanie" w:date="2023-07-26T11:06:00Z"/>
                <w:rFonts w:ascii="Calibri" w:eastAsia="Times New Roman" w:hAnsi="Calibri" w:cs="Calibri"/>
                <w:color w:val="000000"/>
              </w:rPr>
            </w:pPr>
            <w:del w:id="3956"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1A71AD0" w14:textId="77777777" w:rsidR="002605CE" w:rsidRPr="002605CE" w:rsidDel="00C51C7D" w:rsidRDefault="002605CE" w:rsidP="002605CE">
            <w:pPr>
              <w:spacing w:after="0" w:line="240" w:lineRule="auto"/>
              <w:jc w:val="center"/>
              <w:rPr>
                <w:del w:id="3957"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BC52FE" w14:textId="77777777" w:rsidR="002605CE" w:rsidRPr="002605CE" w:rsidDel="00C51C7D" w:rsidRDefault="002605CE" w:rsidP="002605CE">
            <w:pPr>
              <w:spacing w:after="0" w:line="240" w:lineRule="auto"/>
              <w:jc w:val="center"/>
              <w:rPr>
                <w:del w:id="3958" w:author="Lane, Stefanie" w:date="2023-07-26T11:06:00Z"/>
                <w:rFonts w:ascii="Calibri" w:eastAsia="Times New Roman" w:hAnsi="Calibri" w:cs="Calibri"/>
                <w:color w:val="000000"/>
              </w:rPr>
            </w:pPr>
            <w:del w:id="3959" w:author="Lane, Stefanie" w:date="2023-07-26T11:06:00Z">
              <w:r w:rsidRPr="002605CE" w:rsidDel="00C51C7D">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0DC87AF2" w14:textId="77777777" w:rsidR="002605CE" w:rsidRPr="002605CE" w:rsidDel="00C51C7D" w:rsidRDefault="002605CE" w:rsidP="002605CE">
            <w:pPr>
              <w:spacing w:after="0" w:line="240" w:lineRule="auto"/>
              <w:jc w:val="center"/>
              <w:rPr>
                <w:del w:id="3960" w:author="Lane, Stefanie" w:date="2023-07-26T11:06:00Z"/>
                <w:rFonts w:ascii="Calibri" w:eastAsia="Times New Roman" w:hAnsi="Calibri" w:cs="Calibri"/>
                <w:color w:val="000000"/>
              </w:rPr>
            </w:pPr>
            <w:del w:id="3961" w:author="Lane, Stefanie" w:date="2023-07-26T11:06:00Z">
              <w:r w:rsidRPr="002605CE" w:rsidDel="00C51C7D">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5F215C61" w14:textId="77777777" w:rsidR="002605CE" w:rsidRPr="002605CE" w:rsidDel="00C51C7D" w:rsidRDefault="002605CE" w:rsidP="002605CE">
            <w:pPr>
              <w:spacing w:after="0" w:line="240" w:lineRule="auto"/>
              <w:jc w:val="center"/>
              <w:rPr>
                <w:del w:id="3962" w:author="Lane, Stefanie" w:date="2023-07-26T11:06:00Z"/>
                <w:rFonts w:ascii="Calibri" w:eastAsia="Times New Roman" w:hAnsi="Calibri" w:cs="Calibri"/>
                <w:color w:val="000000"/>
              </w:rPr>
            </w:pPr>
            <w:del w:id="3963" w:author="Lane, Stefanie" w:date="2023-07-26T11:06:00Z">
              <w:r w:rsidRPr="002605CE" w:rsidDel="00C51C7D">
                <w:rPr>
                  <w:rFonts w:ascii="Calibri" w:eastAsia="Times New Roman" w:hAnsi="Calibri" w:cs="Calibri"/>
                  <w:color w:val="000000"/>
                </w:rPr>
                <w:delText>3.8</w:delText>
              </w:r>
            </w:del>
          </w:p>
        </w:tc>
      </w:tr>
      <w:tr w:rsidR="002605CE" w:rsidRPr="002605CE" w:rsidDel="00C51C7D" w14:paraId="13EC0A75" w14:textId="77777777" w:rsidTr="002605CE">
        <w:trPr>
          <w:divId w:val="1170409750"/>
          <w:trHeight w:val="290"/>
          <w:jc w:val="center"/>
          <w:del w:id="396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7F096369" w14:textId="77777777" w:rsidR="002605CE" w:rsidRPr="002605CE" w:rsidDel="00C51C7D" w:rsidRDefault="002605CE" w:rsidP="002605CE">
            <w:pPr>
              <w:spacing w:after="0" w:line="240" w:lineRule="auto"/>
              <w:jc w:val="right"/>
              <w:rPr>
                <w:del w:id="3965" w:author="Lane, Stefanie" w:date="2023-07-26T11:06:00Z"/>
                <w:rFonts w:ascii="Calibri" w:eastAsia="Times New Roman" w:hAnsi="Calibri" w:cs="Calibri"/>
                <w:color w:val="000000"/>
              </w:rPr>
            </w:pPr>
            <w:del w:id="3966"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637A975" w14:textId="77777777" w:rsidR="002605CE" w:rsidRPr="002605CE" w:rsidDel="00C51C7D" w:rsidRDefault="002605CE" w:rsidP="002605CE">
            <w:pPr>
              <w:spacing w:after="0" w:line="240" w:lineRule="auto"/>
              <w:jc w:val="center"/>
              <w:rPr>
                <w:del w:id="3967" w:author="Lane, Stefanie" w:date="2023-07-26T11:06:00Z"/>
                <w:rFonts w:ascii="Calibri" w:eastAsia="Times New Roman" w:hAnsi="Calibri" w:cs="Calibri"/>
                <w:color w:val="000000"/>
              </w:rPr>
            </w:pPr>
            <w:del w:id="3968"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6CC026" w14:textId="77777777" w:rsidR="002605CE" w:rsidRPr="002605CE" w:rsidDel="00C51C7D" w:rsidRDefault="002605CE" w:rsidP="002605CE">
            <w:pPr>
              <w:spacing w:after="0" w:line="240" w:lineRule="auto"/>
              <w:jc w:val="center"/>
              <w:rPr>
                <w:del w:id="3969" w:author="Lane, Stefanie" w:date="2023-07-26T11:06:00Z"/>
                <w:rFonts w:ascii="Calibri" w:eastAsia="Times New Roman" w:hAnsi="Calibri" w:cs="Calibri"/>
                <w:color w:val="000000"/>
              </w:rPr>
            </w:pPr>
            <w:del w:id="3970" w:author="Lane, Stefanie" w:date="2023-07-26T11:06:00Z">
              <w:r w:rsidRPr="002605CE" w:rsidDel="00C51C7D">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2714590F" w14:textId="77777777" w:rsidR="002605CE" w:rsidRPr="002605CE" w:rsidDel="00C51C7D" w:rsidRDefault="002605CE" w:rsidP="002605CE">
            <w:pPr>
              <w:spacing w:after="0" w:line="240" w:lineRule="auto"/>
              <w:jc w:val="center"/>
              <w:rPr>
                <w:del w:id="3971"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2A95377" w14:textId="77777777" w:rsidR="002605CE" w:rsidRPr="002605CE" w:rsidDel="00C51C7D" w:rsidRDefault="002605CE" w:rsidP="002605CE">
            <w:pPr>
              <w:spacing w:after="0" w:line="240" w:lineRule="auto"/>
              <w:jc w:val="center"/>
              <w:rPr>
                <w:del w:id="3972" w:author="Lane, Stefanie" w:date="2023-07-26T11:06:00Z"/>
                <w:rFonts w:ascii="Calibri" w:eastAsia="Times New Roman" w:hAnsi="Calibri" w:cs="Calibri"/>
                <w:color w:val="000000"/>
              </w:rPr>
            </w:pPr>
            <w:del w:id="3973" w:author="Lane, Stefanie" w:date="2023-07-26T11:06:00Z">
              <w:r w:rsidRPr="002605CE" w:rsidDel="00C51C7D">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44F3CCDA" w14:textId="77777777" w:rsidR="002605CE" w:rsidRPr="002605CE" w:rsidDel="00C51C7D" w:rsidRDefault="002605CE" w:rsidP="002605CE">
            <w:pPr>
              <w:spacing w:after="0" w:line="240" w:lineRule="auto"/>
              <w:jc w:val="center"/>
              <w:rPr>
                <w:del w:id="3974" w:author="Lane, Stefanie" w:date="2023-07-26T11:06:00Z"/>
                <w:rFonts w:ascii="Calibri" w:eastAsia="Times New Roman" w:hAnsi="Calibri" w:cs="Calibri"/>
                <w:color w:val="000000"/>
              </w:rPr>
            </w:pPr>
            <w:del w:id="3975" w:author="Lane, Stefanie" w:date="2023-07-26T11:06:00Z">
              <w:r w:rsidRPr="002605CE" w:rsidDel="00C51C7D">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806B21E" w14:textId="77777777" w:rsidR="002605CE" w:rsidRPr="002605CE" w:rsidDel="00C51C7D" w:rsidRDefault="002605CE" w:rsidP="002605CE">
            <w:pPr>
              <w:spacing w:after="0" w:line="240" w:lineRule="auto"/>
              <w:jc w:val="center"/>
              <w:rPr>
                <w:del w:id="3976" w:author="Lane, Stefanie" w:date="2023-07-26T11:06:00Z"/>
                <w:rFonts w:ascii="Calibri" w:eastAsia="Times New Roman" w:hAnsi="Calibri" w:cs="Calibri"/>
                <w:color w:val="000000"/>
              </w:rPr>
            </w:pPr>
            <w:del w:id="3977" w:author="Lane, Stefanie" w:date="2023-07-26T11:06:00Z">
              <w:r w:rsidRPr="002605CE" w:rsidDel="00C51C7D">
                <w:rPr>
                  <w:rFonts w:ascii="Calibri" w:eastAsia="Times New Roman" w:hAnsi="Calibri" w:cs="Calibri"/>
                  <w:color w:val="000000"/>
                </w:rPr>
                <w:delText>4.6</w:delText>
              </w:r>
            </w:del>
          </w:p>
        </w:tc>
      </w:tr>
      <w:tr w:rsidR="002605CE" w:rsidRPr="002605CE" w:rsidDel="00C51C7D" w14:paraId="2A23D45B" w14:textId="77777777" w:rsidTr="002605CE">
        <w:trPr>
          <w:divId w:val="1170409750"/>
          <w:trHeight w:val="200"/>
          <w:jc w:val="center"/>
          <w:del w:id="3978" w:author="Lane, Stefanie" w:date="2023-07-26T11:06:00Z"/>
        </w:trPr>
        <w:tc>
          <w:tcPr>
            <w:tcW w:w="1180" w:type="dxa"/>
            <w:tcBorders>
              <w:top w:val="nil"/>
              <w:left w:val="nil"/>
              <w:bottom w:val="nil"/>
              <w:right w:val="nil"/>
            </w:tcBorders>
            <w:shd w:val="clear" w:color="auto" w:fill="auto"/>
            <w:noWrap/>
            <w:vAlign w:val="bottom"/>
            <w:hideMark/>
          </w:tcPr>
          <w:p w14:paraId="6159F102" w14:textId="77777777" w:rsidR="002605CE" w:rsidRPr="002605CE" w:rsidDel="00C51C7D" w:rsidRDefault="002605CE" w:rsidP="002605CE">
            <w:pPr>
              <w:spacing w:after="0" w:line="240" w:lineRule="auto"/>
              <w:jc w:val="center"/>
              <w:rPr>
                <w:del w:id="3979"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27FD702" w14:textId="77777777" w:rsidR="002605CE" w:rsidRPr="002605CE" w:rsidDel="00C51C7D" w:rsidRDefault="002605CE" w:rsidP="002605CE">
            <w:pPr>
              <w:spacing w:after="0" w:line="240" w:lineRule="auto"/>
              <w:rPr>
                <w:del w:id="398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362E" w14:textId="77777777" w:rsidR="002605CE" w:rsidRPr="002605CE" w:rsidDel="00C51C7D" w:rsidRDefault="002605CE" w:rsidP="002605CE">
            <w:pPr>
              <w:spacing w:after="0" w:line="240" w:lineRule="auto"/>
              <w:jc w:val="center"/>
              <w:rPr>
                <w:del w:id="3981"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F33D01" w14:textId="77777777" w:rsidR="002605CE" w:rsidRPr="002605CE" w:rsidDel="00C51C7D" w:rsidRDefault="002605CE" w:rsidP="002605CE">
            <w:pPr>
              <w:spacing w:after="0" w:line="240" w:lineRule="auto"/>
              <w:jc w:val="center"/>
              <w:rPr>
                <w:del w:id="398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783558" w14:textId="77777777" w:rsidR="002605CE" w:rsidRPr="002605CE" w:rsidDel="00C51C7D" w:rsidRDefault="002605CE" w:rsidP="002605CE">
            <w:pPr>
              <w:spacing w:after="0" w:line="240" w:lineRule="auto"/>
              <w:jc w:val="center"/>
              <w:rPr>
                <w:del w:id="398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32CAF" w14:textId="77777777" w:rsidR="002605CE" w:rsidRPr="002605CE" w:rsidDel="00C51C7D" w:rsidRDefault="002605CE" w:rsidP="002605CE">
            <w:pPr>
              <w:spacing w:after="0" w:line="240" w:lineRule="auto"/>
              <w:jc w:val="center"/>
              <w:rPr>
                <w:del w:id="3984"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7F62CDD" w14:textId="77777777" w:rsidR="002605CE" w:rsidRPr="002605CE" w:rsidDel="00C51C7D" w:rsidRDefault="002605CE" w:rsidP="002605CE">
            <w:pPr>
              <w:spacing w:after="0" w:line="240" w:lineRule="auto"/>
              <w:jc w:val="center"/>
              <w:rPr>
                <w:del w:id="3985" w:author="Lane, Stefanie" w:date="2023-07-26T11:06:00Z"/>
                <w:rFonts w:ascii="Times New Roman" w:eastAsia="Times New Roman" w:hAnsi="Times New Roman" w:cs="Times New Roman"/>
              </w:rPr>
            </w:pPr>
          </w:p>
        </w:tc>
      </w:tr>
      <w:tr w:rsidR="002605CE" w:rsidRPr="002605CE" w:rsidDel="00C51C7D" w14:paraId="2D37C24A" w14:textId="77777777" w:rsidTr="002605CE">
        <w:trPr>
          <w:divId w:val="1170409750"/>
          <w:trHeight w:val="290"/>
          <w:jc w:val="center"/>
          <w:del w:id="3986" w:author="Lane, Stefanie" w:date="2023-07-26T11:06:00Z"/>
        </w:trPr>
        <w:tc>
          <w:tcPr>
            <w:tcW w:w="1180" w:type="dxa"/>
            <w:tcBorders>
              <w:top w:val="nil"/>
              <w:left w:val="nil"/>
              <w:bottom w:val="nil"/>
              <w:right w:val="nil"/>
            </w:tcBorders>
            <w:shd w:val="clear" w:color="auto" w:fill="auto"/>
            <w:noWrap/>
            <w:vAlign w:val="bottom"/>
            <w:hideMark/>
          </w:tcPr>
          <w:p w14:paraId="3B967822" w14:textId="77777777" w:rsidR="002605CE" w:rsidRPr="002605CE" w:rsidDel="00C51C7D" w:rsidRDefault="002605CE" w:rsidP="002605CE">
            <w:pPr>
              <w:spacing w:after="0" w:line="240" w:lineRule="auto"/>
              <w:rPr>
                <w:del w:id="3987" w:author="Lane, Stefanie" w:date="2023-07-26T11:06:00Z"/>
                <w:rFonts w:ascii="Calibri" w:eastAsia="Times New Roman" w:hAnsi="Calibri" w:cs="Calibri"/>
                <w:b/>
                <w:bCs/>
                <w:color w:val="000000"/>
              </w:rPr>
            </w:pPr>
            <w:del w:id="3988" w:author="Lane, Stefanie" w:date="2023-07-26T11:06:00Z">
              <w:r w:rsidRPr="002605CE" w:rsidDel="00C51C7D">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168B785C" w14:textId="77777777" w:rsidR="002605CE" w:rsidRPr="002605CE" w:rsidDel="00C51C7D" w:rsidRDefault="002605CE" w:rsidP="002605CE">
            <w:pPr>
              <w:spacing w:after="0" w:line="240" w:lineRule="auto"/>
              <w:rPr>
                <w:del w:id="3989"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F952A40" w14:textId="77777777" w:rsidR="002605CE" w:rsidRPr="002605CE" w:rsidDel="00C51C7D" w:rsidRDefault="002605CE" w:rsidP="002605CE">
            <w:pPr>
              <w:spacing w:after="0" w:line="240" w:lineRule="auto"/>
              <w:jc w:val="center"/>
              <w:rPr>
                <w:del w:id="3990"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82C85F" w14:textId="77777777" w:rsidR="002605CE" w:rsidRPr="002605CE" w:rsidDel="00C51C7D" w:rsidRDefault="002605CE" w:rsidP="002605CE">
            <w:pPr>
              <w:spacing w:after="0" w:line="240" w:lineRule="auto"/>
              <w:jc w:val="center"/>
              <w:rPr>
                <w:del w:id="399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4DA65F" w14:textId="77777777" w:rsidR="002605CE" w:rsidRPr="002605CE" w:rsidDel="00C51C7D" w:rsidRDefault="002605CE" w:rsidP="002605CE">
            <w:pPr>
              <w:spacing w:after="0" w:line="240" w:lineRule="auto"/>
              <w:jc w:val="center"/>
              <w:rPr>
                <w:del w:id="399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9F47DC0" w14:textId="77777777" w:rsidR="002605CE" w:rsidRPr="002605CE" w:rsidDel="00C51C7D" w:rsidRDefault="002605CE" w:rsidP="002605CE">
            <w:pPr>
              <w:spacing w:after="0" w:line="240" w:lineRule="auto"/>
              <w:jc w:val="center"/>
              <w:rPr>
                <w:del w:id="399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38916AD" w14:textId="77777777" w:rsidR="002605CE" w:rsidRPr="002605CE" w:rsidDel="00C51C7D" w:rsidRDefault="002605CE" w:rsidP="002605CE">
            <w:pPr>
              <w:spacing w:after="0" w:line="240" w:lineRule="auto"/>
              <w:jc w:val="center"/>
              <w:rPr>
                <w:del w:id="3994" w:author="Lane, Stefanie" w:date="2023-07-26T11:06:00Z"/>
                <w:rFonts w:ascii="Times New Roman" w:eastAsia="Times New Roman" w:hAnsi="Times New Roman" w:cs="Times New Roman"/>
              </w:rPr>
            </w:pPr>
          </w:p>
        </w:tc>
      </w:tr>
      <w:tr w:rsidR="002605CE" w:rsidRPr="002605CE" w:rsidDel="00C51C7D" w14:paraId="11A54920" w14:textId="77777777" w:rsidTr="002605CE">
        <w:trPr>
          <w:divId w:val="1170409750"/>
          <w:trHeight w:val="290"/>
          <w:jc w:val="center"/>
          <w:del w:id="3995"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F2569BF" w14:textId="77777777" w:rsidR="002605CE" w:rsidRPr="002605CE" w:rsidDel="00C51C7D" w:rsidRDefault="002605CE" w:rsidP="002605CE">
            <w:pPr>
              <w:spacing w:after="0" w:line="240" w:lineRule="auto"/>
              <w:jc w:val="right"/>
              <w:rPr>
                <w:del w:id="3996" w:author="Lane, Stefanie" w:date="2023-07-26T11:06:00Z"/>
                <w:rFonts w:ascii="Calibri" w:eastAsia="Times New Roman" w:hAnsi="Calibri" w:cs="Calibri"/>
                <w:color w:val="000000"/>
              </w:rPr>
            </w:pPr>
            <w:del w:id="3997"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56AE8F" w14:textId="77777777" w:rsidR="002605CE" w:rsidRPr="002605CE" w:rsidDel="00C51C7D" w:rsidRDefault="002605CE" w:rsidP="002605CE">
            <w:pPr>
              <w:spacing w:after="0" w:line="240" w:lineRule="auto"/>
              <w:jc w:val="center"/>
              <w:rPr>
                <w:del w:id="3998" w:author="Lane, Stefanie" w:date="2023-07-26T11:06:00Z"/>
                <w:rFonts w:ascii="Calibri" w:eastAsia="Times New Roman" w:hAnsi="Calibri" w:cs="Calibri"/>
                <w:color w:val="000000"/>
              </w:rPr>
            </w:pPr>
            <w:del w:id="3999"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738C8D" w14:textId="77777777" w:rsidR="002605CE" w:rsidRPr="002605CE" w:rsidDel="00C51C7D" w:rsidRDefault="002605CE" w:rsidP="002605CE">
            <w:pPr>
              <w:spacing w:after="0" w:line="240" w:lineRule="auto"/>
              <w:jc w:val="center"/>
              <w:rPr>
                <w:del w:id="4000" w:author="Lane, Stefanie" w:date="2023-07-26T11:06:00Z"/>
                <w:rFonts w:ascii="Calibri" w:eastAsia="Times New Roman" w:hAnsi="Calibri" w:cs="Calibri"/>
                <w:color w:val="000000"/>
              </w:rPr>
            </w:pPr>
            <w:del w:id="4001" w:author="Lane, Stefanie" w:date="2023-07-26T11:06:00Z">
              <w:r w:rsidRPr="002605CE" w:rsidDel="00C51C7D">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14E3C695" w14:textId="77777777" w:rsidR="002605CE" w:rsidRPr="002605CE" w:rsidDel="00C51C7D" w:rsidRDefault="002605CE" w:rsidP="002605CE">
            <w:pPr>
              <w:spacing w:after="0" w:line="240" w:lineRule="auto"/>
              <w:jc w:val="center"/>
              <w:rPr>
                <w:del w:id="4002"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45EEF1" w14:textId="77777777" w:rsidR="002605CE" w:rsidRPr="002605CE" w:rsidDel="00C51C7D" w:rsidRDefault="002605CE" w:rsidP="002605CE">
            <w:pPr>
              <w:spacing w:after="0" w:line="240" w:lineRule="auto"/>
              <w:jc w:val="center"/>
              <w:rPr>
                <w:del w:id="4003" w:author="Lane, Stefanie" w:date="2023-07-26T11:06:00Z"/>
                <w:rFonts w:ascii="Calibri" w:eastAsia="Times New Roman" w:hAnsi="Calibri" w:cs="Calibri"/>
                <w:color w:val="000000"/>
              </w:rPr>
            </w:pPr>
            <w:del w:id="4004" w:author="Lane, Stefanie" w:date="2023-07-26T11:06:00Z">
              <w:r w:rsidRPr="002605CE" w:rsidDel="00C51C7D">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C387D" w14:textId="77777777" w:rsidR="002605CE" w:rsidRPr="002605CE" w:rsidDel="00C51C7D" w:rsidRDefault="002605CE" w:rsidP="002605CE">
            <w:pPr>
              <w:spacing w:after="0" w:line="240" w:lineRule="auto"/>
              <w:jc w:val="center"/>
              <w:rPr>
                <w:del w:id="4005" w:author="Lane, Stefanie" w:date="2023-07-26T11:06:00Z"/>
                <w:rFonts w:ascii="Calibri" w:eastAsia="Times New Roman" w:hAnsi="Calibri" w:cs="Calibri"/>
                <w:color w:val="000000"/>
              </w:rPr>
            </w:pPr>
            <w:del w:id="4006" w:author="Lane, Stefanie" w:date="2023-07-26T11:06:00Z">
              <w:r w:rsidRPr="002605CE" w:rsidDel="00C51C7D">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40024E" w14:textId="77777777" w:rsidR="002605CE" w:rsidRPr="002605CE" w:rsidDel="00C51C7D" w:rsidRDefault="002605CE" w:rsidP="002605CE">
            <w:pPr>
              <w:spacing w:after="0" w:line="240" w:lineRule="auto"/>
              <w:jc w:val="center"/>
              <w:rPr>
                <w:del w:id="4007" w:author="Lane, Stefanie" w:date="2023-07-26T11:06:00Z"/>
                <w:rFonts w:ascii="Calibri" w:eastAsia="Times New Roman" w:hAnsi="Calibri" w:cs="Calibri"/>
                <w:color w:val="000000"/>
              </w:rPr>
            </w:pPr>
            <w:del w:id="4008" w:author="Lane, Stefanie" w:date="2023-07-26T11:06:00Z">
              <w:r w:rsidRPr="002605CE" w:rsidDel="00C51C7D">
                <w:rPr>
                  <w:rFonts w:ascii="Calibri" w:eastAsia="Times New Roman" w:hAnsi="Calibri" w:cs="Calibri"/>
                  <w:color w:val="000000"/>
                </w:rPr>
                <w:delText>2.5</w:delText>
              </w:r>
            </w:del>
          </w:p>
        </w:tc>
      </w:tr>
      <w:tr w:rsidR="002605CE" w:rsidRPr="002605CE" w:rsidDel="00C51C7D" w14:paraId="32288862" w14:textId="77777777" w:rsidTr="002605CE">
        <w:trPr>
          <w:divId w:val="1170409750"/>
          <w:trHeight w:val="290"/>
          <w:jc w:val="center"/>
          <w:del w:id="4009" w:author="Lane, Stefanie" w:date="2023-07-26T11:06:00Z"/>
        </w:trPr>
        <w:tc>
          <w:tcPr>
            <w:tcW w:w="1180" w:type="dxa"/>
            <w:tcBorders>
              <w:top w:val="nil"/>
              <w:left w:val="nil"/>
              <w:bottom w:val="nil"/>
              <w:right w:val="nil"/>
            </w:tcBorders>
            <w:shd w:val="clear" w:color="auto" w:fill="auto"/>
            <w:noWrap/>
            <w:vAlign w:val="bottom"/>
            <w:hideMark/>
          </w:tcPr>
          <w:p w14:paraId="0CF2FB90" w14:textId="77777777" w:rsidR="002605CE" w:rsidRPr="002605CE" w:rsidDel="00C51C7D" w:rsidRDefault="002605CE" w:rsidP="002605CE">
            <w:pPr>
              <w:spacing w:after="0" w:line="240" w:lineRule="auto"/>
              <w:jc w:val="right"/>
              <w:rPr>
                <w:del w:id="4010" w:author="Lane, Stefanie" w:date="2023-07-26T11:06:00Z"/>
                <w:rFonts w:ascii="Calibri" w:eastAsia="Times New Roman" w:hAnsi="Calibri" w:cs="Calibri"/>
                <w:color w:val="000000"/>
              </w:rPr>
            </w:pPr>
            <w:del w:id="4011"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0A979DC" w14:textId="77777777" w:rsidR="002605CE" w:rsidRPr="002605CE" w:rsidDel="00C51C7D" w:rsidRDefault="002605CE" w:rsidP="002605CE">
            <w:pPr>
              <w:spacing w:after="0" w:line="240" w:lineRule="auto"/>
              <w:jc w:val="center"/>
              <w:rPr>
                <w:del w:id="4012" w:author="Lane, Stefanie" w:date="2023-07-26T11:06:00Z"/>
                <w:rFonts w:ascii="Calibri" w:eastAsia="Times New Roman" w:hAnsi="Calibri" w:cs="Calibri"/>
                <w:color w:val="000000"/>
              </w:rPr>
            </w:pPr>
            <w:del w:id="4013" w:author="Lane, Stefanie" w:date="2023-07-26T11:06:00Z">
              <w:r w:rsidRPr="002605CE" w:rsidDel="00C51C7D">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0B4CFC0" w14:textId="77777777" w:rsidR="002605CE" w:rsidRPr="002605CE" w:rsidDel="00C51C7D" w:rsidRDefault="002605CE" w:rsidP="002605CE">
            <w:pPr>
              <w:spacing w:after="0" w:line="240" w:lineRule="auto"/>
              <w:jc w:val="center"/>
              <w:rPr>
                <w:del w:id="4014" w:author="Lane, Stefanie" w:date="2023-07-26T11:06:00Z"/>
                <w:rFonts w:ascii="Calibri" w:eastAsia="Times New Roman" w:hAnsi="Calibri" w:cs="Calibri"/>
                <w:color w:val="000000"/>
              </w:rPr>
            </w:pPr>
            <w:del w:id="4015" w:author="Lane, Stefanie" w:date="2023-07-26T11:06:00Z">
              <w:r w:rsidRPr="002605CE" w:rsidDel="00C51C7D">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1392E8FF" w14:textId="77777777" w:rsidR="002605CE" w:rsidRPr="002605CE" w:rsidDel="00C51C7D" w:rsidRDefault="002605CE" w:rsidP="002605CE">
            <w:pPr>
              <w:spacing w:after="0" w:line="240" w:lineRule="auto"/>
              <w:jc w:val="center"/>
              <w:rPr>
                <w:del w:id="4016"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0135DD" w14:textId="77777777" w:rsidR="002605CE" w:rsidRPr="002605CE" w:rsidDel="00C51C7D" w:rsidRDefault="002605CE" w:rsidP="002605CE">
            <w:pPr>
              <w:spacing w:after="0" w:line="240" w:lineRule="auto"/>
              <w:jc w:val="center"/>
              <w:rPr>
                <w:del w:id="4017" w:author="Lane, Stefanie" w:date="2023-07-26T11:06:00Z"/>
                <w:rFonts w:ascii="Calibri" w:eastAsia="Times New Roman" w:hAnsi="Calibri" w:cs="Calibri"/>
                <w:color w:val="000000"/>
              </w:rPr>
            </w:pPr>
            <w:del w:id="4018" w:author="Lane, Stefanie" w:date="2023-07-26T11:06:00Z">
              <w:r w:rsidRPr="002605CE" w:rsidDel="00C51C7D">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777C0DBD" w14:textId="77777777" w:rsidR="002605CE" w:rsidRPr="002605CE" w:rsidDel="00C51C7D" w:rsidRDefault="002605CE" w:rsidP="002605CE">
            <w:pPr>
              <w:spacing w:after="0" w:line="240" w:lineRule="auto"/>
              <w:jc w:val="center"/>
              <w:rPr>
                <w:del w:id="4019" w:author="Lane, Stefanie" w:date="2023-07-26T11:06:00Z"/>
                <w:rFonts w:ascii="Calibri" w:eastAsia="Times New Roman" w:hAnsi="Calibri" w:cs="Calibri"/>
                <w:color w:val="000000"/>
              </w:rPr>
            </w:pPr>
            <w:del w:id="4020" w:author="Lane, Stefanie" w:date="2023-07-26T11:06:00Z">
              <w:r w:rsidRPr="002605CE" w:rsidDel="00C51C7D">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6D27FD2D" w14:textId="77777777" w:rsidR="002605CE" w:rsidRPr="002605CE" w:rsidDel="00C51C7D" w:rsidRDefault="002605CE" w:rsidP="002605CE">
            <w:pPr>
              <w:spacing w:after="0" w:line="240" w:lineRule="auto"/>
              <w:jc w:val="center"/>
              <w:rPr>
                <w:del w:id="4021" w:author="Lane, Stefanie" w:date="2023-07-26T11:06:00Z"/>
                <w:rFonts w:ascii="Calibri" w:eastAsia="Times New Roman" w:hAnsi="Calibri" w:cs="Calibri"/>
                <w:color w:val="000000"/>
              </w:rPr>
            </w:pPr>
            <w:del w:id="4022" w:author="Lane, Stefanie" w:date="2023-07-26T11:06:00Z">
              <w:r w:rsidRPr="002605CE" w:rsidDel="00C51C7D">
                <w:rPr>
                  <w:rFonts w:ascii="Calibri" w:eastAsia="Times New Roman" w:hAnsi="Calibri" w:cs="Calibri"/>
                  <w:color w:val="000000"/>
                </w:rPr>
                <w:delText>3.1</w:delText>
              </w:r>
            </w:del>
          </w:p>
        </w:tc>
      </w:tr>
      <w:tr w:rsidR="002605CE" w:rsidRPr="002605CE" w:rsidDel="00C51C7D" w14:paraId="4E1A5D20" w14:textId="77777777" w:rsidTr="002605CE">
        <w:trPr>
          <w:divId w:val="1170409750"/>
          <w:trHeight w:val="290"/>
          <w:jc w:val="center"/>
          <w:del w:id="4023"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5804D3C5" w14:textId="77777777" w:rsidR="002605CE" w:rsidRPr="002605CE" w:rsidDel="00C51C7D" w:rsidRDefault="002605CE" w:rsidP="002605CE">
            <w:pPr>
              <w:spacing w:after="0" w:line="240" w:lineRule="auto"/>
              <w:jc w:val="right"/>
              <w:rPr>
                <w:del w:id="4024" w:author="Lane, Stefanie" w:date="2023-07-26T11:06:00Z"/>
                <w:rFonts w:ascii="Calibri" w:eastAsia="Times New Roman" w:hAnsi="Calibri" w:cs="Calibri"/>
                <w:color w:val="000000"/>
              </w:rPr>
            </w:pPr>
            <w:del w:id="4025"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4C3D00EF" w14:textId="77777777" w:rsidR="002605CE" w:rsidRPr="002605CE" w:rsidDel="00C51C7D" w:rsidRDefault="002605CE" w:rsidP="002605CE">
            <w:pPr>
              <w:spacing w:after="0" w:line="240" w:lineRule="auto"/>
              <w:jc w:val="center"/>
              <w:rPr>
                <w:del w:id="4026" w:author="Lane, Stefanie" w:date="2023-07-26T11:06:00Z"/>
                <w:rFonts w:ascii="Calibri" w:eastAsia="Times New Roman" w:hAnsi="Calibri" w:cs="Calibri"/>
                <w:color w:val="000000"/>
              </w:rPr>
            </w:pPr>
            <w:del w:id="4027" w:author="Lane, Stefanie" w:date="2023-07-26T11:06:00Z">
              <w:r w:rsidRPr="002605CE" w:rsidDel="00C51C7D">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59BEE4" w14:textId="77777777" w:rsidR="002605CE" w:rsidRPr="002605CE" w:rsidDel="00C51C7D" w:rsidRDefault="002605CE" w:rsidP="002605CE">
            <w:pPr>
              <w:spacing w:after="0" w:line="240" w:lineRule="auto"/>
              <w:jc w:val="center"/>
              <w:rPr>
                <w:del w:id="4028" w:author="Lane, Stefanie" w:date="2023-07-26T11:06:00Z"/>
                <w:rFonts w:ascii="Calibri" w:eastAsia="Times New Roman" w:hAnsi="Calibri" w:cs="Calibri"/>
                <w:color w:val="000000"/>
              </w:rPr>
            </w:pPr>
            <w:del w:id="4029" w:author="Lane, Stefanie" w:date="2023-07-26T11:06:00Z">
              <w:r w:rsidRPr="002605CE" w:rsidDel="00C51C7D">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1CFD2A84" w14:textId="77777777" w:rsidR="002605CE" w:rsidRPr="002605CE" w:rsidDel="00C51C7D" w:rsidRDefault="002605CE" w:rsidP="002605CE">
            <w:pPr>
              <w:spacing w:after="0" w:line="240" w:lineRule="auto"/>
              <w:jc w:val="center"/>
              <w:rPr>
                <w:del w:id="4030" w:author="Lane, Stefanie" w:date="2023-07-26T11:0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754BCD5" w14:textId="77777777" w:rsidR="002605CE" w:rsidRPr="002605CE" w:rsidDel="00C51C7D" w:rsidRDefault="002605CE" w:rsidP="002605CE">
            <w:pPr>
              <w:spacing w:after="0" w:line="240" w:lineRule="auto"/>
              <w:jc w:val="center"/>
              <w:rPr>
                <w:del w:id="4031" w:author="Lane, Stefanie" w:date="2023-07-26T11:06:00Z"/>
                <w:rFonts w:ascii="Calibri" w:eastAsia="Times New Roman" w:hAnsi="Calibri" w:cs="Calibri"/>
                <w:color w:val="000000"/>
              </w:rPr>
            </w:pPr>
            <w:del w:id="4032" w:author="Lane, Stefanie" w:date="2023-07-26T11:06:00Z">
              <w:r w:rsidRPr="002605CE" w:rsidDel="00C51C7D">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48DCF7AB" w14:textId="77777777" w:rsidR="002605CE" w:rsidRPr="002605CE" w:rsidDel="00C51C7D" w:rsidRDefault="002605CE" w:rsidP="002605CE">
            <w:pPr>
              <w:spacing w:after="0" w:line="240" w:lineRule="auto"/>
              <w:jc w:val="center"/>
              <w:rPr>
                <w:del w:id="4033" w:author="Lane, Stefanie" w:date="2023-07-26T11:06:00Z"/>
                <w:rFonts w:ascii="Calibri" w:eastAsia="Times New Roman" w:hAnsi="Calibri" w:cs="Calibri"/>
                <w:color w:val="000000"/>
              </w:rPr>
            </w:pPr>
            <w:del w:id="4034" w:author="Lane, Stefanie" w:date="2023-07-26T11:06:00Z">
              <w:r w:rsidRPr="002605CE" w:rsidDel="00C51C7D">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0162F1D" w14:textId="77777777" w:rsidR="002605CE" w:rsidRPr="002605CE" w:rsidDel="00C51C7D" w:rsidRDefault="002605CE" w:rsidP="002605CE">
            <w:pPr>
              <w:spacing w:after="0" w:line="240" w:lineRule="auto"/>
              <w:jc w:val="center"/>
              <w:rPr>
                <w:del w:id="4035" w:author="Lane, Stefanie" w:date="2023-07-26T11:06:00Z"/>
                <w:rFonts w:ascii="Calibri" w:eastAsia="Times New Roman" w:hAnsi="Calibri" w:cs="Calibri"/>
                <w:color w:val="000000"/>
              </w:rPr>
            </w:pPr>
            <w:del w:id="4036" w:author="Lane, Stefanie" w:date="2023-07-26T11:06:00Z">
              <w:r w:rsidRPr="002605CE" w:rsidDel="00C51C7D">
                <w:rPr>
                  <w:rFonts w:ascii="Calibri" w:eastAsia="Times New Roman" w:hAnsi="Calibri" w:cs="Calibri"/>
                  <w:color w:val="000000"/>
                </w:rPr>
                <w:delText>3.0</w:delText>
              </w:r>
            </w:del>
          </w:p>
        </w:tc>
      </w:tr>
      <w:tr w:rsidR="002605CE" w:rsidRPr="002605CE" w:rsidDel="00C51C7D" w14:paraId="2081F3B7" w14:textId="77777777" w:rsidTr="002605CE">
        <w:trPr>
          <w:divId w:val="1170409750"/>
          <w:trHeight w:val="200"/>
          <w:jc w:val="center"/>
          <w:del w:id="4037" w:author="Lane, Stefanie" w:date="2023-07-26T11:06:00Z"/>
        </w:trPr>
        <w:tc>
          <w:tcPr>
            <w:tcW w:w="1180" w:type="dxa"/>
            <w:tcBorders>
              <w:top w:val="nil"/>
              <w:left w:val="nil"/>
              <w:bottom w:val="nil"/>
              <w:right w:val="nil"/>
            </w:tcBorders>
            <w:shd w:val="clear" w:color="auto" w:fill="auto"/>
            <w:noWrap/>
            <w:vAlign w:val="bottom"/>
            <w:hideMark/>
          </w:tcPr>
          <w:p w14:paraId="64737C8C" w14:textId="77777777" w:rsidR="002605CE" w:rsidRPr="002605CE" w:rsidDel="00C51C7D" w:rsidRDefault="002605CE" w:rsidP="002605CE">
            <w:pPr>
              <w:spacing w:after="0" w:line="240" w:lineRule="auto"/>
              <w:jc w:val="center"/>
              <w:rPr>
                <w:del w:id="4038"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7E0497" w14:textId="77777777" w:rsidR="002605CE" w:rsidRPr="002605CE" w:rsidDel="00C51C7D" w:rsidRDefault="002605CE" w:rsidP="002605CE">
            <w:pPr>
              <w:spacing w:after="0" w:line="240" w:lineRule="auto"/>
              <w:rPr>
                <w:del w:id="4039"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682E6C1" w14:textId="77777777" w:rsidR="002605CE" w:rsidRPr="002605CE" w:rsidDel="00C51C7D" w:rsidRDefault="002605CE" w:rsidP="002605CE">
            <w:pPr>
              <w:spacing w:after="0" w:line="240" w:lineRule="auto"/>
              <w:jc w:val="center"/>
              <w:rPr>
                <w:del w:id="4040"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6DB420C" w14:textId="77777777" w:rsidR="002605CE" w:rsidRPr="002605CE" w:rsidDel="00C51C7D" w:rsidRDefault="002605CE" w:rsidP="002605CE">
            <w:pPr>
              <w:spacing w:after="0" w:line="240" w:lineRule="auto"/>
              <w:jc w:val="center"/>
              <w:rPr>
                <w:del w:id="404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4818839" w14:textId="77777777" w:rsidR="002605CE" w:rsidRPr="002605CE" w:rsidDel="00C51C7D" w:rsidRDefault="002605CE" w:rsidP="002605CE">
            <w:pPr>
              <w:spacing w:after="0" w:line="240" w:lineRule="auto"/>
              <w:jc w:val="center"/>
              <w:rPr>
                <w:del w:id="404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853BF96" w14:textId="77777777" w:rsidR="002605CE" w:rsidRPr="002605CE" w:rsidDel="00C51C7D" w:rsidRDefault="002605CE" w:rsidP="002605CE">
            <w:pPr>
              <w:spacing w:after="0" w:line="240" w:lineRule="auto"/>
              <w:jc w:val="center"/>
              <w:rPr>
                <w:del w:id="4043"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FE99EE7" w14:textId="77777777" w:rsidR="002605CE" w:rsidRPr="002605CE" w:rsidDel="00C51C7D" w:rsidRDefault="002605CE" w:rsidP="002605CE">
            <w:pPr>
              <w:spacing w:after="0" w:line="240" w:lineRule="auto"/>
              <w:jc w:val="center"/>
              <w:rPr>
                <w:del w:id="4044" w:author="Lane, Stefanie" w:date="2023-07-26T11:06:00Z"/>
                <w:rFonts w:ascii="Times New Roman" w:eastAsia="Times New Roman" w:hAnsi="Times New Roman" w:cs="Times New Roman"/>
              </w:rPr>
            </w:pPr>
          </w:p>
        </w:tc>
      </w:tr>
      <w:tr w:rsidR="002605CE" w:rsidRPr="002605CE" w:rsidDel="00C51C7D" w14:paraId="6B97EE32" w14:textId="77777777" w:rsidTr="002605CE">
        <w:trPr>
          <w:divId w:val="1170409750"/>
          <w:trHeight w:val="290"/>
          <w:jc w:val="center"/>
          <w:del w:id="4045" w:author="Lane, Stefanie" w:date="2023-07-26T11:06:00Z"/>
        </w:trPr>
        <w:tc>
          <w:tcPr>
            <w:tcW w:w="1180" w:type="dxa"/>
            <w:tcBorders>
              <w:top w:val="nil"/>
              <w:left w:val="nil"/>
              <w:bottom w:val="nil"/>
              <w:right w:val="nil"/>
            </w:tcBorders>
            <w:shd w:val="clear" w:color="auto" w:fill="auto"/>
            <w:noWrap/>
            <w:vAlign w:val="bottom"/>
            <w:hideMark/>
          </w:tcPr>
          <w:p w14:paraId="346F6742" w14:textId="77777777" w:rsidR="002605CE" w:rsidRPr="002605CE" w:rsidDel="00C51C7D" w:rsidRDefault="002605CE" w:rsidP="002605CE">
            <w:pPr>
              <w:spacing w:after="0" w:line="240" w:lineRule="auto"/>
              <w:rPr>
                <w:del w:id="4046" w:author="Lane, Stefanie" w:date="2023-07-26T11:06:00Z"/>
                <w:rFonts w:ascii="Calibri" w:eastAsia="Times New Roman" w:hAnsi="Calibri" w:cs="Calibri"/>
                <w:b/>
                <w:bCs/>
                <w:color w:val="000000"/>
              </w:rPr>
            </w:pPr>
            <w:del w:id="4047" w:author="Lane, Stefanie" w:date="2023-07-26T11:06:00Z">
              <w:r w:rsidRPr="002605CE" w:rsidDel="00C51C7D">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30D91629" w14:textId="77777777" w:rsidR="002605CE" w:rsidRPr="002605CE" w:rsidDel="00C51C7D" w:rsidRDefault="002605CE" w:rsidP="002605CE">
            <w:pPr>
              <w:spacing w:after="0" w:line="240" w:lineRule="auto"/>
              <w:rPr>
                <w:del w:id="4048" w:author="Lane, Stefanie" w:date="2023-07-26T11:0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1333EBCE" w14:textId="77777777" w:rsidR="002605CE" w:rsidRPr="002605CE" w:rsidDel="00C51C7D" w:rsidRDefault="002605CE" w:rsidP="002605CE">
            <w:pPr>
              <w:spacing w:after="0" w:line="240" w:lineRule="auto"/>
              <w:jc w:val="center"/>
              <w:rPr>
                <w:del w:id="4049" w:author="Lane, Stefanie" w:date="2023-07-26T11:0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9E9E732" w14:textId="77777777" w:rsidR="002605CE" w:rsidRPr="002605CE" w:rsidDel="00C51C7D" w:rsidRDefault="002605CE" w:rsidP="002605CE">
            <w:pPr>
              <w:spacing w:after="0" w:line="240" w:lineRule="auto"/>
              <w:jc w:val="center"/>
              <w:rPr>
                <w:del w:id="4050"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D574D32" w14:textId="77777777" w:rsidR="002605CE" w:rsidRPr="002605CE" w:rsidDel="00C51C7D" w:rsidRDefault="002605CE" w:rsidP="002605CE">
            <w:pPr>
              <w:spacing w:after="0" w:line="240" w:lineRule="auto"/>
              <w:jc w:val="center"/>
              <w:rPr>
                <w:del w:id="4051"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9393D73" w14:textId="77777777" w:rsidR="002605CE" w:rsidRPr="002605CE" w:rsidDel="00C51C7D" w:rsidRDefault="002605CE" w:rsidP="002605CE">
            <w:pPr>
              <w:spacing w:after="0" w:line="240" w:lineRule="auto"/>
              <w:jc w:val="center"/>
              <w:rPr>
                <w:del w:id="4052" w:author="Lane, Stefanie" w:date="2023-07-26T11:0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3F726C9" w14:textId="77777777" w:rsidR="002605CE" w:rsidRPr="002605CE" w:rsidDel="00C51C7D" w:rsidRDefault="002605CE" w:rsidP="002605CE">
            <w:pPr>
              <w:spacing w:after="0" w:line="240" w:lineRule="auto"/>
              <w:jc w:val="center"/>
              <w:rPr>
                <w:del w:id="4053" w:author="Lane, Stefanie" w:date="2023-07-26T11:06:00Z"/>
                <w:rFonts w:ascii="Times New Roman" w:eastAsia="Times New Roman" w:hAnsi="Times New Roman" w:cs="Times New Roman"/>
              </w:rPr>
            </w:pPr>
          </w:p>
        </w:tc>
      </w:tr>
      <w:tr w:rsidR="002605CE" w:rsidRPr="002605CE" w:rsidDel="00C51C7D" w14:paraId="51F212C3" w14:textId="77777777" w:rsidTr="002605CE">
        <w:trPr>
          <w:divId w:val="1170409750"/>
          <w:trHeight w:val="290"/>
          <w:jc w:val="center"/>
          <w:del w:id="4054"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3E99D3B3" w14:textId="77777777" w:rsidR="002605CE" w:rsidRPr="002605CE" w:rsidDel="00C51C7D" w:rsidRDefault="002605CE" w:rsidP="002605CE">
            <w:pPr>
              <w:spacing w:after="0" w:line="240" w:lineRule="auto"/>
              <w:jc w:val="right"/>
              <w:rPr>
                <w:del w:id="4055" w:author="Lane, Stefanie" w:date="2023-07-26T11:06:00Z"/>
                <w:rFonts w:ascii="Calibri" w:eastAsia="Times New Roman" w:hAnsi="Calibri" w:cs="Calibri"/>
                <w:color w:val="000000"/>
              </w:rPr>
            </w:pPr>
            <w:del w:id="4056" w:author="Lane, Stefanie" w:date="2023-07-26T11:06:00Z">
              <w:r w:rsidRPr="002605CE" w:rsidDel="00C51C7D">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5B4448" w14:textId="77777777" w:rsidR="002605CE" w:rsidRPr="002605CE" w:rsidDel="00C51C7D" w:rsidRDefault="002605CE" w:rsidP="002605CE">
            <w:pPr>
              <w:spacing w:after="0" w:line="240" w:lineRule="auto"/>
              <w:jc w:val="center"/>
              <w:rPr>
                <w:del w:id="4057" w:author="Lane, Stefanie" w:date="2023-07-26T11:06:00Z"/>
                <w:rFonts w:ascii="Calibri" w:eastAsia="Times New Roman" w:hAnsi="Calibri" w:cs="Calibri"/>
                <w:color w:val="000000"/>
              </w:rPr>
            </w:pPr>
            <w:del w:id="4058"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575837" w14:textId="77777777" w:rsidR="002605CE" w:rsidRPr="002605CE" w:rsidDel="00C51C7D" w:rsidRDefault="002605CE" w:rsidP="002605CE">
            <w:pPr>
              <w:spacing w:after="0" w:line="240" w:lineRule="auto"/>
              <w:jc w:val="center"/>
              <w:rPr>
                <w:del w:id="4059" w:author="Lane, Stefanie" w:date="2023-07-26T11:06:00Z"/>
                <w:rFonts w:ascii="Calibri" w:eastAsia="Times New Roman" w:hAnsi="Calibri" w:cs="Calibri"/>
                <w:color w:val="000000"/>
              </w:rPr>
            </w:pPr>
            <w:del w:id="4060" w:author="Lane, Stefanie" w:date="2023-07-26T11:06:00Z">
              <w:r w:rsidRPr="002605CE" w:rsidDel="00C51C7D">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77E042EB" w14:textId="77777777" w:rsidR="002605CE" w:rsidRPr="002605CE" w:rsidDel="00C51C7D" w:rsidRDefault="002605CE" w:rsidP="002605CE">
            <w:pPr>
              <w:spacing w:after="0" w:line="240" w:lineRule="auto"/>
              <w:jc w:val="center"/>
              <w:rPr>
                <w:del w:id="4061"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7424D5" w14:textId="77777777" w:rsidR="002605CE" w:rsidRPr="002605CE" w:rsidDel="00C51C7D" w:rsidRDefault="002605CE" w:rsidP="002605CE">
            <w:pPr>
              <w:spacing w:after="0" w:line="240" w:lineRule="auto"/>
              <w:jc w:val="center"/>
              <w:rPr>
                <w:del w:id="4062" w:author="Lane, Stefanie" w:date="2023-07-26T11:06:00Z"/>
                <w:rFonts w:ascii="Calibri" w:eastAsia="Times New Roman" w:hAnsi="Calibri" w:cs="Calibri"/>
                <w:color w:val="000000"/>
              </w:rPr>
            </w:pPr>
            <w:del w:id="4063" w:author="Lane, Stefanie" w:date="2023-07-26T11:06:00Z">
              <w:r w:rsidRPr="002605CE" w:rsidDel="00C51C7D">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B5FC23" w14:textId="77777777" w:rsidR="002605CE" w:rsidRPr="002605CE" w:rsidDel="00C51C7D" w:rsidRDefault="002605CE" w:rsidP="002605CE">
            <w:pPr>
              <w:spacing w:after="0" w:line="240" w:lineRule="auto"/>
              <w:jc w:val="center"/>
              <w:rPr>
                <w:del w:id="4064" w:author="Lane, Stefanie" w:date="2023-07-26T11:06:00Z"/>
                <w:rFonts w:ascii="Calibri" w:eastAsia="Times New Roman" w:hAnsi="Calibri" w:cs="Calibri"/>
                <w:color w:val="000000"/>
              </w:rPr>
            </w:pPr>
            <w:del w:id="4065" w:author="Lane, Stefanie" w:date="2023-07-26T11:06:00Z">
              <w:r w:rsidRPr="002605CE" w:rsidDel="00C51C7D">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68ED3" w14:textId="77777777" w:rsidR="002605CE" w:rsidRPr="002605CE" w:rsidDel="00C51C7D" w:rsidRDefault="002605CE" w:rsidP="002605CE">
            <w:pPr>
              <w:spacing w:after="0" w:line="240" w:lineRule="auto"/>
              <w:jc w:val="center"/>
              <w:rPr>
                <w:del w:id="4066" w:author="Lane, Stefanie" w:date="2023-07-26T11:06:00Z"/>
                <w:rFonts w:ascii="Calibri" w:eastAsia="Times New Roman" w:hAnsi="Calibri" w:cs="Calibri"/>
                <w:color w:val="000000"/>
              </w:rPr>
            </w:pPr>
            <w:del w:id="4067" w:author="Lane, Stefanie" w:date="2023-07-26T11:06:00Z">
              <w:r w:rsidRPr="002605CE" w:rsidDel="00C51C7D">
                <w:rPr>
                  <w:rFonts w:ascii="Calibri" w:eastAsia="Times New Roman" w:hAnsi="Calibri" w:cs="Calibri"/>
                  <w:color w:val="000000"/>
                </w:rPr>
                <w:delText>3.9</w:delText>
              </w:r>
            </w:del>
          </w:p>
        </w:tc>
      </w:tr>
      <w:tr w:rsidR="002605CE" w:rsidRPr="002605CE" w:rsidDel="00C51C7D" w14:paraId="6C031BE2" w14:textId="77777777" w:rsidTr="002605CE">
        <w:trPr>
          <w:divId w:val="1170409750"/>
          <w:trHeight w:val="290"/>
          <w:jc w:val="center"/>
          <w:del w:id="4068" w:author="Lane, Stefanie" w:date="2023-07-26T11:06:00Z"/>
        </w:trPr>
        <w:tc>
          <w:tcPr>
            <w:tcW w:w="1180" w:type="dxa"/>
            <w:tcBorders>
              <w:top w:val="nil"/>
              <w:left w:val="nil"/>
              <w:bottom w:val="nil"/>
              <w:right w:val="nil"/>
            </w:tcBorders>
            <w:shd w:val="clear" w:color="auto" w:fill="auto"/>
            <w:noWrap/>
            <w:vAlign w:val="bottom"/>
            <w:hideMark/>
          </w:tcPr>
          <w:p w14:paraId="4EC6A213" w14:textId="77777777" w:rsidR="002605CE" w:rsidRPr="002605CE" w:rsidDel="00C51C7D" w:rsidRDefault="002605CE" w:rsidP="002605CE">
            <w:pPr>
              <w:spacing w:after="0" w:line="240" w:lineRule="auto"/>
              <w:jc w:val="right"/>
              <w:rPr>
                <w:del w:id="4069" w:author="Lane, Stefanie" w:date="2023-07-26T11:06:00Z"/>
                <w:rFonts w:ascii="Calibri" w:eastAsia="Times New Roman" w:hAnsi="Calibri" w:cs="Calibri"/>
                <w:color w:val="000000"/>
              </w:rPr>
            </w:pPr>
            <w:del w:id="4070" w:author="Lane, Stefanie" w:date="2023-07-26T11:06:00Z">
              <w:r w:rsidRPr="002605CE" w:rsidDel="00C51C7D">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35448793" w14:textId="77777777" w:rsidR="002605CE" w:rsidRPr="002605CE" w:rsidDel="00C51C7D" w:rsidRDefault="002605CE" w:rsidP="002605CE">
            <w:pPr>
              <w:spacing w:after="0" w:line="240" w:lineRule="auto"/>
              <w:jc w:val="center"/>
              <w:rPr>
                <w:del w:id="4071" w:author="Lane, Stefanie" w:date="2023-07-26T11:06:00Z"/>
                <w:rFonts w:ascii="Calibri" w:eastAsia="Times New Roman" w:hAnsi="Calibri" w:cs="Calibri"/>
                <w:color w:val="000000"/>
              </w:rPr>
            </w:pPr>
            <w:del w:id="4072" w:author="Lane, Stefanie" w:date="2023-07-26T11:06:00Z">
              <w:r w:rsidRPr="002605CE" w:rsidDel="00C51C7D">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2111CF9F" w14:textId="77777777" w:rsidR="002605CE" w:rsidRPr="002605CE" w:rsidDel="00C51C7D" w:rsidRDefault="002605CE" w:rsidP="002605CE">
            <w:pPr>
              <w:spacing w:after="0" w:line="240" w:lineRule="auto"/>
              <w:jc w:val="center"/>
              <w:rPr>
                <w:del w:id="4073" w:author="Lane, Stefanie" w:date="2023-07-26T11:06:00Z"/>
                <w:rFonts w:ascii="Calibri" w:eastAsia="Times New Roman" w:hAnsi="Calibri" w:cs="Calibri"/>
                <w:color w:val="000000"/>
              </w:rPr>
            </w:pPr>
            <w:del w:id="4074"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356C999" w14:textId="77777777" w:rsidR="002605CE" w:rsidRPr="002605CE" w:rsidDel="00C51C7D" w:rsidRDefault="002605CE" w:rsidP="002605CE">
            <w:pPr>
              <w:spacing w:after="0" w:line="240" w:lineRule="auto"/>
              <w:jc w:val="center"/>
              <w:rPr>
                <w:del w:id="4075" w:author="Lane, Stefanie" w:date="2023-07-26T11:0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380CD51" w14:textId="77777777" w:rsidR="002605CE" w:rsidRPr="002605CE" w:rsidDel="00C51C7D" w:rsidRDefault="002605CE" w:rsidP="002605CE">
            <w:pPr>
              <w:spacing w:after="0" w:line="240" w:lineRule="auto"/>
              <w:jc w:val="center"/>
              <w:rPr>
                <w:del w:id="4076" w:author="Lane, Stefanie" w:date="2023-07-26T11:06:00Z"/>
                <w:rFonts w:ascii="Calibri" w:eastAsia="Times New Roman" w:hAnsi="Calibri" w:cs="Calibri"/>
                <w:color w:val="000000"/>
              </w:rPr>
            </w:pPr>
            <w:del w:id="4077" w:author="Lane, Stefanie" w:date="2023-07-26T11:06:00Z">
              <w:r w:rsidRPr="002605CE" w:rsidDel="00C51C7D">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2F519B5B" w14:textId="77777777" w:rsidR="002605CE" w:rsidRPr="002605CE" w:rsidDel="00C51C7D" w:rsidRDefault="002605CE" w:rsidP="002605CE">
            <w:pPr>
              <w:spacing w:after="0" w:line="240" w:lineRule="auto"/>
              <w:jc w:val="center"/>
              <w:rPr>
                <w:del w:id="4078" w:author="Lane, Stefanie" w:date="2023-07-26T11:06:00Z"/>
                <w:rFonts w:ascii="Calibri" w:eastAsia="Times New Roman" w:hAnsi="Calibri" w:cs="Calibri"/>
                <w:color w:val="000000"/>
              </w:rPr>
            </w:pPr>
            <w:del w:id="4079" w:author="Lane, Stefanie" w:date="2023-07-26T11:06:00Z">
              <w:r w:rsidRPr="002605CE" w:rsidDel="00C51C7D">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68C1C082" w14:textId="77777777" w:rsidR="002605CE" w:rsidRPr="002605CE" w:rsidDel="00C51C7D" w:rsidRDefault="002605CE" w:rsidP="002605CE">
            <w:pPr>
              <w:spacing w:after="0" w:line="240" w:lineRule="auto"/>
              <w:jc w:val="center"/>
              <w:rPr>
                <w:del w:id="4080" w:author="Lane, Stefanie" w:date="2023-07-26T11:06:00Z"/>
                <w:rFonts w:ascii="Calibri" w:eastAsia="Times New Roman" w:hAnsi="Calibri" w:cs="Calibri"/>
                <w:color w:val="000000"/>
              </w:rPr>
            </w:pPr>
            <w:del w:id="4081" w:author="Lane, Stefanie" w:date="2023-07-26T11:06:00Z">
              <w:r w:rsidRPr="002605CE" w:rsidDel="00C51C7D">
                <w:rPr>
                  <w:rFonts w:ascii="Calibri" w:eastAsia="Times New Roman" w:hAnsi="Calibri" w:cs="Calibri"/>
                  <w:color w:val="000000"/>
                </w:rPr>
                <w:delText>4.2</w:delText>
              </w:r>
            </w:del>
          </w:p>
        </w:tc>
      </w:tr>
      <w:tr w:rsidR="002605CE" w:rsidRPr="002605CE" w:rsidDel="00C51C7D" w14:paraId="7BC4E2F2" w14:textId="77777777" w:rsidTr="002605CE">
        <w:trPr>
          <w:divId w:val="1170409750"/>
          <w:trHeight w:val="290"/>
          <w:jc w:val="center"/>
          <w:del w:id="4082" w:author="Lane, Stefanie" w:date="2023-07-26T11:06:00Z"/>
        </w:trPr>
        <w:tc>
          <w:tcPr>
            <w:tcW w:w="1180" w:type="dxa"/>
            <w:tcBorders>
              <w:top w:val="single" w:sz="4" w:space="0" w:color="auto"/>
              <w:left w:val="nil"/>
              <w:bottom w:val="single" w:sz="4" w:space="0" w:color="auto"/>
              <w:right w:val="nil"/>
            </w:tcBorders>
            <w:shd w:val="clear" w:color="auto" w:fill="auto"/>
            <w:noWrap/>
            <w:vAlign w:val="bottom"/>
            <w:hideMark/>
          </w:tcPr>
          <w:p w14:paraId="4E519314" w14:textId="77777777" w:rsidR="002605CE" w:rsidRPr="002605CE" w:rsidDel="00C51C7D" w:rsidRDefault="002605CE" w:rsidP="002605CE">
            <w:pPr>
              <w:spacing w:after="0" w:line="240" w:lineRule="auto"/>
              <w:jc w:val="right"/>
              <w:rPr>
                <w:del w:id="4083" w:author="Lane, Stefanie" w:date="2023-07-26T11:06:00Z"/>
                <w:rFonts w:ascii="Calibri" w:eastAsia="Times New Roman" w:hAnsi="Calibri" w:cs="Calibri"/>
                <w:color w:val="000000"/>
              </w:rPr>
            </w:pPr>
            <w:del w:id="4084" w:author="Lane, Stefanie" w:date="2023-07-26T11:06:00Z">
              <w:r w:rsidRPr="002605CE" w:rsidDel="00C51C7D">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A844859" w14:textId="77777777" w:rsidR="002605CE" w:rsidRPr="002605CE" w:rsidDel="00C51C7D" w:rsidRDefault="002605CE" w:rsidP="002605CE">
            <w:pPr>
              <w:spacing w:after="0" w:line="240" w:lineRule="auto"/>
              <w:jc w:val="center"/>
              <w:rPr>
                <w:del w:id="4085" w:author="Lane, Stefanie" w:date="2023-07-26T11:06:00Z"/>
                <w:rFonts w:ascii="Calibri" w:eastAsia="Times New Roman" w:hAnsi="Calibri" w:cs="Calibri"/>
                <w:color w:val="000000"/>
              </w:rPr>
            </w:pPr>
            <w:del w:id="4086" w:author="Lane, Stefanie" w:date="2023-07-26T11:06:00Z">
              <w:r w:rsidRPr="002605CE" w:rsidDel="00C51C7D">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84F42" w14:textId="77777777" w:rsidR="002605CE" w:rsidRPr="002605CE" w:rsidDel="00C51C7D" w:rsidRDefault="002605CE" w:rsidP="002605CE">
            <w:pPr>
              <w:spacing w:after="0" w:line="240" w:lineRule="auto"/>
              <w:jc w:val="center"/>
              <w:rPr>
                <w:del w:id="4087" w:author="Lane, Stefanie" w:date="2023-07-26T11:06:00Z"/>
                <w:rFonts w:ascii="Calibri" w:eastAsia="Times New Roman" w:hAnsi="Calibri" w:cs="Calibri"/>
                <w:color w:val="000000"/>
              </w:rPr>
            </w:pPr>
            <w:del w:id="4088" w:author="Lane, Stefanie" w:date="2023-07-26T11:06:00Z">
              <w:r w:rsidRPr="002605CE" w:rsidDel="00C51C7D">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1865510C" w14:textId="77777777" w:rsidR="002605CE" w:rsidRPr="002605CE" w:rsidDel="00C51C7D" w:rsidRDefault="002605CE" w:rsidP="002605CE">
            <w:pPr>
              <w:spacing w:after="0" w:line="240" w:lineRule="auto"/>
              <w:jc w:val="center"/>
              <w:rPr>
                <w:del w:id="4089" w:author="Lane, Stefanie" w:date="2023-07-26T11:0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1E30A70" w14:textId="77777777" w:rsidR="002605CE" w:rsidRPr="002605CE" w:rsidDel="00C51C7D" w:rsidRDefault="002605CE" w:rsidP="002605CE">
            <w:pPr>
              <w:spacing w:after="0" w:line="240" w:lineRule="auto"/>
              <w:jc w:val="center"/>
              <w:rPr>
                <w:del w:id="4090" w:author="Lane, Stefanie" w:date="2023-07-26T11:06:00Z"/>
                <w:rFonts w:ascii="Calibri" w:eastAsia="Times New Roman" w:hAnsi="Calibri" w:cs="Calibri"/>
                <w:color w:val="000000"/>
              </w:rPr>
            </w:pPr>
            <w:del w:id="4091" w:author="Lane, Stefanie" w:date="2023-07-26T11:06:00Z">
              <w:r w:rsidRPr="002605CE" w:rsidDel="00C51C7D">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140C54" w14:textId="77777777" w:rsidR="002605CE" w:rsidRPr="002605CE" w:rsidDel="00C51C7D" w:rsidRDefault="002605CE" w:rsidP="002605CE">
            <w:pPr>
              <w:spacing w:after="0" w:line="240" w:lineRule="auto"/>
              <w:jc w:val="center"/>
              <w:rPr>
                <w:del w:id="4092" w:author="Lane, Stefanie" w:date="2023-07-26T11:06:00Z"/>
                <w:rFonts w:ascii="Calibri" w:eastAsia="Times New Roman" w:hAnsi="Calibri" w:cs="Calibri"/>
                <w:color w:val="000000"/>
              </w:rPr>
            </w:pPr>
            <w:del w:id="4093" w:author="Lane, Stefanie" w:date="2023-07-26T11:06:00Z">
              <w:r w:rsidRPr="002605CE" w:rsidDel="00C51C7D">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29E1B6" w14:textId="77777777" w:rsidR="002605CE" w:rsidRPr="002605CE" w:rsidDel="00C51C7D" w:rsidRDefault="002605CE" w:rsidP="002605CE">
            <w:pPr>
              <w:spacing w:after="0" w:line="240" w:lineRule="auto"/>
              <w:jc w:val="center"/>
              <w:rPr>
                <w:del w:id="4094" w:author="Lane, Stefanie" w:date="2023-07-26T11:06:00Z"/>
                <w:rFonts w:ascii="Calibri" w:eastAsia="Times New Roman" w:hAnsi="Calibri" w:cs="Calibri"/>
                <w:color w:val="000000"/>
              </w:rPr>
            </w:pPr>
            <w:del w:id="4095" w:author="Lane, Stefanie" w:date="2023-07-26T11:06:00Z">
              <w:r w:rsidRPr="002605CE" w:rsidDel="00C51C7D">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2748794E" w:rsidR="00C44004" w:rsidDel="00CB6B19" w:rsidRDefault="00C44004" w:rsidP="00490B85">
      <w:pPr>
        <w:rPr>
          <w:del w:id="4096" w:author="Lane, Stefanie" w:date="2023-09-27T17:47:00Z"/>
        </w:rPr>
      </w:pPr>
      <w:r>
        <w:rPr>
          <w:b/>
        </w:rPr>
        <w:lastRenderedPageBreak/>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pecies found only in 1999</w:t>
      </w:r>
      <w:ins w:id="4097" w:author="Lane, Stefanie" w:date="2023-09-27T17:47:00Z">
        <w:r w:rsidR="00CB6B19">
          <w:t>.</w:t>
        </w:r>
      </w:ins>
      <w:r w:rsidRPr="0026196C">
        <w:t xml:space="preserve">  </w:t>
      </w:r>
    </w:p>
    <w:tbl>
      <w:tblPr>
        <w:tblW w:w="10350" w:type="dxa"/>
        <w:tblLook w:val="04A0" w:firstRow="1" w:lastRow="0" w:firstColumn="1" w:lastColumn="0" w:noHBand="0" w:noVBand="1"/>
      </w:tblPr>
      <w:tblGrid>
        <w:gridCol w:w="1311"/>
        <w:gridCol w:w="1279"/>
        <w:gridCol w:w="3320"/>
        <w:gridCol w:w="960"/>
        <w:gridCol w:w="960"/>
        <w:gridCol w:w="960"/>
        <w:gridCol w:w="1560"/>
      </w:tblGrid>
      <w:tr w:rsidR="00C44004" w:rsidRPr="00C44004" w:rsidDel="00CB6B19" w14:paraId="2CFA52D3" w14:textId="558C9283" w:rsidTr="00137F24">
        <w:trPr>
          <w:trHeight w:val="590"/>
          <w:del w:id="4098" w:author="Lane, Stefanie" w:date="2023-09-27T17:47:00Z"/>
        </w:trPr>
        <w:tc>
          <w:tcPr>
            <w:tcW w:w="1311" w:type="dxa"/>
            <w:tcBorders>
              <w:top w:val="single" w:sz="4" w:space="0" w:color="auto"/>
              <w:left w:val="nil"/>
              <w:bottom w:val="single" w:sz="8" w:space="0" w:color="auto"/>
              <w:right w:val="nil"/>
            </w:tcBorders>
            <w:shd w:val="clear" w:color="auto" w:fill="auto"/>
            <w:noWrap/>
            <w:vAlign w:val="center"/>
            <w:hideMark/>
          </w:tcPr>
          <w:p w14:paraId="3C7DAD22" w14:textId="3779613D" w:rsidR="00C44004" w:rsidRPr="00C44004" w:rsidDel="00CB6B19" w:rsidRDefault="00C44004">
            <w:pPr>
              <w:rPr>
                <w:del w:id="4099" w:author="Lane, Stefanie" w:date="2023-09-27T17:47:00Z"/>
                <w:rFonts w:ascii="Calibri" w:eastAsia="Times New Roman" w:hAnsi="Calibri" w:cs="Calibri"/>
                <w:b/>
                <w:bCs/>
                <w:color w:val="000000"/>
              </w:rPr>
              <w:pPrChange w:id="4100" w:author="Lane, Stefanie" w:date="2023-09-27T17:47:00Z">
                <w:pPr>
                  <w:spacing w:after="0" w:line="240" w:lineRule="auto"/>
                  <w:jc w:val="center"/>
                </w:pPr>
              </w:pPrChange>
            </w:pPr>
            <w:del w:id="4101" w:author="Lane, Stefanie" w:date="2023-09-27T17:47:00Z">
              <w:r w:rsidRPr="00C44004" w:rsidDel="00CB6B19">
                <w:rPr>
                  <w:rFonts w:ascii="Calibri" w:eastAsia="Times New Roman" w:hAnsi="Calibri" w:cs="Calibri"/>
                  <w:b/>
                  <w:bCs/>
                  <w:color w:val="000000"/>
                </w:rPr>
                <w:delText>Assemblage</w:delText>
              </w:r>
            </w:del>
          </w:p>
        </w:tc>
        <w:tc>
          <w:tcPr>
            <w:tcW w:w="1279" w:type="dxa"/>
            <w:tcBorders>
              <w:top w:val="single" w:sz="4" w:space="0" w:color="auto"/>
              <w:left w:val="nil"/>
              <w:bottom w:val="single" w:sz="8" w:space="0" w:color="auto"/>
              <w:right w:val="nil"/>
            </w:tcBorders>
            <w:shd w:val="clear" w:color="auto" w:fill="auto"/>
            <w:noWrap/>
            <w:vAlign w:val="center"/>
            <w:hideMark/>
          </w:tcPr>
          <w:p w14:paraId="3C67B52A" w14:textId="3D81C967" w:rsidR="00C44004" w:rsidRPr="00C44004" w:rsidDel="00CB6B19" w:rsidRDefault="00C44004">
            <w:pPr>
              <w:rPr>
                <w:del w:id="4102" w:author="Lane, Stefanie" w:date="2023-09-27T17:47:00Z"/>
                <w:rFonts w:ascii="Calibri" w:eastAsia="Times New Roman" w:hAnsi="Calibri" w:cs="Calibri"/>
                <w:b/>
                <w:bCs/>
                <w:color w:val="000000"/>
              </w:rPr>
              <w:pPrChange w:id="4103" w:author="Lane, Stefanie" w:date="2023-09-27T17:47:00Z">
                <w:pPr>
                  <w:spacing w:after="0" w:line="240" w:lineRule="auto"/>
                  <w:jc w:val="center"/>
                </w:pPr>
              </w:pPrChange>
            </w:pPr>
            <w:del w:id="4104" w:author="Lane, Stefanie" w:date="2023-09-27T17:47:00Z">
              <w:r w:rsidRPr="00C44004" w:rsidDel="00CB6B19">
                <w:rPr>
                  <w:rFonts w:ascii="Calibri" w:eastAsia="Times New Roman" w:hAnsi="Calibri" w:cs="Calibri"/>
                  <w:b/>
                  <w:bCs/>
                  <w:color w:val="000000"/>
                </w:rPr>
                <w:delText>Status</w:delText>
              </w:r>
            </w:del>
          </w:p>
        </w:tc>
        <w:tc>
          <w:tcPr>
            <w:tcW w:w="3320" w:type="dxa"/>
            <w:tcBorders>
              <w:top w:val="single" w:sz="4" w:space="0" w:color="auto"/>
              <w:left w:val="nil"/>
              <w:bottom w:val="single" w:sz="8" w:space="0" w:color="auto"/>
              <w:right w:val="nil"/>
            </w:tcBorders>
            <w:shd w:val="clear" w:color="auto" w:fill="auto"/>
            <w:noWrap/>
            <w:vAlign w:val="center"/>
            <w:hideMark/>
          </w:tcPr>
          <w:p w14:paraId="719DCE7E" w14:textId="37712ED3" w:rsidR="00C44004" w:rsidRPr="00C44004" w:rsidDel="00CB6B19" w:rsidRDefault="00C44004">
            <w:pPr>
              <w:rPr>
                <w:del w:id="4105" w:author="Lane, Stefanie" w:date="2023-09-27T17:47:00Z"/>
                <w:rFonts w:ascii="Calibri" w:eastAsia="Times New Roman" w:hAnsi="Calibri" w:cs="Calibri"/>
                <w:b/>
                <w:bCs/>
                <w:color w:val="000000"/>
              </w:rPr>
              <w:pPrChange w:id="4106" w:author="Lane, Stefanie" w:date="2023-09-27T17:47:00Z">
                <w:pPr>
                  <w:spacing w:after="0" w:line="240" w:lineRule="auto"/>
                  <w:jc w:val="center"/>
                </w:pPr>
              </w:pPrChange>
            </w:pPr>
            <w:del w:id="4107" w:author="Lane, Stefanie" w:date="2023-09-27T17:47:00Z">
              <w:r w:rsidRPr="00C44004" w:rsidDel="00CB6B19">
                <w:rPr>
                  <w:rFonts w:ascii="Calibri" w:eastAsia="Times New Roman" w:hAnsi="Calibri" w:cs="Calibri"/>
                  <w:b/>
                  <w:bCs/>
                  <w:color w:val="000000"/>
                </w:rPr>
                <w:delText>Species</w:delText>
              </w:r>
            </w:del>
          </w:p>
        </w:tc>
        <w:tc>
          <w:tcPr>
            <w:tcW w:w="960" w:type="dxa"/>
            <w:tcBorders>
              <w:top w:val="single" w:sz="4" w:space="0" w:color="auto"/>
              <w:left w:val="nil"/>
              <w:bottom w:val="single" w:sz="8" w:space="0" w:color="auto"/>
              <w:right w:val="nil"/>
            </w:tcBorders>
            <w:shd w:val="clear" w:color="auto" w:fill="auto"/>
            <w:noWrap/>
            <w:vAlign w:val="center"/>
            <w:hideMark/>
          </w:tcPr>
          <w:p w14:paraId="4E07A77E" w14:textId="7E1B1BBC" w:rsidR="00C44004" w:rsidRPr="00C44004" w:rsidDel="00CB6B19" w:rsidRDefault="00C44004">
            <w:pPr>
              <w:rPr>
                <w:del w:id="4108" w:author="Lane, Stefanie" w:date="2023-09-27T17:47:00Z"/>
                <w:rFonts w:ascii="Calibri" w:eastAsia="Times New Roman" w:hAnsi="Calibri" w:cs="Calibri"/>
                <w:b/>
                <w:bCs/>
                <w:color w:val="000000"/>
              </w:rPr>
              <w:pPrChange w:id="4109" w:author="Lane, Stefanie" w:date="2023-09-27T17:47:00Z">
                <w:pPr>
                  <w:spacing w:after="0" w:line="240" w:lineRule="auto"/>
                  <w:jc w:val="center"/>
                </w:pPr>
              </w:pPrChange>
            </w:pPr>
            <w:del w:id="4110" w:author="Lane, Stefanie" w:date="2023-09-27T17:47:00Z">
              <w:r w:rsidRPr="00C44004" w:rsidDel="00CB6B19">
                <w:rPr>
                  <w:rFonts w:ascii="Calibri" w:eastAsia="Times New Roman" w:hAnsi="Calibri" w:cs="Calibri"/>
                  <w:b/>
                  <w:bCs/>
                  <w:color w:val="000000"/>
                </w:rPr>
                <w:delText>1979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16B16006" w14:textId="3E89C9A1" w:rsidR="00C44004" w:rsidRPr="00C44004" w:rsidDel="00CB6B19" w:rsidRDefault="00C44004">
            <w:pPr>
              <w:rPr>
                <w:del w:id="4111" w:author="Lane, Stefanie" w:date="2023-09-27T17:47:00Z"/>
                <w:rFonts w:ascii="Calibri" w:eastAsia="Times New Roman" w:hAnsi="Calibri" w:cs="Calibri"/>
                <w:b/>
                <w:bCs/>
                <w:color w:val="000000"/>
              </w:rPr>
              <w:pPrChange w:id="4112" w:author="Lane, Stefanie" w:date="2023-09-27T17:47:00Z">
                <w:pPr>
                  <w:spacing w:after="0" w:line="240" w:lineRule="auto"/>
                  <w:jc w:val="center"/>
                </w:pPr>
              </w:pPrChange>
            </w:pPr>
            <w:del w:id="4113" w:author="Lane, Stefanie" w:date="2023-09-27T17:47:00Z">
              <w:r w:rsidRPr="00C44004" w:rsidDel="00CB6B19">
                <w:rPr>
                  <w:rFonts w:ascii="Calibri" w:eastAsia="Times New Roman" w:hAnsi="Calibri" w:cs="Calibri"/>
                  <w:b/>
                  <w:bCs/>
                  <w:color w:val="000000"/>
                </w:rPr>
                <w:delText>1999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2DBD7217" w14:textId="3FB6857F" w:rsidR="00C44004" w:rsidRPr="00C44004" w:rsidDel="00CB6B19" w:rsidRDefault="00C44004">
            <w:pPr>
              <w:rPr>
                <w:del w:id="4114" w:author="Lane, Stefanie" w:date="2023-09-27T17:47:00Z"/>
                <w:rFonts w:ascii="Calibri" w:eastAsia="Times New Roman" w:hAnsi="Calibri" w:cs="Calibri"/>
                <w:b/>
                <w:bCs/>
                <w:color w:val="000000"/>
              </w:rPr>
              <w:pPrChange w:id="4115" w:author="Lane, Stefanie" w:date="2023-09-27T17:47:00Z">
                <w:pPr>
                  <w:spacing w:after="0" w:line="240" w:lineRule="auto"/>
                  <w:jc w:val="center"/>
                </w:pPr>
              </w:pPrChange>
            </w:pPr>
            <w:del w:id="4116" w:author="Lane, Stefanie" w:date="2023-09-27T17:47:00Z">
              <w:r w:rsidRPr="00C44004" w:rsidDel="00CB6B19">
                <w:rPr>
                  <w:rFonts w:ascii="Calibri" w:eastAsia="Times New Roman" w:hAnsi="Calibri" w:cs="Calibri"/>
                  <w:b/>
                  <w:bCs/>
                  <w:color w:val="000000"/>
                </w:rPr>
                <w:delText>2019</w:delText>
              </w:r>
            </w:del>
          </w:p>
        </w:tc>
        <w:tc>
          <w:tcPr>
            <w:tcW w:w="1560" w:type="dxa"/>
            <w:tcBorders>
              <w:top w:val="single" w:sz="4" w:space="0" w:color="auto"/>
              <w:left w:val="nil"/>
              <w:bottom w:val="single" w:sz="8" w:space="0" w:color="auto"/>
              <w:right w:val="nil"/>
            </w:tcBorders>
            <w:shd w:val="clear" w:color="auto" w:fill="auto"/>
            <w:vAlign w:val="center"/>
            <w:hideMark/>
          </w:tcPr>
          <w:p w14:paraId="57CEA0C4" w14:textId="342DA12A" w:rsidR="00C44004" w:rsidRPr="00C44004" w:rsidDel="00CB6B19" w:rsidRDefault="00C44004">
            <w:pPr>
              <w:rPr>
                <w:del w:id="4117" w:author="Lane, Stefanie" w:date="2023-09-27T17:47:00Z"/>
                <w:rFonts w:ascii="Calibri" w:eastAsia="Times New Roman" w:hAnsi="Calibri" w:cs="Calibri"/>
                <w:b/>
                <w:bCs/>
                <w:color w:val="000000"/>
              </w:rPr>
              <w:pPrChange w:id="4118" w:author="Lane, Stefanie" w:date="2023-09-27T17:47:00Z">
                <w:pPr>
                  <w:spacing w:after="0" w:line="240" w:lineRule="auto"/>
                  <w:jc w:val="center"/>
                </w:pPr>
              </w:pPrChange>
            </w:pPr>
            <w:del w:id="4119" w:author="Lane, Stefanie" w:date="2023-09-27T17:47:00Z">
              <w:r w:rsidRPr="00C44004" w:rsidDel="00CB6B19">
                <w:rPr>
                  <w:rFonts w:ascii="Calibri" w:eastAsia="Times New Roman" w:hAnsi="Calibri" w:cs="Calibri"/>
                  <w:b/>
                  <w:bCs/>
                  <w:color w:val="000000"/>
                </w:rPr>
                <w:delText>Overall Change (1979-2019)</w:delText>
              </w:r>
            </w:del>
          </w:p>
        </w:tc>
      </w:tr>
      <w:tr w:rsidR="00C44004" w:rsidRPr="00C44004" w:rsidDel="00CB6B19" w14:paraId="56528B1F" w14:textId="3FE9D78A" w:rsidTr="00137F24">
        <w:trPr>
          <w:trHeight w:val="290"/>
          <w:del w:id="4120" w:author="Lane, Stefanie" w:date="2023-09-27T17:47:00Z"/>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1A483768" w14:textId="295D3E3F" w:rsidR="00C44004" w:rsidRPr="00C44004" w:rsidDel="00CB6B19" w:rsidRDefault="00C44004">
            <w:pPr>
              <w:rPr>
                <w:del w:id="4121" w:author="Lane, Stefanie" w:date="2023-09-27T17:47:00Z"/>
                <w:rFonts w:ascii="Calibri" w:eastAsia="Times New Roman" w:hAnsi="Calibri" w:cs="Calibri"/>
                <w:color w:val="000000"/>
              </w:rPr>
              <w:pPrChange w:id="4122" w:author="Lane, Stefanie" w:date="2023-09-27T17:47:00Z">
                <w:pPr>
                  <w:spacing w:after="0" w:line="240" w:lineRule="auto"/>
                  <w:jc w:val="center"/>
                </w:pPr>
              </w:pPrChange>
            </w:pPr>
            <w:del w:id="4123" w:author="Lane, Stefanie" w:date="2023-09-27T17:47:00Z">
              <w:r w:rsidRPr="00C44004" w:rsidDel="00CB6B19">
                <w:rPr>
                  <w:rFonts w:ascii="Calibri" w:eastAsia="Times New Roman" w:hAnsi="Calibri" w:cs="Calibri"/>
                  <w:color w:val="000000"/>
                </w:rPr>
                <w:delText>Bogbean</w:delText>
              </w:r>
            </w:del>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824095" w14:textId="524DB75B" w:rsidR="00C44004" w:rsidRPr="00C44004" w:rsidDel="00CB6B19" w:rsidRDefault="00C44004">
            <w:pPr>
              <w:rPr>
                <w:del w:id="4124" w:author="Lane, Stefanie" w:date="2023-09-27T17:47:00Z"/>
                <w:rFonts w:ascii="Calibri" w:eastAsia="Times New Roman" w:hAnsi="Calibri" w:cs="Calibri"/>
                <w:color w:val="000000"/>
              </w:rPr>
              <w:pPrChange w:id="4125" w:author="Lane, Stefanie" w:date="2023-09-27T17:47:00Z">
                <w:pPr>
                  <w:spacing w:after="0" w:line="240" w:lineRule="auto"/>
                  <w:jc w:val="center"/>
                </w:pPr>
              </w:pPrChange>
            </w:pPr>
            <w:del w:id="4126" w:author="Lane, Stefanie" w:date="2023-09-27T17:47:00Z">
              <w:r w:rsidRPr="00C44004" w:rsidDel="00CB6B19">
                <w:rPr>
                  <w:rFonts w:ascii="Calibri" w:eastAsia="Times New Roman" w:hAnsi="Calibri" w:cs="Calibri"/>
                  <w:color w:val="000000"/>
                </w:rPr>
                <w:delText>Non-native</w:delText>
              </w:r>
            </w:del>
          </w:p>
        </w:tc>
        <w:tc>
          <w:tcPr>
            <w:tcW w:w="3320" w:type="dxa"/>
            <w:tcBorders>
              <w:top w:val="single" w:sz="8" w:space="0" w:color="auto"/>
              <w:left w:val="nil"/>
              <w:bottom w:val="single" w:sz="4" w:space="0" w:color="auto"/>
              <w:right w:val="nil"/>
            </w:tcBorders>
            <w:shd w:val="clear" w:color="auto" w:fill="auto"/>
            <w:noWrap/>
            <w:vAlign w:val="bottom"/>
            <w:hideMark/>
          </w:tcPr>
          <w:p w14:paraId="22F48FFD" w14:textId="6C66EC6E" w:rsidR="00C44004" w:rsidRPr="00C44004" w:rsidDel="00CB6B19" w:rsidRDefault="00C44004">
            <w:pPr>
              <w:rPr>
                <w:del w:id="4127" w:author="Lane, Stefanie" w:date="2023-09-27T17:47:00Z"/>
                <w:rFonts w:ascii="Calibri" w:eastAsia="Times New Roman" w:hAnsi="Calibri" w:cs="Calibri"/>
                <w:i/>
                <w:iCs/>
                <w:color w:val="000000"/>
              </w:rPr>
              <w:pPrChange w:id="4128" w:author="Lane, Stefanie" w:date="2023-09-27T17:47:00Z">
                <w:pPr>
                  <w:spacing w:after="0" w:line="240" w:lineRule="auto"/>
                </w:pPr>
              </w:pPrChange>
            </w:pPr>
            <w:del w:id="4129" w:author="Lane, Stefanie" w:date="2023-09-27T17:47:00Z">
              <w:r w:rsidRPr="00C44004" w:rsidDel="00CB6B19">
                <w:rPr>
                  <w:rFonts w:ascii="Calibri" w:eastAsia="Times New Roman" w:hAnsi="Calibri" w:cs="Calibri"/>
                  <w:i/>
                  <w:iCs/>
                  <w:color w:val="000000"/>
                </w:rPr>
                <w:delText>Alisma plantago aquatica</w:delText>
              </w:r>
            </w:del>
          </w:p>
        </w:tc>
        <w:tc>
          <w:tcPr>
            <w:tcW w:w="960" w:type="dxa"/>
            <w:tcBorders>
              <w:top w:val="single" w:sz="8" w:space="0" w:color="auto"/>
              <w:left w:val="nil"/>
              <w:bottom w:val="single" w:sz="4" w:space="0" w:color="auto"/>
              <w:right w:val="nil"/>
            </w:tcBorders>
            <w:shd w:val="clear" w:color="auto" w:fill="auto"/>
            <w:noWrap/>
            <w:vAlign w:val="bottom"/>
            <w:hideMark/>
          </w:tcPr>
          <w:p w14:paraId="1B449A0E" w14:textId="7DC46879" w:rsidR="00C44004" w:rsidRPr="00C44004" w:rsidDel="00CB6B19" w:rsidRDefault="00C44004">
            <w:pPr>
              <w:rPr>
                <w:del w:id="4130" w:author="Lane, Stefanie" w:date="2023-09-27T17:47:00Z"/>
                <w:rFonts w:ascii="Calibri" w:eastAsia="Times New Roman" w:hAnsi="Calibri" w:cs="Calibri"/>
                <w:color w:val="000000"/>
              </w:rPr>
              <w:pPrChange w:id="4131" w:author="Lane, Stefanie" w:date="2023-09-27T17:47:00Z">
                <w:pPr>
                  <w:spacing w:after="0" w:line="240" w:lineRule="auto"/>
                  <w:jc w:val="center"/>
                </w:pPr>
              </w:pPrChange>
            </w:pPr>
            <w:del w:id="4132" w:author="Lane, Stefanie" w:date="2023-09-27T17:47:00Z">
              <w:r w:rsidRPr="00C44004" w:rsidDel="00CB6B19">
                <w:rPr>
                  <w:rFonts w:ascii="Calibri" w:eastAsia="Times New Roman" w:hAnsi="Calibri" w:cs="Calibri"/>
                  <w:color w:val="000000"/>
                </w:rPr>
                <w:delText>0.2</w:delText>
              </w:r>
            </w:del>
          </w:p>
        </w:tc>
        <w:tc>
          <w:tcPr>
            <w:tcW w:w="960" w:type="dxa"/>
            <w:tcBorders>
              <w:top w:val="single" w:sz="8" w:space="0" w:color="auto"/>
              <w:left w:val="nil"/>
              <w:bottom w:val="single" w:sz="4" w:space="0" w:color="auto"/>
              <w:right w:val="nil"/>
            </w:tcBorders>
            <w:shd w:val="clear" w:color="auto" w:fill="auto"/>
            <w:noWrap/>
            <w:vAlign w:val="bottom"/>
            <w:hideMark/>
          </w:tcPr>
          <w:p w14:paraId="31D6C6F4" w14:textId="6BFBDD9C" w:rsidR="00C44004" w:rsidRPr="00C44004" w:rsidDel="00CB6B19" w:rsidRDefault="00C44004">
            <w:pPr>
              <w:rPr>
                <w:del w:id="4133" w:author="Lane, Stefanie" w:date="2023-09-27T17:47:00Z"/>
                <w:rFonts w:ascii="Calibri" w:eastAsia="Times New Roman" w:hAnsi="Calibri" w:cs="Calibri"/>
                <w:color w:val="000000"/>
              </w:rPr>
              <w:pPrChange w:id="4134" w:author="Lane, Stefanie" w:date="2023-09-27T17:47:00Z">
                <w:pPr>
                  <w:spacing w:after="0" w:line="240" w:lineRule="auto"/>
                  <w:jc w:val="center"/>
                </w:pPr>
              </w:pPrChange>
            </w:pPr>
            <w:del w:id="4135" w:author="Lane, Stefanie" w:date="2023-09-27T17:47:00Z">
              <w:r w:rsidRPr="00C44004" w:rsidDel="00CB6B19">
                <w:rPr>
                  <w:rFonts w:ascii="Calibri" w:eastAsia="Times New Roman" w:hAnsi="Calibri" w:cs="Calibri"/>
                  <w:color w:val="000000"/>
                </w:rPr>
                <w:delText>0.1</w:delText>
              </w:r>
            </w:del>
          </w:p>
        </w:tc>
        <w:tc>
          <w:tcPr>
            <w:tcW w:w="960" w:type="dxa"/>
            <w:tcBorders>
              <w:top w:val="single" w:sz="8" w:space="0" w:color="auto"/>
              <w:left w:val="nil"/>
              <w:bottom w:val="single" w:sz="4" w:space="0" w:color="auto"/>
              <w:right w:val="nil"/>
            </w:tcBorders>
            <w:shd w:val="clear" w:color="auto" w:fill="auto"/>
            <w:noWrap/>
            <w:vAlign w:val="bottom"/>
            <w:hideMark/>
          </w:tcPr>
          <w:p w14:paraId="179B5D81" w14:textId="76D77E70" w:rsidR="00C44004" w:rsidRPr="00C44004" w:rsidDel="00CB6B19" w:rsidRDefault="00C44004">
            <w:pPr>
              <w:rPr>
                <w:del w:id="4136" w:author="Lane, Stefanie" w:date="2023-09-27T17:47:00Z"/>
                <w:rFonts w:ascii="Calibri" w:eastAsia="Times New Roman" w:hAnsi="Calibri" w:cs="Calibri"/>
                <w:color w:val="000000"/>
              </w:rPr>
              <w:pPrChange w:id="4137" w:author="Lane, Stefanie" w:date="2023-09-27T17:47:00Z">
                <w:pPr>
                  <w:spacing w:after="0" w:line="240" w:lineRule="auto"/>
                  <w:jc w:val="center"/>
                </w:pPr>
              </w:pPrChange>
            </w:pPr>
            <w:del w:id="4138" w:author="Lane, Stefanie" w:date="2023-09-27T17:47:00Z">
              <w:r w:rsidRPr="00C44004" w:rsidDel="00CB6B19">
                <w:rPr>
                  <w:rFonts w:ascii="Calibri" w:eastAsia="Times New Roman" w:hAnsi="Calibri" w:cs="Calibri"/>
                  <w:color w:val="000000"/>
                </w:rPr>
                <w:delText> </w:delText>
              </w:r>
            </w:del>
          </w:p>
        </w:tc>
        <w:tc>
          <w:tcPr>
            <w:tcW w:w="1560" w:type="dxa"/>
            <w:tcBorders>
              <w:top w:val="single" w:sz="8" w:space="0" w:color="auto"/>
              <w:left w:val="nil"/>
              <w:bottom w:val="single" w:sz="4" w:space="0" w:color="auto"/>
              <w:right w:val="single" w:sz="8" w:space="0" w:color="auto"/>
            </w:tcBorders>
            <w:shd w:val="clear" w:color="auto" w:fill="auto"/>
            <w:noWrap/>
            <w:vAlign w:val="bottom"/>
            <w:hideMark/>
          </w:tcPr>
          <w:p w14:paraId="3E5ECFB1" w14:textId="45CF61DB" w:rsidR="00C44004" w:rsidRPr="00C44004" w:rsidDel="00CB6B19" w:rsidRDefault="00C44004">
            <w:pPr>
              <w:rPr>
                <w:del w:id="4139" w:author="Lane, Stefanie" w:date="2023-09-27T17:47:00Z"/>
                <w:rFonts w:ascii="Calibri" w:eastAsia="Times New Roman" w:hAnsi="Calibri" w:cs="Calibri"/>
                <w:color w:val="000000"/>
              </w:rPr>
              <w:pPrChange w:id="4140" w:author="Lane, Stefanie" w:date="2023-09-27T17:47:00Z">
                <w:pPr>
                  <w:spacing w:after="0" w:line="240" w:lineRule="auto"/>
                  <w:jc w:val="center"/>
                </w:pPr>
              </w:pPrChange>
            </w:pPr>
            <w:del w:id="4141"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171A5781" w14:textId="070AE144" w:rsidTr="00137F24">
        <w:trPr>
          <w:trHeight w:val="290"/>
          <w:del w:id="4142" w:author="Lane, Stefanie" w:date="2023-09-27T17:47:00Z"/>
        </w:trPr>
        <w:tc>
          <w:tcPr>
            <w:tcW w:w="1311" w:type="dxa"/>
            <w:vMerge/>
            <w:tcBorders>
              <w:top w:val="nil"/>
              <w:left w:val="single" w:sz="8" w:space="0" w:color="auto"/>
              <w:bottom w:val="single" w:sz="8" w:space="0" w:color="000000"/>
              <w:right w:val="nil"/>
            </w:tcBorders>
            <w:vAlign w:val="center"/>
            <w:hideMark/>
          </w:tcPr>
          <w:p w14:paraId="58E1594A" w14:textId="08FE9FD4" w:rsidR="00C44004" w:rsidRPr="00C44004" w:rsidDel="00CB6B19" w:rsidRDefault="00C44004">
            <w:pPr>
              <w:rPr>
                <w:del w:id="4143" w:author="Lane, Stefanie" w:date="2023-09-27T17:47:00Z"/>
                <w:rFonts w:ascii="Calibri" w:eastAsia="Times New Roman" w:hAnsi="Calibri" w:cs="Calibri"/>
                <w:color w:val="000000"/>
              </w:rPr>
              <w:pPrChange w:id="414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2B5D19" w14:textId="2B464190" w:rsidR="00C44004" w:rsidRPr="00C44004" w:rsidDel="00CB6B19" w:rsidRDefault="00C44004">
            <w:pPr>
              <w:rPr>
                <w:del w:id="4145" w:author="Lane, Stefanie" w:date="2023-09-27T17:47:00Z"/>
                <w:rFonts w:ascii="Calibri" w:eastAsia="Times New Roman" w:hAnsi="Calibri" w:cs="Calibri"/>
                <w:color w:val="000000"/>
              </w:rPr>
              <w:pPrChange w:id="4146"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129F7388" w14:textId="672EC9F2" w:rsidR="00C44004" w:rsidRPr="00C44004" w:rsidDel="00CB6B19" w:rsidRDefault="00C44004">
            <w:pPr>
              <w:rPr>
                <w:del w:id="4147" w:author="Lane, Stefanie" w:date="2023-09-27T17:47:00Z"/>
                <w:rFonts w:ascii="Calibri" w:eastAsia="Times New Roman" w:hAnsi="Calibri" w:cs="Calibri"/>
                <w:i/>
                <w:iCs/>
                <w:color w:val="000000"/>
              </w:rPr>
              <w:pPrChange w:id="4148" w:author="Lane, Stefanie" w:date="2023-09-27T17:47:00Z">
                <w:pPr>
                  <w:spacing w:after="0" w:line="240" w:lineRule="auto"/>
                </w:pPr>
              </w:pPrChange>
            </w:pPr>
            <w:del w:id="4149" w:author="Lane, Stefanie" w:date="2023-09-27T17:47:00Z">
              <w:r w:rsidRPr="00C44004" w:rsidDel="00CB6B19">
                <w:rPr>
                  <w:rFonts w:ascii="Calibri" w:eastAsia="Times New Roman" w:hAnsi="Calibri" w:cs="Calibri"/>
                  <w:i/>
                  <w:iCs/>
                  <w:color w:val="000000"/>
                </w:rPr>
                <w:delText>Myosotis scorpioides</w:delText>
              </w:r>
            </w:del>
          </w:p>
        </w:tc>
        <w:tc>
          <w:tcPr>
            <w:tcW w:w="960" w:type="dxa"/>
            <w:tcBorders>
              <w:top w:val="single" w:sz="4" w:space="0" w:color="auto"/>
              <w:left w:val="nil"/>
              <w:bottom w:val="nil"/>
              <w:right w:val="nil"/>
            </w:tcBorders>
            <w:shd w:val="clear" w:color="auto" w:fill="auto"/>
            <w:noWrap/>
            <w:vAlign w:val="bottom"/>
            <w:hideMark/>
          </w:tcPr>
          <w:p w14:paraId="0A1FEE05" w14:textId="4E3EB774" w:rsidR="00C44004" w:rsidRPr="00C44004" w:rsidDel="00CB6B19" w:rsidRDefault="00C44004">
            <w:pPr>
              <w:rPr>
                <w:del w:id="4150" w:author="Lane, Stefanie" w:date="2023-09-27T17:47:00Z"/>
                <w:rFonts w:ascii="Calibri" w:eastAsia="Times New Roman" w:hAnsi="Calibri" w:cs="Calibri"/>
                <w:color w:val="000000"/>
              </w:rPr>
              <w:pPrChange w:id="4151" w:author="Lane, Stefanie" w:date="2023-09-27T17:47:00Z">
                <w:pPr>
                  <w:spacing w:after="0" w:line="240" w:lineRule="auto"/>
                  <w:jc w:val="center"/>
                </w:pPr>
              </w:pPrChange>
            </w:pPr>
            <w:del w:id="4152"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nil"/>
              <w:right w:val="nil"/>
            </w:tcBorders>
            <w:shd w:val="clear" w:color="auto" w:fill="auto"/>
            <w:noWrap/>
            <w:vAlign w:val="bottom"/>
            <w:hideMark/>
          </w:tcPr>
          <w:p w14:paraId="05FADF7B" w14:textId="380C0410" w:rsidR="00C44004" w:rsidRPr="00C44004" w:rsidDel="00CB6B19" w:rsidRDefault="00C44004">
            <w:pPr>
              <w:rPr>
                <w:del w:id="4153" w:author="Lane, Stefanie" w:date="2023-09-27T17:47:00Z"/>
                <w:rFonts w:ascii="Calibri" w:eastAsia="Times New Roman" w:hAnsi="Calibri" w:cs="Calibri"/>
                <w:color w:val="000000"/>
              </w:rPr>
              <w:pPrChange w:id="4154" w:author="Lane, Stefanie" w:date="2023-09-27T17:47:00Z">
                <w:pPr>
                  <w:spacing w:after="0" w:line="240" w:lineRule="auto"/>
                  <w:jc w:val="center"/>
                </w:pPr>
              </w:pPrChange>
            </w:pPr>
            <w:del w:id="4155"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nil"/>
              <w:right w:val="nil"/>
            </w:tcBorders>
            <w:shd w:val="clear" w:color="auto" w:fill="auto"/>
            <w:noWrap/>
            <w:vAlign w:val="bottom"/>
            <w:hideMark/>
          </w:tcPr>
          <w:p w14:paraId="045C24DD" w14:textId="0D9B344B" w:rsidR="00C44004" w:rsidRPr="00C44004" w:rsidDel="00CB6B19" w:rsidRDefault="00C44004">
            <w:pPr>
              <w:rPr>
                <w:del w:id="4156" w:author="Lane, Stefanie" w:date="2023-09-27T17:47:00Z"/>
                <w:rFonts w:ascii="Calibri" w:eastAsia="Times New Roman" w:hAnsi="Calibri" w:cs="Calibri"/>
                <w:color w:val="000000"/>
              </w:rPr>
              <w:pPrChange w:id="4157" w:author="Lane, Stefanie" w:date="2023-09-27T17:47:00Z">
                <w:pPr>
                  <w:spacing w:after="0" w:line="240" w:lineRule="auto"/>
                  <w:jc w:val="center"/>
                </w:pPr>
              </w:pPrChange>
            </w:pPr>
            <w:del w:id="4158"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nil"/>
              <w:right w:val="single" w:sz="8" w:space="0" w:color="auto"/>
            </w:tcBorders>
            <w:shd w:val="clear" w:color="auto" w:fill="auto"/>
            <w:noWrap/>
            <w:vAlign w:val="bottom"/>
            <w:hideMark/>
          </w:tcPr>
          <w:p w14:paraId="5DFEE815" w14:textId="12F97504" w:rsidR="00C44004" w:rsidRPr="00C44004" w:rsidDel="00CB6B19" w:rsidRDefault="00C44004">
            <w:pPr>
              <w:rPr>
                <w:del w:id="4159" w:author="Lane, Stefanie" w:date="2023-09-27T17:47:00Z"/>
                <w:rFonts w:ascii="Calibri" w:eastAsia="Times New Roman" w:hAnsi="Calibri" w:cs="Calibri"/>
                <w:color w:val="000000"/>
              </w:rPr>
              <w:pPrChange w:id="4160" w:author="Lane, Stefanie" w:date="2023-09-27T17:47:00Z">
                <w:pPr>
                  <w:spacing w:after="0" w:line="240" w:lineRule="auto"/>
                  <w:jc w:val="center"/>
                </w:pPr>
              </w:pPrChange>
            </w:pPr>
            <w:del w:id="4161" w:author="Lane, Stefanie" w:date="2023-09-27T17:47:00Z">
              <w:r w:rsidRPr="00C44004" w:rsidDel="00CB6B19">
                <w:rPr>
                  <w:rFonts w:ascii="Calibri" w:eastAsia="Times New Roman" w:hAnsi="Calibri" w:cs="Calibri"/>
                  <w:color w:val="000000"/>
                </w:rPr>
                <w:delText>-</w:delText>
              </w:r>
            </w:del>
          </w:p>
        </w:tc>
      </w:tr>
      <w:tr w:rsidR="00C44004" w:rsidRPr="00C44004" w:rsidDel="00CB6B19" w14:paraId="603F0FC7" w14:textId="03FC1FD3" w:rsidTr="00D143A8">
        <w:trPr>
          <w:trHeight w:val="290"/>
          <w:del w:id="4162" w:author="Lane, Stefanie" w:date="2023-09-27T17:47:00Z"/>
        </w:trPr>
        <w:tc>
          <w:tcPr>
            <w:tcW w:w="1311" w:type="dxa"/>
            <w:vMerge/>
            <w:tcBorders>
              <w:top w:val="nil"/>
              <w:left w:val="single" w:sz="8" w:space="0" w:color="auto"/>
              <w:bottom w:val="single" w:sz="8" w:space="0" w:color="000000"/>
              <w:right w:val="nil"/>
            </w:tcBorders>
            <w:vAlign w:val="center"/>
            <w:hideMark/>
          </w:tcPr>
          <w:p w14:paraId="689BBC96" w14:textId="477093C4" w:rsidR="00C44004" w:rsidRPr="00C44004" w:rsidDel="00CB6B19" w:rsidRDefault="00C44004">
            <w:pPr>
              <w:rPr>
                <w:del w:id="4163" w:author="Lane, Stefanie" w:date="2023-09-27T17:47:00Z"/>
                <w:rFonts w:ascii="Calibri" w:eastAsia="Times New Roman" w:hAnsi="Calibri" w:cs="Calibri"/>
                <w:color w:val="000000"/>
              </w:rPr>
              <w:pPrChange w:id="41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99EC6B2" w14:textId="44E1AA88" w:rsidR="00C44004" w:rsidRPr="00C44004" w:rsidDel="00CB6B19" w:rsidRDefault="00C44004">
            <w:pPr>
              <w:rPr>
                <w:del w:id="4165" w:author="Lane, Stefanie" w:date="2023-09-27T17:47:00Z"/>
                <w:rFonts w:ascii="Calibri" w:eastAsia="Times New Roman" w:hAnsi="Calibri" w:cs="Calibri"/>
                <w:color w:val="000000"/>
              </w:rPr>
              <w:pPrChange w:id="416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6BDA3D33" w:rsidR="00C44004" w:rsidRPr="00C44004" w:rsidDel="00CB6B19" w:rsidRDefault="00C44004">
            <w:pPr>
              <w:rPr>
                <w:del w:id="4167" w:author="Lane, Stefanie" w:date="2023-09-27T17:47:00Z"/>
                <w:rFonts w:ascii="Calibri" w:eastAsia="Times New Roman" w:hAnsi="Calibri" w:cs="Calibri"/>
                <w:i/>
                <w:iCs/>
                <w:color w:val="000000"/>
              </w:rPr>
              <w:pPrChange w:id="4168" w:author="Lane, Stefanie" w:date="2023-09-27T17:47:00Z">
                <w:pPr>
                  <w:spacing w:after="0" w:line="240" w:lineRule="auto"/>
                </w:pPr>
              </w:pPrChange>
            </w:pPr>
            <w:del w:id="4169" w:author="Lane, Stefanie" w:date="2023-09-27T17:47:00Z">
              <w:r w:rsidRPr="00C44004" w:rsidDel="00CB6B19">
                <w:rPr>
                  <w:rFonts w:ascii="Calibri" w:eastAsia="Times New Roman" w:hAnsi="Calibri" w:cs="Calibri"/>
                  <w:i/>
                  <w:iCs/>
                  <w:color w:val="000000"/>
                </w:rPr>
                <w:delText>Agrostis stolonifera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52C22C56" w:rsidR="00C44004" w:rsidRPr="00C44004" w:rsidDel="00CB6B19" w:rsidRDefault="00C44004">
            <w:pPr>
              <w:rPr>
                <w:del w:id="4170" w:author="Lane, Stefanie" w:date="2023-09-27T17:47:00Z"/>
                <w:rFonts w:ascii="Calibri" w:eastAsia="Times New Roman" w:hAnsi="Calibri" w:cs="Calibri"/>
                <w:color w:val="000000"/>
              </w:rPr>
              <w:pPrChange w:id="4171" w:author="Lane, Stefanie" w:date="2023-09-27T17:47:00Z">
                <w:pPr>
                  <w:spacing w:after="0" w:line="240" w:lineRule="auto"/>
                  <w:jc w:val="center"/>
                </w:pPr>
              </w:pPrChange>
            </w:pPr>
            <w:del w:id="4172" w:author="Lane, Stefanie" w:date="2023-09-27T17:47:00Z">
              <w:r w:rsidRPr="00C44004" w:rsidDel="00CB6B19">
                <w:rPr>
                  <w:rFonts w:ascii="Calibri" w:eastAsia="Times New Roman" w:hAnsi="Calibri" w:cs="Calibri"/>
                  <w:color w:val="000000"/>
                </w:rPr>
                <w:delText>3.2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0F4AEF1" w:rsidR="00C44004" w:rsidRPr="00C44004" w:rsidDel="00CB6B19" w:rsidRDefault="00C44004">
            <w:pPr>
              <w:rPr>
                <w:del w:id="4173" w:author="Lane, Stefanie" w:date="2023-09-27T17:47:00Z"/>
                <w:rFonts w:ascii="Calibri" w:eastAsia="Times New Roman" w:hAnsi="Calibri" w:cs="Calibri"/>
                <w:color w:val="000000"/>
              </w:rPr>
              <w:pPrChange w:id="4174" w:author="Lane, Stefanie" w:date="2023-09-27T17:47:00Z">
                <w:pPr>
                  <w:spacing w:after="0" w:line="240" w:lineRule="auto"/>
                  <w:jc w:val="center"/>
                </w:pPr>
              </w:pPrChange>
            </w:pPr>
            <w:del w:id="4175" w:author="Lane, Stefanie" w:date="2023-09-27T17:47:00Z">
              <w:r w:rsidRPr="00C44004" w:rsidDel="00CB6B19">
                <w:rPr>
                  <w:rFonts w:ascii="Calibri" w:eastAsia="Times New Roman" w:hAnsi="Calibri" w:cs="Calibri"/>
                  <w:color w:val="000000"/>
                </w:rPr>
                <w:delText>1.5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6A9D3EFB" w:rsidR="00C44004" w:rsidRPr="00C44004" w:rsidDel="00CB6B19" w:rsidRDefault="00C44004">
            <w:pPr>
              <w:rPr>
                <w:del w:id="4176" w:author="Lane, Stefanie" w:date="2023-09-27T17:47:00Z"/>
                <w:rFonts w:ascii="Calibri" w:eastAsia="Times New Roman" w:hAnsi="Calibri" w:cs="Calibri"/>
                <w:color w:val="000000"/>
              </w:rPr>
              <w:pPrChange w:id="4177" w:author="Lane, Stefanie" w:date="2023-09-27T17:47:00Z">
                <w:pPr>
                  <w:spacing w:after="0" w:line="240" w:lineRule="auto"/>
                  <w:jc w:val="center"/>
                </w:pPr>
              </w:pPrChange>
            </w:pPr>
            <w:del w:id="4178" w:author="Lane, Stefanie" w:date="2023-09-27T17:47:00Z">
              <w:r w:rsidRPr="00C44004" w:rsidDel="00CB6B19">
                <w:rPr>
                  <w:rFonts w:ascii="Calibri" w:eastAsia="Times New Roman" w:hAnsi="Calibri" w:cs="Calibri"/>
                  <w:color w:val="000000"/>
                </w:rPr>
                <w:delText>1.3</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0D4AA72D" w:rsidR="00C44004" w:rsidRPr="00C44004" w:rsidDel="00CB6B19" w:rsidRDefault="00C44004">
            <w:pPr>
              <w:rPr>
                <w:del w:id="4179" w:author="Lane, Stefanie" w:date="2023-09-27T17:47:00Z"/>
                <w:rFonts w:ascii="Calibri" w:eastAsia="Times New Roman" w:hAnsi="Calibri" w:cs="Calibri"/>
                <w:color w:val="000000"/>
              </w:rPr>
              <w:pPrChange w:id="4180" w:author="Lane, Stefanie" w:date="2023-09-27T17:47:00Z">
                <w:pPr>
                  <w:spacing w:after="0" w:line="240" w:lineRule="auto"/>
                  <w:jc w:val="center"/>
                </w:pPr>
              </w:pPrChange>
            </w:pPr>
            <w:del w:id="4181" w:author="Lane, Stefanie" w:date="2023-09-27T17:47:00Z">
              <w:r w:rsidRPr="00C44004" w:rsidDel="00CB6B19">
                <w:rPr>
                  <w:rFonts w:ascii="Calibri" w:eastAsia="Times New Roman" w:hAnsi="Calibri" w:cs="Calibri"/>
                  <w:color w:val="000000"/>
                </w:rPr>
                <w:delText>-</w:delText>
              </w:r>
            </w:del>
          </w:p>
        </w:tc>
      </w:tr>
      <w:tr w:rsidR="00C44004" w:rsidRPr="00C44004" w:rsidDel="00CB6B19" w14:paraId="2496944D" w14:textId="7E768782" w:rsidTr="00D143A8">
        <w:trPr>
          <w:trHeight w:val="290"/>
          <w:del w:id="4182" w:author="Lane, Stefanie" w:date="2023-09-27T17:47:00Z"/>
        </w:trPr>
        <w:tc>
          <w:tcPr>
            <w:tcW w:w="1311" w:type="dxa"/>
            <w:vMerge/>
            <w:tcBorders>
              <w:top w:val="nil"/>
              <w:left w:val="single" w:sz="8" w:space="0" w:color="auto"/>
              <w:bottom w:val="single" w:sz="8" w:space="0" w:color="000000"/>
              <w:right w:val="nil"/>
            </w:tcBorders>
            <w:vAlign w:val="center"/>
            <w:hideMark/>
          </w:tcPr>
          <w:p w14:paraId="6E4D27BF" w14:textId="7A5D9726" w:rsidR="00C44004" w:rsidRPr="00C44004" w:rsidDel="00CB6B19" w:rsidRDefault="00C44004">
            <w:pPr>
              <w:rPr>
                <w:del w:id="4183" w:author="Lane, Stefanie" w:date="2023-09-27T17:47:00Z"/>
                <w:rFonts w:ascii="Calibri" w:eastAsia="Times New Roman" w:hAnsi="Calibri" w:cs="Calibri"/>
                <w:color w:val="000000"/>
              </w:rPr>
              <w:pPrChange w:id="418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0FABE27" w14:textId="737C812A" w:rsidR="00C44004" w:rsidRPr="00C44004" w:rsidDel="00CB6B19" w:rsidRDefault="00C44004">
            <w:pPr>
              <w:rPr>
                <w:del w:id="4185" w:author="Lane, Stefanie" w:date="2023-09-27T17:47:00Z"/>
                <w:rFonts w:ascii="Calibri" w:eastAsia="Times New Roman" w:hAnsi="Calibri" w:cs="Calibri"/>
                <w:color w:val="000000"/>
              </w:rPr>
              <w:pPrChange w:id="418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5DAA12" w14:textId="25C542AB" w:rsidR="00C44004" w:rsidRPr="00C44004" w:rsidDel="00CB6B19" w:rsidRDefault="00C44004">
            <w:pPr>
              <w:rPr>
                <w:del w:id="4187" w:author="Lane, Stefanie" w:date="2023-09-27T17:47:00Z"/>
                <w:rFonts w:ascii="Calibri" w:eastAsia="Times New Roman" w:hAnsi="Calibri" w:cs="Calibri"/>
                <w:i/>
                <w:iCs/>
                <w:color w:val="000000"/>
              </w:rPr>
              <w:pPrChange w:id="4188" w:author="Lane, Stefanie" w:date="2023-09-27T17:47:00Z">
                <w:pPr>
                  <w:spacing w:after="0" w:line="240" w:lineRule="auto"/>
                </w:pPr>
              </w:pPrChange>
            </w:pPr>
            <w:del w:id="4189" w:author="Lane, Stefanie" w:date="2023-09-27T17:47:00Z">
              <w:r w:rsidRPr="00C44004" w:rsidDel="00CB6B19">
                <w:rPr>
                  <w:rFonts w:ascii="Calibri" w:eastAsia="Times New Roman" w:hAnsi="Calibri" w:cs="Calibri"/>
                  <w:i/>
                  <w:iCs/>
                  <w:color w:val="000000"/>
                </w:rPr>
                <w:delText>Lythrum salicaria</w:delText>
              </w:r>
            </w:del>
          </w:p>
        </w:tc>
        <w:tc>
          <w:tcPr>
            <w:tcW w:w="960" w:type="dxa"/>
            <w:tcBorders>
              <w:top w:val="nil"/>
              <w:left w:val="nil"/>
              <w:bottom w:val="nil"/>
              <w:right w:val="nil"/>
            </w:tcBorders>
            <w:shd w:val="clear" w:color="auto" w:fill="auto"/>
            <w:noWrap/>
            <w:vAlign w:val="bottom"/>
            <w:hideMark/>
          </w:tcPr>
          <w:p w14:paraId="7A524E73" w14:textId="314D0920" w:rsidR="00C44004" w:rsidRPr="00C44004" w:rsidDel="00CB6B19" w:rsidRDefault="00C44004">
            <w:pPr>
              <w:rPr>
                <w:del w:id="4190" w:author="Lane, Stefanie" w:date="2023-09-27T17:47:00Z"/>
                <w:rFonts w:ascii="Calibri" w:eastAsia="Times New Roman" w:hAnsi="Calibri" w:cs="Calibri"/>
                <w:color w:val="000000"/>
              </w:rPr>
              <w:pPrChange w:id="4191" w:author="Lane, Stefanie" w:date="2023-09-27T17:47:00Z">
                <w:pPr>
                  <w:spacing w:after="0" w:line="240" w:lineRule="auto"/>
                  <w:jc w:val="center"/>
                </w:pPr>
              </w:pPrChange>
            </w:pPr>
            <w:del w:id="4192" w:author="Lane, Stefanie" w:date="2023-09-27T17:47:00Z">
              <w:r w:rsidRPr="00C44004" w:rsidDel="00CB6B19">
                <w:rPr>
                  <w:rFonts w:ascii="Calibri" w:eastAsia="Times New Roman" w:hAnsi="Calibri" w:cs="Calibri"/>
                  <w:color w:val="000000"/>
                </w:rPr>
                <w:delText>1.1</w:delText>
              </w:r>
            </w:del>
          </w:p>
        </w:tc>
        <w:tc>
          <w:tcPr>
            <w:tcW w:w="960" w:type="dxa"/>
            <w:tcBorders>
              <w:top w:val="nil"/>
              <w:left w:val="nil"/>
              <w:bottom w:val="nil"/>
              <w:right w:val="nil"/>
            </w:tcBorders>
            <w:shd w:val="clear" w:color="auto" w:fill="auto"/>
            <w:noWrap/>
            <w:vAlign w:val="bottom"/>
            <w:hideMark/>
          </w:tcPr>
          <w:p w14:paraId="429890C8" w14:textId="57D0EF50" w:rsidR="00C44004" w:rsidRPr="00C44004" w:rsidDel="00CB6B19" w:rsidRDefault="00C44004">
            <w:pPr>
              <w:rPr>
                <w:del w:id="4193" w:author="Lane, Stefanie" w:date="2023-09-27T17:47:00Z"/>
                <w:rFonts w:ascii="Calibri" w:eastAsia="Times New Roman" w:hAnsi="Calibri" w:cs="Calibri"/>
                <w:color w:val="000000"/>
              </w:rPr>
              <w:pPrChange w:id="4194" w:author="Lane, Stefanie" w:date="2023-09-27T17:47:00Z">
                <w:pPr>
                  <w:spacing w:after="0" w:line="240" w:lineRule="auto"/>
                  <w:jc w:val="center"/>
                </w:pPr>
              </w:pPrChange>
            </w:pPr>
            <w:del w:id="4195" w:author="Lane, Stefanie" w:date="2023-09-27T17:47:00Z">
              <w:r w:rsidRPr="00C44004" w:rsidDel="00CB6B19">
                <w:rPr>
                  <w:rFonts w:ascii="Calibri" w:eastAsia="Times New Roman" w:hAnsi="Calibri" w:cs="Calibri"/>
                  <w:color w:val="000000"/>
                </w:rPr>
                <w:delText>1.2</w:delText>
              </w:r>
            </w:del>
          </w:p>
        </w:tc>
        <w:tc>
          <w:tcPr>
            <w:tcW w:w="960" w:type="dxa"/>
            <w:tcBorders>
              <w:top w:val="nil"/>
              <w:left w:val="nil"/>
              <w:bottom w:val="nil"/>
              <w:right w:val="nil"/>
            </w:tcBorders>
            <w:shd w:val="clear" w:color="auto" w:fill="auto"/>
            <w:noWrap/>
            <w:vAlign w:val="bottom"/>
            <w:hideMark/>
          </w:tcPr>
          <w:p w14:paraId="71F71DFF" w14:textId="26DC9B93" w:rsidR="00C44004" w:rsidRPr="00C44004" w:rsidDel="00CB6B19" w:rsidRDefault="00C44004">
            <w:pPr>
              <w:rPr>
                <w:del w:id="4196" w:author="Lane, Stefanie" w:date="2023-09-27T17:47:00Z"/>
                <w:rFonts w:ascii="Calibri" w:eastAsia="Times New Roman" w:hAnsi="Calibri" w:cs="Calibri"/>
                <w:color w:val="000000"/>
              </w:rPr>
              <w:pPrChange w:id="4197" w:author="Lane, Stefanie" w:date="2023-09-27T17:47:00Z">
                <w:pPr>
                  <w:spacing w:after="0" w:line="240" w:lineRule="auto"/>
                  <w:jc w:val="center"/>
                </w:pPr>
              </w:pPrChange>
            </w:pPr>
            <w:del w:id="4198"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3046BB92" w14:textId="29961A2A" w:rsidR="00C44004" w:rsidRPr="00C44004" w:rsidDel="00CB6B19" w:rsidRDefault="00C44004">
            <w:pPr>
              <w:rPr>
                <w:del w:id="4199" w:author="Lane, Stefanie" w:date="2023-09-27T17:47:00Z"/>
                <w:rFonts w:ascii="Calibri" w:eastAsia="Times New Roman" w:hAnsi="Calibri" w:cs="Calibri"/>
                <w:color w:val="000000"/>
              </w:rPr>
              <w:pPrChange w:id="4200" w:author="Lane, Stefanie" w:date="2023-09-27T17:47:00Z">
                <w:pPr>
                  <w:spacing w:after="0" w:line="240" w:lineRule="auto"/>
                  <w:jc w:val="center"/>
                </w:pPr>
              </w:pPrChange>
            </w:pPr>
            <w:del w:id="4201" w:author="Lane, Stefanie" w:date="2023-09-27T17:47:00Z">
              <w:r w:rsidRPr="00C44004" w:rsidDel="00CB6B19">
                <w:rPr>
                  <w:rFonts w:ascii="Calibri" w:eastAsia="Times New Roman" w:hAnsi="Calibri" w:cs="Calibri"/>
                  <w:color w:val="000000"/>
                </w:rPr>
                <w:delText>-</w:delText>
              </w:r>
            </w:del>
          </w:p>
        </w:tc>
      </w:tr>
      <w:tr w:rsidR="00C44004" w:rsidRPr="00C44004" w:rsidDel="00CB6B19" w14:paraId="5264C0EF" w14:textId="71649195" w:rsidTr="00D143A8">
        <w:trPr>
          <w:trHeight w:val="290"/>
          <w:del w:id="4202" w:author="Lane, Stefanie" w:date="2023-09-27T17:47:00Z"/>
        </w:trPr>
        <w:tc>
          <w:tcPr>
            <w:tcW w:w="1311" w:type="dxa"/>
            <w:vMerge/>
            <w:tcBorders>
              <w:top w:val="nil"/>
              <w:left w:val="single" w:sz="8" w:space="0" w:color="auto"/>
              <w:bottom w:val="single" w:sz="8" w:space="0" w:color="000000"/>
              <w:right w:val="nil"/>
            </w:tcBorders>
            <w:vAlign w:val="center"/>
            <w:hideMark/>
          </w:tcPr>
          <w:p w14:paraId="3FC413A8" w14:textId="243986A8" w:rsidR="00C44004" w:rsidRPr="00C44004" w:rsidDel="00CB6B19" w:rsidRDefault="00C44004">
            <w:pPr>
              <w:rPr>
                <w:del w:id="4203" w:author="Lane, Stefanie" w:date="2023-09-27T17:47:00Z"/>
                <w:rFonts w:ascii="Calibri" w:eastAsia="Times New Roman" w:hAnsi="Calibri" w:cs="Calibri"/>
                <w:color w:val="000000"/>
              </w:rPr>
              <w:pPrChange w:id="420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032EB05" w14:textId="4DEF9B65" w:rsidR="00C44004" w:rsidRPr="00C44004" w:rsidDel="00CB6B19" w:rsidRDefault="00C44004">
            <w:pPr>
              <w:rPr>
                <w:del w:id="4205" w:author="Lane, Stefanie" w:date="2023-09-27T17:47:00Z"/>
                <w:rFonts w:ascii="Calibri" w:eastAsia="Times New Roman" w:hAnsi="Calibri" w:cs="Calibri"/>
                <w:color w:val="000000"/>
              </w:rPr>
              <w:pPrChange w:id="420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576E9023" w:rsidR="00C44004" w:rsidRPr="00C44004" w:rsidDel="00CB6B19" w:rsidRDefault="00C44004">
            <w:pPr>
              <w:rPr>
                <w:del w:id="4207" w:author="Lane, Stefanie" w:date="2023-09-27T17:47:00Z"/>
                <w:rFonts w:ascii="Calibri" w:eastAsia="Times New Roman" w:hAnsi="Calibri" w:cs="Calibri"/>
                <w:i/>
                <w:iCs/>
                <w:color w:val="000000"/>
              </w:rPr>
              <w:pPrChange w:id="4208" w:author="Lane, Stefanie" w:date="2023-09-27T17:47:00Z">
                <w:pPr>
                  <w:spacing w:after="0" w:line="240" w:lineRule="auto"/>
                </w:pPr>
              </w:pPrChange>
            </w:pPr>
            <w:del w:id="4209" w:author="Lane, Stefanie" w:date="2023-09-27T17:47:00Z">
              <w:r w:rsidRPr="00C44004" w:rsidDel="00CB6B19">
                <w:rPr>
                  <w:rFonts w:ascii="Calibri" w:eastAsia="Times New Roman" w:hAnsi="Calibri" w:cs="Calibri"/>
                  <w:i/>
                  <w:iCs/>
                  <w:color w:val="000000"/>
                </w:rPr>
                <w:delText>Rumex conglomeratus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5891882B" w:rsidR="00C44004" w:rsidRPr="00C44004" w:rsidDel="00CB6B19" w:rsidRDefault="00C44004">
            <w:pPr>
              <w:rPr>
                <w:del w:id="4210" w:author="Lane, Stefanie" w:date="2023-09-27T17:47:00Z"/>
                <w:rFonts w:ascii="Calibri" w:eastAsia="Times New Roman" w:hAnsi="Calibri" w:cs="Calibri"/>
                <w:color w:val="000000"/>
              </w:rPr>
              <w:pPrChange w:id="4211" w:author="Lane, Stefanie" w:date="2023-09-27T17:47:00Z">
                <w:pPr>
                  <w:spacing w:after="0" w:line="240" w:lineRule="auto"/>
                  <w:jc w:val="center"/>
                </w:pPr>
              </w:pPrChange>
            </w:pPr>
            <w:del w:id="421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42C8FDB6" w:rsidR="00C44004" w:rsidRPr="00C44004" w:rsidDel="00CB6B19" w:rsidRDefault="00C44004">
            <w:pPr>
              <w:rPr>
                <w:del w:id="4213" w:author="Lane, Stefanie" w:date="2023-09-27T17:47:00Z"/>
                <w:rFonts w:ascii="Calibri" w:eastAsia="Times New Roman" w:hAnsi="Calibri" w:cs="Calibri"/>
                <w:color w:val="000000"/>
              </w:rPr>
              <w:pPrChange w:id="4214" w:author="Lane, Stefanie" w:date="2023-09-27T17:47:00Z">
                <w:pPr>
                  <w:spacing w:after="0" w:line="240" w:lineRule="auto"/>
                  <w:jc w:val="center"/>
                </w:pPr>
              </w:pPrChange>
            </w:pPr>
            <w:del w:id="421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01F3BC52" w:rsidR="00C44004" w:rsidRPr="00C44004" w:rsidDel="00CB6B19" w:rsidRDefault="00C44004">
            <w:pPr>
              <w:rPr>
                <w:del w:id="4216" w:author="Lane, Stefanie" w:date="2023-09-27T17:47:00Z"/>
                <w:rFonts w:ascii="Calibri" w:eastAsia="Times New Roman" w:hAnsi="Calibri" w:cs="Calibri"/>
                <w:color w:val="000000"/>
              </w:rPr>
              <w:pPrChange w:id="4217" w:author="Lane, Stefanie" w:date="2023-09-27T17:47:00Z">
                <w:pPr>
                  <w:spacing w:after="0" w:line="240" w:lineRule="auto"/>
                  <w:jc w:val="center"/>
                </w:pPr>
              </w:pPrChange>
            </w:pPr>
            <w:del w:id="4218"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64E99E23" w:rsidR="00C44004" w:rsidRPr="00C44004" w:rsidDel="00CB6B19" w:rsidRDefault="00C44004">
            <w:pPr>
              <w:rPr>
                <w:del w:id="4219" w:author="Lane, Stefanie" w:date="2023-09-27T17:47:00Z"/>
                <w:rFonts w:ascii="Calibri" w:eastAsia="Times New Roman" w:hAnsi="Calibri" w:cs="Calibri"/>
                <w:color w:val="000000"/>
              </w:rPr>
              <w:pPrChange w:id="4220" w:author="Lane, Stefanie" w:date="2023-09-27T17:47:00Z">
                <w:pPr>
                  <w:spacing w:after="0" w:line="240" w:lineRule="auto"/>
                  <w:jc w:val="center"/>
                </w:pPr>
              </w:pPrChange>
            </w:pPr>
            <w:del w:id="4221" w:author="Lane, Stefanie" w:date="2023-09-27T17:47:00Z">
              <w:r w:rsidRPr="00C44004" w:rsidDel="00CB6B19">
                <w:rPr>
                  <w:rFonts w:ascii="Calibri" w:eastAsia="Times New Roman" w:hAnsi="Calibri" w:cs="Calibri"/>
                  <w:color w:val="000000"/>
                </w:rPr>
                <w:delText>-</w:delText>
              </w:r>
            </w:del>
          </w:p>
        </w:tc>
      </w:tr>
      <w:tr w:rsidR="00C44004" w:rsidRPr="00C44004" w:rsidDel="00CB6B19" w14:paraId="53BF6455" w14:textId="6DA1D05C" w:rsidTr="00D143A8">
        <w:trPr>
          <w:trHeight w:val="290"/>
          <w:del w:id="4222" w:author="Lane, Stefanie" w:date="2023-09-27T17:47:00Z"/>
        </w:trPr>
        <w:tc>
          <w:tcPr>
            <w:tcW w:w="1311" w:type="dxa"/>
            <w:vMerge/>
            <w:tcBorders>
              <w:top w:val="nil"/>
              <w:left w:val="single" w:sz="8" w:space="0" w:color="auto"/>
              <w:bottom w:val="single" w:sz="8" w:space="0" w:color="000000"/>
              <w:right w:val="nil"/>
            </w:tcBorders>
            <w:vAlign w:val="center"/>
            <w:hideMark/>
          </w:tcPr>
          <w:p w14:paraId="7E4A7706" w14:textId="3A31FE69" w:rsidR="00C44004" w:rsidRPr="00C44004" w:rsidDel="00CB6B19" w:rsidRDefault="00C44004">
            <w:pPr>
              <w:rPr>
                <w:del w:id="4223" w:author="Lane, Stefanie" w:date="2023-09-27T17:47:00Z"/>
                <w:rFonts w:ascii="Calibri" w:eastAsia="Times New Roman" w:hAnsi="Calibri" w:cs="Calibri"/>
                <w:color w:val="000000"/>
              </w:rPr>
              <w:pPrChange w:id="422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9C51818" w14:textId="2AF9D099" w:rsidR="00C44004" w:rsidRPr="00C44004" w:rsidDel="00CB6B19" w:rsidRDefault="00C44004">
            <w:pPr>
              <w:rPr>
                <w:del w:id="4225" w:author="Lane, Stefanie" w:date="2023-09-27T17:47:00Z"/>
                <w:rFonts w:ascii="Calibri" w:eastAsia="Times New Roman" w:hAnsi="Calibri" w:cs="Calibri"/>
                <w:color w:val="000000"/>
              </w:rPr>
              <w:pPrChange w:id="422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93A0E62" w14:textId="1EA0725B" w:rsidR="00C44004" w:rsidRPr="00C44004" w:rsidDel="00CB6B19" w:rsidRDefault="00C44004">
            <w:pPr>
              <w:rPr>
                <w:del w:id="4227" w:author="Lane, Stefanie" w:date="2023-09-27T17:47:00Z"/>
                <w:rFonts w:ascii="Calibri" w:eastAsia="Times New Roman" w:hAnsi="Calibri" w:cs="Calibri"/>
                <w:i/>
                <w:iCs/>
                <w:color w:val="000000"/>
              </w:rPr>
              <w:pPrChange w:id="4228" w:author="Lane, Stefanie" w:date="2023-09-27T17:47:00Z">
                <w:pPr>
                  <w:spacing w:after="0" w:line="240" w:lineRule="auto"/>
                </w:pPr>
              </w:pPrChange>
            </w:pPr>
            <w:del w:id="4229" w:author="Lane, Stefanie" w:date="2023-09-27T17:47:00Z">
              <w:r w:rsidRPr="00C44004" w:rsidDel="00CB6B19">
                <w:rPr>
                  <w:rFonts w:ascii="Calibri" w:eastAsia="Times New Roman" w:hAnsi="Calibri" w:cs="Calibri"/>
                  <w:i/>
                  <w:iCs/>
                  <w:color w:val="000000"/>
                </w:rPr>
                <w:delText>Mentha aquatica</w:delText>
              </w:r>
            </w:del>
          </w:p>
        </w:tc>
        <w:tc>
          <w:tcPr>
            <w:tcW w:w="960" w:type="dxa"/>
            <w:tcBorders>
              <w:top w:val="nil"/>
              <w:left w:val="nil"/>
              <w:bottom w:val="nil"/>
              <w:right w:val="nil"/>
            </w:tcBorders>
            <w:shd w:val="clear" w:color="auto" w:fill="auto"/>
            <w:noWrap/>
            <w:vAlign w:val="bottom"/>
            <w:hideMark/>
          </w:tcPr>
          <w:p w14:paraId="7346B23F" w14:textId="6BD36B58" w:rsidR="00C44004" w:rsidRPr="00C44004" w:rsidDel="00CB6B19" w:rsidRDefault="00C44004">
            <w:pPr>
              <w:rPr>
                <w:del w:id="4230" w:author="Lane, Stefanie" w:date="2023-09-27T17:47:00Z"/>
                <w:rFonts w:ascii="Calibri" w:eastAsia="Times New Roman" w:hAnsi="Calibri" w:cs="Calibri"/>
                <w:color w:val="000000"/>
              </w:rPr>
              <w:pPrChange w:id="4231" w:author="Lane, Stefanie" w:date="2023-09-27T17:47:00Z">
                <w:pPr>
                  <w:spacing w:after="0" w:line="240" w:lineRule="auto"/>
                  <w:jc w:val="center"/>
                </w:pPr>
              </w:pPrChange>
            </w:pPr>
            <w:del w:id="423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A310342" w14:textId="66902C86" w:rsidR="00C44004" w:rsidRPr="00C44004" w:rsidDel="00CB6B19" w:rsidRDefault="00C44004">
            <w:pPr>
              <w:rPr>
                <w:del w:id="4233" w:author="Lane, Stefanie" w:date="2023-09-27T17:47:00Z"/>
                <w:rFonts w:ascii="Calibri" w:eastAsia="Times New Roman" w:hAnsi="Calibri" w:cs="Calibri"/>
                <w:color w:val="000000"/>
              </w:rPr>
              <w:pPrChange w:id="4234" w:author="Lane, Stefanie" w:date="2023-09-27T17:47:00Z">
                <w:pPr>
                  <w:spacing w:after="0" w:line="240" w:lineRule="auto"/>
                  <w:jc w:val="center"/>
                </w:pPr>
              </w:pPrChange>
            </w:pPr>
            <w:del w:id="4235" w:author="Lane, Stefanie" w:date="2023-09-27T17:47:00Z">
              <w:r w:rsidRPr="00C44004" w:rsidDel="00CB6B19">
                <w:rPr>
                  <w:rFonts w:ascii="Calibri" w:eastAsia="Times New Roman" w:hAnsi="Calibri" w:cs="Calibri"/>
                  <w:color w:val="000000"/>
                </w:rPr>
                <w:delText>2.3</w:delText>
              </w:r>
            </w:del>
          </w:p>
        </w:tc>
        <w:tc>
          <w:tcPr>
            <w:tcW w:w="960" w:type="dxa"/>
            <w:tcBorders>
              <w:top w:val="nil"/>
              <w:left w:val="nil"/>
              <w:bottom w:val="nil"/>
              <w:right w:val="nil"/>
            </w:tcBorders>
            <w:shd w:val="clear" w:color="auto" w:fill="auto"/>
            <w:noWrap/>
            <w:vAlign w:val="bottom"/>
            <w:hideMark/>
          </w:tcPr>
          <w:p w14:paraId="4556FC3A" w14:textId="2ACB206C" w:rsidR="00C44004" w:rsidRPr="00C44004" w:rsidDel="00CB6B19" w:rsidRDefault="00C44004">
            <w:pPr>
              <w:rPr>
                <w:del w:id="4236" w:author="Lane, Stefanie" w:date="2023-09-27T17:47:00Z"/>
                <w:rFonts w:ascii="Calibri" w:eastAsia="Times New Roman" w:hAnsi="Calibri" w:cs="Calibri"/>
                <w:color w:val="000000"/>
              </w:rPr>
              <w:pPrChange w:id="4237" w:author="Lane, Stefanie" w:date="2023-09-27T17:47:00Z">
                <w:pPr>
                  <w:spacing w:after="0" w:line="240" w:lineRule="auto"/>
                  <w:jc w:val="center"/>
                </w:pPr>
              </w:pPrChange>
            </w:pPr>
            <w:del w:id="4238" w:author="Lane, Stefanie" w:date="2023-09-27T17:47:00Z">
              <w:r w:rsidRPr="00C44004" w:rsidDel="00CB6B19">
                <w:rPr>
                  <w:rFonts w:ascii="Calibri" w:eastAsia="Times New Roman" w:hAnsi="Calibri" w:cs="Calibri"/>
                  <w:color w:val="000000"/>
                </w:rPr>
                <w:delText>1.8</w:delText>
              </w:r>
            </w:del>
          </w:p>
        </w:tc>
        <w:tc>
          <w:tcPr>
            <w:tcW w:w="1560" w:type="dxa"/>
            <w:tcBorders>
              <w:top w:val="nil"/>
              <w:left w:val="nil"/>
              <w:bottom w:val="nil"/>
              <w:right w:val="single" w:sz="8" w:space="0" w:color="auto"/>
            </w:tcBorders>
            <w:shd w:val="clear" w:color="auto" w:fill="auto"/>
            <w:noWrap/>
            <w:vAlign w:val="bottom"/>
            <w:hideMark/>
          </w:tcPr>
          <w:p w14:paraId="351723A6" w14:textId="31538F00" w:rsidR="00C44004" w:rsidRPr="00C44004" w:rsidDel="00CB6B19" w:rsidRDefault="00C44004">
            <w:pPr>
              <w:rPr>
                <w:del w:id="4239" w:author="Lane, Stefanie" w:date="2023-09-27T17:47:00Z"/>
                <w:rFonts w:ascii="Calibri" w:eastAsia="Times New Roman" w:hAnsi="Calibri" w:cs="Calibri"/>
                <w:color w:val="000000"/>
              </w:rPr>
              <w:pPrChange w:id="4240" w:author="Lane, Stefanie" w:date="2023-09-27T17:47:00Z">
                <w:pPr>
                  <w:spacing w:after="0" w:line="240" w:lineRule="auto"/>
                  <w:jc w:val="center"/>
                </w:pPr>
              </w:pPrChange>
            </w:pPr>
            <w:del w:id="4241" w:author="Lane, Stefanie" w:date="2023-09-27T17:47:00Z">
              <w:r w:rsidRPr="00C44004" w:rsidDel="00CB6B19">
                <w:rPr>
                  <w:rFonts w:ascii="Calibri" w:eastAsia="Times New Roman" w:hAnsi="Calibri" w:cs="Calibri"/>
                  <w:color w:val="000000"/>
                </w:rPr>
                <w:delText>+</w:delText>
              </w:r>
            </w:del>
          </w:p>
        </w:tc>
      </w:tr>
      <w:tr w:rsidR="00C44004" w:rsidRPr="00C44004" w:rsidDel="00CB6B19" w14:paraId="3C842B27" w14:textId="306F5DB5" w:rsidTr="00D143A8">
        <w:trPr>
          <w:trHeight w:val="290"/>
          <w:del w:id="4242" w:author="Lane, Stefanie" w:date="2023-09-27T17:47:00Z"/>
        </w:trPr>
        <w:tc>
          <w:tcPr>
            <w:tcW w:w="1311" w:type="dxa"/>
            <w:vMerge/>
            <w:tcBorders>
              <w:top w:val="nil"/>
              <w:left w:val="single" w:sz="8" w:space="0" w:color="auto"/>
              <w:bottom w:val="single" w:sz="8" w:space="0" w:color="000000"/>
              <w:right w:val="nil"/>
            </w:tcBorders>
            <w:vAlign w:val="center"/>
            <w:hideMark/>
          </w:tcPr>
          <w:p w14:paraId="7078E03A" w14:textId="73C33FB2" w:rsidR="00C44004" w:rsidRPr="00C44004" w:rsidDel="00CB6B19" w:rsidRDefault="00C44004">
            <w:pPr>
              <w:rPr>
                <w:del w:id="4243" w:author="Lane, Stefanie" w:date="2023-09-27T17:47:00Z"/>
                <w:rFonts w:ascii="Calibri" w:eastAsia="Times New Roman" w:hAnsi="Calibri" w:cs="Calibri"/>
                <w:color w:val="000000"/>
              </w:rPr>
              <w:pPrChange w:id="424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83EF89E" w14:textId="246F8D9F" w:rsidR="00C44004" w:rsidRPr="00C44004" w:rsidDel="00CB6B19" w:rsidRDefault="00C44004">
            <w:pPr>
              <w:rPr>
                <w:del w:id="4245" w:author="Lane, Stefanie" w:date="2023-09-27T17:47:00Z"/>
                <w:rFonts w:ascii="Calibri" w:eastAsia="Times New Roman" w:hAnsi="Calibri" w:cs="Calibri"/>
                <w:color w:val="000000"/>
              </w:rPr>
              <w:pPrChange w:id="424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0F07DF55" w:rsidR="00C44004" w:rsidRPr="00C44004" w:rsidDel="00CB6B19" w:rsidRDefault="00C44004">
            <w:pPr>
              <w:rPr>
                <w:del w:id="4247" w:author="Lane, Stefanie" w:date="2023-09-27T17:47:00Z"/>
                <w:rFonts w:ascii="Calibri" w:eastAsia="Times New Roman" w:hAnsi="Calibri" w:cs="Calibri"/>
                <w:i/>
                <w:iCs/>
                <w:color w:val="000000"/>
              </w:rPr>
              <w:pPrChange w:id="4248" w:author="Lane, Stefanie" w:date="2023-09-27T17:47:00Z">
                <w:pPr>
                  <w:spacing w:after="0" w:line="240" w:lineRule="auto"/>
                </w:pPr>
              </w:pPrChange>
            </w:pPr>
            <w:del w:id="4249" w:author="Lane, Stefanie" w:date="2023-09-27T17:47:00Z">
              <w:r w:rsidRPr="00C44004" w:rsidDel="00CB6B19">
                <w:rPr>
                  <w:rFonts w:ascii="Calibri" w:eastAsia="Times New Roman" w:hAnsi="Calibri" w:cs="Calibri"/>
                  <w:i/>
                  <w:iCs/>
                  <w:color w:val="000000"/>
                </w:rPr>
                <w:delText>Iris pseudacorus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397E2813" w:rsidR="00C44004" w:rsidRPr="00C44004" w:rsidDel="00CB6B19" w:rsidRDefault="00C44004">
            <w:pPr>
              <w:rPr>
                <w:del w:id="4250" w:author="Lane, Stefanie" w:date="2023-09-27T17:47:00Z"/>
                <w:rFonts w:ascii="Calibri" w:eastAsia="Times New Roman" w:hAnsi="Calibri" w:cs="Calibri"/>
                <w:color w:val="000000"/>
              </w:rPr>
              <w:pPrChange w:id="4251" w:author="Lane, Stefanie" w:date="2023-09-27T17:47:00Z">
                <w:pPr>
                  <w:spacing w:after="0" w:line="240" w:lineRule="auto"/>
                  <w:jc w:val="center"/>
                </w:pPr>
              </w:pPrChange>
            </w:pPr>
            <w:del w:id="425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61EA3332" w:rsidR="00C44004" w:rsidRPr="00C44004" w:rsidDel="00CB6B19" w:rsidRDefault="00C44004">
            <w:pPr>
              <w:rPr>
                <w:del w:id="4253" w:author="Lane, Stefanie" w:date="2023-09-27T17:47:00Z"/>
                <w:rFonts w:ascii="Calibri" w:eastAsia="Times New Roman" w:hAnsi="Calibri" w:cs="Calibri"/>
                <w:color w:val="000000"/>
              </w:rPr>
              <w:pPrChange w:id="4254" w:author="Lane, Stefanie" w:date="2023-09-27T17:47:00Z">
                <w:pPr>
                  <w:spacing w:after="0" w:line="240" w:lineRule="auto"/>
                  <w:jc w:val="center"/>
                </w:pPr>
              </w:pPrChange>
            </w:pPr>
            <w:del w:id="4255"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4FF24E07" w:rsidR="00C44004" w:rsidRPr="00C44004" w:rsidDel="00CB6B19" w:rsidRDefault="00C44004">
            <w:pPr>
              <w:rPr>
                <w:del w:id="4256" w:author="Lane, Stefanie" w:date="2023-09-27T17:47:00Z"/>
                <w:rFonts w:ascii="Calibri" w:eastAsia="Times New Roman" w:hAnsi="Calibri" w:cs="Calibri"/>
                <w:color w:val="000000"/>
              </w:rPr>
              <w:pPrChange w:id="4257" w:author="Lane, Stefanie" w:date="2023-09-27T17:47:00Z">
                <w:pPr>
                  <w:spacing w:after="0" w:line="240" w:lineRule="auto"/>
                  <w:jc w:val="center"/>
                </w:pPr>
              </w:pPrChange>
            </w:pPr>
            <w:del w:id="4258"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5DA224EC" w:rsidR="00C44004" w:rsidRPr="00C44004" w:rsidDel="00CB6B19" w:rsidRDefault="00C44004">
            <w:pPr>
              <w:rPr>
                <w:del w:id="4259" w:author="Lane, Stefanie" w:date="2023-09-27T17:47:00Z"/>
                <w:rFonts w:ascii="Calibri" w:eastAsia="Times New Roman" w:hAnsi="Calibri" w:cs="Calibri"/>
                <w:color w:val="000000"/>
              </w:rPr>
              <w:pPrChange w:id="4260" w:author="Lane, Stefanie" w:date="2023-09-27T17:47:00Z">
                <w:pPr>
                  <w:spacing w:after="0" w:line="240" w:lineRule="auto"/>
                  <w:jc w:val="center"/>
                </w:pPr>
              </w:pPrChange>
            </w:pPr>
            <w:del w:id="4261" w:author="Lane, Stefanie" w:date="2023-09-27T17:47:00Z">
              <w:r w:rsidRPr="00C44004" w:rsidDel="00CB6B19">
                <w:rPr>
                  <w:rFonts w:ascii="Calibri" w:eastAsia="Times New Roman" w:hAnsi="Calibri" w:cs="Calibri"/>
                  <w:color w:val="000000"/>
                </w:rPr>
                <w:delText>gained</w:delText>
              </w:r>
            </w:del>
          </w:p>
        </w:tc>
      </w:tr>
      <w:tr w:rsidR="00C44004" w:rsidRPr="00C44004" w:rsidDel="00CB6B19" w14:paraId="31B829C0" w14:textId="6E03E45D" w:rsidTr="00D143A8">
        <w:trPr>
          <w:trHeight w:val="290"/>
          <w:del w:id="4262" w:author="Lane, Stefanie" w:date="2023-09-27T17:47:00Z"/>
        </w:trPr>
        <w:tc>
          <w:tcPr>
            <w:tcW w:w="1311" w:type="dxa"/>
            <w:vMerge/>
            <w:tcBorders>
              <w:top w:val="nil"/>
              <w:left w:val="single" w:sz="8" w:space="0" w:color="auto"/>
              <w:bottom w:val="single" w:sz="8" w:space="0" w:color="000000"/>
              <w:right w:val="nil"/>
            </w:tcBorders>
            <w:vAlign w:val="center"/>
            <w:hideMark/>
          </w:tcPr>
          <w:p w14:paraId="357856A1" w14:textId="3B6AB8C7" w:rsidR="00C44004" w:rsidRPr="00C44004" w:rsidDel="00CB6B19" w:rsidRDefault="00C44004">
            <w:pPr>
              <w:rPr>
                <w:del w:id="4263" w:author="Lane, Stefanie" w:date="2023-09-27T17:47:00Z"/>
                <w:rFonts w:ascii="Calibri" w:eastAsia="Times New Roman" w:hAnsi="Calibri" w:cs="Calibri"/>
                <w:color w:val="000000"/>
              </w:rPr>
              <w:pPrChange w:id="42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4A021B2" w14:textId="083F83D6" w:rsidR="00C44004" w:rsidRPr="00C44004" w:rsidDel="00CB6B19" w:rsidRDefault="00C44004">
            <w:pPr>
              <w:rPr>
                <w:del w:id="4265" w:author="Lane, Stefanie" w:date="2023-09-27T17:47:00Z"/>
                <w:rFonts w:ascii="Calibri" w:eastAsia="Times New Roman" w:hAnsi="Calibri" w:cs="Calibri"/>
                <w:color w:val="000000"/>
              </w:rPr>
              <w:pPrChange w:id="426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E39A73E" w14:textId="3A84BE02" w:rsidR="00C44004" w:rsidRPr="00C44004" w:rsidDel="00CB6B19" w:rsidRDefault="00C44004">
            <w:pPr>
              <w:rPr>
                <w:del w:id="4267" w:author="Lane, Stefanie" w:date="2023-09-27T17:47:00Z"/>
                <w:rFonts w:ascii="Calibri" w:eastAsia="Times New Roman" w:hAnsi="Calibri" w:cs="Calibri"/>
                <w:i/>
                <w:iCs/>
                <w:color w:val="000000"/>
              </w:rPr>
              <w:pPrChange w:id="4268" w:author="Lane, Stefanie" w:date="2023-09-27T17:47:00Z">
                <w:pPr>
                  <w:spacing w:after="0" w:line="240" w:lineRule="auto"/>
                </w:pPr>
              </w:pPrChange>
            </w:pPr>
            <w:del w:id="4269" w:author="Lane, Stefanie" w:date="2023-09-27T17:47:00Z">
              <w:r w:rsidRPr="00C44004" w:rsidDel="00CB6B19">
                <w:rPr>
                  <w:rFonts w:ascii="Calibri" w:eastAsia="Times New Roman" w:hAnsi="Calibri" w:cs="Calibri"/>
                  <w:i/>
                  <w:iCs/>
                  <w:color w:val="000000"/>
                </w:rPr>
                <w:delText>Lycopus europaeus</w:delText>
              </w:r>
            </w:del>
          </w:p>
        </w:tc>
        <w:tc>
          <w:tcPr>
            <w:tcW w:w="960" w:type="dxa"/>
            <w:tcBorders>
              <w:top w:val="nil"/>
              <w:left w:val="nil"/>
              <w:bottom w:val="nil"/>
              <w:right w:val="nil"/>
            </w:tcBorders>
            <w:shd w:val="clear" w:color="auto" w:fill="auto"/>
            <w:noWrap/>
            <w:vAlign w:val="bottom"/>
            <w:hideMark/>
          </w:tcPr>
          <w:p w14:paraId="34D1DFD9" w14:textId="15157EFC" w:rsidR="00C44004" w:rsidRPr="00C44004" w:rsidDel="00CB6B19" w:rsidRDefault="00C44004">
            <w:pPr>
              <w:rPr>
                <w:del w:id="4270" w:author="Lane, Stefanie" w:date="2023-09-27T17:47:00Z"/>
                <w:rFonts w:ascii="Calibri" w:eastAsia="Times New Roman" w:hAnsi="Calibri" w:cs="Calibri"/>
                <w:color w:val="000000"/>
              </w:rPr>
              <w:pPrChange w:id="4271" w:author="Lane, Stefanie" w:date="2023-09-27T17:47:00Z">
                <w:pPr>
                  <w:spacing w:after="0" w:line="240" w:lineRule="auto"/>
                  <w:jc w:val="center"/>
                </w:pPr>
              </w:pPrChange>
            </w:pPr>
            <w:del w:id="427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nil"/>
              <w:right w:val="nil"/>
            </w:tcBorders>
            <w:shd w:val="clear" w:color="auto" w:fill="auto"/>
            <w:noWrap/>
            <w:vAlign w:val="bottom"/>
            <w:hideMark/>
          </w:tcPr>
          <w:p w14:paraId="72855814" w14:textId="66B98EF2" w:rsidR="00C44004" w:rsidRPr="00C44004" w:rsidDel="00CB6B19" w:rsidRDefault="00C44004">
            <w:pPr>
              <w:rPr>
                <w:del w:id="4273" w:author="Lane, Stefanie" w:date="2023-09-27T17:47:00Z"/>
                <w:rFonts w:ascii="Calibri" w:eastAsia="Times New Roman" w:hAnsi="Calibri" w:cs="Calibri"/>
                <w:color w:val="000000"/>
              </w:rPr>
              <w:pPrChange w:id="4274" w:author="Lane, Stefanie" w:date="2023-09-27T17:47:00Z">
                <w:pPr>
                  <w:spacing w:after="0" w:line="240" w:lineRule="auto"/>
                  <w:jc w:val="center"/>
                </w:pPr>
              </w:pPrChange>
            </w:pPr>
            <w:del w:id="4275"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nil"/>
              <w:right w:val="nil"/>
            </w:tcBorders>
            <w:shd w:val="clear" w:color="auto" w:fill="auto"/>
            <w:noWrap/>
            <w:vAlign w:val="bottom"/>
            <w:hideMark/>
          </w:tcPr>
          <w:p w14:paraId="0090E5B7" w14:textId="61DAD67C" w:rsidR="00C44004" w:rsidRPr="00C44004" w:rsidDel="00CB6B19" w:rsidRDefault="00C44004">
            <w:pPr>
              <w:rPr>
                <w:del w:id="4276" w:author="Lane, Stefanie" w:date="2023-09-27T17:47:00Z"/>
                <w:rFonts w:ascii="Calibri" w:eastAsia="Times New Roman" w:hAnsi="Calibri" w:cs="Calibri"/>
                <w:color w:val="000000"/>
              </w:rPr>
              <w:pPrChange w:id="4277" w:author="Lane, Stefanie" w:date="2023-09-27T17:47:00Z">
                <w:pPr>
                  <w:spacing w:after="0" w:line="240" w:lineRule="auto"/>
                  <w:jc w:val="center"/>
                </w:pPr>
              </w:pPrChange>
            </w:pPr>
            <w:del w:id="4278"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nil"/>
              <w:right w:val="single" w:sz="8" w:space="0" w:color="auto"/>
            </w:tcBorders>
            <w:shd w:val="clear" w:color="auto" w:fill="auto"/>
            <w:noWrap/>
            <w:vAlign w:val="bottom"/>
            <w:hideMark/>
          </w:tcPr>
          <w:p w14:paraId="51C94711" w14:textId="31CBAEF6" w:rsidR="00C44004" w:rsidRPr="00C44004" w:rsidDel="00CB6B19" w:rsidRDefault="00C44004">
            <w:pPr>
              <w:rPr>
                <w:del w:id="4279" w:author="Lane, Stefanie" w:date="2023-09-27T17:47:00Z"/>
                <w:rFonts w:ascii="Calibri" w:eastAsia="Times New Roman" w:hAnsi="Calibri" w:cs="Calibri"/>
                <w:color w:val="000000"/>
              </w:rPr>
              <w:pPrChange w:id="4280" w:author="Lane, Stefanie" w:date="2023-09-27T17:47:00Z">
                <w:pPr>
                  <w:spacing w:after="0" w:line="240" w:lineRule="auto"/>
                  <w:jc w:val="center"/>
                </w:pPr>
              </w:pPrChange>
            </w:pPr>
            <w:del w:id="4281" w:author="Lane, Stefanie" w:date="2023-09-27T17:47:00Z">
              <w:r w:rsidRPr="00C44004" w:rsidDel="00CB6B19">
                <w:rPr>
                  <w:rFonts w:ascii="Calibri" w:eastAsia="Times New Roman" w:hAnsi="Calibri" w:cs="Calibri"/>
                  <w:color w:val="000000"/>
                </w:rPr>
                <w:delText>gained</w:delText>
              </w:r>
            </w:del>
          </w:p>
        </w:tc>
      </w:tr>
      <w:tr w:rsidR="00C44004" w:rsidRPr="00C44004" w:rsidDel="00CB6B19" w14:paraId="39ECF63E" w14:textId="2B20220B" w:rsidTr="00D143A8">
        <w:trPr>
          <w:trHeight w:val="290"/>
          <w:del w:id="4282" w:author="Lane, Stefanie" w:date="2023-09-27T17:47:00Z"/>
        </w:trPr>
        <w:tc>
          <w:tcPr>
            <w:tcW w:w="1311" w:type="dxa"/>
            <w:vMerge/>
            <w:tcBorders>
              <w:top w:val="nil"/>
              <w:left w:val="single" w:sz="8" w:space="0" w:color="auto"/>
              <w:bottom w:val="single" w:sz="8" w:space="0" w:color="000000"/>
              <w:right w:val="nil"/>
            </w:tcBorders>
            <w:vAlign w:val="center"/>
            <w:hideMark/>
          </w:tcPr>
          <w:p w14:paraId="01267023" w14:textId="265CAB30" w:rsidR="00C44004" w:rsidRPr="00C44004" w:rsidDel="00CB6B19" w:rsidRDefault="00C44004">
            <w:pPr>
              <w:rPr>
                <w:del w:id="4283" w:author="Lane, Stefanie" w:date="2023-09-27T17:47:00Z"/>
                <w:rFonts w:ascii="Calibri" w:eastAsia="Times New Roman" w:hAnsi="Calibri" w:cs="Calibri"/>
                <w:color w:val="000000"/>
              </w:rPr>
              <w:pPrChange w:id="428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AA8A9D5" w14:textId="4C201D63" w:rsidR="00C44004" w:rsidRPr="00C44004" w:rsidDel="00CB6B19" w:rsidRDefault="00C44004">
            <w:pPr>
              <w:rPr>
                <w:del w:id="4285" w:author="Lane, Stefanie" w:date="2023-09-27T17:47:00Z"/>
                <w:rFonts w:ascii="Calibri" w:eastAsia="Times New Roman" w:hAnsi="Calibri" w:cs="Calibri"/>
                <w:color w:val="000000"/>
              </w:rPr>
              <w:pPrChange w:id="428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30F6046D" w:rsidR="00C44004" w:rsidRPr="00C44004" w:rsidDel="00CB6B19" w:rsidRDefault="00C44004">
            <w:pPr>
              <w:rPr>
                <w:del w:id="4287" w:author="Lane, Stefanie" w:date="2023-09-27T17:47:00Z"/>
                <w:rFonts w:ascii="Calibri" w:eastAsia="Times New Roman" w:hAnsi="Calibri" w:cs="Calibri"/>
                <w:i/>
                <w:iCs/>
                <w:color w:val="000000"/>
              </w:rPr>
              <w:pPrChange w:id="4288" w:author="Lane, Stefanie" w:date="2023-09-27T17:47:00Z">
                <w:pPr>
                  <w:spacing w:after="0" w:line="240" w:lineRule="auto"/>
                </w:pPr>
              </w:pPrChange>
            </w:pPr>
            <w:del w:id="4289" w:author="Lane, Stefanie" w:date="2023-09-27T17:47:00Z">
              <w:r w:rsidRPr="00C44004" w:rsidDel="00CB6B19">
                <w:rPr>
                  <w:rFonts w:ascii="Calibri" w:eastAsia="Times New Roman" w:hAnsi="Calibri" w:cs="Calibri"/>
                  <w:i/>
                  <w:iCs/>
                  <w:color w:val="000000"/>
                </w:rPr>
                <w:delText>Phalaris arundinacea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57E8B032" w:rsidR="00C44004" w:rsidRPr="00C44004" w:rsidDel="00CB6B19" w:rsidRDefault="00C44004">
            <w:pPr>
              <w:rPr>
                <w:del w:id="4290" w:author="Lane, Stefanie" w:date="2023-09-27T17:47:00Z"/>
                <w:rFonts w:ascii="Calibri" w:eastAsia="Times New Roman" w:hAnsi="Calibri" w:cs="Calibri"/>
                <w:color w:val="000000"/>
              </w:rPr>
              <w:pPrChange w:id="4291" w:author="Lane, Stefanie" w:date="2023-09-27T17:47:00Z">
                <w:pPr>
                  <w:spacing w:after="0" w:line="240" w:lineRule="auto"/>
                  <w:jc w:val="center"/>
                </w:pPr>
              </w:pPrChange>
            </w:pPr>
            <w:del w:id="429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1642BE9E" w:rsidR="00C44004" w:rsidRPr="00C44004" w:rsidDel="00CB6B19" w:rsidRDefault="00C44004">
            <w:pPr>
              <w:rPr>
                <w:del w:id="4293" w:author="Lane, Stefanie" w:date="2023-09-27T17:47:00Z"/>
                <w:rFonts w:ascii="Calibri" w:eastAsia="Times New Roman" w:hAnsi="Calibri" w:cs="Calibri"/>
                <w:color w:val="000000"/>
              </w:rPr>
              <w:pPrChange w:id="4294" w:author="Lane, Stefanie" w:date="2023-09-27T17:47:00Z">
                <w:pPr>
                  <w:spacing w:after="0" w:line="240" w:lineRule="auto"/>
                  <w:jc w:val="center"/>
                </w:pPr>
              </w:pPrChange>
            </w:pPr>
            <w:del w:id="429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5F35DDD9" w:rsidR="00C44004" w:rsidRPr="00C44004" w:rsidDel="00CB6B19" w:rsidRDefault="00C44004">
            <w:pPr>
              <w:rPr>
                <w:del w:id="4296" w:author="Lane, Stefanie" w:date="2023-09-27T17:47:00Z"/>
                <w:rFonts w:ascii="Calibri" w:eastAsia="Times New Roman" w:hAnsi="Calibri" w:cs="Calibri"/>
                <w:color w:val="000000"/>
              </w:rPr>
              <w:pPrChange w:id="4297" w:author="Lane, Stefanie" w:date="2023-09-27T17:47:00Z">
                <w:pPr>
                  <w:spacing w:after="0" w:line="240" w:lineRule="auto"/>
                  <w:jc w:val="center"/>
                </w:pPr>
              </w:pPrChange>
            </w:pPr>
            <w:del w:id="4298"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229E39E7" w:rsidR="00C44004" w:rsidRPr="00C44004" w:rsidDel="00CB6B19" w:rsidRDefault="00C44004">
            <w:pPr>
              <w:rPr>
                <w:del w:id="4299" w:author="Lane, Stefanie" w:date="2023-09-27T17:47:00Z"/>
                <w:rFonts w:ascii="Calibri" w:eastAsia="Times New Roman" w:hAnsi="Calibri" w:cs="Calibri"/>
                <w:color w:val="000000"/>
              </w:rPr>
              <w:pPrChange w:id="4300" w:author="Lane, Stefanie" w:date="2023-09-27T17:47:00Z">
                <w:pPr>
                  <w:spacing w:after="0" w:line="240" w:lineRule="auto"/>
                  <w:jc w:val="center"/>
                </w:pPr>
              </w:pPrChange>
            </w:pPr>
            <w:del w:id="4301" w:author="Lane, Stefanie" w:date="2023-09-27T17:47:00Z">
              <w:r w:rsidRPr="00C44004" w:rsidDel="00CB6B19">
                <w:rPr>
                  <w:rFonts w:ascii="Calibri" w:eastAsia="Times New Roman" w:hAnsi="Calibri" w:cs="Calibri"/>
                  <w:color w:val="000000"/>
                </w:rPr>
                <w:delText>gained</w:delText>
              </w:r>
            </w:del>
          </w:p>
        </w:tc>
      </w:tr>
      <w:tr w:rsidR="00C44004" w:rsidRPr="00C44004" w:rsidDel="00CB6B19" w14:paraId="08C912B0" w14:textId="54B4E642" w:rsidTr="00D143A8">
        <w:trPr>
          <w:trHeight w:val="300"/>
          <w:del w:id="4302" w:author="Lane, Stefanie" w:date="2023-09-27T17:47:00Z"/>
        </w:trPr>
        <w:tc>
          <w:tcPr>
            <w:tcW w:w="1311" w:type="dxa"/>
            <w:vMerge/>
            <w:tcBorders>
              <w:top w:val="nil"/>
              <w:left w:val="single" w:sz="8" w:space="0" w:color="auto"/>
              <w:bottom w:val="single" w:sz="8" w:space="0" w:color="000000"/>
              <w:right w:val="nil"/>
            </w:tcBorders>
            <w:vAlign w:val="center"/>
            <w:hideMark/>
          </w:tcPr>
          <w:p w14:paraId="52AF7D45" w14:textId="0AC6D2A5" w:rsidR="00C44004" w:rsidRPr="00C44004" w:rsidDel="00CB6B19" w:rsidRDefault="00C44004">
            <w:pPr>
              <w:rPr>
                <w:del w:id="4303" w:author="Lane, Stefanie" w:date="2023-09-27T17:47:00Z"/>
                <w:rFonts w:ascii="Calibri" w:eastAsia="Times New Roman" w:hAnsi="Calibri" w:cs="Calibri"/>
                <w:color w:val="000000"/>
              </w:rPr>
              <w:pPrChange w:id="430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1659B41" w14:textId="088BC4D5" w:rsidR="00C44004" w:rsidRPr="00C44004" w:rsidDel="00CB6B19" w:rsidRDefault="00C44004">
            <w:pPr>
              <w:rPr>
                <w:del w:id="4305" w:author="Lane, Stefanie" w:date="2023-09-27T17:47:00Z"/>
                <w:rFonts w:ascii="Calibri" w:eastAsia="Times New Roman" w:hAnsi="Calibri" w:cs="Calibri"/>
                <w:color w:val="000000"/>
              </w:rPr>
              <w:pPrChange w:id="4306"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2201E8A1" w14:textId="3D029951" w:rsidR="00C44004" w:rsidRPr="00C44004" w:rsidDel="00CB6B19" w:rsidRDefault="00B678A8">
            <w:pPr>
              <w:rPr>
                <w:del w:id="4307" w:author="Lane, Stefanie" w:date="2023-09-27T17:47:00Z"/>
                <w:rFonts w:ascii="Calibri" w:eastAsia="Times New Roman" w:hAnsi="Calibri" w:cs="Calibri"/>
                <w:i/>
                <w:iCs/>
                <w:color w:val="000000"/>
              </w:rPr>
              <w:pPrChange w:id="4308" w:author="Lane, Stefanie" w:date="2023-09-27T17:47:00Z">
                <w:pPr>
                  <w:spacing w:after="0" w:line="240" w:lineRule="auto"/>
                </w:pPr>
              </w:pPrChange>
            </w:pPr>
            <w:del w:id="4309" w:author="Lane, Stefanie" w:date="2023-09-27T17:47:00Z">
              <w:r w:rsidDel="00CB6B19">
                <w:rPr>
                  <w:rFonts w:ascii="Calibri" w:eastAsia="Times New Roman" w:hAnsi="Calibri" w:cs="Calibri"/>
                  <w:i/>
                  <w:iCs/>
                  <w:color w:val="000000"/>
                </w:rPr>
                <w:delText>Schedonorus arundinaceus</w:delText>
              </w:r>
            </w:del>
          </w:p>
        </w:tc>
        <w:tc>
          <w:tcPr>
            <w:tcW w:w="960" w:type="dxa"/>
            <w:tcBorders>
              <w:top w:val="nil"/>
              <w:left w:val="nil"/>
              <w:bottom w:val="single" w:sz="8" w:space="0" w:color="auto"/>
              <w:right w:val="nil"/>
            </w:tcBorders>
            <w:shd w:val="clear" w:color="auto" w:fill="auto"/>
            <w:noWrap/>
            <w:vAlign w:val="bottom"/>
            <w:hideMark/>
          </w:tcPr>
          <w:p w14:paraId="3E461E10" w14:textId="1E87B11B" w:rsidR="00C44004" w:rsidRPr="00C44004" w:rsidDel="00CB6B19" w:rsidRDefault="00C44004">
            <w:pPr>
              <w:rPr>
                <w:del w:id="4310" w:author="Lane, Stefanie" w:date="2023-09-27T17:47:00Z"/>
                <w:rFonts w:ascii="Calibri" w:eastAsia="Times New Roman" w:hAnsi="Calibri" w:cs="Calibri"/>
                <w:color w:val="000000"/>
              </w:rPr>
              <w:pPrChange w:id="4311" w:author="Lane, Stefanie" w:date="2023-09-27T17:47:00Z">
                <w:pPr>
                  <w:spacing w:after="0" w:line="240" w:lineRule="auto"/>
                  <w:jc w:val="center"/>
                </w:pPr>
              </w:pPrChange>
            </w:pPr>
            <w:del w:id="431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22FC20C9" w14:textId="24983D58" w:rsidR="00C44004" w:rsidRPr="00C44004" w:rsidDel="00CB6B19" w:rsidRDefault="00C44004">
            <w:pPr>
              <w:rPr>
                <w:del w:id="4313" w:author="Lane, Stefanie" w:date="2023-09-27T17:47:00Z"/>
                <w:rFonts w:ascii="Calibri" w:eastAsia="Times New Roman" w:hAnsi="Calibri" w:cs="Calibri"/>
                <w:color w:val="000000"/>
              </w:rPr>
              <w:pPrChange w:id="4314" w:author="Lane, Stefanie" w:date="2023-09-27T17:47:00Z">
                <w:pPr>
                  <w:spacing w:after="0" w:line="240" w:lineRule="auto"/>
                  <w:jc w:val="center"/>
                </w:pPr>
              </w:pPrChange>
            </w:pPr>
            <w:del w:id="431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8" w:space="0" w:color="auto"/>
              <w:right w:val="nil"/>
            </w:tcBorders>
            <w:shd w:val="clear" w:color="auto" w:fill="auto"/>
            <w:noWrap/>
            <w:vAlign w:val="bottom"/>
            <w:hideMark/>
          </w:tcPr>
          <w:p w14:paraId="3D8271BF" w14:textId="72D31487" w:rsidR="00C44004" w:rsidRPr="00C44004" w:rsidDel="00CB6B19" w:rsidRDefault="00C44004">
            <w:pPr>
              <w:rPr>
                <w:del w:id="4316" w:author="Lane, Stefanie" w:date="2023-09-27T17:47:00Z"/>
                <w:rFonts w:ascii="Calibri" w:eastAsia="Times New Roman" w:hAnsi="Calibri" w:cs="Calibri"/>
                <w:color w:val="000000"/>
              </w:rPr>
              <w:pPrChange w:id="4317" w:author="Lane, Stefanie" w:date="2023-09-27T17:47:00Z">
                <w:pPr>
                  <w:spacing w:after="0" w:line="240" w:lineRule="auto"/>
                  <w:jc w:val="center"/>
                </w:pPr>
              </w:pPrChange>
            </w:pPr>
            <w:del w:id="431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4A8112A3" w:rsidR="00C44004" w:rsidRPr="00C44004" w:rsidDel="00CB6B19" w:rsidRDefault="00C44004">
            <w:pPr>
              <w:rPr>
                <w:del w:id="4319" w:author="Lane, Stefanie" w:date="2023-09-27T17:47:00Z"/>
                <w:rFonts w:ascii="Calibri" w:eastAsia="Times New Roman" w:hAnsi="Calibri" w:cs="Calibri"/>
                <w:color w:val="000000"/>
              </w:rPr>
              <w:pPrChange w:id="4320" w:author="Lane, Stefanie" w:date="2023-09-27T17:47:00Z">
                <w:pPr>
                  <w:spacing w:after="0" w:line="240" w:lineRule="auto"/>
                  <w:jc w:val="center"/>
                </w:pPr>
              </w:pPrChange>
            </w:pPr>
            <w:del w:id="4321" w:author="Lane, Stefanie" w:date="2023-09-27T17:47:00Z">
              <w:r w:rsidRPr="00C44004" w:rsidDel="00CB6B19">
                <w:rPr>
                  <w:rFonts w:ascii="Calibri" w:eastAsia="Times New Roman" w:hAnsi="Calibri" w:cs="Calibri"/>
                  <w:color w:val="000000"/>
                </w:rPr>
                <w:delText> </w:delText>
              </w:r>
            </w:del>
          </w:p>
        </w:tc>
      </w:tr>
      <w:tr w:rsidR="00C44004" w:rsidRPr="00C44004" w:rsidDel="00CB6B19" w14:paraId="263953DE" w14:textId="608AD775" w:rsidTr="00D143A8">
        <w:trPr>
          <w:trHeight w:val="290"/>
          <w:del w:id="4322" w:author="Lane, Stefanie" w:date="2023-09-27T17:47:00Z"/>
        </w:trPr>
        <w:tc>
          <w:tcPr>
            <w:tcW w:w="1311" w:type="dxa"/>
            <w:vMerge/>
            <w:tcBorders>
              <w:top w:val="nil"/>
              <w:left w:val="single" w:sz="8" w:space="0" w:color="auto"/>
              <w:bottom w:val="single" w:sz="8" w:space="0" w:color="000000"/>
              <w:right w:val="nil"/>
            </w:tcBorders>
            <w:vAlign w:val="center"/>
            <w:hideMark/>
          </w:tcPr>
          <w:p w14:paraId="24DE8E0E" w14:textId="3AF25329" w:rsidR="00C44004" w:rsidRPr="00C44004" w:rsidDel="00CB6B19" w:rsidRDefault="00C44004">
            <w:pPr>
              <w:rPr>
                <w:del w:id="4323" w:author="Lane, Stefanie" w:date="2023-09-27T17:47:00Z"/>
                <w:rFonts w:ascii="Calibri" w:eastAsia="Times New Roman" w:hAnsi="Calibri" w:cs="Calibri"/>
                <w:color w:val="000000"/>
              </w:rPr>
              <w:pPrChange w:id="4324"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49DB2A1" w:rsidR="00C44004" w:rsidRPr="00C44004" w:rsidDel="00CB6B19" w:rsidRDefault="004079C7">
            <w:pPr>
              <w:rPr>
                <w:del w:id="4325" w:author="Lane, Stefanie" w:date="2023-09-27T17:47:00Z"/>
                <w:rFonts w:ascii="Calibri" w:eastAsia="Times New Roman" w:hAnsi="Calibri" w:cs="Calibri"/>
                <w:color w:val="000000"/>
              </w:rPr>
              <w:pPrChange w:id="4326" w:author="Lane, Stefanie" w:date="2023-09-27T17:47:00Z">
                <w:pPr>
                  <w:spacing w:after="0" w:line="240" w:lineRule="auto"/>
                  <w:jc w:val="center"/>
                </w:pPr>
              </w:pPrChange>
            </w:pPr>
            <w:del w:id="4327" w:author="Lane, Stefanie" w:date="2023-09-27T17:47:00Z">
              <w:r w:rsidDel="00CB6B19">
                <w:rPr>
                  <w:rFonts w:ascii="Calibri" w:eastAsia="Times New Roman" w:hAnsi="Calibri" w:cs="Calibri"/>
                  <w:color w:val="000000"/>
                </w:rPr>
                <w:delText>Native</w:delText>
              </w:r>
              <w:r w:rsidR="00C44004" w:rsidRPr="00C44004" w:rsidDel="00CB6B19">
                <w:rPr>
                  <w:rFonts w:ascii="Calibri" w:eastAsia="Times New Roman" w:hAnsi="Calibri" w:cs="Calibri"/>
                  <w:color w:val="000000"/>
                </w:rPr>
                <w:delText> </w:delText>
              </w:r>
            </w:del>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1DD3A838" w:rsidR="00C44004" w:rsidRPr="00C44004" w:rsidDel="00CB6B19" w:rsidRDefault="00C44004">
            <w:pPr>
              <w:rPr>
                <w:del w:id="4328" w:author="Lane, Stefanie" w:date="2023-09-27T17:47:00Z"/>
                <w:rFonts w:ascii="Calibri" w:eastAsia="Times New Roman" w:hAnsi="Calibri" w:cs="Calibri"/>
                <w:i/>
                <w:iCs/>
                <w:color w:val="000000"/>
              </w:rPr>
              <w:pPrChange w:id="4329" w:author="Lane, Stefanie" w:date="2023-09-27T17:47:00Z">
                <w:pPr>
                  <w:spacing w:after="0" w:line="240" w:lineRule="auto"/>
                </w:pPr>
              </w:pPrChange>
            </w:pPr>
            <w:del w:id="4330" w:author="Lane, Stefanie" w:date="2023-09-27T17:47:00Z">
              <w:r w:rsidRPr="00C44004" w:rsidDel="00CB6B19">
                <w:rPr>
                  <w:rFonts w:ascii="Calibri" w:eastAsia="Times New Roman" w:hAnsi="Calibri" w:cs="Calibri"/>
                  <w:i/>
                  <w:iCs/>
                  <w:color w:val="000000"/>
                </w:rPr>
                <w:delText>Alopecurus geniculatus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1956EE63" w:rsidR="00C44004" w:rsidRPr="00C44004" w:rsidDel="00CB6B19" w:rsidRDefault="00C44004">
            <w:pPr>
              <w:rPr>
                <w:del w:id="4331" w:author="Lane, Stefanie" w:date="2023-09-27T17:47:00Z"/>
                <w:rFonts w:ascii="Calibri" w:eastAsia="Times New Roman" w:hAnsi="Calibri" w:cs="Calibri"/>
                <w:color w:val="000000"/>
              </w:rPr>
              <w:pPrChange w:id="4332" w:author="Lane, Stefanie" w:date="2023-09-27T17:47:00Z">
                <w:pPr>
                  <w:spacing w:after="0" w:line="240" w:lineRule="auto"/>
                  <w:jc w:val="center"/>
                </w:pPr>
              </w:pPrChange>
            </w:pPr>
            <w:del w:id="4333"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30657879" w:rsidR="00C44004" w:rsidRPr="00C44004" w:rsidDel="00CB6B19" w:rsidRDefault="00C44004">
            <w:pPr>
              <w:rPr>
                <w:del w:id="4334" w:author="Lane, Stefanie" w:date="2023-09-27T17:47:00Z"/>
                <w:rFonts w:ascii="Calibri" w:eastAsia="Times New Roman" w:hAnsi="Calibri" w:cs="Calibri"/>
                <w:color w:val="000000"/>
              </w:rPr>
              <w:pPrChange w:id="4335" w:author="Lane, Stefanie" w:date="2023-09-27T17:47:00Z">
                <w:pPr>
                  <w:spacing w:after="0" w:line="240" w:lineRule="auto"/>
                  <w:jc w:val="center"/>
                </w:pPr>
              </w:pPrChange>
            </w:pPr>
            <w:del w:id="4336"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DE3C272" w:rsidR="00C44004" w:rsidRPr="00C44004" w:rsidDel="00CB6B19" w:rsidRDefault="00C44004">
            <w:pPr>
              <w:rPr>
                <w:del w:id="4337" w:author="Lane, Stefanie" w:date="2023-09-27T17:47:00Z"/>
                <w:rFonts w:ascii="Calibri" w:eastAsia="Times New Roman" w:hAnsi="Calibri" w:cs="Calibri"/>
                <w:color w:val="000000"/>
              </w:rPr>
              <w:pPrChange w:id="4338" w:author="Lane, Stefanie" w:date="2023-09-27T17:47:00Z">
                <w:pPr>
                  <w:spacing w:after="0" w:line="240" w:lineRule="auto"/>
                  <w:jc w:val="center"/>
                </w:pPr>
              </w:pPrChange>
            </w:pPr>
            <w:del w:id="4339"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263529A1" w:rsidR="00C44004" w:rsidRPr="00C44004" w:rsidDel="00CB6B19" w:rsidRDefault="00C44004">
            <w:pPr>
              <w:rPr>
                <w:del w:id="4340" w:author="Lane, Stefanie" w:date="2023-09-27T17:47:00Z"/>
                <w:rFonts w:ascii="Calibri" w:eastAsia="Times New Roman" w:hAnsi="Calibri" w:cs="Calibri"/>
                <w:color w:val="000000"/>
              </w:rPr>
              <w:pPrChange w:id="4341" w:author="Lane, Stefanie" w:date="2023-09-27T17:47:00Z">
                <w:pPr>
                  <w:spacing w:after="0" w:line="240" w:lineRule="auto"/>
                  <w:jc w:val="center"/>
                </w:pPr>
              </w:pPrChange>
            </w:pPr>
            <w:del w:id="4342"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4597ADFD" w14:textId="09EB5B99" w:rsidTr="00D143A8">
        <w:trPr>
          <w:trHeight w:val="290"/>
          <w:del w:id="4343" w:author="Lane, Stefanie" w:date="2023-09-27T17:47:00Z"/>
        </w:trPr>
        <w:tc>
          <w:tcPr>
            <w:tcW w:w="1311" w:type="dxa"/>
            <w:vMerge/>
            <w:tcBorders>
              <w:top w:val="nil"/>
              <w:left w:val="single" w:sz="8" w:space="0" w:color="auto"/>
              <w:bottom w:val="single" w:sz="8" w:space="0" w:color="000000"/>
              <w:right w:val="nil"/>
            </w:tcBorders>
            <w:vAlign w:val="center"/>
            <w:hideMark/>
          </w:tcPr>
          <w:p w14:paraId="00532F8A" w14:textId="497898C4" w:rsidR="00C44004" w:rsidRPr="00C44004" w:rsidDel="00CB6B19" w:rsidRDefault="00C44004">
            <w:pPr>
              <w:rPr>
                <w:del w:id="4344" w:author="Lane, Stefanie" w:date="2023-09-27T17:47:00Z"/>
                <w:rFonts w:ascii="Calibri" w:eastAsia="Times New Roman" w:hAnsi="Calibri" w:cs="Calibri"/>
                <w:color w:val="000000"/>
              </w:rPr>
              <w:pPrChange w:id="434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25363FA" w14:textId="32897B4F" w:rsidR="00C44004" w:rsidRPr="00C44004" w:rsidDel="00CB6B19" w:rsidRDefault="00C44004">
            <w:pPr>
              <w:rPr>
                <w:del w:id="4346" w:author="Lane, Stefanie" w:date="2023-09-27T17:47:00Z"/>
                <w:rFonts w:ascii="Calibri" w:eastAsia="Times New Roman" w:hAnsi="Calibri" w:cs="Calibri"/>
                <w:color w:val="000000"/>
              </w:rPr>
              <w:pPrChange w:id="434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42F330F" w14:textId="0E171889" w:rsidR="00C44004" w:rsidRPr="00C44004" w:rsidDel="00CB6B19" w:rsidRDefault="00C44004">
            <w:pPr>
              <w:rPr>
                <w:del w:id="4348" w:author="Lane, Stefanie" w:date="2023-09-27T17:47:00Z"/>
                <w:rFonts w:ascii="Calibri" w:eastAsia="Times New Roman" w:hAnsi="Calibri" w:cs="Calibri"/>
                <w:i/>
                <w:iCs/>
                <w:color w:val="000000"/>
              </w:rPr>
              <w:pPrChange w:id="4349" w:author="Lane, Stefanie" w:date="2023-09-27T17:47:00Z">
                <w:pPr>
                  <w:spacing w:after="0" w:line="240" w:lineRule="auto"/>
                </w:pPr>
              </w:pPrChange>
            </w:pPr>
            <w:del w:id="4350" w:author="Lane, Stefanie" w:date="2023-09-27T17:47:00Z">
              <w:r w:rsidRPr="00C44004" w:rsidDel="00CB6B19">
                <w:rPr>
                  <w:rFonts w:ascii="Calibri" w:eastAsia="Times New Roman" w:hAnsi="Calibri" w:cs="Calibri"/>
                  <w:i/>
                  <w:iCs/>
                  <w:color w:val="000000"/>
                </w:rPr>
                <w:delText>Deschampsia caespitosa</w:delText>
              </w:r>
            </w:del>
          </w:p>
        </w:tc>
        <w:tc>
          <w:tcPr>
            <w:tcW w:w="960" w:type="dxa"/>
            <w:tcBorders>
              <w:top w:val="nil"/>
              <w:left w:val="nil"/>
              <w:bottom w:val="nil"/>
              <w:right w:val="nil"/>
            </w:tcBorders>
            <w:shd w:val="clear" w:color="auto" w:fill="auto"/>
            <w:noWrap/>
            <w:vAlign w:val="bottom"/>
            <w:hideMark/>
          </w:tcPr>
          <w:p w14:paraId="41C68200" w14:textId="69F8473A" w:rsidR="00C44004" w:rsidRPr="00C44004" w:rsidDel="00CB6B19" w:rsidRDefault="00C44004">
            <w:pPr>
              <w:rPr>
                <w:del w:id="4351" w:author="Lane, Stefanie" w:date="2023-09-27T17:47:00Z"/>
                <w:rFonts w:ascii="Calibri" w:eastAsia="Times New Roman" w:hAnsi="Calibri" w:cs="Calibri"/>
                <w:color w:val="000000"/>
              </w:rPr>
              <w:pPrChange w:id="4352" w:author="Lane, Stefanie" w:date="2023-09-27T17:47:00Z">
                <w:pPr>
                  <w:spacing w:after="0" w:line="240" w:lineRule="auto"/>
                  <w:jc w:val="center"/>
                </w:pPr>
              </w:pPrChange>
            </w:pPr>
            <w:del w:id="4353"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777604DA" w14:textId="23E9D77C" w:rsidR="00C44004" w:rsidRPr="00C44004" w:rsidDel="00CB6B19" w:rsidRDefault="00C44004">
            <w:pPr>
              <w:rPr>
                <w:del w:id="4354" w:author="Lane, Stefanie" w:date="2023-09-27T17:47:00Z"/>
                <w:rFonts w:ascii="Calibri" w:eastAsia="Times New Roman" w:hAnsi="Calibri" w:cs="Calibri"/>
                <w:color w:val="000000"/>
              </w:rPr>
              <w:pPrChange w:id="4355" w:author="Lane, Stefanie" w:date="2023-09-27T17:47:00Z">
                <w:pPr>
                  <w:spacing w:after="0" w:line="240" w:lineRule="auto"/>
                  <w:jc w:val="center"/>
                </w:pPr>
              </w:pPrChange>
            </w:pPr>
            <w:del w:id="4356"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05A50AA5" w14:textId="5CFC62EC" w:rsidR="00C44004" w:rsidRPr="00C44004" w:rsidDel="00CB6B19" w:rsidRDefault="00C44004">
            <w:pPr>
              <w:rPr>
                <w:del w:id="4357" w:author="Lane, Stefanie" w:date="2023-09-27T17:47:00Z"/>
                <w:rFonts w:ascii="Calibri" w:eastAsia="Times New Roman" w:hAnsi="Calibri" w:cs="Calibri"/>
                <w:color w:val="000000"/>
              </w:rPr>
              <w:pPrChange w:id="4358"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1A3F4FF6" w:rsidR="00C44004" w:rsidRPr="00C44004" w:rsidDel="00CB6B19" w:rsidRDefault="00C44004">
            <w:pPr>
              <w:rPr>
                <w:del w:id="4359" w:author="Lane, Stefanie" w:date="2023-09-27T17:47:00Z"/>
                <w:rFonts w:ascii="Calibri" w:eastAsia="Times New Roman" w:hAnsi="Calibri" w:cs="Calibri"/>
                <w:color w:val="000000"/>
              </w:rPr>
              <w:pPrChange w:id="4360" w:author="Lane, Stefanie" w:date="2023-09-27T17:47:00Z">
                <w:pPr>
                  <w:spacing w:after="0" w:line="240" w:lineRule="auto"/>
                  <w:jc w:val="center"/>
                </w:pPr>
              </w:pPrChange>
            </w:pPr>
            <w:del w:id="4361"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55E347EC" w14:textId="3DE1FD23" w:rsidTr="00D143A8">
        <w:trPr>
          <w:trHeight w:val="290"/>
          <w:del w:id="4362" w:author="Lane, Stefanie" w:date="2023-09-27T17:47:00Z"/>
        </w:trPr>
        <w:tc>
          <w:tcPr>
            <w:tcW w:w="1311" w:type="dxa"/>
            <w:vMerge/>
            <w:tcBorders>
              <w:top w:val="nil"/>
              <w:left w:val="single" w:sz="8" w:space="0" w:color="auto"/>
              <w:bottom w:val="single" w:sz="8" w:space="0" w:color="000000"/>
              <w:right w:val="nil"/>
            </w:tcBorders>
            <w:vAlign w:val="center"/>
            <w:hideMark/>
          </w:tcPr>
          <w:p w14:paraId="66FA9435" w14:textId="2525BE25" w:rsidR="00C44004" w:rsidRPr="00C44004" w:rsidDel="00CB6B19" w:rsidRDefault="00C44004">
            <w:pPr>
              <w:rPr>
                <w:del w:id="4363" w:author="Lane, Stefanie" w:date="2023-09-27T17:47:00Z"/>
                <w:rFonts w:ascii="Calibri" w:eastAsia="Times New Roman" w:hAnsi="Calibri" w:cs="Calibri"/>
                <w:color w:val="000000"/>
              </w:rPr>
              <w:pPrChange w:id="436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614922A" w14:textId="33FC68CF" w:rsidR="00C44004" w:rsidRPr="00C44004" w:rsidDel="00CB6B19" w:rsidRDefault="00C44004">
            <w:pPr>
              <w:rPr>
                <w:del w:id="4365" w:author="Lane, Stefanie" w:date="2023-09-27T17:47:00Z"/>
                <w:rFonts w:ascii="Calibri" w:eastAsia="Times New Roman" w:hAnsi="Calibri" w:cs="Calibri"/>
                <w:color w:val="000000"/>
              </w:rPr>
              <w:pPrChange w:id="436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3DDD4A03" w:rsidR="00C44004" w:rsidRPr="00C44004" w:rsidDel="00CB6B19" w:rsidRDefault="00C44004">
            <w:pPr>
              <w:rPr>
                <w:del w:id="4367" w:author="Lane, Stefanie" w:date="2023-09-27T17:47:00Z"/>
                <w:rFonts w:ascii="Calibri" w:eastAsia="Times New Roman" w:hAnsi="Calibri" w:cs="Calibri"/>
                <w:i/>
                <w:iCs/>
                <w:color w:val="000000"/>
              </w:rPr>
              <w:pPrChange w:id="4368" w:author="Lane, Stefanie" w:date="2023-09-27T17:47:00Z">
                <w:pPr>
                  <w:spacing w:after="0" w:line="240" w:lineRule="auto"/>
                </w:pPr>
              </w:pPrChange>
            </w:pPr>
            <w:del w:id="4369" w:author="Lane, Stefanie" w:date="2023-09-27T17:47:00Z">
              <w:r w:rsidRPr="00C44004" w:rsidDel="00CB6B19">
                <w:rPr>
                  <w:rFonts w:ascii="Calibri" w:eastAsia="Times New Roman" w:hAnsi="Calibri" w:cs="Calibri"/>
                  <w:i/>
                  <w:iCs/>
                  <w:color w:val="000000"/>
                </w:rPr>
                <w:delText>Equisetum fluviatile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12D6194E" w:rsidR="00C44004" w:rsidRPr="00C44004" w:rsidDel="00CB6B19" w:rsidRDefault="00C44004">
            <w:pPr>
              <w:rPr>
                <w:del w:id="4370" w:author="Lane, Stefanie" w:date="2023-09-27T17:47:00Z"/>
                <w:rFonts w:ascii="Calibri" w:eastAsia="Times New Roman" w:hAnsi="Calibri" w:cs="Calibri"/>
                <w:color w:val="000000"/>
              </w:rPr>
              <w:pPrChange w:id="4371" w:author="Lane, Stefanie" w:date="2023-09-27T17:47:00Z">
                <w:pPr>
                  <w:spacing w:after="0" w:line="240" w:lineRule="auto"/>
                  <w:jc w:val="center"/>
                </w:pPr>
              </w:pPrChange>
            </w:pPr>
            <w:del w:id="4372" w:author="Lane, Stefanie" w:date="2023-09-27T17:47:00Z">
              <w:r w:rsidRPr="00C44004" w:rsidDel="00CB6B19">
                <w:rPr>
                  <w:rFonts w:ascii="Calibri" w:eastAsia="Times New Roman" w:hAnsi="Calibri" w:cs="Calibri"/>
                  <w:color w:val="000000"/>
                </w:rPr>
                <w:delText>1.4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1564FCED" w:rsidR="00C44004" w:rsidRPr="00C44004" w:rsidDel="00CB6B19" w:rsidRDefault="00C44004">
            <w:pPr>
              <w:rPr>
                <w:del w:id="4373" w:author="Lane, Stefanie" w:date="2023-09-27T17:47:00Z"/>
                <w:rFonts w:ascii="Calibri" w:eastAsia="Times New Roman" w:hAnsi="Calibri" w:cs="Calibri"/>
                <w:color w:val="000000"/>
              </w:rPr>
              <w:pPrChange w:id="4374" w:author="Lane, Stefanie" w:date="2023-09-27T17:47:00Z">
                <w:pPr>
                  <w:spacing w:after="0" w:line="240" w:lineRule="auto"/>
                  <w:jc w:val="center"/>
                </w:pPr>
              </w:pPrChange>
            </w:pPr>
            <w:del w:id="4375" w:author="Lane, Stefanie" w:date="2023-09-27T17:47:00Z">
              <w:r w:rsidRPr="00C44004" w:rsidDel="00CB6B19">
                <w:rPr>
                  <w:rFonts w:ascii="Calibri" w:eastAsia="Times New Roman" w:hAnsi="Calibri" w:cs="Calibri"/>
                  <w:color w:val="000000"/>
                </w:rPr>
                <w:delText>1.2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00F5FDC9" w:rsidR="00C44004" w:rsidRPr="00C44004" w:rsidDel="00CB6B19" w:rsidRDefault="00C44004">
            <w:pPr>
              <w:rPr>
                <w:del w:id="4376" w:author="Lane, Stefanie" w:date="2023-09-27T17:47:00Z"/>
                <w:rFonts w:ascii="Calibri" w:eastAsia="Times New Roman" w:hAnsi="Calibri" w:cs="Calibri"/>
                <w:color w:val="000000"/>
              </w:rPr>
              <w:pPrChange w:id="4377" w:author="Lane, Stefanie" w:date="2023-09-27T17:47:00Z">
                <w:pPr>
                  <w:spacing w:after="0" w:line="240" w:lineRule="auto"/>
                  <w:jc w:val="center"/>
                </w:pPr>
              </w:pPrChange>
            </w:pPr>
            <w:del w:id="437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6EEAFFA" w:rsidR="00C44004" w:rsidRPr="00C44004" w:rsidDel="00CB6B19" w:rsidRDefault="00C44004">
            <w:pPr>
              <w:rPr>
                <w:del w:id="4379" w:author="Lane, Stefanie" w:date="2023-09-27T17:47:00Z"/>
                <w:rFonts w:ascii="Calibri" w:eastAsia="Times New Roman" w:hAnsi="Calibri" w:cs="Calibri"/>
                <w:color w:val="000000"/>
              </w:rPr>
              <w:pPrChange w:id="4380" w:author="Lane, Stefanie" w:date="2023-09-27T17:47:00Z">
                <w:pPr>
                  <w:spacing w:after="0" w:line="240" w:lineRule="auto"/>
                  <w:jc w:val="center"/>
                </w:pPr>
              </w:pPrChange>
            </w:pPr>
            <w:del w:id="4381"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39216083" w14:textId="1283742A" w:rsidTr="00D143A8">
        <w:trPr>
          <w:trHeight w:val="290"/>
          <w:del w:id="4382" w:author="Lane, Stefanie" w:date="2023-09-27T17:47:00Z"/>
        </w:trPr>
        <w:tc>
          <w:tcPr>
            <w:tcW w:w="1311" w:type="dxa"/>
            <w:vMerge/>
            <w:tcBorders>
              <w:top w:val="nil"/>
              <w:left w:val="single" w:sz="8" w:space="0" w:color="auto"/>
              <w:bottom w:val="single" w:sz="8" w:space="0" w:color="000000"/>
              <w:right w:val="nil"/>
            </w:tcBorders>
            <w:vAlign w:val="center"/>
            <w:hideMark/>
          </w:tcPr>
          <w:p w14:paraId="0B4B0460" w14:textId="21B8F02C" w:rsidR="00C44004" w:rsidRPr="00C44004" w:rsidDel="00CB6B19" w:rsidRDefault="00C44004">
            <w:pPr>
              <w:rPr>
                <w:del w:id="4383" w:author="Lane, Stefanie" w:date="2023-09-27T17:47:00Z"/>
                <w:rFonts w:ascii="Calibri" w:eastAsia="Times New Roman" w:hAnsi="Calibri" w:cs="Calibri"/>
                <w:color w:val="000000"/>
              </w:rPr>
              <w:pPrChange w:id="438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7F38FF8" w14:textId="4EE29443" w:rsidR="00C44004" w:rsidRPr="00C44004" w:rsidDel="00CB6B19" w:rsidRDefault="00C44004">
            <w:pPr>
              <w:rPr>
                <w:del w:id="4385" w:author="Lane, Stefanie" w:date="2023-09-27T17:47:00Z"/>
                <w:rFonts w:ascii="Calibri" w:eastAsia="Times New Roman" w:hAnsi="Calibri" w:cs="Calibri"/>
                <w:color w:val="000000"/>
              </w:rPr>
              <w:pPrChange w:id="438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5E706AB" w14:textId="7AE28454" w:rsidR="00C44004" w:rsidRPr="00C44004" w:rsidDel="00CB6B19" w:rsidRDefault="00C44004">
            <w:pPr>
              <w:rPr>
                <w:del w:id="4387" w:author="Lane, Stefanie" w:date="2023-09-27T17:47:00Z"/>
                <w:rFonts w:ascii="Calibri" w:eastAsia="Times New Roman" w:hAnsi="Calibri" w:cs="Calibri"/>
                <w:i/>
                <w:iCs/>
                <w:color w:val="000000"/>
              </w:rPr>
              <w:pPrChange w:id="4388" w:author="Lane, Stefanie" w:date="2023-09-27T17:47:00Z">
                <w:pPr>
                  <w:spacing w:after="0" w:line="240" w:lineRule="auto"/>
                </w:pPr>
              </w:pPrChange>
            </w:pPr>
            <w:del w:id="4389" w:author="Lane, Stefanie" w:date="2023-09-27T17:47:00Z">
              <w:r w:rsidRPr="00C44004" w:rsidDel="00CB6B19">
                <w:rPr>
                  <w:rFonts w:ascii="Calibri" w:eastAsia="Times New Roman" w:hAnsi="Calibri" w:cs="Calibri"/>
                  <w:i/>
                  <w:iCs/>
                  <w:color w:val="000000"/>
                </w:rPr>
                <w:delText>Leersia oryzoides</w:delText>
              </w:r>
            </w:del>
          </w:p>
        </w:tc>
        <w:tc>
          <w:tcPr>
            <w:tcW w:w="960" w:type="dxa"/>
            <w:tcBorders>
              <w:top w:val="nil"/>
              <w:left w:val="nil"/>
              <w:bottom w:val="nil"/>
              <w:right w:val="nil"/>
            </w:tcBorders>
            <w:shd w:val="clear" w:color="auto" w:fill="auto"/>
            <w:noWrap/>
            <w:vAlign w:val="bottom"/>
            <w:hideMark/>
          </w:tcPr>
          <w:p w14:paraId="7AF7A556" w14:textId="729E0B3E" w:rsidR="00C44004" w:rsidRPr="00C44004" w:rsidDel="00CB6B19" w:rsidRDefault="00C44004">
            <w:pPr>
              <w:rPr>
                <w:del w:id="4390" w:author="Lane, Stefanie" w:date="2023-09-27T17:47:00Z"/>
                <w:rFonts w:ascii="Calibri" w:eastAsia="Times New Roman" w:hAnsi="Calibri" w:cs="Calibri"/>
                <w:color w:val="000000"/>
              </w:rPr>
              <w:pPrChange w:id="4391" w:author="Lane, Stefanie" w:date="2023-09-27T17:47:00Z">
                <w:pPr>
                  <w:spacing w:after="0" w:line="240" w:lineRule="auto"/>
                  <w:jc w:val="center"/>
                </w:pPr>
              </w:pPrChange>
            </w:pPr>
            <w:del w:id="4392"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098EBE92" w14:textId="22A9D3F0" w:rsidR="00C44004" w:rsidRPr="00C44004" w:rsidDel="00CB6B19" w:rsidRDefault="00C44004">
            <w:pPr>
              <w:rPr>
                <w:del w:id="4393" w:author="Lane, Stefanie" w:date="2023-09-27T17:47:00Z"/>
                <w:rFonts w:ascii="Calibri" w:eastAsia="Times New Roman" w:hAnsi="Calibri" w:cs="Calibri"/>
                <w:color w:val="000000"/>
              </w:rPr>
              <w:pPrChange w:id="4394" w:author="Lane, Stefanie" w:date="2023-09-27T17:47:00Z">
                <w:pPr>
                  <w:spacing w:after="0" w:line="240" w:lineRule="auto"/>
                  <w:jc w:val="center"/>
                </w:pPr>
              </w:pPrChange>
            </w:pPr>
            <w:del w:id="4395"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443190ED" w14:textId="68345D93" w:rsidR="00C44004" w:rsidRPr="00C44004" w:rsidDel="00CB6B19" w:rsidRDefault="00C44004">
            <w:pPr>
              <w:rPr>
                <w:del w:id="4396" w:author="Lane, Stefanie" w:date="2023-09-27T17:47:00Z"/>
                <w:rFonts w:ascii="Calibri" w:eastAsia="Times New Roman" w:hAnsi="Calibri" w:cs="Calibri"/>
                <w:color w:val="000000"/>
              </w:rPr>
              <w:pPrChange w:id="4397"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04C4F1F8" w:rsidR="00C44004" w:rsidRPr="00C44004" w:rsidDel="00CB6B19" w:rsidRDefault="00C44004">
            <w:pPr>
              <w:rPr>
                <w:del w:id="4398" w:author="Lane, Stefanie" w:date="2023-09-27T17:47:00Z"/>
                <w:rFonts w:ascii="Calibri" w:eastAsia="Times New Roman" w:hAnsi="Calibri" w:cs="Calibri"/>
                <w:color w:val="000000"/>
              </w:rPr>
              <w:pPrChange w:id="4399" w:author="Lane, Stefanie" w:date="2023-09-27T17:47:00Z">
                <w:pPr>
                  <w:spacing w:after="0" w:line="240" w:lineRule="auto"/>
                  <w:jc w:val="center"/>
                </w:pPr>
              </w:pPrChange>
            </w:pPr>
            <w:del w:id="4400"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6B5A7630" w14:textId="3B5435B3" w:rsidTr="00D143A8">
        <w:trPr>
          <w:trHeight w:val="290"/>
          <w:del w:id="4401" w:author="Lane, Stefanie" w:date="2023-09-27T17:47:00Z"/>
        </w:trPr>
        <w:tc>
          <w:tcPr>
            <w:tcW w:w="1311" w:type="dxa"/>
            <w:vMerge/>
            <w:tcBorders>
              <w:top w:val="nil"/>
              <w:left w:val="single" w:sz="8" w:space="0" w:color="auto"/>
              <w:bottom w:val="single" w:sz="8" w:space="0" w:color="000000"/>
              <w:right w:val="nil"/>
            </w:tcBorders>
            <w:vAlign w:val="center"/>
            <w:hideMark/>
          </w:tcPr>
          <w:p w14:paraId="50804639" w14:textId="580C2428" w:rsidR="00C44004" w:rsidRPr="00C44004" w:rsidDel="00CB6B19" w:rsidRDefault="00C44004">
            <w:pPr>
              <w:rPr>
                <w:del w:id="4402" w:author="Lane, Stefanie" w:date="2023-09-27T17:47:00Z"/>
                <w:rFonts w:ascii="Calibri" w:eastAsia="Times New Roman" w:hAnsi="Calibri" w:cs="Calibri"/>
                <w:color w:val="000000"/>
              </w:rPr>
              <w:pPrChange w:id="440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412E13B" w14:textId="64D3F582" w:rsidR="00C44004" w:rsidRPr="00C44004" w:rsidDel="00CB6B19" w:rsidRDefault="00C44004">
            <w:pPr>
              <w:rPr>
                <w:del w:id="4404" w:author="Lane, Stefanie" w:date="2023-09-27T17:47:00Z"/>
                <w:rFonts w:ascii="Calibri" w:eastAsia="Times New Roman" w:hAnsi="Calibri" w:cs="Calibri"/>
                <w:color w:val="000000"/>
              </w:rPr>
              <w:pPrChange w:id="440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392ABD20" w:rsidR="00C44004" w:rsidRPr="00C44004" w:rsidDel="00CB6B19" w:rsidRDefault="00C44004">
            <w:pPr>
              <w:rPr>
                <w:del w:id="4406" w:author="Lane, Stefanie" w:date="2023-09-27T17:47:00Z"/>
                <w:rFonts w:ascii="Calibri" w:eastAsia="Times New Roman" w:hAnsi="Calibri" w:cs="Calibri"/>
                <w:i/>
                <w:iCs/>
                <w:color w:val="000000"/>
              </w:rPr>
              <w:pPrChange w:id="4407" w:author="Lane, Stefanie" w:date="2023-09-27T17:47:00Z">
                <w:pPr>
                  <w:spacing w:after="0" w:line="240" w:lineRule="auto"/>
                </w:pPr>
              </w:pPrChange>
            </w:pPr>
            <w:del w:id="4408" w:author="Lane, Stefanie" w:date="2023-09-27T17:47:00Z">
              <w:r w:rsidRPr="00C44004" w:rsidDel="00CB6B19">
                <w:rPr>
                  <w:rFonts w:ascii="Calibri" w:eastAsia="Times New Roman" w:hAnsi="Calibri" w:cs="Calibri"/>
                  <w:i/>
                  <w:iCs/>
                  <w:color w:val="000000"/>
                </w:rPr>
                <w:delText>Lilaeopsis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01792447" w:rsidR="00C44004" w:rsidRPr="00C44004" w:rsidDel="00CB6B19" w:rsidRDefault="00C44004">
            <w:pPr>
              <w:rPr>
                <w:del w:id="4409" w:author="Lane, Stefanie" w:date="2023-09-27T17:47:00Z"/>
                <w:rFonts w:ascii="Calibri" w:eastAsia="Times New Roman" w:hAnsi="Calibri" w:cs="Calibri"/>
                <w:color w:val="000000"/>
              </w:rPr>
              <w:pPrChange w:id="4410" w:author="Lane, Stefanie" w:date="2023-09-27T17:47:00Z">
                <w:pPr>
                  <w:spacing w:after="0" w:line="240" w:lineRule="auto"/>
                  <w:jc w:val="center"/>
                </w:pPr>
              </w:pPrChange>
            </w:pPr>
            <w:del w:id="4411"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5DD0E05E" w:rsidR="00C44004" w:rsidRPr="00C44004" w:rsidDel="00CB6B19" w:rsidRDefault="00C44004">
            <w:pPr>
              <w:rPr>
                <w:del w:id="4412" w:author="Lane, Stefanie" w:date="2023-09-27T17:47:00Z"/>
                <w:rFonts w:ascii="Calibri" w:eastAsia="Times New Roman" w:hAnsi="Calibri" w:cs="Calibri"/>
                <w:color w:val="000000"/>
              </w:rPr>
              <w:pPrChange w:id="4413" w:author="Lane, Stefanie" w:date="2023-09-27T17:47:00Z">
                <w:pPr>
                  <w:spacing w:after="0" w:line="240" w:lineRule="auto"/>
                  <w:jc w:val="center"/>
                </w:pPr>
              </w:pPrChange>
            </w:pPr>
            <w:del w:id="441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2C8539D" w:rsidR="00C44004" w:rsidRPr="00C44004" w:rsidDel="00CB6B19" w:rsidRDefault="00C44004">
            <w:pPr>
              <w:rPr>
                <w:del w:id="4415" w:author="Lane, Stefanie" w:date="2023-09-27T17:47:00Z"/>
                <w:rFonts w:ascii="Calibri" w:eastAsia="Times New Roman" w:hAnsi="Calibri" w:cs="Calibri"/>
                <w:color w:val="000000"/>
              </w:rPr>
              <w:pPrChange w:id="4416" w:author="Lane, Stefanie" w:date="2023-09-27T17:47:00Z">
                <w:pPr>
                  <w:spacing w:after="0" w:line="240" w:lineRule="auto"/>
                  <w:jc w:val="center"/>
                </w:pPr>
              </w:pPrChange>
            </w:pPr>
            <w:del w:id="441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53ECB7CE" w:rsidR="00C44004" w:rsidRPr="00C44004" w:rsidDel="00CB6B19" w:rsidRDefault="00C44004">
            <w:pPr>
              <w:rPr>
                <w:del w:id="4418" w:author="Lane, Stefanie" w:date="2023-09-27T17:47:00Z"/>
                <w:rFonts w:ascii="Calibri" w:eastAsia="Times New Roman" w:hAnsi="Calibri" w:cs="Calibri"/>
                <w:color w:val="000000"/>
              </w:rPr>
              <w:pPrChange w:id="4419" w:author="Lane, Stefanie" w:date="2023-09-27T17:47:00Z">
                <w:pPr>
                  <w:spacing w:after="0" w:line="240" w:lineRule="auto"/>
                  <w:jc w:val="center"/>
                </w:pPr>
              </w:pPrChange>
            </w:pPr>
            <w:del w:id="4420"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1365EBBB" w14:textId="3C8F1E4F" w:rsidTr="00D143A8">
        <w:trPr>
          <w:trHeight w:val="290"/>
          <w:del w:id="4421" w:author="Lane, Stefanie" w:date="2023-09-27T17:47:00Z"/>
        </w:trPr>
        <w:tc>
          <w:tcPr>
            <w:tcW w:w="1311" w:type="dxa"/>
            <w:vMerge/>
            <w:tcBorders>
              <w:top w:val="nil"/>
              <w:left w:val="single" w:sz="8" w:space="0" w:color="auto"/>
              <w:bottom w:val="single" w:sz="8" w:space="0" w:color="000000"/>
              <w:right w:val="nil"/>
            </w:tcBorders>
            <w:vAlign w:val="center"/>
            <w:hideMark/>
          </w:tcPr>
          <w:p w14:paraId="08750BE6" w14:textId="289CE208" w:rsidR="00C44004" w:rsidRPr="00C44004" w:rsidDel="00CB6B19" w:rsidRDefault="00C44004">
            <w:pPr>
              <w:rPr>
                <w:del w:id="4422" w:author="Lane, Stefanie" w:date="2023-09-27T17:47:00Z"/>
                <w:rFonts w:ascii="Calibri" w:eastAsia="Times New Roman" w:hAnsi="Calibri" w:cs="Calibri"/>
                <w:color w:val="000000"/>
              </w:rPr>
              <w:pPrChange w:id="442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D561ECB" w14:textId="259803C1" w:rsidR="00C44004" w:rsidRPr="00C44004" w:rsidDel="00CB6B19" w:rsidRDefault="00C44004">
            <w:pPr>
              <w:rPr>
                <w:del w:id="4424" w:author="Lane, Stefanie" w:date="2023-09-27T17:47:00Z"/>
                <w:rFonts w:ascii="Calibri" w:eastAsia="Times New Roman" w:hAnsi="Calibri" w:cs="Calibri"/>
                <w:color w:val="000000"/>
              </w:rPr>
              <w:pPrChange w:id="442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BE819FA" w14:textId="27F3D0E7" w:rsidR="00C44004" w:rsidRPr="00C44004" w:rsidDel="00CB6B19" w:rsidRDefault="00C44004">
            <w:pPr>
              <w:rPr>
                <w:del w:id="4426" w:author="Lane, Stefanie" w:date="2023-09-27T17:47:00Z"/>
                <w:rFonts w:ascii="Calibri" w:eastAsia="Times New Roman" w:hAnsi="Calibri" w:cs="Calibri"/>
                <w:i/>
                <w:iCs/>
                <w:color w:val="000000"/>
              </w:rPr>
              <w:pPrChange w:id="4427" w:author="Lane, Stefanie" w:date="2023-09-27T17:47:00Z">
                <w:pPr>
                  <w:spacing w:after="0" w:line="240" w:lineRule="auto"/>
                </w:pPr>
              </w:pPrChange>
            </w:pPr>
            <w:del w:id="4428" w:author="Lane, Stefanie" w:date="2023-09-27T17:47:00Z">
              <w:r w:rsidRPr="00C44004" w:rsidDel="00CB6B19">
                <w:rPr>
                  <w:rFonts w:ascii="Calibri" w:eastAsia="Times New Roman" w:hAnsi="Calibri" w:cs="Calibri"/>
                  <w:i/>
                  <w:iCs/>
                  <w:color w:val="000000"/>
                </w:rPr>
                <w:delText>Oenanthe sarmentosa</w:delText>
              </w:r>
            </w:del>
          </w:p>
        </w:tc>
        <w:tc>
          <w:tcPr>
            <w:tcW w:w="960" w:type="dxa"/>
            <w:tcBorders>
              <w:top w:val="nil"/>
              <w:left w:val="nil"/>
              <w:bottom w:val="nil"/>
              <w:right w:val="nil"/>
            </w:tcBorders>
            <w:shd w:val="clear" w:color="auto" w:fill="auto"/>
            <w:noWrap/>
            <w:vAlign w:val="bottom"/>
            <w:hideMark/>
          </w:tcPr>
          <w:p w14:paraId="5239698E" w14:textId="1119E850" w:rsidR="00C44004" w:rsidRPr="00C44004" w:rsidDel="00CB6B19" w:rsidRDefault="00C44004">
            <w:pPr>
              <w:rPr>
                <w:del w:id="4429" w:author="Lane, Stefanie" w:date="2023-09-27T17:47:00Z"/>
                <w:rFonts w:ascii="Calibri" w:eastAsia="Times New Roman" w:hAnsi="Calibri" w:cs="Calibri"/>
                <w:color w:val="000000"/>
              </w:rPr>
              <w:pPrChange w:id="4430" w:author="Lane, Stefanie" w:date="2023-09-27T17:47:00Z">
                <w:pPr>
                  <w:spacing w:after="0" w:line="240" w:lineRule="auto"/>
                  <w:jc w:val="center"/>
                </w:pPr>
              </w:pPrChange>
            </w:pPr>
            <w:del w:id="4431"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7F934F56" w14:textId="458A78C4" w:rsidR="00C44004" w:rsidRPr="00C44004" w:rsidDel="00CB6B19" w:rsidRDefault="00C44004">
            <w:pPr>
              <w:rPr>
                <w:del w:id="4432" w:author="Lane, Stefanie" w:date="2023-09-27T17:47:00Z"/>
                <w:rFonts w:ascii="Calibri" w:eastAsia="Times New Roman" w:hAnsi="Calibri" w:cs="Calibri"/>
                <w:color w:val="000000"/>
              </w:rPr>
              <w:pPrChange w:id="4433" w:author="Lane, Stefanie" w:date="2023-09-27T17:47:00Z">
                <w:pPr>
                  <w:spacing w:after="0" w:line="240" w:lineRule="auto"/>
                  <w:jc w:val="center"/>
                </w:pPr>
              </w:pPrChange>
            </w:pPr>
            <w:del w:id="4434"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5157A5E1" w14:textId="6C47D8FB" w:rsidR="00C44004" w:rsidRPr="00C44004" w:rsidDel="00CB6B19" w:rsidRDefault="00C44004">
            <w:pPr>
              <w:rPr>
                <w:del w:id="4435" w:author="Lane, Stefanie" w:date="2023-09-27T17:47:00Z"/>
                <w:rFonts w:ascii="Calibri" w:eastAsia="Times New Roman" w:hAnsi="Calibri" w:cs="Calibri"/>
                <w:color w:val="000000"/>
              </w:rPr>
              <w:pPrChange w:id="4436"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36E9A5EC" w:rsidR="00C44004" w:rsidRPr="00C44004" w:rsidDel="00CB6B19" w:rsidRDefault="00C44004">
            <w:pPr>
              <w:rPr>
                <w:del w:id="4437" w:author="Lane, Stefanie" w:date="2023-09-27T17:47:00Z"/>
                <w:rFonts w:ascii="Calibri" w:eastAsia="Times New Roman" w:hAnsi="Calibri" w:cs="Calibri"/>
                <w:color w:val="000000"/>
              </w:rPr>
              <w:pPrChange w:id="4438" w:author="Lane, Stefanie" w:date="2023-09-27T17:47:00Z">
                <w:pPr>
                  <w:spacing w:after="0" w:line="240" w:lineRule="auto"/>
                  <w:jc w:val="center"/>
                </w:pPr>
              </w:pPrChange>
            </w:pPr>
            <w:del w:id="4439"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5E3BA169" w14:textId="19702AB9" w:rsidTr="00D143A8">
        <w:trPr>
          <w:trHeight w:val="290"/>
          <w:del w:id="4440" w:author="Lane, Stefanie" w:date="2023-09-27T17:47:00Z"/>
        </w:trPr>
        <w:tc>
          <w:tcPr>
            <w:tcW w:w="1311" w:type="dxa"/>
            <w:vMerge/>
            <w:tcBorders>
              <w:top w:val="nil"/>
              <w:left w:val="single" w:sz="8" w:space="0" w:color="auto"/>
              <w:bottom w:val="single" w:sz="8" w:space="0" w:color="000000"/>
              <w:right w:val="nil"/>
            </w:tcBorders>
            <w:vAlign w:val="center"/>
            <w:hideMark/>
          </w:tcPr>
          <w:p w14:paraId="48112F7D" w14:textId="598A92CA" w:rsidR="00C44004" w:rsidRPr="00C44004" w:rsidDel="00CB6B19" w:rsidRDefault="00C44004">
            <w:pPr>
              <w:rPr>
                <w:del w:id="4441" w:author="Lane, Stefanie" w:date="2023-09-27T17:47:00Z"/>
                <w:rFonts w:ascii="Calibri" w:eastAsia="Times New Roman" w:hAnsi="Calibri" w:cs="Calibri"/>
                <w:color w:val="000000"/>
              </w:rPr>
              <w:pPrChange w:id="444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6579DFC" w14:textId="342E4446" w:rsidR="00C44004" w:rsidRPr="00C44004" w:rsidDel="00CB6B19" w:rsidRDefault="00C44004">
            <w:pPr>
              <w:rPr>
                <w:del w:id="4443" w:author="Lane, Stefanie" w:date="2023-09-27T17:47:00Z"/>
                <w:rFonts w:ascii="Calibri" w:eastAsia="Times New Roman" w:hAnsi="Calibri" w:cs="Calibri"/>
                <w:color w:val="000000"/>
              </w:rPr>
              <w:pPrChange w:id="444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42545228" w:rsidR="00C44004" w:rsidRPr="00C44004" w:rsidDel="00CB6B19" w:rsidRDefault="00C44004">
            <w:pPr>
              <w:rPr>
                <w:del w:id="4445" w:author="Lane, Stefanie" w:date="2023-09-27T17:47:00Z"/>
                <w:rFonts w:ascii="Calibri" w:eastAsia="Times New Roman" w:hAnsi="Calibri" w:cs="Calibri"/>
                <w:i/>
                <w:iCs/>
                <w:color w:val="000000"/>
              </w:rPr>
              <w:pPrChange w:id="4446" w:author="Lane, Stefanie" w:date="2023-09-27T17:47:00Z">
                <w:pPr>
                  <w:spacing w:after="0" w:line="240" w:lineRule="auto"/>
                </w:pPr>
              </w:pPrChange>
            </w:pPr>
            <w:del w:id="4447" w:author="Lane, Stefanie" w:date="2023-09-27T17:47:00Z">
              <w:r w:rsidRPr="00C44004" w:rsidDel="00CB6B19">
                <w:rPr>
                  <w:rFonts w:ascii="Calibri" w:eastAsia="Times New Roman" w:hAnsi="Calibri" w:cs="Calibri"/>
                  <w:i/>
                  <w:iCs/>
                  <w:color w:val="000000"/>
                </w:rPr>
                <w:delText>Poa trivialis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410F592F" w:rsidR="00C44004" w:rsidRPr="00C44004" w:rsidDel="00CB6B19" w:rsidRDefault="00C44004">
            <w:pPr>
              <w:rPr>
                <w:del w:id="4448" w:author="Lane, Stefanie" w:date="2023-09-27T17:47:00Z"/>
                <w:rFonts w:ascii="Calibri" w:eastAsia="Times New Roman" w:hAnsi="Calibri" w:cs="Calibri"/>
                <w:color w:val="000000"/>
              </w:rPr>
              <w:pPrChange w:id="4449" w:author="Lane, Stefanie" w:date="2023-09-27T17:47:00Z">
                <w:pPr>
                  <w:spacing w:after="0" w:line="240" w:lineRule="auto"/>
                  <w:jc w:val="center"/>
                </w:pPr>
              </w:pPrChange>
            </w:pPr>
            <w:del w:id="4450"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334BF6FA" w:rsidR="00C44004" w:rsidRPr="00C44004" w:rsidDel="00CB6B19" w:rsidRDefault="00C44004">
            <w:pPr>
              <w:rPr>
                <w:del w:id="4451" w:author="Lane, Stefanie" w:date="2023-09-27T17:47:00Z"/>
                <w:rFonts w:ascii="Calibri" w:eastAsia="Times New Roman" w:hAnsi="Calibri" w:cs="Calibri"/>
                <w:color w:val="000000"/>
              </w:rPr>
              <w:pPrChange w:id="4452" w:author="Lane, Stefanie" w:date="2023-09-27T17:47:00Z">
                <w:pPr>
                  <w:spacing w:after="0" w:line="240" w:lineRule="auto"/>
                  <w:jc w:val="center"/>
                </w:pPr>
              </w:pPrChange>
            </w:pPr>
            <w:del w:id="445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59785C1A" w:rsidR="00C44004" w:rsidRPr="00C44004" w:rsidDel="00CB6B19" w:rsidRDefault="00C44004">
            <w:pPr>
              <w:rPr>
                <w:del w:id="4454" w:author="Lane, Stefanie" w:date="2023-09-27T17:47:00Z"/>
                <w:rFonts w:ascii="Calibri" w:eastAsia="Times New Roman" w:hAnsi="Calibri" w:cs="Calibri"/>
                <w:color w:val="000000"/>
              </w:rPr>
              <w:pPrChange w:id="4455" w:author="Lane, Stefanie" w:date="2023-09-27T17:47:00Z">
                <w:pPr>
                  <w:spacing w:after="0" w:line="240" w:lineRule="auto"/>
                  <w:jc w:val="center"/>
                </w:pPr>
              </w:pPrChange>
            </w:pPr>
            <w:del w:id="4456"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2B132B48" w:rsidR="00C44004" w:rsidRPr="00C44004" w:rsidDel="00CB6B19" w:rsidRDefault="00C44004">
            <w:pPr>
              <w:rPr>
                <w:del w:id="4457" w:author="Lane, Stefanie" w:date="2023-09-27T17:47:00Z"/>
                <w:rFonts w:ascii="Calibri" w:eastAsia="Times New Roman" w:hAnsi="Calibri" w:cs="Calibri"/>
                <w:color w:val="000000"/>
              </w:rPr>
              <w:pPrChange w:id="4458" w:author="Lane, Stefanie" w:date="2023-09-27T17:47:00Z">
                <w:pPr>
                  <w:spacing w:after="0" w:line="240" w:lineRule="auto"/>
                  <w:jc w:val="center"/>
                </w:pPr>
              </w:pPrChange>
            </w:pPr>
            <w:del w:id="4459"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5C862813" w14:textId="6FBCD41D" w:rsidTr="00D143A8">
        <w:trPr>
          <w:trHeight w:val="290"/>
          <w:del w:id="4460" w:author="Lane, Stefanie" w:date="2023-09-27T17:47:00Z"/>
        </w:trPr>
        <w:tc>
          <w:tcPr>
            <w:tcW w:w="1311" w:type="dxa"/>
            <w:vMerge/>
            <w:tcBorders>
              <w:top w:val="nil"/>
              <w:left w:val="single" w:sz="8" w:space="0" w:color="auto"/>
              <w:bottom w:val="single" w:sz="8" w:space="0" w:color="000000"/>
              <w:right w:val="nil"/>
            </w:tcBorders>
            <w:vAlign w:val="center"/>
            <w:hideMark/>
          </w:tcPr>
          <w:p w14:paraId="30AC1010" w14:textId="7F23AC35" w:rsidR="00C44004" w:rsidRPr="00C44004" w:rsidDel="00CB6B19" w:rsidRDefault="00C44004">
            <w:pPr>
              <w:rPr>
                <w:del w:id="4461" w:author="Lane, Stefanie" w:date="2023-09-27T17:47:00Z"/>
                <w:rFonts w:ascii="Calibri" w:eastAsia="Times New Roman" w:hAnsi="Calibri" w:cs="Calibri"/>
                <w:color w:val="000000"/>
              </w:rPr>
              <w:pPrChange w:id="446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F10443" w14:textId="16926584" w:rsidR="00C44004" w:rsidRPr="00C44004" w:rsidDel="00CB6B19" w:rsidRDefault="00C44004">
            <w:pPr>
              <w:rPr>
                <w:del w:id="4463" w:author="Lane, Stefanie" w:date="2023-09-27T17:47:00Z"/>
                <w:rFonts w:ascii="Calibri" w:eastAsia="Times New Roman" w:hAnsi="Calibri" w:cs="Calibri"/>
                <w:color w:val="000000"/>
              </w:rPr>
              <w:pPrChange w:id="446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03D5EFF" w14:textId="73C1E632" w:rsidR="00C44004" w:rsidRPr="00C44004" w:rsidDel="00CB6B19" w:rsidRDefault="00C44004">
            <w:pPr>
              <w:rPr>
                <w:del w:id="4465" w:author="Lane, Stefanie" w:date="2023-09-27T17:47:00Z"/>
                <w:rFonts w:ascii="Calibri" w:eastAsia="Times New Roman" w:hAnsi="Calibri" w:cs="Calibri"/>
                <w:i/>
                <w:iCs/>
                <w:color w:val="000000"/>
              </w:rPr>
              <w:pPrChange w:id="4466" w:author="Lane, Stefanie" w:date="2023-09-27T17:47:00Z">
                <w:pPr>
                  <w:spacing w:after="0" w:line="240" w:lineRule="auto"/>
                </w:pPr>
              </w:pPrChange>
            </w:pPr>
            <w:del w:id="4467" w:author="Lane, Stefanie" w:date="2023-09-27T17:47:00Z">
              <w:r w:rsidRPr="00C44004" w:rsidDel="00CB6B19">
                <w:rPr>
                  <w:rFonts w:ascii="Calibri" w:eastAsia="Times New Roman" w:hAnsi="Calibri" w:cs="Calibri"/>
                  <w:i/>
                  <w:iCs/>
                  <w:color w:val="000000"/>
                </w:rPr>
                <w:delText>Sium suave</w:delText>
              </w:r>
            </w:del>
          </w:p>
        </w:tc>
        <w:tc>
          <w:tcPr>
            <w:tcW w:w="960" w:type="dxa"/>
            <w:tcBorders>
              <w:top w:val="nil"/>
              <w:left w:val="nil"/>
              <w:bottom w:val="nil"/>
              <w:right w:val="nil"/>
            </w:tcBorders>
            <w:shd w:val="clear" w:color="auto" w:fill="auto"/>
            <w:noWrap/>
            <w:vAlign w:val="bottom"/>
            <w:hideMark/>
          </w:tcPr>
          <w:p w14:paraId="2D72429E" w14:textId="1DBCE162" w:rsidR="00C44004" w:rsidRPr="00C44004" w:rsidDel="00CB6B19" w:rsidRDefault="00C44004">
            <w:pPr>
              <w:rPr>
                <w:del w:id="4468" w:author="Lane, Stefanie" w:date="2023-09-27T17:47:00Z"/>
                <w:rFonts w:ascii="Calibri" w:eastAsia="Times New Roman" w:hAnsi="Calibri" w:cs="Calibri"/>
                <w:color w:val="000000"/>
              </w:rPr>
              <w:pPrChange w:id="4469" w:author="Lane, Stefanie" w:date="2023-09-27T17:47:00Z">
                <w:pPr>
                  <w:spacing w:after="0" w:line="240" w:lineRule="auto"/>
                  <w:jc w:val="center"/>
                </w:pPr>
              </w:pPrChange>
            </w:pPr>
            <w:del w:id="4470"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1372630B" w14:textId="32EFC4F8" w:rsidR="00C44004" w:rsidRPr="00C44004" w:rsidDel="00CB6B19" w:rsidRDefault="00C44004">
            <w:pPr>
              <w:rPr>
                <w:del w:id="4471" w:author="Lane, Stefanie" w:date="2023-09-27T17:47:00Z"/>
                <w:rFonts w:ascii="Calibri" w:eastAsia="Times New Roman" w:hAnsi="Calibri" w:cs="Calibri"/>
                <w:color w:val="000000"/>
              </w:rPr>
              <w:pPrChange w:id="4472" w:author="Lane, Stefanie" w:date="2023-09-27T17:47:00Z">
                <w:pPr>
                  <w:spacing w:after="0" w:line="240" w:lineRule="auto"/>
                  <w:jc w:val="center"/>
                </w:pPr>
              </w:pPrChange>
            </w:pPr>
            <w:del w:id="4473"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64E66F4" w14:textId="3364238E" w:rsidR="00C44004" w:rsidRPr="00C44004" w:rsidDel="00CB6B19" w:rsidRDefault="00C44004">
            <w:pPr>
              <w:rPr>
                <w:del w:id="4474" w:author="Lane, Stefanie" w:date="2023-09-27T17:47:00Z"/>
                <w:rFonts w:ascii="Calibri" w:eastAsia="Times New Roman" w:hAnsi="Calibri" w:cs="Calibri"/>
                <w:color w:val="000000"/>
              </w:rPr>
              <w:pPrChange w:id="4475"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68506843" w:rsidR="00C44004" w:rsidRPr="00C44004" w:rsidDel="00CB6B19" w:rsidRDefault="00C44004">
            <w:pPr>
              <w:rPr>
                <w:del w:id="4476" w:author="Lane, Stefanie" w:date="2023-09-27T17:47:00Z"/>
                <w:rFonts w:ascii="Calibri" w:eastAsia="Times New Roman" w:hAnsi="Calibri" w:cs="Calibri"/>
                <w:color w:val="000000"/>
              </w:rPr>
              <w:pPrChange w:id="4477" w:author="Lane, Stefanie" w:date="2023-09-27T17:47:00Z">
                <w:pPr>
                  <w:spacing w:after="0" w:line="240" w:lineRule="auto"/>
                  <w:jc w:val="center"/>
                </w:pPr>
              </w:pPrChange>
            </w:pPr>
            <w:del w:id="4478" w:author="Lane, Stefanie" w:date="2023-09-27T17:47:00Z">
              <w:r w:rsidRPr="00C44004" w:rsidDel="00CB6B19">
                <w:rPr>
                  <w:rFonts w:ascii="Calibri" w:eastAsia="Times New Roman" w:hAnsi="Calibri" w:cs="Calibri"/>
                  <w:color w:val="000000"/>
                </w:rPr>
                <w:delText>lost</w:delText>
              </w:r>
            </w:del>
          </w:p>
        </w:tc>
      </w:tr>
      <w:tr w:rsidR="00C44004" w:rsidRPr="00C44004" w:rsidDel="00CB6B19" w14:paraId="239BED9B" w14:textId="2C82A35F" w:rsidTr="00D143A8">
        <w:trPr>
          <w:trHeight w:val="290"/>
          <w:del w:id="4479" w:author="Lane, Stefanie" w:date="2023-09-27T17:47:00Z"/>
        </w:trPr>
        <w:tc>
          <w:tcPr>
            <w:tcW w:w="1311" w:type="dxa"/>
            <w:vMerge/>
            <w:tcBorders>
              <w:top w:val="nil"/>
              <w:left w:val="single" w:sz="8" w:space="0" w:color="auto"/>
              <w:bottom w:val="single" w:sz="8" w:space="0" w:color="000000"/>
              <w:right w:val="nil"/>
            </w:tcBorders>
            <w:vAlign w:val="center"/>
            <w:hideMark/>
          </w:tcPr>
          <w:p w14:paraId="21BC52CC" w14:textId="3A224D74" w:rsidR="00C44004" w:rsidRPr="00C44004" w:rsidDel="00CB6B19" w:rsidRDefault="00C44004">
            <w:pPr>
              <w:rPr>
                <w:del w:id="4480" w:author="Lane, Stefanie" w:date="2023-09-27T17:47:00Z"/>
                <w:rFonts w:ascii="Calibri" w:eastAsia="Times New Roman" w:hAnsi="Calibri" w:cs="Calibri"/>
                <w:color w:val="000000"/>
              </w:rPr>
              <w:pPrChange w:id="448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0C1132E" w14:textId="51022ACA" w:rsidR="00C44004" w:rsidRPr="00C44004" w:rsidDel="00CB6B19" w:rsidRDefault="00C44004">
            <w:pPr>
              <w:rPr>
                <w:del w:id="4482" w:author="Lane, Stefanie" w:date="2023-09-27T17:47:00Z"/>
                <w:rFonts w:ascii="Calibri" w:eastAsia="Times New Roman" w:hAnsi="Calibri" w:cs="Calibri"/>
                <w:color w:val="000000"/>
              </w:rPr>
              <w:pPrChange w:id="448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6A8A33D1" w:rsidR="00C44004" w:rsidRPr="00C44004" w:rsidDel="00CB6B19" w:rsidRDefault="00C44004">
            <w:pPr>
              <w:rPr>
                <w:del w:id="4484" w:author="Lane, Stefanie" w:date="2023-09-27T17:47:00Z"/>
                <w:rFonts w:ascii="Calibri" w:eastAsia="Times New Roman" w:hAnsi="Calibri" w:cs="Calibri"/>
                <w:i/>
                <w:iCs/>
                <w:color w:val="000000"/>
              </w:rPr>
              <w:pPrChange w:id="4485" w:author="Lane, Stefanie" w:date="2023-09-27T17:47:00Z">
                <w:pPr>
                  <w:spacing w:after="0" w:line="240" w:lineRule="auto"/>
                </w:pPr>
              </w:pPrChange>
            </w:pPr>
            <w:del w:id="4486" w:author="Lane, Stefanie" w:date="2023-09-27T17:47:00Z">
              <w:r w:rsidRPr="00C44004" w:rsidDel="00CB6B19">
                <w:rPr>
                  <w:rFonts w:ascii="Calibri" w:eastAsia="Times New Roman" w:hAnsi="Calibri" w:cs="Calibri"/>
                  <w:i/>
                  <w:iCs/>
                  <w:color w:val="000000"/>
                </w:rPr>
                <w:delText>Caltha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45E0226F" w:rsidR="00C44004" w:rsidRPr="00C44004" w:rsidDel="00CB6B19" w:rsidRDefault="00C44004">
            <w:pPr>
              <w:rPr>
                <w:del w:id="4487" w:author="Lane, Stefanie" w:date="2023-09-27T17:47:00Z"/>
                <w:rFonts w:ascii="Calibri" w:eastAsia="Times New Roman" w:hAnsi="Calibri" w:cs="Calibri"/>
                <w:color w:val="000000"/>
              </w:rPr>
              <w:pPrChange w:id="4488" w:author="Lane, Stefanie" w:date="2023-09-27T17:47:00Z">
                <w:pPr>
                  <w:spacing w:after="0" w:line="240" w:lineRule="auto"/>
                  <w:jc w:val="center"/>
                </w:pPr>
              </w:pPrChange>
            </w:pPr>
            <w:del w:id="4489"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07770FC1" w:rsidR="00C44004" w:rsidRPr="00C44004" w:rsidDel="00CB6B19" w:rsidRDefault="00C44004">
            <w:pPr>
              <w:rPr>
                <w:del w:id="4490" w:author="Lane, Stefanie" w:date="2023-09-27T17:47:00Z"/>
                <w:rFonts w:ascii="Calibri" w:eastAsia="Times New Roman" w:hAnsi="Calibri" w:cs="Calibri"/>
                <w:color w:val="000000"/>
              </w:rPr>
              <w:pPrChange w:id="4491" w:author="Lane, Stefanie" w:date="2023-09-27T17:47:00Z">
                <w:pPr>
                  <w:spacing w:after="0" w:line="240" w:lineRule="auto"/>
                  <w:jc w:val="center"/>
                </w:pPr>
              </w:pPrChange>
            </w:pPr>
            <w:del w:id="4492"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1C0AC9C7" w:rsidR="00C44004" w:rsidRPr="00C44004" w:rsidDel="00CB6B19" w:rsidRDefault="00C44004">
            <w:pPr>
              <w:rPr>
                <w:del w:id="4493" w:author="Lane, Stefanie" w:date="2023-09-27T17:47:00Z"/>
                <w:rFonts w:ascii="Calibri" w:eastAsia="Times New Roman" w:hAnsi="Calibri" w:cs="Calibri"/>
                <w:color w:val="000000"/>
              </w:rPr>
              <w:pPrChange w:id="4494" w:author="Lane, Stefanie" w:date="2023-09-27T17:47:00Z">
                <w:pPr>
                  <w:spacing w:after="0" w:line="240" w:lineRule="auto"/>
                  <w:jc w:val="center"/>
                </w:pPr>
              </w:pPrChange>
            </w:pPr>
            <w:del w:id="449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3D98DDD2" w:rsidR="00C44004" w:rsidRPr="00C44004" w:rsidDel="00CB6B19" w:rsidRDefault="00C44004">
            <w:pPr>
              <w:rPr>
                <w:del w:id="4496" w:author="Lane, Stefanie" w:date="2023-09-27T17:47:00Z"/>
                <w:rFonts w:ascii="Calibri" w:eastAsia="Times New Roman" w:hAnsi="Calibri" w:cs="Calibri"/>
                <w:color w:val="000000"/>
              </w:rPr>
              <w:pPrChange w:id="4497" w:author="Lane, Stefanie" w:date="2023-09-27T17:47:00Z">
                <w:pPr>
                  <w:spacing w:after="0" w:line="240" w:lineRule="auto"/>
                  <w:jc w:val="center"/>
                </w:pPr>
              </w:pPrChange>
            </w:pPr>
            <w:del w:id="4498" w:author="Lane, Stefanie" w:date="2023-09-27T17:47:00Z">
              <w:r w:rsidRPr="00C44004" w:rsidDel="00CB6B19">
                <w:rPr>
                  <w:rFonts w:ascii="Calibri" w:eastAsia="Times New Roman" w:hAnsi="Calibri" w:cs="Calibri"/>
                  <w:color w:val="000000"/>
                </w:rPr>
                <w:delText>-</w:delText>
              </w:r>
            </w:del>
          </w:p>
        </w:tc>
      </w:tr>
      <w:tr w:rsidR="00C44004" w:rsidRPr="00C44004" w:rsidDel="00CB6B19" w14:paraId="707E455D" w14:textId="65B0ABA9" w:rsidTr="00D143A8">
        <w:trPr>
          <w:trHeight w:val="290"/>
          <w:del w:id="4499" w:author="Lane, Stefanie" w:date="2023-09-27T17:47:00Z"/>
        </w:trPr>
        <w:tc>
          <w:tcPr>
            <w:tcW w:w="1311" w:type="dxa"/>
            <w:vMerge/>
            <w:tcBorders>
              <w:top w:val="nil"/>
              <w:left w:val="single" w:sz="8" w:space="0" w:color="auto"/>
              <w:bottom w:val="single" w:sz="8" w:space="0" w:color="000000"/>
              <w:right w:val="nil"/>
            </w:tcBorders>
            <w:vAlign w:val="center"/>
            <w:hideMark/>
          </w:tcPr>
          <w:p w14:paraId="2FF72774" w14:textId="2AC24470" w:rsidR="00C44004" w:rsidRPr="00C44004" w:rsidDel="00CB6B19" w:rsidRDefault="00C44004">
            <w:pPr>
              <w:rPr>
                <w:del w:id="4500" w:author="Lane, Stefanie" w:date="2023-09-27T17:47:00Z"/>
                <w:rFonts w:ascii="Calibri" w:eastAsia="Times New Roman" w:hAnsi="Calibri" w:cs="Calibri"/>
                <w:color w:val="000000"/>
              </w:rPr>
              <w:pPrChange w:id="450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7B1664E" w14:textId="79C836C1" w:rsidR="00C44004" w:rsidRPr="00C44004" w:rsidDel="00CB6B19" w:rsidRDefault="00C44004">
            <w:pPr>
              <w:rPr>
                <w:del w:id="4502" w:author="Lane, Stefanie" w:date="2023-09-27T17:47:00Z"/>
                <w:rFonts w:ascii="Calibri" w:eastAsia="Times New Roman" w:hAnsi="Calibri" w:cs="Calibri"/>
                <w:color w:val="000000"/>
              </w:rPr>
              <w:pPrChange w:id="450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BAE9E05" w14:textId="691BC660" w:rsidR="00C44004" w:rsidRPr="00C44004" w:rsidDel="00CB6B19" w:rsidRDefault="00C44004">
            <w:pPr>
              <w:rPr>
                <w:del w:id="4504" w:author="Lane, Stefanie" w:date="2023-09-27T17:47:00Z"/>
                <w:rFonts w:ascii="Calibri" w:eastAsia="Times New Roman" w:hAnsi="Calibri" w:cs="Calibri"/>
                <w:i/>
                <w:iCs/>
                <w:color w:val="000000"/>
              </w:rPr>
              <w:pPrChange w:id="4505" w:author="Lane, Stefanie" w:date="2023-09-27T17:47:00Z">
                <w:pPr>
                  <w:spacing w:after="0" w:line="240" w:lineRule="auto"/>
                </w:pPr>
              </w:pPrChange>
            </w:pPr>
            <w:del w:id="4506" w:author="Lane, Stefanie" w:date="2023-09-27T17:47:00Z">
              <w:r w:rsidRPr="00C44004" w:rsidDel="00CB6B19">
                <w:rPr>
                  <w:rFonts w:ascii="Calibri" w:eastAsia="Times New Roman" w:hAnsi="Calibri" w:cs="Calibri"/>
                  <w:i/>
                  <w:iCs/>
                  <w:color w:val="000000"/>
                </w:rPr>
                <w:delText>Bidens cernua</w:delText>
              </w:r>
            </w:del>
          </w:p>
        </w:tc>
        <w:tc>
          <w:tcPr>
            <w:tcW w:w="960" w:type="dxa"/>
            <w:tcBorders>
              <w:top w:val="nil"/>
              <w:left w:val="nil"/>
              <w:bottom w:val="nil"/>
              <w:right w:val="nil"/>
            </w:tcBorders>
            <w:shd w:val="clear" w:color="auto" w:fill="auto"/>
            <w:noWrap/>
            <w:vAlign w:val="bottom"/>
            <w:hideMark/>
          </w:tcPr>
          <w:p w14:paraId="64F0FDEE" w14:textId="463B633D" w:rsidR="00C44004" w:rsidRPr="00C44004" w:rsidDel="00CB6B19" w:rsidRDefault="00C44004">
            <w:pPr>
              <w:rPr>
                <w:del w:id="4507" w:author="Lane, Stefanie" w:date="2023-09-27T17:47:00Z"/>
                <w:rFonts w:ascii="Calibri" w:eastAsia="Times New Roman" w:hAnsi="Calibri" w:cs="Calibri"/>
                <w:color w:val="000000"/>
              </w:rPr>
              <w:pPrChange w:id="4508" w:author="Lane, Stefanie" w:date="2023-09-27T17:47:00Z">
                <w:pPr>
                  <w:spacing w:after="0" w:line="240" w:lineRule="auto"/>
                  <w:jc w:val="center"/>
                </w:pPr>
              </w:pPrChange>
            </w:pPr>
            <w:del w:id="4509"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0C4A84AE" w14:textId="11B798AE" w:rsidR="00C44004" w:rsidRPr="00C44004" w:rsidDel="00CB6B19" w:rsidRDefault="00C44004">
            <w:pPr>
              <w:rPr>
                <w:del w:id="4510" w:author="Lane, Stefanie" w:date="2023-09-27T17:47:00Z"/>
                <w:rFonts w:ascii="Calibri" w:eastAsia="Times New Roman" w:hAnsi="Calibri" w:cs="Calibri"/>
                <w:color w:val="000000"/>
              </w:rPr>
              <w:pPrChange w:id="4511" w:author="Lane, Stefanie" w:date="2023-09-27T17:47:00Z">
                <w:pPr>
                  <w:spacing w:after="0" w:line="240" w:lineRule="auto"/>
                  <w:jc w:val="center"/>
                </w:pPr>
              </w:pPrChange>
            </w:pPr>
            <w:del w:id="4512"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1D0CC4C" w14:textId="1849DD3B" w:rsidR="00C44004" w:rsidRPr="00C44004" w:rsidDel="00CB6B19" w:rsidRDefault="00C44004">
            <w:pPr>
              <w:rPr>
                <w:del w:id="4513" w:author="Lane, Stefanie" w:date="2023-09-27T17:47:00Z"/>
                <w:rFonts w:ascii="Calibri" w:eastAsia="Times New Roman" w:hAnsi="Calibri" w:cs="Calibri"/>
                <w:color w:val="000000"/>
              </w:rPr>
              <w:pPrChange w:id="4514" w:author="Lane, Stefanie" w:date="2023-09-27T17:47:00Z">
                <w:pPr>
                  <w:spacing w:after="0" w:line="240" w:lineRule="auto"/>
                  <w:jc w:val="center"/>
                </w:pPr>
              </w:pPrChange>
            </w:pPr>
            <w:del w:id="451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623A4537" w14:textId="22139E67" w:rsidR="00C44004" w:rsidRPr="00C44004" w:rsidDel="00CB6B19" w:rsidRDefault="00C44004">
            <w:pPr>
              <w:rPr>
                <w:del w:id="4516" w:author="Lane, Stefanie" w:date="2023-09-27T17:47:00Z"/>
                <w:rFonts w:ascii="Calibri" w:eastAsia="Times New Roman" w:hAnsi="Calibri" w:cs="Calibri"/>
                <w:color w:val="000000"/>
              </w:rPr>
              <w:pPrChange w:id="4517" w:author="Lane, Stefanie" w:date="2023-09-27T17:47:00Z">
                <w:pPr>
                  <w:spacing w:after="0" w:line="240" w:lineRule="auto"/>
                  <w:jc w:val="center"/>
                </w:pPr>
              </w:pPrChange>
            </w:pPr>
            <w:del w:id="4518" w:author="Lane, Stefanie" w:date="2023-09-27T17:47:00Z">
              <w:r w:rsidRPr="00C44004" w:rsidDel="00CB6B19">
                <w:rPr>
                  <w:rFonts w:ascii="Calibri" w:eastAsia="Times New Roman" w:hAnsi="Calibri" w:cs="Calibri"/>
                  <w:color w:val="000000"/>
                </w:rPr>
                <w:delText>-</w:delText>
              </w:r>
            </w:del>
          </w:p>
        </w:tc>
      </w:tr>
      <w:tr w:rsidR="00C44004" w:rsidRPr="00C44004" w:rsidDel="00CB6B19" w14:paraId="0CC0204F" w14:textId="1DE33A93" w:rsidTr="00D143A8">
        <w:trPr>
          <w:trHeight w:val="290"/>
          <w:del w:id="4519" w:author="Lane, Stefanie" w:date="2023-09-27T17:47:00Z"/>
        </w:trPr>
        <w:tc>
          <w:tcPr>
            <w:tcW w:w="1311" w:type="dxa"/>
            <w:vMerge/>
            <w:tcBorders>
              <w:top w:val="nil"/>
              <w:left w:val="single" w:sz="8" w:space="0" w:color="auto"/>
              <w:bottom w:val="single" w:sz="8" w:space="0" w:color="000000"/>
              <w:right w:val="nil"/>
            </w:tcBorders>
            <w:vAlign w:val="center"/>
            <w:hideMark/>
          </w:tcPr>
          <w:p w14:paraId="373800B0" w14:textId="45B64EDB" w:rsidR="00C44004" w:rsidRPr="00C44004" w:rsidDel="00CB6B19" w:rsidRDefault="00C44004">
            <w:pPr>
              <w:rPr>
                <w:del w:id="4520" w:author="Lane, Stefanie" w:date="2023-09-27T17:47:00Z"/>
                <w:rFonts w:ascii="Calibri" w:eastAsia="Times New Roman" w:hAnsi="Calibri" w:cs="Calibri"/>
                <w:color w:val="000000"/>
              </w:rPr>
              <w:pPrChange w:id="452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A7F3C2C" w14:textId="7DFC06F0" w:rsidR="00C44004" w:rsidRPr="00C44004" w:rsidDel="00CB6B19" w:rsidRDefault="00C44004">
            <w:pPr>
              <w:rPr>
                <w:del w:id="4522" w:author="Lane, Stefanie" w:date="2023-09-27T17:47:00Z"/>
                <w:rFonts w:ascii="Calibri" w:eastAsia="Times New Roman" w:hAnsi="Calibri" w:cs="Calibri"/>
                <w:color w:val="000000"/>
              </w:rPr>
              <w:pPrChange w:id="452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372E8FDF" w:rsidR="00C44004" w:rsidRPr="00C44004" w:rsidDel="00CB6B19" w:rsidRDefault="00C44004">
            <w:pPr>
              <w:rPr>
                <w:del w:id="4524" w:author="Lane, Stefanie" w:date="2023-09-27T17:47:00Z"/>
                <w:rFonts w:ascii="Calibri" w:eastAsia="Times New Roman" w:hAnsi="Calibri" w:cs="Calibri"/>
                <w:i/>
                <w:iCs/>
                <w:color w:val="000000"/>
              </w:rPr>
              <w:pPrChange w:id="4525" w:author="Lane, Stefanie" w:date="2023-09-27T17:47:00Z">
                <w:pPr>
                  <w:spacing w:after="0" w:line="240" w:lineRule="auto"/>
                </w:pPr>
              </w:pPrChange>
            </w:pPr>
            <w:del w:id="4526" w:author="Lane, Stefanie" w:date="2023-09-27T17:47:00Z">
              <w:r w:rsidRPr="00C44004" w:rsidDel="00CB6B19">
                <w:rPr>
                  <w:rFonts w:ascii="Calibri" w:eastAsia="Times New Roman" w:hAnsi="Calibri" w:cs="Calibri"/>
                  <w:i/>
                  <w:iCs/>
                  <w:color w:val="000000"/>
                </w:rPr>
                <w:delText>Trifolium wormskioldii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39DFBE47" w:rsidR="00C44004" w:rsidRPr="00C44004" w:rsidDel="00CB6B19" w:rsidRDefault="00C44004">
            <w:pPr>
              <w:rPr>
                <w:del w:id="4527" w:author="Lane, Stefanie" w:date="2023-09-27T17:47:00Z"/>
                <w:rFonts w:ascii="Calibri" w:eastAsia="Times New Roman" w:hAnsi="Calibri" w:cs="Calibri"/>
                <w:color w:val="000000"/>
              </w:rPr>
              <w:pPrChange w:id="4528" w:author="Lane, Stefanie" w:date="2023-09-27T17:47:00Z">
                <w:pPr>
                  <w:spacing w:after="0" w:line="240" w:lineRule="auto"/>
                  <w:jc w:val="center"/>
                </w:pPr>
              </w:pPrChange>
            </w:pPr>
            <w:del w:id="4529"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508F96A3" w:rsidR="00C44004" w:rsidRPr="00C44004" w:rsidDel="00CB6B19" w:rsidRDefault="00C44004">
            <w:pPr>
              <w:rPr>
                <w:del w:id="4530" w:author="Lane, Stefanie" w:date="2023-09-27T17:47:00Z"/>
                <w:rFonts w:ascii="Calibri" w:eastAsia="Times New Roman" w:hAnsi="Calibri" w:cs="Calibri"/>
                <w:color w:val="000000"/>
              </w:rPr>
              <w:pPrChange w:id="4531" w:author="Lane, Stefanie" w:date="2023-09-27T17:47:00Z">
                <w:pPr>
                  <w:spacing w:after="0" w:line="240" w:lineRule="auto"/>
                  <w:jc w:val="center"/>
                </w:pPr>
              </w:pPrChange>
            </w:pPr>
            <w:del w:id="453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2C06229D" w:rsidR="00C44004" w:rsidRPr="00C44004" w:rsidDel="00CB6B19" w:rsidRDefault="00C44004">
            <w:pPr>
              <w:rPr>
                <w:del w:id="4533" w:author="Lane, Stefanie" w:date="2023-09-27T17:47:00Z"/>
                <w:rFonts w:ascii="Calibri" w:eastAsia="Times New Roman" w:hAnsi="Calibri" w:cs="Calibri"/>
                <w:color w:val="000000"/>
              </w:rPr>
              <w:pPrChange w:id="4534" w:author="Lane, Stefanie" w:date="2023-09-27T17:47:00Z">
                <w:pPr>
                  <w:spacing w:after="0" w:line="240" w:lineRule="auto"/>
                  <w:jc w:val="center"/>
                </w:pPr>
              </w:pPrChange>
            </w:pPr>
            <w:del w:id="4535"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51BB6A20" w:rsidR="00C44004" w:rsidRPr="00C44004" w:rsidDel="00CB6B19" w:rsidRDefault="00C44004">
            <w:pPr>
              <w:rPr>
                <w:del w:id="4536" w:author="Lane, Stefanie" w:date="2023-09-27T17:47:00Z"/>
                <w:rFonts w:ascii="Calibri" w:eastAsia="Times New Roman" w:hAnsi="Calibri" w:cs="Calibri"/>
                <w:color w:val="000000"/>
              </w:rPr>
              <w:pPrChange w:id="4537" w:author="Lane, Stefanie" w:date="2023-09-27T17:47:00Z">
                <w:pPr>
                  <w:spacing w:after="0" w:line="240" w:lineRule="auto"/>
                  <w:jc w:val="center"/>
                </w:pPr>
              </w:pPrChange>
            </w:pPr>
            <w:del w:id="4538" w:author="Lane, Stefanie" w:date="2023-09-27T17:47:00Z">
              <w:r w:rsidRPr="00C44004" w:rsidDel="00CB6B19">
                <w:rPr>
                  <w:rFonts w:ascii="Calibri" w:eastAsia="Times New Roman" w:hAnsi="Calibri" w:cs="Calibri"/>
                  <w:color w:val="000000"/>
                </w:rPr>
                <w:delText>-</w:delText>
              </w:r>
            </w:del>
          </w:p>
        </w:tc>
      </w:tr>
      <w:tr w:rsidR="00C44004" w:rsidRPr="00C44004" w:rsidDel="00CB6B19" w14:paraId="47372AF8" w14:textId="56FB414F" w:rsidTr="00D143A8">
        <w:trPr>
          <w:trHeight w:val="290"/>
          <w:del w:id="4539" w:author="Lane, Stefanie" w:date="2023-09-27T17:47:00Z"/>
        </w:trPr>
        <w:tc>
          <w:tcPr>
            <w:tcW w:w="1311" w:type="dxa"/>
            <w:vMerge/>
            <w:tcBorders>
              <w:top w:val="nil"/>
              <w:left w:val="single" w:sz="8" w:space="0" w:color="auto"/>
              <w:bottom w:val="single" w:sz="8" w:space="0" w:color="000000"/>
              <w:right w:val="nil"/>
            </w:tcBorders>
            <w:vAlign w:val="center"/>
            <w:hideMark/>
          </w:tcPr>
          <w:p w14:paraId="41A4223C" w14:textId="314AE7EE" w:rsidR="00C44004" w:rsidRPr="00C44004" w:rsidDel="00CB6B19" w:rsidRDefault="00C44004">
            <w:pPr>
              <w:rPr>
                <w:del w:id="4540" w:author="Lane, Stefanie" w:date="2023-09-27T17:47:00Z"/>
                <w:rFonts w:ascii="Calibri" w:eastAsia="Times New Roman" w:hAnsi="Calibri" w:cs="Calibri"/>
                <w:color w:val="000000"/>
              </w:rPr>
              <w:pPrChange w:id="454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0C22B3B" w14:textId="21B056BA" w:rsidR="00C44004" w:rsidRPr="00C44004" w:rsidDel="00CB6B19" w:rsidRDefault="00C44004">
            <w:pPr>
              <w:rPr>
                <w:del w:id="4542" w:author="Lane, Stefanie" w:date="2023-09-27T17:47:00Z"/>
                <w:rFonts w:ascii="Calibri" w:eastAsia="Times New Roman" w:hAnsi="Calibri" w:cs="Calibri"/>
                <w:color w:val="000000"/>
              </w:rPr>
              <w:pPrChange w:id="454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40146E8" w14:textId="4CC31D31" w:rsidR="00C44004" w:rsidRPr="00C44004" w:rsidDel="00CB6B19" w:rsidRDefault="00C44004">
            <w:pPr>
              <w:rPr>
                <w:del w:id="4544" w:author="Lane, Stefanie" w:date="2023-09-27T17:47:00Z"/>
                <w:rFonts w:ascii="Calibri" w:eastAsia="Times New Roman" w:hAnsi="Calibri" w:cs="Calibri"/>
                <w:i/>
                <w:iCs/>
                <w:color w:val="000000"/>
              </w:rPr>
              <w:pPrChange w:id="4545" w:author="Lane, Stefanie" w:date="2023-09-27T17:47:00Z">
                <w:pPr>
                  <w:spacing w:after="0" w:line="240" w:lineRule="auto"/>
                </w:pPr>
              </w:pPrChange>
            </w:pPr>
            <w:del w:id="4546" w:author="Lane, Stefanie" w:date="2023-09-27T17:47:00Z">
              <w:r w:rsidRPr="00C44004" w:rsidDel="00CB6B19">
                <w:rPr>
                  <w:rFonts w:ascii="Calibri" w:eastAsia="Times New Roman" w:hAnsi="Calibri" w:cs="Calibri"/>
                  <w:i/>
                  <w:iCs/>
                  <w:color w:val="000000"/>
                </w:rPr>
                <w:delText>Schoenoplectus tabernaemontani</w:delText>
              </w:r>
            </w:del>
          </w:p>
        </w:tc>
        <w:tc>
          <w:tcPr>
            <w:tcW w:w="960" w:type="dxa"/>
            <w:tcBorders>
              <w:top w:val="nil"/>
              <w:left w:val="nil"/>
              <w:bottom w:val="nil"/>
              <w:right w:val="nil"/>
            </w:tcBorders>
            <w:shd w:val="clear" w:color="auto" w:fill="auto"/>
            <w:noWrap/>
            <w:vAlign w:val="bottom"/>
            <w:hideMark/>
          </w:tcPr>
          <w:p w14:paraId="000A0F46" w14:textId="68333687" w:rsidR="00C44004" w:rsidRPr="00C44004" w:rsidDel="00CB6B19" w:rsidRDefault="00C44004">
            <w:pPr>
              <w:rPr>
                <w:del w:id="4547" w:author="Lane, Stefanie" w:date="2023-09-27T17:47:00Z"/>
                <w:rFonts w:ascii="Calibri" w:eastAsia="Times New Roman" w:hAnsi="Calibri" w:cs="Calibri"/>
                <w:color w:val="000000"/>
              </w:rPr>
              <w:pPrChange w:id="4548" w:author="Lane, Stefanie" w:date="2023-09-27T17:47:00Z">
                <w:pPr>
                  <w:spacing w:after="0" w:line="240" w:lineRule="auto"/>
                  <w:jc w:val="center"/>
                </w:pPr>
              </w:pPrChange>
            </w:pPr>
            <w:del w:id="4549"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1CF88D81" w14:textId="0FBFD20E" w:rsidR="00C44004" w:rsidRPr="00C44004" w:rsidDel="00CB6B19" w:rsidRDefault="00C44004">
            <w:pPr>
              <w:rPr>
                <w:del w:id="4550" w:author="Lane, Stefanie" w:date="2023-09-27T17:47:00Z"/>
                <w:rFonts w:ascii="Calibri" w:eastAsia="Times New Roman" w:hAnsi="Calibri" w:cs="Calibri"/>
                <w:color w:val="000000"/>
              </w:rPr>
              <w:pPrChange w:id="4551"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65953A0" w14:textId="4D72ECD6" w:rsidR="00C44004" w:rsidRPr="00C44004" w:rsidDel="00CB6B19" w:rsidRDefault="00C44004">
            <w:pPr>
              <w:rPr>
                <w:del w:id="4552" w:author="Lane, Stefanie" w:date="2023-09-27T17:47:00Z"/>
                <w:rFonts w:ascii="Calibri" w:eastAsia="Times New Roman" w:hAnsi="Calibri" w:cs="Calibri"/>
                <w:color w:val="000000"/>
              </w:rPr>
              <w:pPrChange w:id="4553" w:author="Lane, Stefanie" w:date="2023-09-27T17:47:00Z">
                <w:pPr>
                  <w:spacing w:after="0" w:line="240" w:lineRule="auto"/>
                  <w:jc w:val="center"/>
                </w:pPr>
              </w:pPrChange>
            </w:pPr>
            <w:del w:id="455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2BE9E65C" w14:textId="5F6C40B5" w:rsidR="00C44004" w:rsidRPr="00C44004" w:rsidDel="00CB6B19" w:rsidRDefault="00C44004">
            <w:pPr>
              <w:rPr>
                <w:del w:id="4555" w:author="Lane, Stefanie" w:date="2023-09-27T17:47:00Z"/>
                <w:rFonts w:ascii="Calibri" w:eastAsia="Times New Roman" w:hAnsi="Calibri" w:cs="Calibri"/>
                <w:color w:val="000000"/>
              </w:rPr>
              <w:pPrChange w:id="4556" w:author="Lane, Stefanie" w:date="2023-09-27T17:47:00Z">
                <w:pPr>
                  <w:spacing w:after="0" w:line="240" w:lineRule="auto"/>
                  <w:jc w:val="center"/>
                </w:pPr>
              </w:pPrChange>
            </w:pPr>
            <w:del w:id="4557" w:author="Lane, Stefanie" w:date="2023-09-27T17:47:00Z">
              <w:r w:rsidRPr="00C44004" w:rsidDel="00CB6B19">
                <w:rPr>
                  <w:rFonts w:ascii="Calibri" w:eastAsia="Times New Roman" w:hAnsi="Calibri" w:cs="Calibri"/>
                  <w:color w:val="000000"/>
                </w:rPr>
                <w:delText>-</w:delText>
              </w:r>
            </w:del>
          </w:p>
        </w:tc>
      </w:tr>
      <w:tr w:rsidR="00C44004" w:rsidRPr="00C44004" w:rsidDel="00CB6B19" w14:paraId="4691DCFA" w14:textId="57577972" w:rsidTr="00D143A8">
        <w:trPr>
          <w:trHeight w:val="290"/>
          <w:del w:id="4558" w:author="Lane, Stefanie" w:date="2023-09-27T17:47:00Z"/>
        </w:trPr>
        <w:tc>
          <w:tcPr>
            <w:tcW w:w="1311" w:type="dxa"/>
            <w:vMerge/>
            <w:tcBorders>
              <w:top w:val="nil"/>
              <w:left w:val="single" w:sz="8" w:space="0" w:color="auto"/>
              <w:bottom w:val="single" w:sz="8" w:space="0" w:color="000000"/>
              <w:right w:val="nil"/>
            </w:tcBorders>
            <w:vAlign w:val="center"/>
            <w:hideMark/>
          </w:tcPr>
          <w:p w14:paraId="2A7833E0" w14:textId="00056093" w:rsidR="00C44004" w:rsidRPr="00C44004" w:rsidDel="00CB6B19" w:rsidRDefault="00C44004">
            <w:pPr>
              <w:rPr>
                <w:del w:id="4559" w:author="Lane, Stefanie" w:date="2023-09-27T17:47:00Z"/>
                <w:rFonts w:ascii="Calibri" w:eastAsia="Times New Roman" w:hAnsi="Calibri" w:cs="Calibri"/>
                <w:color w:val="000000"/>
              </w:rPr>
              <w:pPrChange w:id="456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06AF2A9" w14:textId="695697F4" w:rsidR="00C44004" w:rsidRPr="00C44004" w:rsidDel="00CB6B19" w:rsidRDefault="00C44004">
            <w:pPr>
              <w:rPr>
                <w:del w:id="4561" w:author="Lane, Stefanie" w:date="2023-09-27T17:47:00Z"/>
                <w:rFonts w:ascii="Calibri" w:eastAsia="Times New Roman" w:hAnsi="Calibri" w:cs="Calibri"/>
                <w:color w:val="000000"/>
              </w:rPr>
              <w:pPrChange w:id="456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215130A9" w:rsidR="00C44004" w:rsidRPr="00C44004" w:rsidDel="00CB6B19" w:rsidRDefault="00C44004">
            <w:pPr>
              <w:rPr>
                <w:del w:id="4563" w:author="Lane, Stefanie" w:date="2023-09-27T17:47:00Z"/>
                <w:rFonts w:ascii="Calibri" w:eastAsia="Times New Roman" w:hAnsi="Calibri" w:cs="Calibri"/>
                <w:i/>
                <w:iCs/>
                <w:color w:val="000000"/>
              </w:rPr>
              <w:pPrChange w:id="4564" w:author="Lane, Stefanie" w:date="2023-09-27T17:47:00Z">
                <w:pPr>
                  <w:spacing w:after="0" w:line="240" w:lineRule="auto"/>
                </w:pPr>
              </w:pPrChange>
            </w:pPr>
            <w:del w:id="4565" w:author="Lane, Stefanie" w:date="2023-09-27T17:47:00Z">
              <w:r w:rsidRPr="00C44004" w:rsidDel="00CB6B19">
                <w:rPr>
                  <w:rFonts w:ascii="Calibri" w:eastAsia="Times New Roman" w:hAnsi="Calibri" w:cs="Calibri"/>
                  <w:i/>
                  <w:iCs/>
                  <w:color w:val="000000"/>
                </w:rPr>
                <w:delText>Eleocharis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0B5AFDC6" w:rsidR="00C44004" w:rsidRPr="00C44004" w:rsidDel="00CB6B19" w:rsidRDefault="00C44004">
            <w:pPr>
              <w:rPr>
                <w:del w:id="4566" w:author="Lane, Stefanie" w:date="2023-09-27T17:47:00Z"/>
                <w:rFonts w:ascii="Calibri" w:eastAsia="Times New Roman" w:hAnsi="Calibri" w:cs="Calibri"/>
                <w:color w:val="000000"/>
              </w:rPr>
              <w:pPrChange w:id="4567" w:author="Lane, Stefanie" w:date="2023-09-27T17:47:00Z">
                <w:pPr>
                  <w:spacing w:after="0" w:line="240" w:lineRule="auto"/>
                  <w:jc w:val="center"/>
                </w:pPr>
              </w:pPrChange>
            </w:pPr>
            <w:del w:id="4568"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20165576" w:rsidR="00C44004" w:rsidRPr="00C44004" w:rsidDel="00CB6B19" w:rsidRDefault="00C44004">
            <w:pPr>
              <w:rPr>
                <w:del w:id="4569" w:author="Lane, Stefanie" w:date="2023-09-27T17:47:00Z"/>
                <w:rFonts w:ascii="Calibri" w:eastAsia="Times New Roman" w:hAnsi="Calibri" w:cs="Calibri"/>
                <w:color w:val="000000"/>
              </w:rPr>
              <w:pPrChange w:id="4570" w:author="Lane, Stefanie" w:date="2023-09-27T17:47:00Z">
                <w:pPr>
                  <w:spacing w:after="0" w:line="240" w:lineRule="auto"/>
                  <w:jc w:val="center"/>
                </w:pPr>
              </w:pPrChange>
            </w:pPr>
            <w:del w:id="4571" w:author="Lane, Stefanie" w:date="2023-09-27T17:47:00Z">
              <w:r w:rsidRPr="00C44004" w:rsidDel="00CB6B19">
                <w:rPr>
                  <w:rFonts w:ascii="Calibri" w:eastAsia="Times New Roman" w:hAnsi="Calibri" w:cs="Calibri"/>
                  <w:color w:val="000000"/>
                </w:rPr>
                <w:delText>0.8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1340DE64" w:rsidR="00C44004" w:rsidRPr="00C44004" w:rsidDel="00CB6B19" w:rsidRDefault="00C44004">
            <w:pPr>
              <w:rPr>
                <w:del w:id="4572" w:author="Lane, Stefanie" w:date="2023-09-27T17:47:00Z"/>
                <w:rFonts w:ascii="Calibri" w:eastAsia="Times New Roman" w:hAnsi="Calibri" w:cs="Calibri"/>
                <w:color w:val="000000"/>
              </w:rPr>
              <w:pPrChange w:id="4573" w:author="Lane, Stefanie" w:date="2023-09-27T17:47:00Z">
                <w:pPr>
                  <w:spacing w:after="0" w:line="240" w:lineRule="auto"/>
                  <w:jc w:val="center"/>
                </w:pPr>
              </w:pPrChange>
            </w:pPr>
            <w:del w:id="4574" w:author="Lane, Stefanie" w:date="2023-09-27T17:47:00Z">
              <w:r w:rsidRPr="00C44004" w:rsidDel="00CB6B19">
                <w:rPr>
                  <w:rFonts w:ascii="Calibri" w:eastAsia="Times New Roman" w:hAnsi="Calibri" w:cs="Calibri"/>
                  <w:color w:val="000000"/>
                </w:rPr>
                <w:delText>0.4</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3513E57B" w:rsidR="00C44004" w:rsidRPr="00C44004" w:rsidDel="00CB6B19" w:rsidRDefault="00C44004">
            <w:pPr>
              <w:rPr>
                <w:del w:id="4575" w:author="Lane, Stefanie" w:date="2023-09-27T17:47:00Z"/>
                <w:rFonts w:ascii="Calibri" w:eastAsia="Times New Roman" w:hAnsi="Calibri" w:cs="Calibri"/>
                <w:color w:val="000000"/>
              </w:rPr>
              <w:pPrChange w:id="4576" w:author="Lane, Stefanie" w:date="2023-09-27T17:47:00Z">
                <w:pPr>
                  <w:spacing w:after="0" w:line="240" w:lineRule="auto"/>
                  <w:jc w:val="center"/>
                </w:pPr>
              </w:pPrChange>
            </w:pPr>
            <w:del w:id="4577" w:author="Lane, Stefanie" w:date="2023-09-27T17:47:00Z">
              <w:r w:rsidRPr="00C44004" w:rsidDel="00CB6B19">
                <w:rPr>
                  <w:rFonts w:ascii="Calibri" w:eastAsia="Times New Roman" w:hAnsi="Calibri" w:cs="Calibri"/>
                  <w:color w:val="000000"/>
                </w:rPr>
                <w:delText>-</w:delText>
              </w:r>
            </w:del>
          </w:p>
        </w:tc>
      </w:tr>
      <w:tr w:rsidR="00C44004" w:rsidRPr="00C44004" w:rsidDel="00CB6B19" w14:paraId="5C3E21F6" w14:textId="782F41FE" w:rsidTr="00D143A8">
        <w:trPr>
          <w:trHeight w:val="290"/>
          <w:del w:id="4578" w:author="Lane, Stefanie" w:date="2023-09-27T17:47:00Z"/>
        </w:trPr>
        <w:tc>
          <w:tcPr>
            <w:tcW w:w="1311" w:type="dxa"/>
            <w:vMerge/>
            <w:tcBorders>
              <w:top w:val="nil"/>
              <w:left w:val="single" w:sz="8" w:space="0" w:color="auto"/>
              <w:bottom w:val="single" w:sz="8" w:space="0" w:color="000000"/>
              <w:right w:val="nil"/>
            </w:tcBorders>
            <w:vAlign w:val="center"/>
            <w:hideMark/>
          </w:tcPr>
          <w:p w14:paraId="64D740DA" w14:textId="51DAFB7B" w:rsidR="00C44004" w:rsidRPr="00C44004" w:rsidDel="00CB6B19" w:rsidRDefault="00C44004">
            <w:pPr>
              <w:rPr>
                <w:del w:id="4579" w:author="Lane, Stefanie" w:date="2023-09-27T17:47:00Z"/>
                <w:rFonts w:ascii="Calibri" w:eastAsia="Times New Roman" w:hAnsi="Calibri" w:cs="Calibri"/>
                <w:color w:val="000000"/>
              </w:rPr>
              <w:pPrChange w:id="458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0DFE9D3" w14:textId="58EE7B31" w:rsidR="00C44004" w:rsidRPr="00C44004" w:rsidDel="00CB6B19" w:rsidRDefault="00C44004">
            <w:pPr>
              <w:rPr>
                <w:del w:id="4581" w:author="Lane, Stefanie" w:date="2023-09-27T17:47:00Z"/>
                <w:rFonts w:ascii="Calibri" w:eastAsia="Times New Roman" w:hAnsi="Calibri" w:cs="Calibri"/>
                <w:color w:val="000000"/>
              </w:rPr>
              <w:pPrChange w:id="458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91A1C72" w14:textId="1DC297BB" w:rsidR="00C44004" w:rsidRPr="00C44004" w:rsidDel="00CB6B19" w:rsidRDefault="00C44004">
            <w:pPr>
              <w:rPr>
                <w:del w:id="4583" w:author="Lane, Stefanie" w:date="2023-09-27T17:47:00Z"/>
                <w:rFonts w:ascii="Calibri" w:eastAsia="Times New Roman" w:hAnsi="Calibri" w:cs="Calibri"/>
                <w:i/>
                <w:iCs/>
                <w:color w:val="000000"/>
              </w:rPr>
              <w:pPrChange w:id="4584" w:author="Lane, Stefanie" w:date="2023-09-27T17:47:00Z">
                <w:pPr>
                  <w:spacing w:after="0" w:line="240" w:lineRule="auto"/>
                </w:pPr>
              </w:pPrChange>
            </w:pPr>
            <w:del w:id="4585" w:author="Lane, Stefanie" w:date="2023-09-27T17:47:00Z">
              <w:r w:rsidRPr="00C44004" w:rsidDel="00CB6B19">
                <w:rPr>
                  <w:rFonts w:ascii="Calibri" w:eastAsia="Times New Roman" w:hAnsi="Calibri" w:cs="Calibri"/>
                  <w:i/>
                  <w:iCs/>
                  <w:color w:val="000000"/>
                </w:rPr>
                <w:delText>Symphyotrichum subspicatum</w:delText>
              </w:r>
            </w:del>
          </w:p>
        </w:tc>
        <w:tc>
          <w:tcPr>
            <w:tcW w:w="960" w:type="dxa"/>
            <w:tcBorders>
              <w:top w:val="nil"/>
              <w:left w:val="nil"/>
              <w:bottom w:val="nil"/>
              <w:right w:val="nil"/>
            </w:tcBorders>
            <w:shd w:val="clear" w:color="auto" w:fill="auto"/>
            <w:noWrap/>
            <w:vAlign w:val="bottom"/>
            <w:hideMark/>
          </w:tcPr>
          <w:p w14:paraId="19C1FE42" w14:textId="35A4062E" w:rsidR="00C44004" w:rsidRPr="00C44004" w:rsidDel="00CB6B19" w:rsidRDefault="00C44004">
            <w:pPr>
              <w:rPr>
                <w:del w:id="4586" w:author="Lane, Stefanie" w:date="2023-09-27T17:47:00Z"/>
                <w:rFonts w:ascii="Calibri" w:eastAsia="Times New Roman" w:hAnsi="Calibri" w:cs="Calibri"/>
                <w:color w:val="000000"/>
              </w:rPr>
              <w:pPrChange w:id="4587" w:author="Lane, Stefanie" w:date="2023-09-27T17:47:00Z">
                <w:pPr>
                  <w:spacing w:after="0" w:line="240" w:lineRule="auto"/>
                  <w:jc w:val="center"/>
                </w:pPr>
              </w:pPrChange>
            </w:pPr>
            <w:del w:id="4588"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4243F056" w14:textId="0BD05BE7" w:rsidR="00C44004" w:rsidRPr="00C44004" w:rsidDel="00CB6B19" w:rsidRDefault="00C44004">
            <w:pPr>
              <w:rPr>
                <w:del w:id="4589" w:author="Lane, Stefanie" w:date="2023-09-27T17:47:00Z"/>
                <w:rFonts w:ascii="Calibri" w:eastAsia="Times New Roman" w:hAnsi="Calibri" w:cs="Calibri"/>
                <w:color w:val="000000"/>
              </w:rPr>
              <w:pPrChange w:id="4590" w:author="Lane, Stefanie" w:date="2023-09-27T17:47:00Z">
                <w:pPr>
                  <w:spacing w:after="0" w:line="240" w:lineRule="auto"/>
                  <w:jc w:val="center"/>
                </w:pPr>
              </w:pPrChange>
            </w:pPr>
            <w:del w:id="4591"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4367DC39" w14:textId="0240BB89" w:rsidR="00C44004" w:rsidRPr="00C44004" w:rsidDel="00CB6B19" w:rsidRDefault="00C44004">
            <w:pPr>
              <w:rPr>
                <w:del w:id="4592" w:author="Lane, Stefanie" w:date="2023-09-27T17:47:00Z"/>
                <w:rFonts w:ascii="Calibri" w:eastAsia="Times New Roman" w:hAnsi="Calibri" w:cs="Calibri"/>
                <w:color w:val="000000"/>
              </w:rPr>
              <w:pPrChange w:id="4593" w:author="Lane, Stefanie" w:date="2023-09-27T17:47:00Z">
                <w:pPr>
                  <w:spacing w:after="0" w:line="240" w:lineRule="auto"/>
                  <w:jc w:val="center"/>
                </w:pPr>
              </w:pPrChange>
            </w:pPr>
            <w:del w:id="4594"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nil"/>
              <w:right w:val="single" w:sz="8" w:space="0" w:color="auto"/>
            </w:tcBorders>
            <w:shd w:val="clear" w:color="auto" w:fill="auto"/>
            <w:noWrap/>
            <w:vAlign w:val="bottom"/>
            <w:hideMark/>
          </w:tcPr>
          <w:p w14:paraId="02784D67" w14:textId="7AE32C81" w:rsidR="00C44004" w:rsidRPr="00C44004" w:rsidDel="00CB6B19" w:rsidRDefault="00C44004">
            <w:pPr>
              <w:rPr>
                <w:del w:id="4595" w:author="Lane, Stefanie" w:date="2023-09-27T17:47:00Z"/>
                <w:rFonts w:ascii="Calibri" w:eastAsia="Times New Roman" w:hAnsi="Calibri" w:cs="Calibri"/>
                <w:color w:val="000000"/>
              </w:rPr>
              <w:pPrChange w:id="4596" w:author="Lane, Stefanie" w:date="2023-09-27T17:47:00Z">
                <w:pPr>
                  <w:spacing w:after="0" w:line="240" w:lineRule="auto"/>
                  <w:jc w:val="center"/>
                </w:pPr>
              </w:pPrChange>
            </w:pPr>
            <w:del w:id="4597" w:author="Lane, Stefanie" w:date="2023-09-27T17:47:00Z">
              <w:r w:rsidRPr="00C44004" w:rsidDel="00CB6B19">
                <w:rPr>
                  <w:rFonts w:ascii="Calibri" w:eastAsia="Times New Roman" w:hAnsi="Calibri" w:cs="Calibri"/>
                  <w:color w:val="000000"/>
                </w:rPr>
                <w:delText>-</w:delText>
              </w:r>
            </w:del>
          </w:p>
        </w:tc>
      </w:tr>
      <w:tr w:rsidR="00C44004" w:rsidRPr="00C44004" w:rsidDel="00CB6B19" w14:paraId="18D3FCB2" w14:textId="4B702EC4" w:rsidTr="00137F24">
        <w:trPr>
          <w:trHeight w:val="290"/>
          <w:del w:id="4598" w:author="Lane, Stefanie" w:date="2023-09-27T17:47:00Z"/>
        </w:trPr>
        <w:tc>
          <w:tcPr>
            <w:tcW w:w="1311" w:type="dxa"/>
            <w:vMerge/>
            <w:tcBorders>
              <w:top w:val="nil"/>
              <w:left w:val="single" w:sz="8" w:space="0" w:color="auto"/>
              <w:bottom w:val="single" w:sz="8" w:space="0" w:color="000000"/>
              <w:right w:val="nil"/>
            </w:tcBorders>
            <w:vAlign w:val="center"/>
            <w:hideMark/>
          </w:tcPr>
          <w:p w14:paraId="56A9C764" w14:textId="4803A8FB" w:rsidR="00C44004" w:rsidRPr="00C44004" w:rsidDel="00CB6B19" w:rsidRDefault="00C44004">
            <w:pPr>
              <w:rPr>
                <w:del w:id="4599" w:author="Lane, Stefanie" w:date="2023-09-27T17:47:00Z"/>
                <w:rFonts w:ascii="Calibri" w:eastAsia="Times New Roman" w:hAnsi="Calibri" w:cs="Calibri"/>
                <w:color w:val="000000"/>
              </w:rPr>
              <w:pPrChange w:id="460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531CD2" w14:textId="4F767AD3" w:rsidR="00C44004" w:rsidRPr="00C44004" w:rsidDel="00CB6B19" w:rsidRDefault="00C44004">
            <w:pPr>
              <w:rPr>
                <w:del w:id="4601" w:author="Lane, Stefanie" w:date="2023-09-27T17:47:00Z"/>
                <w:rFonts w:ascii="Calibri" w:eastAsia="Times New Roman" w:hAnsi="Calibri" w:cs="Calibri"/>
                <w:color w:val="000000"/>
              </w:rPr>
              <w:pPrChange w:id="460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18587CB" w14:textId="79B88CB4" w:rsidR="00C44004" w:rsidRPr="00C44004" w:rsidDel="00CB6B19" w:rsidRDefault="00C44004">
            <w:pPr>
              <w:rPr>
                <w:del w:id="4603" w:author="Lane, Stefanie" w:date="2023-09-27T17:47:00Z"/>
                <w:rFonts w:ascii="Calibri" w:eastAsia="Times New Roman" w:hAnsi="Calibri" w:cs="Calibri"/>
                <w:i/>
                <w:iCs/>
                <w:color w:val="000000"/>
              </w:rPr>
              <w:pPrChange w:id="4604" w:author="Lane, Stefanie" w:date="2023-09-27T17:47:00Z">
                <w:pPr>
                  <w:spacing w:after="0" w:line="240" w:lineRule="auto"/>
                </w:pPr>
              </w:pPrChange>
            </w:pPr>
            <w:del w:id="4605" w:author="Lane, Stefanie" w:date="2023-09-27T17:47:00Z">
              <w:r w:rsidRPr="00C44004" w:rsidDel="00CB6B19">
                <w:rPr>
                  <w:rFonts w:ascii="Calibri" w:eastAsia="Times New Roman" w:hAnsi="Calibri" w:cs="Calibri"/>
                  <w:i/>
                  <w:iCs/>
                  <w:color w:val="000000"/>
                </w:rPr>
                <w:delText>Juncus oxymeris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AB758FB" w14:textId="2DBE4FEF" w:rsidR="00C44004" w:rsidRPr="00C44004" w:rsidDel="00CB6B19" w:rsidRDefault="00C44004">
            <w:pPr>
              <w:rPr>
                <w:del w:id="4606" w:author="Lane, Stefanie" w:date="2023-09-27T17:47:00Z"/>
                <w:rFonts w:ascii="Calibri" w:eastAsia="Times New Roman" w:hAnsi="Calibri" w:cs="Calibri"/>
                <w:color w:val="000000"/>
              </w:rPr>
              <w:pPrChange w:id="4607" w:author="Lane, Stefanie" w:date="2023-09-27T17:47:00Z">
                <w:pPr>
                  <w:spacing w:after="0" w:line="240" w:lineRule="auto"/>
                  <w:jc w:val="center"/>
                </w:pPr>
              </w:pPrChange>
            </w:pPr>
            <w:del w:id="4608"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6DD4DC1" w14:textId="0F2E472F" w:rsidR="00C44004" w:rsidRPr="00C44004" w:rsidDel="00CB6B19" w:rsidRDefault="00C44004">
            <w:pPr>
              <w:rPr>
                <w:del w:id="4609" w:author="Lane, Stefanie" w:date="2023-09-27T17:47:00Z"/>
                <w:rFonts w:ascii="Calibri" w:eastAsia="Times New Roman" w:hAnsi="Calibri" w:cs="Calibri"/>
                <w:color w:val="000000"/>
              </w:rPr>
              <w:pPrChange w:id="4610" w:author="Lane, Stefanie" w:date="2023-09-27T17:47:00Z">
                <w:pPr>
                  <w:spacing w:after="0" w:line="240" w:lineRule="auto"/>
                  <w:jc w:val="center"/>
                </w:pPr>
              </w:pPrChange>
            </w:pPr>
            <w:del w:id="461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2FCC447" w14:textId="71845263" w:rsidR="00C44004" w:rsidRPr="00C44004" w:rsidDel="00CB6B19" w:rsidRDefault="00C44004">
            <w:pPr>
              <w:rPr>
                <w:del w:id="4612" w:author="Lane, Stefanie" w:date="2023-09-27T17:47:00Z"/>
                <w:rFonts w:ascii="Calibri" w:eastAsia="Times New Roman" w:hAnsi="Calibri" w:cs="Calibri"/>
                <w:color w:val="000000"/>
              </w:rPr>
              <w:pPrChange w:id="4613" w:author="Lane, Stefanie" w:date="2023-09-27T17:47:00Z">
                <w:pPr>
                  <w:spacing w:after="0" w:line="240" w:lineRule="auto"/>
                  <w:jc w:val="center"/>
                </w:pPr>
              </w:pPrChange>
            </w:pPr>
            <w:del w:id="4614"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027F22" w14:textId="1470EE3C" w:rsidR="00C44004" w:rsidRPr="00C44004" w:rsidDel="00CB6B19" w:rsidRDefault="00C44004">
            <w:pPr>
              <w:rPr>
                <w:del w:id="4615" w:author="Lane, Stefanie" w:date="2023-09-27T17:47:00Z"/>
                <w:rFonts w:ascii="Calibri" w:eastAsia="Times New Roman" w:hAnsi="Calibri" w:cs="Calibri"/>
                <w:color w:val="000000"/>
              </w:rPr>
              <w:pPrChange w:id="4616" w:author="Lane, Stefanie" w:date="2023-09-27T17:47:00Z">
                <w:pPr>
                  <w:spacing w:after="0" w:line="240" w:lineRule="auto"/>
                  <w:jc w:val="center"/>
                </w:pPr>
              </w:pPrChange>
            </w:pPr>
            <w:del w:id="461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0E83D11" w14:textId="0D814062" w:rsidTr="00137F24">
        <w:trPr>
          <w:trHeight w:val="290"/>
          <w:del w:id="4618" w:author="Lane, Stefanie" w:date="2023-09-27T17:47:00Z"/>
        </w:trPr>
        <w:tc>
          <w:tcPr>
            <w:tcW w:w="1311" w:type="dxa"/>
            <w:vMerge/>
            <w:tcBorders>
              <w:top w:val="nil"/>
              <w:left w:val="single" w:sz="8" w:space="0" w:color="auto"/>
              <w:bottom w:val="single" w:sz="8" w:space="0" w:color="000000"/>
              <w:right w:val="nil"/>
            </w:tcBorders>
            <w:vAlign w:val="center"/>
          </w:tcPr>
          <w:p w14:paraId="018A226C" w14:textId="29BEED2C" w:rsidR="00D143A8" w:rsidRPr="00C44004" w:rsidDel="00CB6B19" w:rsidRDefault="00D143A8">
            <w:pPr>
              <w:rPr>
                <w:del w:id="4619" w:author="Lane, Stefanie" w:date="2023-09-27T17:47:00Z"/>
                <w:rFonts w:ascii="Calibri" w:eastAsia="Times New Roman" w:hAnsi="Calibri" w:cs="Calibri"/>
                <w:color w:val="000000"/>
              </w:rPr>
              <w:pPrChange w:id="46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2B574A33" w14:textId="1C9D6DE7" w:rsidR="00D143A8" w:rsidRPr="00C44004" w:rsidDel="00CB6B19" w:rsidRDefault="00D143A8">
            <w:pPr>
              <w:rPr>
                <w:del w:id="4621" w:author="Lane, Stefanie" w:date="2023-09-27T17:47:00Z"/>
                <w:rFonts w:ascii="Calibri" w:eastAsia="Times New Roman" w:hAnsi="Calibri" w:cs="Calibri"/>
                <w:color w:val="000000"/>
              </w:rPr>
              <w:pPrChange w:id="462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4EC64C83" w14:textId="0945A9C0" w:rsidR="00D143A8" w:rsidRPr="00C44004" w:rsidDel="00CB6B19" w:rsidRDefault="00D143A8">
            <w:pPr>
              <w:rPr>
                <w:del w:id="4623" w:author="Lane, Stefanie" w:date="2023-09-27T17:47:00Z"/>
                <w:rFonts w:ascii="Calibri" w:eastAsia="Times New Roman" w:hAnsi="Calibri" w:cs="Calibri"/>
                <w:i/>
                <w:iCs/>
                <w:color w:val="000000"/>
              </w:rPr>
              <w:pPrChange w:id="4624" w:author="Lane, Stefanie" w:date="2023-09-27T17:47:00Z">
                <w:pPr>
                  <w:spacing w:after="0" w:line="240" w:lineRule="auto"/>
                </w:pPr>
              </w:pPrChange>
            </w:pPr>
            <w:del w:id="4625" w:author="Lane, Stefanie" w:date="2023-09-27T17:47:00Z">
              <w:r w:rsidDel="00CB6B19">
                <w:rPr>
                  <w:rFonts w:ascii="Calibri" w:eastAsia="Times New Roman" w:hAnsi="Calibri" w:cs="Calibri"/>
                  <w:i/>
                  <w:iCs/>
                  <w:color w:val="000000"/>
                </w:rPr>
                <w:delText>Mentha canadensis</w:delText>
              </w:r>
            </w:del>
          </w:p>
        </w:tc>
        <w:tc>
          <w:tcPr>
            <w:tcW w:w="960" w:type="dxa"/>
            <w:tcBorders>
              <w:top w:val="single" w:sz="4" w:space="0" w:color="auto"/>
              <w:left w:val="nil"/>
              <w:bottom w:val="single" w:sz="4" w:space="0" w:color="auto"/>
              <w:right w:val="nil"/>
            </w:tcBorders>
            <w:shd w:val="clear" w:color="auto" w:fill="auto"/>
            <w:noWrap/>
            <w:vAlign w:val="bottom"/>
          </w:tcPr>
          <w:p w14:paraId="28721598" w14:textId="6D28CD86" w:rsidR="00D143A8" w:rsidRPr="00C44004" w:rsidDel="00CB6B19" w:rsidRDefault="00D143A8">
            <w:pPr>
              <w:rPr>
                <w:del w:id="4626" w:author="Lane, Stefanie" w:date="2023-09-27T17:47:00Z"/>
                <w:rFonts w:ascii="Calibri" w:eastAsia="Times New Roman" w:hAnsi="Calibri" w:cs="Calibri"/>
                <w:color w:val="000000"/>
              </w:rPr>
              <w:pPrChange w:id="4627" w:author="Lane, Stefanie" w:date="2023-09-27T17:47:00Z">
                <w:pPr>
                  <w:spacing w:after="0" w:line="240" w:lineRule="auto"/>
                  <w:jc w:val="center"/>
                </w:pPr>
              </w:pPrChange>
            </w:pPr>
            <w:del w:id="4628"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tcPr>
          <w:p w14:paraId="3BB33BD7" w14:textId="26564B3C" w:rsidR="00D143A8" w:rsidRPr="00C44004" w:rsidDel="00CB6B19" w:rsidRDefault="00D143A8">
            <w:pPr>
              <w:rPr>
                <w:del w:id="4629" w:author="Lane, Stefanie" w:date="2023-09-27T17:47:00Z"/>
                <w:rFonts w:ascii="Calibri" w:eastAsia="Times New Roman" w:hAnsi="Calibri" w:cs="Calibri"/>
                <w:color w:val="000000"/>
              </w:rPr>
              <w:pPrChange w:id="4630" w:author="Lane, Stefanie" w:date="2023-09-27T17:47:00Z">
                <w:pPr>
                  <w:spacing w:after="0" w:line="240" w:lineRule="auto"/>
                  <w:jc w:val="center"/>
                </w:pPr>
              </w:pPrChange>
            </w:pPr>
            <w:del w:id="463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tcPr>
          <w:p w14:paraId="660B75DA" w14:textId="6E899D29" w:rsidR="00D143A8" w:rsidRPr="00C44004" w:rsidDel="00CB6B19" w:rsidRDefault="00D143A8">
            <w:pPr>
              <w:rPr>
                <w:del w:id="4632" w:author="Lane, Stefanie" w:date="2023-09-27T17:47:00Z"/>
                <w:rFonts w:ascii="Calibri" w:eastAsia="Times New Roman" w:hAnsi="Calibri" w:cs="Calibri"/>
                <w:color w:val="000000"/>
              </w:rPr>
              <w:pPrChange w:id="4633" w:author="Lane, Stefanie" w:date="2023-09-27T17:47:00Z">
                <w:pPr>
                  <w:spacing w:after="0" w:line="240" w:lineRule="auto"/>
                  <w:jc w:val="center"/>
                </w:pPr>
              </w:pPrChange>
            </w:pPr>
            <w:del w:id="4634"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60B528B9" w14:textId="4AE35002" w:rsidR="00D143A8" w:rsidRPr="00C44004" w:rsidDel="00CB6B19" w:rsidRDefault="00D143A8">
            <w:pPr>
              <w:rPr>
                <w:del w:id="4635" w:author="Lane, Stefanie" w:date="2023-09-27T17:47:00Z"/>
                <w:rFonts w:ascii="Calibri" w:eastAsia="Times New Roman" w:hAnsi="Calibri" w:cs="Calibri"/>
                <w:color w:val="000000"/>
              </w:rPr>
              <w:pPrChange w:id="4636" w:author="Lane, Stefanie" w:date="2023-09-27T17:47:00Z">
                <w:pPr>
                  <w:spacing w:after="0" w:line="240" w:lineRule="auto"/>
                  <w:jc w:val="center"/>
                </w:pPr>
              </w:pPrChange>
            </w:pPr>
            <w:del w:id="463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F7947BF" w14:textId="778B7214" w:rsidTr="00137F24">
        <w:trPr>
          <w:trHeight w:val="290"/>
          <w:del w:id="4638" w:author="Lane, Stefanie" w:date="2023-09-27T17:47:00Z"/>
        </w:trPr>
        <w:tc>
          <w:tcPr>
            <w:tcW w:w="1311" w:type="dxa"/>
            <w:vMerge/>
            <w:tcBorders>
              <w:top w:val="nil"/>
              <w:left w:val="single" w:sz="8" w:space="0" w:color="auto"/>
              <w:bottom w:val="single" w:sz="8" w:space="0" w:color="000000"/>
              <w:right w:val="nil"/>
            </w:tcBorders>
            <w:vAlign w:val="center"/>
            <w:hideMark/>
          </w:tcPr>
          <w:p w14:paraId="1791EBC5" w14:textId="328FB968" w:rsidR="00D143A8" w:rsidRPr="00C44004" w:rsidDel="00CB6B19" w:rsidRDefault="00D143A8">
            <w:pPr>
              <w:rPr>
                <w:del w:id="4639" w:author="Lane, Stefanie" w:date="2023-09-27T17:47:00Z"/>
                <w:rFonts w:ascii="Calibri" w:eastAsia="Times New Roman" w:hAnsi="Calibri" w:cs="Calibri"/>
                <w:color w:val="000000"/>
              </w:rPr>
              <w:pPrChange w:id="464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40E9365" w14:textId="4EC8A166" w:rsidR="00D143A8" w:rsidRPr="00C44004" w:rsidDel="00CB6B19" w:rsidRDefault="00D143A8">
            <w:pPr>
              <w:rPr>
                <w:del w:id="4641" w:author="Lane, Stefanie" w:date="2023-09-27T17:47:00Z"/>
                <w:rFonts w:ascii="Calibri" w:eastAsia="Times New Roman" w:hAnsi="Calibri" w:cs="Calibri"/>
                <w:color w:val="000000"/>
              </w:rPr>
              <w:pPrChange w:id="4642"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4E3977B0" w14:textId="3AB4676A" w:rsidR="00D143A8" w:rsidRPr="00C44004" w:rsidDel="00CB6B19" w:rsidRDefault="00D143A8">
            <w:pPr>
              <w:rPr>
                <w:del w:id="4643" w:author="Lane, Stefanie" w:date="2023-09-27T17:47:00Z"/>
                <w:rFonts w:ascii="Calibri" w:eastAsia="Times New Roman" w:hAnsi="Calibri" w:cs="Calibri"/>
                <w:i/>
                <w:iCs/>
                <w:color w:val="000000"/>
              </w:rPr>
              <w:pPrChange w:id="4644" w:author="Lane, Stefanie" w:date="2023-09-27T17:47:00Z">
                <w:pPr>
                  <w:spacing w:after="0" w:line="240" w:lineRule="auto"/>
                </w:pPr>
              </w:pPrChange>
            </w:pPr>
            <w:del w:id="4645" w:author="Lane, Stefanie" w:date="2023-09-27T17:47:00Z">
              <w:r w:rsidRPr="00C44004" w:rsidDel="00CB6B19">
                <w:rPr>
                  <w:rFonts w:ascii="Calibri" w:eastAsia="Times New Roman" w:hAnsi="Calibri" w:cs="Calibri"/>
                  <w:i/>
                  <w:iCs/>
                  <w:color w:val="000000"/>
                </w:rPr>
                <w:delText>Platanthera dilatata</w:delText>
              </w:r>
            </w:del>
          </w:p>
        </w:tc>
        <w:tc>
          <w:tcPr>
            <w:tcW w:w="960" w:type="dxa"/>
            <w:tcBorders>
              <w:top w:val="single" w:sz="4" w:space="0" w:color="auto"/>
              <w:left w:val="nil"/>
              <w:bottom w:val="nil"/>
              <w:right w:val="nil"/>
            </w:tcBorders>
            <w:shd w:val="clear" w:color="auto" w:fill="auto"/>
            <w:noWrap/>
            <w:vAlign w:val="bottom"/>
            <w:hideMark/>
          </w:tcPr>
          <w:p w14:paraId="0DB1674B" w14:textId="5ABA97A4" w:rsidR="00D143A8" w:rsidRPr="00C44004" w:rsidDel="00CB6B19" w:rsidRDefault="00D143A8">
            <w:pPr>
              <w:rPr>
                <w:del w:id="4646" w:author="Lane, Stefanie" w:date="2023-09-27T17:47:00Z"/>
                <w:rFonts w:ascii="Calibri" w:eastAsia="Times New Roman" w:hAnsi="Calibri" w:cs="Calibri"/>
                <w:color w:val="000000"/>
              </w:rPr>
              <w:pPrChange w:id="4647" w:author="Lane, Stefanie" w:date="2023-09-27T17:47:00Z">
                <w:pPr>
                  <w:spacing w:after="0" w:line="240" w:lineRule="auto"/>
                  <w:jc w:val="center"/>
                </w:pPr>
              </w:pPrChange>
            </w:pPr>
            <w:del w:id="4648"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nil"/>
              <w:right w:val="nil"/>
            </w:tcBorders>
            <w:shd w:val="clear" w:color="auto" w:fill="auto"/>
            <w:noWrap/>
            <w:vAlign w:val="bottom"/>
            <w:hideMark/>
          </w:tcPr>
          <w:p w14:paraId="69D45F3E" w14:textId="2FBC0191" w:rsidR="00D143A8" w:rsidRPr="00C44004" w:rsidDel="00CB6B19" w:rsidRDefault="00D143A8">
            <w:pPr>
              <w:rPr>
                <w:del w:id="4649" w:author="Lane, Stefanie" w:date="2023-09-27T17:47:00Z"/>
                <w:rFonts w:ascii="Calibri" w:eastAsia="Times New Roman" w:hAnsi="Calibri" w:cs="Calibri"/>
                <w:color w:val="000000"/>
              </w:rPr>
              <w:pPrChange w:id="4650" w:author="Lane, Stefanie" w:date="2023-09-27T17:47:00Z">
                <w:pPr>
                  <w:spacing w:after="0" w:line="240" w:lineRule="auto"/>
                  <w:jc w:val="center"/>
                </w:pPr>
              </w:pPrChange>
            </w:pPr>
            <w:del w:id="465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nil"/>
              <w:right w:val="nil"/>
            </w:tcBorders>
            <w:shd w:val="clear" w:color="auto" w:fill="auto"/>
            <w:noWrap/>
            <w:vAlign w:val="bottom"/>
            <w:hideMark/>
          </w:tcPr>
          <w:p w14:paraId="1356B3CE" w14:textId="1CAF2166" w:rsidR="00D143A8" w:rsidRPr="00C44004" w:rsidDel="00CB6B19" w:rsidRDefault="00D143A8">
            <w:pPr>
              <w:rPr>
                <w:del w:id="4652" w:author="Lane, Stefanie" w:date="2023-09-27T17:47:00Z"/>
                <w:rFonts w:ascii="Calibri" w:eastAsia="Times New Roman" w:hAnsi="Calibri" w:cs="Calibri"/>
                <w:color w:val="000000"/>
              </w:rPr>
              <w:pPrChange w:id="4653" w:author="Lane, Stefanie" w:date="2023-09-27T17:47:00Z">
                <w:pPr>
                  <w:spacing w:after="0" w:line="240" w:lineRule="auto"/>
                  <w:jc w:val="center"/>
                </w:pPr>
              </w:pPrChange>
            </w:pPr>
            <w:del w:id="4654"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nil"/>
              <w:right w:val="single" w:sz="8" w:space="0" w:color="auto"/>
            </w:tcBorders>
            <w:shd w:val="clear" w:color="auto" w:fill="auto"/>
            <w:noWrap/>
            <w:vAlign w:val="bottom"/>
            <w:hideMark/>
          </w:tcPr>
          <w:p w14:paraId="003C96FE" w14:textId="0CDC3936" w:rsidR="00D143A8" w:rsidRPr="00C44004" w:rsidDel="00CB6B19" w:rsidRDefault="00D143A8">
            <w:pPr>
              <w:rPr>
                <w:del w:id="4655" w:author="Lane, Stefanie" w:date="2023-09-27T17:47:00Z"/>
                <w:rFonts w:ascii="Calibri" w:eastAsia="Times New Roman" w:hAnsi="Calibri" w:cs="Calibri"/>
                <w:color w:val="000000"/>
              </w:rPr>
              <w:pPrChange w:id="4656" w:author="Lane, Stefanie" w:date="2023-09-27T17:47:00Z">
                <w:pPr>
                  <w:spacing w:after="0" w:line="240" w:lineRule="auto"/>
                  <w:jc w:val="center"/>
                </w:pPr>
              </w:pPrChange>
            </w:pPr>
            <w:del w:id="465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11F0BA9" w14:textId="5E6DCC2B" w:rsidTr="00D143A8">
        <w:trPr>
          <w:trHeight w:val="290"/>
          <w:del w:id="4658" w:author="Lane, Stefanie" w:date="2023-09-27T17:47:00Z"/>
        </w:trPr>
        <w:tc>
          <w:tcPr>
            <w:tcW w:w="1311" w:type="dxa"/>
            <w:vMerge/>
            <w:tcBorders>
              <w:top w:val="nil"/>
              <w:left w:val="single" w:sz="8" w:space="0" w:color="auto"/>
              <w:bottom w:val="single" w:sz="8" w:space="0" w:color="000000"/>
              <w:right w:val="nil"/>
            </w:tcBorders>
            <w:vAlign w:val="center"/>
            <w:hideMark/>
          </w:tcPr>
          <w:p w14:paraId="5AC22A13" w14:textId="3BA46293" w:rsidR="00D143A8" w:rsidRPr="00C44004" w:rsidDel="00CB6B19" w:rsidRDefault="00D143A8">
            <w:pPr>
              <w:rPr>
                <w:del w:id="4659" w:author="Lane, Stefanie" w:date="2023-09-27T17:47:00Z"/>
                <w:rFonts w:ascii="Calibri" w:eastAsia="Times New Roman" w:hAnsi="Calibri" w:cs="Calibri"/>
                <w:color w:val="000000"/>
              </w:rPr>
              <w:pPrChange w:id="466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5D51243" w14:textId="2C667E3D" w:rsidR="00D143A8" w:rsidRPr="00C44004" w:rsidDel="00CB6B19" w:rsidRDefault="00D143A8">
            <w:pPr>
              <w:rPr>
                <w:del w:id="4661" w:author="Lane, Stefanie" w:date="2023-09-27T17:47:00Z"/>
                <w:rFonts w:ascii="Calibri" w:eastAsia="Times New Roman" w:hAnsi="Calibri" w:cs="Calibri"/>
                <w:color w:val="000000"/>
              </w:rPr>
              <w:pPrChange w:id="466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3F8AA22E" w:rsidR="00D143A8" w:rsidRPr="00C44004" w:rsidDel="00CB6B19" w:rsidRDefault="00D143A8">
            <w:pPr>
              <w:rPr>
                <w:del w:id="4663" w:author="Lane, Stefanie" w:date="2023-09-27T17:47:00Z"/>
                <w:rFonts w:ascii="Calibri" w:eastAsia="Times New Roman" w:hAnsi="Calibri" w:cs="Calibri"/>
                <w:i/>
                <w:iCs/>
                <w:color w:val="000000"/>
              </w:rPr>
              <w:pPrChange w:id="4664" w:author="Lane, Stefanie" w:date="2023-09-27T17:47:00Z">
                <w:pPr>
                  <w:spacing w:after="0" w:line="240" w:lineRule="auto"/>
                </w:pPr>
              </w:pPrChange>
            </w:pPr>
            <w:del w:id="4665" w:author="Lane, Stefanie" w:date="2023-09-27T17:47:00Z">
              <w:r w:rsidRPr="00C44004" w:rsidDel="00CB6B19">
                <w:rPr>
                  <w:rFonts w:ascii="Calibri" w:eastAsia="Times New Roman" w:hAnsi="Calibri" w:cs="Calibri"/>
                  <w:i/>
                  <w:iCs/>
                  <w:color w:val="000000"/>
                </w:rPr>
                <w:delText>Menyanthes trifoliata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B7964F1" w:rsidR="00D143A8" w:rsidRPr="00C44004" w:rsidDel="00CB6B19" w:rsidRDefault="00D143A8">
            <w:pPr>
              <w:rPr>
                <w:del w:id="4666" w:author="Lane, Stefanie" w:date="2023-09-27T17:47:00Z"/>
                <w:rFonts w:ascii="Calibri" w:eastAsia="Times New Roman" w:hAnsi="Calibri" w:cs="Calibri"/>
                <w:color w:val="000000"/>
              </w:rPr>
              <w:pPrChange w:id="4667" w:author="Lane, Stefanie" w:date="2023-09-27T17:47:00Z">
                <w:pPr>
                  <w:spacing w:after="0" w:line="240" w:lineRule="auto"/>
                  <w:jc w:val="center"/>
                </w:pPr>
              </w:pPrChange>
            </w:pPr>
            <w:del w:id="4668" w:author="Lane, Stefanie" w:date="2023-09-27T17:47:00Z">
              <w:r w:rsidRPr="00C44004" w:rsidDel="00CB6B19">
                <w:rPr>
                  <w:rFonts w:ascii="Calibri" w:eastAsia="Times New Roman" w:hAnsi="Calibri" w:cs="Calibri"/>
                  <w:color w:val="000000"/>
                </w:rPr>
                <w:delText>3.8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3B7C7C1" w:rsidR="00D143A8" w:rsidRPr="00C44004" w:rsidDel="00CB6B19" w:rsidRDefault="00D143A8">
            <w:pPr>
              <w:rPr>
                <w:del w:id="4669" w:author="Lane, Stefanie" w:date="2023-09-27T17:47:00Z"/>
                <w:rFonts w:ascii="Calibri" w:eastAsia="Times New Roman" w:hAnsi="Calibri" w:cs="Calibri"/>
                <w:color w:val="000000"/>
              </w:rPr>
              <w:pPrChange w:id="4670" w:author="Lane, Stefanie" w:date="2023-09-27T17:47:00Z">
                <w:pPr>
                  <w:spacing w:after="0" w:line="240" w:lineRule="auto"/>
                  <w:jc w:val="center"/>
                </w:pPr>
              </w:pPrChange>
            </w:pPr>
            <w:del w:id="4671" w:author="Lane, Stefanie" w:date="2023-09-27T17:47:00Z">
              <w:r w:rsidRPr="00C44004" w:rsidDel="00CB6B19">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323C0B13" w:rsidR="00D143A8" w:rsidRPr="00C44004" w:rsidDel="00CB6B19" w:rsidRDefault="00D143A8">
            <w:pPr>
              <w:rPr>
                <w:del w:id="4672" w:author="Lane, Stefanie" w:date="2023-09-27T17:47:00Z"/>
                <w:rFonts w:ascii="Calibri" w:eastAsia="Times New Roman" w:hAnsi="Calibri" w:cs="Calibri"/>
                <w:color w:val="000000"/>
              </w:rPr>
              <w:pPrChange w:id="4673" w:author="Lane, Stefanie" w:date="2023-09-27T17:47:00Z">
                <w:pPr>
                  <w:spacing w:after="0" w:line="240" w:lineRule="auto"/>
                  <w:jc w:val="center"/>
                </w:pPr>
              </w:pPrChange>
            </w:pPr>
            <w:del w:id="4674" w:author="Lane, Stefanie" w:date="2023-09-27T17:47:00Z">
              <w:r w:rsidRPr="00C44004" w:rsidDel="00CB6B19">
                <w:rPr>
                  <w:rFonts w:ascii="Calibri" w:eastAsia="Times New Roman" w:hAnsi="Calibri" w:cs="Calibri"/>
                  <w:color w:val="000000"/>
                </w:rPr>
                <w:delText>3.0</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3BC3B7C5" w:rsidR="00D143A8" w:rsidRPr="00C44004" w:rsidDel="00CB6B19" w:rsidRDefault="00D143A8">
            <w:pPr>
              <w:rPr>
                <w:del w:id="4675" w:author="Lane, Stefanie" w:date="2023-09-27T17:47:00Z"/>
                <w:rFonts w:ascii="Calibri" w:eastAsia="Times New Roman" w:hAnsi="Calibri" w:cs="Calibri"/>
                <w:color w:val="000000"/>
              </w:rPr>
              <w:pPrChange w:id="4676" w:author="Lane, Stefanie" w:date="2023-09-27T17:47:00Z">
                <w:pPr>
                  <w:spacing w:after="0" w:line="240" w:lineRule="auto"/>
                  <w:jc w:val="center"/>
                </w:pPr>
              </w:pPrChange>
            </w:pPr>
            <w:del w:id="467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0927FEEF" w14:textId="581EF7CC" w:rsidTr="00D143A8">
        <w:trPr>
          <w:trHeight w:val="290"/>
          <w:del w:id="4678" w:author="Lane, Stefanie" w:date="2023-09-27T17:47:00Z"/>
        </w:trPr>
        <w:tc>
          <w:tcPr>
            <w:tcW w:w="1311" w:type="dxa"/>
            <w:vMerge/>
            <w:tcBorders>
              <w:top w:val="nil"/>
              <w:left w:val="single" w:sz="8" w:space="0" w:color="auto"/>
              <w:bottom w:val="single" w:sz="8" w:space="0" w:color="000000"/>
              <w:right w:val="nil"/>
            </w:tcBorders>
            <w:vAlign w:val="center"/>
            <w:hideMark/>
          </w:tcPr>
          <w:p w14:paraId="3F0F06B2" w14:textId="353E7207" w:rsidR="00D143A8" w:rsidRPr="00C44004" w:rsidDel="00CB6B19" w:rsidRDefault="00D143A8">
            <w:pPr>
              <w:rPr>
                <w:del w:id="4679" w:author="Lane, Stefanie" w:date="2023-09-27T17:47:00Z"/>
                <w:rFonts w:ascii="Calibri" w:eastAsia="Times New Roman" w:hAnsi="Calibri" w:cs="Calibri"/>
                <w:color w:val="000000"/>
              </w:rPr>
              <w:pPrChange w:id="468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E80AC43" w14:textId="37A9394E" w:rsidR="00D143A8" w:rsidRPr="00C44004" w:rsidDel="00CB6B19" w:rsidRDefault="00D143A8">
            <w:pPr>
              <w:rPr>
                <w:del w:id="4681" w:author="Lane, Stefanie" w:date="2023-09-27T17:47:00Z"/>
                <w:rFonts w:ascii="Calibri" w:eastAsia="Times New Roman" w:hAnsi="Calibri" w:cs="Calibri"/>
                <w:color w:val="000000"/>
              </w:rPr>
              <w:pPrChange w:id="468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95D58C2" w14:textId="40839D7F" w:rsidR="00D143A8" w:rsidRPr="00C44004" w:rsidDel="00CB6B19" w:rsidRDefault="00D143A8">
            <w:pPr>
              <w:rPr>
                <w:del w:id="4683" w:author="Lane, Stefanie" w:date="2023-09-27T17:47:00Z"/>
                <w:rFonts w:ascii="Calibri" w:eastAsia="Times New Roman" w:hAnsi="Calibri" w:cs="Calibri"/>
                <w:i/>
                <w:iCs/>
                <w:color w:val="000000"/>
              </w:rPr>
              <w:pPrChange w:id="4684" w:author="Lane, Stefanie" w:date="2023-09-27T17:47:00Z">
                <w:pPr>
                  <w:spacing w:after="0" w:line="240" w:lineRule="auto"/>
                </w:pPr>
              </w:pPrChange>
            </w:pPr>
            <w:del w:id="4685" w:author="Lane, Stefanie" w:date="2023-09-27T17:47:00Z">
              <w:r w:rsidRPr="00C44004" w:rsidDel="00CB6B19">
                <w:rPr>
                  <w:rFonts w:ascii="Calibri" w:eastAsia="Times New Roman" w:hAnsi="Calibri" w:cs="Calibri"/>
                  <w:i/>
                  <w:iCs/>
                  <w:color w:val="000000"/>
                </w:rPr>
                <w:delText>Lysimachia thyrsiflora</w:delText>
              </w:r>
            </w:del>
          </w:p>
        </w:tc>
        <w:tc>
          <w:tcPr>
            <w:tcW w:w="960" w:type="dxa"/>
            <w:tcBorders>
              <w:top w:val="nil"/>
              <w:left w:val="nil"/>
              <w:bottom w:val="nil"/>
              <w:right w:val="nil"/>
            </w:tcBorders>
            <w:shd w:val="clear" w:color="auto" w:fill="auto"/>
            <w:noWrap/>
            <w:vAlign w:val="bottom"/>
            <w:hideMark/>
          </w:tcPr>
          <w:p w14:paraId="3D230330" w14:textId="24A61EED" w:rsidR="00D143A8" w:rsidRPr="00C44004" w:rsidDel="00CB6B19" w:rsidRDefault="00D143A8">
            <w:pPr>
              <w:rPr>
                <w:del w:id="4686" w:author="Lane, Stefanie" w:date="2023-09-27T17:47:00Z"/>
                <w:rFonts w:ascii="Calibri" w:eastAsia="Times New Roman" w:hAnsi="Calibri" w:cs="Calibri"/>
                <w:color w:val="000000"/>
              </w:rPr>
              <w:pPrChange w:id="4687" w:author="Lane, Stefanie" w:date="2023-09-27T17:47:00Z">
                <w:pPr>
                  <w:spacing w:after="0" w:line="240" w:lineRule="auto"/>
                  <w:jc w:val="center"/>
                </w:pPr>
              </w:pPrChange>
            </w:pPr>
            <w:del w:id="4688"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033E13D2" w14:textId="75EAA271" w:rsidR="00D143A8" w:rsidRPr="00C44004" w:rsidDel="00CB6B19" w:rsidRDefault="00D143A8">
            <w:pPr>
              <w:rPr>
                <w:del w:id="4689" w:author="Lane, Stefanie" w:date="2023-09-27T17:47:00Z"/>
                <w:rFonts w:ascii="Calibri" w:eastAsia="Times New Roman" w:hAnsi="Calibri" w:cs="Calibri"/>
                <w:color w:val="000000"/>
              </w:rPr>
              <w:pPrChange w:id="4690" w:author="Lane, Stefanie" w:date="2023-09-27T17:47:00Z">
                <w:pPr>
                  <w:spacing w:after="0" w:line="240" w:lineRule="auto"/>
                  <w:jc w:val="center"/>
                </w:pPr>
              </w:pPrChange>
            </w:pPr>
            <w:del w:id="4691"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7F8B086C" w14:textId="140CCB4F" w:rsidR="00D143A8" w:rsidRPr="00C44004" w:rsidDel="00CB6B19" w:rsidRDefault="00D143A8">
            <w:pPr>
              <w:rPr>
                <w:del w:id="4692" w:author="Lane, Stefanie" w:date="2023-09-27T17:47:00Z"/>
                <w:rFonts w:ascii="Calibri" w:eastAsia="Times New Roman" w:hAnsi="Calibri" w:cs="Calibri"/>
                <w:color w:val="000000"/>
              </w:rPr>
              <w:pPrChange w:id="4693" w:author="Lane, Stefanie" w:date="2023-09-27T17:47:00Z">
                <w:pPr>
                  <w:spacing w:after="0" w:line="240" w:lineRule="auto"/>
                  <w:jc w:val="center"/>
                </w:pPr>
              </w:pPrChange>
            </w:pPr>
            <w:del w:id="4694"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13CF0CBA" w14:textId="402149F4" w:rsidR="00D143A8" w:rsidRPr="00C44004" w:rsidDel="00CB6B19" w:rsidRDefault="00D143A8">
            <w:pPr>
              <w:rPr>
                <w:del w:id="4695" w:author="Lane, Stefanie" w:date="2023-09-27T17:47:00Z"/>
                <w:rFonts w:ascii="Calibri" w:eastAsia="Times New Roman" w:hAnsi="Calibri" w:cs="Calibri"/>
                <w:color w:val="000000"/>
              </w:rPr>
              <w:pPrChange w:id="4696" w:author="Lane, Stefanie" w:date="2023-09-27T17:47:00Z">
                <w:pPr>
                  <w:spacing w:after="0" w:line="240" w:lineRule="auto"/>
                  <w:jc w:val="center"/>
                </w:pPr>
              </w:pPrChange>
            </w:pPr>
            <w:del w:id="469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1DF4881D" w14:textId="44B3C4C4" w:rsidTr="00D143A8">
        <w:trPr>
          <w:trHeight w:val="290"/>
          <w:del w:id="4698" w:author="Lane, Stefanie" w:date="2023-09-27T17:47:00Z"/>
        </w:trPr>
        <w:tc>
          <w:tcPr>
            <w:tcW w:w="1311" w:type="dxa"/>
            <w:vMerge/>
            <w:tcBorders>
              <w:top w:val="nil"/>
              <w:left w:val="single" w:sz="8" w:space="0" w:color="auto"/>
              <w:bottom w:val="single" w:sz="8" w:space="0" w:color="000000"/>
              <w:right w:val="nil"/>
            </w:tcBorders>
            <w:vAlign w:val="center"/>
            <w:hideMark/>
          </w:tcPr>
          <w:p w14:paraId="5E6BD59D" w14:textId="37152500" w:rsidR="00D143A8" w:rsidRPr="00C44004" w:rsidDel="00CB6B19" w:rsidRDefault="00D143A8">
            <w:pPr>
              <w:rPr>
                <w:del w:id="4699" w:author="Lane, Stefanie" w:date="2023-09-27T17:47:00Z"/>
                <w:rFonts w:ascii="Calibri" w:eastAsia="Times New Roman" w:hAnsi="Calibri" w:cs="Calibri"/>
                <w:color w:val="000000"/>
              </w:rPr>
              <w:pPrChange w:id="470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9EECA1D" w14:textId="41394D50" w:rsidR="00D143A8" w:rsidRPr="00C44004" w:rsidDel="00CB6B19" w:rsidRDefault="00D143A8">
            <w:pPr>
              <w:rPr>
                <w:del w:id="4701" w:author="Lane, Stefanie" w:date="2023-09-27T17:47:00Z"/>
                <w:rFonts w:ascii="Calibri" w:eastAsia="Times New Roman" w:hAnsi="Calibri" w:cs="Calibri"/>
                <w:color w:val="000000"/>
              </w:rPr>
              <w:pPrChange w:id="470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188DB114" w:rsidR="00D143A8" w:rsidRPr="00C44004" w:rsidDel="00CB6B19" w:rsidRDefault="00D143A8">
            <w:pPr>
              <w:rPr>
                <w:del w:id="4703" w:author="Lane, Stefanie" w:date="2023-09-27T17:47:00Z"/>
                <w:rFonts w:ascii="Calibri" w:eastAsia="Times New Roman" w:hAnsi="Calibri" w:cs="Calibri"/>
                <w:i/>
                <w:iCs/>
                <w:color w:val="000000"/>
              </w:rPr>
              <w:pPrChange w:id="4704" w:author="Lane, Stefanie" w:date="2023-09-27T17:47:00Z">
                <w:pPr>
                  <w:spacing w:after="0" w:line="240" w:lineRule="auto"/>
                </w:pPr>
              </w:pPrChange>
            </w:pPr>
            <w:del w:id="4705" w:author="Lane, Stefanie" w:date="2023-09-27T17:47:00Z">
              <w:r w:rsidRPr="00C44004" w:rsidDel="00CB6B19">
                <w:rPr>
                  <w:rFonts w:ascii="Calibri" w:eastAsia="Times New Roman" w:hAnsi="Calibri" w:cs="Calibri"/>
                  <w:i/>
                  <w:iCs/>
                  <w:color w:val="000000"/>
                </w:rPr>
                <w:delText>Juncus articulatus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3652AC67" w:rsidR="00D143A8" w:rsidRPr="00C44004" w:rsidDel="00CB6B19" w:rsidRDefault="00D143A8">
            <w:pPr>
              <w:rPr>
                <w:del w:id="4706" w:author="Lane, Stefanie" w:date="2023-09-27T17:47:00Z"/>
                <w:rFonts w:ascii="Calibri" w:eastAsia="Times New Roman" w:hAnsi="Calibri" w:cs="Calibri"/>
                <w:color w:val="000000"/>
              </w:rPr>
              <w:pPrChange w:id="4707" w:author="Lane, Stefanie" w:date="2023-09-27T17:47:00Z">
                <w:pPr>
                  <w:spacing w:after="0" w:line="240" w:lineRule="auto"/>
                  <w:jc w:val="center"/>
                </w:pPr>
              </w:pPrChange>
            </w:pPr>
            <w:del w:id="4708"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2A99CC57" w:rsidR="00D143A8" w:rsidRPr="00C44004" w:rsidDel="00CB6B19" w:rsidRDefault="00D143A8">
            <w:pPr>
              <w:rPr>
                <w:del w:id="4709" w:author="Lane, Stefanie" w:date="2023-09-27T17:47:00Z"/>
                <w:rFonts w:ascii="Calibri" w:eastAsia="Times New Roman" w:hAnsi="Calibri" w:cs="Calibri"/>
                <w:color w:val="000000"/>
              </w:rPr>
              <w:pPrChange w:id="4710" w:author="Lane, Stefanie" w:date="2023-09-27T17:47:00Z">
                <w:pPr>
                  <w:spacing w:after="0" w:line="240" w:lineRule="auto"/>
                  <w:jc w:val="center"/>
                </w:pPr>
              </w:pPrChange>
            </w:pPr>
            <w:del w:id="4711"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BF0DCF7" w:rsidR="00D143A8" w:rsidRPr="00C44004" w:rsidDel="00CB6B19" w:rsidRDefault="00D143A8">
            <w:pPr>
              <w:rPr>
                <w:del w:id="4712" w:author="Lane, Stefanie" w:date="2023-09-27T17:47:00Z"/>
                <w:rFonts w:ascii="Calibri" w:eastAsia="Times New Roman" w:hAnsi="Calibri" w:cs="Calibri"/>
                <w:color w:val="000000"/>
              </w:rPr>
              <w:pPrChange w:id="4713" w:author="Lane, Stefanie" w:date="2023-09-27T17:47:00Z">
                <w:pPr>
                  <w:spacing w:after="0" w:line="240" w:lineRule="auto"/>
                  <w:jc w:val="center"/>
                </w:pPr>
              </w:pPrChange>
            </w:pPr>
            <w:del w:id="4714" w:author="Lane, Stefanie" w:date="2023-09-27T17:47:00Z">
              <w:r w:rsidRPr="00C44004" w:rsidDel="00CB6B19">
                <w:rPr>
                  <w:rFonts w:ascii="Calibri" w:eastAsia="Times New Roman" w:hAnsi="Calibri" w:cs="Calibri"/>
                  <w:color w:val="000000"/>
                </w:rPr>
                <w:delText>0.3</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2D738B4D" w:rsidR="00D143A8" w:rsidRPr="00C44004" w:rsidDel="00CB6B19" w:rsidRDefault="00D143A8">
            <w:pPr>
              <w:rPr>
                <w:del w:id="4715" w:author="Lane, Stefanie" w:date="2023-09-27T17:47:00Z"/>
                <w:rFonts w:ascii="Calibri" w:eastAsia="Times New Roman" w:hAnsi="Calibri" w:cs="Calibri"/>
                <w:color w:val="000000"/>
              </w:rPr>
              <w:pPrChange w:id="4716" w:author="Lane, Stefanie" w:date="2023-09-27T17:47:00Z">
                <w:pPr>
                  <w:spacing w:after="0" w:line="240" w:lineRule="auto"/>
                  <w:jc w:val="center"/>
                </w:pPr>
              </w:pPrChange>
            </w:pPr>
            <w:del w:id="4717"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3C6A2F7" w14:textId="20DBB4D9" w:rsidTr="00D143A8">
        <w:trPr>
          <w:trHeight w:val="290"/>
          <w:del w:id="4718" w:author="Lane, Stefanie" w:date="2023-09-27T17:47:00Z"/>
        </w:trPr>
        <w:tc>
          <w:tcPr>
            <w:tcW w:w="1311" w:type="dxa"/>
            <w:vMerge/>
            <w:tcBorders>
              <w:top w:val="nil"/>
              <w:left w:val="single" w:sz="8" w:space="0" w:color="auto"/>
              <w:bottom w:val="single" w:sz="8" w:space="0" w:color="000000"/>
              <w:right w:val="nil"/>
            </w:tcBorders>
            <w:vAlign w:val="center"/>
            <w:hideMark/>
          </w:tcPr>
          <w:p w14:paraId="49168252" w14:textId="3F906B18" w:rsidR="00D143A8" w:rsidRPr="00C44004" w:rsidDel="00CB6B19" w:rsidRDefault="00D143A8">
            <w:pPr>
              <w:rPr>
                <w:del w:id="4719" w:author="Lane, Stefanie" w:date="2023-09-27T17:47:00Z"/>
                <w:rFonts w:ascii="Calibri" w:eastAsia="Times New Roman" w:hAnsi="Calibri" w:cs="Calibri"/>
                <w:color w:val="000000"/>
              </w:rPr>
              <w:pPrChange w:id="47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F92700F" w14:textId="22695408" w:rsidR="00D143A8" w:rsidRPr="00C44004" w:rsidDel="00CB6B19" w:rsidRDefault="00D143A8">
            <w:pPr>
              <w:rPr>
                <w:del w:id="4721" w:author="Lane, Stefanie" w:date="2023-09-27T17:47:00Z"/>
                <w:rFonts w:ascii="Calibri" w:eastAsia="Times New Roman" w:hAnsi="Calibri" w:cs="Calibri"/>
                <w:color w:val="000000"/>
              </w:rPr>
              <w:pPrChange w:id="472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FE1DB59" w14:textId="7780CF8A" w:rsidR="00D143A8" w:rsidRPr="00C44004" w:rsidDel="00CB6B19" w:rsidRDefault="00D143A8">
            <w:pPr>
              <w:rPr>
                <w:del w:id="4723" w:author="Lane, Stefanie" w:date="2023-09-27T17:47:00Z"/>
                <w:rFonts w:ascii="Calibri" w:eastAsia="Times New Roman" w:hAnsi="Calibri" w:cs="Calibri"/>
                <w:i/>
                <w:iCs/>
                <w:color w:val="000000"/>
              </w:rPr>
              <w:pPrChange w:id="4724" w:author="Lane, Stefanie" w:date="2023-09-27T17:47:00Z">
                <w:pPr>
                  <w:spacing w:after="0" w:line="240" w:lineRule="auto"/>
                </w:pPr>
              </w:pPrChange>
            </w:pPr>
            <w:del w:id="4725" w:author="Lane, Stefanie" w:date="2023-09-27T17:47:00Z">
              <w:r w:rsidRPr="00C44004" w:rsidDel="00CB6B19">
                <w:rPr>
                  <w:rFonts w:ascii="Calibri" w:eastAsia="Times New Roman" w:hAnsi="Calibri" w:cs="Calibri"/>
                  <w:i/>
                  <w:iCs/>
                  <w:color w:val="000000"/>
                </w:rPr>
                <w:delText>Sidalcea hendersonii</w:delText>
              </w:r>
            </w:del>
          </w:p>
        </w:tc>
        <w:tc>
          <w:tcPr>
            <w:tcW w:w="960" w:type="dxa"/>
            <w:tcBorders>
              <w:top w:val="nil"/>
              <w:left w:val="nil"/>
              <w:bottom w:val="nil"/>
              <w:right w:val="nil"/>
            </w:tcBorders>
            <w:shd w:val="clear" w:color="auto" w:fill="auto"/>
            <w:noWrap/>
            <w:vAlign w:val="bottom"/>
            <w:hideMark/>
          </w:tcPr>
          <w:p w14:paraId="06A8AE64" w14:textId="543C30B2" w:rsidR="00D143A8" w:rsidRPr="00C44004" w:rsidDel="00CB6B19" w:rsidRDefault="00D143A8">
            <w:pPr>
              <w:rPr>
                <w:del w:id="4726" w:author="Lane, Stefanie" w:date="2023-09-27T17:47:00Z"/>
                <w:rFonts w:ascii="Calibri" w:eastAsia="Times New Roman" w:hAnsi="Calibri" w:cs="Calibri"/>
                <w:color w:val="000000"/>
              </w:rPr>
              <w:pPrChange w:id="4727" w:author="Lane, Stefanie" w:date="2023-09-27T17:47:00Z">
                <w:pPr>
                  <w:spacing w:after="0" w:line="240" w:lineRule="auto"/>
                  <w:jc w:val="center"/>
                </w:pPr>
              </w:pPrChange>
            </w:pPr>
            <w:del w:id="4728"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036E9A1" w14:textId="2424FA2D" w:rsidR="00D143A8" w:rsidRPr="00C44004" w:rsidDel="00CB6B19" w:rsidRDefault="00D143A8">
            <w:pPr>
              <w:rPr>
                <w:del w:id="4729" w:author="Lane, Stefanie" w:date="2023-09-27T17:47:00Z"/>
                <w:rFonts w:ascii="Calibri" w:eastAsia="Times New Roman" w:hAnsi="Calibri" w:cs="Calibri"/>
                <w:color w:val="000000"/>
              </w:rPr>
              <w:pPrChange w:id="4730"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5AD7AEA" w14:textId="0B9099CE" w:rsidR="00D143A8" w:rsidRPr="00C44004" w:rsidDel="00CB6B19" w:rsidRDefault="00D143A8">
            <w:pPr>
              <w:rPr>
                <w:del w:id="4731" w:author="Lane, Stefanie" w:date="2023-09-27T17:47:00Z"/>
                <w:rFonts w:ascii="Calibri" w:eastAsia="Times New Roman" w:hAnsi="Calibri" w:cs="Calibri"/>
                <w:color w:val="000000"/>
              </w:rPr>
              <w:pPrChange w:id="4732" w:author="Lane, Stefanie" w:date="2023-09-27T17:47:00Z">
                <w:pPr>
                  <w:spacing w:after="0" w:line="240" w:lineRule="auto"/>
                  <w:jc w:val="center"/>
                </w:pPr>
              </w:pPrChange>
            </w:pPr>
            <w:del w:id="473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0B512A0B" w14:textId="6F18AE18" w:rsidR="00D143A8" w:rsidRPr="00C44004" w:rsidDel="00CB6B19" w:rsidRDefault="00D143A8">
            <w:pPr>
              <w:rPr>
                <w:del w:id="4734" w:author="Lane, Stefanie" w:date="2023-09-27T17:47:00Z"/>
                <w:rFonts w:ascii="Calibri" w:eastAsia="Times New Roman" w:hAnsi="Calibri" w:cs="Calibri"/>
                <w:color w:val="000000"/>
              </w:rPr>
              <w:pPrChange w:id="4735" w:author="Lane, Stefanie" w:date="2023-09-27T17:47:00Z">
                <w:pPr>
                  <w:spacing w:after="0" w:line="240" w:lineRule="auto"/>
                  <w:jc w:val="center"/>
                </w:pPr>
              </w:pPrChange>
            </w:pPr>
            <w:del w:id="473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B0E218C" w14:textId="3A15E862" w:rsidTr="00D143A8">
        <w:trPr>
          <w:trHeight w:val="290"/>
          <w:del w:id="4737" w:author="Lane, Stefanie" w:date="2023-09-27T17:47:00Z"/>
        </w:trPr>
        <w:tc>
          <w:tcPr>
            <w:tcW w:w="1311" w:type="dxa"/>
            <w:vMerge/>
            <w:tcBorders>
              <w:top w:val="nil"/>
              <w:left w:val="single" w:sz="8" w:space="0" w:color="auto"/>
              <w:bottom w:val="single" w:sz="8" w:space="0" w:color="000000"/>
              <w:right w:val="nil"/>
            </w:tcBorders>
            <w:vAlign w:val="center"/>
            <w:hideMark/>
          </w:tcPr>
          <w:p w14:paraId="3666B5B2" w14:textId="27B5B27D" w:rsidR="00D143A8" w:rsidRPr="00C44004" w:rsidDel="00CB6B19" w:rsidRDefault="00D143A8">
            <w:pPr>
              <w:rPr>
                <w:del w:id="4738" w:author="Lane, Stefanie" w:date="2023-09-27T17:47:00Z"/>
                <w:rFonts w:ascii="Calibri" w:eastAsia="Times New Roman" w:hAnsi="Calibri" w:cs="Calibri"/>
                <w:color w:val="000000"/>
              </w:rPr>
              <w:pPrChange w:id="473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D5550F2" w14:textId="008D2E18" w:rsidR="00D143A8" w:rsidRPr="00C44004" w:rsidDel="00CB6B19" w:rsidRDefault="00D143A8">
            <w:pPr>
              <w:rPr>
                <w:del w:id="4740" w:author="Lane, Stefanie" w:date="2023-09-27T17:47:00Z"/>
                <w:rFonts w:ascii="Calibri" w:eastAsia="Times New Roman" w:hAnsi="Calibri" w:cs="Calibri"/>
                <w:color w:val="000000"/>
              </w:rPr>
              <w:pPrChange w:id="474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5830BD29" w:rsidR="00D143A8" w:rsidRPr="00C44004" w:rsidDel="00CB6B19" w:rsidRDefault="00D143A8">
            <w:pPr>
              <w:rPr>
                <w:del w:id="4742" w:author="Lane, Stefanie" w:date="2023-09-27T17:47:00Z"/>
                <w:rFonts w:ascii="Calibri" w:eastAsia="Times New Roman" w:hAnsi="Calibri" w:cs="Calibri"/>
                <w:i/>
                <w:iCs/>
                <w:color w:val="000000"/>
              </w:rPr>
              <w:pPrChange w:id="4743" w:author="Lane, Stefanie" w:date="2023-09-27T17:47:00Z">
                <w:pPr>
                  <w:spacing w:after="0" w:line="240" w:lineRule="auto"/>
                </w:pPr>
              </w:pPrChange>
            </w:pPr>
            <w:del w:id="4744" w:author="Lane, Stefanie" w:date="2023-09-27T17:47:00Z">
              <w:r w:rsidRPr="00C44004" w:rsidDel="00CB6B19">
                <w:rPr>
                  <w:rFonts w:ascii="Calibri" w:eastAsia="Times New Roman" w:hAnsi="Calibri" w:cs="Calibri"/>
                  <w:i/>
                  <w:iCs/>
                  <w:color w:val="000000"/>
                </w:rPr>
                <w:delText>Carex lyngbyei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03EED6AA" w:rsidR="00D143A8" w:rsidRPr="00C44004" w:rsidDel="00CB6B19" w:rsidRDefault="00D143A8">
            <w:pPr>
              <w:rPr>
                <w:del w:id="4745" w:author="Lane, Stefanie" w:date="2023-09-27T17:47:00Z"/>
                <w:rFonts w:ascii="Calibri" w:eastAsia="Times New Roman" w:hAnsi="Calibri" w:cs="Calibri"/>
                <w:color w:val="000000"/>
              </w:rPr>
              <w:pPrChange w:id="4746" w:author="Lane, Stefanie" w:date="2023-09-27T17:47:00Z">
                <w:pPr>
                  <w:spacing w:after="0" w:line="240" w:lineRule="auto"/>
                  <w:jc w:val="center"/>
                </w:pPr>
              </w:pPrChange>
            </w:pPr>
            <w:del w:id="4747"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384E4126" w:rsidR="00D143A8" w:rsidRPr="00C44004" w:rsidDel="00CB6B19" w:rsidRDefault="00D143A8">
            <w:pPr>
              <w:rPr>
                <w:del w:id="4748" w:author="Lane, Stefanie" w:date="2023-09-27T17:47:00Z"/>
                <w:rFonts w:ascii="Calibri" w:eastAsia="Times New Roman" w:hAnsi="Calibri" w:cs="Calibri"/>
                <w:color w:val="000000"/>
              </w:rPr>
              <w:pPrChange w:id="4749" w:author="Lane, Stefanie" w:date="2023-09-27T17:47:00Z">
                <w:pPr>
                  <w:spacing w:after="0" w:line="240" w:lineRule="auto"/>
                  <w:jc w:val="center"/>
                </w:pPr>
              </w:pPrChange>
            </w:pPr>
            <w:del w:id="4750"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2B84D887" w:rsidR="00D143A8" w:rsidRPr="00C44004" w:rsidDel="00CB6B19" w:rsidRDefault="00D143A8">
            <w:pPr>
              <w:rPr>
                <w:del w:id="4751" w:author="Lane, Stefanie" w:date="2023-09-27T17:47:00Z"/>
                <w:rFonts w:ascii="Calibri" w:eastAsia="Times New Roman" w:hAnsi="Calibri" w:cs="Calibri"/>
                <w:color w:val="000000"/>
              </w:rPr>
              <w:pPrChange w:id="4752" w:author="Lane, Stefanie" w:date="2023-09-27T17:47:00Z">
                <w:pPr>
                  <w:spacing w:after="0" w:line="240" w:lineRule="auto"/>
                  <w:jc w:val="center"/>
                </w:pPr>
              </w:pPrChange>
            </w:pPr>
            <w:del w:id="4753" w:author="Lane, Stefanie" w:date="2023-09-27T17:47:00Z">
              <w:r w:rsidRPr="00C44004" w:rsidDel="00CB6B19">
                <w:rPr>
                  <w:rFonts w:ascii="Calibri" w:eastAsia="Times New Roman" w:hAnsi="Calibri" w:cs="Calibri"/>
                  <w:color w:val="000000"/>
                </w:rPr>
                <w:delText>1.0</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4658071E" w:rsidR="00D143A8" w:rsidRPr="00C44004" w:rsidDel="00CB6B19" w:rsidRDefault="00D143A8">
            <w:pPr>
              <w:rPr>
                <w:del w:id="4754" w:author="Lane, Stefanie" w:date="2023-09-27T17:47:00Z"/>
                <w:rFonts w:ascii="Calibri" w:eastAsia="Times New Roman" w:hAnsi="Calibri" w:cs="Calibri"/>
                <w:color w:val="000000"/>
              </w:rPr>
              <w:pPrChange w:id="4755" w:author="Lane, Stefanie" w:date="2023-09-27T17:47:00Z">
                <w:pPr>
                  <w:spacing w:after="0" w:line="240" w:lineRule="auto"/>
                  <w:jc w:val="center"/>
                </w:pPr>
              </w:pPrChange>
            </w:pPr>
            <w:del w:id="475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12A46F58" w14:textId="5415BCF3" w:rsidTr="00D143A8">
        <w:trPr>
          <w:trHeight w:val="290"/>
          <w:del w:id="4757" w:author="Lane, Stefanie" w:date="2023-09-27T17:47:00Z"/>
        </w:trPr>
        <w:tc>
          <w:tcPr>
            <w:tcW w:w="1311" w:type="dxa"/>
            <w:vMerge/>
            <w:tcBorders>
              <w:top w:val="nil"/>
              <w:left w:val="single" w:sz="8" w:space="0" w:color="auto"/>
              <w:bottom w:val="single" w:sz="8" w:space="0" w:color="000000"/>
              <w:right w:val="nil"/>
            </w:tcBorders>
            <w:vAlign w:val="center"/>
            <w:hideMark/>
          </w:tcPr>
          <w:p w14:paraId="7829DD9C" w14:textId="7580D350" w:rsidR="00D143A8" w:rsidRPr="00C44004" w:rsidDel="00CB6B19" w:rsidRDefault="00D143A8">
            <w:pPr>
              <w:rPr>
                <w:del w:id="4758" w:author="Lane, Stefanie" w:date="2023-09-27T17:47:00Z"/>
                <w:rFonts w:ascii="Calibri" w:eastAsia="Times New Roman" w:hAnsi="Calibri" w:cs="Calibri"/>
                <w:color w:val="000000"/>
              </w:rPr>
              <w:pPrChange w:id="475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9279D22" w14:textId="6A378A7D" w:rsidR="00D143A8" w:rsidRPr="00C44004" w:rsidDel="00CB6B19" w:rsidRDefault="00D143A8">
            <w:pPr>
              <w:rPr>
                <w:del w:id="4760" w:author="Lane, Stefanie" w:date="2023-09-27T17:47:00Z"/>
                <w:rFonts w:ascii="Calibri" w:eastAsia="Times New Roman" w:hAnsi="Calibri" w:cs="Calibri"/>
                <w:color w:val="000000"/>
              </w:rPr>
              <w:pPrChange w:id="476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FC41E1B" w14:textId="03EB4FC0" w:rsidR="00D143A8" w:rsidRPr="00C44004" w:rsidDel="00CB6B19" w:rsidRDefault="00D143A8">
            <w:pPr>
              <w:rPr>
                <w:del w:id="4762" w:author="Lane, Stefanie" w:date="2023-09-27T17:47:00Z"/>
                <w:rFonts w:ascii="Calibri" w:eastAsia="Times New Roman" w:hAnsi="Calibri" w:cs="Calibri"/>
                <w:i/>
                <w:iCs/>
                <w:color w:val="000000"/>
              </w:rPr>
              <w:pPrChange w:id="4763" w:author="Lane, Stefanie" w:date="2023-09-27T17:47:00Z">
                <w:pPr>
                  <w:spacing w:after="0" w:line="240" w:lineRule="auto"/>
                </w:pPr>
              </w:pPrChange>
            </w:pPr>
            <w:del w:id="4764" w:author="Lane, Stefanie" w:date="2023-09-27T17:47:00Z">
              <w:r w:rsidRPr="00C44004" w:rsidDel="00CB6B19">
                <w:rPr>
                  <w:rFonts w:ascii="Calibri" w:eastAsia="Times New Roman" w:hAnsi="Calibri" w:cs="Calibri"/>
                  <w:i/>
                  <w:iCs/>
                  <w:color w:val="000000"/>
                </w:rPr>
                <w:delText>Rumex occidentalis</w:delText>
              </w:r>
            </w:del>
          </w:p>
        </w:tc>
        <w:tc>
          <w:tcPr>
            <w:tcW w:w="960" w:type="dxa"/>
            <w:tcBorders>
              <w:top w:val="nil"/>
              <w:left w:val="nil"/>
              <w:bottom w:val="nil"/>
              <w:right w:val="nil"/>
            </w:tcBorders>
            <w:shd w:val="clear" w:color="auto" w:fill="auto"/>
            <w:noWrap/>
            <w:vAlign w:val="bottom"/>
            <w:hideMark/>
          </w:tcPr>
          <w:p w14:paraId="21C3DC49" w14:textId="60896F39" w:rsidR="00D143A8" w:rsidRPr="00C44004" w:rsidDel="00CB6B19" w:rsidRDefault="00D143A8">
            <w:pPr>
              <w:rPr>
                <w:del w:id="4765" w:author="Lane, Stefanie" w:date="2023-09-27T17:47:00Z"/>
                <w:rFonts w:ascii="Calibri" w:eastAsia="Times New Roman" w:hAnsi="Calibri" w:cs="Calibri"/>
                <w:color w:val="000000"/>
              </w:rPr>
              <w:pPrChange w:id="4766" w:author="Lane, Stefanie" w:date="2023-09-27T17:47:00Z">
                <w:pPr>
                  <w:spacing w:after="0" w:line="240" w:lineRule="auto"/>
                  <w:jc w:val="center"/>
                </w:pPr>
              </w:pPrChange>
            </w:pPr>
            <w:del w:id="4767"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1E69457" w14:textId="332FC0CF" w:rsidR="00D143A8" w:rsidRPr="00C44004" w:rsidDel="00CB6B19" w:rsidRDefault="00D143A8">
            <w:pPr>
              <w:rPr>
                <w:del w:id="4768" w:author="Lane, Stefanie" w:date="2023-09-27T17:47:00Z"/>
                <w:rFonts w:ascii="Calibri" w:eastAsia="Times New Roman" w:hAnsi="Calibri" w:cs="Calibri"/>
                <w:color w:val="000000"/>
              </w:rPr>
              <w:pPrChange w:id="4769" w:author="Lane, Stefanie" w:date="2023-09-27T17:47:00Z">
                <w:pPr>
                  <w:spacing w:after="0" w:line="240" w:lineRule="auto"/>
                  <w:jc w:val="center"/>
                </w:pPr>
              </w:pPrChange>
            </w:pPr>
            <w:del w:id="4770"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5D5B3CF" w14:textId="2AE67BE1" w:rsidR="00D143A8" w:rsidRPr="00C44004" w:rsidDel="00CB6B19" w:rsidRDefault="00D143A8">
            <w:pPr>
              <w:rPr>
                <w:del w:id="4771" w:author="Lane, Stefanie" w:date="2023-09-27T17:47:00Z"/>
                <w:rFonts w:ascii="Calibri" w:eastAsia="Times New Roman" w:hAnsi="Calibri" w:cs="Calibri"/>
                <w:color w:val="000000"/>
              </w:rPr>
              <w:pPrChange w:id="4772" w:author="Lane, Stefanie" w:date="2023-09-27T17:47:00Z">
                <w:pPr>
                  <w:spacing w:after="0" w:line="240" w:lineRule="auto"/>
                  <w:jc w:val="center"/>
                </w:pPr>
              </w:pPrChange>
            </w:pPr>
            <w:del w:id="477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625FDCBF" w14:textId="008A48C1" w:rsidR="00D143A8" w:rsidRPr="00C44004" w:rsidDel="00CB6B19" w:rsidRDefault="00D143A8">
            <w:pPr>
              <w:rPr>
                <w:del w:id="4774" w:author="Lane, Stefanie" w:date="2023-09-27T17:47:00Z"/>
                <w:rFonts w:ascii="Calibri" w:eastAsia="Times New Roman" w:hAnsi="Calibri" w:cs="Calibri"/>
                <w:color w:val="000000"/>
              </w:rPr>
              <w:pPrChange w:id="4775" w:author="Lane, Stefanie" w:date="2023-09-27T17:47:00Z">
                <w:pPr>
                  <w:spacing w:after="0" w:line="240" w:lineRule="auto"/>
                  <w:jc w:val="center"/>
                </w:pPr>
              </w:pPrChange>
            </w:pPr>
            <w:del w:id="477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6CFE8C9B" w14:textId="49D02CAB" w:rsidTr="00D143A8">
        <w:trPr>
          <w:trHeight w:val="290"/>
          <w:del w:id="4777" w:author="Lane, Stefanie" w:date="2023-09-27T17:47:00Z"/>
        </w:trPr>
        <w:tc>
          <w:tcPr>
            <w:tcW w:w="1311" w:type="dxa"/>
            <w:vMerge/>
            <w:tcBorders>
              <w:top w:val="nil"/>
              <w:left w:val="single" w:sz="8" w:space="0" w:color="auto"/>
              <w:bottom w:val="single" w:sz="8" w:space="0" w:color="000000"/>
              <w:right w:val="nil"/>
            </w:tcBorders>
            <w:vAlign w:val="center"/>
            <w:hideMark/>
          </w:tcPr>
          <w:p w14:paraId="49504248" w14:textId="60FE8FE4" w:rsidR="00D143A8" w:rsidRPr="00C44004" w:rsidDel="00CB6B19" w:rsidRDefault="00D143A8">
            <w:pPr>
              <w:rPr>
                <w:del w:id="4778" w:author="Lane, Stefanie" w:date="2023-09-27T17:47:00Z"/>
                <w:rFonts w:ascii="Calibri" w:eastAsia="Times New Roman" w:hAnsi="Calibri" w:cs="Calibri"/>
                <w:color w:val="000000"/>
              </w:rPr>
              <w:pPrChange w:id="477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70BB0A7" w14:textId="20E30C6D" w:rsidR="00D143A8" w:rsidRPr="00C44004" w:rsidDel="00CB6B19" w:rsidRDefault="00D143A8">
            <w:pPr>
              <w:rPr>
                <w:del w:id="4780" w:author="Lane, Stefanie" w:date="2023-09-27T17:47:00Z"/>
                <w:rFonts w:ascii="Calibri" w:eastAsia="Times New Roman" w:hAnsi="Calibri" w:cs="Calibri"/>
                <w:color w:val="000000"/>
              </w:rPr>
              <w:pPrChange w:id="478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039D721C" w:rsidR="00D143A8" w:rsidRPr="00C44004" w:rsidDel="00CB6B19" w:rsidRDefault="00D143A8">
            <w:pPr>
              <w:rPr>
                <w:del w:id="4782" w:author="Lane, Stefanie" w:date="2023-09-27T17:47:00Z"/>
                <w:rFonts w:ascii="Calibri" w:eastAsia="Times New Roman" w:hAnsi="Calibri" w:cs="Calibri"/>
                <w:i/>
                <w:iCs/>
                <w:color w:val="000000"/>
              </w:rPr>
              <w:pPrChange w:id="4783" w:author="Lane, Stefanie" w:date="2023-09-27T17:47:00Z">
                <w:pPr>
                  <w:spacing w:after="0" w:line="240" w:lineRule="auto"/>
                </w:pPr>
              </w:pPrChange>
            </w:pPr>
            <w:del w:id="4784" w:author="Lane, Stefanie" w:date="2023-09-27T17:47:00Z">
              <w:r w:rsidRPr="00C44004" w:rsidDel="00CB6B19">
                <w:rPr>
                  <w:rFonts w:ascii="Calibri" w:eastAsia="Times New Roman" w:hAnsi="Calibri" w:cs="Calibri"/>
                  <w:i/>
                  <w:iCs/>
                  <w:color w:val="000000"/>
                </w:rPr>
                <w:delText>Potentilla anserina-pacifica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153D3766" w:rsidR="00D143A8" w:rsidRPr="00C44004" w:rsidDel="00CB6B19" w:rsidRDefault="00D143A8">
            <w:pPr>
              <w:rPr>
                <w:del w:id="4785" w:author="Lane, Stefanie" w:date="2023-09-27T17:47:00Z"/>
                <w:rFonts w:ascii="Calibri" w:eastAsia="Times New Roman" w:hAnsi="Calibri" w:cs="Calibri"/>
                <w:color w:val="000000"/>
              </w:rPr>
              <w:pPrChange w:id="4786" w:author="Lane, Stefanie" w:date="2023-09-27T17:47:00Z">
                <w:pPr>
                  <w:spacing w:after="0" w:line="240" w:lineRule="auto"/>
                  <w:jc w:val="center"/>
                </w:pPr>
              </w:pPrChange>
            </w:pPr>
            <w:del w:id="4787"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07725F23" w:rsidR="00D143A8" w:rsidRPr="00C44004" w:rsidDel="00CB6B19" w:rsidRDefault="00D143A8">
            <w:pPr>
              <w:rPr>
                <w:del w:id="4788" w:author="Lane, Stefanie" w:date="2023-09-27T17:47:00Z"/>
                <w:rFonts w:ascii="Calibri" w:eastAsia="Times New Roman" w:hAnsi="Calibri" w:cs="Calibri"/>
                <w:color w:val="000000"/>
              </w:rPr>
              <w:pPrChange w:id="4789" w:author="Lane, Stefanie" w:date="2023-09-27T17:47:00Z">
                <w:pPr>
                  <w:spacing w:after="0" w:line="240" w:lineRule="auto"/>
                  <w:jc w:val="center"/>
                </w:pPr>
              </w:pPrChange>
            </w:pPr>
            <w:del w:id="4790"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446C0ADC" w:rsidR="00D143A8" w:rsidRPr="00C44004" w:rsidDel="00CB6B19" w:rsidRDefault="00D143A8">
            <w:pPr>
              <w:rPr>
                <w:del w:id="4791" w:author="Lane, Stefanie" w:date="2023-09-27T17:47:00Z"/>
                <w:rFonts w:ascii="Calibri" w:eastAsia="Times New Roman" w:hAnsi="Calibri" w:cs="Calibri"/>
                <w:color w:val="000000"/>
              </w:rPr>
              <w:pPrChange w:id="4792" w:author="Lane, Stefanie" w:date="2023-09-27T17:47:00Z">
                <w:pPr>
                  <w:spacing w:after="0" w:line="240" w:lineRule="auto"/>
                  <w:jc w:val="center"/>
                </w:pPr>
              </w:pPrChange>
            </w:pPr>
            <w:del w:id="4793" w:author="Lane, Stefanie" w:date="2023-09-27T17:47:00Z">
              <w:r w:rsidRPr="00C44004" w:rsidDel="00CB6B19">
                <w:rPr>
                  <w:rFonts w:ascii="Calibri" w:eastAsia="Times New Roman" w:hAnsi="Calibri" w:cs="Calibri"/>
                  <w:color w:val="000000"/>
                </w:rPr>
                <w:delText>1.1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3BD3DCF3" w:rsidR="00D143A8" w:rsidRPr="00C44004" w:rsidDel="00CB6B19" w:rsidRDefault="00D143A8">
            <w:pPr>
              <w:rPr>
                <w:del w:id="4794" w:author="Lane, Stefanie" w:date="2023-09-27T17:47:00Z"/>
                <w:rFonts w:ascii="Calibri" w:eastAsia="Times New Roman" w:hAnsi="Calibri" w:cs="Calibri"/>
                <w:color w:val="000000"/>
              </w:rPr>
              <w:pPrChange w:id="4795" w:author="Lane, Stefanie" w:date="2023-09-27T17:47:00Z">
                <w:pPr>
                  <w:spacing w:after="0" w:line="240" w:lineRule="auto"/>
                  <w:jc w:val="center"/>
                </w:pPr>
              </w:pPrChange>
            </w:pPr>
            <w:del w:id="4796" w:author="Lane, Stefanie" w:date="2023-09-27T17:47:00Z">
              <w:r w:rsidRPr="00C44004" w:rsidDel="00CB6B19">
                <w:rPr>
                  <w:rFonts w:ascii="Calibri" w:eastAsia="Times New Roman" w:hAnsi="Calibri" w:cs="Calibri"/>
                  <w:color w:val="000000"/>
                </w:rPr>
                <w:delText>+</w:delText>
              </w:r>
            </w:del>
          </w:p>
        </w:tc>
      </w:tr>
      <w:tr w:rsidR="00D143A8" w:rsidRPr="00C44004" w:rsidDel="00CB6B19" w14:paraId="54CF4070" w14:textId="542E0517" w:rsidTr="00D143A8">
        <w:trPr>
          <w:trHeight w:val="290"/>
          <w:del w:id="4797" w:author="Lane, Stefanie" w:date="2023-09-27T17:47:00Z"/>
        </w:trPr>
        <w:tc>
          <w:tcPr>
            <w:tcW w:w="1311" w:type="dxa"/>
            <w:vMerge/>
            <w:tcBorders>
              <w:top w:val="nil"/>
              <w:left w:val="single" w:sz="8" w:space="0" w:color="auto"/>
              <w:bottom w:val="single" w:sz="8" w:space="0" w:color="000000"/>
              <w:right w:val="nil"/>
            </w:tcBorders>
            <w:vAlign w:val="center"/>
            <w:hideMark/>
          </w:tcPr>
          <w:p w14:paraId="7C65062C" w14:textId="524E8685" w:rsidR="00D143A8" w:rsidRPr="00C44004" w:rsidDel="00CB6B19" w:rsidRDefault="00D143A8">
            <w:pPr>
              <w:rPr>
                <w:del w:id="4798" w:author="Lane, Stefanie" w:date="2023-09-27T17:47:00Z"/>
                <w:rFonts w:ascii="Calibri" w:eastAsia="Times New Roman" w:hAnsi="Calibri" w:cs="Calibri"/>
                <w:color w:val="000000"/>
              </w:rPr>
              <w:pPrChange w:id="479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AACD88" w14:textId="298B7376" w:rsidR="00D143A8" w:rsidRPr="00C44004" w:rsidDel="00CB6B19" w:rsidRDefault="00D143A8">
            <w:pPr>
              <w:rPr>
                <w:del w:id="4800" w:author="Lane, Stefanie" w:date="2023-09-27T17:47:00Z"/>
                <w:rFonts w:ascii="Calibri" w:eastAsia="Times New Roman" w:hAnsi="Calibri" w:cs="Calibri"/>
                <w:color w:val="000000"/>
              </w:rPr>
              <w:pPrChange w:id="480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59BA483" w14:textId="5880F637" w:rsidR="00D143A8" w:rsidRPr="00C44004" w:rsidDel="00CB6B19" w:rsidRDefault="00D143A8">
            <w:pPr>
              <w:rPr>
                <w:del w:id="4802" w:author="Lane, Stefanie" w:date="2023-09-27T17:47:00Z"/>
                <w:rFonts w:ascii="Calibri" w:eastAsia="Times New Roman" w:hAnsi="Calibri" w:cs="Calibri"/>
                <w:i/>
                <w:iCs/>
                <w:color w:val="000000"/>
              </w:rPr>
              <w:pPrChange w:id="4803" w:author="Lane, Stefanie" w:date="2023-09-27T17:47:00Z">
                <w:pPr>
                  <w:spacing w:after="0" w:line="240" w:lineRule="auto"/>
                </w:pPr>
              </w:pPrChange>
            </w:pPr>
            <w:del w:id="4804" w:author="Lane, Stefanie" w:date="2023-09-27T17:47:00Z">
              <w:r w:rsidRPr="00C44004" w:rsidDel="00CB6B19">
                <w:rPr>
                  <w:rFonts w:ascii="Calibri" w:eastAsia="Times New Roman" w:hAnsi="Calibri" w:cs="Calibri"/>
                  <w:i/>
                  <w:iCs/>
                  <w:color w:val="000000"/>
                </w:rPr>
                <w:delText>Equisetum arvense</w:delText>
              </w:r>
            </w:del>
          </w:p>
        </w:tc>
        <w:tc>
          <w:tcPr>
            <w:tcW w:w="960" w:type="dxa"/>
            <w:tcBorders>
              <w:top w:val="nil"/>
              <w:left w:val="nil"/>
              <w:bottom w:val="nil"/>
              <w:right w:val="nil"/>
            </w:tcBorders>
            <w:shd w:val="clear" w:color="auto" w:fill="auto"/>
            <w:noWrap/>
            <w:vAlign w:val="bottom"/>
            <w:hideMark/>
          </w:tcPr>
          <w:p w14:paraId="0F0301B8" w14:textId="66728314" w:rsidR="00D143A8" w:rsidRPr="00C44004" w:rsidDel="00CB6B19" w:rsidRDefault="00D143A8">
            <w:pPr>
              <w:rPr>
                <w:del w:id="4805" w:author="Lane, Stefanie" w:date="2023-09-27T17:47:00Z"/>
                <w:rFonts w:ascii="Calibri" w:eastAsia="Times New Roman" w:hAnsi="Calibri" w:cs="Calibri"/>
                <w:i/>
                <w:iCs/>
                <w:color w:val="000000"/>
              </w:rPr>
              <w:pPrChange w:id="4806"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0165B84E" w14:textId="521B9412" w:rsidR="00D143A8" w:rsidRPr="00C44004" w:rsidDel="00CB6B19" w:rsidRDefault="00D143A8">
            <w:pPr>
              <w:rPr>
                <w:del w:id="4807" w:author="Lane, Stefanie" w:date="2023-09-27T17:47:00Z"/>
                <w:rFonts w:ascii="Times New Roman" w:eastAsia="Times New Roman" w:hAnsi="Times New Roman" w:cs="Times New Roman"/>
                <w:sz w:val="20"/>
                <w:szCs w:val="20"/>
              </w:rPr>
              <w:pPrChange w:id="4808"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65C2E40" w14:textId="7E4F0C96" w:rsidR="00D143A8" w:rsidRPr="00C44004" w:rsidDel="00CB6B19" w:rsidRDefault="00D143A8">
            <w:pPr>
              <w:rPr>
                <w:del w:id="4809" w:author="Lane, Stefanie" w:date="2023-09-27T17:47:00Z"/>
                <w:rFonts w:ascii="Calibri" w:eastAsia="Times New Roman" w:hAnsi="Calibri" w:cs="Calibri"/>
                <w:color w:val="000000"/>
              </w:rPr>
              <w:pPrChange w:id="4810" w:author="Lane, Stefanie" w:date="2023-09-27T17:47:00Z">
                <w:pPr>
                  <w:spacing w:after="0" w:line="240" w:lineRule="auto"/>
                  <w:jc w:val="center"/>
                </w:pPr>
              </w:pPrChange>
            </w:pPr>
            <w:del w:id="4811"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394982DC" w:rsidR="00D143A8" w:rsidRPr="00C44004" w:rsidDel="00CB6B19" w:rsidRDefault="00D143A8">
            <w:pPr>
              <w:rPr>
                <w:del w:id="4812" w:author="Lane, Stefanie" w:date="2023-09-27T17:47:00Z"/>
                <w:rFonts w:ascii="Calibri" w:eastAsia="Times New Roman" w:hAnsi="Calibri" w:cs="Calibri"/>
                <w:color w:val="000000"/>
              </w:rPr>
              <w:pPrChange w:id="4813" w:author="Lane, Stefanie" w:date="2023-09-27T17:47:00Z">
                <w:pPr>
                  <w:spacing w:after="0" w:line="240" w:lineRule="auto"/>
                  <w:jc w:val="center"/>
                </w:pPr>
              </w:pPrChange>
            </w:pPr>
            <w:del w:id="4814"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40F5AC1B" w14:textId="4E98E6B9" w:rsidTr="00D143A8">
        <w:trPr>
          <w:trHeight w:val="290"/>
          <w:del w:id="4815" w:author="Lane, Stefanie" w:date="2023-09-27T17:47:00Z"/>
        </w:trPr>
        <w:tc>
          <w:tcPr>
            <w:tcW w:w="1311" w:type="dxa"/>
            <w:vMerge/>
            <w:tcBorders>
              <w:top w:val="nil"/>
              <w:left w:val="single" w:sz="8" w:space="0" w:color="auto"/>
              <w:bottom w:val="single" w:sz="8" w:space="0" w:color="000000"/>
              <w:right w:val="nil"/>
            </w:tcBorders>
            <w:vAlign w:val="center"/>
            <w:hideMark/>
          </w:tcPr>
          <w:p w14:paraId="2DE7FE2D" w14:textId="04863507" w:rsidR="00D143A8" w:rsidRPr="00C44004" w:rsidDel="00CB6B19" w:rsidRDefault="00D143A8">
            <w:pPr>
              <w:rPr>
                <w:del w:id="4816" w:author="Lane, Stefanie" w:date="2023-09-27T17:47:00Z"/>
                <w:rFonts w:ascii="Calibri" w:eastAsia="Times New Roman" w:hAnsi="Calibri" w:cs="Calibri"/>
                <w:color w:val="000000"/>
              </w:rPr>
              <w:pPrChange w:id="481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80ED6FF" w14:textId="2BACEFB6" w:rsidR="00D143A8" w:rsidRPr="00C44004" w:rsidDel="00CB6B19" w:rsidRDefault="00D143A8">
            <w:pPr>
              <w:rPr>
                <w:del w:id="4818" w:author="Lane, Stefanie" w:date="2023-09-27T17:47:00Z"/>
                <w:rFonts w:ascii="Calibri" w:eastAsia="Times New Roman" w:hAnsi="Calibri" w:cs="Calibri"/>
                <w:color w:val="000000"/>
              </w:rPr>
              <w:pPrChange w:id="481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349C7E0F" w:rsidR="00D143A8" w:rsidRPr="00C44004" w:rsidDel="00CB6B19" w:rsidRDefault="00D143A8">
            <w:pPr>
              <w:rPr>
                <w:del w:id="4820" w:author="Lane, Stefanie" w:date="2023-09-27T17:47:00Z"/>
                <w:rFonts w:ascii="Calibri" w:eastAsia="Times New Roman" w:hAnsi="Calibri" w:cs="Calibri"/>
                <w:i/>
                <w:iCs/>
                <w:color w:val="000000"/>
              </w:rPr>
              <w:pPrChange w:id="4821" w:author="Lane, Stefanie" w:date="2023-09-27T17:47:00Z">
                <w:pPr>
                  <w:spacing w:after="0" w:line="240" w:lineRule="auto"/>
                </w:pPr>
              </w:pPrChange>
            </w:pPr>
            <w:del w:id="4822" w:author="Lane, Stefanie" w:date="2023-09-27T17:47:00Z">
              <w:r w:rsidRPr="00C44004" w:rsidDel="00CB6B19">
                <w:rPr>
                  <w:rFonts w:ascii="Calibri" w:eastAsia="Times New Roman" w:hAnsi="Calibri" w:cs="Calibri"/>
                  <w:i/>
                  <w:iCs/>
                  <w:color w:val="000000"/>
                </w:rPr>
                <w:delText>Galium trifidum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03F8D08C" w:rsidR="00D143A8" w:rsidRPr="00C44004" w:rsidDel="00CB6B19" w:rsidRDefault="00D143A8">
            <w:pPr>
              <w:rPr>
                <w:del w:id="4823" w:author="Lane, Stefanie" w:date="2023-09-27T17:47:00Z"/>
                <w:rFonts w:ascii="Calibri" w:eastAsia="Times New Roman" w:hAnsi="Calibri" w:cs="Calibri"/>
                <w:color w:val="000000"/>
              </w:rPr>
              <w:pPrChange w:id="4824" w:author="Lane, Stefanie" w:date="2023-09-27T17:47:00Z">
                <w:pPr>
                  <w:spacing w:after="0" w:line="240" w:lineRule="auto"/>
                  <w:jc w:val="center"/>
                </w:pPr>
              </w:pPrChange>
            </w:pPr>
            <w:del w:id="482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46BCE0D" w:rsidR="00D143A8" w:rsidRPr="00C44004" w:rsidDel="00CB6B19" w:rsidRDefault="00D143A8">
            <w:pPr>
              <w:rPr>
                <w:del w:id="4826" w:author="Lane, Stefanie" w:date="2023-09-27T17:47:00Z"/>
                <w:rFonts w:ascii="Calibri" w:eastAsia="Times New Roman" w:hAnsi="Calibri" w:cs="Calibri"/>
                <w:color w:val="000000"/>
              </w:rPr>
              <w:pPrChange w:id="4827" w:author="Lane, Stefanie" w:date="2023-09-27T17:47:00Z">
                <w:pPr>
                  <w:spacing w:after="0" w:line="240" w:lineRule="auto"/>
                  <w:jc w:val="center"/>
                </w:pPr>
              </w:pPrChange>
            </w:pPr>
            <w:del w:id="482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58A40516" w:rsidR="00D143A8" w:rsidRPr="00C44004" w:rsidDel="00CB6B19" w:rsidRDefault="00D143A8">
            <w:pPr>
              <w:rPr>
                <w:del w:id="4829" w:author="Lane, Stefanie" w:date="2023-09-27T17:47:00Z"/>
                <w:rFonts w:ascii="Calibri" w:eastAsia="Times New Roman" w:hAnsi="Calibri" w:cs="Calibri"/>
                <w:color w:val="000000"/>
              </w:rPr>
              <w:pPrChange w:id="4830" w:author="Lane, Stefanie" w:date="2023-09-27T17:47:00Z">
                <w:pPr>
                  <w:spacing w:after="0" w:line="240" w:lineRule="auto"/>
                  <w:jc w:val="center"/>
                </w:pPr>
              </w:pPrChange>
            </w:pPr>
            <w:del w:id="4831"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42122EC4" w:rsidR="00D143A8" w:rsidRPr="00C44004" w:rsidDel="00CB6B19" w:rsidRDefault="00D143A8">
            <w:pPr>
              <w:rPr>
                <w:del w:id="4832" w:author="Lane, Stefanie" w:date="2023-09-27T17:47:00Z"/>
                <w:rFonts w:ascii="Calibri" w:eastAsia="Times New Roman" w:hAnsi="Calibri" w:cs="Calibri"/>
                <w:color w:val="000000"/>
              </w:rPr>
              <w:pPrChange w:id="4833" w:author="Lane, Stefanie" w:date="2023-09-27T17:47:00Z">
                <w:pPr>
                  <w:spacing w:after="0" w:line="240" w:lineRule="auto"/>
                  <w:jc w:val="center"/>
                </w:pPr>
              </w:pPrChange>
            </w:pPr>
            <w:del w:id="4834"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34284E22" w14:textId="79F67EB8" w:rsidTr="00D143A8">
        <w:trPr>
          <w:trHeight w:val="290"/>
          <w:del w:id="4835" w:author="Lane, Stefanie" w:date="2023-09-27T17:47:00Z"/>
        </w:trPr>
        <w:tc>
          <w:tcPr>
            <w:tcW w:w="1311" w:type="dxa"/>
            <w:vMerge/>
            <w:tcBorders>
              <w:top w:val="nil"/>
              <w:left w:val="single" w:sz="8" w:space="0" w:color="auto"/>
              <w:bottom w:val="single" w:sz="8" w:space="0" w:color="000000"/>
              <w:right w:val="nil"/>
            </w:tcBorders>
            <w:vAlign w:val="center"/>
            <w:hideMark/>
          </w:tcPr>
          <w:p w14:paraId="2BD85EBA" w14:textId="5AD83906" w:rsidR="00D143A8" w:rsidRPr="00C44004" w:rsidDel="00CB6B19" w:rsidRDefault="00D143A8">
            <w:pPr>
              <w:rPr>
                <w:del w:id="4836" w:author="Lane, Stefanie" w:date="2023-09-27T17:47:00Z"/>
                <w:rFonts w:ascii="Calibri" w:eastAsia="Times New Roman" w:hAnsi="Calibri" w:cs="Calibri"/>
                <w:color w:val="000000"/>
              </w:rPr>
              <w:pPrChange w:id="483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6B6D406" w14:textId="341071A6" w:rsidR="00D143A8" w:rsidRPr="00C44004" w:rsidDel="00CB6B19" w:rsidRDefault="00D143A8">
            <w:pPr>
              <w:rPr>
                <w:del w:id="4838" w:author="Lane, Stefanie" w:date="2023-09-27T17:47:00Z"/>
                <w:rFonts w:ascii="Calibri" w:eastAsia="Times New Roman" w:hAnsi="Calibri" w:cs="Calibri"/>
                <w:color w:val="000000"/>
              </w:rPr>
              <w:pPrChange w:id="4839"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F0A479" w14:textId="627F81B8" w:rsidR="00D143A8" w:rsidRPr="00C44004" w:rsidDel="00CB6B19" w:rsidRDefault="00D143A8">
            <w:pPr>
              <w:rPr>
                <w:del w:id="4840" w:author="Lane, Stefanie" w:date="2023-09-27T17:47:00Z"/>
                <w:rFonts w:ascii="Calibri" w:eastAsia="Times New Roman" w:hAnsi="Calibri" w:cs="Calibri"/>
                <w:i/>
                <w:iCs/>
                <w:color w:val="000000"/>
              </w:rPr>
              <w:pPrChange w:id="4841" w:author="Lane, Stefanie" w:date="2023-09-27T17:47:00Z">
                <w:pPr>
                  <w:spacing w:after="0" w:line="240" w:lineRule="auto"/>
                </w:pPr>
              </w:pPrChange>
            </w:pPr>
            <w:del w:id="4842" w:author="Lane, Stefanie" w:date="2023-09-27T17:47:00Z">
              <w:r w:rsidRPr="00C44004" w:rsidDel="00CB6B19">
                <w:rPr>
                  <w:rFonts w:ascii="Calibri" w:eastAsia="Times New Roman" w:hAnsi="Calibri" w:cs="Calibri"/>
                  <w:i/>
                  <w:iCs/>
                  <w:color w:val="000000"/>
                </w:rPr>
                <w:delText>Hypericum scouleri</w:delText>
              </w:r>
            </w:del>
          </w:p>
        </w:tc>
        <w:tc>
          <w:tcPr>
            <w:tcW w:w="960" w:type="dxa"/>
            <w:tcBorders>
              <w:top w:val="nil"/>
              <w:left w:val="nil"/>
              <w:bottom w:val="nil"/>
              <w:right w:val="nil"/>
            </w:tcBorders>
            <w:shd w:val="clear" w:color="auto" w:fill="auto"/>
            <w:noWrap/>
            <w:vAlign w:val="bottom"/>
            <w:hideMark/>
          </w:tcPr>
          <w:p w14:paraId="00E29BF0" w14:textId="50A05393" w:rsidR="00D143A8" w:rsidRPr="00C44004" w:rsidDel="00CB6B19" w:rsidRDefault="00D143A8">
            <w:pPr>
              <w:rPr>
                <w:del w:id="4843" w:author="Lane, Stefanie" w:date="2023-09-27T17:47:00Z"/>
                <w:rFonts w:ascii="Calibri" w:eastAsia="Times New Roman" w:hAnsi="Calibri" w:cs="Calibri"/>
                <w:i/>
                <w:iCs/>
                <w:color w:val="000000"/>
              </w:rPr>
              <w:pPrChange w:id="4844"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08501D5" w14:textId="31B2FF2D" w:rsidR="00D143A8" w:rsidRPr="00C44004" w:rsidDel="00CB6B19" w:rsidRDefault="00D143A8">
            <w:pPr>
              <w:rPr>
                <w:del w:id="4845" w:author="Lane, Stefanie" w:date="2023-09-27T17:47:00Z"/>
                <w:rFonts w:ascii="Times New Roman" w:eastAsia="Times New Roman" w:hAnsi="Times New Roman" w:cs="Times New Roman"/>
                <w:sz w:val="20"/>
                <w:szCs w:val="20"/>
              </w:rPr>
              <w:pPrChange w:id="4846"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59A41255" w14:textId="4575BEC9" w:rsidR="00D143A8" w:rsidRPr="00C44004" w:rsidDel="00CB6B19" w:rsidRDefault="00D143A8">
            <w:pPr>
              <w:rPr>
                <w:del w:id="4847" w:author="Lane, Stefanie" w:date="2023-09-27T17:47:00Z"/>
                <w:rFonts w:ascii="Calibri" w:eastAsia="Times New Roman" w:hAnsi="Calibri" w:cs="Calibri"/>
                <w:color w:val="000000"/>
              </w:rPr>
              <w:pPrChange w:id="4848" w:author="Lane, Stefanie" w:date="2023-09-27T17:47:00Z">
                <w:pPr>
                  <w:spacing w:after="0" w:line="240" w:lineRule="auto"/>
                  <w:jc w:val="center"/>
                </w:pPr>
              </w:pPrChange>
            </w:pPr>
            <w:del w:id="4849"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10892FAB" w:rsidR="00D143A8" w:rsidRPr="00C44004" w:rsidDel="00CB6B19" w:rsidRDefault="00D143A8">
            <w:pPr>
              <w:rPr>
                <w:del w:id="4850" w:author="Lane, Stefanie" w:date="2023-09-27T17:47:00Z"/>
                <w:rFonts w:ascii="Calibri" w:eastAsia="Times New Roman" w:hAnsi="Calibri" w:cs="Calibri"/>
                <w:color w:val="000000"/>
              </w:rPr>
              <w:pPrChange w:id="4851" w:author="Lane, Stefanie" w:date="2023-09-27T17:47:00Z">
                <w:pPr>
                  <w:spacing w:after="0" w:line="240" w:lineRule="auto"/>
                  <w:jc w:val="center"/>
                </w:pPr>
              </w:pPrChange>
            </w:pPr>
            <w:del w:id="4852"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78CE7CB2" w14:textId="019FAC4A" w:rsidTr="00D143A8">
        <w:trPr>
          <w:trHeight w:val="290"/>
          <w:del w:id="4853" w:author="Lane, Stefanie" w:date="2023-09-27T17:47:00Z"/>
        </w:trPr>
        <w:tc>
          <w:tcPr>
            <w:tcW w:w="1311" w:type="dxa"/>
            <w:vMerge/>
            <w:tcBorders>
              <w:top w:val="nil"/>
              <w:left w:val="single" w:sz="8" w:space="0" w:color="auto"/>
              <w:bottom w:val="single" w:sz="8" w:space="0" w:color="000000"/>
              <w:right w:val="nil"/>
            </w:tcBorders>
            <w:vAlign w:val="center"/>
            <w:hideMark/>
          </w:tcPr>
          <w:p w14:paraId="094A49FE" w14:textId="0068639D" w:rsidR="00D143A8" w:rsidRPr="00C44004" w:rsidDel="00CB6B19" w:rsidRDefault="00D143A8">
            <w:pPr>
              <w:rPr>
                <w:del w:id="4854" w:author="Lane, Stefanie" w:date="2023-09-27T17:47:00Z"/>
                <w:rFonts w:ascii="Calibri" w:eastAsia="Times New Roman" w:hAnsi="Calibri" w:cs="Calibri"/>
                <w:color w:val="000000"/>
              </w:rPr>
              <w:pPrChange w:id="485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2054E5F" w14:textId="3FC240CC" w:rsidR="00D143A8" w:rsidRPr="00C44004" w:rsidDel="00CB6B19" w:rsidRDefault="00D143A8">
            <w:pPr>
              <w:rPr>
                <w:del w:id="4856" w:author="Lane, Stefanie" w:date="2023-09-27T17:47:00Z"/>
                <w:rFonts w:ascii="Calibri" w:eastAsia="Times New Roman" w:hAnsi="Calibri" w:cs="Calibri"/>
                <w:color w:val="000000"/>
              </w:rPr>
              <w:pPrChange w:id="485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23B493D0" w:rsidR="00D143A8" w:rsidRPr="00C44004" w:rsidDel="00CB6B19" w:rsidRDefault="00D143A8">
            <w:pPr>
              <w:rPr>
                <w:del w:id="4858" w:author="Lane, Stefanie" w:date="2023-09-27T17:47:00Z"/>
                <w:rFonts w:ascii="Calibri" w:eastAsia="Times New Roman" w:hAnsi="Calibri" w:cs="Calibri"/>
                <w:i/>
                <w:iCs/>
                <w:color w:val="000000"/>
              </w:rPr>
              <w:pPrChange w:id="4859" w:author="Lane, Stefanie" w:date="2023-09-27T17:47:00Z">
                <w:pPr>
                  <w:spacing w:after="0" w:line="240" w:lineRule="auto"/>
                </w:pPr>
              </w:pPrChange>
            </w:pPr>
            <w:del w:id="4860" w:author="Lane, Stefanie" w:date="2023-09-27T17:47:00Z">
              <w:r w:rsidRPr="00C44004" w:rsidDel="00CB6B19">
                <w:rPr>
                  <w:rFonts w:ascii="Calibri" w:eastAsia="Times New Roman" w:hAnsi="Calibri" w:cs="Calibri"/>
                  <w:i/>
                  <w:iCs/>
                  <w:color w:val="000000"/>
                </w:rPr>
                <w:delText>Impatiens capensis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06A579EF" w:rsidR="00D143A8" w:rsidRPr="00C44004" w:rsidDel="00CB6B19" w:rsidRDefault="00D143A8">
            <w:pPr>
              <w:rPr>
                <w:del w:id="4861" w:author="Lane, Stefanie" w:date="2023-09-27T17:47:00Z"/>
                <w:rFonts w:ascii="Calibri" w:eastAsia="Times New Roman" w:hAnsi="Calibri" w:cs="Calibri"/>
                <w:color w:val="000000"/>
              </w:rPr>
              <w:pPrChange w:id="4862" w:author="Lane, Stefanie" w:date="2023-09-27T17:47:00Z">
                <w:pPr>
                  <w:spacing w:after="0" w:line="240" w:lineRule="auto"/>
                  <w:jc w:val="center"/>
                </w:pPr>
              </w:pPrChange>
            </w:pPr>
            <w:del w:id="486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583DF465" w:rsidR="00D143A8" w:rsidRPr="00C44004" w:rsidDel="00CB6B19" w:rsidRDefault="00D143A8">
            <w:pPr>
              <w:rPr>
                <w:del w:id="4864" w:author="Lane, Stefanie" w:date="2023-09-27T17:47:00Z"/>
                <w:rFonts w:ascii="Calibri" w:eastAsia="Times New Roman" w:hAnsi="Calibri" w:cs="Calibri"/>
                <w:color w:val="000000"/>
              </w:rPr>
              <w:pPrChange w:id="4865" w:author="Lane, Stefanie" w:date="2023-09-27T17:47:00Z">
                <w:pPr>
                  <w:spacing w:after="0" w:line="240" w:lineRule="auto"/>
                  <w:jc w:val="center"/>
                </w:pPr>
              </w:pPrChange>
            </w:pPr>
            <w:del w:id="4866"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2E14AC3A" w:rsidR="00D143A8" w:rsidRPr="00C44004" w:rsidDel="00CB6B19" w:rsidRDefault="00D143A8">
            <w:pPr>
              <w:rPr>
                <w:del w:id="4867" w:author="Lane, Stefanie" w:date="2023-09-27T17:47:00Z"/>
                <w:rFonts w:ascii="Calibri" w:eastAsia="Times New Roman" w:hAnsi="Calibri" w:cs="Calibri"/>
                <w:color w:val="000000"/>
              </w:rPr>
              <w:pPrChange w:id="4868" w:author="Lane, Stefanie" w:date="2023-09-27T17:47:00Z">
                <w:pPr>
                  <w:spacing w:after="0" w:line="240" w:lineRule="auto"/>
                  <w:jc w:val="center"/>
                </w:pPr>
              </w:pPrChange>
            </w:pPr>
            <w:del w:id="4869"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65A83900" w:rsidR="00D143A8" w:rsidRPr="00C44004" w:rsidDel="00CB6B19" w:rsidRDefault="00D143A8">
            <w:pPr>
              <w:rPr>
                <w:del w:id="4870" w:author="Lane, Stefanie" w:date="2023-09-27T17:47:00Z"/>
                <w:rFonts w:ascii="Calibri" w:eastAsia="Times New Roman" w:hAnsi="Calibri" w:cs="Calibri"/>
                <w:color w:val="000000"/>
              </w:rPr>
              <w:pPrChange w:id="4871" w:author="Lane, Stefanie" w:date="2023-09-27T17:47:00Z">
                <w:pPr>
                  <w:spacing w:after="0" w:line="240" w:lineRule="auto"/>
                  <w:jc w:val="center"/>
                </w:pPr>
              </w:pPrChange>
            </w:pPr>
            <w:del w:id="4872"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1C1EFED" w14:textId="4B8383C4" w:rsidTr="00D143A8">
        <w:trPr>
          <w:trHeight w:val="290"/>
          <w:del w:id="4873" w:author="Lane, Stefanie" w:date="2023-09-27T17:47:00Z"/>
        </w:trPr>
        <w:tc>
          <w:tcPr>
            <w:tcW w:w="1311" w:type="dxa"/>
            <w:vMerge/>
            <w:tcBorders>
              <w:top w:val="nil"/>
              <w:left w:val="single" w:sz="8" w:space="0" w:color="auto"/>
              <w:bottom w:val="single" w:sz="8" w:space="0" w:color="000000"/>
              <w:right w:val="nil"/>
            </w:tcBorders>
            <w:vAlign w:val="center"/>
            <w:hideMark/>
          </w:tcPr>
          <w:p w14:paraId="2492BE90" w14:textId="65A14CF3" w:rsidR="00D143A8" w:rsidRPr="00C44004" w:rsidDel="00CB6B19" w:rsidRDefault="00D143A8">
            <w:pPr>
              <w:rPr>
                <w:del w:id="4874" w:author="Lane, Stefanie" w:date="2023-09-27T17:47:00Z"/>
                <w:rFonts w:ascii="Calibri" w:eastAsia="Times New Roman" w:hAnsi="Calibri" w:cs="Calibri"/>
                <w:color w:val="000000"/>
              </w:rPr>
              <w:pPrChange w:id="487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CA56491" w14:textId="7811FDB6" w:rsidR="00D143A8" w:rsidRPr="00C44004" w:rsidDel="00CB6B19" w:rsidRDefault="00D143A8">
            <w:pPr>
              <w:rPr>
                <w:del w:id="4876" w:author="Lane, Stefanie" w:date="2023-09-27T17:47:00Z"/>
                <w:rFonts w:ascii="Calibri" w:eastAsia="Times New Roman" w:hAnsi="Calibri" w:cs="Calibri"/>
                <w:color w:val="000000"/>
              </w:rPr>
              <w:pPrChange w:id="487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00FE8BD" w14:textId="4312D99B" w:rsidR="00D143A8" w:rsidRPr="00C44004" w:rsidDel="00CB6B19" w:rsidRDefault="00D143A8">
            <w:pPr>
              <w:rPr>
                <w:del w:id="4878" w:author="Lane, Stefanie" w:date="2023-09-27T17:47:00Z"/>
                <w:rFonts w:ascii="Calibri" w:eastAsia="Times New Roman" w:hAnsi="Calibri" w:cs="Calibri"/>
                <w:i/>
                <w:iCs/>
                <w:color w:val="000000"/>
              </w:rPr>
              <w:pPrChange w:id="4879" w:author="Lane, Stefanie" w:date="2023-09-27T17:47:00Z">
                <w:pPr>
                  <w:spacing w:after="0" w:line="240" w:lineRule="auto"/>
                </w:pPr>
              </w:pPrChange>
            </w:pPr>
            <w:del w:id="4880" w:author="Lane, Stefanie" w:date="2023-09-27T17:47:00Z">
              <w:r w:rsidRPr="00C44004" w:rsidDel="00CB6B19">
                <w:rPr>
                  <w:rFonts w:ascii="Calibri" w:eastAsia="Times New Roman" w:hAnsi="Calibri" w:cs="Calibri"/>
                  <w:i/>
                  <w:iCs/>
                  <w:color w:val="000000"/>
                </w:rPr>
                <w:delText>Juncus acuminatus</w:delText>
              </w:r>
            </w:del>
          </w:p>
        </w:tc>
        <w:tc>
          <w:tcPr>
            <w:tcW w:w="960" w:type="dxa"/>
            <w:tcBorders>
              <w:top w:val="nil"/>
              <w:left w:val="nil"/>
              <w:bottom w:val="nil"/>
              <w:right w:val="nil"/>
            </w:tcBorders>
            <w:shd w:val="clear" w:color="auto" w:fill="auto"/>
            <w:noWrap/>
            <w:vAlign w:val="bottom"/>
            <w:hideMark/>
          </w:tcPr>
          <w:p w14:paraId="5D60813C" w14:textId="4532D54B" w:rsidR="00D143A8" w:rsidRPr="00C44004" w:rsidDel="00CB6B19" w:rsidRDefault="00D143A8">
            <w:pPr>
              <w:rPr>
                <w:del w:id="4881" w:author="Lane, Stefanie" w:date="2023-09-27T17:47:00Z"/>
                <w:rFonts w:ascii="Calibri" w:eastAsia="Times New Roman" w:hAnsi="Calibri" w:cs="Calibri"/>
                <w:i/>
                <w:iCs/>
                <w:color w:val="000000"/>
              </w:rPr>
              <w:pPrChange w:id="4882"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5A4ACE2F" w14:textId="4A2D6ABF" w:rsidR="00D143A8" w:rsidRPr="00C44004" w:rsidDel="00CB6B19" w:rsidRDefault="00D143A8">
            <w:pPr>
              <w:rPr>
                <w:del w:id="4883" w:author="Lane, Stefanie" w:date="2023-09-27T17:47:00Z"/>
                <w:rFonts w:ascii="Times New Roman" w:eastAsia="Times New Roman" w:hAnsi="Times New Roman" w:cs="Times New Roman"/>
                <w:sz w:val="20"/>
                <w:szCs w:val="20"/>
              </w:rPr>
              <w:pPrChange w:id="4884"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2D4D6CA" w14:textId="7EA4739B" w:rsidR="00D143A8" w:rsidRPr="00C44004" w:rsidDel="00CB6B19" w:rsidRDefault="00D143A8">
            <w:pPr>
              <w:rPr>
                <w:del w:id="4885" w:author="Lane, Stefanie" w:date="2023-09-27T17:47:00Z"/>
                <w:rFonts w:ascii="Calibri" w:eastAsia="Times New Roman" w:hAnsi="Calibri" w:cs="Calibri"/>
                <w:color w:val="000000"/>
              </w:rPr>
              <w:pPrChange w:id="4886" w:author="Lane, Stefanie" w:date="2023-09-27T17:47:00Z">
                <w:pPr>
                  <w:spacing w:after="0" w:line="240" w:lineRule="auto"/>
                  <w:jc w:val="center"/>
                </w:pPr>
              </w:pPrChange>
            </w:pPr>
            <w:del w:id="4887"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CAE7320" w:rsidR="00D143A8" w:rsidRPr="00C44004" w:rsidDel="00CB6B19" w:rsidRDefault="00D143A8">
            <w:pPr>
              <w:rPr>
                <w:del w:id="4888" w:author="Lane, Stefanie" w:date="2023-09-27T17:47:00Z"/>
                <w:rFonts w:ascii="Calibri" w:eastAsia="Times New Roman" w:hAnsi="Calibri" w:cs="Calibri"/>
                <w:color w:val="000000"/>
              </w:rPr>
              <w:pPrChange w:id="4889" w:author="Lane, Stefanie" w:date="2023-09-27T17:47:00Z">
                <w:pPr>
                  <w:spacing w:after="0" w:line="240" w:lineRule="auto"/>
                  <w:jc w:val="center"/>
                </w:pPr>
              </w:pPrChange>
            </w:pPr>
            <w:del w:id="4890"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354A9FDC" w14:textId="2BB2A01E" w:rsidTr="00D143A8">
        <w:trPr>
          <w:trHeight w:val="290"/>
          <w:del w:id="4891" w:author="Lane, Stefanie" w:date="2023-09-27T17:47:00Z"/>
        </w:trPr>
        <w:tc>
          <w:tcPr>
            <w:tcW w:w="1311" w:type="dxa"/>
            <w:vMerge/>
            <w:tcBorders>
              <w:top w:val="nil"/>
              <w:left w:val="single" w:sz="8" w:space="0" w:color="auto"/>
              <w:bottom w:val="single" w:sz="8" w:space="0" w:color="000000"/>
              <w:right w:val="nil"/>
            </w:tcBorders>
            <w:vAlign w:val="center"/>
            <w:hideMark/>
          </w:tcPr>
          <w:p w14:paraId="681E549A" w14:textId="0F62DAD6" w:rsidR="00D143A8" w:rsidRPr="00C44004" w:rsidDel="00CB6B19" w:rsidRDefault="00D143A8">
            <w:pPr>
              <w:rPr>
                <w:del w:id="4892" w:author="Lane, Stefanie" w:date="2023-09-27T17:47:00Z"/>
                <w:rFonts w:ascii="Calibri" w:eastAsia="Times New Roman" w:hAnsi="Calibri" w:cs="Calibri"/>
                <w:color w:val="000000"/>
              </w:rPr>
              <w:pPrChange w:id="489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EA07B4C" w14:textId="5E71F50B" w:rsidR="00D143A8" w:rsidRPr="00C44004" w:rsidDel="00CB6B19" w:rsidRDefault="00D143A8">
            <w:pPr>
              <w:rPr>
                <w:del w:id="4894" w:author="Lane, Stefanie" w:date="2023-09-27T17:47:00Z"/>
                <w:rFonts w:ascii="Calibri" w:eastAsia="Times New Roman" w:hAnsi="Calibri" w:cs="Calibri"/>
                <w:color w:val="000000"/>
              </w:rPr>
              <w:pPrChange w:id="489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2DA20104" w:rsidR="00D143A8" w:rsidRPr="00C44004" w:rsidDel="00CB6B19" w:rsidRDefault="00D143A8">
            <w:pPr>
              <w:rPr>
                <w:del w:id="4896" w:author="Lane, Stefanie" w:date="2023-09-27T17:47:00Z"/>
                <w:rFonts w:ascii="Calibri" w:eastAsia="Times New Roman" w:hAnsi="Calibri" w:cs="Calibri"/>
                <w:i/>
                <w:iCs/>
                <w:color w:val="000000"/>
              </w:rPr>
              <w:pPrChange w:id="4897" w:author="Lane, Stefanie" w:date="2023-09-27T17:47:00Z">
                <w:pPr>
                  <w:spacing w:after="0" w:line="240" w:lineRule="auto"/>
                </w:pPr>
              </w:pPrChange>
            </w:pPr>
            <w:del w:id="4898" w:author="Lane, Stefanie" w:date="2023-09-27T17:47:00Z">
              <w:r w:rsidRPr="00C44004" w:rsidDel="00CB6B19">
                <w:rPr>
                  <w:rFonts w:ascii="Calibri" w:eastAsia="Times New Roman" w:hAnsi="Calibri" w:cs="Calibri"/>
                  <w:i/>
                  <w:iCs/>
                  <w:color w:val="000000"/>
                </w:rPr>
                <w:delText>Lathyrus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189E45B8" w:rsidR="00D143A8" w:rsidRPr="00C44004" w:rsidDel="00CB6B19" w:rsidRDefault="00D143A8">
            <w:pPr>
              <w:rPr>
                <w:del w:id="4899" w:author="Lane, Stefanie" w:date="2023-09-27T17:47:00Z"/>
                <w:rFonts w:ascii="Calibri" w:eastAsia="Times New Roman" w:hAnsi="Calibri" w:cs="Calibri"/>
                <w:color w:val="000000"/>
              </w:rPr>
              <w:pPrChange w:id="4900" w:author="Lane, Stefanie" w:date="2023-09-27T17:47:00Z">
                <w:pPr>
                  <w:spacing w:after="0" w:line="240" w:lineRule="auto"/>
                  <w:jc w:val="center"/>
                </w:pPr>
              </w:pPrChange>
            </w:pPr>
            <w:del w:id="490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1C8FE83D" w:rsidR="00D143A8" w:rsidRPr="00C44004" w:rsidDel="00CB6B19" w:rsidRDefault="00D143A8">
            <w:pPr>
              <w:rPr>
                <w:del w:id="4902" w:author="Lane, Stefanie" w:date="2023-09-27T17:47:00Z"/>
                <w:rFonts w:ascii="Calibri" w:eastAsia="Times New Roman" w:hAnsi="Calibri" w:cs="Calibri"/>
                <w:color w:val="000000"/>
              </w:rPr>
              <w:pPrChange w:id="4903" w:author="Lane, Stefanie" w:date="2023-09-27T17:47:00Z">
                <w:pPr>
                  <w:spacing w:after="0" w:line="240" w:lineRule="auto"/>
                  <w:jc w:val="center"/>
                </w:pPr>
              </w:pPrChange>
            </w:pPr>
            <w:del w:id="4904"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4407681" w:rsidR="00D143A8" w:rsidRPr="00C44004" w:rsidDel="00CB6B19" w:rsidRDefault="00D143A8">
            <w:pPr>
              <w:rPr>
                <w:del w:id="4905" w:author="Lane, Stefanie" w:date="2023-09-27T17:47:00Z"/>
                <w:rFonts w:ascii="Calibri" w:eastAsia="Times New Roman" w:hAnsi="Calibri" w:cs="Calibri"/>
                <w:color w:val="000000"/>
              </w:rPr>
              <w:pPrChange w:id="4906" w:author="Lane, Stefanie" w:date="2023-09-27T17:47:00Z">
                <w:pPr>
                  <w:spacing w:after="0" w:line="240" w:lineRule="auto"/>
                  <w:jc w:val="center"/>
                </w:pPr>
              </w:pPrChange>
            </w:pPr>
            <w:del w:id="4907"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277AC3B4" w:rsidR="00D143A8" w:rsidRPr="00C44004" w:rsidDel="00CB6B19" w:rsidRDefault="00D143A8">
            <w:pPr>
              <w:rPr>
                <w:del w:id="4908" w:author="Lane, Stefanie" w:date="2023-09-27T17:47:00Z"/>
                <w:rFonts w:ascii="Calibri" w:eastAsia="Times New Roman" w:hAnsi="Calibri" w:cs="Calibri"/>
                <w:color w:val="000000"/>
              </w:rPr>
              <w:pPrChange w:id="4909" w:author="Lane, Stefanie" w:date="2023-09-27T17:47:00Z">
                <w:pPr>
                  <w:spacing w:after="0" w:line="240" w:lineRule="auto"/>
                  <w:jc w:val="center"/>
                </w:pPr>
              </w:pPrChange>
            </w:pPr>
            <w:del w:id="4910"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120E0A19" w14:textId="7F3448A4" w:rsidTr="00D143A8">
        <w:trPr>
          <w:trHeight w:val="290"/>
          <w:del w:id="4911" w:author="Lane, Stefanie" w:date="2023-09-27T17:47:00Z"/>
        </w:trPr>
        <w:tc>
          <w:tcPr>
            <w:tcW w:w="1311" w:type="dxa"/>
            <w:vMerge/>
            <w:tcBorders>
              <w:top w:val="nil"/>
              <w:left w:val="single" w:sz="8" w:space="0" w:color="auto"/>
              <w:bottom w:val="single" w:sz="8" w:space="0" w:color="000000"/>
              <w:right w:val="nil"/>
            </w:tcBorders>
            <w:vAlign w:val="center"/>
            <w:hideMark/>
          </w:tcPr>
          <w:p w14:paraId="0AE3960A" w14:textId="7EB55C90" w:rsidR="00D143A8" w:rsidRPr="00C44004" w:rsidDel="00CB6B19" w:rsidRDefault="00D143A8">
            <w:pPr>
              <w:rPr>
                <w:del w:id="4912" w:author="Lane, Stefanie" w:date="2023-09-27T17:47:00Z"/>
                <w:rFonts w:ascii="Calibri" w:eastAsia="Times New Roman" w:hAnsi="Calibri" w:cs="Calibri"/>
                <w:color w:val="000000"/>
              </w:rPr>
              <w:pPrChange w:id="491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7FFAC50" w14:textId="0EACECF6" w:rsidR="00D143A8" w:rsidRPr="00C44004" w:rsidDel="00CB6B19" w:rsidRDefault="00D143A8">
            <w:pPr>
              <w:rPr>
                <w:del w:id="4914" w:author="Lane, Stefanie" w:date="2023-09-27T17:47:00Z"/>
                <w:rFonts w:ascii="Calibri" w:eastAsia="Times New Roman" w:hAnsi="Calibri" w:cs="Calibri"/>
                <w:color w:val="000000"/>
              </w:rPr>
              <w:pPrChange w:id="491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6825920" w14:textId="1DC332CC" w:rsidR="00D143A8" w:rsidRPr="00C44004" w:rsidDel="00CB6B19" w:rsidRDefault="00D143A8">
            <w:pPr>
              <w:rPr>
                <w:del w:id="4916" w:author="Lane, Stefanie" w:date="2023-09-27T17:47:00Z"/>
                <w:rFonts w:ascii="Calibri" w:eastAsia="Times New Roman" w:hAnsi="Calibri" w:cs="Calibri"/>
                <w:i/>
                <w:iCs/>
                <w:color w:val="000000"/>
              </w:rPr>
              <w:pPrChange w:id="4917" w:author="Lane, Stefanie" w:date="2023-09-27T17:47:00Z">
                <w:pPr>
                  <w:spacing w:after="0" w:line="240" w:lineRule="auto"/>
                </w:pPr>
              </w:pPrChange>
            </w:pPr>
            <w:del w:id="4918" w:author="Lane, Stefanie" w:date="2023-09-27T17:47:00Z">
              <w:r w:rsidRPr="00C44004" w:rsidDel="00CB6B19">
                <w:rPr>
                  <w:rFonts w:ascii="Calibri" w:eastAsia="Times New Roman" w:hAnsi="Calibri" w:cs="Calibri"/>
                  <w:i/>
                  <w:iCs/>
                  <w:color w:val="000000"/>
                </w:rPr>
                <w:delText>Lysichiton americanum</w:delText>
              </w:r>
            </w:del>
          </w:p>
        </w:tc>
        <w:tc>
          <w:tcPr>
            <w:tcW w:w="960" w:type="dxa"/>
            <w:tcBorders>
              <w:top w:val="nil"/>
              <w:left w:val="nil"/>
              <w:bottom w:val="nil"/>
              <w:right w:val="nil"/>
            </w:tcBorders>
            <w:shd w:val="clear" w:color="auto" w:fill="auto"/>
            <w:noWrap/>
            <w:vAlign w:val="bottom"/>
            <w:hideMark/>
          </w:tcPr>
          <w:p w14:paraId="51A1CEDB" w14:textId="64806D09" w:rsidR="00D143A8" w:rsidRPr="00C44004" w:rsidDel="00CB6B19" w:rsidRDefault="00D143A8">
            <w:pPr>
              <w:rPr>
                <w:del w:id="4919" w:author="Lane, Stefanie" w:date="2023-09-27T17:47:00Z"/>
                <w:rFonts w:ascii="Calibri" w:eastAsia="Times New Roman" w:hAnsi="Calibri" w:cs="Calibri"/>
                <w:i/>
                <w:iCs/>
                <w:color w:val="000000"/>
              </w:rPr>
              <w:pPrChange w:id="4920"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4789842B" w14:textId="2DE3E390" w:rsidR="00D143A8" w:rsidRPr="00C44004" w:rsidDel="00CB6B19" w:rsidRDefault="00D143A8">
            <w:pPr>
              <w:rPr>
                <w:del w:id="4921" w:author="Lane, Stefanie" w:date="2023-09-27T17:47:00Z"/>
                <w:rFonts w:ascii="Times New Roman" w:eastAsia="Times New Roman" w:hAnsi="Times New Roman" w:cs="Times New Roman"/>
                <w:sz w:val="20"/>
                <w:szCs w:val="20"/>
              </w:rPr>
              <w:pPrChange w:id="4922"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1A052F2" w14:textId="345BF2A3" w:rsidR="00D143A8" w:rsidRPr="00C44004" w:rsidDel="00CB6B19" w:rsidRDefault="00D143A8">
            <w:pPr>
              <w:rPr>
                <w:del w:id="4923" w:author="Lane, Stefanie" w:date="2023-09-27T17:47:00Z"/>
                <w:rFonts w:ascii="Calibri" w:eastAsia="Times New Roman" w:hAnsi="Calibri" w:cs="Calibri"/>
                <w:color w:val="000000"/>
              </w:rPr>
              <w:pPrChange w:id="4924" w:author="Lane, Stefanie" w:date="2023-09-27T17:47:00Z">
                <w:pPr>
                  <w:spacing w:after="0" w:line="240" w:lineRule="auto"/>
                  <w:jc w:val="center"/>
                </w:pPr>
              </w:pPrChange>
            </w:pPr>
            <w:del w:id="492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0A94880E" w:rsidR="00D143A8" w:rsidRPr="00C44004" w:rsidDel="00CB6B19" w:rsidRDefault="00D143A8">
            <w:pPr>
              <w:rPr>
                <w:del w:id="4926" w:author="Lane, Stefanie" w:date="2023-09-27T17:47:00Z"/>
                <w:rFonts w:ascii="Calibri" w:eastAsia="Times New Roman" w:hAnsi="Calibri" w:cs="Calibri"/>
                <w:color w:val="000000"/>
              </w:rPr>
              <w:pPrChange w:id="4927" w:author="Lane, Stefanie" w:date="2023-09-27T17:47:00Z">
                <w:pPr>
                  <w:spacing w:after="0" w:line="240" w:lineRule="auto"/>
                  <w:jc w:val="center"/>
                </w:pPr>
              </w:pPrChange>
            </w:pPr>
            <w:del w:id="4928"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E4E6CE9" w14:textId="0586C4F3" w:rsidTr="00D143A8">
        <w:trPr>
          <w:trHeight w:val="290"/>
          <w:del w:id="4929" w:author="Lane, Stefanie" w:date="2023-09-27T17:47:00Z"/>
        </w:trPr>
        <w:tc>
          <w:tcPr>
            <w:tcW w:w="1311" w:type="dxa"/>
            <w:vMerge/>
            <w:tcBorders>
              <w:top w:val="nil"/>
              <w:left w:val="single" w:sz="8" w:space="0" w:color="auto"/>
              <w:bottom w:val="single" w:sz="8" w:space="0" w:color="000000"/>
              <w:right w:val="nil"/>
            </w:tcBorders>
            <w:vAlign w:val="center"/>
            <w:hideMark/>
          </w:tcPr>
          <w:p w14:paraId="3FA6293D" w14:textId="13D3A754" w:rsidR="00D143A8" w:rsidRPr="00C44004" w:rsidDel="00CB6B19" w:rsidRDefault="00D143A8">
            <w:pPr>
              <w:rPr>
                <w:del w:id="4930" w:author="Lane, Stefanie" w:date="2023-09-27T17:47:00Z"/>
                <w:rFonts w:ascii="Calibri" w:eastAsia="Times New Roman" w:hAnsi="Calibri" w:cs="Calibri"/>
                <w:color w:val="000000"/>
              </w:rPr>
              <w:pPrChange w:id="493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488DFED" w14:textId="39C6FCC9" w:rsidR="00D143A8" w:rsidRPr="00C44004" w:rsidDel="00CB6B19" w:rsidRDefault="00D143A8">
            <w:pPr>
              <w:rPr>
                <w:del w:id="4932" w:author="Lane, Stefanie" w:date="2023-09-27T17:47:00Z"/>
                <w:rFonts w:ascii="Calibri" w:eastAsia="Times New Roman" w:hAnsi="Calibri" w:cs="Calibri"/>
                <w:color w:val="000000"/>
              </w:rPr>
              <w:pPrChange w:id="493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220772EF" w:rsidR="00D143A8" w:rsidRPr="00C44004" w:rsidDel="00CB6B19" w:rsidRDefault="00D143A8">
            <w:pPr>
              <w:rPr>
                <w:del w:id="4934" w:author="Lane, Stefanie" w:date="2023-09-27T17:47:00Z"/>
                <w:rFonts w:ascii="Calibri" w:eastAsia="Times New Roman" w:hAnsi="Calibri" w:cs="Calibri"/>
                <w:i/>
                <w:iCs/>
                <w:color w:val="000000"/>
              </w:rPr>
              <w:pPrChange w:id="4935" w:author="Lane, Stefanie" w:date="2023-09-27T17:47:00Z">
                <w:pPr>
                  <w:spacing w:after="0" w:line="240" w:lineRule="auto"/>
                </w:pPr>
              </w:pPrChange>
            </w:pPr>
            <w:del w:id="4936" w:author="Lane, Stefanie" w:date="2023-09-27T17:47:00Z">
              <w:r w:rsidRPr="00C44004" w:rsidDel="00CB6B19">
                <w:rPr>
                  <w:rFonts w:ascii="Calibri" w:eastAsia="Times New Roman" w:hAnsi="Calibri" w:cs="Calibri"/>
                  <w:i/>
                  <w:iCs/>
                  <w:color w:val="000000"/>
                </w:rPr>
                <w:delText>Salix lasiandra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86C0270" w:rsidR="00D143A8" w:rsidRPr="00C44004" w:rsidDel="00CB6B19" w:rsidRDefault="00D143A8">
            <w:pPr>
              <w:rPr>
                <w:del w:id="4937" w:author="Lane, Stefanie" w:date="2023-09-27T17:47:00Z"/>
                <w:rFonts w:ascii="Calibri" w:eastAsia="Times New Roman" w:hAnsi="Calibri" w:cs="Calibri"/>
                <w:color w:val="000000"/>
              </w:rPr>
              <w:pPrChange w:id="4938" w:author="Lane, Stefanie" w:date="2023-09-27T17:47:00Z">
                <w:pPr>
                  <w:spacing w:after="0" w:line="240" w:lineRule="auto"/>
                  <w:jc w:val="center"/>
                </w:pPr>
              </w:pPrChange>
            </w:pPr>
            <w:del w:id="4939"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27B36544" w:rsidR="00D143A8" w:rsidRPr="00C44004" w:rsidDel="00CB6B19" w:rsidRDefault="00D143A8">
            <w:pPr>
              <w:rPr>
                <w:del w:id="4940" w:author="Lane, Stefanie" w:date="2023-09-27T17:47:00Z"/>
                <w:rFonts w:ascii="Calibri" w:eastAsia="Times New Roman" w:hAnsi="Calibri" w:cs="Calibri"/>
                <w:color w:val="000000"/>
              </w:rPr>
              <w:pPrChange w:id="4941" w:author="Lane, Stefanie" w:date="2023-09-27T17:47:00Z">
                <w:pPr>
                  <w:spacing w:after="0" w:line="240" w:lineRule="auto"/>
                  <w:jc w:val="center"/>
                </w:pPr>
              </w:pPrChange>
            </w:pPr>
            <w:del w:id="4942"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537956EC" w:rsidR="00D143A8" w:rsidRPr="00C44004" w:rsidDel="00CB6B19" w:rsidRDefault="00D143A8">
            <w:pPr>
              <w:rPr>
                <w:del w:id="4943" w:author="Lane, Stefanie" w:date="2023-09-27T17:47:00Z"/>
                <w:rFonts w:ascii="Calibri" w:eastAsia="Times New Roman" w:hAnsi="Calibri" w:cs="Calibri"/>
                <w:color w:val="000000"/>
              </w:rPr>
              <w:pPrChange w:id="4944" w:author="Lane, Stefanie" w:date="2023-09-27T17:47:00Z">
                <w:pPr>
                  <w:spacing w:after="0" w:line="240" w:lineRule="auto"/>
                  <w:jc w:val="center"/>
                </w:pPr>
              </w:pPrChange>
            </w:pPr>
            <w:del w:id="4945"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6CB8B864" w:rsidR="00D143A8" w:rsidRPr="00C44004" w:rsidDel="00CB6B19" w:rsidRDefault="00D143A8">
            <w:pPr>
              <w:rPr>
                <w:del w:id="4946" w:author="Lane, Stefanie" w:date="2023-09-27T17:47:00Z"/>
                <w:rFonts w:ascii="Calibri" w:eastAsia="Times New Roman" w:hAnsi="Calibri" w:cs="Calibri"/>
                <w:color w:val="000000"/>
              </w:rPr>
              <w:pPrChange w:id="4947" w:author="Lane, Stefanie" w:date="2023-09-27T17:47:00Z">
                <w:pPr>
                  <w:spacing w:after="0" w:line="240" w:lineRule="auto"/>
                  <w:jc w:val="center"/>
                </w:pPr>
              </w:pPrChange>
            </w:pPr>
            <w:del w:id="4948"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07534CFA" w14:textId="0A326A06" w:rsidTr="00D143A8">
        <w:trPr>
          <w:trHeight w:val="290"/>
          <w:del w:id="4949" w:author="Lane, Stefanie" w:date="2023-09-27T17:47:00Z"/>
        </w:trPr>
        <w:tc>
          <w:tcPr>
            <w:tcW w:w="1311" w:type="dxa"/>
            <w:vMerge/>
            <w:tcBorders>
              <w:top w:val="nil"/>
              <w:left w:val="single" w:sz="8" w:space="0" w:color="auto"/>
              <w:bottom w:val="single" w:sz="8" w:space="0" w:color="000000"/>
              <w:right w:val="nil"/>
            </w:tcBorders>
            <w:vAlign w:val="center"/>
            <w:hideMark/>
          </w:tcPr>
          <w:p w14:paraId="51B51A8F" w14:textId="1E3E520E" w:rsidR="00D143A8" w:rsidRPr="00C44004" w:rsidDel="00CB6B19" w:rsidRDefault="00D143A8">
            <w:pPr>
              <w:rPr>
                <w:del w:id="4950" w:author="Lane, Stefanie" w:date="2023-09-27T17:47:00Z"/>
                <w:rFonts w:ascii="Calibri" w:eastAsia="Times New Roman" w:hAnsi="Calibri" w:cs="Calibri"/>
                <w:color w:val="000000"/>
              </w:rPr>
              <w:pPrChange w:id="495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BC8B9CA" w14:textId="57DEAA44" w:rsidR="00D143A8" w:rsidRPr="00C44004" w:rsidDel="00CB6B19" w:rsidRDefault="00D143A8">
            <w:pPr>
              <w:rPr>
                <w:del w:id="4952" w:author="Lane, Stefanie" w:date="2023-09-27T17:47:00Z"/>
                <w:rFonts w:ascii="Calibri" w:eastAsia="Times New Roman" w:hAnsi="Calibri" w:cs="Calibri"/>
                <w:color w:val="000000"/>
              </w:rPr>
              <w:pPrChange w:id="495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8C4C0E" w14:textId="1887DD2F" w:rsidR="00D143A8" w:rsidRPr="00C44004" w:rsidDel="00CB6B19" w:rsidRDefault="00D143A8">
            <w:pPr>
              <w:rPr>
                <w:del w:id="4954" w:author="Lane, Stefanie" w:date="2023-09-27T17:47:00Z"/>
                <w:rFonts w:ascii="Calibri" w:eastAsia="Times New Roman" w:hAnsi="Calibri" w:cs="Calibri"/>
                <w:i/>
                <w:iCs/>
                <w:color w:val="000000"/>
              </w:rPr>
              <w:pPrChange w:id="4955" w:author="Lane, Stefanie" w:date="2023-09-27T17:47:00Z">
                <w:pPr>
                  <w:spacing w:after="0" w:line="240" w:lineRule="auto"/>
                </w:pPr>
              </w:pPrChange>
            </w:pPr>
            <w:del w:id="4956" w:author="Lane, Stefanie" w:date="2023-09-27T17:47:00Z">
              <w:r w:rsidRPr="00C44004" w:rsidDel="00CB6B19">
                <w:rPr>
                  <w:rFonts w:ascii="Calibri" w:eastAsia="Times New Roman" w:hAnsi="Calibri" w:cs="Calibri"/>
                  <w:i/>
                  <w:iCs/>
                  <w:color w:val="000000"/>
                </w:rPr>
                <w:delText>Salix scouleriana</w:delText>
              </w:r>
            </w:del>
          </w:p>
        </w:tc>
        <w:tc>
          <w:tcPr>
            <w:tcW w:w="960" w:type="dxa"/>
            <w:tcBorders>
              <w:top w:val="nil"/>
              <w:left w:val="nil"/>
              <w:bottom w:val="nil"/>
              <w:right w:val="nil"/>
            </w:tcBorders>
            <w:shd w:val="clear" w:color="auto" w:fill="auto"/>
            <w:noWrap/>
            <w:vAlign w:val="bottom"/>
            <w:hideMark/>
          </w:tcPr>
          <w:p w14:paraId="774E8E79" w14:textId="2F3D11BE" w:rsidR="00D143A8" w:rsidRPr="00C44004" w:rsidDel="00CB6B19" w:rsidRDefault="00D143A8">
            <w:pPr>
              <w:rPr>
                <w:del w:id="4957" w:author="Lane, Stefanie" w:date="2023-09-27T17:47:00Z"/>
                <w:rFonts w:ascii="Calibri" w:eastAsia="Times New Roman" w:hAnsi="Calibri" w:cs="Calibri"/>
                <w:i/>
                <w:iCs/>
                <w:color w:val="000000"/>
              </w:rPr>
              <w:pPrChange w:id="4958"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BBCAC8C" w14:textId="54DE6C4E" w:rsidR="00D143A8" w:rsidRPr="00C44004" w:rsidDel="00CB6B19" w:rsidRDefault="00D143A8">
            <w:pPr>
              <w:rPr>
                <w:del w:id="4959" w:author="Lane, Stefanie" w:date="2023-09-27T17:47:00Z"/>
                <w:rFonts w:ascii="Times New Roman" w:eastAsia="Times New Roman" w:hAnsi="Times New Roman" w:cs="Times New Roman"/>
                <w:sz w:val="20"/>
                <w:szCs w:val="20"/>
              </w:rPr>
              <w:pPrChange w:id="4960"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034429D" w14:textId="060624EF" w:rsidR="00D143A8" w:rsidRPr="00C44004" w:rsidDel="00CB6B19" w:rsidRDefault="00D143A8">
            <w:pPr>
              <w:rPr>
                <w:del w:id="4961" w:author="Lane, Stefanie" w:date="2023-09-27T17:47:00Z"/>
                <w:rFonts w:ascii="Calibri" w:eastAsia="Times New Roman" w:hAnsi="Calibri" w:cs="Calibri"/>
                <w:color w:val="000000"/>
              </w:rPr>
              <w:pPrChange w:id="4962" w:author="Lane, Stefanie" w:date="2023-09-27T17:47:00Z">
                <w:pPr>
                  <w:spacing w:after="0" w:line="240" w:lineRule="auto"/>
                  <w:jc w:val="center"/>
                </w:pPr>
              </w:pPrChange>
            </w:pPr>
            <w:del w:id="4963"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4F9109D1" w:rsidR="00D143A8" w:rsidRPr="00C44004" w:rsidDel="00CB6B19" w:rsidRDefault="00D143A8">
            <w:pPr>
              <w:rPr>
                <w:del w:id="4964" w:author="Lane, Stefanie" w:date="2023-09-27T17:47:00Z"/>
                <w:rFonts w:ascii="Calibri" w:eastAsia="Times New Roman" w:hAnsi="Calibri" w:cs="Calibri"/>
                <w:color w:val="000000"/>
              </w:rPr>
              <w:pPrChange w:id="4965" w:author="Lane, Stefanie" w:date="2023-09-27T17:47:00Z">
                <w:pPr>
                  <w:spacing w:after="0" w:line="240" w:lineRule="auto"/>
                  <w:jc w:val="center"/>
                </w:pPr>
              </w:pPrChange>
            </w:pPr>
            <w:del w:id="4966"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044F019" w14:textId="644F1AD9" w:rsidTr="00D143A8">
        <w:trPr>
          <w:trHeight w:val="290"/>
          <w:del w:id="4967" w:author="Lane, Stefanie" w:date="2023-09-27T17:47:00Z"/>
        </w:trPr>
        <w:tc>
          <w:tcPr>
            <w:tcW w:w="1311" w:type="dxa"/>
            <w:vMerge/>
            <w:tcBorders>
              <w:top w:val="nil"/>
              <w:left w:val="single" w:sz="8" w:space="0" w:color="auto"/>
              <w:bottom w:val="single" w:sz="8" w:space="0" w:color="000000"/>
              <w:right w:val="nil"/>
            </w:tcBorders>
            <w:vAlign w:val="center"/>
            <w:hideMark/>
          </w:tcPr>
          <w:p w14:paraId="21BCC0FA" w14:textId="4B1A2C84" w:rsidR="00D143A8" w:rsidRPr="00C44004" w:rsidDel="00CB6B19" w:rsidRDefault="00D143A8">
            <w:pPr>
              <w:rPr>
                <w:del w:id="4968" w:author="Lane, Stefanie" w:date="2023-09-27T17:47:00Z"/>
                <w:rFonts w:ascii="Calibri" w:eastAsia="Times New Roman" w:hAnsi="Calibri" w:cs="Calibri"/>
                <w:color w:val="000000"/>
              </w:rPr>
              <w:pPrChange w:id="496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1440C76" w14:textId="462A909B" w:rsidR="00D143A8" w:rsidRPr="00C44004" w:rsidDel="00CB6B19" w:rsidRDefault="00D143A8">
            <w:pPr>
              <w:rPr>
                <w:del w:id="4970" w:author="Lane, Stefanie" w:date="2023-09-27T17:47:00Z"/>
                <w:rFonts w:ascii="Calibri" w:eastAsia="Times New Roman" w:hAnsi="Calibri" w:cs="Calibri"/>
                <w:color w:val="000000"/>
              </w:rPr>
              <w:pPrChange w:id="497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44D58381" w:rsidR="00D143A8" w:rsidRPr="00C44004" w:rsidDel="00CB6B19" w:rsidRDefault="00D143A8">
            <w:pPr>
              <w:rPr>
                <w:del w:id="4972" w:author="Lane, Stefanie" w:date="2023-09-27T17:47:00Z"/>
                <w:rFonts w:ascii="Calibri" w:eastAsia="Times New Roman" w:hAnsi="Calibri" w:cs="Calibri"/>
                <w:i/>
                <w:iCs/>
                <w:color w:val="000000"/>
              </w:rPr>
              <w:pPrChange w:id="4973" w:author="Lane, Stefanie" w:date="2023-09-27T17:47:00Z">
                <w:pPr>
                  <w:spacing w:after="0" w:line="240" w:lineRule="auto"/>
                </w:pPr>
              </w:pPrChange>
            </w:pPr>
            <w:del w:id="4974" w:author="Lane, Stefanie" w:date="2023-09-27T17:47:00Z">
              <w:r w:rsidRPr="00C44004" w:rsidDel="00CB6B19">
                <w:rPr>
                  <w:rFonts w:ascii="Calibri" w:eastAsia="Times New Roman" w:hAnsi="Calibri" w:cs="Calibri"/>
                  <w:i/>
                  <w:iCs/>
                  <w:color w:val="000000"/>
                </w:rPr>
                <w:delText>Typha latifolia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26E7BD7D" w:rsidR="00D143A8" w:rsidRPr="00C44004" w:rsidDel="00CB6B19" w:rsidRDefault="00D143A8">
            <w:pPr>
              <w:rPr>
                <w:del w:id="4975" w:author="Lane, Stefanie" w:date="2023-09-27T17:47:00Z"/>
                <w:rFonts w:ascii="Calibri" w:eastAsia="Times New Roman" w:hAnsi="Calibri" w:cs="Calibri"/>
                <w:color w:val="000000"/>
              </w:rPr>
              <w:pPrChange w:id="4976" w:author="Lane, Stefanie" w:date="2023-09-27T17:47:00Z">
                <w:pPr>
                  <w:spacing w:after="0" w:line="240" w:lineRule="auto"/>
                  <w:jc w:val="center"/>
                </w:pPr>
              </w:pPrChange>
            </w:pPr>
            <w:del w:id="497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466445E3" w:rsidR="00D143A8" w:rsidRPr="00C44004" w:rsidDel="00CB6B19" w:rsidRDefault="00D143A8">
            <w:pPr>
              <w:rPr>
                <w:del w:id="4978" w:author="Lane, Stefanie" w:date="2023-09-27T17:47:00Z"/>
                <w:rFonts w:ascii="Calibri" w:eastAsia="Times New Roman" w:hAnsi="Calibri" w:cs="Calibri"/>
                <w:color w:val="000000"/>
              </w:rPr>
              <w:pPrChange w:id="4979" w:author="Lane, Stefanie" w:date="2023-09-27T17:47:00Z">
                <w:pPr>
                  <w:spacing w:after="0" w:line="240" w:lineRule="auto"/>
                  <w:jc w:val="center"/>
                </w:pPr>
              </w:pPrChange>
            </w:pPr>
            <w:del w:id="4980"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34B04CAD" w:rsidR="00D143A8" w:rsidRPr="00C44004" w:rsidDel="00CB6B19" w:rsidRDefault="00D143A8">
            <w:pPr>
              <w:rPr>
                <w:del w:id="4981" w:author="Lane, Stefanie" w:date="2023-09-27T17:47:00Z"/>
                <w:rFonts w:ascii="Calibri" w:eastAsia="Times New Roman" w:hAnsi="Calibri" w:cs="Calibri"/>
                <w:color w:val="000000"/>
              </w:rPr>
              <w:pPrChange w:id="4982" w:author="Lane, Stefanie" w:date="2023-09-27T17:47:00Z">
                <w:pPr>
                  <w:spacing w:after="0" w:line="240" w:lineRule="auto"/>
                  <w:jc w:val="center"/>
                </w:pPr>
              </w:pPrChange>
            </w:pPr>
            <w:del w:id="4983"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2208304" w:rsidR="00D143A8" w:rsidRPr="00C44004" w:rsidDel="00CB6B19" w:rsidRDefault="00D143A8">
            <w:pPr>
              <w:rPr>
                <w:del w:id="4984" w:author="Lane, Stefanie" w:date="2023-09-27T17:47:00Z"/>
                <w:rFonts w:ascii="Calibri" w:eastAsia="Times New Roman" w:hAnsi="Calibri" w:cs="Calibri"/>
                <w:color w:val="000000"/>
              </w:rPr>
              <w:pPrChange w:id="4985" w:author="Lane, Stefanie" w:date="2023-09-27T17:47:00Z">
                <w:pPr>
                  <w:spacing w:after="0" w:line="240" w:lineRule="auto"/>
                  <w:jc w:val="center"/>
                </w:pPr>
              </w:pPrChange>
            </w:pPr>
            <w:del w:id="4986"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3FDC15EF" w14:textId="029B547C" w:rsidTr="00D143A8">
        <w:trPr>
          <w:trHeight w:val="290"/>
          <w:del w:id="4987" w:author="Lane, Stefanie" w:date="2023-09-27T17:47:00Z"/>
        </w:trPr>
        <w:tc>
          <w:tcPr>
            <w:tcW w:w="1311" w:type="dxa"/>
            <w:vMerge/>
            <w:tcBorders>
              <w:top w:val="nil"/>
              <w:left w:val="single" w:sz="8" w:space="0" w:color="auto"/>
              <w:bottom w:val="single" w:sz="8" w:space="0" w:color="000000"/>
              <w:right w:val="nil"/>
            </w:tcBorders>
            <w:vAlign w:val="center"/>
            <w:hideMark/>
          </w:tcPr>
          <w:p w14:paraId="4FBBDE93" w14:textId="49C5F456" w:rsidR="00D143A8" w:rsidRPr="00C44004" w:rsidDel="00CB6B19" w:rsidRDefault="00D143A8">
            <w:pPr>
              <w:rPr>
                <w:del w:id="4988" w:author="Lane, Stefanie" w:date="2023-09-27T17:47:00Z"/>
                <w:rFonts w:ascii="Calibri" w:eastAsia="Times New Roman" w:hAnsi="Calibri" w:cs="Calibri"/>
                <w:color w:val="000000"/>
              </w:rPr>
              <w:pPrChange w:id="498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5569207" w14:textId="4A3B6A99" w:rsidR="00D143A8" w:rsidRPr="00C44004" w:rsidDel="00CB6B19" w:rsidRDefault="00D143A8">
            <w:pPr>
              <w:rPr>
                <w:del w:id="4990" w:author="Lane, Stefanie" w:date="2023-09-27T17:47:00Z"/>
                <w:rFonts w:ascii="Calibri" w:eastAsia="Times New Roman" w:hAnsi="Calibri" w:cs="Calibri"/>
                <w:color w:val="000000"/>
              </w:rPr>
              <w:pPrChange w:id="499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52D1493" w14:textId="01B9CF7B" w:rsidR="00D143A8" w:rsidRPr="00C44004" w:rsidDel="00CB6B19" w:rsidRDefault="00D143A8">
            <w:pPr>
              <w:rPr>
                <w:del w:id="4992" w:author="Lane, Stefanie" w:date="2023-09-27T17:47:00Z"/>
                <w:rFonts w:ascii="Calibri" w:eastAsia="Times New Roman" w:hAnsi="Calibri" w:cs="Calibri"/>
                <w:i/>
                <w:iCs/>
                <w:color w:val="000000"/>
              </w:rPr>
              <w:pPrChange w:id="4993" w:author="Lane, Stefanie" w:date="2023-09-27T17:47:00Z">
                <w:pPr>
                  <w:spacing w:after="0" w:line="240" w:lineRule="auto"/>
                </w:pPr>
              </w:pPrChange>
            </w:pPr>
            <w:del w:id="4994" w:author="Lane, Stefanie" w:date="2023-09-27T17:47:00Z">
              <w:r w:rsidRPr="00C44004" w:rsidDel="00CB6B19">
                <w:rPr>
                  <w:rFonts w:ascii="Calibri" w:eastAsia="Times New Roman" w:hAnsi="Calibri" w:cs="Calibri"/>
                  <w:i/>
                  <w:iCs/>
                  <w:color w:val="000000"/>
                </w:rPr>
                <w:delText>Equisetum palustre</w:delText>
              </w:r>
            </w:del>
          </w:p>
        </w:tc>
        <w:tc>
          <w:tcPr>
            <w:tcW w:w="960" w:type="dxa"/>
            <w:tcBorders>
              <w:top w:val="nil"/>
              <w:left w:val="nil"/>
              <w:bottom w:val="nil"/>
              <w:right w:val="nil"/>
            </w:tcBorders>
            <w:shd w:val="clear" w:color="auto" w:fill="auto"/>
            <w:noWrap/>
            <w:vAlign w:val="bottom"/>
            <w:hideMark/>
          </w:tcPr>
          <w:p w14:paraId="7D7B12F5" w14:textId="505952C3" w:rsidR="00D143A8" w:rsidRPr="00C44004" w:rsidDel="00CB6B19" w:rsidRDefault="00D143A8">
            <w:pPr>
              <w:rPr>
                <w:del w:id="4995" w:author="Lane, Stefanie" w:date="2023-09-27T17:47:00Z"/>
                <w:rFonts w:ascii="Calibri" w:eastAsia="Times New Roman" w:hAnsi="Calibri" w:cs="Calibri"/>
                <w:i/>
                <w:iCs/>
                <w:color w:val="000000"/>
              </w:rPr>
              <w:pPrChange w:id="4996"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75932CBF" w14:textId="6DA18991" w:rsidR="00D143A8" w:rsidRPr="00C44004" w:rsidDel="00CB6B19" w:rsidRDefault="00D143A8">
            <w:pPr>
              <w:rPr>
                <w:del w:id="4997" w:author="Lane, Stefanie" w:date="2023-09-27T17:47:00Z"/>
                <w:rFonts w:ascii="Calibri" w:eastAsia="Times New Roman" w:hAnsi="Calibri" w:cs="Calibri"/>
                <w:color w:val="000000"/>
              </w:rPr>
              <w:pPrChange w:id="4998" w:author="Lane, Stefanie" w:date="2023-09-27T17:47:00Z">
                <w:pPr>
                  <w:spacing w:after="0" w:line="240" w:lineRule="auto"/>
                  <w:jc w:val="center"/>
                </w:pPr>
              </w:pPrChange>
            </w:pPr>
            <w:del w:id="4999"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2A28A362" w14:textId="69275F35" w:rsidR="00D143A8" w:rsidRPr="00C44004" w:rsidDel="00CB6B19" w:rsidRDefault="00D143A8">
            <w:pPr>
              <w:rPr>
                <w:del w:id="5000" w:author="Lane, Stefanie" w:date="2023-09-27T17:47:00Z"/>
                <w:rFonts w:ascii="Calibri" w:eastAsia="Times New Roman" w:hAnsi="Calibri" w:cs="Calibri"/>
                <w:color w:val="000000"/>
              </w:rPr>
              <w:pPrChange w:id="5001"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7410B426" w14:textId="0D369914" w:rsidR="00D143A8" w:rsidRPr="00C44004" w:rsidDel="00CB6B19" w:rsidRDefault="00D143A8">
            <w:pPr>
              <w:rPr>
                <w:del w:id="5002" w:author="Lane, Stefanie" w:date="2023-09-27T17:47:00Z"/>
                <w:rFonts w:ascii="Calibri" w:eastAsia="Times New Roman" w:hAnsi="Calibri" w:cs="Calibri"/>
                <w:color w:val="000000"/>
              </w:rPr>
              <w:pPrChange w:id="5003" w:author="Lane, Stefanie" w:date="2023-09-27T17:47:00Z">
                <w:pPr>
                  <w:spacing w:after="0" w:line="240" w:lineRule="auto"/>
                  <w:jc w:val="center"/>
                </w:pPr>
              </w:pPrChange>
            </w:pPr>
            <w:del w:id="5004"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43E81CEA" w14:textId="6D9896A6" w:rsidTr="00D143A8">
        <w:trPr>
          <w:trHeight w:val="290"/>
          <w:del w:id="5005" w:author="Lane, Stefanie" w:date="2023-09-27T17:47:00Z"/>
        </w:trPr>
        <w:tc>
          <w:tcPr>
            <w:tcW w:w="1311" w:type="dxa"/>
            <w:vMerge/>
            <w:tcBorders>
              <w:top w:val="nil"/>
              <w:left w:val="single" w:sz="8" w:space="0" w:color="auto"/>
              <w:bottom w:val="single" w:sz="8" w:space="0" w:color="000000"/>
              <w:right w:val="nil"/>
            </w:tcBorders>
            <w:vAlign w:val="center"/>
            <w:hideMark/>
          </w:tcPr>
          <w:p w14:paraId="79423CAD" w14:textId="1C04BFB6" w:rsidR="00D143A8" w:rsidRPr="00C44004" w:rsidDel="00CB6B19" w:rsidRDefault="00D143A8">
            <w:pPr>
              <w:rPr>
                <w:del w:id="5006" w:author="Lane, Stefanie" w:date="2023-09-27T17:47:00Z"/>
                <w:rFonts w:ascii="Calibri" w:eastAsia="Times New Roman" w:hAnsi="Calibri" w:cs="Calibri"/>
                <w:color w:val="000000"/>
              </w:rPr>
              <w:pPrChange w:id="500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D1EA44B" w14:textId="7D3B7877" w:rsidR="00D143A8" w:rsidRPr="00C44004" w:rsidDel="00CB6B19" w:rsidRDefault="00D143A8">
            <w:pPr>
              <w:rPr>
                <w:del w:id="5008" w:author="Lane, Stefanie" w:date="2023-09-27T17:47:00Z"/>
                <w:rFonts w:ascii="Calibri" w:eastAsia="Times New Roman" w:hAnsi="Calibri" w:cs="Calibri"/>
                <w:color w:val="000000"/>
              </w:rPr>
              <w:pPrChange w:id="500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4BF8CFEA" w:rsidR="00D143A8" w:rsidRPr="00C44004" w:rsidDel="00CB6B19" w:rsidRDefault="00D143A8">
            <w:pPr>
              <w:rPr>
                <w:del w:id="5010" w:author="Lane, Stefanie" w:date="2023-09-27T17:47:00Z"/>
                <w:rFonts w:ascii="Calibri" w:eastAsia="Times New Roman" w:hAnsi="Calibri" w:cs="Calibri"/>
                <w:i/>
                <w:iCs/>
                <w:color w:val="000000"/>
              </w:rPr>
              <w:pPrChange w:id="5011" w:author="Lane, Stefanie" w:date="2023-09-27T17:47:00Z">
                <w:pPr>
                  <w:spacing w:after="0" w:line="240" w:lineRule="auto"/>
                </w:pPr>
              </w:pPrChange>
            </w:pPr>
            <w:del w:id="5012" w:author="Lane, Stefanie" w:date="2023-09-27T17:47:00Z">
              <w:r w:rsidRPr="00C44004" w:rsidDel="00CB6B19">
                <w:rPr>
                  <w:rFonts w:ascii="Calibri" w:eastAsia="Times New Roman" w:hAnsi="Calibri" w:cs="Calibri"/>
                  <w:i/>
                  <w:iCs/>
                  <w:color w:val="000000"/>
                </w:rPr>
                <w:delText>Equisetum variegatum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63927C11" w:rsidR="00D143A8" w:rsidRPr="00C44004" w:rsidDel="00CB6B19" w:rsidRDefault="00D143A8">
            <w:pPr>
              <w:rPr>
                <w:del w:id="5013" w:author="Lane, Stefanie" w:date="2023-09-27T17:47:00Z"/>
                <w:rFonts w:ascii="Calibri" w:eastAsia="Times New Roman" w:hAnsi="Calibri" w:cs="Calibri"/>
                <w:color w:val="000000"/>
              </w:rPr>
              <w:pPrChange w:id="5014" w:author="Lane, Stefanie" w:date="2023-09-27T17:47:00Z">
                <w:pPr>
                  <w:spacing w:after="0" w:line="240" w:lineRule="auto"/>
                  <w:jc w:val="center"/>
                </w:pPr>
              </w:pPrChange>
            </w:pPr>
            <w:del w:id="501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13893066" w:rsidR="00D143A8" w:rsidRPr="00C44004" w:rsidDel="00CB6B19" w:rsidRDefault="00D143A8">
            <w:pPr>
              <w:rPr>
                <w:del w:id="5016" w:author="Lane, Stefanie" w:date="2023-09-27T17:47:00Z"/>
                <w:rFonts w:ascii="Calibri" w:eastAsia="Times New Roman" w:hAnsi="Calibri" w:cs="Calibri"/>
                <w:color w:val="000000"/>
              </w:rPr>
              <w:pPrChange w:id="5017" w:author="Lane, Stefanie" w:date="2023-09-27T17:47:00Z">
                <w:pPr>
                  <w:spacing w:after="0" w:line="240" w:lineRule="auto"/>
                  <w:jc w:val="center"/>
                </w:pPr>
              </w:pPrChange>
            </w:pPr>
            <w:del w:id="5018"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0D9D8F44" w:rsidR="00D143A8" w:rsidRPr="00C44004" w:rsidDel="00CB6B19" w:rsidRDefault="00D143A8">
            <w:pPr>
              <w:rPr>
                <w:del w:id="5019" w:author="Lane, Stefanie" w:date="2023-09-27T17:47:00Z"/>
                <w:rFonts w:ascii="Calibri" w:eastAsia="Times New Roman" w:hAnsi="Calibri" w:cs="Calibri"/>
                <w:color w:val="000000"/>
              </w:rPr>
              <w:pPrChange w:id="5020" w:author="Lane, Stefanie" w:date="2023-09-27T17:47:00Z">
                <w:pPr>
                  <w:spacing w:after="0" w:line="240" w:lineRule="auto"/>
                  <w:jc w:val="center"/>
                </w:pPr>
              </w:pPrChange>
            </w:pPr>
            <w:del w:id="5021"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0FC0AC24" w:rsidR="00D143A8" w:rsidRPr="00C44004" w:rsidDel="00CB6B19" w:rsidRDefault="00D143A8">
            <w:pPr>
              <w:rPr>
                <w:del w:id="5022" w:author="Lane, Stefanie" w:date="2023-09-27T17:47:00Z"/>
                <w:rFonts w:ascii="Calibri" w:eastAsia="Times New Roman" w:hAnsi="Calibri" w:cs="Calibri"/>
                <w:color w:val="000000"/>
              </w:rPr>
              <w:pPrChange w:id="5023" w:author="Lane, Stefanie" w:date="2023-09-27T17:47:00Z">
                <w:pPr>
                  <w:spacing w:after="0" w:line="240" w:lineRule="auto"/>
                  <w:jc w:val="center"/>
                </w:pPr>
              </w:pPrChange>
            </w:pPr>
            <w:del w:id="5024"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3836DC4A" w14:textId="6EF573B5" w:rsidTr="00D143A8">
        <w:trPr>
          <w:trHeight w:val="290"/>
          <w:del w:id="5025" w:author="Lane, Stefanie" w:date="2023-09-27T17:47:00Z"/>
        </w:trPr>
        <w:tc>
          <w:tcPr>
            <w:tcW w:w="1311" w:type="dxa"/>
            <w:vMerge/>
            <w:tcBorders>
              <w:top w:val="nil"/>
              <w:left w:val="single" w:sz="8" w:space="0" w:color="auto"/>
              <w:bottom w:val="single" w:sz="8" w:space="0" w:color="000000"/>
              <w:right w:val="nil"/>
            </w:tcBorders>
            <w:vAlign w:val="center"/>
            <w:hideMark/>
          </w:tcPr>
          <w:p w14:paraId="3AAA05FD" w14:textId="11D859A4" w:rsidR="00D143A8" w:rsidRPr="00C44004" w:rsidDel="00CB6B19" w:rsidRDefault="00D143A8">
            <w:pPr>
              <w:rPr>
                <w:del w:id="5026" w:author="Lane, Stefanie" w:date="2023-09-27T17:47:00Z"/>
                <w:rFonts w:ascii="Calibri" w:eastAsia="Times New Roman" w:hAnsi="Calibri" w:cs="Calibri"/>
                <w:color w:val="000000"/>
              </w:rPr>
              <w:pPrChange w:id="502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7B4919B" w14:textId="33F39B75" w:rsidR="00D143A8" w:rsidRPr="00C44004" w:rsidDel="00CB6B19" w:rsidRDefault="00D143A8">
            <w:pPr>
              <w:rPr>
                <w:del w:id="5028" w:author="Lane, Stefanie" w:date="2023-09-27T17:47:00Z"/>
                <w:rFonts w:ascii="Calibri" w:eastAsia="Times New Roman" w:hAnsi="Calibri" w:cs="Calibri"/>
                <w:color w:val="000000"/>
              </w:rPr>
              <w:pPrChange w:id="5029"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542A0DA" w14:textId="3C8F1ABE" w:rsidR="00D143A8" w:rsidRPr="00C44004" w:rsidDel="00CB6B19" w:rsidRDefault="00D143A8">
            <w:pPr>
              <w:rPr>
                <w:del w:id="5030" w:author="Lane, Stefanie" w:date="2023-09-27T17:47:00Z"/>
                <w:rFonts w:ascii="Calibri" w:eastAsia="Times New Roman" w:hAnsi="Calibri" w:cs="Calibri"/>
                <w:i/>
                <w:iCs/>
                <w:color w:val="000000"/>
              </w:rPr>
              <w:pPrChange w:id="5031" w:author="Lane, Stefanie" w:date="2023-09-27T17:47:00Z">
                <w:pPr>
                  <w:spacing w:after="0" w:line="240" w:lineRule="auto"/>
                </w:pPr>
              </w:pPrChange>
            </w:pPr>
            <w:del w:id="5032" w:author="Lane, Stefanie" w:date="2023-09-27T17:47:00Z">
              <w:r w:rsidRPr="00C44004" w:rsidDel="00CB6B19">
                <w:rPr>
                  <w:rFonts w:ascii="Calibri" w:eastAsia="Times New Roman" w:hAnsi="Calibri" w:cs="Calibri"/>
                  <w:i/>
                  <w:iCs/>
                  <w:color w:val="000000"/>
                </w:rPr>
                <w:delText>Galium sp.</w:delText>
              </w:r>
            </w:del>
          </w:p>
        </w:tc>
        <w:tc>
          <w:tcPr>
            <w:tcW w:w="960" w:type="dxa"/>
            <w:tcBorders>
              <w:top w:val="nil"/>
              <w:left w:val="nil"/>
              <w:bottom w:val="nil"/>
              <w:right w:val="nil"/>
            </w:tcBorders>
            <w:shd w:val="clear" w:color="auto" w:fill="auto"/>
            <w:noWrap/>
            <w:vAlign w:val="bottom"/>
            <w:hideMark/>
          </w:tcPr>
          <w:p w14:paraId="7821B836" w14:textId="5901B640" w:rsidR="00D143A8" w:rsidRPr="00C44004" w:rsidDel="00CB6B19" w:rsidRDefault="00D143A8">
            <w:pPr>
              <w:rPr>
                <w:del w:id="5033" w:author="Lane, Stefanie" w:date="2023-09-27T17:47:00Z"/>
                <w:rFonts w:ascii="Calibri" w:eastAsia="Times New Roman" w:hAnsi="Calibri" w:cs="Calibri"/>
                <w:i/>
                <w:iCs/>
                <w:color w:val="000000"/>
              </w:rPr>
              <w:pPrChange w:id="5034"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40A4FAD6" w14:textId="38CF9EB7" w:rsidR="00D143A8" w:rsidRPr="00C44004" w:rsidDel="00CB6B19" w:rsidRDefault="00D143A8">
            <w:pPr>
              <w:rPr>
                <w:del w:id="5035" w:author="Lane, Stefanie" w:date="2023-09-27T17:47:00Z"/>
                <w:rFonts w:ascii="Calibri" w:eastAsia="Times New Roman" w:hAnsi="Calibri" w:cs="Calibri"/>
                <w:color w:val="000000"/>
              </w:rPr>
              <w:pPrChange w:id="5036" w:author="Lane, Stefanie" w:date="2023-09-27T17:47:00Z">
                <w:pPr>
                  <w:spacing w:after="0" w:line="240" w:lineRule="auto"/>
                  <w:jc w:val="center"/>
                </w:pPr>
              </w:pPrChange>
            </w:pPr>
            <w:del w:id="5037"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437AA1A" w14:textId="1008A461" w:rsidR="00D143A8" w:rsidRPr="00C44004" w:rsidDel="00CB6B19" w:rsidRDefault="00D143A8">
            <w:pPr>
              <w:rPr>
                <w:del w:id="5038" w:author="Lane, Stefanie" w:date="2023-09-27T17:47:00Z"/>
                <w:rFonts w:ascii="Calibri" w:eastAsia="Times New Roman" w:hAnsi="Calibri" w:cs="Calibri"/>
                <w:color w:val="000000"/>
              </w:rPr>
              <w:pPrChange w:id="5039"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3685706D" w14:textId="55E28AD8" w:rsidR="00D143A8" w:rsidRPr="00C44004" w:rsidDel="00CB6B19" w:rsidRDefault="00D143A8">
            <w:pPr>
              <w:rPr>
                <w:del w:id="5040" w:author="Lane, Stefanie" w:date="2023-09-27T17:47:00Z"/>
                <w:rFonts w:ascii="Calibri" w:eastAsia="Times New Roman" w:hAnsi="Calibri" w:cs="Calibri"/>
                <w:color w:val="000000"/>
              </w:rPr>
              <w:pPrChange w:id="5041" w:author="Lane, Stefanie" w:date="2023-09-27T17:47:00Z">
                <w:pPr>
                  <w:spacing w:after="0" w:line="240" w:lineRule="auto"/>
                  <w:jc w:val="center"/>
                </w:pPr>
              </w:pPrChange>
            </w:pPr>
            <w:del w:id="5042"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53C6165A" w14:textId="3814A923" w:rsidTr="00D143A8">
        <w:trPr>
          <w:trHeight w:val="290"/>
          <w:del w:id="5043" w:author="Lane, Stefanie" w:date="2023-09-27T17:47:00Z"/>
        </w:trPr>
        <w:tc>
          <w:tcPr>
            <w:tcW w:w="1311" w:type="dxa"/>
            <w:vMerge/>
            <w:tcBorders>
              <w:top w:val="nil"/>
              <w:left w:val="single" w:sz="8" w:space="0" w:color="auto"/>
              <w:bottom w:val="single" w:sz="8" w:space="0" w:color="000000"/>
              <w:right w:val="nil"/>
            </w:tcBorders>
            <w:vAlign w:val="center"/>
            <w:hideMark/>
          </w:tcPr>
          <w:p w14:paraId="2BADE2CB" w14:textId="5964CE87" w:rsidR="00D143A8" w:rsidRPr="00C44004" w:rsidDel="00CB6B19" w:rsidRDefault="00D143A8">
            <w:pPr>
              <w:rPr>
                <w:del w:id="5044" w:author="Lane, Stefanie" w:date="2023-09-27T17:47:00Z"/>
                <w:rFonts w:ascii="Calibri" w:eastAsia="Times New Roman" w:hAnsi="Calibri" w:cs="Calibri"/>
                <w:color w:val="000000"/>
              </w:rPr>
              <w:pPrChange w:id="504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8E24C67" w14:textId="0B5400EA" w:rsidR="00D143A8" w:rsidRPr="00C44004" w:rsidDel="00CB6B19" w:rsidRDefault="00D143A8">
            <w:pPr>
              <w:rPr>
                <w:del w:id="5046" w:author="Lane, Stefanie" w:date="2023-09-27T17:47:00Z"/>
                <w:rFonts w:ascii="Calibri" w:eastAsia="Times New Roman" w:hAnsi="Calibri" w:cs="Calibri"/>
                <w:color w:val="000000"/>
              </w:rPr>
              <w:pPrChange w:id="504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C9C6E2C" w:rsidR="00D143A8" w:rsidRPr="00C44004" w:rsidDel="00CB6B19" w:rsidRDefault="00D143A8">
            <w:pPr>
              <w:rPr>
                <w:del w:id="5048" w:author="Lane, Stefanie" w:date="2023-09-27T17:47:00Z"/>
                <w:rFonts w:ascii="Calibri" w:eastAsia="Times New Roman" w:hAnsi="Calibri" w:cs="Calibri"/>
                <w:i/>
                <w:iCs/>
                <w:color w:val="000000"/>
              </w:rPr>
              <w:pPrChange w:id="5049" w:author="Lane, Stefanie" w:date="2023-09-27T17:47:00Z">
                <w:pPr>
                  <w:spacing w:after="0" w:line="240" w:lineRule="auto"/>
                </w:pPr>
              </w:pPrChange>
            </w:pPr>
            <w:del w:id="5050" w:author="Lane, Stefanie" w:date="2023-09-27T17:47:00Z">
              <w:r w:rsidRPr="00C44004" w:rsidDel="00CB6B19">
                <w:rPr>
                  <w:rFonts w:ascii="Calibri" w:eastAsia="Times New Roman" w:hAnsi="Calibri" w:cs="Calibri"/>
                  <w:i/>
                  <w:iCs/>
                  <w:color w:val="000000"/>
                </w:rPr>
                <w:delText>Poa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3D4F55D7" w:rsidR="00D143A8" w:rsidRPr="00C44004" w:rsidDel="00CB6B19" w:rsidRDefault="00D143A8">
            <w:pPr>
              <w:rPr>
                <w:del w:id="5051" w:author="Lane, Stefanie" w:date="2023-09-27T17:47:00Z"/>
                <w:rFonts w:ascii="Calibri" w:eastAsia="Times New Roman" w:hAnsi="Calibri" w:cs="Calibri"/>
                <w:color w:val="000000"/>
              </w:rPr>
              <w:pPrChange w:id="5052" w:author="Lane, Stefanie" w:date="2023-09-27T17:47:00Z">
                <w:pPr>
                  <w:spacing w:after="0" w:line="240" w:lineRule="auto"/>
                  <w:jc w:val="center"/>
                </w:pPr>
              </w:pPrChange>
            </w:pPr>
            <w:del w:id="505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4BA81982" w:rsidR="00D143A8" w:rsidRPr="00C44004" w:rsidDel="00CB6B19" w:rsidRDefault="00D143A8">
            <w:pPr>
              <w:rPr>
                <w:del w:id="5054" w:author="Lane, Stefanie" w:date="2023-09-27T17:47:00Z"/>
                <w:rFonts w:ascii="Calibri" w:eastAsia="Times New Roman" w:hAnsi="Calibri" w:cs="Calibri"/>
                <w:color w:val="000000"/>
              </w:rPr>
              <w:pPrChange w:id="5055" w:author="Lane, Stefanie" w:date="2023-09-27T17:47:00Z">
                <w:pPr>
                  <w:spacing w:after="0" w:line="240" w:lineRule="auto"/>
                  <w:jc w:val="center"/>
                </w:pPr>
              </w:pPrChange>
            </w:pPr>
            <w:del w:id="5056"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6A83C3DB" w:rsidR="00D143A8" w:rsidRPr="00C44004" w:rsidDel="00CB6B19" w:rsidRDefault="00D143A8">
            <w:pPr>
              <w:rPr>
                <w:del w:id="5057" w:author="Lane, Stefanie" w:date="2023-09-27T17:47:00Z"/>
                <w:rFonts w:ascii="Calibri" w:eastAsia="Times New Roman" w:hAnsi="Calibri" w:cs="Calibri"/>
                <w:color w:val="000000"/>
              </w:rPr>
              <w:pPrChange w:id="5058" w:author="Lane, Stefanie" w:date="2023-09-27T17:47:00Z">
                <w:pPr>
                  <w:spacing w:after="0" w:line="240" w:lineRule="auto"/>
                  <w:jc w:val="center"/>
                </w:pPr>
              </w:pPrChange>
            </w:pPr>
            <w:del w:id="5059"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2954DFA6" w:rsidR="00D143A8" w:rsidRPr="00C44004" w:rsidDel="00CB6B19" w:rsidRDefault="00D143A8">
            <w:pPr>
              <w:rPr>
                <w:del w:id="5060" w:author="Lane, Stefanie" w:date="2023-09-27T17:47:00Z"/>
                <w:rFonts w:ascii="Calibri" w:eastAsia="Times New Roman" w:hAnsi="Calibri" w:cs="Calibri"/>
                <w:color w:val="000000"/>
              </w:rPr>
              <w:pPrChange w:id="5061" w:author="Lane, Stefanie" w:date="2023-09-27T17:47:00Z">
                <w:pPr>
                  <w:spacing w:after="0" w:line="240" w:lineRule="auto"/>
                  <w:jc w:val="center"/>
                </w:pPr>
              </w:pPrChange>
            </w:pPr>
            <w:del w:id="5062"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682B9D53" w14:textId="331D44EE" w:rsidTr="00D143A8">
        <w:trPr>
          <w:trHeight w:val="290"/>
          <w:del w:id="5063" w:author="Lane, Stefanie" w:date="2023-09-27T17:47:00Z"/>
        </w:trPr>
        <w:tc>
          <w:tcPr>
            <w:tcW w:w="1311" w:type="dxa"/>
            <w:vMerge/>
            <w:tcBorders>
              <w:top w:val="nil"/>
              <w:left w:val="single" w:sz="8" w:space="0" w:color="auto"/>
              <w:bottom w:val="single" w:sz="8" w:space="0" w:color="000000"/>
              <w:right w:val="nil"/>
            </w:tcBorders>
            <w:vAlign w:val="center"/>
            <w:hideMark/>
          </w:tcPr>
          <w:p w14:paraId="71546265" w14:textId="0BA988A6" w:rsidR="00D143A8" w:rsidRPr="00C44004" w:rsidDel="00CB6B19" w:rsidRDefault="00D143A8">
            <w:pPr>
              <w:rPr>
                <w:del w:id="5064" w:author="Lane, Stefanie" w:date="2023-09-27T17:47:00Z"/>
                <w:rFonts w:ascii="Calibri" w:eastAsia="Times New Roman" w:hAnsi="Calibri" w:cs="Calibri"/>
                <w:color w:val="000000"/>
              </w:rPr>
              <w:pPrChange w:id="506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D4FA584" w14:textId="01EBEF1F" w:rsidR="00D143A8" w:rsidRPr="00C44004" w:rsidDel="00CB6B19" w:rsidRDefault="00D143A8">
            <w:pPr>
              <w:rPr>
                <w:del w:id="5066" w:author="Lane, Stefanie" w:date="2023-09-27T17:47:00Z"/>
                <w:rFonts w:ascii="Calibri" w:eastAsia="Times New Roman" w:hAnsi="Calibri" w:cs="Calibri"/>
                <w:color w:val="000000"/>
              </w:rPr>
              <w:pPrChange w:id="5067"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038D974B" w14:textId="06BBFD64" w:rsidR="00D143A8" w:rsidRPr="00C44004" w:rsidDel="00CB6B19" w:rsidRDefault="00D143A8">
            <w:pPr>
              <w:rPr>
                <w:del w:id="5068" w:author="Lane, Stefanie" w:date="2023-09-27T17:47:00Z"/>
                <w:rFonts w:ascii="Calibri" w:eastAsia="Times New Roman" w:hAnsi="Calibri" w:cs="Calibri"/>
                <w:i/>
                <w:iCs/>
                <w:color w:val="000000"/>
              </w:rPr>
              <w:pPrChange w:id="5069" w:author="Lane, Stefanie" w:date="2023-09-27T17:47:00Z">
                <w:pPr>
                  <w:spacing w:after="0" w:line="240" w:lineRule="auto"/>
                </w:pPr>
              </w:pPrChange>
            </w:pPr>
            <w:del w:id="5070" w:author="Lane, Stefanie" w:date="2023-09-27T17:47:00Z">
              <w:r w:rsidRPr="00C44004" w:rsidDel="00CB6B19">
                <w:rPr>
                  <w:rFonts w:ascii="Calibri" w:eastAsia="Times New Roman" w:hAnsi="Calibri" w:cs="Calibri"/>
                  <w:i/>
                  <w:iCs/>
                  <w:color w:val="000000"/>
                </w:rPr>
                <w:delText>Poaceae sp.</w:delText>
              </w:r>
            </w:del>
          </w:p>
        </w:tc>
        <w:tc>
          <w:tcPr>
            <w:tcW w:w="960" w:type="dxa"/>
            <w:tcBorders>
              <w:top w:val="nil"/>
              <w:left w:val="nil"/>
              <w:bottom w:val="single" w:sz="4" w:space="0" w:color="auto"/>
              <w:right w:val="nil"/>
            </w:tcBorders>
            <w:shd w:val="clear" w:color="auto" w:fill="auto"/>
            <w:noWrap/>
            <w:vAlign w:val="bottom"/>
            <w:hideMark/>
          </w:tcPr>
          <w:p w14:paraId="69F1BFA8" w14:textId="648E9FEA" w:rsidR="00D143A8" w:rsidRPr="00C44004" w:rsidDel="00CB6B19" w:rsidRDefault="00D143A8">
            <w:pPr>
              <w:rPr>
                <w:del w:id="5071" w:author="Lane, Stefanie" w:date="2023-09-27T17:47:00Z"/>
                <w:rFonts w:ascii="Calibri" w:eastAsia="Times New Roman" w:hAnsi="Calibri" w:cs="Calibri"/>
                <w:color w:val="000000"/>
              </w:rPr>
              <w:pPrChange w:id="5072" w:author="Lane, Stefanie" w:date="2023-09-27T17:47:00Z">
                <w:pPr>
                  <w:spacing w:after="0" w:line="240" w:lineRule="auto"/>
                  <w:jc w:val="center"/>
                </w:pPr>
              </w:pPrChange>
            </w:pPr>
            <w:del w:id="5073"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7A527EB2" w14:textId="7B2D52CA" w:rsidR="00D143A8" w:rsidRPr="00C44004" w:rsidDel="00CB6B19" w:rsidRDefault="00D143A8">
            <w:pPr>
              <w:rPr>
                <w:del w:id="5074" w:author="Lane, Stefanie" w:date="2023-09-27T17:47:00Z"/>
                <w:rFonts w:ascii="Calibri" w:eastAsia="Times New Roman" w:hAnsi="Calibri" w:cs="Calibri"/>
                <w:color w:val="000000"/>
              </w:rPr>
              <w:pPrChange w:id="5075" w:author="Lane, Stefanie" w:date="2023-09-27T17:47:00Z">
                <w:pPr>
                  <w:spacing w:after="0" w:line="240" w:lineRule="auto"/>
                  <w:jc w:val="center"/>
                </w:pPr>
              </w:pPrChange>
            </w:pPr>
            <w:del w:id="5076"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single" w:sz="4" w:space="0" w:color="auto"/>
              <w:right w:val="nil"/>
            </w:tcBorders>
            <w:shd w:val="clear" w:color="auto" w:fill="auto"/>
            <w:noWrap/>
            <w:vAlign w:val="bottom"/>
            <w:hideMark/>
          </w:tcPr>
          <w:p w14:paraId="49D37DBB" w14:textId="4107B5EE" w:rsidR="00D143A8" w:rsidRPr="00C44004" w:rsidDel="00CB6B19" w:rsidRDefault="00D143A8">
            <w:pPr>
              <w:rPr>
                <w:del w:id="5077" w:author="Lane, Stefanie" w:date="2023-09-27T17:47:00Z"/>
                <w:rFonts w:ascii="Calibri" w:eastAsia="Times New Roman" w:hAnsi="Calibri" w:cs="Calibri"/>
                <w:color w:val="000000"/>
              </w:rPr>
              <w:pPrChange w:id="5078" w:author="Lane, Stefanie" w:date="2023-09-27T17:47:00Z">
                <w:pPr>
                  <w:spacing w:after="0" w:line="240" w:lineRule="auto"/>
                  <w:jc w:val="center"/>
                </w:pPr>
              </w:pPrChange>
            </w:pPr>
            <w:del w:id="507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6BFB204" w:rsidR="00D143A8" w:rsidRPr="00C44004" w:rsidDel="00CB6B19" w:rsidRDefault="00D143A8">
            <w:pPr>
              <w:rPr>
                <w:del w:id="5080" w:author="Lane, Stefanie" w:date="2023-09-27T17:47:00Z"/>
                <w:rFonts w:ascii="Calibri" w:eastAsia="Times New Roman" w:hAnsi="Calibri" w:cs="Calibri"/>
                <w:color w:val="000000"/>
              </w:rPr>
              <w:pPrChange w:id="5081" w:author="Lane, Stefanie" w:date="2023-09-27T17:47:00Z">
                <w:pPr>
                  <w:spacing w:after="0" w:line="240" w:lineRule="auto"/>
                  <w:jc w:val="center"/>
                </w:pPr>
              </w:pPrChange>
            </w:pPr>
            <w:del w:id="5082"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692A9613" w14:textId="1AE2035B" w:rsidTr="00D143A8">
        <w:trPr>
          <w:trHeight w:val="300"/>
          <w:del w:id="5083" w:author="Lane, Stefanie" w:date="2023-09-27T17:47:00Z"/>
        </w:trPr>
        <w:tc>
          <w:tcPr>
            <w:tcW w:w="1311" w:type="dxa"/>
            <w:vMerge/>
            <w:tcBorders>
              <w:top w:val="nil"/>
              <w:left w:val="single" w:sz="8" w:space="0" w:color="auto"/>
              <w:bottom w:val="single" w:sz="8" w:space="0" w:color="000000"/>
              <w:right w:val="nil"/>
            </w:tcBorders>
            <w:vAlign w:val="center"/>
            <w:hideMark/>
          </w:tcPr>
          <w:p w14:paraId="6C3F5756" w14:textId="04EA3382" w:rsidR="00D143A8" w:rsidRPr="00C44004" w:rsidDel="00CB6B19" w:rsidRDefault="00D143A8">
            <w:pPr>
              <w:rPr>
                <w:del w:id="5084" w:author="Lane, Stefanie" w:date="2023-09-27T17:47:00Z"/>
                <w:rFonts w:ascii="Calibri" w:eastAsia="Times New Roman" w:hAnsi="Calibri" w:cs="Calibri"/>
                <w:color w:val="000000"/>
              </w:rPr>
              <w:pPrChange w:id="508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5066472" w14:textId="27C6BBEC" w:rsidR="00D143A8" w:rsidRPr="00C44004" w:rsidDel="00CB6B19" w:rsidRDefault="00D143A8">
            <w:pPr>
              <w:rPr>
                <w:del w:id="5086" w:author="Lane, Stefanie" w:date="2023-09-27T17:47:00Z"/>
                <w:rFonts w:ascii="Calibri" w:eastAsia="Times New Roman" w:hAnsi="Calibri" w:cs="Calibri"/>
                <w:color w:val="000000"/>
              </w:rPr>
              <w:pPrChange w:id="5087"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714839F6" w14:textId="1B1F7021" w:rsidR="00D143A8" w:rsidRPr="00C44004" w:rsidDel="00CB6B19" w:rsidRDefault="00D143A8">
            <w:pPr>
              <w:rPr>
                <w:del w:id="5088" w:author="Lane, Stefanie" w:date="2023-09-27T17:47:00Z"/>
                <w:rFonts w:ascii="Calibri" w:eastAsia="Times New Roman" w:hAnsi="Calibri" w:cs="Calibri"/>
                <w:i/>
                <w:iCs/>
                <w:color w:val="000000"/>
              </w:rPr>
              <w:pPrChange w:id="5089" w:author="Lane, Stefanie" w:date="2023-09-27T17:47:00Z">
                <w:pPr>
                  <w:spacing w:after="0" w:line="240" w:lineRule="auto"/>
                </w:pPr>
              </w:pPrChange>
            </w:pPr>
            <w:del w:id="5090" w:author="Lane, Stefanie" w:date="2023-09-27T17:47:00Z">
              <w:r w:rsidRPr="00C44004" w:rsidDel="00CB6B19">
                <w:rPr>
                  <w:rFonts w:ascii="Calibri" w:eastAsia="Times New Roman" w:hAnsi="Calibri" w:cs="Calibri"/>
                  <w:i/>
                  <w:iCs/>
                  <w:color w:val="000000"/>
                </w:rPr>
                <w:delText>Sagittaria latifolia</w:delText>
              </w:r>
            </w:del>
          </w:p>
        </w:tc>
        <w:tc>
          <w:tcPr>
            <w:tcW w:w="960" w:type="dxa"/>
            <w:tcBorders>
              <w:top w:val="nil"/>
              <w:left w:val="nil"/>
              <w:bottom w:val="single" w:sz="8" w:space="0" w:color="auto"/>
              <w:right w:val="nil"/>
            </w:tcBorders>
            <w:shd w:val="clear" w:color="auto" w:fill="auto"/>
            <w:noWrap/>
            <w:vAlign w:val="bottom"/>
            <w:hideMark/>
          </w:tcPr>
          <w:p w14:paraId="7AE47651" w14:textId="234FE648" w:rsidR="00D143A8" w:rsidRPr="00C44004" w:rsidDel="00CB6B19" w:rsidRDefault="00D143A8">
            <w:pPr>
              <w:rPr>
                <w:del w:id="5091" w:author="Lane, Stefanie" w:date="2023-09-27T17:47:00Z"/>
                <w:rFonts w:ascii="Calibri" w:eastAsia="Times New Roman" w:hAnsi="Calibri" w:cs="Calibri"/>
                <w:color w:val="000000"/>
              </w:rPr>
              <w:pPrChange w:id="5092" w:author="Lane, Stefanie" w:date="2023-09-27T17:47:00Z">
                <w:pPr>
                  <w:spacing w:after="0" w:line="240" w:lineRule="auto"/>
                  <w:jc w:val="center"/>
                </w:pPr>
              </w:pPrChange>
            </w:pPr>
            <w:del w:id="5093"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299C0D9E" w14:textId="401B53A5" w:rsidR="00D143A8" w:rsidRPr="00C44004" w:rsidDel="00CB6B19" w:rsidRDefault="00D143A8">
            <w:pPr>
              <w:rPr>
                <w:del w:id="5094" w:author="Lane, Stefanie" w:date="2023-09-27T17:47:00Z"/>
                <w:rFonts w:ascii="Calibri" w:eastAsia="Times New Roman" w:hAnsi="Calibri" w:cs="Calibri"/>
                <w:color w:val="000000"/>
              </w:rPr>
              <w:pPrChange w:id="5095" w:author="Lane, Stefanie" w:date="2023-09-27T17:47:00Z">
                <w:pPr>
                  <w:spacing w:after="0" w:line="240" w:lineRule="auto"/>
                  <w:jc w:val="center"/>
                </w:pPr>
              </w:pPrChange>
            </w:pPr>
            <w:del w:id="5096"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8" w:space="0" w:color="auto"/>
              <w:right w:val="nil"/>
            </w:tcBorders>
            <w:shd w:val="clear" w:color="auto" w:fill="auto"/>
            <w:noWrap/>
            <w:vAlign w:val="bottom"/>
            <w:hideMark/>
          </w:tcPr>
          <w:p w14:paraId="62C33A8B" w14:textId="79056BD8" w:rsidR="00D143A8" w:rsidRPr="00C44004" w:rsidDel="00CB6B19" w:rsidRDefault="00D143A8">
            <w:pPr>
              <w:rPr>
                <w:del w:id="5097" w:author="Lane, Stefanie" w:date="2023-09-27T17:47:00Z"/>
                <w:rFonts w:ascii="Calibri" w:eastAsia="Times New Roman" w:hAnsi="Calibri" w:cs="Calibri"/>
                <w:color w:val="000000"/>
              </w:rPr>
              <w:pPrChange w:id="5098" w:author="Lane, Stefanie" w:date="2023-09-27T17:47:00Z">
                <w:pPr>
                  <w:spacing w:after="0" w:line="240" w:lineRule="auto"/>
                  <w:jc w:val="center"/>
                </w:pPr>
              </w:pPrChange>
            </w:pPr>
            <w:del w:id="509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102948FE" w:rsidR="00D143A8" w:rsidRPr="00C44004" w:rsidDel="00CB6B19" w:rsidRDefault="00D143A8">
            <w:pPr>
              <w:rPr>
                <w:del w:id="5100" w:author="Lane, Stefanie" w:date="2023-09-27T17:47:00Z"/>
                <w:rFonts w:ascii="Calibri" w:eastAsia="Times New Roman" w:hAnsi="Calibri" w:cs="Calibri"/>
                <w:color w:val="000000"/>
              </w:rPr>
              <w:pPrChange w:id="5101" w:author="Lane, Stefanie" w:date="2023-09-27T17:47:00Z">
                <w:pPr>
                  <w:spacing w:after="0" w:line="240" w:lineRule="auto"/>
                  <w:jc w:val="center"/>
                </w:pPr>
              </w:pPrChange>
            </w:pPr>
            <w:del w:id="5102" w:author="Lane, Stefanie" w:date="2023-09-27T17:47:00Z">
              <w:r w:rsidRPr="00C44004" w:rsidDel="00CB6B19">
                <w:rPr>
                  <w:rFonts w:ascii="Calibri" w:eastAsia="Times New Roman" w:hAnsi="Calibri" w:cs="Calibri"/>
                  <w:color w:val="000000"/>
                </w:rPr>
                <w:delText> </w:delText>
              </w:r>
            </w:del>
          </w:p>
        </w:tc>
      </w:tr>
      <w:tr w:rsidR="00D143A8" w:rsidRPr="00C44004" w:rsidDel="00CB6B19" w14:paraId="1BBBCB51" w14:textId="135F3462" w:rsidTr="00D143A8">
        <w:trPr>
          <w:trHeight w:val="290"/>
          <w:del w:id="5103" w:author="Lane, Stefanie" w:date="2023-09-27T17:47:00Z"/>
        </w:trPr>
        <w:tc>
          <w:tcPr>
            <w:tcW w:w="1311" w:type="dxa"/>
            <w:tcBorders>
              <w:top w:val="nil"/>
              <w:left w:val="nil"/>
              <w:bottom w:val="nil"/>
              <w:right w:val="nil"/>
            </w:tcBorders>
            <w:shd w:val="clear" w:color="auto" w:fill="auto"/>
            <w:noWrap/>
            <w:vAlign w:val="center"/>
            <w:hideMark/>
          </w:tcPr>
          <w:p w14:paraId="21CC5575" w14:textId="6BA76DAF" w:rsidR="00D143A8" w:rsidRPr="00C44004" w:rsidDel="00CB6B19" w:rsidRDefault="00D143A8">
            <w:pPr>
              <w:rPr>
                <w:del w:id="5104" w:author="Lane, Stefanie" w:date="2023-09-27T17:47:00Z"/>
                <w:rFonts w:ascii="Calibri" w:eastAsia="Times New Roman" w:hAnsi="Calibri" w:cs="Calibri"/>
                <w:color w:val="000000"/>
              </w:rPr>
              <w:pPrChange w:id="5105" w:author="Lane, Stefanie" w:date="2023-09-27T17:47:00Z">
                <w:pPr>
                  <w:spacing w:after="0" w:line="240" w:lineRule="auto"/>
                  <w:jc w:val="center"/>
                </w:pPr>
              </w:pPrChange>
            </w:pPr>
          </w:p>
        </w:tc>
        <w:tc>
          <w:tcPr>
            <w:tcW w:w="1279" w:type="dxa"/>
            <w:tcBorders>
              <w:top w:val="nil"/>
              <w:left w:val="nil"/>
              <w:bottom w:val="nil"/>
              <w:right w:val="nil"/>
            </w:tcBorders>
            <w:shd w:val="clear" w:color="auto" w:fill="auto"/>
            <w:noWrap/>
            <w:vAlign w:val="center"/>
            <w:hideMark/>
          </w:tcPr>
          <w:p w14:paraId="36F73B54" w14:textId="1127B230" w:rsidR="00D143A8" w:rsidRPr="00C44004" w:rsidDel="00CB6B19" w:rsidRDefault="00D143A8">
            <w:pPr>
              <w:rPr>
                <w:del w:id="5106" w:author="Lane, Stefanie" w:date="2023-09-27T17:47:00Z"/>
                <w:rFonts w:ascii="Times New Roman" w:eastAsia="Times New Roman" w:hAnsi="Times New Roman" w:cs="Times New Roman"/>
                <w:sz w:val="20"/>
                <w:szCs w:val="20"/>
              </w:rPr>
              <w:pPrChange w:id="5107" w:author="Lane, Stefanie" w:date="2023-09-27T17:47:00Z">
                <w:pPr>
                  <w:spacing w:after="0" w:line="240" w:lineRule="auto"/>
                  <w:jc w:val="center"/>
                </w:pPr>
              </w:pPrChange>
            </w:pPr>
          </w:p>
        </w:tc>
        <w:tc>
          <w:tcPr>
            <w:tcW w:w="3320" w:type="dxa"/>
            <w:tcBorders>
              <w:top w:val="nil"/>
              <w:left w:val="nil"/>
              <w:bottom w:val="nil"/>
              <w:right w:val="nil"/>
            </w:tcBorders>
            <w:shd w:val="clear" w:color="auto" w:fill="auto"/>
            <w:noWrap/>
            <w:vAlign w:val="bottom"/>
            <w:hideMark/>
          </w:tcPr>
          <w:p w14:paraId="45ABC67A" w14:textId="3AEB8639" w:rsidR="00D143A8" w:rsidRPr="00C44004" w:rsidDel="00CB6B19" w:rsidRDefault="00D143A8">
            <w:pPr>
              <w:rPr>
                <w:del w:id="5108" w:author="Lane, Stefanie" w:date="2023-09-27T17:47:00Z"/>
                <w:rFonts w:ascii="Times New Roman" w:eastAsia="Times New Roman" w:hAnsi="Times New Roman" w:cs="Times New Roman"/>
                <w:sz w:val="20"/>
                <w:szCs w:val="20"/>
              </w:rPr>
              <w:pPrChange w:id="510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69EA22AA" w14:textId="788907AE" w:rsidR="00D143A8" w:rsidRPr="00C44004" w:rsidDel="00CB6B19" w:rsidRDefault="00D143A8">
            <w:pPr>
              <w:rPr>
                <w:del w:id="5110" w:author="Lane, Stefanie" w:date="2023-09-27T17:47:00Z"/>
                <w:rFonts w:ascii="Times New Roman" w:eastAsia="Times New Roman" w:hAnsi="Times New Roman" w:cs="Times New Roman"/>
                <w:sz w:val="20"/>
                <w:szCs w:val="20"/>
              </w:rPr>
              <w:pPrChange w:id="5111"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5640C69F" w14:textId="3BF88949" w:rsidR="00D143A8" w:rsidRPr="00C44004" w:rsidDel="00CB6B19" w:rsidRDefault="00D143A8">
            <w:pPr>
              <w:rPr>
                <w:del w:id="5112" w:author="Lane, Stefanie" w:date="2023-09-27T17:47:00Z"/>
                <w:rFonts w:ascii="Times New Roman" w:eastAsia="Times New Roman" w:hAnsi="Times New Roman" w:cs="Times New Roman"/>
                <w:sz w:val="20"/>
                <w:szCs w:val="20"/>
              </w:rPr>
              <w:pPrChange w:id="5113"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E10AD10" w14:textId="48B77EB9" w:rsidR="00D143A8" w:rsidRPr="00C44004" w:rsidDel="00CB6B19" w:rsidRDefault="00D143A8">
            <w:pPr>
              <w:rPr>
                <w:del w:id="5114" w:author="Lane, Stefanie" w:date="2023-09-27T17:47:00Z"/>
                <w:rFonts w:ascii="Times New Roman" w:eastAsia="Times New Roman" w:hAnsi="Times New Roman" w:cs="Times New Roman"/>
                <w:sz w:val="20"/>
                <w:szCs w:val="20"/>
              </w:rPr>
              <w:pPrChange w:id="5115" w:author="Lane, Stefanie" w:date="2023-09-27T17:47:00Z">
                <w:pPr>
                  <w:spacing w:after="0" w:line="240" w:lineRule="auto"/>
                  <w:jc w:val="center"/>
                </w:pPr>
              </w:pPrChange>
            </w:pPr>
          </w:p>
        </w:tc>
        <w:tc>
          <w:tcPr>
            <w:tcW w:w="1560" w:type="dxa"/>
            <w:tcBorders>
              <w:top w:val="nil"/>
              <w:left w:val="nil"/>
              <w:bottom w:val="nil"/>
              <w:right w:val="nil"/>
            </w:tcBorders>
            <w:shd w:val="clear" w:color="auto" w:fill="auto"/>
            <w:noWrap/>
            <w:vAlign w:val="bottom"/>
            <w:hideMark/>
          </w:tcPr>
          <w:p w14:paraId="30CBF67C" w14:textId="42856ACE" w:rsidR="00D143A8" w:rsidRPr="00C44004" w:rsidDel="00CB6B19" w:rsidRDefault="00D143A8">
            <w:pPr>
              <w:rPr>
                <w:del w:id="5116" w:author="Lane, Stefanie" w:date="2023-09-27T17:47:00Z"/>
                <w:rFonts w:ascii="Times New Roman" w:eastAsia="Times New Roman" w:hAnsi="Times New Roman" w:cs="Times New Roman"/>
                <w:sz w:val="20"/>
                <w:szCs w:val="20"/>
              </w:rPr>
              <w:pPrChange w:id="5117" w:author="Lane, Stefanie" w:date="2023-09-27T17:47:00Z">
                <w:pPr>
                  <w:spacing w:after="0" w:line="240" w:lineRule="auto"/>
                  <w:jc w:val="center"/>
                </w:pPr>
              </w:pPrChange>
            </w:pPr>
          </w:p>
        </w:tc>
      </w:tr>
      <w:tr w:rsidR="00D143A8" w:rsidRPr="00C44004" w:rsidDel="006C355C" w14:paraId="00D67BAF" w14:textId="1D5B7239" w:rsidTr="00D143A8">
        <w:trPr>
          <w:trHeight w:val="590"/>
          <w:del w:id="5118" w:author="Lane, Stefanie" w:date="2023-09-27T17:45:00Z"/>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3FC157C" w:rsidR="00D143A8" w:rsidRPr="00C44004" w:rsidDel="006C355C" w:rsidRDefault="00D143A8">
            <w:pPr>
              <w:rPr>
                <w:del w:id="5119" w:author="Lane, Stefanie" w:date="2023-09-27T17:45:00Z"/>
                <w:rFonts w:ascii="Calibri" w:eastAsia="Times New Roman" w:hAnsi="Calibri" w:cs="Calibri"/>
                <w:b/>
                <w:bCs/>
                <w:color w:val="000000"/>
              </w:rPr>
              <w:pPrChange w:id="5120" w:author="Lane, Stefanie" w:date="2023-09-27T17:47:00Z">
                <w:pPr>
                  <w:spacing w:after="0" w:line="240" w:lineRule="auto"/>
                  <w:jc w:val="center"/>
                </w:pPr>
              </w:pPrChange>
            </w:pPr>
            <w:del w:id="5121" w:author="Lane, Stefanie" w:date="2023-09-27T17:45:00Z">
              <w:r w:rsidRPr="00C44004" w:rsidDel="006C355C">
                <w:rPr>
                  <w:rFonts w:ascii="Calibri" w:eastAsia="Times New Roman" w:hAnsi="Calibri" w:cs="Calibri"/>
                  <w:b/>
                  <w:bCs/>
                  <w:color w:val="000000"/>
                </w:rPr>
                <w:delText>Assemblage</w:delText>
              </w:r>
            </w:del>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A01AAB0" w:rsidR="00D143A8" w:rsidRPr="00C44004" w:rsidDel="006C355C" w:rsidRDefault="00D143A8">
            <w:pPr>
              <w:rPr>
                <w:del w:id="5122" w:author="Lane, Stefanie" w:date="2023-09-27T17:45:00Z"/>
                <w:rFonts w:ascii="Calibri" w:eastAsia="Times New Roman" w:hAnsi="Calibri" w:cs="Calibri"/>
                <w:b/>
                <w:bCs/>
                <w:color w:val="000000"/>
              </w:rPr>
              <w:pPrChange w:id="5123" w:author="Lane, Stefanie" w:date="2023-09-27T17:47:00Z">
                <w:pPr>
                  <w:spacing w:after="0" w:line="240" w:lineRule="auto"/>
                  <w:jc w:val="center"/>
                </w:pPr>
              </w:pPrChange>
            </w:pPr>
            <w:del w:id="5124" w:author="Lane, Stefanie" w:date="2023-09-27T17:45:00Z">
              <w:r w:rsidRPr="00C44004" w:rsidDel="006C355C">
                <w:rPr>
                  <w:rFonts w:ascii="Calibri" w:eastAsia="Times New Roman" w:hAnsi="Calibri" w:cs="Calibri"/>
                  <w:b/>
                  <w:bCs/>
                  <w:color w:val="000000"/>
                </w:rPr>
                <w:delText>Status</w:delText>
              </w:r>
            </w:del>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2B653CEE" w:rsidR="00D143A8" w:rsidRPr="00C44004" w:rsidDel="006C355C" w:rsidRDefault="00D143A8">
            <w:pPr>
              <w:rPr>
                <w:del w:id="5125" w:author="Lane, Stefanie" w:date="2023-09-27T17:45:00Z"/>
                <w:rFonts w:ascii="Calibri" w:eastAsia="Times New Roman" w:hAnsi="Calibri" w:cs="Calibri"/>
                <w:b/>
                <w:bCs/>
                <w:color w:val="000000"/>
              </w:rPr>
              <w:pPrChange w:id="5126" w:author="Lane, Stefanie" w:date="2023-09-27T17:47:00Z">
                <w:pPr>
                  <w:spacing w:after="0" w:line="240" w:lineRule="auto"/>
                  <w:jc w:val="center"/>
                </w:pPr>
              </w:pPrChange>
            </w:pPr>
            <w:del w:id="5127" w:author="Lane, Stefanie" w:date="2023-09-27T17:45:00Z">
              <w:r w:rsidRPr="00C44004" w:rsidDel="006C355C">
                <w:rPr>
                  <w:rFonts w:ascii="Calibri" w:eastAsia="Times New Roman" w:hAnsi="Calibri" w:cs="Calibri"/>
                  <w:b/>
                  <w:bCs/>
                  <w:color w:val="000000"/>
                </w:rPr>
                <w:delText>Species</w:delText>
              </w:r>
            </w:del>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3F4FB73A" w:rsidR="00D143A8" w:rsidRPr="00C44004" w:rsidDel="006C355C" w:rsidRDefault="00D143A8">
            <w:pPr>
              <w:rPr>
                <w:del w:id="5128" w:author="Lane, Stefanie" w:date="2023-09-27T17:45:00Z"/>
                <w:rFonts w:ascii="Calibri" w:eastAsia="Times New Roman" w:hAnsi="Calibri" w:cs="Calibri"/>
                <w:b/>
                <w:bCs/>
                <w:color w:val="000000"/>
              </w:rPr>
              <w:pPrChange w:id="5129" w:author="Lane, Stefanie" w:date="2023-09-27T17:47:00Z">
                <w:pPr>
                  <w:spacing w:after="0" w:line="240" w:lineRule="auto"/>
                  <w:jc w:val="center"/>
                </w:pPr>
              </w:pPrChange>
            </w:pPr>
            <w:del w:id="5130" w:author="Lane, Stefanie" w:date="2023-09-27T17:45:00Z">
              <w:r w:rsidRPr="00C44004" w:rsidDel="006C355C">
                <w:rPr>
                  <w:rFonts w:ascii="Calibri" w:eastAsia="Times New Roman" w:hAnsi="Calibri" w:cs="Calibri"/>
                  <w:b/>
                  <w:bCs/>
                  <w:color w:val="000000"/>
                </w:rPr>
                <w:delText>1979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3E4760C6" w:rsidR="00D143A8" w:rsidRPr="00C44004" w:rsidDel="006C355C" w:rsidRDefault="00D143A8">
            <w:pPr>
              <w:rPr>
                <w:del w:id="5131" w:author="Lane, Stefanie" w:date="2023-09-27T17:45:00Z"/>
                <w:rFonts w:ascii="Calibri" w:eastAsia="Times New Roman" w:hAnsi="Calibri" w:cs="Calibri"/>
                <w:b/>
                <w:bCs/>
                <w:color w:val="000000"/>
              </w:rPr>
              <w:pPrChange w:id="5132" w:author="Lane, Stefanie" w:date="2023-09-27T17:47:00Z">
                <w:pPr>
                  <w:spacing w:after="0" w:line="240" w:lineRule="auto"/>
                  <w:jc w:val="center"/>
                </w:pPr>
              </w:pPrChange>
            </w:pPr>
            <w:del w:id="5133" w:author="Lane, Stefanie" w:date="2023-09-27T17:45:00Z">
              <w:r w:rsidRPr="00C44004" w:rsidDel="006C355C">
                <w:rPr>
                  <w:rFonts w:ascii="Calibri" w:eastAsia="Times New Roman" w:hAnsi="Calibri" w:cs="Calibri"/>
                  <w:b/>
                  <w:bCs/>
                  <w:color w:val="000000"/>
                </w:rPr>
                <w:delText>1999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ECCA4B0" w:rsidR="00D143A8" w:rsidRPr="00C44004" w:rsidDel="006C355C" w:rsidRDefault="00D143A8">
            <w:pPr>
              <w:rPr>
                <w:del w:id="5134" w:author="Lane, Stefanie" w:date="2023-09-27T17:45:00Z"/>
                <w:rFonts w:ascii="Calibri" w:eastAsia="Times New Roman" w:hAnsi="Calibri" w:cs="Calibri"/>
                <w:b/>
                <w:bCs/>
                <w:color w:val="000000"/>
              </w:rPr>
              <w:pPrChange w:id="5135" w:author="Lane, Stefanie" w:date="2023-09-27T17:47:00Z">
                <w:pPr>
                  <w:spacing w:after="0" w:line="240" w:lineRule="auto"/>
                  <w:jc w:val="center"/>
                </w:pPr>
              </w:pPrChange>
            </w:pPr>
            <w:del w:id="5136" w:author="Lane, Stefanie" w:date="2023-09-27T17:45:00Z">
              <w:r w:rsidRPr="00C44004" w:rsidDel="006C355C">
                <w:rPr>
                  <w:rFonts w:ascii="Calibri" w:eastAsia="Times New Roman" w:hAnsi="Calibri" w:cs="Calibri"/>
                  <w:b/>
                  <w:bCs/>
                  <w:color w:val="000000"/>
                </w:rPr>
                <w:delText>2019</w:delText>
              </w:r>
            </w:del>
          </w:p>
        </w:tc>
        <w:tc>
          <w:tcPr>
            <w:tcW w:w="1560" w:type="dxa"/>
            <w:tcBorders>
              <w:top w:val="single" w:sz="4" w:space="0" w:color="auto"/>
              <w:left w:val="nil"/>
              <w:bottom w:val="single" w:sz="8" w:space="0" w:color="auto"/>
              <w:right w:val="nil"/>
            </w:tcBorders>
            <w:shd w:val="clear" w:color="auto" w:fill="auto"/>
            <w:vAlign w:val="center"/>
            <w:hideMark/>
          </w:tcPr>
          <w:p w14:paraId="7739D613" w14:textId="4E3333EA" w:rsidR="00D143A8" w:rsidRPr="00C44004" w:rsidDel="006C355C" w:rsidRDefault="00D143A8">
            <w:pPr>
              <w:rPr>
                <w:del w:id="5137" w:author="Lane, Stefanie" w:date="2023-09-27T17:45:00Z"/>
                <w:rFonts w:ascii="Calibri" w:eastAsia="Times New Roman" w:hAnsi="Calibri" w:cs="Calibri"/>
                <w:b/>
                <w:bCs/>
                <w:color w:val="000000"/>
              </w:rPr>
              <w:pPrChange w:id="5138" w:author="Lane, Stefanie" w:date="2023-09-27T17:47:00Z">
                <w:pPr>
                  <w:spacing w:after="0" w:line="240" w:lineRule="auto"/>
                  <w:jc w:val="center"/>
                </w:pPr>
              </w:pPrChange>
            </w:pPr>
            <w:del w:id="5139" w:author="Lane, Stefanie" w:date="2023-09-27T17:45:00Z">
              <w:r w:rsidRPr="00C44004" w:rsidDel="006C355C">
                <w:rPr>
                  <w:rFonts w:ascii="Calibri" w:eastAsia="Times New Roman" w:hAnsi="Calibri" w:cs="Calibri"/>
                  <w:b/>
                  <w:bCs/>
                  <w:color w:val="000000"/>
                </w:rPr>
                <w:delText>Overall Change (1979-2019)</w:delText>
              </w:r>
            </w:del>
          </w:p>
        </w:tc>
      </w:tr>
      <w:tr w:rsidR="00D143A8" w:rsidRPr="00C44004" w:rsidDel="00CB6B19" w14:paraId="0D3EB403" w14:textId="23506AAB" w:rsidTr="00D143A8">
        <w:trPr>
          <w:trHeight w:val="300"/>
          <w:del w:id="5140" w:author="Lane, Stefanie" w:date="2023-09-27T17:47:00Z"/>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52E398E4" w:rsidR="00D143A8" w:rsidRPr="00C44004" w:rsidDel="00CB6B19" w:rsidRDefault="00D143A8">
            <w:pPr>
              <w:rPr>
                <w:del w:id="5141" w:author="Lane, Stefanie" w:date="2023-09-27T17:47:00Z"/>
                <w:rFonts w:ascii="Calibri" w:eastAsia="Times New Roman" w:hAnsi="Calibri" w:cs="Calibri"/>
                <w:color w:val="000000"/>
              </w:rPr>
              <w:pPrChange w:id="5142" w:author="Lane, Stefanie" w:date="2023-09-27T17:47:00Z">
                <w:pPr>
                  <w:spacing w:after="0" w:line="240" w:lineRule="auto"/>
                  <w:jc w:val="center"/>
                </w:pPr>
              </w:pPrChange>
            </w:pPr>
            <w:del w:id="5143" w:author="Lane, Stefanie" w:date="2023-09-27T17:47:00Z">
              <w:r w:rsidRPr="00C44004" w:rsidDel="00CB6B19">
                <w:rPr>
                  <w:rFonts w:ascii="Calibri" w:eastAsia="Times New Roman" w:hAnsi="Calibri" w:cs="Calibri"/>
                  <w:color w:val="000000"/>
                </w:rPr>
                <w:delText>Fescue</w:delText>
              </w:r>
            </w:del>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90825F0" w:rsidR="00D143A8" w:rsidRPr="00C44004" w:rsidDel="00CB6B19" w:rsidRDefault="00D143A8">
            <w:pPr>
              <w:rPr>
                <w:del w:id="5144" w:author="Lane, Stefanie" w:date="2023-09-27T17:47:00Z"/>
                <w:rFonts w:ascii="Calibri" w:eastAsia="Times New Roman" w:hAnsi="Calibri" w:cs="Calibri"/>
                <w:color w:val="000000"/>
              </w:rPr>
              <w:pPrChange w:id="5145" w:author="Lane, Stefanie" w:date="2023-09-27T17:47:00Z">
                <w:pPr>
                  <w:spacing w:after="0" w:line="240" w:lineRule="auto"/>
                </w:pPr>
              </w:pPrChange>
            </w:pPr>
            <w:del w:id="5146" w:author="Lane, Stefanie" w:date="2023-09-27T17:47:00Z">
              <w:r w:rsidRPr="00C44004" w:rsidDel="00CB6B19">
                <w:rPr>
                  <w:rFonts w:ascii="Calibri" w:eastAsia="Times New Roman" w:hAnsi="Calibri" w:cs="Calibri"/>
                  <w:color w:val="000000"/>
                </w:rPr>
                <w:delText>Unknown</w:delText>
              </w:r>
            </w:del>
          </w:p>
        </w:tc>
        <w:tc>
          <w:tcPr>
            <w:tcW w:w="3320" w:type="dxa"/>
            <w:tcBorders>
              <w:top w:val="nil"/>
              <w:left w:val="nil"/>
              <w:bottom w:val="single" w:sz="8" w:space="0" w:color="auto"/>
              <w:right w:val="nil"/>
            </w:tcBorders>
            <w:shd w:val="clear" w:color="auto" w:fill="auto"/>
            <w:noWrap/>
            <w:vAlign w:val="bottom"/>
            <w:hideMark/>
          </w:tcPr>
          <w:p w14:paraId="06D81246" w14:textId="64DE51B4" w:rsidR="00D143A8" w:rsidRPr="00C44004" w:rsidDel="00CB6B19" w:rsidRDefault="00D143A8">
            <w:pPr>
              <w:rPr>
                <w:del w:id="5147" w:author="Lane, Stefanie" w:date="2023-09-27T17:47:00Z"/>
                <w:rFonts w:ascii="Calibri" w:eastAsia="Times New Roman" w:hAnsi="Calibri" w:cs="Calibri"/>
                <w:i/>
                <w:iCs/>
                <w:color w:val="000000"/>
              </w:rPr>
              <w:pPrChange w:id="5148" w:author="Lane, Stefanie" w:date="2023-09-27T17:47:00Z">
                <w:pPr>
                  <w:spacing w:after="0" w:line="240" w:lineRule="auto"/>
                </w:pPr>
              </w:pPrChange>
            </w:pPr>
            <w:del w:id="5149" w:author="Lane, Stefanie" w:date="2023-09-27T17:47:00Z">
              <w:r w:rsidRPr="00C44004" w:rsidDel="00CB6B19">
                <w:rPr>
                  <w:rFonts w:ascii="Calibri" w:eastAsia="Times New Roman" w:hAnsi="Calibri" w:cs="Calibri"/>
                  <w:i/>
                  <w:iCs/>
                  <w:color w:val="000000"/>
                </w:rPr>
                <w:delText>Festuca sp.</w:delText>
              </w:r>
            </w:del>
          </w:p>
        </w:tc>
        <w:tc>
          <w:tcPr>
            <w:tcW w:w="960" w:type="dxa"/>
            <w:tcBorders>
              <w:top w:val="single" w:sz="4" w:space="0" w:color="auto"/>
              <w:left w:val="nil"/>
              <w:bottom w:val="nil"/>
              <w:right w:val="nil"/>
            </w:tcBorders>
            <w:shd w:val="clear" w:color="auto" w:fill="auto"/>
            <w:noWrap/>
            <w:vAlign w:val="bottom"/>
            <w:hideMark/>
          </w:tcPr>
          <w:p w14:paraId="2A41BC1B" w14:textId="2775EF5F" w:rsidR="00D143A8" w:rsidRPr="00C44004" w:rsidDel="00CB6B19" w:rsidRDefault="00D143A8">
            <w:pPr>
              <w:rPr>
                <w:del w:id="5150" w:author="Lane, Stefanie" w:date="2023-09-27T17:47:00Z"/>
                <w:rFonts w:ascii="Calibri" w:eastAsia="Times New Roman" w:hAnsi="Calibri" w:cs="Calibri"/>
                <w:color w:val="000000"/>
              </w:rPr>
              <w:pPrChange w:id="5151" w:author="Lane, Stefanie" w:date="2023-09-27T17:47:00Z">
                <w:pPr>
                  <w:spacing w:after="0" w:line="240" w:lineRule="auto"/>
                  <w:jc w:val="center"/>
                </w:pPr>
              </w:pPrChange>
            </w:pPr>
            <w:del w:id="5152"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36DA25E2" w14:textId="5504ED1A" w:rsidR="00D143A8" w:rsidRPr="00C44004" w:rsidDel="00CB6B19" w:rsidRDefault="00D143A8">
            <w:pPr>
              <w:rPr>
                <w:del w:id="5153" w:author="Lane, Stefanie" w:date="2023-09-27T17:47:00Z"/>
                <w:rFonts w:ascii="Calibri" w:eastAsia="Times New Roman" w:hAnsi="Calibri" w:cs="Calibri"/>
                <w:color w:val="000000"/>
              </w:rPr>
              <w:pPrChange w:id="5154" w:author="Lane, Stefanie" w:date="2023-09-27T17:47:00Z">
                <w:pPr>
                  <w:spacing w:after="0" w:line="240" w:lineRule="auto"/>
                  <w:jc w:val="center"/>
                </w:pPr>
              </w:pPrChange>
            </w:pPr>
            <w:del w:id="5155"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69EC3347" w14:textId="257AA1E1" w:rsidR="00D143A8" w:rsidRPr="00C44004" w:rsidDel="00CB6B19" w:rsidRDefault="00D143A8">
            <w:pPr>
              <w:rPr>
                <w:del w:id="5156" w:author="Lane, Stefanie" w:date="2023-09-27T17:47:00Z"/>
                <w:rFonts w:ascii="Calibri" w:eastAsia="Times New Roman" w:hAnsi="Calibri" w:cs="Calibri"/>
                <w:color w:val="000000"/>
              </w:rPr>
              <w:pPrChange w:id="5157" w:author="Lane, Stefanie" w:date="2023-09-27T17:47:00Z">
                <w:pPr>
                  <w:spacing w:after="0" w:line="240" w:lineRule="auto"/>
                  <w:jc w:val="center"/>
                </w:pPr>
              </w:pPrChange>
            </w:pPr>
            <w:del w:id="515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8886325" w:rsidR="00D143A8" w:rsidRPr="00C44004" w:rsidDel="00CB6B19" w:rsidRDefault="00D143A8">
            <w:pPr>
              <w:rPr>
                <w:del w:id="5159" w:author="Lane, Stefanie" w:date="2023-09-27T17:47:00Z"/>
                <w:rFonts w:ascii="Calibri" w:eastAsia="Times New Roman" w:hAnsi="Calibri" w:cs="Calibri"/>
                <w:color w:val="000000"/>
              </w:rPr>
              <w:pPrChange w:id="5160" w:author="Lane, Stefanie" w:date="2023-09-27T17:47:00Z">
                <w:pPr>
                  <w:spacing w:after="0" w:line="240" w:lineRule="auto"/>
                  <w:jc w:val="center"/>
                </w:pPr>
              </w:pPrChange>
            </w:pPr>
            <w:del w:id="516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125B367" w14:textId="75163B9B" w:rsidTr="00D143A8">
        <w:trPr>
          <w:trHeight w:val="290"/>
          <w:del w:id="5162" w:author="Lane, Stefanie" w:date="2023-09-27T17:47:00Z"/>
        </w:trPr>
        <w:tc>
          <w:tcPr>
            <w:tcW w:w="1311" w:type="dxa"/>
            <w:vMerge/>
            <w:tcBorders>
              <w:top w:val="nil"/>
              <w:left w:val="single" w:sz="8" w:space="0" w:color="auto"/>
              <w:bottom w:val="single" w:sz="8" w:space="0" w:color="000000"/>
              <w:right w:val="nil"/>
            </w:tcBorders>
            <w:vAlign w:val="center"/>
            <w:hideMark/>
          </w:tcPr>
          <w:p w14:paraId="398C8C4A" w14:textId="5F18EF12" w:rsidR="00D143A8" w:rsidRPr="00C44004" w:rsidDel="00CB6B19" w:rsidRDefault="00D143A8">
            <w:pPr>
              <w:rPr>
                <w:del w:id="5163" w:author="Lane, Stefanie" w:date="2023-09-27T17:47:00Z"/>
                <w:rFonts w:ascii="Calibri" w:eastAsia="Times New Roman" w:hAnsi="Calibri" w:cs="Calibri"/>
                <w:color w:val="000000"/>
              </w:rPr>
              <w:pPrChange w:id="5164"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25B1D9D5" w:rsidR="00D143A8" w:rsidRPr="00C44004" w:rsidDel="00CB6B19" w:rsidRDefault="00D143A8">
            <w:pPr>
              <w:rPr>
                <w:del w:id="5165" w:author="Lane, Stefanie" w:date="2023-09-27T17:47:00Z"/>
                <w:rFonts w:ascii="Calibri" w:eastAsia="Times New Roman" w:hAnsi="Calibri" w:cs="Calibri"/>
                <w:color w:val="000000"/>
              </w:rPr>
              <w:pPrChange w:id="5166" w:author="Lane, Stefanie" w:date="2023-09-27T17:47:00Z">
                <w:pPr>
                  <w:spacing w:after="0" w:line="240" w:lineRule="auto"/>
                  <w:jc w:val="center"/>
                </w:pPr>
              </w:pPrChange>
            </w:pPr>
            <w:del w:id="5167" w:author="Lane, Stefanie" w:date="2023-09-27T17:47:00Z">
              <w:r w:rsidRPr="00C44004" w:rsidDel="00CB6B19">
                <w:rPr>
                  <w:rFonts w:ascii="Calibri" w:eastAsia="Times New Roman" w:hAnsi="Calibri" w:cs="Calibri"/>
                  <w:color w:val="000000"/>
                </w:rPr>
                <w:delText>Non-native</w:delText>
              </w:r>
            </w:del>
          </w:p>
        </w:tc>
        <w:tc>
          <w:tcPr>
            <w:tcW w:w="3320" w:type="dxa"/>
            <w:tcBorders>
              <w:top w:val="nil"/>
              <w:left w:val="nil"/>
              <w:bottom w:val="nil"/>
              <w:right w:val="nil"/>
            </w:tcBorders>
            <w:shd w:val="clear" w:color="auto" w:fill="auto"/>
            <w:noWrap/>
            <w:vAlign w:val="bottom"/>
            <w:hideMark/>
          </w:tcPr>
          <w:p w14:paraId="66FCE934" w14:textId="66C94911" w:rsidR="00D143A8" w:rsidRPr="00C44004" w:rsidDel="00CB6B19" w:rsidRDefault="00D143A8">
            <w:pPr>
              <w:rPr>
                <w:del w:id="5168" w:author="Lane, Stefanie" w:date="2023-09-27T17:47:00Z"/>
                <w:rFonts w:ascii="Calibri" w:eastAsia="Times New Roman" w:hAnsi="Calibri" w:cs="Calibri"/>
                <w:i/>
                <w:iCs/>
                <w:color w:val="000000"/>
              </w:rPr>
              <w:pPrChange w:id="5169" w:author="Lane, Stefanie" w:date="2023-09-27T17:47:00Z">
                <w:pPr>
                  <w:spacing w:after="0" w:line="240" w:lineRule="auto"/>
                </w:pPr>
              </w:pPrChange>
            </w:pPr>
            <w:del w:id="5170" w:author="Lane, Stefanie" w:date="2023-09-27T17:47:00Z">
              <w:r w:rsidRPr="00C44004" w:rsidDel="00CB6B19">
                <w:rPr>
                  <w:rFonts w:ascii="Calibri" w:eastAsia="Times New Roman" w:hAnsi="Calibri" w:cs="Calibri"/>
                  <w:i/>
                  <w:iCs/>
                  <w:color w:val="000000"/>
                </w:rPr>
                <w:delText>Alisma plantago aquatica</w:delText>
              </w:r>
            </w:del>
          </w:p>
        </w:tc>
        <w:tc>
          <w:tcPr>
            <w:tcW w:w="960" w:type="dxa"/>
            <w:tcBorders>
              <w:top w:val="single" w:sz="8" w:space="0" w:color="auto"/>
              <w:left w:val="nil"/>
              <w:bottom w:val="nil"/>
              <w:right w:val="nil"/>
            </w:tcBorders>
            <w:shd w:val="clear" w:color="auto" w:fill="auto"/>
            <w:noWrap/>
            <w:vAlign w:val="bottom"/>
            <w:hideMark/>
          </w:tcPr>
          <w:p w14:paraId="0F8B6D19" w14:textId="7ED868B3" w:rsidR="00D143A8" w:rsidRPr="00C44004" w:rsidDel="00CB6B19" w:rsidRDefault="00D143A8">
            <w:pPr>
              <w:rPr>
                <w:del w:id="5171" w:author="Lane, Stefanie" w:date="2023-09-27T17:47:00Z"/>
                <w:rFonts w:ascii="Calibri" w:eastAsia="Times New Roman" w:hAnsi="Calibri" w:cs="Calibri"/>
                <w:color w:val="000000"/>
              </w:rPr>
              <w:pPrChange w:id="5172" w:author="Lane, Stefanie" w:date="2023-09-27T17:47:00Z">
                <w:pPr>
                  <w:spacing w:after="0" w:line="240" w:lineRule="auto"/>
                  <w:jc w:val="center"/>
                </w:pPr>
              </w:pPrChange>
            </w:pPr>
            <w:del w:id="5173"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2E51F90" w14:textId="557464E8" w:rsidR="00D143A8" w:rsidRPr="00C44004" w:rsidDel="00CB6B19" w:rsidRDefault="00D143A8">
            <w:pPr>
              <w:rPr>
                <w:del w:id="5174" w:author="Lane, Stefanie" w:date="2023-09-27T17:47:00Z"/>
                <w:rFonts w:ascii="Calibri" w:eastAsia="Times New Roman" w:hAnsi="Calibri" w:cs="Calibri"/>
                <w:color w:val="000000"/>
              </w:rPr>
              <w:pPrChange w:id="5175" w:author="Lane, Stefanie" w:date="2023-09-27T17:47:00Z">
                <w:pPr>
                  <w:spacing w:after="0" w:line="240" w:lineRule="auto"/>
                  <w:jc w:val="center"/>
                </w:pPr>
              </w:pPrChange>
            </w:pPr>
            <w:del w:id="5176"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5AF8BC17" w14:textId="329D57AE" w:rsidR="00D143A8" w:rsidRPr="00C44004" w:rsidDel="00CB6B19" w:rsidRDefault="00D143A8">
            <w:pPr>
              <w:rPr>
                <w:del w:id="5177" w:author="Lane, Stefanie" w:date="2023-09-27T17:47:00Z"/>
                <w:rFonts w:ascii="Calibri" w:eastAsia="Times New Roman" w:hAnsi="Calibri" w:cs="Calibri"/>
                <w:color w:val="000000"/>
              </w:rPr>
              <w:pPrChange w:id="5178" w:author="Lane, Stefanie" w:date="2023-09-27T17:47:00Z">
                <w:pPr>
                  <w:spacing w:after="0" w:line="240" w:lineRule="auto"/>
                  <w:jc w:val="center"/>
                </w:pPr>
              </w:pPrChange>
            </w:pPr>
            <w:del w:id="517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nil"/>
              <w:right w:val="single" w:sz="8" w:space="0" w:color="auto"/>
            </w:tcBorders>
            <w:shd w:val="clear" w:color="auto" w:fill="auto"/>
            <w:noWrap/>
            <w:vAlign w:val="bottom"/>
            <w:hideMark/>
          </w:tcPr>
          <w:p w14:paraId="1354A409" w14:textId="0D8CFEC3" w:rsidR="00D143A8" w:rsidRPr="00C44004" w:rsidDel="00CB6B19" w:rsidRDefault="00D143A8">
            <w:pPr>
              <w:rPr>
                <w:del w:id="5180" w:author="Lane, Stefanie" w:date="2023-09-27T17:47:00Z"/>
                <w:rFonts w:ascii="Calibri" w:eastAsia="Times New Roman" w:hAnsi="Calibri" w:cs="Calibri"/>
                <w:color w:val="000000"/>
              </w:rPr>
              <w:pPrChange w:id="5181" w:author="Lane, Stefanie" w:date="2023-09-27T17:47:00Z">
                <w:pPr>
                  <w:spacing w:after="0" w:line="240" w:lineRule="auto"/>
                  <w:jc w:val="center"/>
                </w:pPr>
              </w:pPrChange>
            </w:pPr>
            <w:del w:id="518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4C188847" w14:textId="6148762E" w:rsidTr="00D143A8">
        <w:trPr>
          <w:trHeight w:val="290"/>
          <w:del w:id="5183" w:author="Lane, Stefanie" w:date="2023-09-27T17:47:00Z"/>
        </w:trPr>
        <w:tc>
          <w:tcPr>
            <w:tcW w:w="1311" w:type="dxa"/>
            <w:vMerge/>
            <w:tcBorders>
              <w:top w:val="nil"/>
              <w:left w:val="single" w:sz="8" w:space="0" w:color="auto"/>
              <w:bottom w:val="single" w:sz="8" w:space="0" w:color="000000"/>
              <w:right w:val="nil"/>
            </w:tcBorders>
            <w:vAlign w:val="center"/>
            <w:hideMark/>
          </w:tcPr>
          <w:p w14:paraId="0E6050DC" w14:textId="70F98F0F" w:rsidR="00D143A8" w:rsidRPr="00C44004" w:rsidDel="00CB6B19" w:rsidRDefault="00D143A8">
            <w:pPr>
              <w:rPr>
                <w:del w:id="5184" w:author="Lane, Stefanie" w:date="2023-09-27T17:47:00Z"/>
                <w:rFonts w:ascii="Calibri" w:eastAsia="Times New Roman" w:hAnsi="Calibri" w:cs="Calibri"/>
                <w:color w:val="000000"/>
              </w:rPr>
              <w:pPrChange w:id="518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00AC49E" w14:textId="30F22611" w:rsidR="00D143A8" w:rsidRPr="00C44004" w:rsidDel="00CB6B19" w:rsidRDefault="00D143A8">
            <w:pPr>
              <w:rPr>
                <w:del w:id="5186" w:author="Lane, Stefanie" w:date="2023-09-27T17:47:00Z"/>
                <w:rFonts w:ascii="Calibri" w:eastAsia="Times New Roman" w:hAnsi="Calibri" w:cs="Calibri"/>
                <w:color w:val="000000"/>
              </w:rPr>
              <w:pPrChange w:id="518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5A5178B0" w:rsidR="00D143A8" w:rsidRPr="00C44004" w:rsidDel="00CB6B19" w:rsidRDefault="00D143A8">
            <w:pPr>
              <w:rPr>
                <w:del w:id="5188" w:author="Lane, Stefanie" w:date="2023-09-27T17:47:00Z"/>
                <w:rFonts w:ascii="Calibri" w:eastAsia="Times New Roman" w:hAnsi="Calibri" w:cs="Calibri"/>
                <w:i/>
                <w:iCs/>
                <w:color w:val="000000"/>
              </w:rPr>
              <w:pPrChange w:id="5189" w:author="Lane, Stefanie" w:date="2023-09-27T17:47:00Z">
                <w:pPr>
                  <w:spacing w:after="0" w:line="240" w:lineRule="auto"/>
                </w:pPr>
              </w:pPrChange>
            </w:pPr>
            <w:del w:id="5190" w:author="Lane, Stefanie" w:date="2023-09-27T17:47:00Z">
              <w:r w:rsidRPr="00C44004" w:rsidDel="00CB6B19">
                <w:rPr>
                  <w:rFonts w:ascii="Calibri" w:eastAsia="Times New Roman" w:hAnsi="Calibri" w:cs="Calibri"/>
                  <w:i/>
                  <w:iCs/>
                  <w:color w:val="000000"/>
                </w:rPr>
                <w:delText>Mentha aquatica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62CE6CB2" w:rsidR="00D143A8" w:rsidRPr="00C44004" w:rsidDel="00CB6B19" w:rsidRDefault="00D143A8">
            <w:pPr>
              <w:rPr>
                <w:del w:id="5191" w:author="Lane, Stefanie" w:date="2023-09-27T17:47:00Z"/>
                <w:rFonts w:ascii="Calibri" w:eastAsia="Times New Roman" w:hAnsi="Calibri" w:cs="Calibri"/>
                <w:color w:val="000000"/>
              </w:rPr>
              <w:pPrChange w:id="5192" w:author="Lane, Stefanie" w:date="2023-09-27T17:47:00Z">
                <w:pPr>
                  <w:spacing w:after="0" w:line="240" w:lineRule="auto"/>
                  <w:jc w:val="center"/>
                </w:pPr>
              </w:pPrChange>
            </w:pPr>
            <w:del w:id="5193"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66BB3A2E" w:rsidR="00D143A8" w:rsidRPr="00C44004" w:rsidDel="00CB6B19" w:rsidRDefault="00D143A8">
            <w:pPr>
              <w:rPr>
                <w:del w:id="5194" w:author="Lane, Stefanie" w:date="2023-09-27T17:47:00Z"/>
                <w:rFonts w:ascii="Calibri" w:eastAsia="Times New Roman" w:hAnsi="Calibri" w:cs="Calibri"/>
                <w:color w:val="000000"/>
              </w:rPr>
              <w:pPrChange w:id="5195" w:author="Lane, Stefanie" w:date="2023-09-27T17:47:00Z">
                <w:pPr>
                  <w:spacing w:after="0" w:line="240" w:lineRule="auto"/>
                  <w:jc w:val="center"/>
                </w:pPr>
              </w:pPrChange>
            </w:pPr>
            <w:del w:id="5196"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0A70EA96" w:rsidR="00D143A8" w:rsidRPr="00C44004" w:rsidDel="00CB6B19" w:rsidRDefault="00D143A8">
            <w:pPr>
              <w:rPr>
                <w:del w:id="5197" w:author="Lane, Stefanie" w:date="2023-09-27T17:47:00Z"/>
                <w:rFonts w:ascii="Calibri" w:eastAsia="Times New Roman" w:hAnsi="Calibri" w:cs="Calibri"/>
                <w:color w:val="000000"/>
              </w:rPr>
              <w:pPrChange w:id="5198" w:author="Lane, Stefanie" w:date="2023-09-27T17:47:00Z">
                <w:pPr>
                  <w:spacing w:after="0" w:line="240" w:lineRule="auto"/>
                  <w:jc w:val="center"/>
                </w:pPr>
              </w:pPrChange>
            </w:pPr>
            <w:del w:id="5199"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53E05C79" w:rsidR="00D143A8" w:rsidRPr="00C44004" w:rsidDel="00CB6B19" w:rsidRDefault="00D143A8">
            <w:pPr>
              <w:rPr>
                <w:del w:id="5200" w:author="Lane, Stefanie" w:date="2023-09-27T17:47:00Z"/>
                <w:rFonts w:ascii="Calibri" w:eastAsia="Times New Roman" w:hAnsi="Calibri" w:cs="Calibri"/>
                <w:color w:val="000000"/>
              </w:rPr>
              <w:pPrChange w:id="5201" w:author="Lane, Stefanie" w:date="2023-09-27T17:47:00Z">
                <w:pPr>
                  <w:spacing w:after="0" w:line="240" w:lineRule="auto"/>
                  <w:jc w:val="center"/>
                </w:pPr>
              </w:pPrChange>
            </w:pPr>
            <w:del w:id="520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784E0078" w14:textId="46617FB3" w:rsidTr="00D143A8">
        <w:trPr>
          <w:trHeight w:val="290"/>
          <w:del w:id="5203" w:author="Lane, Stefanie" w:date="2023-09-27T17:47:00Z"/>
        </w:trPr>
        <w:tc>
          <w:tcPr>
            <w:tcW w:w="1311" w:type="dxa"/>
            <w:vMerge/>
            <w:tcBorders>
              <w:top w:val="nil"/>
              <w:left w:val="single" w:sz="8" w:space="0" w:color="auto"/>
              <w:bottom w:val="single" w:sz="8" w:space="0" w:color="000000"/>
              <w:right w:val="nil"/>
            </w:tcBorders>
            <w:vAlign w:val="center"/>
            <w:hideMark/>
          </w:tcPr>
          <w:p w14:paraId="6430FC42" w14:textId="33EAB5F4" w:rsidR="00D143A8" w:rsidRPr="00C44004" w:rsidDel="00CB6B19" w:rsidRDefault="00D143A8">
            <w:pPr>
              <w:rPr>
                <w:del w:id="5204" w:author="Lane, Stefanie" w:date="2023-09-27T17:47:00Z"/>
                <w:rFonts w:ascii="Calibri" w:eastAsia="Times New Roman" w:hAnsi="Calibri" w:cs="Calibri"/>
                <w:color w:val="000000"/>
              </w:rPr>
              <w:pPrChange w:id="520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64A6278" w14:textId="4E53130D" w:rsidR="00D143A8" w:rsidRPr="00C44004" w:rsidDel="00CB6B19" w:rsidRDefault="00D143A8">
            <w:pPr>
              <w:rPr>
                <w:del w:id="5206" w:author="Lane, Stefanie" w:date="2023-09-27T17:47:00Z"/>
                <w:rFonts w:ascii="Calibri" w:eastAsia="Times New Roman" w:hAnsi="Calibri" w:cs="Calibri"/>
                <w:color w:val="000000"/>
              </w:rPr>
              <w:pPrChange w:id="5207"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2EB05E0D" w14:textId="2655A718" w:rsidR="00D143A8" w:rsidRPr="00C44004" w:rsidDel="00CB6B19" w:rsidRDefault="00D143A8">
            <w:pPr>
              <w:rPr>
                <w:del w:id="5208" w:author="Lane, Stefanie" w:date="2023-09-27T17:47:00Z"/>
                <w:rFonts w:ascii="Calibri" w:eastAsia="Times New Roman" w:hAnsi="Calibri" w:cs="Calibri"/>
                <w:i/>
                <w:iCs/>
                <w:color w:val="000000"/>
              </w:rPr>
              <w:pPrChange w:id="5209" w:author="Lane, Stefanie" w:date="2023-09-27T17:47:00Z">
                <w:pPr>
                  <w:spacing w:after="0" w:line="240" w:lineRule="auto"/>
                </w:pPr>
              </w:pPrChange>
            </w:pPr>
            <w:del w:id="5210" w:author="Lane, Stefanie" w:date="2023-09-27T17:47:00Z">
              <w:r w:rsidRPr="00C44004" w:rsidDel="00CB6B19">
                <w:rPr>
                  <w:rFonts w:ascii="Calibri" w:eastAsia="Times New Roman" w:hAnsi="Calibri" w:cs="Calibri"/>
                  <w:i/>
                  <w:iCs/>
                  <w:color w:val="000000"/>
                </w:rPr>
                <w:delText>Myosotis scorpioides</w:delText>
              </w:r>
            </w:del>
          </w:p>
        </w:tc>
        <w:tc>
          <w:tcPr>
            <w:tcW w:w="960" w:type="dxa"/>
            <w:tcBorders>
              <w:top w:val="nil"/>
              <w:left w:val="nil"/>
              <w:bottom w:val="single" w:sz="4" w:space="0" w:color="auto"/>
              <w:right w:val="nil"/>
            </w:tcBorders>
            <w:shd w:val="clear" w:color="auto" w:fill="auto"/>
            <w:noWrap/>
            <w:vAlign w:val="bottom"/>
            <w:hideMark/>
          </w:tcPr>
          <w:p w14:paraId="3F14E500" w14:textId="4CC708D3" w:rsidR="00D143A8" w:rsidRPr="00C44004" w:rsidDel="00CB6B19" w:rsidRDefault="00D143A8">
            <w:pPr>
              <w:rPr>
                <w:del w:id="5211" w:author="Lane, Stefanie" w:date="2023-09-27T17:47:00Z"/>
                <w:rFonts w:ascii="Calibri" w:eastAsia="Times New Roman" w:hAnsi="Calibri" w:cs="Calibri"/>
                <w:color w:val="000000"/>
              </w:rPr>
              <w:pPrChange w:id="5212" w:author="Lane, Stefanie" w:date="2023-09-27T17:47:00Z">
                <w:pPr>
                  <w:spacing w:after="0" w:line="240" w:lineRule="auto"/>
                  <w:jc w:val="center"/>
                </w:pPr>
              </w:pPrChange>
            </w:pPr>
            <w:del w:id="5213"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single" w:sz="4" w:space="0" w:color="auto"/>
              <w:right w:val="nil"/>
            </w:tcBorders>
            <w:shd w:val="clear" w:color="auto" w:fill="auto"/>
            <w:noWrap/>
            <w:vAlign w:val="bottom"/>
            <w:hideMark/>
          </w:tcPr>
          <w:p w14:paraId="1FA20765" w14:textId="43C084E8" w:rsidR="00D143A8" w:rsidRPr="00C44004" w:rsidDel="00CB6B19" w:rsidRDefault="00D143A8">
            <w:pPr>
              <w:rPr>
                <w:del w:id="5214" w:author="Lane, Stefanie" w:date="2023-09-27T17:47:00Z"/>
                <w:rFonts w:ascii="Calibri" w:eastAsia="Times New Roman" w:hAnsi="Calibri" w:cs="Calibri"/>
                <w:color w:val="000000"/>
              </w:rPr>
              <w:pPrChange w:id="5215" w:author="Lane, Stefanie" w:date="2023-09-27T17:47:00Z">
                <w:pPr>
                  <w:spacing w:after="0" w:line="240" w:lineRule="auto"/>
                  <w:jc w:val="center"/>
                </w:pPr>
              </w:pPrChange>
            </w:pPr>
            <w:del w:id="5216"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4" w:space="0" w:color="auto"/>
              <w:right w:val="nil"/>
            </w:tcBorders>
            <w:shd w:val="clear" w:color="auto" w:fill="auto"/>
            <w:noWrap/>
            <w:vAlign w:val="bottom"/>
            <w:hideMark/>
          </w:tcPr>
          <w:p w14:paraId="260271BA" w14:textId="597F42B0" w:rsidR="00D143A8" w:rsidRPr="00C44004" w:rsidDel="00CB6B19" w:rsidRDefault="00D143A8">
            <w:pPr>
              <w:rPr>
                <w:del w:id="5217" w:author="Lane, Stefanie" w:date="2023-09-27T17:47:00Z"/>
                <w:rFonts w:ascii="Calibri" w:eastAsia="Times New Roman" w:hAnsi="Calibri" w:cs="Calibri"/>
                <w:color w:val="000000"/>
              </w:rPr>
              <w:pPrChange w:id="5218" w:author="Lane, Stefanie" w:date="2023-09-27T17:47:00Z">
                <w:pPr>
                  <w:spacing w:after="0" w:line="240" w:lineRule="auto"/>
                  <w:jc w:val="center"/>
                </w:pPr>
              </w:pPrChange>
            </w:pPr>
            <w:del w:id="521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41AA8949" w:rsidR="00D143A8" w:rsidRPr="00C44004" w:rsidDel="00CB6B19" w:rsidRDefault="00D143A8">
            <w:pPr>
              <w:rPr>
                <w:del w:id="5220" w:author="Lane, Stefanie" w:date="2023-09-27T17:47:00Z"/>
                <w:rFonts w:ascii="Calibri" w:eastAsia="Times New Roman" w:hAnsi="Calibri" w:cs="Calibri"/>
                <w:color w:val="000000"/>
              </w:rPr>
              <w:pPrChange w:id="5221" w:author="Lane, Stefanie" w:date="2023-09-27T17:47:00Z">
                <w:pPr>
                  <w:spacing w:after="0" w:line="240" w:lineRule="auto"/>
                  <w:jc w:val="center"/>
                </w:pPr>
              </w:pPrChange>
            </w:pPr>
            <w:del w:id="522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40F4CC7" w14:textId="5A4B3440" w:rsidTr="00D143A8">
        <w:trPr>
          <w:trHeight w:val="290"/>
          <w:del w:id="5223" w:author="Lane, Stefanie" w:date="2023-09-27T17:47:00Z"/>
        </w:trPr>
        <w:tc>
          <w:tcPr>
            <w:tcW w:w="1311" w:type="dxa"/>
            <w:vMerge/>
            <w:tcBorders>
              <w:top w:val="nil"/>
              <w:left w:val="single" w:sz="8" w:space="0" w:color="auto"/>
              <w:bottom w:val="single" w:sz="8" w:space="0" w:color="000000"/>
              <w:right w:val="nil"/>
            </w:tcBorders>
            <w:vAlign w:val="center"/>
            <w:hideMark/>
          </w:tcPr>
          <w:p w14:paraId="1B78E980" w14:textId="256CE021" w:rsidR="00D143A8" w:rsidRPr="00C44004" w:rsidDel="00CB6B19" w:rsidRDefault="00D143A8">
            <w:pPr>
              <w:rPr>
                <w:del w:id="5224" w:author="Lane, Stefanie" w:date="2023-09-27T17:47:00Z"/>
                <w:rFonts w:ascii="Calibri" w:eastAsia="Times New Roman" w:hAnsi="Calibri" w:cs="Calibri"/>
                <w:color w:val="000000"/>
              </w:rPr>
              <w:pPrChange w:id="522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8A2822F" w14:textId="5CDF0D41" w:rsidR="00D143A8" w:rsidRPr="00C44004" w:rsidDel="00CB6B19" w:rsidRDefault="00D143A8">
            <w:pPr>
              <w:rPr>
                <w:del w:id="5226" w:author="Lane, Stefanie" w:date="2023-09-27T17:47:00Z"/>
                <w:rFonts w:ascii="Calibri" w:eastAsia="Times New Roman" w:hAnsi="Calibri" w:cs="Calibri"/>
                <w:color w:val="000000"/>
              </w:rPr>
              <w:pPrChange w:id="522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1B5CB6F0" w:rsidR="00D143A8" w:rsidRPr="00C44004" w:rsidDel="00CB6B19" w:rsidRDefault="00B678A8">
            <w:pPr>
              <w:rPr>
                <w:del w:id="5228" w:author="Lane, Stefanie" w:date="2023-09-27T17:47:00Z"/>
                <w:rFonts w:ascii="Calibri" w:eastAsia="Times New Roman" w:hAnsi="Calibri" w:cs="Calibri"/>
                <w:i/>
                <w:iCs/>
                <w:color w:val="000000"/>
              </w:rPr>
              <w:pPrChange w:id="5229" w:author="Lane, Stefanie" w:date="2023-09-27T17:47:00Z">
                <w:pPr>
                  <w:spacing w:after="0" w:line="240" w:lineRule="auto"/>
                </w:pPr>
              </w:pPrChange>
            </w:pPr>
            <w:del w:id="5230" w:author="Lane, Stefanie" w:date="2023-09-27T17:47:00Z">
              <w:r w:rsidDel="00CB6B19">
                <w:rPr>
                  <w:rFonts w:ascii="Calibri" w:eastAsia="Times New Roman" w:hAnsi="Calibri" w:cs="Calibri"/>
                  <w:i/>
                  <w:iCs/>
                  <w:color w:val="000000"/>
                </w:rPr>
                <w:delText>Schedonorus arundinaceus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1550418" w:rsidR="00D143A8" w:rsidRPr="00C44004" w:rsidDel="00CB6B19" w:rsidRDefault="00D143A8">
            <w:pPr>
              <w:rPr>
                <w:del w:id="5231" w:author="Lane, Stefanie" w:date="2023-09-27T17:47:00Z"/>
                <w:rFonts w:ascii="Calibri" w:eastAsia="Times New Roman" w:hAnsi="Calibri" w:cs="Calibri"/>
                <w:color w:val="000000"/>
              </w:rPr>
              <w:pPrChange w:id="5232" w:author="Lane, Stefanie" w:date="2023-09-27T17:47:00Z">
                <w:pPr>
                  <w:spacing w:after="0" w:line="240" w:lineRule="auto"/>
                  <w:jc w:val="center"/>
                </w:pPr>
              </w:pPrChange>
            </w:pPr>
            <w:del w:id="5233" w:author="Lane, Stefanie" w:date="2023-09-27T17:47:00Z">
              <w:r w:rsidRPr="00C44004" w:rsidDel="00CB6B19">
                <w:rPr>
                  <w:rFonts w:ascii="Calibri" w:eastAsia="Times New Roman" w:hAnsi="Calibri" w:cs="Calibri"/>
                  <w:color w:val="000000"/>
                </w:rPr>
                <w:delText>1.6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2098A136" w:rsidR="00D143A8" w:rsidRPr="00C44004" w:rsidDel="00CB6B19" w:rsidRDefault="00D143A8">
            <w:pPr>
              <w:rPr>
                <w:del w:id="5234" w:author="Lane, Stefanie" w:date="2023-09-27T17:47:00Z"/>
                <w:rFonts w:ascii="Calibri" w:eastAsia="Times New Roman" w:hAnsi="Calibri" w:cs="Calibri"/>
                <w:color w:val="000000"/>
              </w:rPr>
              <w:pPrChange w:id="5235" w:author="Lane, Stefanie" w:date="2023-09-27T17:47:00Z">
                <w:pPr>
                  <w:spacing w:after="0" w:line="240" w:lineRule="auto"/>
                  <w:jc w:val="center"/>
                </w:pPr>
              </w:pPrChange>
            </w:pPr>
            <w:del w:id="5236"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6EB2A408" w:rsidR="00D143A8" w:rsidRPr="00C44004" w:rsidDel="00CB6B19" w:rsidRDefault="00D143A8">
            <w:pPr>
              <w:rPr>
                <w:del w:id="5237" w:author="Lane, Stefanie" w:date="2023-09-27T17:47:00Z"/>
                <w:rFonts w:ascii="Calibri" w:eastAsia="Times New Roman" w:hAnsi="Calibri" w:cs="Calibri"/>
                <w:color w:val="000000"/>
              </w:rPr>
              <w:pPrChange w:id="5238" w:author="Lane, Stefanie" w:date="2023-09-27T17:47:00Z">
                <w:pPr>
                  <w:spacing w:after="0" w:line="240" w:lineRule="auto"/>
                  <w:jc w:val="center"/>
                </w:pPr>
              </w:pPrChange>
            </w:pPr>
            <w:del w:id="5239" w:author="Lane, Stefanie" w:date="2023-09-27T17:47:00Z">
              <w:r w:rsidRPr="00C44004" w:rsidDel="00CB6B19">
                <w:rPr>
                  <w:rFonts w:ascii="Calibri" w:eastAsia="Times New Roman" w:hAnsi="Calibri" w:cs="Calibri"/>
                  <w:color w:val="000000"/>
                </w:rPr>
                <w:delText>0.7</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34812A94" w:rsidR="00D143A8" w:rsidRPr="00C44004" w:rsidDel="00CB6B19" w:rsidRDefault="00D143A8">
            <w:pPr>
              <w:rPr>
                <w:del w:id="5240" w:author="Lane, Stefanie" w:date="2023-09-27T17:47:00Z"/>
                <w:rFonts w:ascii="Calibri" w:eastAsia="Times New Roman" w:hAnsi="Calibri" w:cs="Calibri"/>
                <w:color w:val="000000"/>
              </w:rPr>
              <w:pPrChange w:id="5241" w:author="Lane, Stefanie" w:date="2023-09-27T17:47:00Z">
                <w:pPr>
                  <w:spacing w:after="0" w:line="240" w:lineRule="auto"/>
                  <w:jc w:val="center"/>
                </w:pPr>
              </w:pPrChange>
            </w:pPr>
            <w:del w:id="5242" w:author="Lane, Stefanie" w:date="2023-09-27T17:47:00Z">
              <w:r w:rsidRPr="00C44004" w:rsidDel="00CB6B19">
                <w:rPr>
                  <w:rFonts w:ascii="Calibri" w:eastAsia="Times New Roman" w:hAnsi="Calibri" w:cs="Calibri"/>
                  <w:color w:val="000000"/>
                </w:rPr>
                <w:delText>-</w:delText>
              </w:r>
            </w:del>
          </w:p>
        </w:tc>
      </w:tr>
      <w:tr w:rsidR="00D143A8" w:rsidRPr="00C44004" w:rsidDel="00CB6B19" w14:paraId="67C2BC2A" w14:textId="02C6A0AC" w:rsidTr="00D143A8">
        <w:trPr>
          <w:trHeight w:val="290"/>
          <w:del w:id="5243" w:author="Lane, Stefanie" w:date="2023-09-27T17:47:00Z"/>
        </w:trPr>
        <w:tc>
          <w:tcPr>
            <w:tcW w:w="1311" w:type="dxa"/>
            <w:vMerge/>
            <w:tcBorders>
              <w:top w:val="nil"/>
              <w:left w:val="single" w:sz="8" w:space="0" w:color="auto"/>
              <w:bottom w:val="single" w:sz="8" w:space="0" w:color="000000"/>
              <w:right w:val="nil"/>
            </w:tcBorders>
            <w:vAlign w:val="center"/>
            <w:hideMark/>
          </w:tcPr>
          <w:p w14:paraId="7A012AD5" w14:textId="122055D7" w:rsidR="00D143A8" w:rsidRPr="00C44004" w:rsidDel="00CB6B19" w:rsidRDefault="00D143A8">
            <w:pPr>
              <w:rPr>
                <w:del w:id="5244" w:author="Lane, Stefanie" w:date="2023-09-27T17:47:00Z"/>
                <w:rFonts w:ascii="Calibri" w:eastAsia="Times New Roman" w:hAnsi="Calibri" w:cs="Calibri"/>
                <w:color w:val="000000"/>
              </w:rPr>
              <w:pPrChange w:id="524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9D52498" w14:textId="7D89E3BB" w:rsidR="00D143A8" w:rsidRPr="00C44004" w:rsidDel="00CB6B19" w:rsidRDefault="00D143A8">
            <w:pPr>
              <w:rPr>
                <w:del w:id="5246" w:author="Lane, Stefanie" w:date="2023-09-27T17:47:00Z"/>
                <w:rFonts w:ascii="Calibri" w:eastAsia="Times New Roman" w:hAnsi="Calibri" w:cs="Calibri"/>
                <w:color w:val="000000"/>
              </w:rPr>
              <w:pPrChange w:id="524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0E98E66" w14:textId="4A38FF27" w:rsidR="00D143A8" w:rsidRPr="00C44004" w:rsidDel="00CB6B19" w:rsidRDefault="00D143A8">
            <w:pPr>
              <w:rPr>
                <w:del w:id="5248" w:author="Lane, Stefanie" w:date="2023-09-27T17:47:00Z"/>
                <w:rFonts w:ascii="Calibri" w:eastAsia="Times New Roman" w:hAnsi="Calibri" w:cs="Calibri"/>
                <w:i/>
                <w:iCs/>
                <w:color w:val="000000"/>
              </w:rPr>
              <w:pPrChange w:id="5249" w:author="Lane, Stefanie" w:date="2023-09-27T17:47:00Z">
                <w:pPr>
                  <w:spacing w:after="0" w:line="240" w:lineRule="auto"/>
                </w:pPr>
              </w:pPrChange>
            </w:pPr>
            <w:del w:id="5250" w:author="Lane, Stefanie" w:date="2023-09-27T17:47:00Z">
              <w:r w:rsidRPr="00C44004" w:rsidDel="00CB6B19">
                <w:rPr>
                  <w:rFonts w:ascii="Calibri" w:eastAsia="Times New Roman" w:hAnsi="Calibri" w:cs="Calibri"/>
                  <w:i/>
                  <w:iCs/>
                  <w:color w:val="000000"/>
                </w:rPr>
                <w:delText>Lythrum salicaria</w:delText>
              </w:r>
            </w:del>
          </w:p>
        </w:tc>
        <w:tc>
          <w:tcPr>
            <w:tcW w:w="960" w:type="dxa"/>
            <w:tcBorders>
              <w:top w:val="nil"/>
              <w:left w:val="nil"/>
              <w:bottom w:val="nil"/>
              <w:right w:val="nil"/>
            </w:tcBorders>
            <w:shd w:val="clear" w:color="auto" w:fill="auto"/>
            <w:noWrap/>
            <w:vAlign w:val="bottom"/>
            <w:hideMark/>
          </w:tcPr>
          <w:p w14:paraId="3B0894DB" w14:textId="52AEA640" w:rsidR="00D143A8" w:rsidRPr="00C44004" w:rsidDel="00CB6B19" w:rsidRDefault="00D143A8">
            <w:pPr>
              <w:rPr>
                <w:del w:id="5251" w:author="Lane, Stefanie" w:date="2023-09-27T17:47:00Z"/>
                <w:rFonts w:ascii="Calibri" w:eastAsia="Times New Roman" w:hAnsi="Calibri" w:cs="Calibri"/>
                <w:color w:val="000000"/>
              </w:rPr>
              <w:pPrChange w:id="5252" w:author="Lane, Stefanie" w:date="2023-09-27T17:47:00Z">
                <w:pPr>
                  <w:spacing w:after="0" w:line="240" w:lineRule="auto"/>
                  <w:jc w:val="center"/>
                </w:pPr>
              </w:pPrChange>
            </w:pPr>
            <w:del w:id="5253"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53435911" w14:textId="0096D9E6" w:rsidR="00D143A8" w:rsidRPr="00C44004" w:rsidDel="00CB6B19" w:rsidRDefault="00D143A8">
            <w:pPr>
              <w:rPr>
                <w:del w:id="5254" w:author="Lane, Stefanie" w:date="2023-09-27T17:47:00Z"/>
                <w:rFonts w:ascii="Calibri" w:eastAsia="Times New Roman" w:hAnsi="Calibri" w:cs="Calibri"/>
                <w:color w:val="000000"/>
              </w:rPr>
              <w:pPrChange w:id="5255" w:author="Lane, Stefanie" w:date="2023-09-27T17:47:00Z">
                <w:pPr>
                  <w:spacing w:after="0" w:line="240" w:lineRule="auto"/>
                  <w:jc w:val="center"/>
                </w:pPr>
              </w:pPrChange>
            </w:pPr>
            <w:del w:id="5256"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59BCD444" w14:textId="345545D1" w:rsidR="00D143A8" w:rsidRPr="00C44004" w:rsidDel="00CB6B19" w:rsidRDefault="00D143A8">
            <w:pPr>
              <w:rPr>
                <w:del w:id="5257" w:author="Lane, Stefanie" w:date="2023-09-27T17:47:00Z"/>
                <w:rFonts w:ascii="Calibri" w:eastAsia="Times New Roman" w:hAnsi="Calibri" w:cs="Calibri"/>
                <w:color w:val="000000"/>
              </w:rPr>
              <w:pPrChange w:id="5258" w:author="Lane, Stefanie" w:date="2023-09-27T17:47:00Z">
                <w:pPr>
                  <w:spacing w:after="0" w:line="240" w:lineRule="auto"/>
                  <w:jc w:val="center"/>
                </w:pPr>
              </w:pPrChange>
            </w:pPr>
            <w:del w:id="5259"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nil"/>
              <w:right w:val="single" w:sz="8" w:space="0" w:color="auto"/>
            </w:tcBorders>
            <w:shd w:val="clear" w:color="auto" w:fill="auto"/>
            <w:noWrap/>
            <w:vAlign w:val="bottom"/>
            <w:hideMark/>
          </w:tcPr>
          <w:p w14:paraId="3C280E8B" w14:textId="0DE0C3DD" w:rsidR="00D143A8" w:rsidRPr="00C44004" w:rsidDel="00CB6B19" w:rsidRDefault="00D143A8">
            <w:pPr>
              <w:rPr>
                <w:del w:id="5260" w:author="Lane, Stefanie" w:date="2023-09-27T17:47:00Z"/>
                <w:rFonts w:ascii="Calibri" w:eastAsia="Times New Roman" w:hAnsi="Calibri" w:cs="Calibri"/>
                <w:color w:val="000000"/>
              </w:rPr>
              <w:pPrChange w:id="5261" w:author="Lane, Stefanie" w:date="2023-09-27T17:47:00Z">
                <w:pPr>
                  <w:spacing w:after="0" w:line="240" w:lineRule="auto"/>
                  <w:jc w:val="center"/>
                </w:pPr>
              </w:pPrChange>
            </w:pPr>
            <w:del w:id="5262" w:author="Lane, Stefanie" w:date="2023-09-27T17:47:00Z">
              <w:r w:rsidRPr="00C44004" w:rsidDel="00CB6B19">
                <w:rPr>
                  <w:rFonts w:ascii="Calibri" w:eastAsia="Times New Roman" w:hAnsi="Calibri" w:cs="Calibri"/>
                  <w:color w:val="000000"/>
                </w:rPr>
                <w:delText>+</w:delText>
              </w:r>
            </w:del>
          </w:p>
        </w:tc>
      </w:tr>
      <w:tr w:rsidR="00D143A8" w:rsidRPr="00C44004" w:rsidDel="00CB6B19" w14:paraId="582196F4" w14:textId="78AD177A" w:rsidTr="00D143A8">
        <w:trPr>
          <w:trHeight w:val="290"/>
          <w:del w:id="5263" w:author="Lane, Stefanie" w:date="2023-09-27T17:47:00Z"/>
        </w:trPr>
        <w:tc>
          <w:tcPr>
            <w:tcW w:w="1311" w:type="dxa"/>
            <w:vMerge/>
            <w:tcBorders>
              <w:top w:val="nil"/>
              <w:left w:val="single" w:sz="8" w:space="0" w:color="auto"/>
              <w:bottom w:val="single" w:sz="8" w:space="0" w:color="000000"/>
              <w:right w:val="nil"/>
            </w:tcBorders>
            <w:vAlign w:val="center"/>
            <w:hideMark/>
          </w:tcPr>
          <w:p w14:paraId="34B99703" w14:textId="190EA07B" w:rsidR="00D143A8" w:rsidRPr="00C44004" w:rsidDel="00CB6B19" w:rsidRDefault="00D143A8">
            <w:pPr>
              <w:rPr>
                <w:del w:id="5264" w:author="Lane, Stefanie" w:date="2023-09-27T17:47:00Z"/>
                <w:rFonts w:ascii="Calibri" w:eastAsia="Times New Roman" w:hAnsi="Calibri" w:cs="Calibri"/>
                <w:color w:val="000000"/>
              </w:rPr>
              <w:pPrChange w:id="526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EE31C50" w14:textId="612F58CA" w:rsidR="00D143A8" w:rsidRPr="00C44004" w:rsidDel="00CB6B19" w:rsidRDefault="00D143A8">
            <w:pPr>
              <w:rPr>
                <w:del w:id="5266" w:author="Lane, Stefanie" w:date="2023-09-27T17:47:00Z"/>
                <w:rFonts w:ascii="Calibri" w:eastAsia="Times New Roman" w:hAnsi="Calibri" w:cs="Calibri"/>
                <w:color w:val="000000"/>
              </w:rPr>
              <w:pPrChange w:id="526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4BE22758" w:rsidR="00D143A8" w:rsidRPr="00C44004" w:rsidDel="00CB6B19" w:rsidRDefault="00D143A8">
            <w:pPr>
              <w:rPr>
                <w:del w:id="5268" w:author="Lane, Stefanie" w:date="2023-09-27T17:47:00Z"/>
                <w:rFonts w:ascii="Calibri" w:eastAsia="Times New Roman" w:hAnsi="Calibri" w:cs="Calibri"/>
                <w:i/>
                <w:iCs/>
                <w:color w:val="000000"/>
              </w:rPr>
              <w:pPrChange w:id="5269" w:author="Lane, Stefanie" w:date="2023-09-27T17:47:00Z">
                <w:pPr>
                  <w:spacing w:after="0" w:line="240" w:lineRule="auto"/>
                </w:pPr>
              </w:pPrChange>
            </w:pPr>
            <w:del w:id="5270" w:author="Lane, Stefanie" w:date="2023-09-27T17:47:00Z">
              <w:r w:rsidRPr="00C44004" w:rsidDel="00CB6B19">
                <w:rPr>
                  <w:rFonts w:ascii="Calibri" w:eastAsia="Times New Roman" w:hAnsi="Calibri" w:cs="Calibri"/>
                  <w:i/>
                  <w:iCs/>
                  <w:color w:val="000000"/>
                </w:rPr>
                <w:delText>Agrostis stolonifera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36FD098" w:rsidR="00D143A8" w:rsidRPr="00C44004" w:rsidDel="00CB6B19" w:rsidRDefault="00D143A8">
            <w:pPr>
              <w:rPr>
                <w:del w:id="5271" w:author="Lane, Stefanie" w:date="2023-09-27T17:47:00Z"/>
                <w:rFonts w:ascii="Calibri" w:eastAsia="Times New Roman" w:hAnsi="Calibri" w:cs="Calibri"/>
                <w:color w:val="000000"/>
              </w:rPr>
              <w:pPrChange w:id="5272" w:author="Lane, Stefanie" w:date="2023-09-27T17:47:00Z">
                <w:pPr>
                  <w:spacing w:after="0" w:line="240" w:lineRule="auto"/>
                  <w:jc w:val="center"/>
                </w:pPr>
              </w:pPrChange>
            </w:pPr>
            <w:del w:id="5273"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263459A8" w:rsidR="00D143A8" w:rsidRPr="00C44004" w:rsidDel="00CB6B19" w:rsidRDefault="00D143A8">
            <w:pPr>
              <w:rPr>
                <w:del w:id="5274" w:author="Lane, Stefanie" w:date="2023-09-27T17:47:00Z"/>
                <w:rFonts w:ascii="Calibri" w:eastAsia="Times New Roman" w:hAnsi="Calibri" w:cs="Calibri"/>
                <w:color w:val="000000"/>
              </w:rPr>
              <w:pPrChange w:id="5275" w:author="Lane, Stefanie" w:date="2023-09-27T17:47:00Z">
                <w:pPr>
                  <w:spacing w:after="0" w:line="240" w:lineRule="auto"/>
                  <w:jc w:val="center"/>
                </w:pPr>
              </w:pPrChange>
            </w:pPr>
            <w:del w:id="5276" w:author="Lane, Stefanie" w:date="2023-09-27T17:47:00Z">
              <w:r w:rsidRPr="00C44004" w:rsidDel="00CB6B19">
                <w:rPr>
                  <w:rFonts w:ascii="Calibri" w:eastAsia="Times New Roman" w:hAnsi="Calibri" w:cs="Calibri"/>
                  <w:color w:val="000000"/>
                </w:rPr>
                <w:delText>0.8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244D5E41" w:rsidR="00D143A8" w:rsidRPr="00C44004" w:rsidDel="00CB6B19" w:rsidRDefault="00D143A8">
            <w:pPr>
              <w:rPr>
                <w:del w:id="5277" w:author="Lane, Stefanie" w:date="2023-09-27T17:47:00Z"/>
                <w:rFonts w:ascii="Calibri" w:eastAsia="Times New Roman" w:hAnsi="Calibri" w:cs="Calibri"/>
                <w:color w:val="000000"/>
              </w:rPr>
              <w:pPrChange w:id="5278" w:author="Lane, Stefanie" w:date="2023-09-27T17:47:00Z">
                <w:pPr>
                  <w:spacing w:after="0" w:line="240" w:lineRule="auto"/>
                  <w:jc w:val="center"/>
                </w:pPr>
              </w:pPrChange>
            </w:pPr>
            <w:del w:id="5279" w:author="Lane, Stefanie" w:date="2023-09-27T17:47:00Z">
              <w:r w:rsidRPr="00C44004" w:rsidDel="00CB6B19">
                <w:rPr>
                  <w:rFonts w:ascii="Calibri" w:eastAsia="Times New Roman" w:hAnsi="Calibri" w:cs="Calibri"/>
                  <w:color w:val="000000"/>
                </w:rPr>
                <w:delText>0.6</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0813BFAD" w:rsidR="00D143A8" w:rsidRPr="00C44004" w:rsidDel="00CB6B19" w:rsidRDefault="00D143A8">
            <w:pPr>
              <w:rPr>
                <w:del w:id="5280" w:author="Lane, Stefanie" w:date="2023-09-27T17:47:00Z"/>
                <w:rFonts w:ascii="Calibri" w:eastAsia="Times New Roman" w:hAnsi="Calibri" w:cs="Calibri"/>
                <w:color w:val="000000"/>
              </w:rPr>
              <w:pPrChange w:id="5281" w:author="Lane, Stefanie" w:date="2023-09-27T17:47:00Z">
                <w:pPr>
                  <w:spacing w:after="0" w:line="240" w:lineRule="auto"/>
                  <w:jc w:val="center"/>
                </w:pPr>
              </w:pPrChange>
            </w:pPr>
            <w:del w:id="5282" w:author="Lane, Stefanie" w:date="2023-09-27T17:47:00Z">
              <w:r w:rsidRPr="00C44004" w:rsidDel="00CB6B19">
                <w:rPr>
                  <w:rFonts w:ascii="Calibri" w:eastAsia="Times New Roman" w:hAnsi="Calibri" w:cs="Calibri"/>
                  <w:color w:val="000000"/>
                </w:rPr>
                <w:delText>+</w:delText>
              </w:r>
            </w:del>
          </w:p>
        </w:tc>
      </w:tr>
      <w:tr w:rsidR="00D143A8" w:rsidRPr="00C44004" w:rsidDel="00CB6B19" w14:paraId="35670F92" w14:textId="615C54EA" w:rsidTr="00D143A8">
        <w:trPr>
          <w:trHeight w:val="290"/>
          <w:del w:id="5283" w:author="Lane, Stefanie" w:date="2023-09-27T17:47:00Z"/>
        </w:trPr>
        <w:tc>
          <w:tcPr>
            <w:tcW w:w="1311" w:type="dxa"/>
            <w:vMerge/>
            <w:tcBorders>
              <w:top w:val="nil"/>
              <w:left w:val="single" w:sz="8" w:space="0" w:color="auto"/>
              <w:bottom w:val="single" w:sz="8" w:space="0" w:color="000000"/>
              <w:right w:val="nil"/>
            </w:tcBorders>
            <w:vAlign w:val="center"/>
            <w:hideMark/>
          </w:tcPr>
          <w:p w14:paraId="1BA8E197" w14:textId="236A960A" w:rsidR="00D143A8" w:rsidRPr="00C44004" w:rsidDel="00CB6B19" w:rsidRDefault="00D143A8">
            <w:pPr>
              <w:rPr>
                <w:del w:id="5284" w:author="Lane, Stefanie" w:date="2023-09-27T17:47:00Z"/>
                <w:rFonts w:ascii="Calibri" w:eastAsia="Times New Roman" w:hAnsi="Calibri" w:cs="Calibri"/>
                <w:color w:val="000000"/>
              </w:rPr>
              <w:pPrChange w:id="528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8E31441" w14:textId="4B0AB4B4" w:rsidR="00D143A8" w:rsidRPr="00C44004" w:rsidDel="00CB6B19" w:rsidRDefault="00D143A8">
            <w:pPr>
              <w:rPr>
                <w:del w:id="5286" w:author="Lane, Stefanie" w:date="2023-09-27T17:47:00Z"/>
                <w:rFonts w:ascii="Calibri" w:eastAsia="Times New Roman" w:hAnsi="Calibri" w:cs="Calibri"/>
                <w:color w:val="000000"/>
              </w:rPr>
              <w:pPrChange w:id="528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A8CD681" w14:textId="0313229D" w:rsidR="00D143A8" w:rsidRPr="00C44004" w:rsidDel="00CB6B19" w:rsidRDefault="00D143A8">
            <w:pPr>
              <w:rPr>
                <w:del w:id="5288" w:author="Lane, Stefanie" w:date="2023-09-27T17:47:00Z"/>
                <w:rFonts w:ascii="Calibri" w:eastAsia="Times New Roman" w:hAnsi="Calibri" w:cs="Calibri"/>
                <w:i/>
                <w:iCs/>
                <w:color w:val="000000"/>
              </w:rPr>
              <w:pPrChange w:id="5289" w:author="Lane, Stefanie" w:date="2023-09-27T17:47:00Z">
                <w:pPr>
                  <w:spacing w:after="0" w:line="240" w:lineRule="auto"/>
                </w:pPr>
              </w:pPrChange>
            </w:pPr>
            <w:del w:id="5290" w:author="Lane, Stefanie" w:date="2023-09-27T17:47:00Z">
              <w:r w:rsidRPr="00C44004" w:rsidDel="00CB6B19">
                <w:rPr>
                  <w:rFonts w:ascii="Calibri" w:eastAsia="Times New Roman" w:hAnsi="Calibri" w:cs="Calibri"/>
                  <w:i/>
                  <w:iCs/>
                  <w:color w:val="000000"/>
                </w:rPr>
                <w:delText>Phalaris arundinacea</w:delText>
              </w:r>
            </w:del>
          </w:p>
        </w:tc>
        <w:tc>
          <w:tcPr>
            <w:tcW w:w="960" w:type="dxa"/>
            <w:tcBorders>
              <w:top w:val="nil"/>
              <w:left w:val="nil"/>
              <w:bottom w:val="nil"/>
              <w:right w:val="nil"/>
            </w:tcBorders>
            <w:shd w:val="clear" w:color="auto" w:fill="auto"/>
            <w:noWrap/>
            <w:vAlign w:val="bottom"/>
            <w:hideMark/>
          </w:tcPr>
          <w:p w14:paraId="080E0B5A" w14:textId="40FC6C24" w:rsidR="00D143A8" w:rsidRPr="00C44004" w:rsidDel="00CB6B19" w:rsidRDefault="00D143A8">
            <w:pPr>
              <w:rPr>
                <w:del w:id="5291" w:author="Lane, Stefanie" w:date="2023-09-27T17:47:00Z"/>
                <w:rFonts w:ascii="Calibri" w:eastAsia="Times New Roman" w:hAnsi="Calibri" w:cs="Calibri"/>
                <w:color w:val="000000"/>
              </w:rPr>
              <w:pPrChange w:id="5292" w:author="Lane, Stefanie" w:date="2023-09-27T17:47:00Z">
                <w:pPr>
                  <w:spacing w:after="0" w:line="240" w:lineRule="auto"/>
                  <w:jc w:val="center"/>
                </w:pPr>
              </w:pPrChange>
            </w:pPr>
            <w:del w:id="5293"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DD6322C" w14:textId="1DF3E3E5" w:rsidR="00D143A8" w:rsidRPr="00C44004" w:rsidDel="00CB6B19" w:rsidRDefault="00D143A8">
            <w:pPr>
              <w:rPr>
                <w:del w:id="5294" w:author="Lane, Stefanie" w:date="2023-09-27T17:47:00Z"/>
                <w:rFonts w:ascii="Calibri" w:eastAsia="Times New Roman" w:hAnsi="Calibri" w:cs="Calibri"/>
                <w:color w:val="000000"/>
              </w:rPr>
              <w:pPrChange w:id="5295" w:author="Lane, Stefanie" w:date="2023-09-27T17:47:00Z">
                <w:pPr>
                  <w:spacing w:after="0" w:line="240" w:lineRule="auto"/>
                  <w:jc w:val="center"/>
                </w:pPr>
              </w:pPrChange>
            </w:pPr>
            <w:del w:id="5296"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3D4F777C" w14:textId="6A454E7C" w:rsidR="00D143A8" w:rsidRPr="00C44004" w:rsidDel="00CB6B19" w:rsidRDefault="00D143A8">
            <w:pPr>
              <w:rPr>
                <w:del w:id="5297" w:author="Lane, Stefanie" w:date="2023-09-27T17:47:00Z"/>
                <w:rFonts w:ascii="Calibri" w:eastAsia="Times New Roman" w:hAnsi="Calibri" w:cs="Calibri"/>
                <w:color w:val="000000"/>
              </w:rPr>
              <w:pPrChange w:id="5298" w:author="Lane, Stefanie" w:date="2023-09-27T17:47:00Z">
                <w:pPr>
                  <w:spacing w:after="0" w:line="240" w:lineRule="auto"/>
                  <w:jc w:val="center"/>
                </w:pPr>
              </w:pPrChange>
            </w:pPr>
            <w:del w:id="5299" w:author="Lane, Stefanie" w:date="2023-09-27T17:47:00Z">
              <w:r w:rsidRPr="00C44004" w:rsidDel="00CB6B19">
                <w:rPr>
                  <w:rFonts w:ascii="Calibri" w:eastAsia="Times New Roman" w:hAnsi="Calibri" w:cs="Calibri"/>
                  <w:color w:val="000000"/>
                </w:rPr>
                <w:delText>1.1</w:delText>
              </w:r>
            </w:del>
          </w:p>
        </w:tc>
        <w:tc>
          <w:tcPr>
            <w:tcW w:w="1560" w:type="dxa"/>
            <w:tcBorders>
              <w:top w:val="nil"/>
              <w:left w:val="nil"/>
              <w:bottom w:val="nil"/>
              <w:right w:val="single" w:sz="8" w:space="0" w:color="auto"/>
            </w:tcBorders>
            <w:shd w:val="clear" w:color="auto" w:fill="auto"/>
            <w:noWrap/>
            <w:vAlign w:val="bottom"/>
            <w:hideMark/>
          </w:tcPr>
          <w:p w14:paraId="2CA79E0C" w14:textId="6E161CD0" w:rsidR="00D143A8" w:rsidRPr="00C44004" w:rsidDel="00CB6B19" w:rsidRDefault="00D143A8">
            <w:pPr>
              <w:rPr>
                <w:del w:id="5300" w:author="Lane, Stefanie" w:date="2023-09-27T17:47:00Z"/>
                <w:rFonts w:ascii="Calibri" w:eastAsia="Times New Roman" w:hAnsi="Calibri" w:cs="Calibri"/>
                <w:color w:val="000000"/>
              </w:rPr>
              <w:pPrChange w:id="5301" w:author="Lane, Stefanie" w:date="2023-09-27T17:47:00Z">
                <w:pPr>
                  <w:spacing w:after="0" w:line="240" w:lineRule="auto"/>
                  <w:jc w:val="center"/>
                </w:pPr>
              </w:pPrChange>
            </w:pPr>
            <w:del w:id="5302" w:author="Lane, Stefanie" w:date="2023-09-27T17:47:00Z">
              <w:r w:rsidRPr="00C44004" w:rsidDel="00CB6B19">
                <w:rPr>
                  <w:rFonts w:ascii="Calibri" w:eastAsia="Times New Roman" w:hAnsi="Calibri" w:cs="Calibri"/>
                  <w:color w:val="000000"/>
                </w:rPr>
                <w:delText>+</w:delText>
              </w:r>
            </w:del>
          </w:p>
        </w:tc>
      </w:tr>
      <w:tr w:rsidR="00D143A8" w:rsidRPr="00C44004" w:rsidDel="00CB6B19" w14:paraId="29399D25" w14:textId="0669225E" w:rsidTr="00D143A8">
        <w:trPr>
          <w:trHeight w:val="290"/>
          <w:del w:id="5303" w:author="Lane, Stefanie" w:date="2023-09-27T17:47:00Z"/>
        </w:trPr>
        <w:tc>
          <w:tcPr>
            <w:tcW w:w="1311" w:type="dxa"/>
            <w:vMerge/>
            <w:tcBorders>
              <w:top w:val="nil"/>
              <w:left w:val="single" w:sz="8" w:space="0" w:color="auto"/>
              <w:bottom w:val="single" w:sz="8" w:space="0" w:color="000000"/>
              <w:right w:val="nil"/>
            </w:tcBorders>
            <w:vAlign w:val="center"/>
            <w:hideMark/>
          </w:tcPr>
          <w:p w14:paraId="4DCD2C61" w14:textId="2E3290DE" w:rsidR="00D143A8" w:rsidRPr="00C44004" w:rsidDel="00CB6B19" w:rsidRDefault="00D143A8">
            <w:pPr>
              <w:rPr>
                <w:del w:id="5304" w:author="Lane, Stefanie" w:date="2023-09-27T17:47:00Z"/>
                <w:rFonts w:ascii="Calibri" w:eastAsia="Times New Roman" w:hAnsi="Calibri" w:cs="Calibri"/>
                <w:color w:val="000000"/>
              </w:rPr>
              <w:pPrChange w:id="530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2C64FF" w14:textId="64EC51CA" w:rsidR="00D143A8" w:rsidRPr="00C44004" w:rsidDel="00CB6B19" w:rsidRDefault="00D143A8">
            <w:pPr>
              <w:rPr>
                <w:del w:id="5306" w:author="Lane, Stefanie" w:date="2023-09-27T17:47:00Z"/>
                <w:rFonts w:ascii="Calibri" w:eastAsia="Times New Roman" w:hAnsi="Calibri" w:cs="Calibri"/>
                <w:color w:val="000000"/>
              </w:rPr>
              <w:pPrChange w:id="530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05F429E6" w:rsidR="00D143A8" w:rsidRPr="00C44004" w:rsidDel="00CB6B19" w:rsidRDefault="00D143A8">
            <w:pPr>
              <w:rPr>
                <w:del w:id="5308" w:author="Lane, Stefanie" w:date="2023-09-27T17:47:00Z"/>
                <w:rFonts w:ascii="Calibri" w:eastAsia="Times New Roman" w:hAnsi="Calibri" w:cs="Calibri"/>
                <w:i/>
                <w:iCs/>
                <w:color w:val="000000"/>
              </w:rPr>
              <w:pPrChange w:id="5309" w:author="Lane, Stefanie" w:date="2023-09-27T17:47:00Z">
                <w:pPr>
                  <w:spacing w:after="0" w:line="240" w:lineRule="auto"/>
                </w:pPr>
              </w:pPrChange>
            </w:pPr>
            <w:del w:id="5310" w:author="Lane, Stefanie" w:date="2023-09-27T17:47:00Z">
              <w:r w:rsidRPr="00C44004" w:rsidDel="00CB6B19">
                <w:rPr>
                  <w:rFonts w:ascii="Calibri" w:eastAsia="Times New Roman" w:hAnsi="Calibri" w:cs="Calibri"/>
                  <w:i/>
                  <w:iCs/>
                  <w:color w:val="000000"/>
                </w:rPr>
                <w:delText>Cirsium arvense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014C976D" w:rsidR="00D143A8" w:rsidRPr="00C44004" w:rsidDel="00CB6B19" w:rsidRDefault="00D143A8">
            <w:pPr>
              <w:rPr>
                <w:del w:id="5311" w:author="Lane, Stefanie" w:date="2023-09-27T17:47:00Z"/>
                <w:rFonts w:ascii="Calibri" w:eastAsia="Times New Roman" w:hAnsi="Calibri" w:cs="Calibri"/>
                <w:color w:val="000000"/>
              </w:rPr>
              <w:pPrChange w:id="5312" w:author="Lane, Stefanie" w:date="2023-09-27T17:47:00Z">
                <w:pPr>
                  <w:spacing w:after="0" w:line="240" w:lineRule="auto"/>
                  <w:jc w:val="center"/>
                </w:pPr>
              </w:pPrChange>
            </w:pPr>
            <w:del w:id="531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nil"/>
              <w:right w:val="nil"/>
            </w:tcBorders>
            <w:shd w:val="clear" w:color="auto" w:fill="auto"/>
            <w:noWrap/>
            <w:vAlign w:val="bottom"/>
            <w:hideMark/>
          </w:tcPr>
          <w:p w14:paraId="725B7702" w14:textId="7F94FE4A" w:rsidR="00D143A8" w:rsidRPr="00C44004" w:rsidDel="00CB6B19" w:rsidRDefault="00D143A8">
            <w:pPr>
              <w:rPr>
                <w:del w:id="5314" w:author="Lane, Stefanie" w:date="2023-09-27T17:47:00Z"/>
                <w:rFonts w:ascii="Calibri" w:eastAsia="Times New Roman" w:hAnsi="Calibri" w:cs="Calibri"/>
                <w:color w:val="000000"/>
              </w:rPr>
              <w:pPrChange w:id="5315" w:author="Lane, Stefanie" w:date="2023-09-27T17:47:00Z">
                <w:pPr>
                  <w:spacing w:after="0" w:line="240" w:lineRule="auto"/>
                  <w:jc w:val="center"/>
                </w:pPr>
              </w:pPrChange>
            </w:pPr>
            <w:del w:id="5316"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33432C2C" w:rsidR="00D143A8" w:rsidRPr="00C44004" w:rsidDel="00CB6B19" w:rsidRDefault="00D143A8">
            <w:pPr>
              <w:rPr>
                <w:del w:id="5317" w:author="Lane, Stefanie" w:date="2023-09-27T17:47:00Z"/>
                <w:rFonts w:ascii="Calibri" w:eastAsia="Times New Roman" w:hAnsi="Calibri" w:cs="Calibri"/>
                <w:color w:val="000000"/>
              </w:rPr>
              <w:pPrChange w:id="5318" w:author="Lane, Stefanie" w:date="2023-09-27T17:47:00Z">
                <w:pPr>
                  <w:spacing w:after="0" w:line="240" w:lineRule="auto"/>
                  <w:jc w:val="center"/>
                </w:pPr>
              </w:pPrChange>
            </w:pPr>
            <w:del w:id="5319"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D677E67" w:rsidR="00D143A8" w:rsidRPr="00C44004" w:rsidDel="00CB6B19" w:rsidRDefault="00D143A8">
            <w:pPr>
              <w:rPr>
                <w:del w:id="5320" w:author="Lane, Stefanie" w:date="2023-09-27T17:47:00Z"/>
                <w:rFonts w:ascii="Calibri" w:eastAsia="Times New Roman" w:hAnsi="Calibri" w:cs="Calibri"/>
                <w:color w:val="000000"/>
              </w:rPr>
              <w:pPrChange w:id="5321" w:author="Lane, Stefanie" w:date="2023-09-27T17:47:00Z">
                <w:pPr>
                  <w:spacing w:after="0" w:line="240" w:lineRule="auto"/>
                  <w:jc w:val="center"/>
                </w:pPr>
              </w:pPrChange>
            </w:pPr>
            <w:del w:id="5322"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0F4CB14F" w14:textId="40112CEF" w:rsidTr="00D143A8">
        <w:trPr>
          <w:trHeight w:val="290"/>
          <w:del w:id="5323" w:author="Lane, Stefanie" w:date="2023-09-27T17:47:00Z"/>
        </w:trPr>
        <w:tc>
          <w:tcPr>
            <w:tcW w:w="1311" w:type="dxa"/>
            <w:vMerge/>
            <w:tcBorders>
              <w:top w:val="nil"/>
              <w:left w:val="single" w:sz="8" w:space="0" w:color="auto"/>
              <w:bottom w:val="single" w:sz="8" w:space="0" w:color="000000"/>
              <w:right w:val="nil"/>
            </w:tcBorders>
            <w:vAlign w:val="center"/>
            <w:hideMark/>
          </w:tcPr>
          <w:p w14:paraId="224E56E8" w14:textId="0A5827D3" w:rsidR="00D143A8" w:rsidRPr="00C44004" w:rsidDel="00CB6B19" w:rsidRDefault="00D143A8">
            <w:pPr>
              <w:rPr>
                <w:del w:id="5324" w:author="Lane, Stefanie" w:date="2023-09-27T17:47:00Z"/>
                <w:rFonts w:ascii="Calibri" w:eastAsia="Times New Roman" w:hAnsi="Calibri" w:cs="Calibri"/>
                <w:color w:val="000000"/>
              </w:rPr>
              <w:pPrChange w:id="532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268BA2E" w14:textId="72FC7B8D" w:rsidR="00D143A8" w:rsidRPr="00C44004" w:rsidDel="00CB6B19" w:rsidRDefault="00D143A8">
            <w:pPr>
              <w:rPr>
                <w:del w:id="5326" w:author="Lane, Stefanie" w:date="2023-09-27T17:47:00Z"/>
                <w:rFonts w:ascii="Calibri" w:eastAsia="Times New Roman" w:hAnsi="Calibri" w:cs="Calibri"/>
                <w:color w:val="000000"/>
              </w:rPr>
              <w:pPrChange w:id="5327"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76BB3D84" w14:textId="7B4C7927" w:rsidR="00D143A8" w:rsidRPr="00C44004" w:rsidDel="00CB6B19" w:rsidRDefault="00D143A8">
            <w:pPr>
              <w:rPr>
                <w:del w:id="5328" w:author="Lane, Stefanie" w:date="2023-09-27T17:47:00Z"/>
                <w:rFonts w:ascii="Calibri" w:eastAsia="Times New Roman" w:hAnsi="Calibri" w:cs="Calibri"/>
                <w:i/>
                <w:iCs/>
                <w:color w:val="000000"/>
              </w:rPr>
              <w:pPrChange w:id="5329" w:author="Lane, Stefanie" w:date="2023-09-27T17:47:00Z">
                <w:pPr>
                  <w:spacing w:after="0" w:line="240" w:lineRule="auto"/>
                </w:pPr>
              </w:pPrChange>
            </w:pPr>
            <w:del w:id="5330" w:author="Lane, Stefanie" w:date="2023-09-27T17:47:00Z">
              <w:r w:rsidRPr="00C44004" w:rsidDel="00CB6B19">
                <w:rPr>
                  <w:rFonts w:ascii="Calibri" w:eastAsia="Times New Roman" w:hAnsi="Calibri" w:cs="Calibri"/>
                  <w:i/>
                  <w:iCs/>
                  <w:color w:val="000000"/>
                </w:rPr>
                <w:delText>Iris pseudacorus</w:delText>
              </w:r>
            </w:del>
          </w:p>
        </w:tc>
        <w:tc>
          <w:tcPr>
            <w:tcW w:w="960" w:type="dxa"/>
            <w:tcBorders>
              <w:top w:val="nil"/>
              <w:left w:val="nil"/>
              <w:bottom w:val="single" w:sz="4" w:space="0" w:color="auto"/>
              <w:right w:val="nil"/>
            </w:tcBorders>
            <w:shd w:val="clear" w:color="auto" w:fill="auto"/>
            <w:noWrap/>
            <w:vAlign w:val="bottom"/>
            <w:hideMark/>
          </w:tcPr>
          <w:p w14:paraId="0833E3BF" w14:textId="46837CC8" w:rsidR="00D143A8" w:rsidRPr="00C44004" w:rsidDel="00CB6B19" w:rsidRDefault="00D143A8">
            <w:pPr>
              <w:rPr>
                <w:del w:id="5331" w:author="Lane, Stefanie" w:date="2023-09-27T17:47:00Z"/>
                <w:rFonts w:ascii="Calibri" w:eastAsia="Times New Roman" w:hAnsi="Calibri" w:cs="Calibri"/>
                <w:color w:val="000000"/>
              </w:rPr>
              <w:pPrChange w:id="5332" w:author="Lane, Stefanie" w:date="2023-09-27T17:47:00Z">
                <w:pPr>
                  <w:spacing w:after="0" w:line="240" w:lineRule="auto"/>
                  <w:jc w:val="center"/>
                </w:pPr>
              </w:pPrChange>
            </w:pPr>
            <w:del w:id="533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48382498" w:rsidR="00D143A8" w:rsidRPr="00C44004" w:rsidDel="00CB6B19" w:rsidRDefault="00D143A8">
            <w:pPr>
              <w:rPr>
                <w:del w:id="5334" w:author="Lane, Stefanie" w:date="2023-09-27T17:47:00Z"/>
                <w:rFonts w:ascii="Calibri" w:eastAsia="Times New Roman" w:hAnsi="Calibri" w:cs="Calibri"/>
                <w:color w:val="000000"/>
              </w:rPr>
              <w:pPrChange w:id="5335" w:author="Lane, Stefanie" w:date="2023-09-27T17:47:00Z">
                <w:pPr>
                  <w:spacing w:after="0" w:line="240" w:lineRule="auto"/>
                  <w:jc w:val="center"/>
                </w:pPr>
              </w:pPrChange>
            </w:pPr>
            <w:del w:id="5336"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4" w:space="0" w:color="auto"/>
              <w:right w:val="nil"/>
            </w:tcBorders>
            <w:shd w:val="clear" w:color="auto" w:fill="auto"/>
            <w:noWrap/>
            <w:vAlign w:val="bottom"/>
            <w:hideMark/>
          </w:tcPr>
          <w:p w14:paraId="394362DA" w14:textId="43583494" w:rsidR="00D143A8" w:rsidRPr="00C44004" w:rsidDel="00CB6B19" w:rsidRDefault="00D143A8">
            <w:pPr>
              <w:rPr>
                <w:del w:id="5337" w:author="Lane, Stefanie" w:date="2023-09-27T17:47:00Z"/>
                <w:rFonts w:ascii="Calibri" w:eastAsia="Times New Roman" w:hAnsi="Calibri" w:cs="Calibri"/>
                <w:color w:val="000000"/>
              </w:rPr>
              <w:pPrChange w:id="5338" w:author="Lane, Stefanie" w:date="2023-09-27T17:47:00Z">
                <w:pPr>
                  <w:spacing w:after="0" w:line="240" w:lineRule="auto"/>
                  <w:jc w:val="center"/>
                </w:pPr>
              </w:pPrChange>
            </w:pPr>
            <w:del w:id="5339"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4B7890A" w:rsidR="00D143A8" w:rsidRPr="00C44004" w:rsidDel="00CB6B19" w:rsidRDefault="00D143A8">
            <w:pPr>
              <w:rPr>
                <w:del w:id="5340" w:author="Lane, Stefanie" w:date="2023-09-27T17:47:00Z"/>
                <w:rFonts w:ascii="Calibri" w:eastAsia="Times New Roman" w:hAnsi="Calibri" w:cs="Calibri"/>
                <w:color w:val="000000"/>
              </w:rPr>
              <w:pPrChange w:id="5341" w:author="Lane, Stefanie" w:date="2023-09-27T17:47:00Z">
                <w:pPr>
                  <w:spacing w:after="0" w:line="240" w:lineRule="auto"/>
                  <w:jc w:val="center"/>
                </w:pPr>
              </w:pPrChange>
            </w:pPr>
            <w:del w:id="5342"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77CF0FB5" w14:textId="052C1E3B" w:rsidTr="00D143A8">
        <w:trPr>
          <w:trHeight w:val="300"/>
          <w:del w:id="5343" w:author="Lane, Stefanie" w:date="2023-09-27T17:47:00Z"/>
        </w:trPr>
        <w:tc>
          <w:tcPr>
            <w:tcW w:w="1311" w:type="dxa"/>
            <w:vMerge/>
            <w:tcBorders>
              <w:top w:val="nil"/>
              <w:left w:val="single" w:sz="8" w:space="0" w:color="auto"/>
              <w:bottom w:val="single" w:sz="8" w:space="0" w:color="000000"/>
              <w:right w:val="nil"/>
            </w:tcBorders>
            <w:vAlign w:val="center"/>
            <w:hideMark/>
          </w:tcPr>
          <w:p w14:paraId="0C3ACEC9" w14:textId="6DF5A0AB" w:rsidR="00D143A8" w:rsidRPr="00C44004" w:rsidDel="00CB6B19" w:rsidRDefault="00D143A8">
            <w:pPr>
              <w:rPr>
                <w:del w:id="5344" w:author="Lane, Stefanie" w:date="2023-09-27T17:47:00Z"/>
                <w:rFonts w:ascii="Calibri" w:eastAsia="Times New Roman" w:hAnsi="Calibri" w:cs="Calibri"/>
                <w:color w:val="000000"/>
              </w:rPr>
              <w:pPrChange w:id="534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71BB981" w14:textId="0321A3C8" w:rsidR="00D143A8" w:rsidRPr="00C44004" w:rsidDel="00CB6B19" w:rsidRDefault="00D143A8">
            <w:pPr>
              <w:rPr>
                <w:del w:id="5346" w:author="Lane, Stefanie" w:date="2023-09-27T17:47:00Z"/>
                <w:rFonts w:ascii="Calibri" w:eastAsia="Times New Roman" w:hAnsi="Calibri" w:cs="Calibri"/>
                <w:color w:val="000000"/>
              </w:rPr>
              <w:pPrChange w:id="5347"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0DA86474" w14:textId="3478FC72" w:rsidR="00D143A8" w:rsidRPr="00C44004" w:rsidDel="00CB6B19" w:rsidRDefault="00D143A8">
            <w:pPr>
              <w:rPr>
                <w:del w:id="5348" w:author="Lane, Stefanie" w:date="2023-09-27T17:47:00Z"/>
                <w:rFonts w:ascii="Calibri" w:eastAsia="Times New Roman" w:hAnsi="Calibri" w:cs="Calibri"/>
                <w:i/>
                <w:iCs/>
                <w:color w:val="000000"/>
              </w:rPr>
              <w:pPrChange w:id="5349" w:author="Lane, Stefanie" w:date="2023-09-27T17:47:00Z">
                <w:pPr>
                  <w:spacing w:after="0" w:line="240" w:lineRule="auto"/>
                </w:pPr>
              </w:pPrChange>
            </w:pPr>
            <w:del w:id="5350" w:author="Lane, Stefanie" w:date="2023-09-27T17:47:00Z">
              <w:r w:rsidRPr="00C44004" w:rsidDel="00CB6B19">
                <w:rPr>
                  <w:rFonts w:ascii="Calibri" w:eastAsia="Times New Roman" w:hAnsi="Calibri" w:cs="Calibri"/>
                  <w:i/>
                  <w:iCs/>
                  <w:color w:val="000000"/>
                </w:rPr>
                <w:delText>Lycopus europaeus</w:delText>
              </w:r>
            </w:del>
          </w:p>
        </w:tc>
        <w:tc>
          <w:tcPr>
            <w:tcW w:w="960" w:type="dxa"/>
            <w:tcBorders>
              <w:top w:val="nil"/>
              <w:left w:val="nil"/>
              <w:bottom w:val="single" w:sz="8" w:space="0" w:color="auto"/>
              <w:right w:val="nil"/>
            </w:tcBorders>
            <w:shd w:val="clear" w:color="auto" w:fill="auto"/>
            <w:noWrap/>
            <w:vAlign w:val="bottom"/>
            <w:hideMark/>
          </w:tcPr>
          <w:p w14:paraId="102280C6" w14:textId="6BCE4893" w:rsidR="00D143A8" w:rsidRPr="00C44004" w:rsidDel="00CB6B19" w:rsidRDefault="00D143A8">
            <w:pPr>
              <w:rPr>
                <w:del w:id="5351" w:author="Lane, Stefanie" w:date="2023-09-27T17:47:00Z"/>
                <w:rFonts w:ascii="Calibri" w:eastAsia="Times New Roman" w:hAnsi="Calibri" w:cs="Calibri"/>
                <w:color w:val="000000"/>
              </w:rPr>
              <w:pPrChange w:id="5352" w:author="Lane, Stefanie" w:date="2023-09-27T17:47:00Z">
                <w:pPr>
                  <w:spacing w:after="0" w:line="240" w:lineRule="auto"/>
                  <w:jc w:val="center"/>
                </w:pPr>
              </w:pPrChange>
            </w:pPr>
            <w:del w:id="5353"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16B2DC1D" w14:textId="4CEFF9B7" w:rsidR="00D143A8" w:rsidRPr="00C44004" w:rsidDel="00CB6B19" w:rsidRDefault="00D143A8">
            <w:pPr>
              <w:rPr>
                <w:del w:id="5354" w:author="Lane, Stefanie" w:date="2023-09-27T17:47:00Z"/>
                <w:rFonts w:ascii="Calibri" w:eastAsia="Times New Roman" w:hAnsi="Calibri" w:cs="Calibri"/>
                <w:color w:val="000000"/>
              </w:rPr>
              <w:pPrChange w:id="5355" w:author="Lane, Stefanie" w:date="2023-09-27T17:47:00Z">
                <w:pPr>
                  <w:spacing w:after="0" w:line="240" w:lineRule="auto"/>
                  <w:jc w:val="center"/>
                </w:pPr>
              </w:pPrChange>
            </w:pPr>
            <w:del w:id="5356"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66B2F024" w14:textId="4D72298E" w:rsidR="00D143A8" w:rsidRPr="00C44004" w:rsidDel="00CB6B19" w:rsidRDefault="00D143A8">
            <w:pPr>
              <w:rPr>
                <w:del w:id="5357" w:author="Lane, Stefanie" w:date="2023-09-27T17:47:00Z"/>
                <w:rFonts w:ascii="Calibri" w:eastAsia="Times New Roman" w:hAnsi="Calibri" w:cs="Calibri"/>
                <w:color w:val="000000"/>
              </w:rPr>
              <w:pPrChange w:id="5358" w:author="Lane, Stefanie" w:date="2023-09-27T17:47:00Z">
                <w:pPr>
                  <w:spacing w:after="0" w:line="240" w:lineRule="auto"/>
                  <w:jc w:val="center"/>
                </w:pPr>
              </w:pPrChange>
            </w:pPr>
            <w:del w:id="5359"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36AC259F" w:rsidR="00D143A8" w:rsidRPr="00C44004" w:rsidDel="00CB6B19" w:rsidRDefault="00D143A8">
            <w:pPr>
              <w:rPr>
                <w:del w:id="5360" w:author="Lane, Stefanie" w:date="2023-09-27T17:47:00Z"/>
                <w:rFonts w:ascii="Calibri" w:eastAsia="Times New Roman" w:hAnsi="Calibri" w:cs="Calibri"/>
                <w:color w:val="000000"/>
              </w:rPr>
              <w:pPrChange w:id="5361" w:author="Lane, Stefanie" w:date="2023-09-27T17:47:00Z">
                <w:pPr>
                  <w:spacing w:after="0" w:line="240" w:lineRule="auto"/>
                  <w:jc w:val="center"/>
                </w:pPr>
              </w:pPrChange>
            </w:pPr>
            <w:del w:id="5362" w:author="Lane, Stefanie" w:date="2023-09-27T17:47:00Z">
              <w:r w:rsidRPr="00C44004" w:rsidDel="00CB6B19">
                <w:rPr>
                  <w:rFonts w:ascii="Calibri" w:eastAsia="Times New Roman" w:hAnsi="Calibri" w:cs="Calibri"/>
                  <w:color w:val="000000"/>
                </w:rPr>
                <w:delText>gained</w:delText>
              </w:r>
            </w:del>
          </w:p>
        </w:tc>
      </w:tr>
      <w:tr w:rsidR="00D143A8" w:rsidRPr="00C44004" w:rsidDel="00CB6B19" w14:paraId="69B41802" w14:textId="3428D86E" w:rsidTr="00D143A8">
        <w:trPr>
          <w:trHeight w:val="290"/>
          <w:del w:id="5363" w:author="Lane, Stefanie" w:date="2023-09-27T17:47:00Z"/>
        </w:trPr>
        <w:tc>
          <w:tcPr>
            <w:tcW w:w="1311" w:type="dxa"/>
            <w:vMerge/>
            <w:tcBorders>
              <w:top w:val="nil"/>
              <w:left w:val="single" w:sz="8" w:space="0" w:color="auto"/>
              <w:bottom w:val="single" w:sz="8" w:space="0" w:color="000000"/>
              <w:right w:val="nil"/>
            </w:tcBorders>
            <w:vAlign w:val="center"/>
            <w:hideMark/>
          </w:tcPr>
          <w:p w14:paraId="5D9A865E" w14:textId="08906C44" w:rsidR="00D143A8" w:rsidRPr="00C44004" w:rsidDel="00CB6B19" w:rsidRDefault="00D143A8">
            <w:pPr>
              <w:rPr>
                <w:del w:id="5364" w:author="Lane, Stefanie" w:date="2023-09-27T17:47:00Z"/>
                <w:rFonts w:ascii="Calibri" w:eastAsia="Times New Roman" w:hAnsi="Calibri" w:cs="Calibri"/>
                <w:color w:val="000000"/>
              </w:rPr>
              <w:pPrChange w:id="5365"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08C50B95" w:rsidR="00D143A8" w:rsidRPr="00C44004" w:rsidDel="00CB6B19" w:rsidRDefault="00D143A8">
            <w:pPr>
              <w:rPr>
                <w:del w:id="5366" w:author="Lane, Stefanie" w:date="2023-09-27T17:47:00Z"/>
                <w:rFonts w:ascii="Calibri" w:eastAsia="Times New Roman" w:hAnsi="Calibri" w:cs="Calibri"/>
                <w:color w:val="000000"/>
              </w:rPr>
              <w:pPrChange w:id="5367" w:author="Lane, Stefanie" w:date="2023-09-27T17:47:00Z">
                <w:pPr>
                  <w:spacing w:after="0" w:line="240" w:lineRule="auto"/>
                  <w:jc w:val="center"/>
                </w:pPr>
              </w:pPrChange>
            </w:pPr>
            <w:del w:id="5368" w:author="Lane, Stefanie" w:date="2023-09-27T17:47:00Z">
              <w:r w:rsidDel="00CB6B19">
                <w:rPr>
                  <w:rFonts w:ascii="Calibri" w:eastAsia="Times New Roman" w:hAnsi="Calibri" w:cs="Calibri"/>
                  <w:color w:val="000000"/>
                </w:rPr>
                <w:delText>Native</w:delText>
              </w:r>
              <w:r w:rsidRPr="00C44004" w:rsidDel="00CB6B19">
                <w:rPr>
                  <w:rFonts w:ascii="Calibri" w:eastAsia="Times New Roman" w:hAnsi="Calibri" w:cs="Calibri"/>
                  <w:color w:val="000000"/>
                </w:rPr>
                <w:delText> </w:delText>
              </w:r>
            </w:del>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3C996483" w:rsidR="00D143A8" w:rsidRPr="00C44004" w:rsidDel="00CB6B19" w:rsidRDefault="00D143A8">
            <w:pPr>
              <w:rPr>
                <w:del w:id="5369" w:author="Lane, Stefanie" w:date="2023-09-27T17:47:00Z"/>
                <w:rFonts w:ascii="Calibri" w:eastAsia="Times New Roman" w:hAnsi="Calibri" w:cs="Calibri"/>
                <w:i/>
                <w:iCs/>
                <w:color w:val="000000"/>
              </w:rPr>
              <w:pPrChange w:id="5370" w:author="Lane, Stefanie" w:date="2023-09-27T17:47:00Z">
                <w:pPr>
                  <w:spacing w:after="0" w:line="240" w:lineRule="auto"/>
                </w:pPr>
              </w:pPrChange>
            </w:pPr>
            <w:del w:id="5371" w:author="Lane, Stefanie" w:date="2023-09-27T17:47:00Z">
              <w:r w:rsidRPr="00C44004" w:rsidDel="00CB6B19">
                <w:rPr>
                  <w:rFonts w:ascii="Calibri" w:eastAsia="Times New Roman" w:hAnsi="Calibri" w:cs="Calibri"/>
                  <w:i/>
                  <w:iCs/>
                  <w:color w:val="000000"/>
                </w:rPr>
                <w:delText>Alopecurus geniculatus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3855764A" w:rsidR="00D143A8" w:rsidRPr="00C44004" w:rsidDel="00CB6B19" w:rsidRDefault="00D143A8">
            <w:pPr>
              <w:rPr>
                <w:del w:id="5372" w:author="Lane, Stefanie" w:date="2023-09-27T17:47:00Z"/>
                <w:rFonts w:ascii="Calibri" w:eastAsia="Times New Roman" w:hAnsi="Calibri" w:cs="Calibri"/>
                <w:color w:val="000000"/>
              </w:rPr>
              <w:pPrChange w:id="5373" w:author="Lane, Stefanie" w:date="2023-09-27T17:47:00Z">
                <w:pPr>
                  <w:spacing w:after="0" w:line="240" w:lineRule="auto"/>
                  <w:jc w:val="center"/>
                </w:pPr>
              </w:pPrChange>
            </w:pPr>
            <w:del w:id="5374"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5A3748F8" w:rsidR="00D143A8" w:rsidRPr="00C44004" w:rsidDel="00CB6B19" w:rsidRDefault="00D143A8">
            <w:pPr>
              <w:rPr>
                <w:del w:id="5375" w:author="Lane, Stefanie" w:date="2023-09-27T17:47:00Z"/>
                <w:rFonts w:ascii="Calibri" w:eastAsia="Times New Roman" w:hAnsi="Calibri" w:cs="Calibri"/>
                <w:color w:val="000000"/>
              </w:rPr>
              <w:pPrChange w:id="5376" w:author="Lane, Stefanie" w:date="2023-09-27T17:47:00Z">
                <w:pPr>
                  <w:spacing w:after="0" w:line="240" w:lineRule="auto"/>
                  <w:jc w:val="center"/>
                </w:pPr>
              </w:pPrChange>
            </w:pPr>
            <w:del w:id="537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4806AE5B" w:rsidR="00D143A8" w:rsidRPr="00C44004" w:rsidDel="00CB6B19" w:rsidRDefault="00D143A8">
            <w:pPr>
              <w:rPr>
                <w:del w:id="5378" w:author="Lane, Stefanie" w:date="2023-09-27T17:47:00Z"/>
                <w:rFonts w:ascii="Calibri" w:eastAsia="Times New Roman" w:hAnsi="Calibri" w:cs="Calibri"/>
                <w:color w:val="000000"/>
              </w:rPr>
              <w:pPrChange w:id="5379" w:author="Lane, Stefanie" w:date="2023-09-27T17:47:00Z">
                <w:pPr>
                  <w:spacing w:after="0" w:line="240" w:lineRule="auto"/>
                  <w:jc w:val="center"/>
                </w:pPr>
              </w:pPrChange>
            </w:pPr>
            <w:del w:id="5380"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306F2D47" w:rsidR="00D143A8" w:rsidRPr="00C44004" w:rsidDel="00CB6B19" w:rsidRDefault="00D143A8">
            <w:pPr>
              <w:rPr>
                <w:del w:id="5381" w:author="Lane, Stefanie" w:date="2023-09-27T17:47:00Z"/>
                <w:rFonts w:ascii="Calibri" w:eastAsia="Times New Roman" w:hAnsi="Calibri" w:cs="Calibri"/>
                <w:color w:val="000000"/>
              </w:rPr>
              <w:pPrChange w:id="5382" w:author="Lane, Stefanie" w:date="2023-09-27T17:47:00Z">
                <w:pPr>
                  <w:spacing w:after="0" w:line="240" w:lineRule="auto"/>
                  <w:jc w:val="center"/>
                </w:pPr>
              </w:pPrChange>
            </w:pPr>
            <w:del w:id="5383"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1ACAA09" w14:textId="25508E80" w:rsidTr="00D143A8">
        <w:trPr>
          <w:trHeight w:val="290"/>
          <w:del w:id="5384" w:author="Lane, Stefanie" w:date="2023-09-27T17:47:00Z"/>
        </w:trPr>
        <w:tc>
          <w:tcPr>
            <w:tcW w:w="1311" w:type="dxa"/>
            <w:vMerge/>
            <w:tcBorders>
              <w:top w:val="nil"/>
              <w:left w:val="single" w:sz="8" w:space="0" w:color="auto"/>
              <w:bottom w:val="single" w:sz="8" w:space="0" w:color="000000"/>
              <w:right w:val="nil"/>
            </w:tcBorders>
            <w:vAlign w:val="center"/>
            <w:hideMark/>
          </w:tcPr>
          <w:p w14:paraId="3D09F5A5" w14:textId="1E03D36C" w:rsidR="00D143A8" w:rsidRPr="00C44004" w:rsidDel="00CB6B19" w:rsidRDefault="00D143A8">
            <w:pPr>
              <w:rPr>
                <w:del w:id="5385" w:author="Lane, Stefanie" w:date="2023-09-27T17:47:00Z"/>
                <w:rFonts w:ascii="Calibri" w:eastAsia="Times New Roman" w:hAnsi="Calibri" w:cs="Calibri"/>
                <w:color w:val="000000"/>
              </w:rPr>
              <w:pPrChange w:id="538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221A185" w14:textId="13D29973" w:rsidR="00D143A8" w:rsidRPr="00C44004" w:rsidDel="00CB6B19" w:rsidRDefault="00D143A8">
            <w:pPr>
              <w:rPr>
                <w:del w:id="5387" w:author="Lane, Stefanie" w:date="2023-09-27T17:47:00Z"/>
                <w:rFonts w:ascii="Calibri" w:eastAsia="Times New Roman" w:hAnsi="Calibri" w:cs="Calibri"/>
                <w:color w:val="000000"/>
              </w:rPr>
              <w:pPrChange w:id="5388"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F3E3858" w14:textId="185AE7D0" w:rsidR="00D143A8" w:rsidRPr="00C44004" w:rsidDel="00CB6B19" w:rsidRDefault="00D143A8">
            <w:pPr>
              <w:rPr>
                <w:del w:id="5389" w:author="Lane, Stefanie" w:date="2023-09-27T17:47:00Z"/>
                <w:rFonts w:ascii="Calibri" w:eastAsia="Times New Roman" w:hAnsi="Calibri" w:cs="Calibri"/>
                <w:i/>
                <w:iCs/>
                <w:color w:val="000000"/>
              </w:rPr>
              <w:pPrChange w:id="5390" w:author="Lane, Stefanie" w:date="2023-09-27T17:47:00Z">
                <w:pPr>
                  <w:spacing w:after="0" w:line="240" w:lineRule="auto"/>
                </w:pPr>
              </w:pPrChange>
            </w:pPr>
            <w:del w:id="5391" w:author="Lane, Stefanie" w:date="2023-09-27T17:47:00Z">
              <w:r w:rsidRPr="00C44004" w:rsidDel="00CB6B19">
                <w:rPr>
                  <w:rFonts w:ascii="Calibri" w:eastAsia="Times New Roman" w:hAnsi="Calibri" w:cs="Calibri"/>
                  <w:i/>
                  <w:iCs/>
                  <w:color w:val="000000"/>
                </w:rPr>
                <w:delText>Bidens cernua</w:delText>
              </w:r>
            </w:del>
          </w:p>
        </w:tc>
        <w:tc>
          <w:tcPr>
            <w:tcW w:w="960" w:type="dxa"/>
            <w:tcBorders>
              <w:top w:val="nil"/>
              <w:left w:val="nil"/>
              <w:bottom w:val="nil"/>
              <w:right w:val="nil"/>
            </w:tcBorders>
            <w:shd w:val="clear" w:color="auto" w:fill="auto"/>
            <w:noWrap/>
            <w:vAlign w:val="bottom"/>
            <w:hideMark/>
          </w:tcPr>
          <w:p w14:paraId="31045752" w14:textId="164FA1C7" w:rsidR="00D143A8" w:rsidRPr="00C44004" w:rsidDel="00CB6B19" w:rsidRDefault="00D143A8">
            <w:pPr>
              <w:rPr>
                <w:del w:id="5392" w:author="Lane, Stefanie" w:date="2023-09-27T17:47:00Z"/>
                <w:rFonts w:ascii="Calibri" w:eastAsia="Times New Roman" w:hAnsi="Calibri" w:cs="Calibri"/>
                <w:color w:val="000000"/>
              </w:rPr>
              <w:pPrChange w:id="5393" w:author="Lane, Stefanie" w:date="2023-09-27T17:47:00Z">
                <w:pPr>
                  <w:spacing w:after="0" w:line="240" w:lineRule="auto"/>
                  <w:jc w:val="center"/>
                </w:pPr>
              </w:pPrChange>
            </w:pPr>
            <w:del w:id="5394"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0E96A5FB" w14:textId="35DCDB54" w:rsidR="00D143A8" w:rsidRPr="00C44004" w:rsidDel="00CB6B19" w:rsidRDefault="00D143A8">
            <w:pPr>
              <w:rPr>
                <w:del w:id="5395" w:author="Lane, Stefanie" w:date="2023-09-27T17:47:00Z"/>
                <w:rFonts w:ascii="Calibri" w:eastAsia="Times New Roman" w:hAnsi="Calibri" w:cs="Calibri"/>
                <w:color w:val="000000"/>
              </w:rPr>
              <w:pPrChange w:id="5396" w:author="Lane, Stefanie" w:date="2023-09-27T17:47:00Z">
                <w:pPr>
                  <w:spacing w:after="0" w:line="240" w:lineRule="auto"/>
                  <w:jc w:val="center"/>
                </w:pPr>
              </w:pPrChange>
            </w:pPr>
            <w:del w:id="5397"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446A42B5" w14:textId="74D6E713" w:rsidR="00D143A8" w:rsidRPr="00C44004" w:rsidDel="00CB6B19" w:rsidRDefault="00D143A8">
            <w:pPr>
              <w:rPr>
                <w:del w:id="5398" w:author="Lane, Stefanie" w:date="2023-09-27T17:47:00Z"/>
                <w:rFonts w:ascii="Calibri" w:eastAsia="Times New Roman" w:hAnsi="Calibri" w:cs="Calibri"/>
                <w:color w:val="000000"/>
              </w:rPr>
              <w:pPrChange w:id="5399"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07F035E7" w:rsidR="00D143A8" w:rsidRPr="00C44004" w:rsidDel="00CB6B19" w:rsidRDefault="00D143A8">
            <w:pPr>
              <w:rPr>
                <w:del w:id="5400" w:author="Lane, Stefanie" w:date="2023-09-27T17:47:00Z"/>
                <w:rFonts w:ascii="Calibri" w:eastAsia="Times New Roman" w:hAnsi="Calibri" w:cs="Calibri"/>
                <w:color w:val="000000"/>
              </w:rPr>
              <w:pPrChange w:id="5401" w:author="Lane, Stefanie" w:date="2023-09-27T17:47:00Z">
                <w:pPr>
                  <w:spacing w:after="0" w:line="240" w:lineRule="auto"/>
                  <w:jc w:val="center"/>
                </w:pPr>
              </w:pPrChange>
            </w:pPr>
            <w:del w:id="540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8B2823D" w14:textId="2ABC626A" w:rsidTr="00D143A8">
        <w:trPr>
          <w:trHeight w:val="290"/>
          <w:del w:id="5403" w:author="Lane, Stefanie" w:date="2023-09-27T17:47:00Z"/>
        </w:trPr>
        <w:tc>
          <w:tcPr>
            <w:tcW w:w="1311" w:type="dxa"/>
            <w:vMerge/>
            <w:tcBorders>
              <w:top w:val="nil"/>
              <w:left w:val="single" w:sz="8" w:space="0" w:color="auto"/>
              <w:bottom w:val="single" w:sz="8" w:space="0" w:color="000000"/>
              <w:right w:val="nil"/>
            </w:tcBorders>
            <w:vAlign w:val="center"/>
            <w:hideMark/>
          </w:tcPr>
          <w:p w14:paraId="6803EEBD" w14:textId="1E778517" w:rsidR="00D143A8" w:rsidRPr="00C44004" w:rsidDel="00CB6B19" w:rsidRDefault="00D143A8">
            <w:pPr>
              <w:rPr>
                <w:del w:id="5404" w:author="Lane, Stefanie" w:date="2023-09-27T17:47:00Z"/>
                <w:rFonts w:ascii="Calibri" w:eastAsia="Times New Roman" w:hAnsi="Calibri" w:cs="Calibri"/>
                <w:color w:val="000000"/>
              </w:rPr>
              <w:pPrChange w:id="540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9EAAFD5" w14:textId="6A398CDC" w:rsidR="00D143A8" w:rsidRPr="00C44004" w:rsidDel="00CB6B19" w:rsidRDefault="00D143A8">
            <w:pPr>
              <w:rPr>
                <w:del w:id="5406" w:author="Lane, Stefanie" w:date="2023-09-27T17:47:00Z"/>
                <w:rFonts w:ascii="Calibri" w:eastAsia="Times New Roman" w:hAnsi="Calibri" w:cs="Calibri"/>
                <w:color w:val="000000"/>
              </w:rPr>
              <w:pPrChange w:id="540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2076B6F8" w:rsidR="00D143A8" w:rsidRPr="00C44004" w:rsidDel="00CB6B19" w:rsidRDefault="00D143A8">
            <w:pPr>
              <w:rPr>
                <w:del w:id="5408" w:author="Lane, Stefanie" w:date="2023-09-27T17:47:00Z"/>
                <w:rFonts w:ascii="Calibri" w:eastAsia="Times New Roman" w:hAnsi="Calibri" w:cs="Calibri"/>
                <w:i/>
                <w:iCs/>
                <w:color w:val="000000"/>
              </w:rPr>
              <w:pPrChange w:id="5409" w:author="Lane, Stefanie" w:date="2023-09-27T17:47:00Z">
                <w:pPr>
                  <w:spacing w:after="0" w:line="240" w:lineRule="auto"/>
                </w:pPr>
              </w:pPrChange>
            </w:pPr>
            <w:del w:id="5410" w:author="Lane, Stefanie" w:date="2023-09-27T17:47:00Z">
              <w:r w:rsidRPr="00C44004" w:rsidDel="00CB6B19">
                <w:rPr>
                  <w:rFonts w:ascii="Calibri" w:eastAsia="Times New Roman" w:hAnsi="Calibri" w:cs="Calibri"/>
                  <w:i/>
                  <w:iCs/>
                  <w:color w:val="000000"/>
                </w:rPr>
                <w:delText>Deschampsia caespitosa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51E55C14" w:rsidR="00D143A8" w:rsidRPr="00C44004" w:rsidDel="00CB6B19" w:rsidRDefault="00D143A8">
            <w:pPr>
              <w:rPr>
                <w:del w:id="5411" w:author="Lane, Stefanie" w:date="2023-09-27T17:47:00Z"/>
                <w:rFonts w:ascii="Calibri" w:eastAsia="Times New Roman" w:hAnsi="Calibri" w:cs="Calibri"/>
                <w:color w:val="000000"/>
              </w:rPr>
              <w:pPrChange w:id="5412" w:author="Lane, Stefanie" w:date="2023-09-27T17:47:00Z">
                <w:pPr>
                  <w:spacing w:after="0" w:line="240" w:lineRule="auto"/>
                  <w:jc w:val="center"/>
                </w:pPr>
              </w:pPrChange>
            </w:pPr>
            <w:del w:id="5413"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0E7A6076" w:rsidR="00D143A8" w:rsidRPr="00C44004" w:rsidDel="00CB6B19" w:rsidRDefault="00D143A8">
            <w:pPr>
              <w:rPr>
                <w:del w:id="5414" w:author="Lane, Stefanie" w:date="2023-09-27T17:47:00Z"/>
                <w:rFonts w:ascii="Calibri" w:eastAsia="Times New Roman" w:hAnsi="Calibri" w:cs="Calibri"/>
                <w:color w:val="000000"/>
              </w:rPr>
              <w:pPrChange w:id="5415" w:author="Lane, Stefanie" w:date="2023-09-27T17:47:00Z">
                <w:pPr>
                  <w:spacing w:after="0" w:line="240" w:lineRule="auto"/>
                  <w:jc w:val="center"/>
                </w:pPr>
              </w:pPrChange>
            </w:pPr>
            <w:del w:id="5416"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4E2F20F1" w:rsidR="00D143A8" w:rsidRPr="00C44004" w:rsidDel="00CB6B19" w:rsidRDefault="00D143A8">
            <w:pPr>
              <w:rPr>
                <w:del w:id="5417" w:author="Lane, Stefanie" w:date="2023-09-27T17:47:00Z"/>
                <w:rFonts w:ascii="Calibri" w:eastAsia="Times New Roman" w:hAnsi="Calibri" w:cs="Calibri"/>
                <w:color w:val="000000"/>
              </w:rPr>
              <w:pPrChange w:id="5418" w:author="Lane, Stefanie" w:date="2023-09-27T17:47:00Z">
                <w:pPr>
                  <w:spacing w:after="0" w:line="240" w:lineRule="auto"/>
                  <w:jc w:val="center"/>
                </w:pPr>
              </w:pPrChange>
            </w:pPr>
            <w:del w:id="541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50716F01" w:rsidR="00D143A8" w:rsidRPr="00C44004" w:rsidDel="00CB6B19" w:rsidRDefault="00D143A8">
            <w:pPr>
              <w:rPr>
                <w:del w:id="5420" w:author="Lane, Stefanie" w:date="2023-09-27T17:47:00Z"/>
                <w:rFonts w:ascii="Calibri" w:eastAsia="Times New Roman" w:hAnsi="Calibri" w:cs="Calibri"/>
                <w:color w:val="000000"/>
              </w:rPr>
              <w:pPrChange w:id="5421" w:author="Lane, Stefanie" w:date="2023-09-27T17:47:00Z">
                <w:pPr>
                  <w:spacing w:after="0" w:line="240" w:lineRule="auto"/>
                  <w:jc w:val="center"/>
                </w:pPr>
              </w:pPrChange>
            </w:pPr>
            <w:del w:id="5422"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1EAD0446" w14:textId="737D4D19" w:rsidTr="00D143A8">
        <w:trPr>
          <w:trHeight w:val="290"/>
          <w:del w:id="5423" w:author="Lane, Stefanie" w:date="2023-09-27T17:47:00Z"/>
        </w:trPr>
        <w:tc>
          <w:tcPr>
            <w:tcW w:w="1311" w:type="dxa"/>
            <w:vMerge/>
            <w:tcBorders>
              <w:top w:val="nil"/>
              <w:left w:val="single" w:sz="8" w:space="0" w:color="auto"/>
              <w:bottom w:val="single" w:sz="8" w:space="0" w:color="000000"/>
              <w:right w:val="nil"/>
            </w:tcBorders>
            <w:vAlign w:val="center"/>
            <w:hideMark/>
          </w:tcPr>
          <w:p w14:paraId="333B3E38" w14:textId="181854C7" w:rsidR="00D143A8" w:rsidRPr="00C44004" w:rsidDel="00CB6B19" w:rsidRDefault="00D143A8">
            <w:pPr>
              <w:rPr>
                <w:del w:id="5424" w:author="Lane, Stefanie" w:date="2023-09-27T17:47:00Z"/>
                <w:rFonts w:ascii="Calibri" w:eastAsia="Times New Roman" w:hAnsi="Calibri" w:cs="Calibri"/>
                <w:color w:val="000000"/>
              </w:rPr>
              <w:pPrChange w:id="542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2CEBEF1" w14:textId="787908B7" w:rsidR="00D143A8" w:rsidRPr="00C44004" w:rsidDel="00CB6B19" w:rsidRDefault="00D143A8">
            <w:pPr>
              <w:rPr>
                <w:del w:id="5426" w:author="Lane, Stefanie" w:date="2023-09-27T17:47:00Z"/>
                <w:rFonts w:ascii="Calibri" w:eastAsia="Times New Roman" w:hAnsi="Calibri" w:cs="Calibri"/>
                <w:color w:val="000000"/>
              </w:rPr>
              <w:pPrChange w:id="542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07FD9CC" w14:textId="6434DF14" w:rsidR="00D143A8" w:rsidRPr="00C44004" w:rsidDel="00CB6B19" w:rsidRDefault="00D143A8">
            <w:pPr>
              <w:rPr>
                <w:del w:id="5428" w:author="Lane, Stefanie" w:date="2023-09-27T17:47:00Z"/>
                <w:rFonts w:ascii="Calibri" w:eastAsia="Times New Roman" w:hAnsi="Calibri" w:cs="Calibri"/>
                <w:i/>
                <w:iCs/>
                <w:color w:val="000000"/>
              </w:rPr>
              <w:pPrChange w:id="5429" w:author="Lane, Stefanie" w:date="2023-09-27T17:47:00Z">
                <w:pPr>
                  <w:spacing w:after="0" w:line="240" w:lineRule="auto"/>
                </w:pPr>
              </w:pPrChange>
            </w:pPr>
            <w:del w:id="5430" w:author="Lane, Stefanie" w:date="2023-09-27T17:47:00Z">
              <w:r w:rsidRPr="00C44004" w:rsidDel="00CB6B19">
                <w:rPr>
                  <w:rFonts w:ascii="Calibri" w:eastAsia="Times New Roman" w:hAnsi="Calibri" w:cs="Calibri"/>
                  <w:i/>
                  <w:iCs/>
                  <w:color w:val="000000"/>
                </w:rPr>
                <w:delText>Dulichium arundinaceum</w:delText>
              </w:r>
            </w:del>
          </w:p>
        </w:tc>
        <w:tc>
          <w:tcPr>
            <w:tcW w:w="960" w:type="dxa"/>
            <w:tcBorders>
              <w:top w:val="nil"/>
              <w:left w:val="nil"/>
              <w:bottom w:val="nil"/>
              <w:right w:val="nil"/>
            </w:tcBorders>
            <w:shd w:val="clear" w:color="auto" w:fill="auto"/>
            <w:noWrap/>
            <w:vAlign w:val="bottom"/>
            <w:hideMark/>
          </w:tcPr>
          <w:p w14:paraId="53D3546E" w14:textId="6467C45D" w:rsidR="00D143A8" w:rsidRPr="00C44004" w:rsidDel="00CB6B19" w:rsidRDefault="00D143A8">
            <w:pPr>
              <w:rPr>
                <w:del w:id="5431" w:author="Lane, Stefanie" w:date="2023-09-27T17:47:00Z"/>
                <w:rFonts w:ascii="Calibri" w:eastAsia="Times New Roman" w:hAnsi="Calibri" w:cs="Calibri"/>
                <w:color w:val="000000"/>
              </w:rPr>
              <w:pPrChange w:id="5432" w:author="Lane, Stefanie" w:date="2023-09-27T17:47:00Z">
                <w:pPr>
                  <w:spacing w:after="0" w:line="240" w:lineRule="auto"/>
                  <w:jc w:val="center"/>
                </w:pPr>
              </w:pPrChange>
            </w:pPr>
            <w:del w:id="5433"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6D5AF153" w14:textId="7BE503B1" w:rsidR="00D143A8" w:rsidRPr="00C44004" w:rsidDel="00CB6B19" w:rsidRDefault="00D143A8">
            <w:pPr>
              <w:rPr>
                <w:del w:id="5434" w:author="Lane, Stefanie" w:date="2023-09-27T17:47:00Z"/>
                <w:rFonts w:ascii="Calibri" w:eastAsia="Times New Roman" w:hAnsi="Calibri" w:cs="Calibri"/>
                <w:color w:val="000000"/>
              </w:rPr>
              <w:pPrChange w:id="5435"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54E8F689" w14:textId="1BCB8A53" w:rsidR="00D143A8" w:rsidRPr="00C44004" w:rsidDel="00CB6B19" w:rsidRDefault="00D143A8">
            <w:pPr>
              <w:rPr>
                <w:del w:id="5436" w:author="Lane, Stefanie" w:date="2023-09-27T17:47:00Z"/>
                <w:rFonts w:ascii="Times New Roman" w:eastAsia="Times New Roman" w:hAnsi="Times New Roman" w:cs="Times New Roman"/>
                <w:sz w:val="20"/>
                <w:szCs w:val="20"/>
              </w:rPr>
              <w:pPrChange w:id="5437"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3DD37005" w:rsidR="00D143A8" w:rsidRPr="00C44004" w:rsidDel="00CB6B19" w:rsidRDefault="00D143A8">
            <w:pPr>
              <w:rPr>
                <w:del w:id="5438" w:author="Lane, Stefanie" w:date="2023-09-27T17:47:00Z"/>
                <w:rFonts w:ascii="Calibri" w:eastAsia="Times New Roman" w:hAnsi="Calibri" w:cs="Calibri"/>
                <w:color w:val="000000"/>
              </w:rPr>
              <w:pPrChange w:id="5439" w:author="Lane, Stefanie" w:date="2023-09-27T17:47:00Z">
                <w:pPr>
                  <w:spacing w:after="0" w:line="240" w:lineRule="auto"/>
                  <w:jc w:val="center"/>
                </w:pPr>
              </w:pPrChange>
            </w:pPr>
            <w:del w:id="544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477F29A" w14:textId="02A50FB1" w:rsidTr="00D143A8">
        <w:trPr>
          <w:trHeight w:val="290"/>
          <w:del w:id="5441" w:author="Lane, Stefanie" w:date="2023-09-27T17:47:00Z"/>
        </w:trPr>
        <w:tc>
          <w:tcPr>
            <w:tcW w:w="1311" w:type="dxa"/>
            <w:vMerge/>
            <w:tcBorders>
              <w:top w:val="nil"/>
              <w:left w:val="single" w:sz="8" w:space="0" w:color="auto"/>
              <w:bottom w:val="single" w:sz="8" w:space="0" w:color="000000"/>
              <w:right w:val="nil"/>
            </w:tcBorders>
            <w:vAlign w:val="center"/>
            <w:hideMark/>
          </w:tcPr>
          <w:p w14:paraId="6E89C3EC" w14:textId="2903BDC1" w:rsidR="00D143A8" w:rsidRPr="00C44004" w:rsidDel="00CB6B19" w:rsidRDefault="00D143A8">
            <w:pPr>
              <w:rPr>
                <w:del w:id="5442" w:author="Lane, Stefanie" w:date="2023-09-27T17:47:00Z"/>
                <w:rFonts w:ascii="Calibri" w:eastAsia="Times New Roman" w:hAnsi="Calibri" w:cs="Calibri"/>
                <w:color w:val="000000"/>
              </w:rPr>
              <w:pPrChange w:id="544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62E346A" w14:textId="0F9370C1" w:rsidR="00D143A8" w:rsidRPr="00C44004" w:rsidDel="00CB6B19" w:rsidRDefault="00D143A8">
            <w:pPr>
              <w:rPr>
                <w:del w:id="5444" w:author="Lane, Stefanie" w:date="2023-09-27T17:47:00Z"/>
                <w:rFonts w:ascii="Calibri" w:eastAsia="Times New Roman" w:hAnsi="Calibri" w:cs="Calibri"/>
                <w:color w:val="000000"/>
              </w:rPr>
              <w:pPrChange w:id="544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4C26BBD4" w:rsidR="00D143A8" w:rsidRPr="00C44004" w:rsidDel="00CB6B19" w:rsidRDefault="00D143A8">
            <w:pPr>
              <w:rPr>
                <w:del w:id="5446" w:author="Lane, Stefanie" w:date="2023-09-27T17:47:00Z"/>
                <w:rFonts w:ascii="Calibri" w:eastAsia="Times New Roman" w:hAnsi="Calibri" w:cs="Calibri"/>
                <w:i/>
                <w:iCs/>
                <w:color w:val="000000"/>
              </w:rPr>
              <w:pPrChange w:id="5447" w:author="Lane, Stefanie" w:date="2023-09-27T17:47:00Z">
                <w:pPr>
                  <w:spacing w:after="0" w:line="240" w:lineRule="auto"/>
                </w:pPr>
              </w:pPrChange>
            </w:pPr>
            <w:del w:id="5448" w:author="Lane, Stefanie" w:date="2023-09-27T17:47:00Z">
              <w:r w:rsidRPr="00C44004" w:rsidDel="00CB6B19">
                <w:rPr>
                  <w:rFonts w:ascii="Calibri" w:eastAsia="Times New Roman" w:hAnsi="Calibri" w:cs="Calibri"/>
                  <w:i/>
                  <w:iCs/>
                  <w:color w:val="000000"/>
                </w:rPr>
                <w:delText>Eleocharis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00EA40C3" w:rsidR="00D143A8" w:rsidRPr="00C44004" w:rsidDel="00CB6B19" w:rsidRDefault="00D143A8">
            <w:pPr>
              <w:rPr>
                <w:del w:id="5449" w:author="Lane, Stefanie" w:date="2023-09-27T17:47:00Z"/>
                <w:rFonts w:ascii="Calibri" w:eastAsia="Times New Roman" w:hAnsi="Calibri" w:cs="Calibri"/>
                <w:color w:val="000000"/>
              </w:rPr>
              <w:pPrChange w:id="5450" w:author="Lane, Stefanie" w:date="2023-09-27T17:47:00Z">
                <w:pPr>
                  <w:spacing w:after="0" w:line="240" w:lineRule="auto"/>
                  <w:jc w:val="center"/>
                </w:pPr>
              </w:pPrChange>
            </w:pPr>
            <w:del w:id="5451"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1A1521C9" w:rsidR="00D143A8" w:rsidRPr="00C44004" w:rsidDel="00CB6B19" w:rsidRDefault="00D143A8">
            <w:pPr>
              <w:rPr>
                <w:del w:id="5452" w:author="Lane, Stefanie" w:date="2023-09-27T17:47:00Z"/>
                <w:rFonts w:ascii="Calibri" w:eastAsia="Times New Roman" w:hAnsi="Calibri" w:cs="Calibri"/>
                <w:color w:val="000000"/>
              </w:rPr>
              <w:pPrChange w:id="5453" w:author="Lane, Stefanie" w:date="2023-09-27T17:47:00Z">
                <w:pPr>
                  <w:spacing w:after="0" w:line="240" w:lineRule="auto"/>
                  <w:jc w:val="center"/>
                </w:pPr>
              </w:pPrChange>
            </w:pPr>
            <w:del w:id="5454"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08A2C33E" w:rsidR="00D143A8" w:rsidRPr="00C44004" w:rsidDel="00CB6B19" w:rsidRDefault="00D143A8">
            <w:pPr>
              <w:rPr>
                <w:del w:id="5455" w:author="Lane, Stefanie" w:date="2023-09-27T17:47:00Z"/>
                <w:rFonts w:ascii="Calibri" w:eastAsia="Times New Roman" w:hAnsi="Calibri" w:cs="Calibri"/>
                <w:color w:val="000000"/>
              </w:rPr>
              <w:pPrChange w:id="5456" w:author="Lane, Stefanie" w:date="2023-09-27T17:47:00Z">
                <w:pPr>
                  <w:spacing w:after="0" w:line="240" w:lineRule="auto"/>
                  <w:jc w:val="center"/>
                </w:pPr>
              </w:pPrChange>
            </w:pPr>
            <w:del w:id="545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24B9B016" w:rsidR="00D143A8" w:rsidRPr="00C44004" w:rsidDel="00CB6B19" w:rsidRDefault="00D143A8">
            <w:pPr>
              <w:rPr>
                <w:del w:id="5458" w:author="Lane, Stefanie" w:date="2023-09-27T17:47:00Z"/>
                <w:rFonts w:ascii="Calibri" w:eastAsia="Times New Roman" w:hAnsi="Calibri" w:cs="Calibri"/>
                <w:color w:val="000000"/>
              </w:rPr>
              <w:pPrChange w:id="5459" w:author="Lane, Stefanie" w:date="2023-09-27T17:47:00Z">
                <w:pPr>
                  <w:spacing w:after="0" w:line="240" w:lineRule="auto"/>
                  <w:jc w:val="center"/>
                </w:pPr>
              </w:pPrChange>
            </w:pPr>
            <w:del w:id="546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1CBDC3E" w14:textId="1D30549E" w:rsidTr="00D143A8">
        <w:trPr>
          <w:trHeight w:val="290"/>
          <w:del w:id="5461" w:author="Lane, Stefanie" w:date="2023-09-27T17:47:00Z"/>
        </w:trPr>
        <w:tc>
          <w:tcPr>
            <w:tcW w:w="1311" w:type="dxa"/>
            <w:vMerge/>
            <w:tcBorders>
              <w:top w:val="nil"/>
              <w:left w:val="single" w:sz="8" w:space="0" w:color="auto"/>
              <w:bottom w:val="single" w:sz="8" w:space="0" w:color="000000"/>
              <w:right w:val="nil"/>
            </w:tcBorders>
            <w:vAlign w:val="center"/>
            <w:hideMark/>
          </w:tcPr>
          <w:p w14:paraId="68A2DAA1" w14:textId="1157A8A9" w:rsidR="00D143A8" w:rsidRPr="00C44004" w:rsidDel="00CB6B19" w:rsidRDefault="00D143A8">
            <w:pPr>
              <w:rPr>
                <w:del w:id="5462" w:author="Lane, Stefanie" w:date="2023-09-27T17:47:00Z"/>
                <w:rFonts w:ascii="Calibri" w:eastAsia="Times New Roman" w:hAnsi="Calibri" w:cs="Calibri"/>
                <w:color w:val="000000"/>
              </w:rPr>
              <w:pPrChange w:id="546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AA46C7" w14:textId="6AEE0714" w:rsidR="00D143A8" w:rsidRPr="00C44004" w:rsidDel="00CB6B19" w:rsidRDefault="00D143A8">
            <w:pPr>
              <w:rPr>
                <w:del w:id="5464" w:author="Lane, Stefanie" w:date="2023-09-27T17:47:00Z"/>
                <w:rFonts w:ascii="Calibri" w:eastAsia="Times New Roman" w:hAnsi="Calibri" w:cs="Calibri"/>
                <w:color w:val="000000"/>
              </w:rPr>
              <w:pPrChange w:id="546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16A168A" w14:textId="35F150B5" w:rsidR="00D143A8" w:rsidRPr="00C44004" w:rsidDel="00CB6B19" w:rsidRDefault="00D143A8">
            <w:pPr>
              <w:rPr>
                <w:del w:id="5466" w:author="Lane, Stefanie" w:date="2023-09-27T17:47:00Z"/>
                <w:rFonts w:ascii="Calibri" w:eastAsia="Times New Roman" w:hAnsi="Calibri" w:cs="Calibri"/>
                <w:i/>
                <w:iCs/>
                <w:color w:val="000000"/>
              </w:rPr>
              <w:pPrChange w:id="5467" w:author="Lane, Stefanie" w:date="2023-09-27T17:47:00Z">
                <w:pPr>
                  <w:spacing w:after="0" w:line="240" w:lineRule="auto"/>
                </w:pPr>
              </w:pPrChange>
            </w:pPr>
            <w:del w:id="5468" w:author="Lane, Stefanie" w:date="2023-09-27T17:47:00Z">
              <w:r w:rsidRPr="00C44004" w:rsidDel="00CB6B19">
                <w:rPr>
                  <w:rFonts w:ascii="Calibri" w:eastAsia="Times New Roman" w:hAnsi="Calibri" w:cs="Calibri"/>
                  <w:i/>
                  <w:iCs/>
                  <w:color w:val="000000"/>
                </w:rPr>
                <w:delText>Equisetum palustre</w:delText>
              </w:r>
            </w:del>
          </w:p>
        </w:tc>
        <w:tc>
          <w:tcPr>
            <w:tcW w:w="960" w:type="dxa"/>
            <w:tcBorders>
              <w:top w:val="nil"/>
              <w:left w:val="nil"/>
              <w:bottom w:val="nil"/>
              <w:right w:val="nil"/>
            </w:tcBorders>
            <w:shd w:val="clear" w:color="auto" w:fill="auto"/>
            <w:noWrap/>
            <w:vAlign w:val="bottom"/>
            <w:hideMark/>
          </w:tcPr>
          <w:p w14:paraId="5DEF623B" w14:textId="197D4586" w:rsidR="00D143A8" w:rsidRPr="00C44004" w:rsidDel="00CB6B19" w:rsidRDefault="00D143A8">
            <w:pPr>
              <w:rPr>
                <w:del w:id="5469" w:author="Lane, Stefanie" w:date="2023-09-27T17:47:00Z"/>
                <w:rFonts w:ascii="Calibri" w:eastAsia="Times New Roman" w:hAnsi="Calibri" w:cs="Calibri"/>
                <w:color w:val="000000"/>
              </w:rPr>
              <w:pPrChange w:id="5470" w:author="Lane, Stefanie" w:date="2023-09-27T17:47:00Z">
                <w:pPr>
                  <w:spacing w:after="0" w:line="240" w:lineRule="auto"/>
                  <w:jc w:val="center"/>
                </w:pPr>
              </w:pPrChange>
            </w:pPr>
            <w:del w:id="5471"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439850D2" w14:textId="4FD7AF9B" w:rsidR="00D143A8" w:rsidRPr="00C44004" w:rsidDel="00CB6B19" w:rsidRDefault="00D143A8">
            <w:pPr>
              <w:rPr>
                <w:del w:id="5472" w:author="Lane, Stefanie" w:date="2023-09-27T17:47:00Z"/>
                <w:rFonts w:ascii="Calibri" w:eastAsia="Times New Roman" w:hAnsi="Calibri" w:cs="Calibri"/>
                <w:color w:val="000000"/>
              </w:rPr>
              <w:pPrChange w:id="5473" w:author="Lane, Stefanie" w:date="2023-09-27T17:47:00Z">
                <w:pPr>
                  <w:spacing w:after="0" w:line="240" w:lineRule="auto"/>
                  <w:jc w:val="center"/>
                </w:pPr>
              </w:pPrChange>
            </w:pPr>
            <w:del w:id="5474"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45614FFF" w14:textId="2078A919" w:rsidR="00D143A8" w:rsidRPr="00C44004" w:rsidDel="00CB6B19" w:rsidRDefault="00D143A8">
            <w:pPr>
              <w:rPr>
                <w:del w:id="5475" w:author="Lane, Stefanie" w:date="2023-09-27T17:47:00Z"/>
                <w:rFonts w:ascii="Calibri" w:eastAsia="Times New Roman" w:hAnsi="Calibri" w:cs="Calibri"/>
                <w:color w:val="000000"/>
              </w:rPr>
              <w:pPrChange w:id="5476"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0E7798DF" w:rsidR="00D143A8" w:rsidRPr="00C44004" w:rsidDel="00CB6B19" w:rsidRDefault="00D143A8">
            <w:pPr>
              <w:rPr>
                <w:del w:id="5477" w:author="Lane, Stefanie" w:date="2023-09-27T17:47:00Z"/>
                <w:rFonts w:ascii="Calibri" w:eastAsia="Times New Roman" w:hAnsi="Calibri" w:cs="Calibri"/>
                <w:color w:val="000000"/>
              </w:rPr>
              <w:pPrChange w:id="5478" w:author="Lane, Stefanie" w:date="2023-09-27T17:47:00Z">
                <w:pPr>
                  <w:spacing w:after="0" w:line="240" w:lineRule="auto"/>
                  <w:jc w:val="center"/>
                </w:pPr>
              </w:pPrChange>
            </w:pPr>
            <w:del w:id="547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A576D89" w14:textId="216297FF" w:rsidTr="00D143A8">
        <w:trPr>
          <w:trHeight w:val="290"/>
          <w:del w:id="5480" w:author="Lane, Stefanie" w:date="2023-09-27T17:47:00Z"/>
        </w:trPr>
        <w:tc>
          <w:tcPr>
            <w:tcW w:w="1311" w:type="dxa"/>
            <w:vMerge/>
            <w:tcBorders>
              <w:top w:val="nil"/>
              <w:left w:val="single" w:sz="8" w:space="0" w:color="auto"/>
              <w:bottom w:val="single" w:sz="8" w:space="0" w:color="000000"/>
              <w:right w:val="nil"/>
            </w:tcBorders>
            <w:vAlign w:val="center"/>
            <w:hideMark/>
          </w:tcPr>
          <w:p w14:paraId="14CD1D2E" w14:textId="622AEE50" w:rsidR="00D143A8" w:rsidRPr="00C44004" w:rsidDel="00CB6B19" w:rsidRDefault="00D143A8">
            <w:pPr>
              <w:rPr>
                <w:del w:id="5481" w:author="Lane, Stefanie" w:date="2023-09-27T17:47:00Z"/>
                <w:rFonts w:ascii="Calibri" w:eastAsia="Times New Roman" w:hAnsi="Calibri" w:cs="Calibri"/>
                <w:color w:val="000000"/>
              </w:rPr>
              <w:pPrChange w:id="548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BE51B58" w14:textId="240566C1" w:rsidR="00D143A8" w:rsidRPr="00C44004" w:rsidDel="00CB6B19" w:rsidRDefault="00D143A8">
            <w:pPr>
              <w:rPr>
                <w:del w:id="5483" w:author="Lane, Stefanie" w:date="2023-09-27T17:47:00Z"/>
                <w:rFonts w:ascii="Calibri" w:eastAsia="Times New Roman" w:hAnsi="Calibri" w:cs="Calibri"/>
                <w:color w:val="000000"/>
              </w:rPr>
              <w:pPrChange w:id="548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08022D87" w:rsidR="00D143A8" w:rsidRPr="00C44004" w:rsidDel="00CB6B19" w:rsidRDefault="00D143A8">
            <w:pPr>
              <w:rPr>
                <w:del w:id="5485" w:author="Lane, Stefanie" w:date="2023-09-27T17:47:00Z"/>
                <w:rFonts w:ascii="Calibri" w:eastAsia="Times New Roman" w:hAnsi="Calibri" w:cs="Calibri"/>
                <w:i/>
                <w:iCs/>
                <w:color w:val="000000"/>
              </w:rPr>
              <w:pPrChange w:id="5486" w:author="Lane, Stefanie" w:date="2023-09-27T17:47:00Z">
                <w:pPr>
                  <w:spacing w:after="0" w:line="240" w:lineRule="auto"/>
                </w:pPr>
              </w:pPrChange>
            </w:pPr>
            <w:del w:id="5487" w:author="Lane, Stefanie" w:date="2023-09-27T17:47:00Z">
              <w:r w:rsidRPr="00C44004" w:rsidDel="00CB6B19">
                <w:rPr>
                  <w:rFonts w:ascii="Calibri" w:eastAsia="Times New Roman" w:hAnsi="Calibri" w:cs="Calibri"/>
                  <w:i/>
                  <w:iCs/>
                  <w:color w:val="000000"/>
                </w:rPr>
                <w:delText>Galium trifidum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51C10655" w:rsidR="00D143A8" w:rsidRPr="00C44004" w:rsidDel="00CB6B19" w:rsidRDefault="00D143A8">
            <w:pPr>
              <w:rPr>
                <w:del w:id="5488" w:author="Lane, Stefanie" w:date="2023-09-27T17:47:00Z"/>
                <w:rFonts w:ascii="Calibri" w:eastAsia="Times New Roman" w:hAnsi="Calibri" w:cs="Calibri"/>
                <w:color w:val="000000"/>
              </w:rPr>
              <w:pPrChange w:id="5489" w:author="Lane, Stefanie" w:date="2023-09-27T17:47:00Z">
                <w:pPr>
                  <w:spacing w:after="0" w:line="240" w:lineRule="auto"/>
                  <w:jc w:val="center"/>
                </w:pPr>
              </w:pPrChange>
            </w:pPr>
            <w:del w:id="5490"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6C65D07F" w:rsidR="00D143A8" w:rsidRPr="00C44004" w:rsidDel="00CB6B19" w:rsidRDefault="00D143A8">
            <w:pPr>
              <w:rPr>
                <w:del w:id="5491" w:author="Lane, Stefanie" w:date="2023-09-27T17:47:00Z"/>
                <w:rFonts w:ascii="Calibri" w:eastAsia="Times New Roman" w:hAnsi="Calibri" w:cs="Calibri"/>
                <w:color w:val="000000"/>
              </w:rPr>
              <w:pPrChange w:id="5492" w:author="Lane, Stefanie" w:date="2023-09-27T17:47:00Z">
                <w:pPr>
                  <w:spacing w:after="0" w:line="240" w:lineRule="auto"/>
                  <w:jc w:val="center"/>
                </w:pPr>
              </w:pPrChange>
            </w:pPr>
            <w:del w:id="5493"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29903FD8" w:rsidR="00D143A8" w:rsidRPr="00C44004" w:rsidDel="00CB6B19" w:rsidRDefault="00D143A8">
            <w:pPr>
              <w:rPr>
                <w:del w:id="5494" w:author="Lane, Stefanie" w:date="2023-09-27T17:47:00Z"/>
                <w:rFonts w:ascii="Calibri" w:eastAsia="Times New Roman" w:hAnsi="Calibri" w:cs="Calibri"/>
                <w:color w:val="000000"/>
              </w:rPr>
              <w:pPrChange w:id="5495" w:author="Lane, Stefanie" w:date="2023-09-27T17:47:00Z">
                <w:pPr>
                  <w:spacing w:after="0" w:line="240" w:lineRule="auto"/>
                  <w:jc w:val="center"/>
                </w:pPr>
              </w:pPrChange>
            </w:pPr>
            <w:del w:id="5496"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4D8FD170" w:rsidR="00D143A8" w:rsidRPr="00C44004" w:rsidDel="00CB6B19" w:rsidRDefault="00D143A8">
            <w:pPr>
              <w:rPr>
                <w:del w:id="5497" w:author="Lane, Stefanie" w:date="2023-09-27T17:47:00Z"/>
                <w:rFonts w:ascii="Calibri" w:eastAsia="Times New Roman" w:hAnsi="Calibri" w:cs="Calibri"/>
                <w:color w:val="000000"/>
              </w:rPr>
              <w:pPrChange w:id="5498" w:author="Lane, Stefanie" w:date="2023-09-27T17:47:00Z">
                <w:pPr>
                  <w:spacing w:after="0" w:line="240" w:lineRule="auto"/>
                  <w:jc w:val="center"/>
                </w:pPr>
              </w:pPrChange>
            </w:pPr>
            <w:del w:id="549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8C07798" w14:textId="1EA14AA8" w:rsidTr="00D143A8">
        <w:trPr>
          <w:trHeight w:val="290"/>
          <w:del w:id="5500" w:author="Lane, Stefanie" w:date="2023-09-27T17:47:00Z"/>
        </w:trPr>
        <w:tc>
          <w:tcPr>
            <w:tcW w:w="1311" w:type="dxa"/>
            <w:vMerge/>
            <w:tcBorders>
              <w:top w:val="nil"/>
              <w:left w:val="single" w:sz="8" w:space="0" w:color="auto"/>
              <w:bottom w:val="single" w:sz="8" w:space="0" w:color="000000"/>
              <w:right w:val="nil"/>
            </w:tcBorders>
            <w:vAlign w:val="center"/>
            <w:hideMark/>
          </w:tcPr>
          <w:p w14:paraId="371210A3" w14:textId="5E6DD119" w:rsidR="00D143A8" w:rsidRPr="00C44004" w:rsidDel="00CB6B19" w:rsidRDefault="00D143A8">
            <w:pPr>
              <w:rPr>
                <w:del w:id="5501" w:author="Lane, Stefanie" w:date="2023-09-27T17:47:00Z"/>
                <w:rFonts w:ascii="Calibri" w:eastAsia="Times New Roman" w:hAnsi="Calibri" w:cs="Calibri"/>
                <w:color w:val="000000"/>
              </w:rPr>
              <w:pPrChange w:id="550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B151E52" w14:textId="35FBA684" w:rsidR="00D143A8" w:rsidRPr="00C44004" w:rsidDel="00CB6B19" w:rsidRDefault="00D143A8">
            <w:pPr>
              <w:rPr>
                <w:del w:id="5503" w:author="Lane, Stefanie" w:date="2023-09-27T17:47:00Z"/>
                <w:rFonts w:ascii="Calibri" w:eastAsia="Times New Roman" w:hAnsi="Calibri" w:cs="Calibri"/>
                <w:color w:val="000000"/>
              </w:rPr>
              <w:pPrChange w:id="550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4391938" w14:textId="52E9DD9C" w:rsidR="00D143A8" w:rsidRPr="00C44004" w:rsidDel="00CB6B19" w:rsidRDefault="00D143A8">
            <w:pPr>
              <w:rPr>
                <w:del w:id="5505" w:author="Lane, Stefanie" w:date="2023-09-27T17:47:00Z"/>
                <w:rFonts w:ascii="Calibri" w:eastAsia="Times New Roman" w:hAnsi="Calibri" w:cs="Calibri"/>
                <w:i/>
                <w:iCs/>
                <w:color w:val="000000"/>
              </w:rPr>
              <w:pPrChange w:id="5506" w:author="Lane, Stefanie" w:date="2023-09-27T17:47:00Z">
                <w:pPr>
                  <w:spacing w:after="0" w:line="240" w:lineRule="auto"/>
                </w:pPr>
              </w:pPrChange>
            </w:pPr>
            <w:del w:id="5507" w:author="Lane, Stefanie" w:date="2023-09-27T17:47:00Z">
              <w:r w:rsidRPr="00C44004" w:rsidDel="00CB6B19">
                <w:rPr>
                  <w:rFonts w:ascii="Calibri" w:eastAsia="Times New Roman" w:hAnsi="Calibri" w:cs="Calibri"/>
                  <w:i/>
                  <w:iCs/>
                  <w:color w:val="000000"/>
                </w:rPr>
                <w:delText>Hypericum formosum</w:delText>
              </w:r>
            </w:del>
          </w:p>
        </w:tc>
        <w:tc>
          <w:tcPr>
            <w:tcW w:w="960" w:type="dxa"/>
            <w:tcBorders>
              <w:top w:val="nil"/>
              <w:left w:val="nil"/>
              <w:bottom w:val="nil"/>
              <w:right w:val="nil"/>
            </w:tcBorders>
            <w:shd w:val="clear" w:color="auto" w:fill="auto"/>
            <w:noWrap/>
            <w:vAlign w:val="bottom"/>
            <w:hideMark/>
          </w:tcPr>
          <w:p w14:paraId="1D891C43" w14:textId="7C5C8DE1" w:rsidR="00D143A8" w:rsidRPr="00C44004" w:rsidDel="00CB6B19" w:rsidRDefault="00D143A8">
            <w:pPr>
              <w:rPr>
                <w:del w:id="5508" w:author="Lane, Stefanie" w:date="2023-09-27T17:47:00Z"/>
                <w:rFonts w:ascii="Calibri" w:eastAsia="Times New Roman" w:hAnsi="Calibri" w:cs="Calibri"/>
                <w:color w:val="000000"/>
              </w:rPr>
              <w:pPrChange w:id="5509" w:author="Lane, Stefanie" w:date="2023-09-27T17:47:00Z">
                <w:pPr>
                  <w:spacing w:after="0" w:line="240" w:lineRule="auto"/>
                  <w:jc w:val="center"/>
                </w:pPr>
              </w:pPrChange>
            </w:pPr>
            <w:del w:id="5510"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00E028B" w14:textId="05BBF0F2" w:rsidR="00D143A8" w:rsidRPr="00C44004" w:rsidDel="00CB6B19" w:rsidRDefault="00D143A8">
            <w:pPr>
              <w:rPr>
                <w:del w:id="5511" w:author="Lane, Stefanie" w:date="2023-09-27T17:47:00Z"/>
                <w:rFonts w:ascii="Calibri" w:eastAsia="Times New Roman" w:hAnsi="Calibri" w:cs="Calibri"/>
                <w:color w:val="000000"/>
              </w:rPr>
              <w:pPrChange w:id="5512"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4845DEC" w14:textId="16171F4D" w:rsidR="00D143A8" w:rsidRPr="00C44004" w:rsidDel="00CB6B19" w:rsidRDefault="00D143A8">
            <w:pPr>
              <w:rPr>
                <w:del w:id="5513" w:author="Lane, Stefanie" w:date="2023-09-27T17:47:00Z"/>
                <w:rFonts w:ascii="Times New Roman" w:eastAsia="Times New Roman" w:hAnsi="Times New Roman" w:cs="Times New Roman"/>
                <w:sz w:val="20"/>
                <w:szCs w:val="20"/>
              </w:rPr>
              <w:pPrChange w:id="5514"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17FEA233" w:rsidR="00D143A8" w:rsidRPr="00C44004" w:rsidDel="00CB6B19" w:rsidRDefault="00D143A8">
            <w:pPr>
              <w:rPr>
                <w:del w:id="5515" w:author="Lane, Stefanie" w:date="2023-09-27T17:47:00Z"/>
                <w:rFonts w:ascii="Calibri" w:eastAsia="Times New Roman" w:hAnsi="Calibri" w:cs="Calibri"/>
                <w:color w:val="000000"/>
              </w:rPr>
              <w:pPrChange w:id="5516" w:author="Lane, Stefanie" w:date="2023-09-27T17:47:00Z">
                <w:pPr>
                  <w:spacing w:after="0" w:line="240" w:lineRule="auto"/>
                  <w:jc w:val="center"/>
                </w:pPr>
              </w:pPrChange>
            </w:pPr>
            <w:del w:id="5517"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A2A6442" w14:textId="71951AA6" w:rsidTr="00D143A8">
        <w:trPr>
          <w:trHeight w:val="290"/>
          <w:del w:id="5518" w:author="Lane, Stefanie" w:date="2023-09-27T17:47:00Z"/>
        </w:trPr>
        <w:tc>
          <w:tcPr>
            <w:tcW w:w="1311" w:type="dxa"/>
            <w:vMerge/>
            <w:tcBorders>
              <w:top w:val="nil"/>
              <w:left w:val="single" w:sz="8" w:space="0" w:color="auto"/>
              <w:bottom w:val="single" w:sz="8" w:space="0" w:color="000000"/>
              <w:right w:val="nil"/>
            </w:tcBorders>
            <w:vAlign w:val="center"/>
            <w:hideMark/>
          </w:tcPr>
          <w:p w14:paraId="3AB8E919" w14:textId="2CB9D77D" w:rsidR="00D143A8" w:rsidRPr="00C44004" w:rsidDel="00CB6B19" w:rsidRDefault="00D143A8">
            <w:pPr>
              <w:rPr>
                <w:del w:id="5519" w:author="Lane, Stefanie" w:date="2023-09-27T17:47:00Z"/>
                <w:rFonts w:ascii="Calibri" w:eastAsia="Times New Roman" w:hAnsi="Calibri" w:cs="Calibri"/>
                <w:color w:val="000000"/>
              </w:rPr>
              <w:pPrChange w:id="55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2D3269E" w14:textId="708CA2AF" w:rsidR="00D143A8" w:rsidRPr="00C44004" w:rsidDel="00CB6B19" w:rsidRDefault="00D143A8">
            <w:pPr>
              <w:rPr>
                <w:del w:id="5521" w:author="Lane, Stefanie" w:date="2023-09-27T17:47:00Z"/>
                <w:rFonts w:ascii="Calibri" w:eastAsia="Times New Roman" w:hAnsi="Calibri" w:cs="Calibri"/>
                <w:color w:val="000000"/>
              </w:rPr>
              <w:pPrChange w:id="552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5A6150FD" w:rsidR="00D143A8" w:rsidRPr="00C44004" w:rsidDel="00CB6B19" w:rsidRDefault="00D143A8">
            <w:pPr>
              <w:rPr>
                <w:del w:id="5523" w:author="Lane, Stefanie" w:date="2023-09-27T17:47:00Z"/>
                <w:rFonts w:ascii="Calibri" w:eastAsia="Times New Roman" w:hAnsi="Calibri" w:cs="Calibri"/>
                <w:i/>
                <w:iCs/>
                <w:color w:val="000000"/>
              </w:rPr>
              <w:pPrChange w:id="5524" w:author="Lane, Stefanie" w:date="2023-09-27T17:47:00Z">
                <w:pPr>
                  <w:spacing w:after="0" w:line="240" w:lineRule="auto"/>
                </w:pPr>
              </w:pPrChange>
            </w:pPr>
            <w:del w:id="5525" w:author="Lane, Stefanie" w:date="2023-09-27T17:47:00Z">
              <w:r w:rsidRPr="00C44004" w:rsidDel="00CB6B19">
                <w:rPr>
                  <w:rFonts w:ascii="Calibri" w:eastAsia="Times New Roman" w:hAnsi="Calibri" w:cs="Calibri"/>
                  <w:i/>
                  <w:iCs/>
                  <w:color w:val="000000"/>
                </w:rPr>
                <w:delText>Juncus articulatus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04A8170E" w:rsidR="00D143A8" w:rsidRPr="00C44004" w:rsidDel="00CB6B19" w:rsidRDefault="00D143A8">
            <w:pPr>
              <w:rPr>
                <w:del w:id="5526" w:author="Lane, Stefanie" w:date="2023-09-27T17:47:00Z"/>
                <w:rFonts w:ascii="Calibri" w:eastAsia="Times New Roman" w:hAnsi="Calibri" w:cs="Calibri"/>
                <w:color w:val="000000"/>
              </w:rPr>
              <w:pPrChange w:id="5527" w:author="Lane, Stefanie" w:date="2023-09-27T17:47:00Z">
                <w:pPr>
                  <w:spacing w:after="0" w:line="240" w:lineRule="auto"/>
                  <w:jc w:val="center"/>
                </w:pPr>
              </w:pPrChange>
            </w:pPr>
            <w:del w:id="5528"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0AF939E9" w:rsidR="00D143A8" w:rsidRPr="00C44004" w:rsidDel="00CB6B19" w:rsidRDefault="00D143A8">
            <w:pPr>
              <w:rPr>
                <w:del w:id="5529" w:author="Lane, Stefanie" w:date="2023-09-27T17:47:00Z"/>
                <w:rFonts w:ascii="Calibri" w:eastAsia="Times New Roman" w:hAnsi="Calibri" w:cs="Calibri"/>
                <w:color w:val="000000"/>
              </w:rPr>
              <w:pPrChange w:id="5530" w:author="Lane, Stefanie" w:date="2023-09-27T17:47:00Z">
                <w:pPr>
                  <w:spacing w:after="0" w:line="240" w:lineRule="auto"/>
                  <w:jc w:val="center"/>
                </w:pPr>
              </w:pPrChange>
            </w:pPr>
            <w:del w:id="553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32E1E36C" w:rsidR="00D143A8" w:rsidRPr="00C44004" w:rsidDel="00CB6B19" w:rsidRDefault="00D143A8">
            <w:pPr>
              <w:rPr>
                <w:del w:id="5532" w:author="Lane, Stefanie" w:date="2023-09-27T17:47:00Z"/>
                <w:rFonts w:ascii="Calibri" w:eastAsia="Times New Roman" w:hAnsi="Calibri" w:cs="Calibri"/>
                <w:color w:val="000000"/>
              </w:rPr>
              <w:pPrChange w:id="5533" w:author="Lane, Stefanie" w:date="2023-09-27T17:47:00Z">
                <w:pPr>
                  <w:spacing w:after="0" w:line="240" w:lineRule="auto"/>
                  <w:jc w:val="center"/>
                </w:pPr>
              </w:pPrChange>
            </w:pPr>
            <w:del w:id="553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58B34CC6" w:rsidR="00D143A8" w:rsidRPr="00C44004" w:rsidDel="00CB6B19" w:rsidRDefault="00D143A8">
            <w:pPr>
              <w:rPr>
                <w:del w:id="5535" w:author="Lane, Stefanie" w:date="2023-09-27T17:47:00Z"/>
                <w:rFonts w:ascii="Calibri" w:eastAsia="Times New Roman" w:hAnsi="Calibri" w:cs="Calibri"/>
                <w:color w:val="000000"/>
              </w:rPr>
              <w:pPrChange w:id="5536" w:author="Lane, Stefanie" w:date="2023-09-27T17:47:00Z">
                <w:pPr>
                  <w:spacing w:after="0" w:line="240" w:lineRule="auto"/>
                  <w:jc w:val="center"/>
                </w:pPr>
              </w:pPrChange>
            </w:pPr>
            <w:del w:id="5537"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224507D" w14:textId="1265BC30" w:rsidTr="00D143A8">
        <w:trPr>
          <w:trHeight w:val="290"/>
          <w:del w:id="5538" w:author="Lane, Stefanie" w:date="2023-09-27T17:47:00Z"/>
        </w:trPr>
        <w:tc>
          <w:tcPr>
            <w:tcW w:w="1311" w:type="dxa"/>
            <w:vMerge/>
            <w:tcBorders>
              <w:top w:val="nil"/>
              <w:left w:val="single" w:sz="8" w:space="0" w:color="auto"/>
              <w:bottom w:val="single" w:sz="8" w:space="0" w:color="000000"/>
              <w:right w:val="nil"/>
            </w:tcBorders>
            <w:vAlign w:val="center"/>
            <w:hideMark/>
          </w:tcPr>
          <w:p w14:paraId="375502AE" w14:textId="002C4087" w:rsidR="00D143A8" w:rsidRPr="00C44004" w:rsidDel="00CB6B19" w:rsidRDefault="00D143A8">
            <w:pPr>
              <w:rPr>
                <w:del w:id="5539" w:author="Lane, Stefanie" w:date="2023-09-27T17:47:00Z"/>
                <w:rFonts w:ascii="Calibri" w:eastAsia="Times New Roman" w:hAnsi="Calibri" w:cs="Calibri"/>
                <w:color w:val="000000"/>
              </w:rPr>
              <w:pPrChange w:id="554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54AAB8" w14:textId="3CB43603" w:rsidR="00D143A8" w:rsidRPr="00C44004" w:rsidDel="00CB6B19" w:rsidRDefault="00D143A8">
            <w:pPr>
              <w:rPr>
                <w:del w:id="5541" w:author="Lane, Stefanie" w:date="2023-09-27T17:47:00Z"/>
                <w:rFonts w:ascii="Calibri" w:eastAsia="Times New Roman" w:hAnsi="Calibri" w:cs="Calibri"/>
                <w:color w:val="000000"/>
              </w:rPr>
              <w:pPrChange w:id="554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226490E" w14:textId="6761AFC0" w:rsidR="00D143A8" w:rsidRPr="00C44004" w:rsidDel="00CB6B19" w:rsidRDefault="00D143A8">
            <w:pPr>
              <w:rPr>
                <w:del w:id="5543" w:author="Lane, Stefanie" w:date="2023-09-27T17:47:00Z"/>
                <w:rFonts w:ascii="Calibri" w:eastAsia="Times New Roman" w:hAnsi="Calibri" w:cs="Calibri"/>
                <w:i/>
                <w:iCs/>
                <w:color w:val="000000"/>
              </w:rPr>
              <w:pPrChange w:id="5544" w:author="Lane, Stefanie" w:date="2023-09-27T17:47:00Z">
                <w:pPr>
                  <w:spacing w:after="0" w:line="240" w:lineRule="auto"/>
                </w:pPr>
              </w:pPrChange>
            </w:pPr>
            <w:del w:id="5545" w:author="Lane, Stefanie" w:date="2023-09-27T17:47:00Z">
              <w:r w:rsidRPr="00C44004" w:rsidDel="00CB6B19">
                <w:rPr>
                  <w:rFonts w:ascii="Calibri" w:eastAsia="Times New Roman" w:hAnsi="Calibri" w:cs="Calibri"/>
                  <w:i/>
                  <w:iCs/>
                  <w:color w:val="000000"/>
                </w:rPr>
                <w:delText>Leersia oryzoides</w:delText>
              </w:r>
            </w:del>
          </w:p>
        </w:tc>
        <w:tc>
          <w:tcPr>
            <w:tcW w:w="960" w:type="dxa"/>
            <w:tcBorders>
              <w:top w:val="nil"/>
              <w:left w:val="nil"/>
              <w:bottom w:val="nil"/>
              <w:right w:val="nil"/>
            </w:tcBorders>
            <w:shd w:val="clear" w:color="auto" w:fill="auto"/>
            <w:noWrap/>
            <w:vAlign w:val="bottom"/>
            <w:hideMark/>
          </w:tcPr>
          <w:p w14:paraId="41CD93B9" w14:textId="04E95831" w:rsidR="00D143A8" w:rsidRPr="00C44004" w:rsidDel="00CB6B19" w:rsidRDefault="00D143A8">
            <w:pPr>
              <w:rPr>
                <w:del w:id="5546" w:author="Lane, Stefanie" w:date="2023-09-27T17:47:00Z"/>
                <w:rFonts w:ascii="Calibri" w:eastAsia="Times New Roman" w:hAnsi="Calibri" w:cs="Calibri"/>
                <w:color w:val="000000"/>
              </w:rPr>
              <w:pPrChange w:id="5547" w:author="Lane, Stefanie" w:date="2023-09-27T17:47:00Z">
                <w:pPr>
                  <w:spacing w:after="0" w:line="240" w:lineRule="auto"/>
                  <w:jc w:val="center"/>
                </w:pPr>
              </w:pPrChange>
            </w:pPr>
            <w:del w:id="5548"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06A900F1" w14:textId="330D3987" w:rsidR="00D143A8" w:rsidRPr="00C44004" w:rsidDel="00CB6B19" w:rsidRDefault="00D143A8">
            <w:pPr>
              <w:rPr>
                <w:del w:id="5549" w:author="Lane, Stefanie" w:date="2023-09-27T17:47:00Z"/>
                <w:rFonts w:ascii="Calibri" w:eastAsia="Times New Roman" w:hAnsi="Calibri" w:cs="Calibri"/>
                <w:color w:val="000000"/>
              </w:rPr>
              <w:pPrChange w:id="5550" w:author="Lane, Stefanie" w:date="2023-09-27T17:47:00Z">
                <w:pPr>
                  <w:spacing w:after="0" w:line="240" w:lineRule="auto"/>
                  <w:jc w:val="center"/>
                </w:pPr>
              </w:pPrChange>
            </w:pPr>
            <w:del w:id="5551"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1C95E423" w14:textId="1D64C3AA" w:rsidR="00D143A8" w:rsidRPr="00C44004" w:rsidDel="00CB6B19" w:rsidRDefault="00D143A8">
            <w:pPr>
              <w:rPr>
                <w:del w:id="5552" w:author="Lane, Stefanie" w:date="2023-09-27T17:47:00Z"/>
                <w:rFonts w:ascii="Calibri" w:eastAsia="Times New Roman" w:hAnsi="Calibri" w:cs="Calibri"/>
                <w:color w:val="000000"/>
              </w:rPr>
              <w:pPrChange w:id="5553"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1BCC9466" w:rsidR="00D143A8" w:rsidRPr="00C44004" w:rsidDel="00CB6B19" w:rsidRDefault="00D143A8">
            <w:pPr>
              <w:rPr>
                <w:del w:id="5554" w:author="Lane, Stefanie" w:date="2023-09-27T17:47:00Z"/>
                <w:rFonts w:ascii="Calibri" w:eastAsia="Times New Roman" w:hAnsi="Calibri" w:cs="Calibri"/>
                <w:color w:val="000000"/>
              </w:rPr>
              <w:pPrChange w:id="5555" w:author="Lane, Stefanie" w:date="2023-09-27T17:47:00Z">
                <w:pPr>
                  <w:spacing w:after="0" w:line="240" w:lineRule="auto"/>
                  <w:jc w:val="center"/>
                </w:pPr>
              </w:pPrChange>
            </w:pPr>
            <w:del w:id="5556"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6313BE2A" w14:textId="3EBC86BE" w:rsidTr="00D143A8">
        <w:trPr>
          <w:trHeight w:val="290"/>
          <w:del w:id="5557" w:author="Lane, Stefanie" w:date="2023-09-27T17:47:00Z"/>
        </w:trPr>
        <w:tc>
          <w:tcPr>
            <w:tcW w:w="1311" w:type="dxa"/>
            <w:vMerge/>
            <w:tcBorders>
              <w:top w:val="nil"/>
              <w:left w:val="single" w:sz="8" w:space="0" w:color="auto"/>
              <w:bottom w:val="single" w:sz="8" w:space="0" w:color="000000"/>
              <w:right w:val="nil"/>
            </w:tcBorders>
            <w:vAlign w:val="center"/>
            <w:hideMark/>
          </w:tcPr>
          <w:p w14:paraId="5630AC71" w14:textId="63F13A94" w:rsidR="00D143A8" w:rsidRPr="00C44004" w:rsidDel="00CB6B19" w:rsidRDefault="00D143A8">
            <w:pPr>
              <w:rPr>
                <w:del w:id="5558" w:author="Lane, Stefanie" w:date="2023-09-27T17:47:00Z"/>
                <w:rFonts w:ascii="Calibri" w:eastAsia="Times New Roman" w:hAnsi="Calibri" w:cs="Calibri"/>
                <w:color w:val="000000"/>
              </w:rPr>
              <w:pPrChange w:id="555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4544D82" w14:textId="386121FF" w:rsidR="00D143A8" w:rsidRPr="00C44004" w:rsidDel="00CB6B19" w:rsidRDefault="00D143A8">
            <w:pPr>
              <w:rPr>
                <w:del w:id="5560" w:author="Lane, Stefanie" w:date="2023-09-27T17:47:00Z"/>
                <w:rFonts w:ascii="Calibri" w:eastAsia="Times New Roman" w:hAnsi="Calibri" w:cs="Calibri"/>
                <w:color w:val="000000"/>
              </w:rPr>
              <w:pPrChange w:id="556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2A6C6A54" w:rsidR="00D143A8" w:rsidRPr="00C44004" w:rsidDel="00CB6B19" w:rsidRDefault="00D143A8">
            <w:pPr>
              <w:rPr>
                <w:del w:id="5562" w:author="Lane, Stefanie" w:date="2023-09-27T17:47:00Z"/>
                <w:rFonts w:ascii="Calibri" w:eastAsia="Times New Roman" w:hAnsi="Calibri" w:cs="Calibri"/>
                <w:i/>
                <w:iCs/>
                <w:color w:val="000000"/>
              </w:rPr>
              <w:pPrChange w:id="5563" w:author="Lane, Stefanie" w:date="2023-09-27T17:47:00Z">
                <w:pPr>
                  <w:spacing w:after="0" w:line="240" w:lineRule="auto"/>
                </w:pPr>
              </w:pPrChange>
            </w:pPr>
            <w:del w:id="5564" w:author="Lane, Stefanie" w:date="2023-09-27T17:47:00Z">
              <w:r w:rsidRPr="00C44004" w:rsidDel="00CB6B19">
                <w:rPr>
                  <w:rFonts w:ascii="Calibri" w:eastAsia="Times New Roman" w:hAnsi="Calibri" w:cs="Calibri"/>
                  <w:i/>
                  <w:iCs/>
                  <w:color w:val="000000"/>
                </w:rPr>
                <w:delText>Lilaeopsis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2825D812" w:rsidR="00D143A8" w:rsidRPr="00C44004" w:rsidDel="00CB6B19" w:rsidRDefault="00D143A8">
            <w:pPr>
              <w:rPr>
                <w:del w:id="5565" w:author="Lane, Stefanie" w:date="2023-09-27T17:47:00Z"/>
                <w:rFonts w:ascii="Calibri" w:eastAsia="Times New Roman" w:hAnsi="Calibri" w:cs="Calibri"/>
                <w:color w:val="000000"/>
              </w:rPr>
              <w:pPrChange w:id="5566" w:author="Lane, Stefanie" w:date="2023-09-27T17:47:00Z">
                <w:pPr>
                  <w:spacing w:after="0" w:line="240" w:lineRule="auto"/>
                  <w:jc w:val="center"/>
                </w:pPr>
              </w:pPrChange>
            </w:pPr>
            <w:del w:id="5567"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5BF007E6" w:rsidR="00D143A8" w:rsidRPr="00C44004" w:rsidDel="00CB6B19" w:rsidRDefault="00D143A8">
            <w:pPr>
              <w:rPr>
                <w:del w:id="5568" w:author="Lane, Stefanie" w:date="2023-09-27T17:47:00Z"/>
                <w:rFonts w:ascii="Calibri" w:eastAsia="Times New Roman" w:hAnsi="Calibri" w:cs="Calibri"/>
                <w:color w:val="000000"/>
              </w:rPr>
              <w:pPrChange w:id="5569" w:author="Lane, Stefanie" w:date="2023-09-27T17:47:00Z">
                <w:pPr>
                  <w:spacing w:after="0" w:line="240" w:lineRule="auto"/>
                  <w:jc w:val="center"/>
                </w:pPr>
              </w:pPrChange>
            </w:pPr>
            <w:del w:id="5570"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1EB0C357" w:rsidR="00D143A8" w:rsidRPr="00C44004" w:rsidDel="00CB6B19" w:rsidRDefault="00D143A8">
            <w:pPr>
              <w:rPr>
                <w:del w:id="5571" w:author="Lane, Stefanie" w:date="2023-09-27T17:47:00Z"/>
                <w:rFonts w:ascii="Calibri" w:eastAsia="Times New Roman" w:hAnsi="Calibri" w:cs="Calibri"/>
                <w:color w:val="000000"/>
              </w:rPr>
              <w:pPrChange w:id="5572" w:author="Lane, Stefanie" w:date="2023-09-27T17:47:00Z">
                <w:pPr>
                  <w:spacing w:after="0" w:line="240" w:lineRule="auto"/>
                  <w:jc w:val="center"/>
                </w:pPr>
              </w:pPrChange>
            </w:pPr>
            <w:del w:id="5573"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5DDB3CE8" w:rsidR="00D143A8" w:rsidRPr="00C44004" w:rsidDel="00CB6B19" w:rsidRDefault="00D143A8">
            <w:pPr>
              <w:rPr>
                <w:del w:id="5574" w:author="Lane, Stefanie" w:date="2023-09-27T17:47:00Z"/>
                <w:rFonts w:ascii="Calibri" w:eastAsia="Times New Roman" w:hAnsi="Calibri" w:cs="Calibri"/>
                <w:color w:val="000000"/>
              </w:rPr>
              <w:pPrChange w:id="5575" w:author="Lane, Stefanie" w:date="2023-09-27T17:47:00Z">
                <w:pPr>
                  <w:spacing w:after="0" w:line="240" w:lineRule="auto"/>
                  <w:jc w:val="center"/>
                </w:pPr>
              </w:pPrChange>
            </w:pPr>
            <w:del w:id="5576"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FF3B2DE" w14:textId="7C215E06" w:rsidTr="00D143A8">
        <w:trPr>
          <w:trHeight w:val="290"/>
          <w:del w:id="5577" w:author="Lane, Stefanie" w:date="2023-09-27T17:47:00Z"/>
        </w:trPr>
        <w:tc>
          <w:tcPr>
            <w:tcW w:w="1311" w:type="dxa"/>
            <w:vMerge/>
            <w:tcBorders>
              <w:top w:val="nil"/>
              <w:left w:val="single" w:sz="8" w:space="0" w:color="auto"/>
              <w:bottom w:val="single" w:sz="8" w:space="0" w:color="000000"/>
              <w:right w:val="nil"/>
            </w:tcBorders>
            <w:vAlign w:val="center"/>
            <w:hideMark/>
          </w:tcPr>
          <w:p w14:paraId="07732E79" w14:textId="618A0788" w:rsidR="00D143A8" w:rsidRPr="00C44004" w:rsidDel="00CB6B19" w:rsidRDefault="00D143A8">
            <w:pPr>
              <w:rPr>
                <w:del w:id="5578" w:author="Lane, Stefanie" w:date="2023-09-27T17:47:00Z"/>
                <w:rFonts w:ascii="Calibri" w:eastAsia="Times New Roman" w:hAnsi="Calibri" w:cs="Calibri"/>
                <w:color w:val="000000"/>
              </w:rPr>
              <w:pPrChange w:id="557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8CA89EF" w14:textId="074FC473" w:rsidR="00D143A8" w:rsidRPr="00C44004" w:rsidDel="00CB6B19" w:rsidRDefault="00D143A8">
            <w:pPr>
              <w:rPr>
                <w:del w:id="5580" w:author="Lane, Stefanie" w:date="2023-09-27T17:47:00Z"/>
                <w:rFonts w:ascii="Calibri" w:eastAsia="Times New Roman" w:hAnsi="Calibri" w:cs="Calibri"/>
                <w:color w:val="000000"/>
              </w:rPr>
              <w:pPrChange w:id="558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D1A7595" w14:textId="463AC9F6" w:rsidR="00D143A8" w:rsidRPr="00C44004" w:rsidDel="00CB6B19" w:rsidRDefault="00D143A8">
            <w:pPr>
              <w:rPr>
                <w:del w:id="5582" w:author="Lane, Stefanie" w:date="2023-09-27T17:47:00Z"/>
                <w:rFonts w:ascii="Calibri" w:eastAsia="Times New Roman" w:hAnsi="Calibri" w:cs="Calibri"/>
                <w:i/>
                <w:iCs/>
                <w:color w:val="000000"/>
              </w:rPr>
              <w:pPrChange w:id="5583" w:author="Lane, Stefanie" w:date="2023-09-27T17:47:00Z">
                <w:pPr>
                  <w:spacing w:after="0" w:line="240" w:lineRule="auto"/>
                </w:pPr>
              </w:pPrChange>
            </w:pPr>
            <w:del w:id="5584" w:author="Lane, Stefanie" w:date="2023-09-27T17:47:00Z">
              <w:r w:rsidDel="00CB6B19">
                <w:rPr>
                  <w:rFonts w:ascii="Calibri" w:eastAsia="Times New Roman" w:hAnsi="Calibri" w:cs="Calibri"/>
                  <w:i/>
                  <w:iCs/>
                  <w:color w:val="000000"/>
                </w:rPr>
                <w:delText>Erythranthe scouleri</w:delText>
              </w:r>
            </w:del>
          </w:p>
        </w:tc>
        <w:tc>
          <w:tcPr>
            <w:tcW w:w="960" w:type="dxa"/>
            <w:tcBorders>
              <w:top w:val="nil"/>
              <w:left w:val="nil"/>
              <w:bottom w:val="nil"/>
              <w:right w:val="nil"/>
            </w:tcBorders>
            <w:shd w:val="clear" w:color="auto" w:fill="auto"/>
            <w:noWrap/>
            <w:vAlign w:val="bottom"/>
            <w:hideMark/>
          </w:tcPr>
          <w:p w14:paraId="3B1DB437" w14:textId="61845046" w:rsidR="00D143A8" w:rsidRPr="00C44004" w:rsidDel="00CB6B19" w:rsidRDefault="00D143A8">
            <w:pPr>
              <w:rPr>
                <w:del w:id="5585" w:author="Lane, Stefanie" w:date="2023-09-27T17:47:00Z"/>
                <w:rFonts w:ascii="Calibri" w:eastAsia="Times New Roman" w:hAnsi="Calibri" w:cs="Calibri"/>
                <w:color w:val="000000"/>
              </w:rPr>
              <w:pPrChange w:id="5586" w:author="Lane, Stefanie" w:date="2023-09-27T17:47:00Z">
                <w:pPr>
                  <w:spacing w:after="0" w:line="240" w:lineRule="auto"/>
                  <w:jc w:val="center"/>
                </w:pPr>
              </w:pPrChange>
            </w:pPr>
            <w:del w:id="5587"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7D9768B6" w14:textId="2C087B93" w:rsidR="00D143A8" w:rsidRPr="00C44004" w:rsidDel="00CB6B19" w:rsidRDefault="00D143A8">
            <w:pPr>
              <w:rPr>
                <w:del w:id="5588" w:author="Lane, Stefanie" w:date="2023-09-27T17:47:00Z"/>
                <w:rFonts w:ascii="Calibri" w:eastAsia="Times New Roman" w:hAnsi="Calibri" w:cs="Calibri"/>
                <w:color w:val="000000"/>
              </w:rPr>
              <w:pPrChange w:id="558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498F9F1" w14:textId="5C7990B1" w:rsidR="00D143A8" w:rsidRPr="00C44004" w:rsidDel="00CB6B19" w:rsidRDefault="00D143A8">
            <w:pPr>
              <w:rPr>
                <w:del w:id="5590" w:author="Lane, Stefanie" w:date="2023-09-27T17:47:00Z"/>
                <w:rFonts w:ascii="Times New Roman" w:eastAsia="Times New Roman" w:hAnsi="Times New Roman" w:cs="Times New Roman"/>
                <w:sz w:val="20"/>
                <w:szCs w:val="20"/>
              </w:rPr>
              <w:pPrChange w:id="5591"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1AAD0EE6" w:rsidR="00D143A8" w:rsidRPr="00C44004" w:rsidDel="00CB6B19" w:rsidRDefault="00D143A8">
            <w:pPr>
              <w:rPr>
                <w:del w:id="5592" w:author="Lane, Stefanie" w:date="2023-09-27T17:47:00Z"/>
                <w:rFonts w:ascii="Calibri" w:eastAsia="Times New Roman" w:hAnsi="Calibri" w:cs="Calibri"/>
                <w:color w:val="000000"/>
              </w:rPr>
              <w:pPrChange w:id="5593" w:author="Lane, Stefanie" w:date="2023-09-27T17:47:00Z">
                <w:pPr>
                  <w:spacing w:after="0" w:line="240" w:lineRule="auto"/>
                  <w:jc w:val="center"/>
                </w:pPr>
              </w:pPrChange>
            </w:pPr>
            <w:del w:id="5594"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4E96755E" w14:textId="368B3751" w:rsidTr="00D143A8">
        <w:trPr>
          <w:trHeight w:val="290"/>
          <w:del w:id="5595" w:author="Lane, Stefanie" w:date="2023-09-27T17:47:00Z"/>
        </w:trPr>
        <w:tc>
          <w:tcPr>
            <w:tcW w:w="1311" w:type="dxa"/>
            <w:vMerge/>
            <w:tcBorders>
              <w:top w:val="nil"/>
              <w:left w:val="single" w:sz="8" w:space="0" w:color="auto"/>
              <w:bottom w:val="single" w:sz="8" w:space="0" w:color="000000"/>
              <w:right w:val="nil"/>
            </w:tcBorders>
            <w:vAlign w:val="center"/>
            <w:hideMark/>
          </w:tcPr>
          <w:p w14:paraId="0321C618" w14:textId="27210F88" w:rsidR="00D143A8" w:rsidRPr="00C44004" w:rsidDel="00CB6B19" w:rsidRDefault="00D143A8">
            <w:pPr>
              <w:rPr>
                <w:del w:id="5596" w:author="Lane, Stefanie" w:date="2023-09-27T17:47:00Z"/>
                <w:rFonts w:ascii="Calibri" w:eastAsia="Times New Roman" w:hAnsi="Calibri" w:cs="Calibri"/>
                <w:color w:val="000000"/>
              </w:rPr>
              <w:pPrChange w:id="559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1B93938" w14:textId="3A5D97EB" w:rsidR="00D143A8" w:rsidRPr="00C44004" w:rsidDel="00CB6B19" w:rsidRDefault="00D143A8">
            <w:pPr>
              <w:rPr>
                <w:del w:id="5598" w:author="Lane, Stefanie" w:date="2023-09-27T17:47:00Z"/>
                <w:rFonts w:ascii="Calibri" w:eastAsia="Times New Roman" w:hAnsi="Calibri" w:cs="Calibri"/>
                <w:color w:val="000000"/>
              </w:rPr>
              <w:pPrChange w:id="559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31109BEC" w:rsidR="00D143A8" w:rsidRPr="00C44004" w:rsidDel="00CB6B19" w:rsidRDefault="00D143A8">
            <w:pPr>
              <w:rPr>
                <w:del w:id="5600" w:author="Lane, Stefanie" w:date="2023-09-27T17:47:00Z"/>
                <w:rFonts w:ascii="Calibri" w:eastAsia="Times New Roman" w:hAnsi="Calibri" w:cs="Calibri"/>
                <w:i/>
                <w:iCs/>
                <w:color w:val="000000"/>
              </w:rPr>
              <w:pPrChange w:id="5601" w:author="Lane, Stefanie" w:date="2023-09-27T17:47:00Z">
                <w:pPr>
                  <w:spacing w:after="0" w:line="240" w:lineRule="auto"/>
                </w:pPr>
              </w:pPrChange>
            </w:pPr>
            <w:del w:id="5602" w:author="Lane, Stefanie" w:date="2023-09-27T17:47:00Z">
              <w:r w:rsidRPr="00C44004" w:rsidDel="00CB6B19">
                <w:rPr>
                  <w:rFonts w:ascii="Calibri" w:eastAsia="Times New Roman" w:hAnsi="Calibri" w:cs="Calibri"/>
                  <w:i/>
                  <w:iCs/>
                  <w:color w:val="000000"/>
                </w:rPr>
                <w:delText>Oenanthe sarmentosa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1010352D" w:rsidR="00D143A8" w:rsidRPr="00C44004" w:rsidDel="00CB6B19" w:rsidRDefault="00D143A8">
            <w:pPr>
              <w:rPr>
                <w:del w:id="5603" w:author="Lane, Stefanie" w:date="2023-09-27T17:47:00Z"/>
                <w:rFonts w:ascii="Calibri" w:eastAsia="Times New Roman" w:hAnsi="Calibri" w:cs="Calibri"/>
                <w:color w:val="000000"/>
              </w:rPr>
              <w:pPrChange w:id="5604" w:author="Lane, Stefanie" w:date="2023-09-27T17:47:00Z">
                <w:pPr>
                  <w:spacing w:after="0" w:line="240" w:lineRule="auto"/>
                  <w:jc w:val="center"/>
                </w:pPr>
              </w:pPrChange>
            </w:pPr>
            <w:del w:id="5605"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11F8E5E" w:rsidR="00D143A8" w:rsidRPr="00C44004" w:rsidDel="00CB6B19" w:rsidRDefault="00D143A8">
            <w:pPr>
              <w:rPr>
                <w:del w:id="5606" w:author="Lane, Stefanie" w:date="2023-09-27T17:47:00Z"/>
                <w:rFonts w:ascii="Calibri" w:eastAsia="Times New Roman" w:hAnsi="Calibri" w:cs="Calibri"/>
                <w:color w:val="000000"/>
              </w:rPr>
              <w:pPrChange w:id="5607" w:author="Lane, Stefanie" w:date="2023-09-27T17:47:00Z">
                <w:pPr>
                  <w:spacing w:after="0" w:line="240" w:lineRule="auto"/>
                  <w:jc w:val="center"/>
                </w:pPr>
              </w:pPrChange>
            </w:pPr>
            <w:del w:id="5608"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06BE0272" w:rsidR="00D143A8" w:rsidRPr="00C44004" w:rsidDel="00CB6B19" w:rsidRDefault="00D143A8">
            <w:pPr>
              <w:rPr>
                <w:del w:id="5609" w:author="Lane, Stefanie" w:date="2023-09-27T17:47:00Z"/>
                <w:rFonts w:ascii="Calibri" w:eastAsia="Times New Roman" w:hAnsi="Calibri" w:cs="Calibri"/>
                <w:color w:val="000000"/>
              </w:rPr>
              <w:pPrChange w:id="5610" w:author="Lane, Stefanie" w:date="2023-09-27T17:47:00Z">
                <w:pPr>
                  <w:spacing w:after="0" w:line="240" w:lineRule="auto"/>
                  <w:jc w:val="center"/>
                </w:pPr>
              </w:pPrChange>
            </w:pPr>
            <w:del w:id="5611"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2A4C7A0" w:rsidR="00D143A8" w:rsidRPr="00C44004" w:rsidDel="00CB6B19" w:rsidRDefault="00D143A8">
            <w:pPr>
              <w:rPr>
                <w:del w:id="5612" w:author="Lane, Stefanie" w:date="2023-09-27T17:47:00Z"/>
                <w:rFonts w:ascii="Calibri" w:eastAsia="Times New Roman" w:hAnsi="Calibri" w:cs="Calibri"/>
                <w:color w:val="000000"/>
              </w:rPr>
              <w:pPrChange w:id="5613" w:author="Lane, Stefanie" w:date="2023-09-27T17:47:00Z">
                <w:pPr>
                  <w:spacing w:after="0" w:line="240" w:lineRule="auto"/>
                  <w:jc w:val="center"/>
                </w:pPr>
              </w:pPrChange>
            </w:pPr>
            <w:del w:id="5614"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516B528" w14:textId="00FE07BD" w:rsidTr="00D143A8">
        <w:trPr>
          <w:trHeight w:val="290"/>
          <w:del w:id="5615" w:author="Lane, Stefanie" w:date="2023-09-27T17:47:00Z"/>
        </w:trPr>
        <w:tc>
          <w:tcPr>
            <w:tcW w:w="1311" w:type="dxa"/>
            <w:vMerge/>
            <w:tcBorders>
              <w:top w:val="nil"/>
              <w:left w:val="single" w:sz="8" w:space="0" w:color="auto"/>
              <w:bottom w:val="single" w:sz="8" w:space="0" w:color="000000"/>
              <w:right w:val="nil"/>
            </w:tcBorders>
            <w:vAlign w:val="center"/>
            <w:hideMark/>
          </w:tcPr>
          <w:p w14:paraId="7D21673E" w14:textId="15D5F160" w:rsidR="00D143A8" w:rsidRPr="00C44004" w:rsidDel="00CB6B19" w:rsidRDefault="00D143A8">
            <w:pPr>
              <w:rPr>
                <w:del w:id="5616" w:author="Lane, Stefanie" w:date="2023-09-27T17:47:00Z"/>
                <w:rFonts w:ascii="Calibri" w:eastAsia="Times New Roman" w:hAnsi="Calibri" w:cs="Calibri"/>
                <w:color w:val="000000"/>
              </w:rPr>
              <w:pPrChange w:id="561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582BC66" w14:textId="4B99A646" w:rsidR="00D143A8" w:rsidRPr="00C44004" w:rsidDel="00CB6B19" w:rsidRDefault="00D143A8">
            <w:pPr>
              <w:rPr>
                <w:del w:id="5618" w:author="Lane, Stefanie" w:date="2023-09-27T17:47:00Z"/>
                <w:rFonts w:ascii="Calibri" w:eastAsia="Times New Roman" w:hAnsi="Calibri" w:cs="Calibri"/>
                <w:color w:val="000000"/>
              </w:rPr>
              <w:pPrChange w:id="5619"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38246BC" w14:textId="0DEF6247" w:rsidR="00D143A8" w:rsidRPr="00C44004" w:rsidDel="00CB6B19" w:rsidRDefault="00D143A8">
            <w:pPr>
              <w:rPr>
                <w:del w:id="5620" w:author="Lane, Stefanie" w:date="2023-09-27T17:47:00Z"/>
                <w:rFonts w:ascii="Calibri" w:eastAsia="Times New Roman" w:hAnsi="Calibri" w:cs="Calibri"/>
                <w:i/>
                <w:iCs/>
                <w:color w:val="000000"/>
              </w:rPr>
              <w:pPrChange w:id="5621" w:author="Lane, Stefanie" w:date="2023-09-27T17:47:00Z">
                <w:pPr>
                  <w:spacing w:after="0" w:line="240" w:lineRule="auto"/>
                </w:pPr>
              </w:pPrChange>
            </w:pPr>
            <w:del w:id="5622" w:author="Lane, Stefanie" w:date="2023-09-27T17:47:00Z">
              <w:r w:rsidRPr="00C44004" w:rsidDel="00CB6B19">
                <w:rPr>
                  <w:rFonts w:ascii="Calibri" w:eastAsia="Times New Roman" w:hAnsi="Calibri" w:cs="Calibri"/>
                  <w:i/>
                  <w:iCs/>
                  <w:color w:val="000000"/>
                </w:rPr>
                <w:delText>Platanthera dilatata</w:delText>
              </w:r>
            </w:del>
          </w:p>
        </w:tc>
        <w:tc>
          <w:tcPr>
            <w:tcW w:w="960" w:type="dxa"/>
            <w:tcBorders>
              <w:top w:val="nil"/>
              <w:left w:val="nil"/>
              <w:bottom w:val="nil"/>
              <w:right w:val="nil"/>
            </w:tcBorders>
            <w:shd w:val="clear" w:color="auto" w:fill="auto"/>
            <w:noWrap/>
            <w:vAlign w:val="bottom"/>
            <w:hideMark/>
          </w:tcPr>
          <w:p w14:paraId="37E05E2F" w14:textId="343CB091" w:rsidR="00D143A8" w:rsidRPr="00C44004" w:rsidDel="00CB6B19" w:rsidRDefault="00D143A8">
            <w:pPr>
              <w:rPr>
                <w:del w:id="5623" w:author="Lane, Stefanie" w:date="2023-09-27T17:47:00Z"/>
                <w:rFonts w:ascii="Calibri" w:eastAsia="Times New Roman" w:hAnsi="Calibri" w:cs="Calibri"/>
                <w:color w:val="000000"/>
              </w:rPr>
              <w:pPrChange w:id="5624" w:author="Lane, Stefanie" w:date="2023-09-27T17:47:00Z">
                <w:pPr>
                  <w:spacing w:after="0" w:line="240" w:lineRule="auto"/>
                  <w:jc w:val="center"/>
                </w:pPr>
              </w:pPrChange>
            </w:pPr>
            <w:del w:id="562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3589FA48" w14:textId="3878620F" w:rsidR="00D143A8" w:rsidRPr="00C44004" w:rsidDel="00CB6B19" w:rsidRDefault="00D143A8">
            <w:pPr>
              <w:rPr>
                <w:del w:id="5626" w:author="Lane, Stefanie" w:date="2023-09-27T17:47:00Z"/>
                <w:rFonts w:ascii="Calibri" w:eastAsia="Times New Roman" w:hAnsi="Calibri" w:cs="Calibri"/>
                <w:color w:val="000000"/>
              </w:rPr>
              <w:pPrChange w:id="5627" w:author="Lane, Stefanie" w:date="2023-09-27T17:47:00Z">
                <w:pPr>
                  <w:spacing w:after="0" w:line="240" w:lineRule="auto"/>
                  <w:jc w:val="center"/>
                </w:pPr>
              </w:pPrChange>
            </w:pPr>
            <w:del w:id="5628" w:author="Lane, Stefanie" w:date="2023-09-27T17:47:00Z">
              <w:r w:rsidRPr="00C44004" w:rsidDel="00CB6B19">
                <w:rPr>
                  <w:rFonts w:ascii="Calibri" w:eastAsia="Times New Roman" w:hAnsi="Calibri" w:cs="Calibri"/>
                  <w:color w:val="000000"/>
                </w:rPr>
                <w:delText>0.0</w:delText>
              </w:r>
            </w:del>
          </w:p>
        </w:tc>
        <w:tc>
          <w:tcPr>
            <w:tcW w:w="960" w:type="dxa"/>
            <w:tcBorders>
              <w:top w:val="nil"/>
              <w:left w:val="nil"/>
              <w:bottom w:val="nil"/>
              <w:right w:val="nil"/>
            </w:tcBorders>
            <w:shd w:val="clear" w:color="auto" w:fill="auto"/>
            <w:noWrap/>
            <w:vAlign w:val="bottom"/>
            <w:hideMark/>
          </w:tcPr>
          <w:p w14:paraId="09536165" w14:textId="7D56B1C9" w:rsidR="00D143A8" w:rsidRPr="00C44004" w:rsidDel="00CB6B19" w:rsidRDefault="00D143A8">
            <w:pPr>
              <w:rPr>
                <w:del w:id="5629" w:author="Lane, Stefanie" w:date="2023-09-27T17:47:00Z"/>
                <w:rFonts w:ascii="Calibri" w:eastAsia="Times New Roman" w:hAnsi="Calibri" w:cs="Calibri"/>
                <w:color w:val="000000"/>
              </w:rPr>
              <w:pPrChange w:id="5630"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59FAAE50" w:rsidR="00D143A8" w:rsidRPr="00C44004" w:rsidDel="00CB6B19" w:rsidRDefault="00D143A8">
            <w:pPr>
              <w:rPr>
                <w:del w:id="5631" w:author="Lane, Stefanie" w:date="2023-09-27T17:47:00Z"/>
                <w:rFonts w:ascii="Calibri" w:eastAsia="Times New Roman" w:hAnsi="Calibri" w:cs="Calibri"/>
                <w:color w:val="000000"/>
              </w:rPr>
              <w:pPrChange w:id="5632" w:author="Lane, Stefanie" w:date="2023-09-27T17:47:00Z">
                <w:pPr>
                  <w:spacing w:after="0" w:line="240" w:lineRule="auto"/>
                  <w:jc w:val="center"/>
                </w:pPr>
              </w:pPrChange>
            </w:pPr>
            <w:del w:id="5633"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BB7C138" w14:textId="2C43DEDD" w:rsidTr="00D143A8">
        <w:trPr>
          <w:trHeight w:val="290"/>
          <w:del w:id="5634" w:author="Lane, Stefanie" w:date="2023-09-27T17:47:00Z"/>
        </w:trPr>
        <w:tc>
          <w:tcPr>
            <w:tcW w:w="1311" w:type="dxa"/>
            <w:vMerge/>
            <w:tcBorders>
              <w:top w:val="nil"/>
              <w:left w:val="single" w:sz="8" w:space="0" w:color="auto"/>
              <w:bottom w:val="single" w:sz="8" w:space="0" w:color="000000"/>
              <w:right w:val="nil"/>
            </w:tcBorders>
            <w:vAlign w:val="center"/>
            <w:hideMark/>
          </w:tcPr>
          <w:p w14:paraId="633099D1" w14:textId="2C7B8B85" w:rsidR="00D143A8" w:rsidRPr="00C44004" w:rsidDel="00CB6B19" w:rsidRDefault="00D143A8">
            <w:pPr>
              <w:rPr>
                <w:del w:id="5635" w:author="Lane, Stefanie" w:date="2023-09-27T17:47:00Z"/>
                <w:rFonts w:ascii="Calibri" w:eastAsia="Times New Roman" w:hAnsi="Calibri" w:cs="Calibri"/>
                <w:color w:val="000000"/>
              </w:rPr>
              <w:pPrChange w:id="563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A89E268" w14:textId="1AA42717" w:rsidR="00D143A8" w:rsidRPr="00C44004" w:rsidDel="00CB6B19" w:rsidRDefault="00D143A8">
            <w:pPr>
              <w:rPr>
                <w:del w:id="5637" w:author="Lane, Stefanie" w:date="2023-09-27T17:47:00Z"/>
                <w:rFonts w:ascii="Calibri" w:eastAsia="Times New Roman" w:hAnsi="Calibri" w:cs="Calibri"/>
                <w:color w:val="000000"/>
              </w:rPr>
              <w:pPrChange w:id="563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0C31263A" w:rsidR="00D143A8" w:rsidRPr="00C44004" w:rsidDel="00CB6B19" w:rsidRDefault="00D143A8">
            <w:pPr>
              <w:rPr>
                <w:del w:id="5639" w:author="Lane, Stefanie" w:date="2023-09-27T17:47:00Z"/>
                <w:rFonts w:ascii="Calibri" w:eastAsia="Times New Roman" w:hAnsi="Calibri" w:cs="Calibri"/>
                <w:i/>
                <w:iCs/>
                <w:color w:val="000000"/>
              </w:rPr>
              <w:pPrChange w:id="5640" w:author="Lane, Stefanie" w:date="2023-09-27T17:47:00Z">
                <w:pPr>
                  <w:spacing w:after="0" w:line="240" w:lineRule="auto"/>
                </w:pPr>
              </w:pPrChange>
            </w:pPr>
            <w:del w:id="5641" w:author="Lane, Stefanie" w:date="2023-09-27T17:47:00Z">
              <w:r w:rsidRPr="00C44004" w:rsidDel="00CB6B19">
                <w:rPr>
                  <w:rFonts w:ascii="Calibri" w:eastAsia="Times New Roman" w:hAnsi="Calibri" w:cs="Calibri"/>
                  <w:i/>
                  <w:iCs/>
                  <w:color w:val="000000"/>
                </w:rPr>
                <w:delText>Poa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576D838C" w:rsidR="00D143A8" w:rsidRPr="00C44004" w:rsidDel="00CB6B19" w:rsidRDefault="00D143A8">
            <w:pPr>
              <w:rPr>
                <w:del w:id="5642" w:author="Lane, Stefanie" w:date="2023-09-27T17:47:00Z"/>
                <w:rFonts w:ascii="Calibri" w:eastAsia="Times New Roman" w:hAnsi="Calibri" w:cs="Calibri"/>
                <w:color w:val="000000"/>
              </w:rPr>
              <w:pPrChange w:id="5643" w:author="Lane, Stefanie" w:date="2023-09-27T17:47:00Z">
                <w:pPr>
                  <w:spacing w:after="0" w:line="240" w:lineRule="auto"/>
                  <w:jc w:val="center"/>
                </w:pPr>
              </w:pPrChange>
            </w:pPr>
            <w:del w:id="5644"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3A17C71E" w:rsidR="00D143A8" w:rsidRPr="00C44004" w:rsidDel="00CB6B19" w:rsidRDefault="00D143A8">
            <w:pPr>
              <w:rPr>
                <w:del w:id="5645" w:author="Lane, Stefanie" w:date="2023-09-27T17:47:00Z"/>
                <w:rFonts w:ascii="Calibri" w:eastAsia="Times New Roman" w:hAnsi="Calibri" w:cs="Calibri"/>
                <w:color w:val="000000"/>
              </w:rPr>
              <w:pPrChange w:id="5646" w:author="Lane, Stefanie" w:date="2023-09-27T17:47:00Z">
                <w:pPr>
                  <w:spacing w:after="0" w:line="240" w:lineRule="auto"/>
                  <w:jc w:val="center"/>
                </w:pPr>
              </w:pPrChange>
            </w:pPr>
            <w:del w:id="5647" w:author="Lane, Stefanie" w:date="2023-09-27T17:47:00Z">
              <w:r w:rsidRPr="00C44004" w:rsidDel="00CB6B19">
                <w:rPr>
                  <w:rFonts w:ascii="Calibri" w:eastAsia="Times New Roman" w:hAnsi="Calibri" w:cs="Calibri"/>
                  <w:color w:val="000000"/>
                </w:rPr>
                <w:delText>1.7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28896AE9" w:rsidR="00D143A8" w:rsidRPr="00C44004" w:rsidDel="00CB6B19" w:rsidRDefault="00D143A8">
            <w:pPr>
              <w:rPr>
                <w:del w:id="5648" w:author="Lane, Stefanie" w:date="2023-09-27T17:47:00Z"/>
                <w:rFonts w:ascii="Calibri" w:eastAsia="Times New Roman" w:hAnsi="Calibri" w:cs="Calibri"/>
                <w:color w:val="000000"/>
              </w:rPr>
              <w:pPrChange w:id="5649" w:author="Lane, Stefanie" w:date="2023-09-27T17:47:00Z">
                <w:pPr>
                  <w:spacing w:after="0" w:line="240" w:lineRule="auto"/>
                  <w:jc w:val="center"/>
                </w:pPr>
              </w:pPrChange>
            </w:pPr>
            <w:del w:id="5650"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6BF4E00A" w:rsidR="00D143A8" w:rsidRPr="00C44004" w:rsidDel="00CB6B19" w:rsidRDefault="00D143A8">
            <w:pPr>
              <w:rPr>
                <w:del w:id="5651" w:author="Lane, Stefanie" w:date="2023-09-27T17:47:00Z"/>
                <w:rFonts w:ascii="Calibri" w:eastAsia="Times New Roman" w:hAnsi="Calibri" w:cs="Calibri"/>
                <w:color w:val="000000"/>
              </w:rPr>
              <w:pPrChange w:id="5652" w:author="Lane, Stefanie" w:date="2023-09-27T17:47:00Z">
                <w:pPr>
                  <w:spacing w:after="0" w:line="240" w:lineRule="auto"/>
                  <w:jc w:val="center"/>
                </w:pPr>
              </w:pPrChange>
            </w:pPr>
            <w:del w:id="5653"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7B64C86E" w14:textId="2EDC002B" w:rsidTr="00D143A8">
        <w:trPr>
          <w:trHeight w:val="290"/>
          <w:del w:id="5654" w:author="Lane, Stefanie" w:date="2023-09-27T17:47:00Z"/>
        </w:trPr>
        <w:tc>
          <w:tcPr>
            <w:tcW w:w="1311" w:type="dxa"/>
            <w:vMerge/>
            <w:tcBorders>
              <w:top w:val="nil"/>
              <w:left w:val="single" w:sz="8" w:space="0" w:color="auto"/>
              <w:bottom w:val="single" w:sz="8" w:space="0" w:color="000000"/>
              <w:right w:val="nil"/>
            </w:tcBorders>
            <w:vAlign w:val="center"/>
            <w:hideMark/>
          </w:tcPr>
          <w:p w14:paraId="437C52A4" w14:textId="42C9883F" w:rsidR="00D143A8" w:rsidRPr="00C44004" w:rsidDel="00CB6B19" w:rsidRDefault="00D143A8">
            <w:pPr>
              <w:rPr>
                <w:del w:id="5655" w:author="Lane, Stefanie" w:date="2023-09-27T17:47:00Z"/>
                <w:rFonts w:ascii="Calibri" w:eastAsia="Times New Roman" w:hAnsi="Calibri" w:cs="Calibri"/>
                <w:color w:val="000000"/>
              </w:rPr>
              <w:pPrChange w:id="565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37B3A7E" w14:textId="487CA90F" w:rsidR="00D143A8" w:rsidRPr="00C44004" w:rsidDel="00CB6B19" w:rsidRDefault="00D143A8">
            <w:pPr>
              <w:rPr>
                <w:del w:id="5657" w:author="Lane, Stefanie" w:date="2023-09-27T17:47:00Z"/>
                <w:rFonts w:ascii="Calibri" w:eastAsia="Times New Roman" w:hAnsi="Calibri" w:cs="Calibri"/>
                <w:color w:val="000000"/>
              </w:rPr>
              <w:pPrChange w:id="5658"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97FB03D" w14:textId="38FAD705" w:rsidR="00D143A8" w:rsidRPr="00C44004" w:rsidDel="00CB6B19" w:rsidRDefault="00D143A8">
            <w:pPr>
              <w:rPr>
                <w:del w:id="5659" w:author="Lane, Stefanie" w:date="2023-09-27T17:47:00Z"/>
                <w:rFonts w:ascii="Calibri" w:eastAsia="Times New Roman" w:hAnsi="Calibri" w:cs="Calibri"/>
                <w:i/>
                <w:iCs/>
                <w:color w:val="000000"/>
              </w:rPr>
              <w:pPrChange w:id="5660" w:author="Lane, Stefanie" w:date="2023-09-27T17:47:00Z">
                <w:pPr>
                  <w:spacing w:after="0" w:line="240" w:lineRule="auto"/>
                </w:pPr>
              </w:pPrChange>
            </w:pPr>
            <w:del w:id="5661" w:author="Lane, Stefanie" w:date="2023-09-27T17:47:00Z">
              <w:r w:rsidRPr="00C44004" w:rsidDel="00CB6B19">
                <w:rPr>
                  <w:rFonts w:ascii="Calibri" w:eastAsia="Times New Roman" w:hAnsi="Calibri" w:cs="Calibri"/>
                  <w:i/>
                  <w:iCs/>
                  <w:color w:val="000000"/>
                </w:rPr>
                <w:delText>Poa trivialis</w:delText>
              </w:r>
            </w:del>
          </w:p>
        </w:tc>
        <w:tc>
          <w:tcPr>
            <w:tcW w:w="960" w:type="dxa"/>
            <w:tcBorders>
              <w:top w:val="nil"/>
              <w:left w:val="nil"/>
              <w:bottom w:val="nil"/>
              <w:right w:val="nil"/>
            </w:tcBorders>
            <w:shd w:val="clear" w:color="auto" w:fill="auto"/>
            <w:noWrap/>
            <w:vAlign w:val="bottom"/>
            <w:hideMark/>
          </w:tcPr>
          <w:p w14:paraId="32990467" w14:textId="473E87F3" w:rsidR="00D143A8" w:rsidRPr="00C44004" w:rsidDel="00CB6B19" w:rsidRDefault="00D143A8">
            <w:pPr>
              <w:rPr>
                <w:del w:id="5662" w:author="Lane, Stefanie" w:date="2023-09-27T17:47:00Z"/>
                <w:rFonts w:ascii="Calibri" w:eastAsia="Times New Roman" w:hAnsi="Calibri" w:cs="Calibri"/>
                <w:color w:val="000000"/>
              </w:rPr>
              <w:pPrChange w:id="5663" w:author="Lane, Stefanie" w:date="2023-09-27T17:47:00Z">
                <w:pPr>
                  <w:spacing w:after="0" w:line="240" w:lineRule="auto"/>
                  <w:jc w:val="center"/>
                </w:pPr>
              </w:pPrChange>
            </w:pPr>
            <w:del w:id="5664"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334AC128" w14:textId="44F24C45" w:rsidR="00D143A8" w:rsidRPr="00C44004" w:rsidDel="00CB6B19" w:rsidRDefault="00D143A8">
            <w:pPr>
              <w:rPr>
                <w:del w:id="5665" w:author="Lane, Stefanie" w:date="2023-09-27T17:47:00Z"/>
                <w:rFonts w:ascii="Calibri" w:eastAsia="Times New Roman" w:hAnsi="Calibri" w:cs="Calibri"/>
                <w:color w:val="000000"/>
              </w:rPr>
              <w:pPrChange w:id="5666"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55E0D7EC" w14:textId="1E64C87D" w:rsidR="00D143A8" w:rsidRPr="00C44004" w:rsidDel="00CB6B19" w:rsidRDefault="00D143A8">
            <w:pPr>
              <w:rPr>
                <w:del w:id="5667" w:author="Lane, Stefanie" w:date="2023-09-27T17:47:00Z"/>
                <w:rFonts w:ascii="Times New Roman" w:eastAsia="Times New Roman" w:hAnsi="Times New Roman" w:cs="Times New Roman"/>
                <w:sz w:val="20"/>
                <w:szCs w:val="20"/>
              </w:rPr>
              <w:pPrChange w:id="5668"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1D1E4F7C" w:rsidR="00D143A8" w:rsidRPr="00C44004" w:rsidDel="00CB6B19" w:rsidRDefault="00D143A8">
            <w:pPr>
              <w:rPr>
                <w:del w:id="5669" w:author="Lane, Stefanie" w:date="2023-09-27T17:47:00Z"/>
                <w:rFonts w:ascii="Calibri" w:eastAsia="Times New Roman" w:hAnsi="Calibri" w:cs="Calibri"/>
                <w:color w:val="000000"/>
              </w:rPr>
              <w:pPrChange w:id="5670" w:author="Lane, Stefanie" w:date="2023-09-27T17:47:00Z">
                <w:pPr>
                  <w:spacing w:after="0" w:line="240" w:lineRule="auto"/>
                  <w:jc w:val="center"/>
                </w:pPr>
              </w:pPrChange>
            </w:pPr>
            <w:del w:id="567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057D186B" w14:textId="32A6362A" w:rsidTr="00D143A8">
        <w:trPr>
          <w:trHeight w:val="290"/>
          <w:del w:id="5672" w:author="Lane, Stefanie" w:date="2023-09-27T17:47:00Z"/>
        </w:trPr>
        <w:tc>
          <w:tcPr>
            <w:tcW w:w="1311" w:type="dxa"/>
            <w:vMerge/>
            <w:tcBorders>
              <w:top w:val="nil"/>
              <w:left w:val="single" w:sz="8" w:space="0" w:color="auto"/>
              <w:bottom w:val="single" w:sz="8" w:space="0" w:color="000000"/>
              <w:right w:val="nil"/>
            </w:tcBorders>
            <w:vAlign w:val="center"/>
            <w:hideMark/>
          </w:tcPr>
          <w:p w14:paraId="646A1EC4" w14:textId="48FF4D55" w:rsidR="00D143A8" w:rsidRPr="00C44004" w:rsidDel="00CB6B19" w:rsidRDefault="00D143A8">
            <w:pPr>
              <w:rPr>
                <w:del w:id="5673" w:author="Lane, Stefanie" w:date="2023-09-27T17:47:00Z"/>
                <w:rFonts w:ascii="Calibri" w:eastAsia="Times New Roman" w:hAnsi="Calibri" w:cs="Calibri"/>
                <w:color w:val="000000"/>
              </w:rPr>
              <w:pPrChange w:id="567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62B3A51" w14:textId="05469C4F" w:rsidR="00D143A8" w:rsidRPr="00C44004" w:rsidDel="00CB6B19" w:rsidRDefault="00D143A8">
            <w:pPr>
              <w:rPr>
                <w:del w:id="5675" w:author="Lane, Stefanie" w:date="2023-09-27T17:47:00Z"/>
                <w:rFonts w:ascii="Calibri" w:eastAsia="Times New Roman" w:hAnsi="Calibri" w:cs="Calibri"/>
                <w:color w:val="000000"/>
              </w:rPr>
              <w:pPrChange w:id="567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42D3B9F9" w:rsidR="00D143A8" w:rsidRPr="00C44004" w:rsidDel="00CB6B19" w:rsidRDefault="00D143A8">
            <w:pPr>
              <w:rPr>
                <w:del w:id="5677" w:author="Lane, Stefanie" w:date="2023-09-27T17:47:00Z"/>
                <w:rFonts w:ascii="Calibri" w:eastAsia="Times New Roman" w:hAnsi="Calibri" w:cs="Calibri"/>
                <w:i/>
                <w:iCs/>
                <w:color w:val="000000"/>
              </w:rPr>
              <w:pPrChange w:id="5678" w:author="Lane, Stefanie" w:date="2023-09-27T17:47:00Z">
                <w:pPr>
                  <w:spacing w:after="0" w:line="240" w:lineRule="auto"/>
                </w:pPr>
              </w:pPrChange>
            </w:pPr>
            <w:del w:id="5679" w:author="Lane, Stefanie" w:date="2023-09-27T17:47:00Z">
              <w:r w:rsidRPr="00C44004" w:rsidDel="00CB6B19">
                <w:rPr>
                  <w:rFonts w:ascii="Calibri" w:eastAsia="Times New Roman" w:hAnsi="Calibri" w:cs="Calibri"/>
                  <w:i/>
                  <w:iCs/>
                  <w:color w:val="000000"/>
                </w:rPr>
                <w:delText>Polygonum hydropiper</w:delText>
              </w:r>
            </w:del>
          </w:p>
        </w:tc>
        <w:tc>
          <w:tcPr>
            <w:tcW w:w="960" w:type="dxa"/>
            <w:tcBorders>
              <w:top w:val="single" w:sz="4" w:space="0" w:color="auto"/>
              <w:left w:val="nil"/>
              <w:bottom w:val="nil"/>
              <w:right w:val="nil"/>
            </w:tcBorders>
            <w:shd w:val="clear" w:color="auto" w:fill="auto"/>
            <w:noWrap/>
            <w:vAlign w:val="bottom"/>
            <w:hideMark/>
          </w:tcPr>
          <w:p w14:paraId="7FEE9BB5" w14:textId="3F500D5F" w:rsidR="00D143A8" w:rsidRPr="00C44004" w:rsidDel="00CB6B19" w:rsidRDefault="00D143A8">
            <w:pPr>
              <w:rPr>
                <w:del w:id="5680" w:author="Lane, Stefanie" w:date="2023-09-27T17:47:00Z"/>
                <w:rFonts w:ascii="Calibri" w:eastAsia="Times New Roman" w:hAnsi="Calibri" w:cs="Calibri"/>
                <w:color w:val="000000"/>
              </w:rPr>
              <w:pPrChange w:id="5681" w:author="Lane, Stefanie" w:date="2023-09-27T17:47:00Z">
                <w:pPr>
                  <w:spacing w:after="0" w:line="240" w:lineRule="auto"/>
                  <w:jc w:val="center"/>
                </w:pPr>
              </w:pPrChange>
            </w:pPr>
            <w:del w:id="5682"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CC7F46E" w:rsidR="00D143A8" w:rsidRPr="00C44004" w:rsidDel="00CB6B19" w:rsidRDefault="00D143A8">
            <w:pPr>
              <w:rPr>
                <w:del w:id="5683" w:author="Lane, Stefanie" w:date="2023-09-27T17:47:00Z"/>
                <w:rFonts w:ascii="Calibri" w:eastAsia="Times New Roman" w:hAnsi="Calibri" w:cs="Calibri"/>
                <w:color w:val="000000"/>
              </w:rPr>
              <w:pPrChange w:id="5684" w:author="Lane, Stefanie" w:date="2023-09-27T17:47:00Z">
                <w:pPr>
                  <w:spacing w:after="0" w:line="240" w:lineRule="auto"/>
                  <w:jc w:val="center"/>
                </w:pPr>
              </w:pPrChange>
            </w:pPr>
            <w:del w:id="568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AC3AC73" w:rsidR="00D143A8" w:rsidRPr="00C44004" w:rsidDel="00CB6B19" w:rsidRDefault="00D143A8">
            <w:pPr>
              <w:rPr>
                <w:del w:id="5686" w:author="Lane, Stefanie" w:date="2023-09-27T17:47:00Z"/>
                <w:rFonts w:ascii="Calibri" w:eastAsia="Times New Roman" w:hAnsi="Calibri" w:cs="Calibri"/>
                <w:color w:val="000000"/>
              </w:rPr>
              <w:pPrChange w:id="5687" w:author="Lane, Stefanie" w:date="2023-09-27T17:47:00Z">
                <w:pPr>
                  <w:spacing w:after="0" w:line="240" w:lineRule="auto"/>
                  <w:jc w:val="center"/>
                </w:pPr>
              </w:pPrChange>
            </w:pPr>
            <w:del w:id="5688"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1C38306B" w:rsidR="00D143A8" w:rsidRPr="00C44004" w:rsidDel="00CB6B19" w:rsidRDefault="00D143A8">
            <w:pPr>
              <w:rPr>
                <w:del w:id="5689" w:author="Lane, Stefanie" w:date="2023-09-27T17:47:00Z"/>
                <w:rFonts w:ascii="Calibri" w:eastAsia="Times New Roman" w:hAnsi="Calibri" w:cs="Calibri"/>
                <w:color w:val="000000"/>
              </w:rPr>
              <w:pPrChange w:id="5690" w:author="Lane, Stefanie" w:date="2023-09-27T17:47:00Z">
                <w:pPr>
                  <w:spacing w:after="0" w:line="240" w:lineRule="auto"/>
                  <w:jc w:val="center"/>
                </w:pPr>
              </w:pPrChange>
            </w:pPr>
            <w:del w:id="5691"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BCDAC56" w14:textId="7862D711" w:rsidTr="00D143A8">
        <w:trPr>
          <w:trHeight w:val="290"/>
          <w:del w:id="5692" w:author="Lane, Stefanie" w:date="2023-09-27T17:47:00Z"/>
        </w:trPr>
        <w:tc>
          <w:tcPr>
            <w:tcW w:w="1311" w:type="dxa"/>
            <w:vMerge/>
            <w:tcBorders>
              <w:top w:val="nil"/>
              <w:left w:val="single" w:sz="8" w:space="0" w:color="auto"/>
              <w:bottom w:val="single" w:sz="8" w:space="0" w:color="000000"/>
              <w:right w:val="nil"/>
            </w:tcBorders>
            <w:vAlign w:val="center"/>
            <w:hideMark/>
          </w:tcPr>
          <w:p w14:paraId="2B1E6836" w14:textId="2D78B310" w:rsidR="00D143A8" w:rsidRPr="00C44004" w:rsidDel="00CB6B19" w:rsidRDefault="00D143A8">
            <w:pPr>
              <w:rPr>
                <w:del w:id="5693" w:author="Lane, Stefanie" w:date="2023-09-27T17:47:00Z"/>
                <w:rFonts w:ascii="Calibri" w:eastAsia="Times New Roman" w:hAnsi="Calibri" w:cs="Calibri"/>
                <w:color w:val="000000"/>
              </w:rPr>
              <w:pPrChange w:id="569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890A0F4" w14:textId="0A7A436F" w:rsidR="00D143A8" w:rsidRPr="00C44004" w:rsidDel="00CB6B19" w:rsidRDefault="00D143A8">
            <w:pPr>
              <w:rPr>
                <w:del w:id="5695" w:author="Lane, Stefanie" w:date="2023-09-27T17:47:00Z"/>
                <w:rFonts w:ascii="Calibri" w:eastAsia="Times New Roman" w:hAnsi="Calibri" w:cs="Calibri"/>
                <w:color w:val="000000"/>
              </w:rPr>
              <w:pPrChange w:id="569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F7B9976" w14:textId="49C487B2" w:rsidR="00D143A8" w:rsidRPr="00C44004" w:rsidDel="00CB6B19" w:rsidRDefault="00D143A8">
            <w:pPr>
              <w:rPr>
                <w:del w:id="5697" w:author="Lane, Stefanie" w:date="2023-09-27T17:47:00Z"/>
                <w:rFonts w:ascii="Calibri" w:eastAsia="Times New Roman" w:hAnsi="Calibri" w:cs="Calibri"/>
                <w:i/>
                <w:iCs/>
                <w:color w:val="000000"/>
              </w:rPr>
              <w:pPrChange w:id="5698" w:author="Lane, Stefanie" w:date="2023-09-27T17:47:00Z">
                <w:pPr>
                  <w:spacing w:after="0" w:line="240" w:lineRule="auto"/>
                </w:pPr>
              </w:pPrChange>
            </w:pPr>
            <w:del w:id="5699" w:author="Lane, Stefanie" w:date="2023-09-27T17:47:00Z">
              <w:r w:rsidRPr="00C44004" w:rsidDel="00CB6B19">
                <w:rPr>
                  <w:rFonts w:ascii="Calibri" w:eastAsia="Times New Roman" w:hAnsi="Calibri" w:cs="Calibri"/>
                  <w:i/>
                  <w:iCs/>
                  <w:color w:val="000000"/>
                </w:rPr>
                <w:delText>Sagittaria latifolia</w:delText>
              </w:r>
            </w:del>
          </w:p>
        </w:tc>
        <w:tc>
          <w:tcPr>
            <w:tcW w:w="960" w:type="dxa"/>
            <w:tcBorders>
              <w:top w:val="single" w:sz="4" w:space="0" w:color="auto"/>
              <w:left w:val="nil"/>
              <w:bottom w:val="nil"/>
              <w:right w:val="nil"/>
            </w:tcBorders>
            <w:shd w:val="clear" w:color="auto" w:fill="auto"/>
            <w:noWrap/>
            <w:vAlign w:val="bottom"/>
            <w:hideMark/>
          </w:tcPr>
          <w:p w14:paraId="73BB487D" w14:textId="13F1012D" w:rsidR="00D143A8" w:rsidRPr="00C44004" w:rsidDel="00CB6B19" w:rsidRDefault="00D143A8">
            <w:pPr>
              <w:rPr>
                <w:del w:id="5700" w:author="Lane, Stefanie" w:date="2023-09-27T17:47:00Z"/>
                <w:rFonts w:ascii="Calibri" w:eastAsia="Times New Roman" w:hAnsi="Calibri" w:cs="Calibri"/>
                <w:color w:val="000000"/>
              </w:rPr>
              <w:pPrChange w:id="5701" w:author="Lane, Stefanie" w:date="2023-09-27T17:47:00Z">
                <w:pPr>
                  <w:spacing w:after="0" w:line="240" w:lineRule="auto"/>
                  <w:jc w:val="center"/>
                </w:pPr>
              </w:pPrChange>
            </w:pPr>
            <w:del w:id="5702"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72D8D0BA" w14:textId="277257EA" w:rsidR="00D143A8" w:rsidRPr="00C44004" w:rsidDel="00CB6B19" w:rsidRDefault="00D143A8">
            <w:pPr>
              <w:rPr>
                <w:del w:id="5703" w:author="Lane, Stefanie" w:date="2023-09-27T17:47:00Z"/>
                <w:rFonts w:ascii="Calibri" w:eastAsia="Times New Roman" w:hAnsi="Calibri" w:cs="Calibri"/>
                <w:color w:val="000000"/>
              </w:rPr>
              <w:pPrChange w:id="5704" w:author="Lane, Stefanie" w:date="2023-09-27T17:47:00Z">
                <w:pPr>
                  <w:spacing w:after="0" w:line="240" w:lineRule="auto"/>
                  <w:jc w:val="center"/>
                </w:pPr>
              </w:pPrChange>
            </w:pPr>
            <w:del w:id="5705"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02CC7060" w14:textId="68A37669" w:rsidR="00D143A8" w:rsidRPr="00C44004" w:rsidDel="00CB6B19" w:rsidRDefault="00D143A8">
            <w:pPr>
              <w:rPr>
                <w:del w:id="5706" w:author="Lane, Stefanie" w:date="2023-09-27T17:47:00Z"/>
                <w:rFonts w:ascii="Calibri" w:eastAsia="Times New Roman" w:hAnsi="Calibri" w:cs="Calibri"/>
                <w:color w:val="000000"/>
              </w:rPr>
              <w:pPrChange w:id="5707"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1547A3C7" w:rsidR="00D143A8" w:rsidRPr="00C44004" w:rsidDel="00CB6B19" w:rsidRDefault="00D143A8">
            <w:pPr>
              <w:rPr>
                <w:del w:id="5708" w:author="Lane, Stefanie" w:date="2023-09-27T17:47:00Z"/>
                <w:rFonts w:ascii="Calibri" w:eastAsia="Times New Roman" w:hAnsi="Calibri" w:cs="Calibri"/>
                <w:color w:val="000000"/>
              </w:rPr>
              <w:pPrChange w:id="5709" w:author="Lane, Stefanie" w:date="2023-09-27T17:47:00Z">
                <w:pPr>
                  <w:spacing w:after="0" w:line="240" w:lineRule="auto"/>
                  <w:jc w:val="center"/>
                </w:pPr>
              </w:pPrChange>
            </w:pPr>
            <w:del w:id="571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12BF1FC8" w14:textId="5C6ABF0A" w:rsidTr="00D143A8">
        <w:trPr>
          <w:trHeight w:val="290"/>
          <w:del w:id="5711" w:author="Lane, Stefanie" w:date="2023-09-27T17:47:00Z"/>
        </w:trPr>
        <w:tc>
          <w:tcPr>
            <w:tcW w:w="1311" w:type="dxa"/>
            <w:vMerge/>
            <w:tcBorders>
              <w:top w:val="nil"/>
              <w:left w:val="single" w:sz="8" w:space="0" w:color="auto"/>
              <w:bottom w:val="single" w:sz="8" w:space="0" w:color="000000"/>
              <w:right w:val="nil"/>
            </w:tcBorders>
            <w:vAlign w:val="center"/>
            <w:hideMark/>
          </w:tcPr>
          <w:p w14:paraId="0C591D10" w14:textId="02E195D9" w:rsidR="00D143A8" w:rsidRPr="00C44004" w:rsidDel="00CB6B19" w:rsidRDefault="00D143A8">
            <w:pPr>
              <w:rPr>
                <w:del w:id="5712" w:author="Lane, Stefanie" w:date="2023-09-27T17:47:00Z"/>
                <w:rFonts w:ascii="Calibri" w:eastAsia="Times New Roman" w:hAnsi="Calibri" w:cs="Calibri"/>
                <w:color w:val="000000"/>
              </w:rPr>
              <w:pPrChange w:id="571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1BC9CAB" w14:textId="233E6440" w:rsidR="00D143A8" w:rsidRPr="00C44004" w:rsidDel="00CB6B19" w:rsidRDefault="00D143A8">
            <w:pPr>
              <w:rPr>
                <w:del w:id="5714" w:author="Lane, Stefanie" w:date="2023-09-27T17:47:00Z"/>
                <w:rFonts w:ascii="Calibri" w:eastAsia="Times New Roman" w:hAnsi="Calibri" w:cs="Calibri"/>
                <w:color w:val="000000"/>
              </w:rPr>
              <w:pPrChange w:id="571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1AD179F2" w:rsidR="00D143A8" w:rsidRPr="00C44004" w:rsidDel="00CB6B19" w:rsidRDefault="00D143A8">
            <w:pPr>
              <w:rPr>
                <w:del w:id="5716" w:author="Lane, Stefanie" w:date="2023-09-27T17:47:00Z"/>
                <w:rFonts w:ascii="Calibri" w:eastAsia="Times New Roman" w:hAnsi="Calibri" w:cs="Calibri"/>
                <w:i/>
                <w:iCs/>
                <w:color w:val="000000"/>
              </w:rPr>
              <w:pPrChange w:id="5717" w:author="Lane, Stefanie" w:date="2023-09-27T17:47:00Z">
                <w:pPr>
                  <w:spacing w:after="0" w:line="240" w:lineRule="auto"/>
                </w:pPr>
              </w:pPrChange>
            </w:pPr>
            <w:del w:id="5718" w:author="Lane, Stefanie" w:date="2023-09-27T17:47:00Z">
              <w:r w:rsidRPr="00C44004" w:rsidDel="00CB6B19">
                <w:rPr>
                  <w:rFonts w:ascii="Calibri" w:eastAsia="Times New Roman" w:hAnsi="Calibri" w:cs="Calibri"/>
                  <w:i/>
                  <w:iCs/>
                  <w:color w:val="000000"/>
                </w:rPr>
                <w:delText>Salix sp.</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3BB5D180" w:rsidR="00D143A8" w:rsidRPr="00C44004" w:rsidDel="00CB6B19" w:rsidRDefault="00D143A8">
            <w:pPr>
              <w:rPr>
                <w:del w:id="5719" w:author="Lane, Stefanie" w:date="2023-09-27T17:47:00Z"/>
                <w:rFonts w:ascii="Calibri" w:eastAsia="Times New Roman" w:hAnsi="Calibri" w:cs="Calibri"/>
                <w:color w:val="000000"/>
              </w:rPr>
              <w:pPrChange w:id="5720" w:author="Lane, Stefanie" w:date="2023-09-27T17:47:00Z">
                <w:pPr>
                  <w:spacing w:after="0" w:line="240" w:lineRule="auto"/>
                  <w:jc w:val="center"/>
                </w:pPr>
              </w:pPrChange>
            </w:pPr>
            <w:del w:id="5721"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443CCDCB" w:rsidR="00D143A8" w:rsidRPr="00C44004" w:rsidDel="00CB6B19" w:rsidRDefault="00D143A8">
            <w:pPr>
              <w:rPr>
                <w:del w:id="5722" w:author="Lane, Stefanie" w:date="2023-09-27T17:47:00Z"/>
                <w:rFonts w:ascii="Calibri" w:eastAsia="Times New Roman" w:hAnsi="Calibri" w:cs="Calibri"/>
                <w:color w:val="000000"/>
              </w:rPr>
              <w:pPrChange w:id="5723" w:author="Lane, Stefanie" w:date="2023-09-27T17:47:00Z">
                <w:pPr>
                  <w:spacing w:after="0" w:line="240" w:lineRule="auto"/>
                  <w:jc w:val="center"/>
                </w:pPr>
              </w:pPrChange>
            </w:pPr>
            <w:del w:id="572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4FF01502" w:rsidR="00D143A8" w:rsidRPr="00C44004" w:rsidDel="00CB6B19" w:rsidRDefault="00D143A8">
            <w:pPr>
              <w:rPr>
                <w:del w:id="5725" w:author="Lane, Stefanie" w:date="2023-09-27T17:47:00Z"/>
                <w:rFonts w:ascii="Calibri" w:eastAsia="Times New Roman" w:hAnsi="Calibri" w:cs="Calibri"/>
                <w:color w:val="000000"/>
              </w:rPr>
              <w:pPrChange w:id="5726" w:author="Lane, Stefanie" w:date="2023-09-27T17:47:00Z">
                <w:pPr>
                  <w:spacing w:after="0" w:line="240" w:lineRule="auto"/>
                  <w:jc w:val="center"/>
                </w:pPr>
              </w:pPrChange>
            </w:pPr>
            <w:del w:id="5727"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12944012" w:rsidR="00D143A8" w:rsidRPr="00C44004" w:rsidDel="00CB6B19" w:rsidRDefault="00D143A8">
            <w:pPr>
              <w:rPr>
                <w:del w:id="5728" w:author="Lane, Stefanie" w:date="2023-09-27T17:47:00Z"/>
                <w:rFonts w:ascii="Calibri" w:eastAsia="Times New Roman" w:hAnsi="Calibri" w:cs="Calibri"/>
                <w:color w:val="000000"/>
              </w:rPr>
              <w:pPrChange w:id="5729" w:author="Lane, Stefanie" w:date="2023-09-27T17:47:00Z">
                <w:pPr>
                  <w:spacing w:after="0" w:line="240" w:lineRule="auto"/>
                  <w:jc w:val="center"/>
                </w:pPr>
              </w:pPrChange>
            </w:pPr>
            <w:del w:id="5730"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273DB540" w14:textId="6F67DA8F" w:rsidTr="00D143A8">
        <w:trPr>
          <w:trHeight w:val="290"/>
          <w:del w:id="5731" w:author="Lane, Stefanie" w:date="2023-09-27T17:47:00Z"/>
        </w:trPr>
        <w:tc>
          <w:tcPr>
            <w:tcW w:w="1311" w:type="dxa"/>
            <w:vMerge/>
            <w:tcBorders>
              <w:top w:val="nil"/>
              <w:left w:val="single" w:sz="8" w:space="0" w:color="auto"/>
              <w:bottom w:val="single" w:sz="8" w:space="0" w:color="000000"/>
              <w:right w:val="nil"/>
            </w:tcBorders>
            <w:vAlign w:val="center"/>
            <w:hideMark/>
          </w:tcPr>
          <w:p w14:paraId="4932FA85" w14:textId="062FCDEF" w:rsidR="00D143A8" w:rsidRPr="00C44004" w:rsidDel="00CB6B19" w:rsidRDefault="00D143A8">
            <w:pPr>
              <w:rPr>
                <w:del w:id="5732" w:author="Lane, Stefanie" w:date="2023-09-27T17:47:00Z"/>
                <w:rFonts w:ascii="Calibri" w:eastAsia="Times New Roman" w:hAnsi="Calibri" w:cs="Calibri"/>
                <w:color w:val="000000"/>
              </w:rPr>
              <w:pPrChange w:id="573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3C1A95E" w14:textId="72FC017E" w:rsidR="00D143A8" w:rsidRPr="00C44004" w:rsidDel="00CB6B19" w:rsidRDefault="00D143A8">
            <w:pPr>
              <w:rPr>
                <w:del w:id="5734" w:author="Lane, Stefanie" w:date="2023-09-27T17:47:00Z"/>
                <w:rFonts w:ascii="Calibri" w:eastAsia="Times New Roman" w:hAnsi="Calibri" w:cs="Calibri"/>
                <w:color w:val="000000"/>
              </w:rPr>
              <w:pPrChange w:id="573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78B47F2" w14:textId="448A715C" w:rsidR="00D143A8" w:rsidRPr="00C44004" w:rsidDel="00CB6B19" w:rsidRDefault="00D143A8">
            <w:pPr>
              <w:rPr>
                <w:del w:id="5736" w:author="Lane, Stefanie" w:date="2023-09-27T17:47:00Z"/>
                <w:rFonts w:ascii="Calibri" w:eastAsia="Times New Roman" w:hAnsi="Calibri" w:cs="Calibri"/>
                <w:i/>
                <w:iCs/>
                <w:color w:val="000000"/>
              </w:rPr>
              <w:pPrChange w:id="5737" w:author="Lane, Stefanie" w:date="2023-09-27T17:47:00Z">
                <w:pPr>
                  <w:spacing w:after="0" w:line="240" w:lineRule="auto"/>
                </w:pPr>
              </w:pPrChange>
            </w:pPr>
            <w:del w:id="5738" w:author="Lane, Stefanie" w:date="2023-09-27T17:47:00Z">
              <w:r w:rsidRPr="00C44004" w:rsidDel="00CB6B19">
                <w:rPr>
                  <w:rFonts w:ascii="Calibri" w:eastAsia="Times New Roman" w:hAnsi="Calibri" w:cs="Calibri"/>
                  <w:i/>
                  <w:iCs/>
                  <w:color w:val="000000"/>
                </w:rPr>
                <w:delText>Sium suave</w:delText>
              </w:r>
            </w:del>
          </w:p>
        </w:tc>
        <w:tc>
          <w:tcPr>
            <w:tcW w:w="960" w:type="dxa"/>
            <w:tcBorders>
              <w:top w:val="nil"/>
              <w:left w:val="nil"/>
              <w:bottom w:val="nil"/>
              <w:right w:val="nil"/>
            </w:tcBorders>
            <w:shd w:val="clear" w:color="auto" w:fill="auto"/>
            <w:noWrap/>
            <w:vAlign w:val="bottom"/>
            <w:hideMark/>
          </w:tcPr>
          <w:p w14:paraId="35541616" w14:textId="3AD40602" w:rsidR="00D143A8" w:rsidRPr="00C44004" w:rsidDel="00CB6B19" w:rsidRDefault="00D143A8">
            <w:pPr>
              <w:rPr>
                <w:del w:id="5739" w:author="Lane, Stefanie" w:date="2023-09-27T17:47:00Z"/>
                <w:rFonts w:ascii="Calibri" w:eastAsia="Times New Roman" w:hAnsi="Calibri" w:cs="Calibri"/>
                <w:color w:val="000000"/>
              </w:rPr>
              <w:pPrChange w:id="5740" w:author="Lane, Stefanie" w:date="2023-09-27T17:47:00Z">
                <w:pPr>
                  <w:spacing w:after="0" w:line="240" w:lineRule="auto"/>
                  <w:jc w:val="center"/>
                </w:pPr>
              </w:pPrChange>
            </w:pPr>
            <w:del w:id="5741"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5E0178A" w14:textId="130A0C28" w:rsidR="00D143A8" w:rsidRPr="00C44004" w:rsidDel="00CB6B19" w:rsidRDefault="00D143A8">
            <w:pPr>
              <w:rPr>
                <w:del w:id="5742" w:author="Lane, Stefanie" w:date="2023-09-27T17:47:00Z"/>
                <w:rFonts w:ascii="Calibri" w:eastAsia="Times New Roman" w:hAnsi="Calibri" w:cs="Calibri"/>
                <w:color w:val="000000"/>
              </w:rPr>
              <w:pPrChange w:id="5743" w:author="Lane, Stefanie" w:date="2023-09-27T17:47:00Z">
                <w:pPr>
                  <w:spacing w:after="0" w:line="240" w:lineRule="auto"/>
                  <w:jc w:val="center"/>
                </w:pPr>
              </w:pPrChange>
            </w:pPr>
            <w:del w:id="5744"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30F40943" w14:textId="0381114F" w:rsidR="00D143A8" w:rsidRPr="00C44004" w:rsidDel="00CB6B19" w:rsidRDefault="00D143A8">
            <w:pPr>
              <w:rPr>
                <w:del w:id="5745" w:author="Lane, Stefanie" w:date="2023-09-27T17:47:00Z"/>
                <w:rFonts w:ascii="Calibri" w:eastAsia="Times New Roman" w:hAnsi="Calibri" w:cs="Calibri"/>
                <w:color w:val="000000"/>
              </w:rPr>
              <w:pPrChange w:id="5746"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4F1839A2" w:rsidR="00D143A8" w:rsidRPr="00C44004" w:rsidDel="00CB6B19" w:rsidRDefault="00D143A8">
            <w:pPr>
              <w:rPr>
                <w:del w:id="5747" w:author="Lane, Stefanie" w:date="2023-09-27T17:47:00Z"/>
                <w:rFonts w:ascii="Calibri" w:eastAsia="Times New Roman" w:hAnsi="Calibri" w:cs="Calibri"/>
                <w:color w:val="000000"/>
              </w:rPr>
              <w:pPrChange w:id="5748" w:author="Lane, Stefanie" w:date="2023-09-27T17:47:00Z">
                <w:pPr>
                  <w:spacing w:after="0" w:line="240" w:lineRule="auto"/>
                  <w:jc w:val="center"/>
                </w:pPr>
              </w:pPrChange>
            </w:pPr>
            <w:del w:id="574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3B2C010E" w14:textId="6BC104B4" w:rsidTr="00D143A8">
        <w:trPr>
          <w:trHeight w:val="290"/>
          <w:del w:id="5750" w:author="Lane, Stefanie" w:date="2023-09-27T17:47:00Z"/>
        </w:trPr>
        <w:tc>
          <w:tcPr>
            <w:tcW w:w="1311" w:type="dxa"/>
            <w:vMerge/>
            <w:tcBorders>
              <w:top w:val="nil"/>
              <w:left w:val="single" w:sz="8" w:space="0" w:color="auto"/>
              <w:bottom w:val="single" w:sz="8" w:space="0" w:color="000000"/>
              <w:right w:val="nil"/>
            </w:tcBorders>
            <w:vAlign w:val="center"/>
            <w:hideMark/>
          </w:tcPr>
          <w:p w14:paraId="055F1DDD" w14:textId="7E389090" w:rsidR="00D143A8" w:rsidRPr="00C44004" w:rsidDel="00CB6B19" w:rsidRDefault="00D143A8">
            <w:pPr>
              <w:rPr>
                <w:del w:id="5751" w:author="Lane, Stefanie" w:date="2023-09-27T17:47:00Z"/>
                <w:rFonts w:ascii="Calibri" w:eastAsia="Times New Roman" w:hAnsi="Calibri" w:cs="Calibri"/>
                <w:color w:val="000000"/>
              </w:rPr>
              <w:pPrChange w:id="575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D0950F2" w14:textId="5B0EE4D0" w:rsidR="00D143A8" w:rsidRPr="00C44004" w:rsidDel="00CB6B19" w:rsidRDefault="00D143A8">
            <w:pPr>
              <w:rPr>
                <w:del w:id="5753" w:author="Lane, Stefanie" w:date="2023-09-27T17:47:00Z"/>
                <w:rFonts w:ascii="Calibri" w:eastAsia="Times New Roman" w:hAnsi="Calibri" w:cs="Calibri"/>
                <w:color w:val="000000"/>
              </w:rPr>
              <w:pPrChange w:id="575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1ED3F3F3" w:rsidR="00D143A8" w:rsidRPr="00C44004" w:rsidDel="00CB6B19" w:rsidRDefault="00D143A8">
            <w:pPr>
              <w:rPr>
                <w:del w:id="5755" w:author="Lane, Stefanie" w:date="2023-09-27T17:47:00Z"/>
                <w:rFonts w:ascii="Calibri" w:eastAsia="Times New Roman" w:hAnsi="Calibri" w:cs="Calibri"/>
                <w:i/>
                <w:iCs/>
                <w:color w:val="000000"/>
              </w:rPr>
              <w:pPrChange w:id="5756" w:author="Lane, Stefanie" w:date="2023-09-27T17:47:00Z">
                <w:pPr>
                  <w:spacing w:after="0" w:line="240" w:lineRule="auto"/>
                </w:pPr>
              </w:pPrChange>
            </w:pPr>
            <w:del w:id="5757" w:author="Lane, Stefanie" w:date="2023-09-27T17:47:00Z">
              <w:r w:rsidRPr="00C44004" w:rsidDel="00CB6B19">
                <w:rPr>
                  <w:rFonts w:ascii="Calibri" w:eastAsia="Times New Roman" w:hAnsi="Calibri" w:cs="Calibri"/>
                  <w:i/>
                  <w:iCs/>
                  <w:color w:val="000000"/>
                </w:rPr>
                <w:delText>Symphyotrichum subspicatum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45BDA824" w:rsidR="00D143A8" w:rsidRPr="00C44004" w:rsidDel="00CB6B19" w:rsidRDefault="00D143A8">
            <w:pPr>
              <w:rPr>
                <w:del w:id="5758" w:author="Lane, Stefanie" w:date="2023-09-27T17:47:00Z"/>
                <w:rFonts w:ascii="Calibri" w:eastAsia="Times New Roman" w:hAnsi="Calibri" w:cs="Calibri"/>
                <w:color w:val="000000"/>
              </w:rPr>
              <w:pPrChange w:id="5759" w:author="Lane, Stefanie" w:date="2023-09-27T17:47:00Z">
                <w:pPr>
                  <w:spacing w:after="0" w:line="240" w:lineRule="auto"/>
                  <w:jc w:val="center"/>
                </w:pPr>
              </w:pPrChange>
            </w:pPr>
            <w:del w:id="5760"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473FDCA9" w:rsidR="00D143A8" w:rsidRPr="00C44004" w:rsidDel="00CB6B19" w:rsidRDefault="00D143A8">
            <w:pPr>
              <w:rPr>
                <w:del w:id="5761" w:author="Lane, Stefanie" w:date="2023-09-27T17:47:00Z"/>
                <w:rFonts w:ascii="Calibri" w:eastAsia="Times New Roman" w:hAnsi="Calibri" w:cs="Calibri"/>
                <w:color w:val="000000"/>
              </w:rPr>
              <w:pPrChange w:id="5762" w:author="Lane, Stefanie" w:date="2023-09-27T17:47:00Z">
                <w:pPr>
                  <w:spacing w:after="0" w:line="240" w:lineRule="auto"/>
                  <w:jc w:val="center"/>
                </w:pPr>
              </w:pPrChange>
            </w:pPr>
            <w:del w:id="5763"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5D9F1F8E" w:rsidR="00D143A8" w:rsidRPr="00C44004" w:rsidDel="00CB6B19" w:rsidRDefault="00D143A8">
            <w:pPr>
              <w:rPr>
                <w:del w:id="5764" w:author="Lane, Stefanie" w:date="2023-09-27T17:47:00Z"/>
                <w:rFonts w:ascii="Calibri" w:eastAsia="Times New Roman" w:hAnsi="Calibri" w:cs="Calibri"/>
                <w:color w:val="000000"/>
              </w:rPr>
              <w:pPrChange w:id="5765" w:author="Lane, Stefanie" w:date="2023-09-27T17:47:00Z">
                <w:pPr>
                  <w:spacing w:after="0" w:line="240" w:lineRule="auto"/>
                  <w:jc w:val="center"/>
                </w:pPr>
              </w:pPrChange>
            </w:pPr>
            <w:del w:id="5766"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23B1817B" w:rsidR="00D143A8" w:rsidRPr="00C44004" w:rsidDel="00CB6B19" w:rsidRDefault="00D143A8">
            <w:pPr>
              <w:rPr>
                <w:del w:id="5767" w:author="Lane, Stefanie" w:date="2023-09-27T17:47:00Z"/>
                <w:rFonts w:ascii="Calibri" w:eastAsia="Times New Roman" w:hAnsi="Calibri" w:cs="Calibri"/>
                <w:color w:val="000000"/>
              </w:rPr>
              <w:pPrChange w:id="5768" w:author="Lane, Stefanie" w:date="2023-09-27T17:47:00Z">
                <w:pPr>
                  <w:spacing w:after="0" w:line="240" w:lineRule="auto"/>
                  <w:jc w:val="center"/>
                </w:pPr>
              </w:pPrChange>
            </w:pPr>
            <w:del w:id="5769"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770E3B32" w14:textId="199D85E8" w:rsidTr="00D143A8">
        <w:trPr>
          <w:trHeight w:val="290"/>
          <w:del w:id="5770" w:author="Lane, Stefanie" w:date="2023-09-27T17:47:00Z"/>
        </w:trPr>
        <w:tc>
          <w:tcPr>
            <w:tcW w:w="1311" w:type="dxa"/>
            <w:vMerge/>
            <w:tcBorders>
              <w:top w:val="nil"/>
              <w:left w:val="single" w:sz="8" w:space="0" w:color="auto"/>
              <w:bottom w:val="single" w:sz="8" w:space="0" w:color="000000"/>
              <w:right w:val="nil"/>
            </w:tcBorders>
            <w:vAlign w:val="center"/>
            <w:hideMark/>
          </w:tcPr>
          <w:p w14:paraId="22314F7A" w14:textId="66DE4FFF" w:rsidR="00D143A8" w:rsidRPr="00C44004" w:rsidDel="00CB6B19" w:rsidRDefault="00D143A8">
            <w:pPr>
              <w:rPr>
                <w:del w:id="5771" w:author="Lane, Stefanie" w:date="2023-09-27T17:47:00Z"/>
                <w:rFonts w:ascii="Calibri" w:eastAsia="Times New Roman" w:hAnsi="Calibri" w:cs="Calibri"/>
                <w:color w:val="000000"/>
              </w:rPr>
              <w:pPrChange w:id="577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C2C98B" w14:textId="79AFC4F9" w:rsidR="00D143A8" w:rsidRPr="00C44004" w:rsidDel="00CB6B19" w:rsidRDefault="00D143A8">
            <w:pPr>
              <w:rPr>
                <w:del w:id="5773" w:author="Lane, Stefanie" w:date="2023-09-27T17:47:00Z"/>
                <w:rFonts w:ascii="Calibri" w:eastAsia="Times New Roman" w:hAnsi="Calibri" w:cs="Calibri"/>
                <w:color w:val="000000"/>
              </w:rPr>
              <w:pPrChange w:id="577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3BACB9D" w14:textId="7BAC5F9F" w:rsidR="00D143A8" w:rsidRPr="00C44004" w:rsidDel="00CB6B19" w:rsidRDefault="00D143A8">
            <w:pPr>
              <w:rPr>
                <w:del w:id="5775" w:author="Lane, Stefanie" w:date="2023-09-27T17:47:00Z"/>
                <w:rFonts w:ascii="Calibri" w:eastAsia="Times New Roman" w:hAnsi="Calibri" w:cs="Calibri"/>
                <w:i/>
                <w:iCs/>
                <w:color w:val="000000"/>
              </w:rPr>
              <w:pPrChange w:id="5776" w:author="Lane, Stefanie" w:date="2023-09-27T17:47:00Z">
                <w:pPr>
                  <w:spacing w:after="0" w:line="240" w:lineRule="auto"/>
                </w:pPr>
              </w:pPrChange>
            </w:pPr>
            <w:del w:id="5777" w:author="Lane, Stefanie" w:date="2023-09-27T17:47:00Z">
              <w:r w:rsidRPr="00C44004" w:rsidDel="00CB6B19">
                <w:rPr>
                  <w:rFonts w:ascii="Calibri" w:eastAsia="Times New Roman" w:hAnsi="Calibri" w:cs="Calibri"/>
                  <w:i/>
                  <w:iCs/>
                  <w:color w:val="000000"/>
                </w:rPr>
                <w:delText>Trifolium wormskioldii</w:delText>
              </w:r>
            </w:del>
          </w:p>
        </w:tc>
        <w:tc>
          <w:tcPr>
            <w:tcW w:w="960" w:type="dxa"/>
            <w:tcBorders>
              <w:top w:val="nil"/>
              <w:left w:val="nil"/>
              <w:bottom w:val="nil"/>
              <w:right w:val="nil"/>
            </w:tcBorders>
            <w:shd w:val="clear" w:color="auto" w:fill="auto"/>
            <w:noWrap/>
            <w:vAlign w:val="bottom"/>
            <w:hideMark/>
          </w:tcPr>
          <w:p w14:paraId="70221203" w14:textId="2DD6A29D" w:rsidR="00D143A8" w:rsidRPr="00C44004" w:rsidDel="00CB6B19" w:rsidRDefault="00D143A8">
            <w:pPr>
              <w:rPr>
                <w:del w:id="5778" w:author="Lane, Stefanie" w:date="2023-09-27T17:47:00Z"/>
                <w:rFonts w:ascii="Calibri" w:eastAsia="Times New Roman" w:hAnsi="Calibri" w:cs="Calibri"/>
                <w:color w:val="000000"/>
              </w:rPr>
              <w:pPrChange w:id="5779" w:author="Lane, Stefanie" w:date="2023-09-27T17:47:00Z">
                <w:pPr>
                  <w:spacing w:after="0" w:line="240" w:lineRule="auto"/>
                  <w:jc w:val="center"/>
                </w:pPr>
              </w:pPrChange>
            </w:pPr>
            <w:del w:id="5780"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6619DDF8" w14:textId="2A9FC4C5" w:rsidR="00D143A8" w:rsidRPr="00C44004" w:rsidDel="00CB6B19" w:rsidRDefault="00D143A8">
            <w:pPr>
              <w:rPr>
                <w:del w:id="5781" w:author="Lane, Stefanie" w:date="2023-09-27T17:47:00Z"/>
                <w:rFonts w:ascii="Calibri" w:eastAsia="Times New Roman" w:hAnsi="Calibri" w:cs="Calibri"/>
                <w:color w:val="000000"/>
              </w:rPr>
              <w:pPrChange w:id="5782" w:author="Lane, Stefanie" w:date="2023-09-27T17:47:00Z">
                <w:pPr>
                  <w:spacing w:after="0" w:line="240" w:lineRule="auto"/>
                  <w:jc w:val="center"/>
                </w:pPr>
              </w:pPrChange>
            </w:pPr>
            <w:del w:id="5783"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nil"/>
              <w:right w:val="nil"/>
            </w:tcBorders>
            <w:shd w:val="clear" w:color="auto" w:fill="auto"/>
            <w:noWrap/>
            <w:vAlign w:val="bottom"/>
            <w:hideMark/>
          </w:tcPr>
          <w:p w14:paraId="09656E0E" w14:textId="4E4C8518" w:rsidR="00D143A8" w:rsidRPr="00C44004" w:rsidDel="00CB6B19" w:rsidRDefault="00D143A8">
            <w:pPr>
              <w:rPr>
                <w:del w:id="5784" w:author="Lane, Stefanie" w:date="2023-09-27T17:47:00Z"/>
                <w:rFonts w:ascii="Calibri" w:eastAsia="Times New Roman" w:hAnsi="Calibri" w:cs="Calibri"/>
                <w:color w:val="000000"/>
              </w:rPr>
              <w:pPrChange w:id="5785"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14D7106B" w:rsidR="00D143A8" w:rsidRPr="00C44004" w:rsidDel="00CB6B19" w:rsidRDefault="00D143A8">
            <w:pPr>
              <w:rPr>
                <w:del w:id="5786" w:author="Lane, Stefanie" w:date="2023-09-27T17:47:00Z"/>
                <w:rFonts w:ascii="Calibri" w:eastAsia="Times New Roman" w:hAnsi="Calibri" w:cs="Calibri"/>
                <w:color w:val="000000"/>
              </w:rPr>
              <w:pPrChange w:id="5787" w:author="Lane, Stefanie" w:date="2023-09-27T17:47:00Z">
                <w:pPr>
                  <w:spacing w:after="0" w:line="240" w:lineRule="auto"/>
                  <w:jc w:val="center"/>
                </w:pPr>
              </w:pPrChange>
            </w:pPr>
            <w:del w:id="5788" w:author="Lane, Stefanie" w:date="2023-09-27T17:47:00Z">
              <w:r w:rsidRPr="00C44004" w:rsidDel="00CB6B19">
                <w:rPr>
                  <w:rFonts w:ascii="Calibri" w:eastAsia="Times New Roman" w:hAnsi="Calibri" w:cs="Calibri"/>
                  <w:color w:val="000000"/>
                </w:rPr>
                <w:delText>lost</w:delText>
              </w:r>
            </w:del>
          </w:p>
        </w:tc>
      </w:tr>
      <w:tr w:rsidR="00D143A8" w:rsidRPr="00C44004" w:rsidDel="00CB6B19" w14:paraId="5D434D5D" w14:textId="5D501AA8" w:rsidTr="00D143A8">
        <w:trPr>
          <w:trHeight w:val="290"/>
          <w:del w:id="5789" w:author="Lane, Stefanie" w:date="2023-09-27T17:47:00Z"/>
        </w:trPr>
        <w:tc>
          <w:tcPr>
            <w:tcW w:w="1311" w:type="dxa"/>
            <w:vMerge/>
            <w:tcBorders>
              <w:top w:val="nil"/>
              <w:left w:val="single" w:sz="8" w:space="0" w:color="auto"/>
              <w:bottom w:val="single" w:sz="8" w:space="0" w:color="000000"/>
              <w:right w:val="nil"/>
            </w:tcBorders>
            <w:vAlign w:val="center"/>
            <w:hideMark/>
          </w:tcPr>
          <w:p w14:paraId="7801EDE3" w14:textId="4B26CF20" w:rsidR="00D143A8" w:rsidRPr="00C44004" w:rsidDel="00CB6B19" w:rsidRDefault="00D143A8">
            <w:pPr>
              <w:rPr>
                <w:del w:id="5790" w:author="Lane, Stefanie" w:date="2023-09-27T17:47:00Z"/>
                <w:rFonts w:ascii="Calibri" w:eastAsia="Times New Roman" w:hAnsi="Calibri" w:cs="Calibri"/>
                <w:color w:val="000000"/>
              </w:rPr>
              <w:pPrChange w:id="579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D102010" w14:textId="2AE4E128" w:rsidR="00D143A8" w:rsidRPr="00C44004" w:rsidDel="00CB6B19" w:rsidRDefault="00D143A8">
            <w:pPr>
              <w:rPr>
                <w:del w:id="5792" w:author="Lane, Stefanie" w:date="2023-09-27T17:47:00Z"/>
                <w:rFonts w:ascii="Calibri" w:eastAsia="Times New Roman" w:hAnsi="Calibri" w:cs="Calibri"/>
                <w:color w:val="000000"/>
              </w:rPr>
              <w:pPrChange w:id="579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430358A0" w:rsidR="00D143A8" w:rsidRPr="00C44004" w:rsidDel="00CB6B19" w:rsidRDefault="00D143A8">
            <w:pPr>
              <w:rPr>
                <w:del w:id="5794" w:author="Lane, Stefanie" w:date="2023-09-27T17:47:00Z"/>
                <w:rFonts w:ascii="Calibri" w:eastAsia="Times New Roman" w:hAnsi="Calibri" w:cs="Calibri"/>
                <w:i/>
                <w:iCs/>
                <w:color w:val="000000"/>
              </w:rPr>
              <w:pPrChange w:id="5795" w:author="Lane, Stefanie" w:date="2023-09-27T17:47:00Z">
                <w:pPr>
                  <w:spacing w:after="0" w:line="240" w:lineRule="auto"/>
                </w:pPr>
              </w:pPrChange>
            </w:pPr>
            <w:del w:id="5796" w:author="Lane, Stefanie" w:date="2023-09-27T17:47:00Z">
              <w:r w:rsidRPr="00C44004" w:rsidDel="00CB6B19">
                <w:rPr>
                  <w:rFonts w:ascii="Calibri" w:eastAsia="Times New Roman" w:hAnsi="Calibri" w:cs="Calibri"/>
                  <w:i/>
                  <w:iCs/>
                  <w:color w:val="000000"/>
                </w:rPr>
                <w:delText>Menyanthes trifoliata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2B827FA8" w:rsidR="00D143A8" w:rsidRPr="00C44004" w:rsidDel="00CB6B19" w:rsidRDefault="00D143A8">
            <w:pPr>
              <w:rPr>
                <w:del w:id="5797" w:author="Lane, Stefanie" w:date="2023-09-27T17:47:00Z"/>
                <w:rFonts w:ascii="Calibri" w:eastAsia="Times New Roman" w:hAnsi="Calibri" w:cs="Calibri"/>
                <w:color w:val="000000"/>
              </w:rPr>
              <w:pPrChange w:id="5798" w:author="Lane, Stefanie" w:date="2023-09-27T17:47:00Z">
                <w:pPr>
                  <w:spacing w:after="0" w:line="240" w:lineRule="auto"/>
                  <w:jc w:val="center"/>
                </w:pPr>
              </w:pPrChange>
            </w:pPr>
            <w:del w:id="5799" w:author="Lane, Stefanie" w:date="2023-09-27T17:47:00Z">
              <w:r w:rsidRPr="00C44004" w:rsidDel="00CB6B19">
                <w:rPr>
                  <w:rFonts w:ascii="Calibri" w:eastAsia="Times New Roman" w:hAnsi="Calibri" w:cs="Calibri"/>
                  <w:color w:val="000000"/>
                </w:rPr>
                <w:delText>1.9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5B49CDA7" w:rsidR="00D143A8" w:rsidRPr="00C44004" w:rsidDel="00CB6B19" w:rsidRDefault="00D143A8">
            <w:pPr>
              <w:rPr>
                <w:del w:id="5800" w:author="Lane, Stefanie" w:date="2023-09-27T17:47:00Z"/>
                <w:rFonts w:ascii="Calibri" w:eastAsia="Times New Roman" w:hAnsi="Calibri" w:cs="Calibri"/>
                <w:color w:val="000000"/>
              </w:rPr>
              <w:pPrChange w:id="5801" w:author="Lane, Stefanie" w:date="2023-09-27T17:47:00Z">
                <w:pPr>
                  <w:spacing w:after="0" w:line="240" w:lineRule="auto"/>
                  <w:jc w:val="center"/>
                </w:pPr>
              </w:pPrChange>
            </w:pPr>
            <w:del w:id="5802" w:author="Lane, Stefanie" w:date="2023-09-27T17:47:00Z">
              <w:r w:rsidRPr="00C44004" w:rsidDel="00CB6B19">
                <w:rPr>
                  <w:rFonts w:ascii="Calibri" w:eastAsia="Times New Roman" w:hAnsi="Calibri" w:cs="Calibri"/>
                  <w:color w:val="000000"/>
                </w:rPr>
                <w:delText>1.3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365EC004" w:rsidR="00D143A8" w:rsidRPr="00C44004" w:rsidDel="00CB6B19" w:rsidRDefault="00D143A8">
            <w:pPr>
              <w:rPr>
                <w:del w:id="5803" w:author="Lane, Stefanie" w:date="2023-09-27T17:47:00Z"/>
                <w:rFonts w:ascii="Calibri" w:eastAsia="Times New Roman" w:hAnsi="Calibri" w:cs="Calibri"/>
                <w:color w:val="000000"/>
              </w:rPr>
              <w:pPrChange w:id="5804" w:author="Lane, Stefanie" w:date="2023-09-27T17:47:00Z">
                <w:pPr>
                  <w:spacing w:after="0" w:line="240" w:lineRule="auto"/>
                  <w:jc w:val="center"/>
                </w:pPr>
              </w:pPrChange>
            </w:pPr>
            <w:del w:id="580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514BA043" w:rsidR="00D143A8" w:rsidRPr="00C44004" w:rsidDel="00CB6B19" w:rsidRDefault="00D143A8">
            <w:pPr>
              <w:rPr>
                <w:del w:id="5806" w:author="Lane, Stefanie" w:date="2023-09-27T17:47:00Z"/>
                <w:rFonts w:ascii="Calibri" w:eastAsia="Times New Roman" w:hAnsi="Calibri" w:cs="Calibri"/>
                <w:color w:val="000000"/>
              </w:rPr>
              <w:pPrChange w:id="5807" w:author="Lane, Stefanie" w:date="2023-09-27T17:47:00Z">
                <w:pPr>
                  <w:spacing w:after="0" w:line="240" w:lineRule="auto"/>
                  <w:jc w:val="center"/>
                </w:pPr>
              </w:pPrChange>
            </w:pPr>
            <w:del w:id="5808" w:author="Lane, Stefanie" w:date="2023-09-27T17:47:00Z">
              <w:r w:rsidRPr="00C44004" w:rsidDel="00CB6B19">
                <w:rPr>
                  <w:rFonts w:ascii="Calibri" w:eastAsia="Times New Roman" w:hAnsi="Calibri" w:cs="Calibri"/>
                  <w:color w:val="000000"/>
                </w:rPr>
                <w:delText>-</w:delText>
              </w:r>
            </w:del>
          </w:p>
        </w:tc>
      </w:tr>
      <w:tr w:rsidR="00D143A8" w:rsidRPr="00C44004" w:rsidDel="00CB6B19" w14:paraId="301062F8" w14:textId="05209502" w:rsidTr="00D143A8">
        <w:trPr>
          <w:trHeight w:val="290"/>
          <w:del w:id="5809" w:author="Lane, Stefanie" w:date="2023-09-27T17:47:00Z"/>
        </w:trPr>
        <w:tc>
          <w:tcPr>
            <w:tcW w:w="1311" w:type="dxa"/>
            <w:vMerge/>
            <w:tcBorders>
              <w:top w:val="nil"/>
              <w:left w:val="single" w:sz="8" w:space="0" w:color="auto"/>
              <w:bottom w:val="single" w:sz="8" w:space="0" w:color="000000"/>
              <w:right w:val="nil"/>
            </w:tcBorders>
            <w:vAlign w:val="center"/>
            <w:hideMark/>
          </w:tcPr>
          <w:p w14:paraId="79FBD966" w14:textId="651B8395" w:rsidR="00D143A8" w:rsidRPr="00C44004" w:rsidDel="00CB6B19" w:rsidRDefault="00D143A8">
            <w:pPr>
              <w:rPr>
                <w:del w:id="5810" w:author="Lane, Stefanie" w:date="2023-09-27T17:47:00Z"/>
                <w:rFonts w:ascii="Calibri" w:eastAsia="Times New Roman" w:hAnsi="Calibri" w:cs="Calibri"/>
                <w:color w:val="000000"/>
              </w:rPr>
              <w:pPrChange w:id="581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DD01E7B" w14:textId="6B93E230" w:rsidR="00D143A8" w:rsidRPr="00C44004" w:rsidDel="00CB6B19" w:rsidRDefault="00D143A8">
            <w:pPr>
              <w:rPr>
                <w:del w:id="5812" w:author="Lane, Stefanie" w:date="2023-09-27T17:47:00Z"/>
                <w:rFonts w:ascii="Calibri" w:eastAsia="Times New Roman" w:hAnsi="Calibri" w:cs="Calibri"/>
                <w:color w:val="000000"/>
              </w:rPr>
              <w:pPrChange w:id="581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42E3B69" w14:textId="31929CF4" w:rsidR="00D143A8" w:rsidRPr="00C44004" w:rsidDel="00CB6B19" w:rsidRDefault="00D143A8">
            <w:pPr>
              <w:rPr>
                <w:del w:id="5814" w:author="Lane, Stefanie" w:date="2023-09-27T17:47:00Z"/>
                <w:rFonts w:ascii="Calibri" w:eastAsia="Times New Roman" w:hAnsi="Calibri" w:cs="Calibri"/>
                <w:i/>
                <w:iCs/>
                <w:color w:val="000000"/>
              </w:rPr>
              <w:pPrChange w:id="5815" w:author="Lane, Stefanie" w:date="2023-09-27T17:47:00Z">
                <w:pPr>
                  <w:spacing w:after="0" w:line="240" w:lineRule="auto"/>
                </w:pPr>
              </w:pPrChange>
            </w:pPr>
            <w:del w:id="5816" w:author="Lane, Stefanie" w:date="2023-09-27T17:47:00Z">
              <w:r w:rsidRPr="00C44004" w:rsidDel="00CB6B19">
                <w:rPr>
                  <w:rFonts w:ascii="Calibri" w:eastAsia="Times New Roman" w:hAnsi="Calibri" w:cs="Calibri"/>
                  <w:i/>
                  <w:iCs/>
                  <w:color w:val="000000"/>
                </w:rPr>
                <w:delText>Caltha palustris</w:delText>
              </w:r>
            </w:del>
          </w:p>
        </w:tc>
        <w:tc>
          <w:tcPr>
            <w:tcW w:w="960" w:type="dxa"/>
            <w:tcBorders>
              <w:top w:val="nil"/>
              <w:left w:val="nil"/>
              <w:bottom w:val="nil"/>
              <w:right w:val="nil"/>
            </w:tcBorders>
            <w:shd w:val="clear" w:color="auto" w:fill="auto"/>
            <w:noWrap/>
            <w:vAlign w:val="bottom"/>
            <w:hideMark/>
          </w:tcPr>
          <w:p w14:paraId="3CAA061C" w14:textId="5C3FFF13" w:rsidR="00D143A8" w:rsidRPr="00C44004" w:rsidDel="00CB6B19" w:rsidRDefault="00D143A8">
            <w:pPr>
              <w:rPr>
                <w:del w:id="5817" w:author="Lane, Stefanie" w:date="2023-09-27T17:47:00Z"/>
                <w:rFonts w:ascii="Calibri" w:eastAsia="Times New Roman" w:hAnsi="Calibri" w:cs="Calibri"/>
                <w:color w:val="000000"/>
              </w:rPr>
              <w:pPrChange w:id="5818" w:author="Lane, Stefanie" w:date="2023-09-27T17:47:00Z">
                <w:pPr>
                  <w:spacing w:after="0" w:line="240" w:lineRule="auto"/>
                  <w:jc w:val="center"/>
                </w:pPr>
              </w:pPrChange>
            </w:pPr>
            <w:del w:id="5819"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61B92747" w14:textId="33BF80B4" w:rsidR="00D143A8" w:rsidRPr="00C44004" w:rsidDel="00CB6B19" w:rsidRDefault="00D143A8">
            <w:pPr>
              <w:rPr>
                <w:del w:id="5820" w:author="Lane, Stefanie" w:date="2023-09-27T17:47:00Z"/>
                <w:rFonts w:ascii="Calibri" w:eastAsia="Times New Roman" w:hAnsi="Calibri" w:cs="Calibri"/>
                <w:color w:val="000000"/>
              </w:rPr>
              <w:pPrChange w:id="5821" w:author="Lane, Stefanie" w:date="2023-09-27T17:47:00Z">
                <w:pPr>
                  <w:spacing w:after="0" w:line="240" w:lineRule="auto"/>
                  <w:jc w:val="center"/>
                </w:pPr>
              </w:pPrChange>
            </w:pPr>
            <w:del w:id="582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1724B719" w14:textId="63E8F98B" w:rsidR="00D143A8" w:rsidRPr="00C44004" w:rsidDel="00CB6B19" w:rsidRDefault="00D143A8">
            <w:pPr>
              <w:rPr>
                <w:del w:id="5823" w:author="Lane, Stefanie" w:date="2023-09-27T17:47:00Z"/>
                <w:rFonts w:ascii="Calibri" w:eastAsia="Times New Roman" w:hAnsi="Calibri" w:cs="Calibri"/>
                <w:color w:val="000000"/>
              </w:rPr>
              <w:pPrChange w:id="5824" w:author="Lane, Stefanie" w:date="2023-09-27T17:47:00Z">
                <w:pPr>
                  <w:spacing w:after="0" w:line="240" w:lineRule="auto"/>
                  <w:jc w:val="center"/>
                </w:pPr>
              </w:pPrChange>
            </w:pPr>
            <w:del w:id="582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7690E78F" w14:textId="33B014F4" w:rsidR="00D143A8" w:rsidRPr="00C44004" w:rsidDel="00CB6B19" w:rsidRDefault="00D143A8">
            <w:pPr>
              <w:rPr>
                <w:del w:id="5826" w:author="Lane, Stefanie" w:date="2023-09-27T17:47:00Z"/>
                <w:rFonts w:ascii="Calibri" w:eastAsia="Times New Roman" w:hAnsi="Calibri" w:cs="Calibri"/>
                <w:color w:val="000000"/>
              </w:rPr>
              <w:pPrChange w:id="5827" w:author="Lane, Stefanie" w:date="2023-09-27T17:47:00Z">
                <w:pPr>
                  <w:spacing w:after="0" w:line="240" w:lineRule="auto"/>
                  <w:jc w:val="center"/>
                </w:pPr>
              </w:pPrChange>
            </w:pPr>
            <w:del w:id="5828"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9903520" w14:textId="18019A56" w:rsidTr="00D143A8">
        <w:trPr>
          <w:trHeight w:val="290"/>
          <w:del w:id="5829" w:author="Lane, Stefanie" w:date="2023-09-27T17:47:00Z"/>
        </w:trPr>
        <w:tc>
          <w:tcPr>
            <w:tcW w:w="1311" w:type="dxa"/>
            <w:vMerge/>
            <w:tcBorders>
              <w:top w:val="nil"/>
              <w:left w:val="single" w:sz="8" w:space="0" w:color="auto"/>
              <w:bottom w:val="single" w:sz="8" w:space="0" w:color="000000"/>
              <w:right w:val="nil"/>
            </w:tcBorders>
            <w:vAlign w:val="center"/>
            <w:hideMark/>
          </w:tcPr>
          <w:p w14:paraId="7FB18E0B" w14:textId="4E012253" w:rsidR="00D143A8" w:rsidRPr="00C44004" w:rsidDel="00CB6B19" w:rsidRDefault="00D143A8">
            <w:pPr>
              <w:rPr>
                <w:del w:id="5830" w:author="Lane, Stefanie" w:date="2023-09-27T17:47:00Z"/>
                <w:rFonts w:ascii="Calibri" w:eastAsia="Times New Roman" w:hAnsi="Calibri" w:cs="Calibri"/>
                <w:color w:val="000000"/>
              </w:rPr>
              <w:pPrChange w:id="583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9A346E9" w14:textId="1C8EB7A0" w:rsidR="00D143A8" w:rsidRPr="00C44004" w:rsidDel="00CB6B19" w:rsidRDefault="00D143A8">
            <w:pPr>
              <w:rPr>
                <w:del w:id="5832" w:author="Lane, Stefanie" w:date="2023-09-27T17:47:00Z"/>
                <w:rFonts w:ascii="Calibri" w:eastAsia="Times New Roman" w:hAnsi="Calibri" w:cs="Calibri"/>
                <w:color w:val="000000"/>
              </w:rPr>
              <w:pPrChange w:id="583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3D7834A8" w:rsidR="00D143A8" w:rsidRPr="00C44004" w:rsidDel="00CB6B19" w:rsidRDefault="00D143A8">
            <w:pPr>
              <w:rPr>
                <w:del w:id="5834" w:author="Lane, Stefanie" w:date="2023-09-27T17:47:00Z"/>
                <w:rFonts w:ascii="Calibri" w:eastAsia="Times New Roman" w:hAnsi="Calibri" w:cs="Calibri"/>
                <w:i/>
                <w:iCs/>
                <w:color w:val="000000"/>
              </w:rPr>
              <w:pPrChange w:id="5835" w:author="Lane, Stefanie" w:date="2023-09-27T17:47:00Z">
                <w:pPr>
                  <w:spacing w:after="0" w:line="240" w:lineRule="auto"/>
                </w:pPr>
              </w:pPrChange>
            </w:pPr>
            <w:del w:id="5836" w:author="Lane, Stefanie" w:date="2023-09-27T17:47:00Z">
              <w:r w:rsidRPr="00C44004" w:rsidDel="00CB6B19">
                <w:rPr>
                  <w:rFonts w:ascii="Calibri" w:eastAsia="Times New Roman" w:hAnsi="Calibri" w:cs="Calibri"/>
                  <w:i/>
                  <w:iCs/>
                  <w:color w:val="000000"/>
                </w:rPr>
                <w:delText>Salix lasiandra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6C1FCDBD" w:rsidR="00D143A8" w:rsidRPr="00C44004" w:rsidDel="00CB6B19" w:rsidRDefault="00D143A8">
            <w:pPr>
              <w:rPr>
                <w:del w:id="5837" w:author="Lane, Stefanie" w:date="2023-09-27T17:47:00Z"/>
                <w:rFonts w:ascii="Calibri" w:eastAsia="Times New Roman" w:hAnsi="Calibri" w:cs="Calibri"/>
                <w:color w:val="000000"/>
              </w:rPr>
              <w:pPrChange w:id="5838" w:author="Lane, Stefanie" w:date="2023-09-27T17:47:00Z">
                <w:pPr>
                  <w:spacing w:after="0" w:line="240" w:lineRule="auto"/>
                  <w:jc w:val="center"/>
                </w:pPr>
              </w:pPrChange>
            </w:pPr>
            <w:del w:id="5839"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6D321484" w:rsidR="00D143A8" w:rsidRPr="00C44004" w:rsidDel="00CB6B19" w:rsidRDefault="00D143A8">
            <w:pPr>
              <w:rPr>
                <w:del w:id="5840" w:author="Lane, Stefanie" w:date="2023-09-27T17:47:00Z"/>
                <w:rFonts w:ascii="Calibri" w:eastAsia="Times New Roman" w:hAnsi="Calibri" w:cs="Calibri"/>
                <w:color w:val="000000"/>
              </w:rPr>
              <w:pPrChange w:id="5841" w:author="Lane, Stefanie" w:date="2023-09-27T17:47:00Z">
                <w:pPr>
                  <w:spacing w:after="0" w:line="240" w:lineRule="auto"/>
                  <w:jc w:val="center"/>
                </w:pPr>
              </w:pPrChange>
            </w:pPr>
            <w:del w:id="5842"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27F6658" w:rsidR="00D143A8" w:rsidRPr="00C44004" w:rsidDel="00CB6B19" w:rsidRDefault="00D143A8">
            <w:pPr>
              <w:rPr>
                <w:del w:id="5843" w:author="Lane, Stefanie" w:date="2023-09-27T17:47:00Z"/>
                <w:rFonts w:ascii="Calibri" w:eastAsia="Times New Roman" w:hAnsi="Calibri" w:cs="Calibri"/>
                <w:color w:val="000000"/>
              </w:rPr>
              <w:pPrChange w:id="5844" w:author="Lane, Stefanie" w:date="2023-09-27T17:47:00Z">
                <w:pPr>
                  <w:spacing w:after="0" w:line="240" w:lineRule="auto"/>
                  <w:jc w:val="center"/>
                </w:pPr>
              </w:pPrChange>
            </w:pPr>
            <w:del w:id="5845"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64B8938E" w:rsidR="00D143A8" w:rsidRPr="00C44004" w:rsidDel="00CB6B19" w:rsidRDefault="00D143A8">
            <w:pPr>
              <w:rPr>
                <w:del w:id="5846" w:author="Lane, Stefanie" w:date="2023-09-27T17:47:00Z"/>
                <w:rFonts w:ascii="Calibri" w:eastAsia="Times New Roman" w:hAnsi="Calibri" w:cs="Calibri"/>
                <w:color w:val="000000"/>
              </w:rPr>
              <w:pPrChange w:id="5847" w:author="Lane, Stefanie" w:date="2023-09-27T17:47:00Z">
                <w:pPr>
                  <w:spacing w:after="0" w:line="240" w:lineRule="auto"/>
                  <w:jc w:val="center"/>
                </w:pPr>
              </w:pPrChange>
            </w:pPr>
            <w:del w:id="5848" w:author="Lane, Stefanie" w:date="2023-09-27T17:47:00Z">
              <w:r w:rsidRPr="00C44004" w:rsidDel="00CB6B19">
                <w:rPr>
                  <w:rFonts w:ascii="Calibri" w:eastAsia="Times New Roman" w:hAnsi="Calibri" w:cs="Calibri"/>
                  <w:color w:val="000000"/>
                </w:rPr>
                <w:delText>-</w:delText>
              </w:r>
            </w:del>
          </w:p>
        </w:tc>
      </w:tr>
      <w:tr w:rsidR="00D143A8" w:rsidRPr="00C44004" w:rsidDel="00CB6B19" w14:paraId="46CC594B" w14:textId="74762943" w:rsidTr="00D143A8">
        <w:trPr>
          <w:trHeight w:val="290"/>
          <w:del w:id="5849" w:author="Lane, Stefanie" w:date="2023-09-27T17:47:00Z"/>
        </w:trPr>
        <w:tc>
          <w:tcPr>
            <w:tcW w:w="1311" w:type="dxa"/>
            <w:vMerge/>
            <w:tcBorders>
              <w:top w:val="nil"/>
              <w:left w:val="single" w:sz="8" w:space="0" w:color="auto"/>
              <w:bottom w:val="single" w:sz="8" w:space="0" w:color="000000"/>
              <w:right w:val="nil"/>
            </w:tcBorders>
            <w:vAlign w:val="center"/>
            <w:hideMark/>
          </w:tcPr>
          <w:p w14:paraId="3C52F2E7" w14:textId="108A905D" w:rsidR="00D143A8" w:rsidRPr="00C44004" w:rsidDel="00CB6B19" w:rsidRDefault="00D143A8">
            <w:pPr>
              <w:rPr>
                <w:del w:id="5850" w:author="Lane, Stefanie" w:date="2023-09-27T17:47:00Z"/>
                <w:rFonts w:ascii="Calibri" w:eastAsia="Times New Roman" w:hAnsi="Calibri" w:cs="Calibri"/>
                <w:color w:val="000000"/>
              </w:rPr>
              <w:pPrChange w:id="585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53D5F6F" w14:textId="2ED0FF53" w:rsidR="00D143A8" w:rsidRPr="00C44004" w:rsidDel="00CB6B19" w:rsidRDefault="00D143A8">
            <w:pPr>
              <w:rPr>
                <w:del w:id="5852" w:author="Lane, Stefanie" w:date="2023-09-27T17:47:00Z"/>
                <w:rFonts w:ascii="Calibri" w:eastAsia="Times New Roman" w:hAnsi="Calibri" w:cs="Calibri"/>
                <w:color w:val="000000"/>
              </w:rPr>
              <w:pPrChange w:id="585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E830529" w14:textId="03C19BE1" w:rsidR="00D143A8" w:rsidRPr="00C44004" w:rsidDel="00CB6B19" w:rsidRDefault="00D143A8">
            <w:pPr>
              <w:rPr>
                <w:del w:id="5854" w:author="Lane, Stefanie" w:date="2023-09-27T17:47:00Z"/>
                <w:rFonts w:ascii="Calibri" w:eastAsia="Times New Roman" w:hAnsi="Calibri" w:cs="Calibri"/>
                <w:i/>
                <w:iCs/>
                <w:color w:val="000000"/>
              </w:rPr>
              <w:pPrChange w:id="5855" w:author="Lane, Stefanie" w:date="2023-09-27T17:47:00Z">
                <w:pPr>
                  <w:spacing w:after="0" w:line="240" w:lineRule="auto"/>
                </w:pPr>
              </w:pPrChange>
            </w:pPr>
            <w:del w:id="5856" w:author="Lane, Stefanie" w:date="2023-09-27T17:47:00Z">
              <w:r w:rsidRPr="00C44004" w:rsidDel="00CB6B19">
                <w:rPr>
                  <w:rFonts w:ascii="Calibri" w:eastAsia="Times New Roman" w:hAnsi="Calibri" w:cs="Calibri"/>
                  <w:i/>
                  <w:iCs/>
                  <w:color w:val="000000"/>
                </w:rPr>
                <w:delText>Carex lyngbyei</w:delText>
              </w:r>
            </w:del>
          </w:p>
        </w:tc>
        <w:tc>
          <w:tcPr>
            <w:tcW w:w="960" w:type="dxa"/>
            <w:tcBorders>
              <w:top w:val="nil"/>
              <w:left w:val="nil"/>
              <w:bottom w:val="nil"/>
              <w:right w:val="nil"/>
            </w:tcBorders>
            <w:shd w:val="clear" w:color="auto" w:fill="auto"/>
            <w:noWrap/>
            <w:vAlign w:val="bottom"/>
            <w:hideMark/>
          </w:tcPr>
          <w:p w14:paraId="7369B595" w14:textId="67D24FCE" w:rsidR="00D143A8" w:rsidRPr="00C44004" w:rsidDel="00CB6B19" w:rsidRDefault="00D143A8">
            <w:pPr>
              <w:rPr>
                <w:del w:id="5857" w:author="Lane, Stefanie" w:date="2023-09-27T17:47:00Z"/>
                <w:rFonts w:ascii="Calibri" w:eastAsia="Times New Roman" w:hAnsi="Calibri" w:cs="Calibri"/>
                <w:color w:val="000000"/>
              </w:rPr>
              <w:pPrChange w:id="5858" w:author="Lane, Stefanie" w:date="2023-09-27T17:47:00Z">
                <w:pPr>
                  <w:spacing w:after="0" w:line="240" w:lineRule="auto"/>
                  <w:jc w:val="center"/>
                </w:pPr>
              </w:pPrChange>
            </w:pPr>
            <w:del w:id="5859"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3967FE1B" w14:textId="31BD12A8" w:rsidR="00D143A8" w:rsidRPr="00C44004" w:rsidDel="00CB6B19" w:rsidRDefault="00D143A8">
            <w:pPr>
              <w:rPr>
                <w:del w:id="5860" w:author="Lane, Stefanie" w:date="2023-09-27T17:47:00Z"/>
                <w:rFonts w:ascii="Calibri" w:eastAsia="Times New Roman" w:hAnsi="Calibri" w:cs="Calibri"/>
                <w:color w:val="000000"/>
              </w:rPr>
              <w:pPrChange w:id="5861" w:author="Lane, Stefanie" w:date="2023-09-27T17:47:00Z">
                <w:pPr>
                  <w:spacing w:after="0" w:line="240" w:lineRule="auto"/>
                  <w:jc w:val="center"/>
                </w:pPr>
              </w:pPrChange>
            </w:pPr>
            <w:del w:id="5862" w:author="Lane, Stefanie" w:date="2023-09-27T17:47:00Z">
              <w:r w:rsidRPr="00C44004" w:rsidDel="00CB6B19">
                <w:rPr>
                  <w:rFonts w:ascii="Calibri" w:eastAsia="Times New Roman" w:hAnsi="Calibri" w:cs="Calibri"/>
                  <w:color w:val="000000"/>
                </w:rPr>
                <w:delText>1.4</w:delText>
              </w:r>
            </w:del>
          </w:p>
        </w:tc>
        <w:tc>
          <w:tcPr>
            <w:tcW w:w="960" w:type="dxa"/>
            <w:tcBorders>
              <w:top w:val="nil"/>
              <w:left w:val="nil"/>
              <w:bottom w:val="nil"/>
              <w:right w:val="nil"/>
            </w:tcBorders>
            <w:shd w:val="clear" w:color="auto" w:fill="auto"/>
            <w:noWrap/>
            <w:vAlign w:val="bottom"/>
            <w:hideMark/>
          </w:tcPr>
          <w:p w14:paraId="658C17B7" w14:textId="2E6BCF03" w:rsidR="00D143A8" w:rsidRPr="00C44004" w:rsidDel="00CB6B19" w:rsidRDefault="00D143A8">
            <w:pPr>
              <w:rPr>
                <w:del w:id="5863" w:author="Lane, Stefanie" w:date="2023-09-27T17:47:00Z"/>
                <w:rFonts w:ascii="Calibri" w:eastAsia="Times New Roman" w:hAnsi="Calibri" w:cs="Calibri"/>
                <w:color w:val="000000"/>
              </w:rPr>
              <w:pPrChange w:id="5864" w:author="Lane, Stefanie" w:date="2023-09-27T17:47:00Z">
                <w:pPr>
                  <w:spacing w:after="0" w:line="240" w:lineRule="auto"/>
                  <w:jc w:val="center"/>
                </w:pPr>
              </w:pPrChange>
            </w:pPr>
            <w:del w:id="5865"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4A76B360" w14:textId="6352A44E" w:rsidR="00D143A8" w:rsidRPr="00C44004" w:rsidDel="00CB6B19" w:rsidRDefault="00D143A8">
            <w:pPr>
              <w:rPr>
                <w:del w:id="5866" w:author="Lane, Stefanie" w:date="2023-09-27T17:47:00Z"/>
                <w:rFonts w:ascii="Calibri" w:eastAsia="Times New Roman" w:hAnsi="Calibri" w:cs="Calibri"/>
                <w:color w:val="000000"/>
              </w:rPr>
              <w:pPrChange w:id="5867" w:author="Lane, Stefanie" w:date="2023-09-27T17:47:00Z">
                <w:pPr>
                  <w:spacing w:after="0" w:line="240" w:lineRule="auto"/>
                  <w:jc w:val="center"/>
                </w:pPr>
              </w:pPrChange>
            </w:pPr>
            <w:del w:id="5868" w:author="Lane, Stefanie" w:date="2023-09-27T17:47:00Z">
              <w:r w:rsidRPr="00C44004" w:rsidDel="00CB6B19">
                <w:rPr>
                  <w:rFonts w:ascii="Calibri" w:eastAsia="Times New Roman" w:hAnsi="Calibri" w:cs="Calibri"/>
                  <w:color w:val="000000"/>
                </w:rPr>
                <w:delText>-</w:delText>
              </w:r>
            </w:del>
          </w:p>
        </w:tc>
      </w:tr>
      <w:tr w:rsidR="00D143A8" w:rsidRPr="00C44004" w:rsidDel="00CB6B19" w14:paraId="69C54849" w14:textId="50292D15" w:rsidTr="00D143A8">
        <w:trPr>
          <w:trHeight w:val="290"/>
          <w:del w:id="5869" w:author="Lane, Stefanie" w:date="2023-09-27T17:47:00Z"/>
        </w:trPr>
        <w:tc>
          <w:tcPr>
            <w:tcW w:w="1311" w:type="dxa"/>
            <w:vMerge/>
            <w:tcBorders>
              <w:top w:val="nil"/>
              <w:left w:val="single" w:sz="8" w:space="0" w:color="auto"/>
              <w:bottom w:val="single" w:sz="8" w:space="0" w:color="000000"/>
              <w:right w:val="nil"/>
            </w:tcBorders>
            <w:vAlign w:val="center"/>
            <w:hideMark/>
          </w:tcPr>
          <w:p w14:paraId="288A6FE9" w14:textId="7419E2E0" w:rsidR="00D143A8" w:rsidRPr="00C44004" w:rsidDel="00CB6B19" w:rsidRDefault="00D143A8">
            <w:pPr>
              <w:rPr>
                <w:del w:id="5870" w:author="Lane, Stefanie" w:date="2023-09-27T17:47:00Z"/>
                <w:rFonts w:ascii="Calibri" w:eastAsia="Times New Roman" w:hAnsi="Calibri" w:cs="Calibri"/>
                <w:color w:val="000000"/>
              </w:rPr>
              <w:pPrChange w:id="587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1F3F311" w14:textId="2021AF2D" w:rsidR="00D143A8" w:rsidRPr="00C44004" w:rsidDel="00CB6B19" w:rsidRDefault="00D143A8">
            <w:pPr>
              <w:rPr>
                <w:del w:id="5872" w:author="Lane, Stefanie" w:date="2023-09-27T17:47:00Z"/>
                <w:rFonts w:ascii="Calibri" w:eastAsia="Times New Roman" w:hAnsi="Calibri" w:cs="Calibri"/>
                <w:color w:val="000000"/>
              </w:rPr>
              <w:pPrChange w:id="587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009342B4" w:rsidR="00D143A8" w:rsidRPr="00C44004" w:rsidDel="00CB6B19" w:rsidRDefault="00D143A8">
            <w:pPr>
              <w:rPr>
                <w:del w:id="5874" w:author="Lane, Stefanie" w:date="2023-09-27T17:47:00Z"/>
                <w:rFonts w:ascii="Calibri" w:eastAsia="Times New Roman" w:hAnsi="Calibri" w:cs="Calibri"/>
                <w:i/>
                <w:iCs/>
                <w:color w:val="000000"/>
              </w:rPr>
              <w:pPrChange w:id="5875" w:author="Lane, Stefanie" w:date="2023-09-27T17:47:00Z">
                <w:pPr>
                  <w:spacing w:after="0" w:line="240" w:lineRule="auto"/>
                </w:pPr>
              </w:pPrChange>
            </w:pPr>
            <w:del w:id="5876" w:author="Lane, Stefanie" w:date="2023-09-27T17:47:00Z">
              <w:r w:rsidRPr="00C44004" w:rsidDel="00CB6B19">
                <w:rPr>
                  <w:rFonts w:ascii="Calibri" w:eastAsia="Times New Roman" w:hAnsi="Calibri" w:cs="Calibri"/>
                  <w:i/>
                  <w:iCs/>
                  <w:color w:val="000000"/>
                </w:rPr>
                <w:delText>Potentilla anserina-pacifica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45CEA071" w:rsidR="00D143A8" w:rsidRPr="00C44004" w:rsidDel="00CB6B19" w:rsidRDefault="00D143A8">
            <w:pPr>
              <w:rPr>
                <w:del w:id="5877" w:author="Lane, Stefanie" w:date="2023-09-27T17:47:00Z"/>
                <w:rFonts w:ascii="Calibri" w:eastAsia="Times New Roman" w:hAnsi="Calibri" w:cs="Calibri"/>
                <w:color w:val="000000"/>
              </w:rPr>
              <w:pPrChange w:id="5878" w:author="Lane, Stefanie" w:date="2023-09-27T17:47:00Z">
                <w:pPr>
                  <w:spacing w:after="0" w:line="240" w:lineRule="auto"/>
                  <w:jc w:val="center"/>
                </w:pPr>
              </w:pPrChange>
            </w:pPr>
            <w:del w:id="5879"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1C6C9035" w:rsidR="00D143A8" w:rsidRPr="00C44004" w:rsidDel="00CB6B19" w:rsidRDefault="00D143A8">
            <w:pPr>
              <w:rPr>
                <w:del w:id="5880" w:author="Lane, Stefanie" w:date="2023-09-27T17:47:00Z"/>
                <w:rFonts w:ascii="Calibri" w:eastAsia="Times New Roman" w:hAnsi="Calibri" w:cs="Calibri"/>
                <w:color w:val="000000"/>
              </w:rPr>
              <w:pPrChange w:id="5881" w:author="Lane, Stefanie" w:date="2023-09-27T17:47:00Z">
                <w:pPr>
                  <w:spacing w:after="0" w:line="240" w:lineRule="auto"/>
                  <w:jc w:val="center"/>
                </w:pPr>
              </w:pPrChange>
            </w:pPr>
            <w:del w:id="5882"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6C509BCA" w:rsidR="00D143A8" w:rsidRPr="00C44004" w:rsidDel="00CB6B19" w:rsidRDefault="00D143A8">
            <w:pPr>
              <w:rPr>
                <w:del w:id="5883" w:author="Lane, Stefanie" w:date="2023-09-27T17:47:00Z"/>
                <w:rFonts w:ascii="Calibri" w:eastAsia="Times New Roman" w:hAnsi="Calibri" w:cs="Calibri"/>
                <w:color w:val="000000"/>
              </w:rPr>
              <w:pPrChange w:id="5884" w:author="Lane, Stefanie" w:date="2023-09-27T17:47:00Z">
                <w:pPr>
                  <w:spacing w:after="0" w:line="240" w:lineRule="auto"/>
                  <w:jc w:val="center"/>
                </w:pPr>
              </w:pPrChange>
            </w:pPr>
            <w:del w:id="5885"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164E2D36" w:rsidR="00D143A8" w:rsidRPr="00C44004" w:rsidDel="00CB6B19" w:rsidRDefault="00D143A8">
            <w:pPr>
              <w:rPr>
                <w:del w:id="5886" w:author="Lane, Stefanie" w:date="2023-09-27T17:47:00Z"/>
                <w:rFonts w:ascii="Calibri" w:eastAsia="Times New Roman" w:hAnsi="Calibri" w:cs="Calibri"/>
                <w:color w:val="000000"/>
              </w:rPr>
              <w:pPrChange w:id="5887" w:author="Lane, Stefanie" w:date="2023-09-27T17:47:00Z">
                <w:pPr>
                  <w:spacing w:after="0" w:line="240" w:lineRule="auto"/>
                  <w:jc w:val="center"/>
                </w:pPr>
              </w:pPrChange>
            </w:pPr>
            <w:del w:id="5888" w:author="Lane, Stefanie" w:date="2023-09-27T17:47:00Z">
              <w:r w:rsidRPr="00C44004" w:rsidDel="00CB6B19">
                <w:rPr>
                  <w:rFonts w:ascii="Calibri" w:eastAsia="Times New Roman" w:hAnsi="Calibri" w:cs="Calibri"/>
                  <w:color w:val="000000"/>
                </w:rPr>
                <w:delText>-</w:delText>
              </w:r>
            </w:del>
          </w:p>
        </w:tc>
      </w:tr>
      <w:tr w:rsidR="00D143A8" w:rsidRPr="00C44004" w:rsidDel="00CB6B19" w14:paraId="1C412D4D" w14:textId="246C2D2B" w:rsidTr="00D143A8">
        <w:trPr>
          <w:trHeight w:val="290"/>
          <w:del w:id="5889" w:author="Lane, Stefanie" w:date="2023-09-27T17:47:00Z"/>
        </w:trPr>
        <w:tc>
          <w:tcPr>
            <w:tcW w:w="1311" w:type="dxa"/>
            <w:vMerge/>
            <w:tcBorders>
              <w:top w:val="nil"/>
              <w:left w:val="single" w:sz="8" w:space="0" w:color="auto"/>
              <w:bottom w:val="single" w:sz="8" w:space="0" w:color="000000"/>
              <w:right w:val="nil"/>
            </w:tcBorders>
            <w:vAlign w:val="center"/>
            <w:hideMark/>
          </w:tcPr>
          <w:p w14:paraId="507315F3" w14:textId="56B36EDF" w:rsidR="00D143A8" w:rsidRPr="00C44004" w:rsidDel="00CB6B19" w:rsidRDefault="00D143A8">
            <w:pPr>
              <w:rPr>
                <w:del w:id="5890" w:author="Lane, Stefanie" w:date="2023-09-27T17:47:00Z"/>
                <w:rFonts w:ascii="Calibri" w:eastAsia="Times New Roman" w:hAnsi="Calibri" w:cs="Calibri"/>
                <w:color w:val="000000"/>
              </w:rPr>
              <w:pPrChange w:id="589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A1DE7A9" w14:textId="3CB13E99" w:rsidR="00D143A8" w:rsidRPr="00C44004" w:rsidDel="00CB6B19" w:rsidRDefault="00D143A8">
            <w:pPr>
              <w:rPr>
                <w:del w:id="5892" w:author="Lane, Stefanie" w:date="2023-09-27T17:47:00Z"/>
                <w:rFonts w:ascii="Calibri" w:eastAsia="Times New Roman" w:hAnsi="Calibri" w:cs="Calibri"/>
                <w:color w:val="000000"/>
              </w:rPr>
              <w:pPrChange w:id="589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84D3D2D" w14:textId="09D56293" w:rsidR="00D143A8" w:rsidRPr="00C44004" w:rsidDel="00CB6B19" w:rsidRDefault="00D143A8">
            <w:pPr>
              <w:rPr>
                <w:del w:id="5894" w:author="Lane, Stefanie" w:date="2023-09-27T17:47:00Z"/>
                <w:rFonts w:ascii="Calibri" w:eastAsia="Times New Roman" w:hAnsi="Calibri" w:cs="Calibri"/>
                <w:i/>
                <w:iCs/>
                <w:color w:val="000000"/>
              </w:rPr>
              <w:pPrChange w:id="5895" w:author="Lane, Stefanie" w:date="2023-09-27T17:47:00Z">
                <w:pPr>
                  <w:spacing w:after="0" w:line="240" w:lineRule="auto"/>
                </w:pPr>
              </w:pPrChange>
            </w:pPr>
            <w:del w:id="5896" w:author="Lane, Stefanie" w:date="2023-09-27T17:47:00Z">
              <w:r w:rsidRPr="00C44004" w:rsidDel="00CB6B19">
                <w:rPr>
                  <w:rFonts w:ascii="Calibri" w:eastAsia="Times New Roman" w:hAnsi="Calibri" w:cs="Calibri"/>
                  <w:i/>
                  <w:iCs/>
                  <w:color w:val="000000"/>
                </w:rPr>
                <w:delText>Sidalcea hendersonii</w:delText>
              </w:r>
            </w:del>
          </w:p>
        </w:tc>
        <w:tc>
          <w:tcPr>
            <w:tcW w:w="960" w:type="dxa"/>
            <w:tcBorders>
              <w:top w:val="nil"/>
              <w:left w:val="nil"/>
              <w:bottom w:val="nil"/>
              <w:right w:val="nil"/>
            </w:tcBorders>
            <w:shd w:val="clear" w:color="auto" w:fill="auto"/>
            <w:noWrap/>
            <w:vAlign w:val="bottom"/>
            <w:hideMark/>
          </w:tcPr>
          <w:p w14:paraId="6630A7B6" w14:textId="7F6000FE" w:rsidR="00D143A8" w:rsidRPr="00C44004" w:rsidDel="00CB6B19" w:rsidRDefault="00D143A8">
            <w:pPr>
              <w:rPr>
                <w:del w:id="5897" w:author="Lane, Stefanie" w:date="2023-09-27T17:47:00Z"/>
                <w:rFonts w:ascii="Calibri" w:eastAsia="Times New Roman" w:hAnsi="Calibri" w:cs="Calibri"/>
                <w:color w:val="000000"/>
              </w:rPr>
              <w:pPrChange w:id="5898" w:author="Lane, Stefanie" w:date="2023-09-27T17:47:00Z">
                <w:pPr>
                  <w:spacing w:after="0" w:line="240" w:lineRule="auto"/>
                  <w:jc w:val="center"/>
                </w:pPr>
              </w:pPrChange>
            </w:pPr>
            <w:del w:id="5899"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39ECC14" w14:textId="718EBF88" w:rsidR="00D143A8" w:rsidRPr="00C44004" w:rsidDel="00CB6B19" w:rsidRDefault="00D143A8">
            <w:pPr>
              <w:rPr>
                <w:del w:id="5900" w:author="Lane, Stefanie" w:date="2023-09-27T17:47:00Z"/>
                <w:rFonts w:ascii="Calibri" w:eastAsia="Times New Roman" w:hAnsi="Calibri" w:cs="Calibri"/>
                <w:color w:val="000000"/>
              </w:rPr>
              <w:pPrChange w:id="5901" w:author="Lane, Stefanie" w:date="2023-09-27T17:47:00Z">
                <w:pPr>
                  <w:spacing w:after="0" w:line="240" w:lineRule="auto"/>
                  <w:jc w:val="center"/>
                </w:pPr>
              </w:pPrChange>
            </w:pPr>
            <w:del w:id="5902"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E0808BD" w14:textId="77C44636" w:rsidR="00D143A8" w:rsidRPr="00C44004" w:rsidDel="00CB6B19" w:rsidRDefault="00D143A8">
            <w:pPr>
              <w:rPr>
                <w:del w:id="5903" w:author="Lane, Stefanie" w:date="2023-09-27T17:47:00Z"/>
                <w:rFonts w:ascii="Calibri" w:eastAsia="Times New Roman" w:hAnsi="Calibri" w:cs="Calibri"/>
                <w:color w:val="000000"/>
              </w:rPr>
              <w:pPrChange w:id="5904" w:author="Lane, Stefanie" w:date="2023-09-27T17:47:00Z">
                <w:pPr>
                  <w:spacing w:after="0" w:line="240" w:lineRule="auto"/>
                  <w:jc w:val="center"/>
                </w:pPr>
              </w:pPrChange>
            </w:pPr>
            <w:del w:id="5905"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nil"/>
              <w:right w:val="single" w:sz="8" w:space="0" w:color="auto"/>
            </w:tcBorders>
            <w:shd w:val="clear" w:color="auto" w:fill="auto"/>
            <w:noWrap/>
            <w:vAlign w:val="bottom"/>
            <w:hideMark/>
          </w:tcPr>
          <w:p w14:paraId="0543FCAD" w14:textId="3D594300" w:rsidR="00D143A8" w:rsidRPr="00C44004" w:rsidDel="00CB6B19" w:rsidRDefault="00D143A8">
            <w:pPr>
              <w:rPr>
                <w:del w:id="5906" w:author="Lane, Stefanie" w:date="2023-09-27T17:47:00Z"/>
                <w:rFonts w:ascii="Calibri" w:eastAsia="Times New Roman" w:hAnsi="Calibri" w:cs="Calibri"/>
                <w:color w:val="000000"/>
              </w:rPr>
              <w:pPrChange w:id="5907" w:author="Lane, Stefanie" w:date="2023-09-27T17:47:00Z">
                <w:pPr>
                  <w:spacing w:after="0" w:line="240" w:lineRule="auto"/>
                  <w:jc w:val="center"/>
                </w:pPr>
              </w:pPrChange>
            </w:pPr>
            <w:del w:id="590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6D2DE6F8" w14:textId="1ACACF40" w:rsidTr="00D143A8">
        <w:trPr>
          <w:trHeight w:val="290"/>
          <w:del w:id="5909" w:author="Lane, Stefanie" w:date="2023-09-27T17:47:00Z"/>
        </w:trPr>
        <w:tc>
          <w:tcPr>
            <w:tcW w:w="1311" w:type="dxa"/>
            <w:vMerge/>
            <w:tcBorders>
              <w:top w:val="nil"/>
              <w:left w:val="single" w:sz="8" w:space="0" w:color="auto"/>
              <w:bottom w:val="single" w:sz="8" w:space="0" w:color="000000"/>
              <w:right w:val="nil"/>
            </w:tcBorders>
            <w:vAlign w:val="center"/>
          </w:tcPr>
          <w:p w14:paraId="6B1A2FA9" w14:textId="650DA01D" w:rsidR="005F6877" w:rsidRPr="00C44004" w:rsidDel="00CB6B19" w:rsidRDefault="005F6877">
            <w:pPr>
              <w:rPr>
                <w:del w:id="5910" w:author="Lane, Stefanie" w:date="2023-09-27T17:47:00Z"/>
                <w:rFonts w:ascii="Calibri" w:eastAsia="Times New Roman" w:hAnsi="Calibri" w:cs="Calibri"/>
                <w:color w:val="000000"/>
              </w:rPr>
              <w:pPrChange w:id="591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66A34C4C" w14:textId="56C45C0A" w:rsidR="005F6877" w:rsidRPr="00C44004" w:rsidDel="00CB6B19" w:rsidRDefault="005F6877">
            <w:pPr>
              <w:rPr>
                <w:del w:id="5912" w:author="Lane, Stefanie" w:date="2023-09-27T17:47:00Z"/>
                <w:rFonts w:ascii="Calibri" w:eastAsia="Times New Roman" w:hAnsi="Calibri" w:cs="Calibri"/>
                <w:color w:val="000000"/>
              </w:rPr>
              <w:pPrChange w:id="591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21B2DAA6" w14:textId="4DE57625" w:rsidR="005F6877" w:rsidRPr="00C44004" w:rsidDel="00CB6B19" w:rsidRDefault="005F6877">
            <w:pPr>
              <w:rPr>
                <w:del w:id="5914" w:author="Lane, Stefanie" w:date="2023-09-27T17:47:00Z"/>
                <w:rFonts w:ascii="Calibri" w:eastAsia="Times New Roman" w:hAnsi="Calibri" w:cs="Calibri"/>
                <w:i/>
                <w:iCs/>
                <w:color w:val="000000"/>
              </w:rPr>
              <w:pPrChange w:id="5915" w:author="Lane, Stefanie" w:date="2023-09-27T17:47:00Z">
                <w:pPr>
                  <w:spacing w:after="0" w:line="240" w:lineRule="auto"/>
                </w:pPr>
              </w:pPrChange>
            </w:pPr>
            <w:del w:id="5916" w:author="Lane, Stefanie" w:date="2023-09-27T17:47:00Z">
              <w:r w:rsidDel="00CB6B19">
                <w:rPr>
                  <w:rFonts w:ascii="Calibri" w:eastAsia="Times New Roman" w:hAnsi="Calibri" w:cs="Calibri"/>
                  <w:i/>
                  <w:iCs/>
                  <w:color w:val="000000"/>
                </w:rPr>
                <w:delText>Mentha canadensis</w:delText>
              </w:r>
            </w:del>
          </w:p>
        </w:tc>
        <w:tc>
          <w:tcPr>
            <w:tcW w:w="960" w:type="dxa"/>
            <w:tcBorders>
              <w:top w:val="single" w:sz="4" w:space="0" w:color="auto"/>
              <w:left w:val="nil"/>
              <w:bottom w:val="single" w:sz="4" w:space="0" w:color="auto"/>
              <w:right w:val="nil"/>
            </w:tcBorders>
            <w:shd w:val="clear" w:color="auto" w:fill="auto"/>
            <w:noWrap/>
            <w:vAlign w:val="bottom"/>
          </w:tcPr>
          <w:p w14:paraId="657AE061" w14:textId="46CCB5AC" w:rsidR="005F6877" w:rsidRPr="00C44004" w:rsidDel="00CB6B19" w:rsidRDefault="005F6877">
            <w:pPr>
              <w:rPr>
                <w:del w:id="5917" w:author="Lane, Stefanie" w:date="2023-09-27T17:47:00Z"/>
                <w:rFonts w:ascii="Calibri" w:eastAsia="Times New Roman" w:hAnsi="Calibri" w:cs="Calibri"/>
                <w:color w:val="000000"/>
              </w:rPr>
              <w:pPrChange w:id="5918" w:author="Lane, Stefanie" w:date="2023-09-27T17:47:00Z">
                <w:pPr>
                  <w:spacing w:after="0" w:line="240" w:lineRule="auto"/>
                  <w:jc w:val="center"/>
                </w:pPr>
              </w:pPrChange>
            </w:pPr>
            <w:del w:id="5919"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tcPr>
          <w:p w14:paraId="35FECD6B" w14:textId="7941E78B" w:rsidR="005F6877" w:rsidRPr="00C44004" w:rsidDel="00CB6B19" w:rsidRDefault="005F6877">
            <w:pPr>
              <w:rPr>
                <w:del w:id="5920" w:author="Lane, Stefanie" w:date="2023-09-27T17:47:00Z"/>
                <w:rFonts w:ascii="Calibri" w:eastAsia="Times New Roman" w:hAnsi="Calibri" w:cs="Calibri"/>
                <w:color w:val="000000"/>
              </w:rPr>
              <w:pPrChange w:id="5921" w:author="Lane, Stefanie" w:date="2023-09-27T17:47:00Z">
                <w:pPr>
                  <w:spacing w:after="0" w:line="240" w:lineRule="auto"/>
                  <w:jc w:val="center"/>
                </w:pPr>
              </w:pPrChange>
            </w:pPr>
            <w:del w:id="5922"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tcPr>
          <w:p w14:paraId="0B1B5618" w14:textId="2F335ECC" w:rsidR="005F6877" w:rsidRPr="00C44004" w:rsidDel="00CB6B19" w:rsidRDefault="005F6877">
            <w:pPr>
              <w:rPr>
                <w:del w:id="5923" w:author="Lane, Stefanie" w:date="2023-09-27T17:47:00Z"/>
                <w:rFonts w:ascii="Calibri" w:eastAsia="Times New Roman" w:hAnsi="Calibri" w:cs="Calibri"/>
                <w:color w:val="000000"/>
              </w:rPr>
              <w:pPrChange w:id="5924" w:author="Lane, Stefanie" w:date="2023-09-27T17:47:00Z">
                <w:pPr>
                  <w:spacing w:after="0" w:line="240" w:lineRule="auto"/>
                  <w:jc w:val="center"/>
                </w:pPr>
              </w:pPrChange>
            </w:pPr>
            <w:del w:id="5925"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058357C5" w:rsidR="005F6877" w:rsidRPr="00C44004" w:rsidDel="00CB6B19" w:rsidRDefault="005F6877">
            <w:pPr>
              <w:rPr>
                <w:del w:id="5926" w:author="Lane, Stefanie" w:date="2023-09-27T17:47:00Z"/>
                <w:rFonts w:ascii="Calibri" w:eastAsia="Times New Roman" w:hAnsi="Calibri" w:cs="Calibri"/>
                <w:color w:val="000000"/>
              </w:rPr>
              <w:pPrChange w:id="5927" w:author="Lane, Stefanie" w:date="2023-09-27T17:47:00Z">
                <w:pPr>
                  <w:spacing w:after="0" w:line="240" w:lineRule="auto"/>
                  <w:jc w:val="center"/>
                </w:pPr>
              </w:pPrChange>
            </w:pPr>
            <w:del w:id="592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6C8C5838" w14:textId="02C80EF1" w:rsidTr="00D143A8">
        <w:trPr>
          <w:trHeight w:val="290"/>
          <w:del w:id="5929" w:author="Lane, Stefanie" w:date="2023-09-27T17:47:00Z"/>
        </w:trPr>
        <w:tc>
          <w:tcPr>
            <w:tcW w:w="1311" w:type="dxa"/>
            <w:vMerge/>
            <w:tcBorders>
              <w:top w:val="nil"/>
              <w:left w:val="single" w:sz="8" w:space="0" w:color="auto"/>
              <w:bottom w:val="single" w:sz="8" w:space="0" w:color="000000"/>
              <w:right w:val="nil"/>
            </w:tcBorders>
            <w:vAlign w:val="center"/>
            <w:hideMark/>
          </w:tcPr>
          <w:p w14:paraId="67A2E64A" w14:textId="717D83F1" w:rsidR="005F6877" w:rsidRPr="00C44004" w:rsidDel="00CB6B19" w:rsidRDefault="005F6877">
            <w:pPr>
              <w:rPr>
                <w:del w:id="5930" w:author="Lane, Stefanie" w:date="2023-09-27T17:47:00Z"/>
                <w:rFonts w:ascii="Calibri" w:eastAsia="Times New Roman" w:hAnsi="Calibri" w:cs="Calibri"/>
                <w:color w:val="000000"/>
              </w:rPr>
              <w:pPrChange w:id="593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F69871C" w14:textId="773BAF81" w:rsidR="005F6877" w:rsidRPr="00C44004" w:rsidDel="00CB6B19" w:rsidRDefault="005F6877">
            <w:pPr>
              <w:rPr>
                <w:del w:id="5932" w:author="Lane, Stefanie" w:date="2023-09-27T17:47:00Z"/>
                <w:rFonts w:ascii="Calibri" w:eastAsia="Times New Roman" w:hAnsi="Calibri" w:cs="Calibri"/>
                <w:color w:val="000000"/>
              </w:rPr>
              <w:pPrChange w:id="593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E714265" w14:textId="01E8E103" w:rsidR="005F6877" w:rsidRPr="00C44004" w:rsidDel="00CB6B19" w:rsidRDefault="005F6877">
            <w:pPr>
              <w:rPr>
                <w:del w:id="5934" w:author="Lane, Stefanie" w:date="2023-09-27T17:47:00Z"/>
                <w:rFonts w:ascii="Calibri" w:eastAsia="Times New Roman" w:hAnsi="Calibri" w:cs="Calibri"/>
                <w:i/>
                <w:iCs/>
                <w:color w:val="000000"/>
              </w:rPr>
              <w:pPrChange w:id="5935" w:author="Lane, Stefanie" w:date="2023-09-27T17:47:00Z">
                <w:pPr>
                  <w:spacing w:after="0" w:line="240" w:lineRule="auto"/>
                </w:pPr>
              </w:pPrChange>
            </w:pPr>
            <w:del w:id="5936" w:author="Lane, Stefanie" w:date="2023-09-27T17:47:00Z">
              <w:r w:rsidRPr="00C44004" w:rsidDel="00CB6B19">
                <w:rPr>
                  <w:rFonts w:ascii="Calibri" w:eastAsia="Times New Roman" w:hAnsi="Calibri" w:cs="Calibri"/>
                  <w:i/>
                  <w:iCs/>
                  <w:color w:val="000000"/>
                </w:rPr>
                <w:delText>Typha latifolia</w:delText>
              </w:r>
            </w:del>
          </w:p>
        </w:tc>
        <w:tc>
          <w:tcPr>
            <w:tcW w:w="960" w:type="dxa"/>
            <w:tcBorders>
              <w:top w:val="nil"/>
              <w:left w:val="nil"/>
              <w:bottom w:val="nil"/>
              <w:right w:val="nil"/>
            </w:tcBorders>
            <w:shd w:val="clear" w:color="auto" w:fill="auto"/>
            <w:noWrap/>
            <w:vAlign w:val="bottom"/>
            <w:hideMark/>
          </w:tcPr>
          <w:p w14:paraId="1A0CF509" w14:textId="30045D88" w:rsidR="005F6877" w:rsidRPr="00C44004" w:rsidDel="00CB6B19" w:rsidRDefault="005F6877">
            <w:pPr>
              <w:rPr>
                <w:del w:id="5937" w:author="Lane, Stefanie" w:date="2023-09-27T17:47:00Z"/>
                <w:rFonts w:ascii="Calibri" w:eastAsia="Times New Roman" w:hAnsi="Calibri" w:cs="Calibri"/>
                <w:color w:val="000000"/>
              </w:rPr>
              <w:pPrChange w:id="5938" w:author="Lane, Stefanie" w:date="2023-09-27T17:47:00Z">
                <w:pPr>
                  <w:spacing w:after="0" w:line="240" w:lineRule="auto"/>
                  <w:jc w:val="center"/>
                </w:pPr>
              </w:pPrChange>
            </w:pPr>
            <w:del w:id="5939"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7E2113A9" w14:textId="329686DB" w:rsidR="005F6877" w:rsidRPr="00C44004" w:rsidDel="00CB6B19" w:rsidRDefault="005F6877">
            <w:pPr>
              <w:rPr>
                <w:del w:id="5940" w:author="Lane, Stefanie" w:date="2023-09-27T17:47:00Z"/>
                <w:rFonts w:ascii="Calibri" w:eastAsia="Times New Roman" w:hAnsi="Calibri" w:cs="Calibri"/>
                <w:color w:val="000000"/>
              </w:rPr>
              <w:pPrChange w:id="5941" w:author="Lane, Stefanie" w:date="2023-09-27T17:47:00Z">
                <w:pPr>
                  <w:spacing w:after="0" w:line="240" w:lineRule="auto"/>
                  <w:jc w:val="center"/>
                </w:pPr>
              </w:pPrChange>
            </w:pPr>
            <w:del w:id="594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55FC3FD7" w14:textId="12750F49" w:rsidR="005F6877" w:rsidRPr="00C44004" w:rsidDel="00CB6B19" w:rsidRDefault="005F6877">
            <w:pPr>
              <w:rPr>
                <w:del w:id="5943" w:author="Lane, Stefanie" w:date="2023-09-27T17:47:00Z"/>
                <w:rFonts w:ascii="Calibri" w:eastAsia="Times New Roman" w:hAnsi="Calibri" w:cs="Calibri"/>
                <w:color w:val="000000"/>
              </w:rPr>
              <w:pPrChange w:id="5944" w:author="Lane, Stefanie" w:date="2023-09-27T17:47:00Z">
                <w:pPr>
                  <w:spacing w:after="0" w:line="240" w:lineRule="auto"/>
                  <w:jc w:val="center"/>
                </w:pPr>
              </w:pPrChange>
            </w:pPr>
            <w:del w:id="5945"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nil"/>
              <w:right w:val="single" w:sz="8" w:space="0" w:color="auto"/>
            </w:tcBorders>
            <w:shd w:val="clear" w:color="auto" w:fill="auto"/>
            <w:noWrap/>
            <w:vAlign w:val="bottom"/>
            <w:hideMark/>
          </w:tcPr>
          <w:p w14:paraId="492A0847" w14:textId="111C391F" w:rsidR="005F6877" w:rsidRPr="00C44004" w:rsidDel="00CB6B19" w:rsidRDefault="005F6877">
            <w:pPr>
              <w:rPr>
                <w:del w:id="5946" w:author="Lane, Stefanie" w:date="2023-09-27T17:47:00Z"/>
                <w:rFonts w:ascii="Calibri" w:eastAsia="Times New Roman" w:hAnsi="Calibri" w:cs="Calibri"/>
                <w:color w:val="000000"/>
              </w:rPr>
              <w:pPrChange w:id="5947" w:author="Lane, Stefanie" w:date="2023-09-27T17:47:00Z">
                <w:pPr>
                  <w:spacing w:after="0" w:line="240" w:lineRule="auto"/>
                  <w:jc w:val="center"/>
                </w:pPr>
              </w:pPrChange>
            </w:pPr>
            <w:del w:id="594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0D8971A7" w14:textId="2C1A65DF" w:rsidTr="00D143A8">
        <w:trPr>
          <w:trHeight w:val="290"/>
          <w:del w:id="5949" w:author="Lane, Stefanie" w:date="2023-09-27T17:47:00Z"/>
        </w:trPr>
        <w:tc>
          <w:tcPr>
            <w:tcW w:w="1311" w:type="dxa"/>
            <w:vMerge/>
            <w:tcBorders>
              <w:top w:val="nil"/>
              <w:left w:val="single" w:sz="8" w:space="0" w:color="auto"/>
              <w:bottom w:val="single" w:sz="8" w:space="0" w:color="000000"/>
              <w:right w:val="nil"/>
            </w:tcBorders>
            <w:vAlign w:val="center"/>
            <w:hideMark/>
          </w:tcPr>
          <w:p w14:paraId="5F2140AC" w14:textId="4FF1DB43" w:rsidR="005F6877" w:rsidRPr="00C44004" w:rsidDel="00CB6B19" w:rsidRDefault="005F6877">
            <w:pPr>
              <w:rPr>
                <w:del w:id="5950" w:author="Lane, Stefanie" w:date="2023-09-27T17:47:00Z"/>
                <w:rFonts w:ascii="Calibri" w:eastAsia="Times New Roman" w:hAnsi="Calibri" w:cs="Calibri"/>
                <w:color w:val="000000"/>
              </w:rPr>
              <w:pPrChange w:id="595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9BAE8B8" w14:textId="0C757D86" w:rsidR="005F6877" w:rsidRPr="00C44004" w:rsidDel="00CB6B19" w:rsidRDefault="005F6877">
            <w:pPr>
              <w:rPr>
                <w:del w:id="5952" w:author="Lane, Stefanie" w:date="2023-09-27T17:47:00Z"/>
                <w:rFonts w:ascii="Calibri" w:eastAsia="Times New Roman" w:hAnsi="Calibri" w:cs="Calibri"/>
                <w:color w:val="000000"/>
              </w:rPr>
              <w:pPrChange w:id="595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1ECE7F34" w:rsidR="005F6877" w:rsidRPr="00C44004" w:rsidDel="00CB6B19" w:rsidRDefault="005F6877">
            <w:pPr>
              <w:rPr>
                <w:del w:id="5954" w:author="Lane, Stefanie" w:date="2023-09-27T17:47:00Z"/>
                <w:rFonts w:ascii="Calibri" w:eastAsia="Times New Roman" w:hAnsi="Calibri" w:cs="Calibri"/>
                <w:i/>
                <w:iCs/>
                <w:color w:val="000000"/>
              </w:rPr>
              <w:pPrChange w:id="5955" w:author="Lane, Stefanie" w:date="2023-09-27T17:47:00Z">
                <w:pPr>
                  <w:spacing w:after="0" w:line="240" w:lineRule="auto"/>
                </w:pPr>
              </w:pPrChange>
            </w:pPr>
            <w:del w:id="5956" w:author="Lane, Stefanie" w:date="2023-09-27T17:47:00Z">
              <w:r w:rsidRPr="00C44004" w:rsidDel="00CB6B19">
                <w:rPr>
                  <w:rFonts w:ascii="Calibri" w:eastAsia="Times New Roman" w:hAnsi="Calibri" w:cs="Calibri"/>
                  <w:i/>
                  <w:iCs/>
                  <w:color w:val="000000"/>
                </w:rPr>
                <w:delText>Hordeum brachyantherum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6187206C" w:rsidR="005F6877" w:rsidRPr="00C44004" w:rsidDel="00CB6B19" w:rsidRDefault="005F6877">
            <w:pPr>
              <w:rPr>
                <w:del w:id="5957" w:author="Lane, Stefanie" w:date="2023-09-27T17:47:00Z"/>
                <w:rFonts w:ascii="Calibri" w:eastAsia="Times New Roman" w:hAnsi="Calibri" w:cs="Calibri"/>
                <w:color w:val="000000"/>
              </w:rPr>
              <w:pPrChange w:id="5958" w:author="Lane, Stefanie" w:date="2023-09-27T17:47:00Z">
                <w:pPr>
                  <w:spacing w:after="0" w:line="240" w:lineRule="auto"/>
                  <w:jc w:val="center"/>
                </w:pPr>
              </w:pPrChange>
            </w:pPr>
            <w:del w:id="5959"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B987954" w:rsidR="005F6877" w:rsidRPr="00C44004" w:rsidDel="00CB6B19" w:rsidRDefault="005F6877">
            <w:pPr>
              <w:rPr>
                <w:del w:id="5960" w:author="Lane, Stefanie" w:date="2023-09-27T17:47:00Z"/>
                <w:rFonts w:ascii="Calibri" w:eastAsia="Times New Roman" w:hAnsi="Calibri" w:cs="Calibri"/>
                <w:color w:val="000000"/>
              </w:rPr>
              <w:pPrChange w:id="5961" w:author="Lane, Stefanie" w:date="2023-09-27T17:47:00Z">
                <w:pPr>
                  <w:spacing w:after="0" w:line="240" w:lineRule="auto"/>
                  <w:jc w:val="center"/>
                </w:pPr>
              </w:pPrChange>
            </w:pPr>
            <w:del w:id="596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1FF543ED" w:rsidR="005F6877" w:rsidRPr="00C44004" w:rsidDel="00CB6B19" w:rsidRDefault="005F6877">
            <w:pPr>
              <w:rPr>
                <w:del w:id="5963" w:author="Lane, Stefanie" w:date="2023-09-27T17:47:00Z"/>
                <w:rFonts w:ascii="Calibri" w:eastAsia="Times New Roman" w:hAnsi="Calibri" w:cs="Calibri"/>
                <w:color w:val="000000"/>
              </w:rPr>
              <w:pPrChange w:id="5964" w:author="Lane, Stefanie" w:date="2023-09-27T17:47:00Z">
                <w:pPr>
                  <w:spacing w:after="0" w:line="240" w:lineRule="auto"/>
                  <w:jc w:val="center"/>
                </w:pPr>
              </w:pPrChange>
            </w:pPr>
            <w:del w:id="5965"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4AFECD65" w:rsidR="005F6877" w:rsidRPr="00C44004" w:rsidDel="00CB6B19" w:rsidRDefault="005F6877">
            <w:pPr>
              <w:rPr>
                <w:del w:id="5966" w:author="Lane, Stefanie" w:date="2023-09-27T17:47:00Z"/>
                <w:rFonts w:ascii="Calibri" w:eastAsia="Times New Roman" w:hAnsi="Calibri" w:cs="Calibri"/>
                <w:color w:val="000000"/>
              </w:rPr>
              <w:pPrChange w:id="5967" w:author="Lane, Stefanie" w:date="2023-09-27T17:47:00Z">
                <w:pPr>
                  <w:spacing w:after="0" w:line="240" w:lineRule="auto"/>
                  <w:jc w:val="center"/>
                </w:pPr>
              </w:pPrChange>
            </w:pPr>
            <w:del w:id="596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789A5695" w14:textId="4BF15CF2" w:rsidTr="00D143A8">
        <w:trPr>
          <w:trHeight w:val="290"/>
          <w:del w:id="5969" w:author="Lane, Stefanie" w:date="2023-09-27T17:47:00Z"/>
        </w:trPr>
        <w:tc>
          <w:tcPr>
            <w:tcW w:w="1311" w:type="dxa"/>
            <w:vMerge/>
            <w:tcBorders>
              <w:top w:val="nil"/>
              <w:left w:val="single" w:sz="8" w:space="0" w:color="auto"/>
              <w:bottom w:val="single" w:sz="8" w:space="0" w:color="000000"/>
              <w:right w:val="nil"/>
            </w:tcBorders>
            <w:vAlign w:val="center"/>
            <w:hideMark/>
          </w:tcPr>
          <w:p w14:paraId="6CD9D899" w14:textId="0BC2EF1C" w:rsidR="005F6877" w:rsidRPr="00C44004" w:rsidDel="00CB6B19" w:rsidRDefault="005F6877">
            <w:pPr>
              <w:rPr>
                <w:del w:id="5970" w:author="Lane, Stefanie" w:date="2023-09-27T17:47:00Z"/>
                <w:rFonts w:ascii="Calibri" w:eastAsia="Times New Roman" w:hAnsi="Calibri" w:cs="Calibri"/>
                <w:color w:val="000000"/>
              </w:rPr>
              <w:pPrChange w:id="597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C5769FA" w14:textId="505BC981" w:rsidR="005F6877" w:rsidRPr="00C44004" w:rsidDel="00CB6B19" w:rsidRDefault="005F6877">
            <w:pPr>
              <w:rPr>
                <w:del w:id="5972" w:author="Lane, Stefanie" w:date="2023-09-27T17:47:00Z"/>
                <w:rFonts w:ascii="Calibri" w:eastAsia="Times New Roman" w:hAnsi="Calibri" w:cs="Calibri"/>
                <w:color w:val="000000"/>
              </w:rPr>
              <w:pPrChange w:id="597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0899A86" w14:textId="12E8269D" w:rsidR="005F6877" w:rsidRPr="00C44004" w:rsidDel="00CB6B19" w:rsidRDefault="005F6877">
            <w:pPr>
              <w:rPr>
                <w:del w:id="5974" w:author="Lane, Stefanie" w:date="2023-09-27T17:47:00Z"/>
                <w:rFonts w:ascii="Calibri" w:eastAsia="Times New Roman" w:hAnsi="Calibri" w:cs="Calibri"/>
                <w:i/>
                <w:iCs/>
                <w:color w:val="000000"/>
              </w:rPr>
              <w:pPrChange w:id="5975" w:author="Lane, Stefanie" w:date="2023-09-27T17:47:00Z">
                <w:pPr>
                  <w:spacing w:after="0" w:line="240" w:lineRule="auto"/>
                </w:pPr>
              </w:pPrChange>
            </w:pPr>
            <w:del w:id="5976" w:author="Lane, Stefanie" w:date="2023-09-27T17:47:00Z">
              <w:r w:rsidRPr="00C44004" w:rsidDel="00CB6B19">
                <w:rPr>
                  <w:rFonts w:ascii="Calibri" w:eastAsia="Times New Roman" w:hAnsi="Calibri" w:cs="Calibri"/>
                  <w:i/>
                  <w:iCs/>
                  <w:color w:val="000000"/>
                </w:rPr>
                <w:delText>Equisetum fluviatile</w:delText>
              </w:r>
            </w:del>
          </w:p>
        </w:tc>
        <w:tc>
          <w:tcPr>
            <w:tcW w:w="960" w:type="dxa"/>
            <w:tcBorders>
              <w:top w:val="nil"/>
              <w:left w:val="nil"/>
              <w:bottom w:val="nil"/>
              <w:right w:val="nil"/>
            </w:tcBorders>
            <w:shd w:val="clear" w:color="auto" w:fill="auto"/>
            <w:noWrap/>
            <w:vAlign w:val="bottom"/>
            <w:hideMark/>
          </w:tcPr>
          <w:p w14:paraId="79F9E682" w14:textId="6DA3E1FC" w:rsidR="005F6877" w:rsidRPr="00C44004" w:rsidDel="00CB6B19" w:rsidRDefault="005F6877">
            <w:pPr>
              <w:rPr>
                <w:del w:id="5977" w:author="Lane, Stefanie" w:date="2023-09-27T17:47:00Z"/>
                <w:rFonts w:ascii="Calibri" w:eastAsia="Times New Roman" w:hAnsi="Calibri" w:cs="Calibri"/>
                <w:color w:val="000000"/>
              </w:rPr>
              <w:pPrChange w:id="5978" w:author="Lane, Stefanie" w:date="2023-09-27T17:47:00Z">
                <w:pPr>
                  <w:spacing w:after="0" w:line="240" w:lineRule="auto"/>
                  <w:jc w:val="center"/>
                </w:pPr>
              </w:pPrChange>
            </w:pPr>
            <w:del w:id="5979"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030D15A5" w14:textId="74E8336E" w:rsidR="005F6877" w:rsidRPr="00C44004" w:rsidDel="00CB6B19" w:rsidRDefault="005F6877">
            <w:pPr>
              <w:rPr>
                <w:del w:id="5980" w:author="Lane, Stefanie" w:date="2023-09-27T17:47:00Z"/>
                <w:rFonts w:ascii="Calibri" w:eastAsia="Times New Roman" w:hAnsi="Calibri" w:cs="Calibri"/>
                <w:color w:val="000000"/>
              </w:rPr>
              <w:pPrChange w:id="5981" w:author="Lane, Stefanie" w:date="2023-09-27T17:47:00Z">
                <w:pPr>
                  <w:spacing w:after="0" w:line="240" w:lineRule="auto"/>
                  <w:jc w:val="center"/>
                </w:pPr>
              </w:pPrChange>
            </w:pPr>
            <w:del w:id="598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28041DB4" w14:textId="168D7D99" w:rsidR="005F6877" w:rsidRPr="00C44004" w:rsidDel="00CB6B19" w:rsidRDefault="005F6877">
            <w:pPr>
              <w:rPr>
                <w:del w:id="5983" w:author="Lane, Stefanie" w:date="2023-09-27T17:47:00Z"/>
                <w:rFonts w:ascii="Calibri" w:eastAsia="Times New Roman" w:hAnsi="Calibri" w:cs="Calibri"/>
                <w:color w:val="000000"/>
              </w:rPr>
              <w:pPrChange w:id="5984" w:author="Lane, Stefanie" w:date="2023-09-27T17:47:00Z">
                <w:pPr>
                  <w:spacing w:after="0" w:line="240" w:lineRule="auto"/>
                  <w:jc w:val="center"/>
                </w:pPr>
              </w:pPrChange>
            </w:pPr>
            <w:del w:id="5985"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nil"/>
              <w:right w:val="single" w:sz="8" w:space="0" w:color="auto"/>
            </w:tcBorders>
            <w:shd w:val="clear" w:color="auto" w:fill="auto"/>
            <w:noWrap/>
            <w:vAlign w:val="bottom"/>
            <w:hideMark/>
          </w:tcPr>
          <w:p w14:paraId="40F4562A" w14:textId="2D525E1D" w:rsidR="005F6877" w:rsidRPr="00C44004" w:rsidDel="00CB6B19" w:rsidRDefault="005F6877">
            <w:pPr>
              <w:rPr>
                <w:del w:id="5986" w:author="Lane, Stefanie" w:date="2023-09-27T17:47:00Z"/>
                <w:rFonts w:ascii="Calibri" w:eastAsia="Times New Roman" w:hAnsi="Calibri" w:cs="Calibri"/>
                <w:color w:val="000000"/>
              </w:rPr>
              <w:pPrChange w:id="5987" w:author="Lane, Stefanie" w:date="2023-09-27T17:47:00Z">
                <w:pPr>
                  <w:spacing w:after="0" w:line="240" w:lineRule="auto"/>
                  <w:jc w:val="center"/>
                </w:pPr>
              </w:pPrChange>
            </w:pPr>
            <w:del w:id="598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5414DE6C" w14:textId="5EB3C96E" w:rsidTr="00D143A8">
        <w:trPr>
          <w:trHeight w:val="290"/>
          <w:del w:id="5989" w:author="Lane, Stefanie" w:date="2023-09-27T17:47:00Z"/>
        </w:trPr>
        <w:tc>
          <w:tcPr>
            <w:tcW w:w="1311" w:type="dxa"/>
            <w:vMerge/>
            <w:tcBorders>
              <w:top w:val="nil"/>
              <w:left w:val="single" w:sz="8" w:space="0" w:color="auto"/>
              <w:bottom w:val="single" w:sz="8" w:space="0" w:color="000000"/>
              <w:right w:val="nil"/>
            </w:tcBorders>
            <w:vAlign w:val="center"/>
            <w:hideMark/>
          </w:tcPr>
          <w:p w14:paraId="4B09AB4B" w14:textId="058784A9" w:rsidR="005F6877" w:rsidRPr="00C44004" w:rsidDel="00CB6B19" w:rsidRDefault="005F6877">
            <w:pPr>
              <w:rPr>
                <w:del w:id="5990" w:author="Lane, Stefanie" w:date="2023-09-27T17:47:00Z"/>
                <w:rFonts w:ascii="Calibri" w:eastAsia="Times New Roman" w:hAnsi="Calibri" w:cs="Calibri"/>
                <w:color w:val="000000"/>
              </w:rPr>
              <w:pPrChange w:id="599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CFD4C6A" w14:textId="3AF90B94" w:rsidR="005F6877" w:rsidRPr="00C44004" w:rsidDel="00CB6B19" w:rsidRDefault="005F6877">
            <w:pPr>
              <w:rPr>
                <w:del w:id="5992" w:author="Lane, Stefanie" w:date="2023-09-27T17:47:00Z"/>
                <w:rFonts w:ascii="Calibri" w:eastAsia="Times New Roman" w:hAnsi="Calibri" w:cs="Calibri"/>
                <w:color w:val="000000"/>
              </w:rPr>
              <w:pPrChange w:id="599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C695520" w14:textId="0B3F6696" w:rsidR="005F6877" w:rsidRPr="00C44004" w:rsidDel="00CB6B19" w:rsidRDefault="005F6877">
            <w:pPr>
              <w:rPr>
                <w:del w:id="5994" w:author="Lane, Stefanie" w:date="2023-09-27T17:47:00Z"/>
                <w:rFonts w:ascii="Calibri" w:eastAsia="Times New Roman" w:hAnsi="Calibri" w:cs="Calibri"/>
                <w:i/>
                <w:iCs/>
                <w:color w:val="000000"/>
              </w:rPr>
              <w:pPrChange w:id="5995" w:author="Lane, Stefanie" w:date="2023-09-27T17:47:00Z">
                <w:pPr>
                  <w:spacing w:after="0" w:line="240" w:lineRule="auto"/>
                </w:pPr>
              </w:pPrChange>
            </w:pPr>
            <w:del w:id="5996" w:author="Lane, Stefanie" w:date="2023-09-27T17:47:00Z">
              <w:r w:rsidRPr="00C44004" w:rsidDel="00CB6B19">
                <w:rPr>
                  <w:rFonts w:ascii="Calibri" w:eastAsia="Times New Roman" w:hAnsi="Calibri" w:cs="Calibri"/>
                  <w:i/>
                  <w:iCs/>
                  <w:color w:val="000000"/>
                </w:rPr>
                <w:delText>Lathyrus palustris</w:delText>
              </w:r>
            </w:del>
          </w:p>
        </w:tc>
        <w:tc>
          <w:tcPr>
            <w:tcW w:w="960" w:type="dxa"/>
            <w:tcBorders>
              <w:top w:val="nil"/>
              <w:left w:val="nil"/>
              <w:bottom w:val="nil"/>
              <w:right w:val="nil"/>
            </w:tcBorders>
            <w:shd w:val="clear" w:color="auto" w:fill="auto"/>
            <w:noWrap/>
            <w:vAlign w:val="bottom"/>
            <w:hideMark/>
          </w:tcPr>
          <w:p w14:paraId="5FF38590" w14:textId="6C04730A" w:rsidR="005F6877" w:rsidRPr="00C44004" w:rsidDel="00CB6B19" w:rsidRDefault="005F6877">
            <w:pPr>
              <w:rPr>
                <w:del w:id="5997" w:author="Lane, Stefanie" w:date="2023-09-27T17:47:00Z"/>
                <w:rFonts w:ascii="Calibri" w:eastAsia="Times New Roman" w:hAnsi="Calibri" w:cs="Calibri"/>
                <w:color w:val="000000"/>
              </w:rPr>
              <w:pPrChange w:id="5998" w:author="Lane, Stefanie" w:date="2023-09-27T17:47:00Z">
                <w:pPr>
                  <w:spacing w:after="0" w:line="240" w:lineRule="auto"/>
                  <w:jc w:val="center"/>
                </w:pPr>
              </w:pPrChange>
            </w:pPr>
            <w:del w:id="5999"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nil"/>
              <w:right w:val="nil"/>
            </w:tcBorders>
            <w:shd w:val="clear" w:color="auto" w:fill="auto"/>
            <w:noWrap/>
            <w:vAlign w:val="bottom"/>
            <w:hideMark/>
          </w:tcPr>
          <w:p w14:paraId="1C57D675" w14:textId="7AE71A8A" w:rsidR="005F6877" w:rsidRPr="00C44004" w:rsidDel="00CB6B19" w:rsidRDefault="005F6877">
            <w:pPr>
              <w:rPr>
                <w:del w:id="6000" w:author="Lane, Stefanie" w:date="2023-09-27T17:47:00Z"/>
                <w:rFonts w:ascii="Calibri" w:eastAsia="Times New Roman" w:hAnsi="Calibri" w:cs="Calibri"/>
                <w:color w:val="000000"/>
              </w:rPr>
              <w:pPrChange w:id="6001" w:author="Lane, Stefanie" w:date="2023-09-27T17:47:00Z">
                <w:pPr>
                  <w:spacing w:after="0" w:line="240" w:lineRule="auto"/>
                  <w:jc w:val="center"/>
                </w:pPr>
              </w:pPrChange>
            </w:pPr>
            <w:del w:id="6002"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70CB049E" w14:textId="7806608D" w:rsidR="005F6877" w:rsidRPr="00C44004" w:rsidDel="00CB6B19" w:rsidRDefault="005F6877">
            <w:pPr>
              <w:rPr>
                <w:del w:id="6003" w:author="Lane, Stefanie" w:date="2023-09-27T17:47:00Z"/>
                <w:rFonts w:ascii="Calibri" w:eastAsia="Times New Roman" w:hAnsi="Calibri" w:cs="Calibri"/>
                <w:color w:val="000000"/>
              </w:rPr>
              <w:pPrChange w:id="6004" w:author="Lane, Stefanie" w:date="2023-09-27T17:47:00Z">
                <w:pPr>
                  <w:spacing w:after="0" w:line="240" w:lineRule="auto"/>
                  <w:jc w:val="center"/>
                </w:pPr>
              </w:pPrChange>
            </w:pPr>
            <w:del w:id="6005"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377D117E" w14:textId="195EA384" w:rsidR="005F6877" w:rsidRPr="00C44004" w:rsidDel="00CB6B19" w:rsidRDefault="005F6877">
            <w:pPr>
              <w:rPr>
                <w:del w:id="6006" w:author="Lane, Stefanie" w:date="2023-09-27T17:47:00Z"/>
                <w:rFonts w:ascii="Calibri" w:eastAsia="Times New Roman" w:hAnsi="Calibri" w:cs="Calibri"/>
                <w:color w:val="000000"/>
              </w:rPr>
              <w:pPrChange w:id="6007" w:author="Lane, Stefanie" w:date="2023-09-27T17:47:00Z">
                <w:pPr>
                  <w:spacing w:after="0" w:line="240" w:lineRule="auto"/>
                  <w:jc w:val="center"/>
                </w:pPr>
              </w:pPrChange>
            </w:pPr>
            <w:del w:id="600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63B072A8" w14:textId="222C5DCE" w:rsidTr="00D143A8">
        <w:trPr>
          <w:trHeight w:val="290"/>
          <w:del w:id="6009" w:author="Lane, Stefanie" w:date="2023-09-27T17:47:00Z"/>
        </w:trPr>
        <w:tc>
          <w:tcPr>
            <w:tcW w:w="1311" w:type="dxa"/>
            <w:vMerge/>
            <w:tcBorders>
              <w:top w:val="nil"/>
              <w:left w:val="single" w:sz="8" w:space="0" w:color="auto"/>
              <w:bottom w:val="single" w:sz="8" w:space="0" w:color="000000"/>
              <w:right w:val="nil"/>
            </w:tcBorders>
            <w:vAlign w:val="center"/>
            <w:hideMark/>
          </w:tcPr>
          <w:p w14:paraId="3FA5B24C" w14:textId="32436FEE" w:rsidR="005F6877" w:rsidRPr="00C44004" w:rsidDel="00CB6B19" w:rsidRDefault="005F6877">
            <w:pPr>
              <w:rPr>
                <w:del w:id="6010" w:author="Lane, Stefanie" w:date="2023-09-27T17:47:00Z"/>
                <w:rFonts w:ascii="Calibri" w:eastAsia="Times New Roman" w:hAnsi="Calibri" w:cs="Calibri"/>
                <w:color w:val="000000"/>
              </w:rPr>
              <w:pPrChange w:id="601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2B5D803" w14:textId="6029D7AC" w:rsidR="005F6877" w:rsidRPr="00C44004" w:rsidDel="00CB6B19" w:rsidRDefault="005F6877">
            <w:pPr>
              <w:rPr>
                <w:del w:id="6012" w:author="Lane, Stefanie" w:date="2023-09-27T17:47:00Z"/>
                <w:rFonts w:ascii="Calibri" w:eastAsia="Times New Roman" w:hAnsi="Calibri" w:cs="Calibri"/>
                <w:color w:val="000000"/>
              </w:rPr>
              <w:pPrChange w:id="601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057582CA" w:rsidR="005F6877" w:rsidRPr="00C44004" w:rsidDel="00CB6B19" w:rsidRDefault="005F6877">
            <w:pPr>
              <w:rPr>
                <w:del w:id="6014" w:author="Lane, Stefanie" w:date="2023-09-27T17:47:00Z"/>
                <w:rFonts w:ascii="Calibri" w:eastAsia="Times New Roman" w:hAnsi="Calibri" w:cs="Calibri"/>
                <w:i/>
                <w:iCs/>
                <w:color w:val="000000"/>
              </w:rPr>
              <w:pPrChange w:id="6015" w:author="Lane, Stefanie" w:date="2023-09-27T17:47:00Z">
                <w:pPr>
                  <w:spacing w:after="0" w:line="240" w:lineRule="auto"/>
                </w:pPr>
              </w:pPrChange>
            </w:pPr>
            <w:del w:id="6016" w:author="Lane, Stefanie" w:date="2023-09-27T17:47:00Z">
              <w:r w:rsidRPr="00C44004" w:rsidDel="00CB6B19">
                <w:rPr>
                  <w:rFonts w:ascii="Calibri" w:eastAsia="Times New Roman" w:hAnsi="Calibri" w:cs="Calibri"/>
                  <w:i/>
                  <w:iCs/>
                  <w:color w:val="000000"/>
                </w:rPr>
                <w:delText>Rumex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61614468" w:rsidR="005F6877" w:rsidRPr="00C44004" w:rsidDel="00CB6B19" w:rsidRDefault="005F6877">
            <w:pPr>
              <w:rPr>
                <w:del w:id="6017" w:author="Lane, Stefanie" w:date="2023-09-27T17:47:00Z"/>
                <w:rFonts w:ascii="Calibri" w:eastAsia="Times New Roman" w:hAnsi="Calibri" w:cs="Calibri"/>
                <w:color w:val="000000"/>
              </w:rPr>
              <w:pPrChange w:id="6018" w:author="Lane, Stefanie" w:date="2023-09-27T17:47:00Z">
                <w:pPr>
                  <w:spacing w:after="0" w:line="240" w:lineRule="auto"/>
                  <w:jc w:val="center"/>
                </w:pPr>
              </w:pPrChange>
            </w:pPr>
            <w:del w:id="6019"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2D405F8A" w:rsidR="005F6877" w:rsidRPr="00C44004" w:rsidDel="00CB6B19" w:rsidRDefault="005F6877">
            <w:pPr>
              <w:rPr>
                <w:del w:id="6020" w:author="Lane, Stefanie" w:date="2023-09-27T17:47:00Z"/>
                <w:rFonts w:ascii="Calibri" w:eastAsia="Times New Roman" w:hAnsi="Calibri" w:cs="Calibri"/>
                <w:color w:val="000000"/>
              </w:rPr>
              <w:pPrChange w:id="6021" w:author="Lane, Stefanie" w:date="2023-09-27T17:47:00Z">
                <w:pPr>
                  <w:spacing w:after="0" w:line="240" w:lineRule="auto"/>
                  <w:jc w:val="center"/>
                </w:pPr>
              </w:pPrChange>
            </w:pPr>
            <w:del w:id="6022"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5C9F6094" w:rsidR="005F6877" w:rsidRPr="00C44004" w:rsidDel="00CB6B19" w:rsidRDefault="005F6877">
            <w:pPr>
              <w:rPr>
                <w:del w:id="6023" w:author="Lane, Stefanie" w:date="2023-09-27T17:47:00Z"/>
                <w:rFonts w:ascii="Calibri" w:eastAsia="Times New Roman" w:hAnsi="Calibri" w:cs="Calibri"/>
                <w:color w:val="000000"/>
              </w:rPr>
              <w:pPrChange w:id="6024" w:author="Lane, Stefanie" w:date="2023-09-27T17:47:00Z">
                <w:pPr>
                  <w:spacing w:after="0" w:line="240" w:lineRule="auto"/>
                  <w:jc w:val="center"/>
                </w:pPr>
              </w:pPrChange>
            </w:pPr>
            <w:del w:id="6025"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307C0DDB" w:rsidR="005F6877" w:rsidRPr="00C44004" w:rsidDel="00CB6B19" w:rsidRDefault="005F6877">
            <w:pPr>
              <w:rPr>
                <w:del w:id="6026" w:author="Lane, Stefanie" w:date="2023-09-27T17:47:00Z"/>
                <w:rFonts w:ascii="Calibri" w:eastAsia="Times New Roman" w:hAnsi="Calibri" w:cs="Calibri"/>
                <w:color w:val="000000"/>
              </w:rPr>
              <w:pPrChange w:id="6027" w:author="Lane, Stefanie" w:date="2023-09-27T17:47:00Z">
                <w:pPr>
                  <w:spacing w:after="0" w:line="240" w:lineRule="auto"/>
                  <w:jc w:val="center"/>
                </w:pPr>
              </w:pPrChange>
            </w:pPr>
            <w:del w:id="602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7BA30DD4" w14:textId="035373E5" w:rsidTr="00D143A8">
        <w:trPr>
          <w:trHeight w:val="290"/>
          <w:del w:id="6029" w:author="Lane, Stefanie" w:date="2023-09-27T17:47:00Z"/>
        </w:trPr>
        <w:tc>
          <w:tcPr>
            <w:tcW w:w="1311" w:type="dxa"/>
            <w:vMerge/>
            <w:tcBorders>
              <w:top w:val="nil"/>
              <w:left w:val="single" w:sz="8" w:space="0" w:color="auto"/>
              <w:bottom w:val="single" w:sz="8" w:space="0" w:color="000000"/>
              <w:right w:val="nil"/>
            </w:tcBorders>
            <w:vAlign w:val="center"/>
            <w:hideMark/>
          </w:tcPr>
          <w:p w14:paraId="032B80AF" w14:textId="1B177A1C" w:rsidR="005F6877" w:rsidRPr="00C44004" w:rsidDel="00CB6B19" w:rsidRDefault="005F6877">
            <w:pPr>
              <w:rPr>
                <w:del w:id="6030" w:author="Lane, Stefanie" w:date="2023-09-27T17:47:00Z"/>
                <w:rFonts w:ascii="Calibri" w:eastAsia="Times New Roman" w:hAnsi="Calibri" w:cs="Calibri"/>
                <w:color w:val="000000"/>
              </w:rPr>
              <w:pPrChange w:id="603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6F47166" w14:textId="6EB44894" w:rsidR="005F6877" w:rsidRPr="00C44004" w:rsidDel="00CB6B19" w:rsidRDefault="005F6877">
            <w:pPr>
              <w:rPr>
                <w:del w:id="6032" w:author="Lane, Stefanie" w:date="2023-09-27T17:47:00Z"/>
                <w:rFonts w:ascii="Calibri" w:eastAsia="Times New Roman" w:hAnsi="Calibri" w:cs="Calibri"/>
                <w:color w:val="000000"/>
              </w:rPr>
              <w:pPrChange w:id="603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AAF15E5" w14:textId="6B6D477F" w:rsidR="005F6877" w:rsidRPr="00C44004" w:rsidDel="00CB6B19" w:rsidRDefault="005F6877">
            <w:pPr>
              <w:rPr>
                <w:del w:id="6034" w:author="Lane, Stefanie" w:date="2023-09-27T17:47:00Z"/>
                <w:rFonts w:ascii="Calibri" w:eastAsia="Times New Roman" w:hAnsi="Calibri" w:cs="Calibri"/>
                <w:i/>
                <w:iCs/>
                <w:color w:val="000000"/>
              </w:rPr>
              <w:pPrChange w:id="6035" w:author="Lane, Stefanie" w:date="2023-09-27T17:47:00Z">
                <w:pPr>
                  <w:spacing w:after="0" w:line="240" w:lineRule="auto"/>
                </w:pPr>
              </w:pPrChange>
            </w:pPr>
            <w:del w:id="6036" w:author="Lane, Stefanie" w:date="2023-09-27T17:47:00Z">
              <w:r w:rsidRPr="00C44004" w:rsidDel="00CB6B19">
                <w:rPr>
                  <w:rFonts w:ascii="Calibri" w:eastAsia="Times New Roman" w:hAnsi="Calibri" w:cs="Calibri"/>
                  <w:i/>
                  <w:iCs/>
                  <w:color w:val="000000"/>
                </w:rPr>
                <w:delText>Impatiens capensis</w:delText>
              </w:r>
            </w:del>
          </w:p>
        </w:tc>
        <w:tc>
          <w:tcPr>
            <w:tcW w:w="960" w:type="dxa"/>
            <w:tcBorders>
              <w:top w:val="nil"/>
              <w:left w:val="nil"/>
              <w:bottom w:val="nil"/>
              <w:right w:val="nil"/>
            </w:tcBorders>
            <w:shd w:val="clear" w:color="auto" w:fill="auto"/>
            <w:noWrap/>
            <w:vAlign w:val="bottom"/>
            <w:hideMark/>
          </w:tcPr>
          <w:p w14:paraId="09E7D9BF" w14:textId="3597A8C4" w:rsidR="005F6877" w:rsidRPr="00C44004" w:rsidDel="00CB6B19" w:rsidRDefault="005F6877">
            <w:pPr>
              <w:rPr>
                <w:del w:id="6037" w:author="Lane, Stefanie" w:date="2023-09-27T17:47:00Z"/>
                <w:rFonts w:ascii="Calibri" w:eastAsia="Times New Roman" w:hAnsi="Calibri" w:cs="Calibri"/>
                <w:color w:val="000000"/>
              </w:rPr>
              <w:pPrChange w:id="6038" w:author="Lane, Stefanie" w:date="2023-09-27T17:47:00Z">
                <w:pPr>
                  <w:spacing w:after="0" w:line="240" w:lineRule="auto"/>
                  <w:jc w:val="center"/>
                </w:pPr>
              </w:pPrChange>
            </w:pPr>
            <w:del w:id="6039"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1E9928EA" w14:textId="1EBFCE26" w:rsidR="005F6877" w:rsidRPr="00C44004" w:rsidDel="00CB6B19" w:rsidRDefault="005F6877">
            <w:pPr>
              <w:rPr>
                <w:del w:id="6040" w:author="Lane, Stefanie" w:date="2023-09-27T17:47:00Z"/>
                <w:rFonts w:ascii="Calibri" w:eastAsia="Times New Roman" w:hAnsi="Calibri" w:cs="Calibri"/>
                <w:color w:val="000000"/>
              </w:rPr>
              <w:pPrChange w:id="6041" w:author="Lane, Stefanie" w:date="2023-09-27T17:47:00Z">
                <w:pPr>
                  <w:spacing w:after="0" w:line="240" w:lineRule="auto"/>
                  <w:jc w:val="center"/>
                </w:pPr>
              </w:pPrChange>
            </w:pPr>
            <w:del w:id="6042"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4C35925" w14:textId="1E5060DF" w:rsidR="005F6877" w:rsidRPr="00C44004" w:rsidDel="00CB6B19" w:rsidRDefault="005F6877">
            <w:pPr>
              <w:rPr>
                <w:del w:id="6043" w:author="Lane, Stefanie" w:date="2023-09-27T17:47:00Z"/>
                <w:rFonts w:ascii="Calibri" w:eastAsia="Times New Roman" w:hAnsi="Calibri" w:cs="Calibri"/>
                <w:color w:val="000000"/>
              </w:rPr>
              <w:pPrChange w:id="6044" w:author="Lane, Stefanie" w:date="2023-09-27T17:47:00Z">
                <w:pPr>
                  <w:spacing w:after="0" w:line="240" w:lineRule="auto"/>
                  <w:jc w:val="center"/>
                </w:pPr>
              </w:pPrChange>
            </w:pPr>
            <w:del w:id="6045" w:author="Lane, Stefanie" w:date="2023-09-27T17:47:00Z">
              <w:r w:rsidRPr="00C44004" w:rsidDel="00CB6B19">
                <w:rPr>
                  <w:rFonts w:ascii="Calibri" w:eastAsia="Times New Roman" w:hAnsi="Calibri" w:cs="Calibri"/>
                  <w:color w:val="000000"/>
                </w:rPr>
                <w:delText>0.6</w:delText>
              </w:r>
            </w:del>
          </w:p>
        </w:tc>
        <w:tc>
          <w:tcPr>
            <w:tcW w:w="1560" w:type="dxa"/>
            <w:tcBorders>
              <w:top w:val="nil"/>
              <w:left w:val="nil"/>
              <w:bottom w:val="nil"/>
              <w:right w:val="single" w:sz="8" w:space="0" w:color="auto"/>
            </w:tcBorders>
            <w:shd w:val="clear" w:color="auto" w:fill="auto"/>
            <w:noWrap/>
            <w:vAlign w:val="bottom"/>
            <w:hideMark/>
          </w:tcPr>
          <w:p w14:paraId="053FCCDE" w14:textId="1B6EC39F" w:rsidR="005F6877" w:rsidRPr="00C44004" w:rsidDel="00CB6B19" w:rsidRDefault="005F6877">
            <w:pPr>
              <w:rPr>
                <w:del w:id="6046" w:author="Lane, Stefanie" w:date="2023-09-27T17:47:00Z"/>
                <w:rFonts w:ascii="Calibri" w:eastAsia="Times New Roman" w:hAnsi="Calibri" w:cs="Calibri"/>
                <w:color w:val="000000"/>
              </w:rPr>
              <w:pPrChange w:id="6047" w:author="Lane, Stefanie" w:date="2023-09-27T17:47:00Z">
                <w:pPr>
                  <w:spacing w:after="0" w:line="240" w:lineRule="auto"/>
                  <w:jc w:val="center"/>
                </w:pPr>
              </w:pPrChange>
            </w:pPr>
            <w:del w:id="6048" w:author="Lane, Stefanie" w:date="2023-09-27T17:47:00Z">
              <w:r w:rsidRPr="00C44004" w:rsidDel="00CB6B19">
                <w:rPr>
                  <w:rFonts w:ascii="Calibri" w:eastAsia="Times New Roman" w:hAnsi="Calibri" w:cs="Calibri"/>
                  <w:color w:val="000000"/>
                </w:rPr>
                <w:delText>+</w:delText>
              </w:r>
            </w:del>
          </w:p>
        </w:tc>
      </w:tr>
      <w:tr w:rsidR="005F6877" w:rsidRPr="00C44004" w:rsidDel="00CB6B19" w14:paraId="1F6385D8" w14:textId="4A3BFFF8" w:rsidTr="00D143A8">
        <w:trPr>
          <w:trHeight w:val="290"/>
          <w:del w:id="6049" w:author="Lane, Stefanie" w:date="2023-09-27T17:47:00Z"/>
        </w:trPr>
        <w:tc>
          <w:tcPr>
            <w:tcW w:w="1311" w:type="dxa"/>
            <w:vMerge/>
            <w:tcBorders>
              <w:top w:val="nil"/>
              <w:left w:val="single" w:sz="8" w:space="0" w:color="auto"/>
              <w:bottom w:val="single" w:sz="8" w:space="0" w:color="000000"/>
              <w:right w:val="nil"/>
            </w:tcBorders>
            <w:vAlign w:val="center"/>
            <w:hideMark/>
          </w:tcPr>
          <w:p w14:paraId="39566C29" w14:textId="3391D675" w:rsidR="005F6877" w:rsidRPr="00C44004" w:rsidDel="00CB6B19" w:rsidRDefault="005F6877">
            <w:pPr>
              <w:rPr>
                <w:del w:id="6050" w:author="Lane, Stefanie" w:date="2023-09-27T17:47:00Z"/>
                <w:rFonts w:ascii="Calibri" w:eastAsia="Times New Roman" w:hAnsi="Calibri" w:cs="Calibri"/>
                <w:color w:val="000000"/>
              </w:rPr>
              <w:pPrChange w:id="605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3803B55" w14:textId="7CDD1E2B" w:rsidR="005F6877" w:rsidRPr="00C44004" w:rsidDel="00CB6B19" w:rsidRDefault="005F6877">
            <w:pPr>
              <w:rPr>
                <w:del w:id="6052" w:author="Lane, Stefanie" w:date="2023-09-27T17:47:00Z"/>
                <w:rFonts w:ascii="Calibri" w:eastAsia="Times New Roman" w:hAnsi="Calibri" w:cs="Calibri"/>
                <w:color w:val="000000"/>
              </w:rPr>
              <w:pPrChange w:id="605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F74636F" w:rsidR="005F6877" w:rsidRPr="00C44004" w:rsidDel="00CB6B19" w:rsidRDefault="005F6877">
            <w:pPr>
              <w:rPr>
                <w:del w:id="6054" w:author="Lane, Stefanie" w:date="2023-09-27T17:47:00Z"/>
                <w:rFonts w:ascii="Calibri" w:eastAsia="Times New Roman" w:hAnsi="Calibri" w:cs="Calibri"/>
                <w:i/>
                <w:iCs/>
                <w:color w:val="000000"/>
              </w:rPr>
              <w:pPrChange w:id="6055" w:author="Lane, Stefanie" w:date="2023-09-27T17:47:00Z">
                <w:pPr>
                  <w:spacing w:after="0" w:line="240" w:lineRule="auto"/>
                </w:pPr>
              </w:pPrChange>
            </w:pPr>
            <w:del w:id="6056" w:author="Lane, Stefanie" w:date="2023-09-27T17:47:00Z">
              <w:r w:rsidRPr="00C44004" w:rsidDel="00CB6B19">
                <w:rPr>
                  <w:rFonts w:ascii="Calibri" w:eastAsia="Times New Roman" w:hAnsi="Calibri" w:cs="Calibri"/>
                  <w:i/>
                  <w:iCs/>
                  <w:color w:val="000000"/>
                </w:rPr>
                <w:delText>Equisetum arvense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342AE73E" w:rsidR="005F6877" w:rsidRPr="00C44004" w:rsidDel="00CB6B19" w:rsidRDefault="005F6877">
            <w:pPr>
              <w:rPr>
                <w:del w:id="6057" w:author="Lane, Stefanie" w:date="2023-09-27T17:47:00Z"/>
                <w:rFonts w:ascii="Calibri" w:eastAsia="Times New Roman" w:hAnsi="Calibri" w:cs="Calibri"/>
                <w:color w:val="000000"/>
              </w:rPr>
              <w:pPrChange w:id="6058" w:author="Lane, Stefanie" w:date="2023-09-27T17:47:00Z">
                <w:pPr>
                  <w:spacing w:after="0" w:line="240" w:lineRule="auto"/>
                  <w:jc w:val="center"/>
                </w:pPr>
              </w:pPrChange>
            </w:pPr>
            <w:del w:id="6059"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333FFC6B" w:rsidR="005F6877" w:rsidRPr="00C44004" w:rsidDel="00CB6B19" w:rsidRDefault="005F6877">
            <w:pPr>
              <w:rPr>
                <w:del w:id="6060" w:author="Lane, Stefanie" w:date="2023-09-27T17:47:00Z"/>
                <w:rFonts w:ascii="Calibri" w:eastAsia="Times New Roman" w:hAnsi="Calibri" w:cs="Calibri"/>
                <w:color w:val="000000"/>
              </w:rPr>
              <w:pPrChange w:id="6061" w:author="Lane, Stefanie" w:date="2023-09-27T17:47:00Z">
                <w:pPr>
                  <w:spacing w:after="0" w:line="240" w:lineRule="auto"/>
                  <w:jc w:val="center"/>
                </w:pPr>
              </w:pPrChange>
            </w:pPr>
            <w:del w:id="606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3D8941A2" w:rsidR="005F6877" w:rsidRPr="00C44004" w:rsidDel="00CB6B19" w:rsidRDefault="005F6877">
            <w:pPr>
              <w:rPr>
                <w:del w:id="6063" w:author="Lane, Stefanie" w:date="2023-09-27T17:47:00Z"/>
                <w:rFonts w:ascii="Calibri" w:eastAsia="Times New Roman" w:hAnsi="Calibri" w:cs="Calibri"/>
                <w:color w:val="000000"/>
              </w:rPr>
              <w:pPrChange w:id="6064" w:author="Lane, Stefanie" w:date="2023-09-27T17:47:00Z">
                <w:pPr>
                  <w:spacing w:after="0" w:line="240" w:lineRule="auto"/>
                  <w:jc w:val="center"/>
                </w:pPr>
              </w:pPrChange>
            </w:pPr>
            <w:del w:id="6065" w:author="Lane, Stefanie" w:date="2023-09-27T17:47:00Z">
              <w:r w:rsidRPr="00C44004" w:rsidDel="00CB6B19">
                <w:rPr>
                  <w:rFonts w:ascii="Calibri" w:eastAsia="Times New Roman" w:hAnsi="Calibri" w:cs="Calibri"/>
                  <w:color w:val="000000"/>
                </w:rPr>
                <w:delText>0.4</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1E840838" w:rsidR="005F6877" w:rsidRPr="00C44004" w:rsidDel="00CB6B19" w:rsidRDefault="005F6877">
            <w:pPr>
              <w:rPr>
                <w:del w:id="6066" w:author="Lane, Stefanie" w:date="2023-09-27T17:47:00Z"/>
                <w:rFonts w:ascii="Calibri" w:eastAsia="Times New Roman" w:hAnsi="Calibri" w:cs="Calibri"/>
                <w:color w:val="000000"/>
              </w:rPr>
              <w:pPrChange w:id="6067" w:author="Lane, Stefanie" w:date="2023-09-27T17:47:00Z">
                <w:pPr>
                  <w:spacing w:after="0" w:line="240" w:lineRule="auto"/>
                  <w:jc w:val="center"/>
                </w:pPr>
              </w:pPrChange>
            </w:pPr>
            <w:del w:id="6068"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66FB2BB8" w14:textId="14A8A50C" w:rsidTr="00D143A8">
        <w:trPr>
          <w:trHeight w:val="290"/>
          <w:del w:id="6069" w:author="Lane, Stefanie" w:date="2023-09-27T17:47:00Z"/>
        </w:trPr>
        <w:tc>
          <w:tcPr>
            <w:tcW w:w="1311" w:type="dxa"/>
            <w:vMerge/>
            <w:tcBorders>
              <w:top w:val="nil"/>
              <w:left w:val="single" w:sz="8" w:space="0" w:color="auto"/>
              <w:bottom w:val="single" w:sz="8" w:space="0" w:color="000000"/>
              <w:right w:val="nil"/>
            </w:tcBorders>
            <w:vAlign w:val="center"/>
            <w:hideMark/>
          </w:tcPr>
          <w:p w14:paraId="48126A4A" w14:textId="7AD7ACB3" w:rsidR="005F6877" w:rsidRPr="00C44004" w:rsidDel="00CB6B19" w:rsidRDefault="005F6877">
            <w:pPr>
              <w:rPr>
                <w:del w:id="6070" w:author="Lane, Stefanie" w:date="2023-09-27T17:47:00Z"/>
                <w:rFonts w:ascii="Calibri" w:eastAsia="Times New Roman" w:hAnsi="Calibri" w:cs="Calibri"/>
                <w:color w:val="000000"/>
              </w:rPr>
              <w:pPrChange w:id="607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58462EA" w14:textId="3F09468A" w:rsidR="005F6877" w:rsidRPr="00C44004" w:rsidDel="00CB6B19" w:rsidRDefault="005F6877">
            <w:pPr>
              <w:rPr>
                <w:del w:id="6072" w:author="Lane, Stefanie" w:date="2023-09-27T17:47:00Z"/>
                <w:rFonts w:ascii="Calibri" w:eastAsia="Times New Roman" w:hAnsi="Calibri" w:cs="Calibri"/>
                <w:color w:val="000000"/>
              </w:rPr>
              <w:pPrChange w:id="607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2D3702B" w14:textId="7FC235C0" w:rsidR="005F6877" w:rsidRPr="00C44004" w:rsidDel="00CB6B19" w:rsidRDefault="005F6877">
            <w:pPr>
              <w:rPr>
                <w:del w:id="6074" w:author="Lane, Stefanie" w:date="2023-09-27T17:47:00Z"/>
                <w:rFonts w:ascii="Calibri" w:eastAsia="Times New Roman" w:hAnsi="Calibri" w:cs="Calibri"/>
                <w:i/>
                <w:iCs/>
                <w:color w:val="000000"/>
              </w:rPr>
              <w:pPrChange w:id="6075" w:author="Lane, Stefanie" w:date="2023-09-27T17:47:00Z">
                <w:pPr>
                  <w:spacing w:after="0" w:line="240" w:lineRule="auto"/>
                </w:pPr>
              </w:pPrChange>
            </w:pPr>
            <w:del w:id="6076" w:author="Lane, Stefanie" w:date="2023-09-27T17:47:00Z">
              <w:r w:rsidRPr="00C44004" w:rsidDel="00CB6B19">
                <w:rPr>
                  <w:rFonts w:ascii="Calibri" w:eastAsia="Times New Roman" w:hAnsi="Calibri" w:cs="Calibri"/>
                  <w:i/>
                  <w:iCs/>
                  <w:color w:val="000000"/>
                </w:rPr>
                <w:delText>Juncus effusus</w:delText>
              </w:r>
            </w:del>
          </w:p>
        </w:tc>
        <w:tc>
          <w:tcPr>
            <w:tcW w:w="960" w:type="dxa"/>
            <w:tcBorders>
              <w:top w:val="nil"/>
              <w:left w:val="nil"/>
              <w:bottom w:val="nil"/>
              <w:right w:val="nil"/>
            </w:tcBorders>
            <w:shd w:val="clear" w:color="auto" w:fill="auto"/>
            <w:noWrap/>
            <w:vAlign w:val="bottom"/>
            <w:hideMark/>
          </w:tcPr>
          <w:p w14:paraId="4482EE33" w14:textId="5894F21F" w:rsidR="005F6877" w:rsidRPr="00C44004" w:rsidDel="00CB6B19" w:rsidRDefault="005F6877">
            <w:pPr>
              <w:rPr>
                <w:del w:id="6077" w:author="Lane, Stefanie" w:date="2023-09-27T17:47:00Z"/>
                <w:rFonts w:ascii="Calibri" w:eastAsia="Times New Roman" w:hAnsi="Calibri" w:cs="Calibri"/>
                <w:i/>
                <w:iCs/>
                <w:color w:val="000000"/>
              </w:rPr>
              <w:pPrChange w:id="6078"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6DF8E66D" w14:textId="65197457" w:rsidR="005F6877" w:rsidRPr="00C44004" w:rsidDel="00CB6B19" w:rsidRDefault="005F6877">
            <w:pPr>
              <w:rPr>
                <w:del w:id="6079" w:author="Lane, Stefanie" w:date="2023-09-27T17:47:00Z"/>
                <w:rFonts w:ascii="Times New Roman" w:eastAsia="Times New Roman" w:hAnsi="Times New Roman" w:cs="Times New Roman"/>
                <w:sz w:val="20"/>
                <w:szCs w:val="20"/>
              </w:rPr>
              <w:pPrChange w:id="6080"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00ACE3E1" w14:textId="03084FE4" w:rsidR="005F6877" w:rsidRPr="00C44004" w:rsidDel="00CB6B19" w:rsidRDefault="005F6877">
            <w:pPr>
              <w:rPr>
                <w:del w:id="6081" w:author="Lane, Stefanie" w:date="2023-09-27T17:47:00Z"/>
                <w:rFonts w:ascii="Calibri" w:eastAsia="Times New Roman" w:hAnsi="Calibri" w:cs="Calibri"/>
                <w:color w:val="000000"/>
              </w:rPr>
              <w:pPrChange w:id="6082" w:author="Lane, Stefanie" w:date="2023-09-27T17:47:00Z">
                <w:pPr>
                  <w:spacing w:after="0" w:line="240" w:lineRule="auto"/>
                  <w:jc w:val="center"/>
                </w:pPr>
              </w:pPrChange>
            </w:pPr>
            <w:del w:id="608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65DAC446" w:rsidR="005F6877" w:rsidRPr="00C44004" w:rsidDel="00CB6B19" w:rsidRDefault="005F6877">
            <w:pPr>
              <w:rPr>
                <w:del w:id="6084" w:author="Lane, Stefanie" w:date="2023-09-27T17:47:00Z"/>
                <w:rFonts w:ascii="Calibri" w:eastAsia="Times New Roman" w:hAnsi="Calibri" w:cs="Calibri"/>
                <w:color w:val="000000"/>
              </w:rPr>
              <w:pPrChange w:id="6085" w:author="Lane, Stefanie" w:date="2023-09-27T17:47:00Z">
                <w:pPr>
                  <w:spacing w:after="0" w:line="240" w:lineRule="auto"/>
                  <w:jc w:val="center"/>
                </w:pPr>
              </w:pPrChange>
            </w:pPr>
            <w:del w:id="6086"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7F5F5ADC" w14:textId="047B0A65" w:rsidTr="00D143A8">
        <w:trPr>
          <w:trHeight w:val="290"/>
          <w:del w:id="6087" w:author="Lane, Stefanie" w:date="2023-09-27T17:47:00Z"/>
        </w:trPr>
        <w:tc>
          <w:tcPr>
            <w:tcW w:w="1311" w:type="dxa"/>
            <w:vMerge/>
            <w:tcBorders>
              <w:top w:val="nil"/>
              <w:left w:val="single" w:sz="8" w:space="0" w:color="auto"/>
              <w:bottom w:val="single" w:sz="8" w:space="0" w:color="000000"/>
              <w:right w:val="nil"/>
            </w:tcBorders>
            <w:vAlign w:val="center"/>
            <w:hideMark/>
          </w:tcPr>
          <w:p w14:paraId="4CC9324E" w14:textId="24D07B41" w:rsidR="005F6877" w:rsidRPr="00C44004" w:rsidDel="00CB6B19" w:rsidRDefault="005F6877">
            <w:pPr>
              <w:rPr>
                <w:del w:id="6088" w:author="Lane, Stefanie" w:date="2023-09-27T17:47:00Z"/>
                <w:rFonts w:ascii="Calibri" w:eastAsia="Times New Roman" w:hAnsi="Calibri" w:cs="Calibri"/>
                <w:color w:val="000000"/>
              </w:rPr>
              <w:pPrChange w:id="608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D9BA99C" w14:textId="6D15216F" w:rsidR="005F6877" w:rsidRPr="00C44004" w:rsidDel="00CB6B19" w:rsidRDefault="005F6877">
            <w:pPr>
              <w:rPr>
                <w:del w:id="6090" w:author="Lane, Stefanie" w:date="2023-09-27T17:47:00Z"/>
                <w:rFonts w:ascii="Calibri" w:eastAsia="Times New Roman" w:hAnsi="Calibri" w:cs="Calibri"/>
                <w:color w:val="000000"/>
              </w:rPr>
              <w:pPrChange w:id="6091"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39382BF7" w:rsidR="005F6877" w:rsidRPr="00C44004" w:rsidDel="00CB6B19" w:rsidRDefault="005F6877">
            <w:pPr>
              <w:rPr>
                <w:del w:id="6092" w:author="Lane, Stefanie" w:date="2023-09-27T17:47:00Z"/>
                <w:rFonts w:ascii="Calibri" w:eastAsia="Times New Roman" w:hAnsi="Calibri" w:cs="Calibri"/>
                <w:i/>
                <w:iCs/>
                <w:color w:val="000000"/>
              </w:rPr>
              <w:pPrChange w:id="6093" w:author="Lane, Stefanie" w:date="2023-09-27T17:47:00Z">
                <w:pPr>
                  <w:spacing w:after="0" w:line="240" w:lineRule="auto"/>
                </w:pPr>
              </w:pPrChange>
            </w:pPr>
            <w:del w:id="6094" w:author="Lane, Stefanie" w:date="2023-09-27T17:47:00Z">
              <w:r w:rsidRPr="00C44004" w:rsidDel="00CB6B19">
                <w:rPr>
                  <w:rFonts w:ascii="Calibri" w:eastAsia="Times New Roman" w:hAnsi="Calibri" w:cs="Calibri"/>
                  <w:i/>
                  <w:iCs/>
                  <w:color w:val="000000"/>
                </w:rPr>
                <w:delText>Lysichiton americanum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5C2BE71E" w:rsidR="005F6877" w:rsidRPr="00C44004" w:rsidDel="00CB6B19" w:rsidRDefault="005F6877">
            <w:pPr>
              <w:rPr>
                <w:del w:id="6095" w:author="Lane, Stefanie" w:date="2023-09-27T17:47:00Z"/>
                <w:rFonts w:ascii="Calibri" w:eastAsia="Times New Roman" w:hAnsi="Calibri" w:cs="Calibri"/>
                <w:color w:val="000000"/>
              </w:rPr>
              <w:pPrChange w:id="6096" w:author="Lane, Stefanie" w:date="2023-09-27T17:47:00Z">
                <w:pPr>
                  <w:spacing w:after="0" w:line="240" w:lineRule="auto"/>
                  <w:jc w:val="center"/>
                </w:pPr>
              </w:pPrChange>
            </w:pPr>
            <w:del w:id="6097"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245E5D46" w:rsidR="005F6877" w:rsidRPr="00C44004" w:rsidDel="00CB6B19" w:rsidRDefault="005F6877">
            <w:pPr>
              <w:rPr>
                <w:del w:id="6098" w:author="Lane, Stefanie" w:date="2023-09-27T17:47:00Z"/>
                <w:rFonts w:ascii="Calibri" w:eastAsia="Times New Roman" w:hAnsi="Calibri" w:cs="Calibri"/>
                <w:color w:val="000000"/>
              </w:rPr>
              <w:pPrChange w:id="6099" w:author="Lane, Stefanie" w:date="2023-09-27T17:47:00Z">
                <w:pPr>
                  <w:spacing w:after="0" w:line="240" w:lineRule="auto"/>
                  <w:jc w:val="center"/>
                </w:pPr>
              </w:pPrChange>
            </w:pPr>
            <w:del w:id="6100"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02EE8341" w:rsidR="005F6877" w:rsidRPr="00C44004" w:rsidDel="00CB6B19" w:rsidRDefault="005F6877">
            <w:pPr>
              <w:rPr>
                <w:del w:id="6101" w:author="Lane, Stefanie" w:date="2023-09-27T17:47:00Z"/>
                <w:rFonts w:ascii="Calibri" w:eastAsia="Times New Roman" w:hAnsi="Calibri" w:cs="Calibri"/>
                <w:color w:val="000000"/>
              </w:rPr>
              <w:pPrChange w:id="6102" w:author="Lane, Stefanie" w:date="2023-09-27T17:47:00Z">
                <w:pPr>
                  <w:spacing w:after="0" w:line="240" w:lineRule="auto"/>
                  <w:jc w:val="center"/>
                </w:pPr>
              </w:pPrChange>
            </w:pPr>
            <w:del w:id="6103"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68078B62" w:rsidR="005F6877" w:rsidRPr="00C44004" w:rsidDel="00CB6B19" w:rsidRDefault="005F6877">
            <w:pPr>
              <w:rPr>
                <w:del w:id="6104" w:author="Lane, Stefanie" w:date="2023-09-27T17:47:00Z"/>
                <w:rFonts w:ascii="Calibri" w:eastAsia="Times New Roman" w:hAnsi="Calibri" w:cs="Calibri"/>
                <w:color w:val="000000"/>
              </w:rPr>
              <w:pPrChange w:id="6105" w:author="Lane, Stefanie" w:date="2023-09-27T17:47:00Z">
                <w:pPr>
                  <w:spacing w:after="0" w:line="240" w:lineRule="auto"/>
                  <w:jc w:val="center"/>
                </w:pPr>
              </w:pPrChange>
            </w:pPr>
            <w:del w:id="6106"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76562AFF" w14:textId="01CEE69B" w:rsidTr="00D143A8">
        <w:trPr>
          <w:trHeight w:val="290"/>
          <w:del w:id="6107" w:author="Lane, Stefanie" w:date="2023-09-27T17:47:00Z"/>
        </w:trPr>
        <w:tc>
          <w:tcPr>
            <w:tcW w:w="1311" w:type="dxa"/>
            <w:vMerge/>
            <w:tcBorders>
              <w:top w:val="nil"/>
              <w:left w:val="single" w:sz="8" w:space="0" w:color="auto"/>
              <w:bottom w:val="single" w:sz="8" w:space="0" w:color="000000"/>
              <w:right w:val="nil"/>
            </w:tcBorders>
            <w:vAlign w:val="center"/>
            <w:hideMark/>
          </w:tcPr>
          <w:p w14:paraId="082D99F2" w14:textId="7F4A655B" w:rsidR="005F6877" w:rsidRPr="00C44004" w:rsidDel="00CB6B19" w:rsidRDefault="005F6877">
            <w:pPr>
              <w:rPr>
                <w:del w:id="6108" w:author="Lane, Stefanie" w:date="2023-09-27T17:47:00Z"/>
                <w:rFonts w:ascii="Calibri" w:eastAsia="Times New Roman" w:hAnsi="Calibri" w:cs="Calibri"/>
                <w:color w:val="000000"/>
              </w:rPr>
              <w:pPrChange w:id="6109"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777B4E" w14:textId="641F5BC0" w:rsidR="005F6877" w:rsidRPr="00C44004" w:rsidDel="00CB6B19" w:rsidRDefault="005F6877">
            <w:pPr>
              <w:rPr>
                <w:del w:id="6110" w:author="Lane, Stefanie" w:date="2023-09-27T17:47:00Z"/>
                <w:rFonts w:ascii="Calibri" w:eastAsia="Times New Roman" w:hAnsi="Calibri" w:cs="Calibri"/>
                <w:color w:val="000000"/>
              </w:rPr>
              <w:pPrChange w:id="6111"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AC2477C" w14:textId="5424696A" w:rsidR="005F6877" w:rsidRPr="00C44004" w:rsidDel="00CB6B19" w:rsidRDefault="005F6877">
            <w:pPr>
              <w:rPr>
                <w:del w:id="6112" w:author="Lane, Stefanie" w:date="2023-09-27T17:47:00Z"/>
                <w:rFonts w:ascii="Calibri" w:eastAsia="Times New Roman" w:hAnsi="Calibri" w:cs="Calibri"/>
                <w:i/>
                <w:iCs/>
                <w:color w:val="000000"/>
              </w:rPr>
              <w:pPrChange w:id="6113" w:author="Lane, Stefanie" w:date="2023-09-27T17:47:00Z">
                <w:pPr>
                  <w:spacing w:after="0" w:line="240" w:lineRule="auto"/>
                </w:pPr>
              </w:pPrChange>
            </w:pPr>
            <w:del w:id="6114" w:author="Lane, Stefanie" w:date="2023-09-27T17:47:00Z">
              <w:r w:rsidRPr="00C44004" w:rsidDel="00CB6B19">
                <w:rPr>
                  <w:rFonts w:ascii="Calibri" w:eastAsia="Times New Roman" w:hAnsi="Calibri" w:cs="Calibri"/>
                  <w:i/>
                  <w:iCs/>
                  <w:color w:val="000000"/>
                </w:rPr>
                <w:delText>Myrica gale</w:delText>
              </w:r>
            </w:del>
          </w:p>
        </w:tc>
        <w:tc>
          <w:tcPr>
            <w:tcW w:w="960" w:type="dxa"/>
            <w:tcBorders>
              <w:top w:val="nil"/>
              <w:left w:val="nil"/>
              <w:bottom w:val="nil"/>
              <w:right w:val="nil"/>
            </w:tcBorders>
            <w:shd w:val="clear" w:color="auto" w:fill="auto"/>
            <w:noWrap/>
            <w:vAlign w:val="bottom"/>
            <w:hideMark/>
          </w:tcPr>
          <w:p w14:paraId="0A3D4C52" w14:textId="13ECF714" w:rsidR="005F6877" w:rsidRPr="00C44004" w:rsidDel="00CB6B19" w:rsidRDefault="005F6877">
            <w:pPr>
              <w:rPr>
                <w:del w:id="6115" w:author="Lane, Stefanie" w:date="2023-09-27T17:47:00Z"/>
                <w:rFonts w:ascii="Calibri" w:eastAsia="Times New Roman" w:hAnsi="Calibri" w:cs="Calibri"/>
                <w:i/>
                <w:iCs/>
                <w:color w:val="000000"/>
              </w:rPr>
              <w:pPrChange w:id="6116"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6CA5AB65" w14:textId="04CF7F81" w:rsidR="005F6877" w:rsidRPr="00C44004" w:rsidDel="00CB6B19" w:rsidRDefault="005F6877">
            <w:pPr>
              <w:rPr>
                <w:del w:id="6117" w:author="Lane, Stefanie" w:date="2023-09-27T17:47:00Z"/>
                <w:rFonts w:ascii="Times New Roman" w:eastAsia="Times New Roman" w:hAnsi="Times New Roman" w:cs="Times New Roman"/>
                <w:sz w:val="20"/>
                <w:szCs w:val="20"/>
              </w:rPr>
              <w:pPrChange w:id="6118"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AAD3814" w14:textId="6EA90523" w:rsidR="005F6877" w:rsidRPr="00C44004" w:rsidDel="00CB6B19" w:rsidRDefault="005F6877">
            <w:pPr>
              <w:rPr>
                <w:del w:id="6119" w:author="Lane, Stefanie" w:date="2023-09-27T17:47:00Z"/>
                <w:rFonts w:ascii="Calibri" w:eastAsia="Times New Roman" w:hAnsi="Calibri" w:cs="Calibri"/>
                <w:color w:val="000000"/>
              </w:rPr>
              <w:pPrChange w:id="6120" w:author="Lane, Stefanie" w:date="2023-09-27T17:47:00Z">
                <w:pPr>
                  <w:spacing w:after="0" w:line="240" w:lineRule="auto"/>
                  <w:jc w:val="center"/>
                </w:pPr>
              </w:pPrChange>
            </w:pPr>
            <w:del w:id="6121"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0C7BBB58" w:rsidR="005F6877" w:rsidRPr="00C44004" w:rsidDel="00CB6B19" w:rsidRDefault="005F6877">
            <w:pPr>
              <w:rPr>
                <w:del w:id="6122" w:author="Lane, Stefanie" w:date="2023-09-27T17:47:00Z"/>
                <w:rFonts w:ascii="Calibri" w:eastAsia="Times New Roman" w:hAnsi="Calibri" w:cs="Calibri"/>
                <w:color w:val="000000"/>
              </w:rPr>
              <w:pPrChange w:id="6123" w:author="Lane, Stefanie" w:date="2023-09-27T17:47:00Z">
                <w:pPr>
                  <w:spacing w:after="0" w:line="240" w:lineRule="auto"/>
                  <w:jc w:val="center"/>
                </w:pPr>
              </w:pPrChange>
            </w:pPr>
            <w:del w:id="6124" w:author="Lane, Stefanie" w:date="2023-09-27T17:47:00Z">
              <w:r w:rsidRPr="00C44004" w:rsidDel="00CB6B19">
                <w:rPr>
                  <w:rFonts w:ascii="Calibri" w:eastAsia="Times New Roman" w:hAnsi="Calibri" w:cs="Calibri"/>
                  <w:color w:val="000000"/>
                </w:rPr>
                <w:delText>gained</w:delText>
              </w:r>
            </w:del>
          </w:p>
        </w:tc>
      </w:tr>
      <w:tr w:rsidR="005F6877" w:rsidRPr="00C44004" w:rsidDel="00CB6B19" w14:paraId="15523551" w14:textId="0DAECF32" w:rsidTr="00137F24">
        <w:trPr>
          <w:trHeight w:val="290"/>
          <w:del w:id="6125" w:author="Lane, Stefanie" w:date="2023-09-27T17:47:00Z"/>
        </w:trPr>
        <w:tc>
          <w:tcPr>
            <w:tcW w:w="1311" w:type="dxa"/>
            <w:vMerge/>
            <w:tcBorders>
              <w:top w:val="nil"/>
              <w:left w:val="single" w:sz="8" w:space="0" w:color="auto"/>
              <w:bottom w:val="single" w:sz="8" w:space="0" w:color="000000"/>
              <w:right w:val="nil"/>
            </w:tcBorders>
            <w:vAlign w:val="center"/>
            <w:hideMark/>
          </w:tcPr>
          <w:p w14:paraId="62BC6282" w14:textId="79716E4B" w:rsidR="005F6877" w:rsidRPr="00C44004" w:rsidDel="00CB6B19" w:rsidRDefault="005F6877">
            <w:pPr>
              <w:rPr>
                <w:del w:id="6126" w:author="Lane, Stefanie" w:date="2023-09-27T17:47:00Z"/>
                <w:rFonts w:ascii="Calibri" w:eastAsia="Times New Roman" w:hAnsi="Calibri" w:cs="Calibri"/>
                <w:color w:val="000000"/>
              </w:rPr>
              <w:pPrChange w:id="612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01C0864" w14:textId="0FA136FA" w:rsidR="005F6877" w:rsidRPr="00C44004" w:rsidDel="00CB6B19" w:rsidRDefault="005F6877">
            <w:pPr>
              <w:rPr>
                <w:del w:id="6128" w:author="Lane, Stefanie" w:date="2023-09-27T17:47:00Z"/>
                <w:rFonts w:ascii="Calibri" w:eastAsia="Times New Roman" w:hAnsi="Calibri" w:cs="Calibri"/>
                <w:color w:val="000000"/>
              </w:rPr>
              <w:pPrChange w:id="612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E7AC522" w14:textId="0291A233" w:rsidR="005F6877" w:rsidRPr="00C44004" w:rsidDel="00CB6B19" w:rsidRDefault="005F6877">
            <w:pPr>
              <w:rPr>
                <w:del w:id="6130" w:author="Lane, Stefanie" w:date="2023-09-27T17:47:00Z"/>
                <w:rFonts w:ascii="Calibri" w:eastAsia="Times New Roman" w:hAnsi="Calibri" w:cs="Calibri"/>
                <w:i/>
                <w:iCs/>
                <w:color w:val="000000"/>
              </w:rPr>
              <w:pPrChange w:id="6131" w:author="Lane, Stefanie" w:date="2023-09-27T17:47:00Z">
                <w:pPr>
                  <w:spacing w:after="0" w:line="240" w:lineRule="auto"/>
                </w:pPr>
              </w:pPrChange>
            </w:pPr>
            <w:del w:id="6132" w:author="Lane, Stefanie" w:date="2023-09-27T17:47:00Z">
              <w:r w:rsidRPr="00C44004" w:rsidDel="00CB6B19">
                <w:rPr>
                  <w:rFonts w:ascii="Calibri" w:eastAsia="Times New Roman" w:hAnsi="Calibri" w:cs="Calibri"/>
                  <w:i/>
                  <w:iCs/>
                  <w:color w:val="000000"/>
                </w:rPr>
                <w:delText>Salix scouleriana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E99D44" w14:textId="5DDA9D61" w:rsidR="005F6877" w:rsidRPr="00C44004" w:rsidDel="00CB6B19" w:rsidRDefault="005F6877">
            <w:pPr>
              <w:rPr>
                <w:del w:id="6133" w:author="Lane, Stefanie" w:date="2023-09-27T17:47:00Z"/>
                <w:rFonts w:ascii="Calibri" w:eastAsia="Times New Roman" w:hAnsi="Calibri" w:cs="Calibri"/>
                <w:color w:val="000000"/>
              </w:rPr>
              <w:pPrChange w:id="6134" w:author="Lane, Stefanie" w:date="2023-09-27T17:47:00Z">
                <w:pPr>
                  <w:spacing w:after="0" w:line="240" w:lineRule="auto"/>
                  <w:jc w:val="center"/>
                </w:pPr>
              </w:pPrChange>
            </w:pPr>
            <w:del w:id="613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43138C" w14:textId="4267BD37" w:rsidR="005F6877" w:rsidRPr="00C44004" w:rsidDel="00CB6B19" w:rsidRDefault="005F6877">
            <w:pPr>
              <w:rPr>
                <w:del w:id="6136" w:author="Lane, Stefanie" w:date="2023-09-27T17:47:00Z"/>
                <w:rFonts w:ascii="Calibri" w:eastAsia="Times New Roman" w:hAnsi="Calibri" w:cs="Calibri"/>
                <w:color w:val="000000"/>
              </w:rPr>
              <w:pPrChange w:id="6137" w:author="Lane, Stefanie" w:date="2023-09-27T17:47:00Z">
                <w:pPr>
                  <w:spacing w:after="0" w:line="240" w:lineRule="auto"/>
                  <w:jc w:val="center"/>
                </w:pPr>
              </w:pPrChange>
            </w:pPr>
            <w:del w:id="613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7518D2B" w14:textId="523E92D0" w:rsidR="005F6877" w:rsidRPr="00C44004" w:rsidDel="00CB6B19" w:rsidRDefault="005F6877">
            <w:pPr>
              <w:rPr>
                <w:del w:id="6139" w:author="Lane, Stefanie" w:date="2023-09-27T17:47:00Z"/>
                <w:rFonts w:ascii="Calibri" w:eastAsia="Times New Roman" w:hAnsi="Calibri" w:cs="Calibri"/>
                <w:color w:val="000000"/>
              </w:rPr>
              <w:pPrChange w:id="6140" w:author="Lane, Stefanie" w:date="2023-09-27T17:47:00Z">
                <w:pPr>
                  <w:spacing w:after="0" w:line="240" w:lineRule="auto"/>
                  <w:jc w:val="center"/>
                </w:pPr>
              </w:pPrChange>
            </w:pPr>
            <w:del w:id="6141"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EA18402" w14:textId="346123FF" w:rsidR="005F6877" w:rsidRPr="00C44004" w:rsidDel="00CB6B19" w:rsidRDefault="005F6877">
            <w:pPr>
              <w:rPr>
                <w:del w:id="6142" w:author="Lane, Stefanie" w:date="2023-09-27T17:47:00Z"/>
                <w:rFonts w:ascii="Calibri" w:eastAsia="Times New Roman" w:hAnsi="Calibri" w:cs="Calibri"/>
                <w:color w:val="000000"/>
              </w:rPr>
              <w:pPrChange w:id="6143" w:author="Lane, Stefanie" w:date="2023-09-27T17:47:00Z">
                <w:pPr>
                  <w:spacing w:after="0" w:line="240" w:lineRule="auto"/>
                  <w:jc w:val="center"/>
                </w:pPr>
              </w:pPrChange>
            </w:pPr>
            <w:del w:id="6144"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662E4F67" w14:textId="3B46E388" w:rsidTr="00137F24">
        <w:trPr>
          <w:trHeight w:val="290"/>
          <w:del w:id="6145" w:author="Lane, Stefanie" w:date="2023-09-27T17:47:00Z"/>
        </w:trPr>
        <w:tc>
          <w:tcPr>
            <w:tcW w:w="1311" w:type="dxa"/>
            <w:vMerge/>
            <w:tcBorders>
              <w:top w:val="nil"/>
              <w:left w:val="single" w:sz="8" w:space="0" w:color="auto"/>
              <w:bottom w:val="single" w:sz="8" w:space="0" w:color="000000"/>
              <w:right w:val="nil"/>
            </w:tcBorders>
            <w:vAlign w:val="center"/>
          </w:tcPr>
          <w:p w14:paraId="358E4055" w14:textId="064F77AD" w:rsidR="00B36617" w:rsidRPr="00C44004" w:rsidDel="00CB6B19" w:rsidRDefault="00B36617">
            <w:pPr>
              <w:rPr>
                <w:del w:id="6146" w:author="Lane, Stefanie" w:date="2023-09-27T17:47:00Z"/>
                <w:rFonts w:ascii="Calibri" w:eastAsia="Times New Roman" w:hAnsi="Calibri" w:cs="Calibri"/>
                <w:color w:val="000000"/>
              </w:rPr>
              <w:pPrChange w:id="614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2D46BF0B" w14:textId="31AED867" w:rsidR="00B36617" w:rsidRPr="00C44004" w:rsidDel="00CB6B19" w:rsidRDefault="00B36617">
            <w:pPr>
              <w:rPr>
                <w:del w:id="6148" w:author="Lane, Stefanie" w:date="2023-09-27T17:47:00Z"/>
                <w:rFonts w:ascii="Calibri" w:eastAsia="Times New Roman" w:hAnsi="Calibri" w:cs="Calibri"/>
                <w:color w:val="000000"/>
              </w:rPr>
              <w:pPrChange w:id="614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0E1BCB63" w14:textId="653DE64E" w:rsidR="00B36617" w:rsidRPr="00C44004" w:rsidDel="00CB6B19" w:rsidRDefault="00B36617">
            <w:pPr>
              <w:rPr>
                <w:del w:id="6150" w:author="Lane, Stefanie" w:date="2023-09-27T17:47:00Z"/>
                <w:rFonts w:ascii="Calibri" w:eastAsia="Times New Roman" w:hAnsi="Calibri" w:cs="Calibri"/>
                <w:i/>
                <w:iCs/>
                <w:color w:val="000000"/>
              </w:rPr>
              <w:pPrChange w:id="6151" w:author="Lane, Stefanie" w:date="2023-09-27T17:47:00Z">
                <w:pPr>
                  <w:spacing w:after="0" w:line="240" w:lineRule="auto"/>
                </w:pPr>
              </w:pPrChange>
            </w:pPr>
            <w:del w:id="6152" w:author="Lane, Stefanie" w:date="2023-09-27T17:47:00Z">
              <w:r w:rsidRPr="00C44004" w:rsidDel="00CB6B19">
                <w:rPr>
                  <w:rFonts w:ascii="Calibri" w:eastAsia="Times New Roman" w:hAnsi="Calibri" w:cs="Calibri"/>
                  <w:i/>
                  <w:iCs/>
                  <w:color w:val="000000"/>
                </w:rPr>
                <w:delText>Lysimachia thyrsiflora</w:delText>
              </w:r>
            </w:del>
          </w:p>
        </w:tc>
        <w:tc>
          <w:tcPr>
            <w:tcW w:w="960" w:type="dxa"/>
            <w:tcBorders>
              <w:top w:val="single" w:sz="4" w:space="0" w:color="auto"/>
              <w:left w:val="nil"/>
              <w:bottom w:val="single" w:sz="4" w:space="0" w:color="auto"/>
              <w:right w:val="nil"/>
            </w:tcBorders>
            <w:shd w:val="clear" w:color="auto" w:fill="auto"/>
            <w:noWrap/>
            <w:vAlign w:val="bottom"/>
          </w:tcPr>
          <w:p w14:paraId="5B5645E4" w14:textId="63B2F311" w:rsidR="00B36617" w:rsidRPr="00C44004" w:rsidDel="00CB6B19" w:rsidRDefault="00B36617">
            <w:pPr>
              <w:rPr>
                <w:del w:id="6153" w:author="Lane, Stefanie" w:date="2023-09-27T17:47:00Z"/>
                <w:rFonts w:ascii="Calibri" w:eastAsia="Times New Roman" w:hAnsi="Calibri" w:cs="Calibri"/>
                <w:i/>
                <w:iCs/>
                <w:color w:val="000000"/>
              </w:rPr>
              <w:pPrChange w:id="6154" w:author="Lane, Stefanie" w:date="2023-09-27T17:47:00Z">
                <w:pPr>
                  <w:spacing w:after="0" w:line="240" w:lineRule="auto"/>
                </w:pPr>
              </w:pPrChange>
            </w:pPr>
            <w:del w:id="615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tcPr>
          <w:p w14:paraId="17C42D1F" w14:textId="6E0F9D53" w:rsidR="00B36617" w:rsidRPr="00C44004" w:rsidDel="00CB6B19" w:rsidRDefault="00B36617">
            <w:pPr>
              <w:rPr>
                <w:del w:id="6156" w:author="Lane, Stefanie" w:date="2023-09-27T17:47:00Z"/>
                <w:rFonts w:ascii="Calibri" w:eastAsia="Times New Roman" w:hAnsi="Calibri" w:cs="Calibri"/>
                <w:color w:val="000000"/>
              </w:rPr>
              <w:pPrChange w:id="6157" w:author="Lane, Stefanie" w:date="2023-09-27T17:47:00Z">
                <w:pPr>
                  <w:spacing w:after="0" w:line="240" w:lineRule="auto"/>
                  <w:jc w:val="center"/>
                </w:pPr>
              </w:pPrChange>
            </w:pPr>
            <w:del w:id="6158"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tcPr>
          <w:p w14:paraId="5C03CA50" w14:textId="4CC4B995" w:rsidR="00B36617" w:rsidRPr="00C44004" w:rsidDel="00CB6B19" w:rsidRDefault="00B36617">
            <w:pPr>
              <w:rPr>
                <w:del w:id="6159" w:author="Lane, Stefanie" w:date="2023-09-27T17:47:00Z"/>
                <w:rFonts w:ascii="Calibri" w:eastAsia="Times New Roman" w:hAnsi="Calibri" w:cs="Calibri"/>
                <w:color w:val="000000"/>
              </w:rPr>
              <w:pPrChange w:id="6160" w:author="Lane, Stefanie" w:date="2023-09-27T17:47:00Z">
                <w:pPr>
                  <w:spacing w:after="0" w:line="240" w:lineRule="auto"/>
                  <w:jc w:val="center"/>
                </w:pPr>
              </w:pPrChange>
            </w:pPr>
            <w:del w:id="6161"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87546EA" w14:textId="32106D89" w:rsidR="00B36617" w:rsidRPr="00C44004" w:rsidDel="00CB6B19" w:rsidRDefault="00B36617">
            <w:pPr>
              <w:rPr>
                <w:del w:id="6162" w:author="Lane, Stefanie" w:date="2023-09-27T17:47:00Z"/>
                <w:rFonts w:ascii="Calibri" w:eastAsia="Times New Roman" w:hAnsi="Calibri" w:cs="Calibri"/>
                <w:color w:val="000000"/>
              </w:rPr>
              <w:pPrChange w:id="6163" w:author="Lane, Stefanie" w:date="2023-09-27T17:47:00Z">
                <w:pPr>
                  <w:spacing w:after="0" w:line="240" w:lineRule="auto"/>
                  <w:jc w:val="center"/>
                </w:pPr>
              </w:pPrChange>
            </w:pPr>
          </w:p>
        </w:tc>
      </w:tr>
      <w:tr w:rsidR="00B36617" w:rsidRPr="00C44004" w:rsidDel="00CB6B19" w14:paraId="4C6A0B8B" w14:textId="649D58C1" w:rsidTr="00B36617">
        <w:trPr>
          <w:trHeight w:val="290"/>
          <w:del w:id="6164" w:author="Lane, Stefanie" w:date="2023-09-27T17:47:00Z"/>
        </w:trPr>
        <w:tc>
          <w:tcPr>
            <w:tcW w:w="1311" w:type="dxa"/>
            <w:vMerge/>
            <w:tcBorders>
              <w:top w:val="nil"/>
              <w:left w:val="single" w:sz="8" w:space="0" w:color="auto"/>
              <w:bottom w:val="single" w:sz="8" w:space="0" w:color="000000"/>
              <w:right w:val="nil"/>
            </w:tcBorders>
            <w:vAlign w:val="center"/>
          </w:tcPr>
          <w:p w14:paraId="03E392A8" w14:textId="2993AC2E" w:rsidR="00B36617" w:rsidRPr="00C44004" w:rsidDel="00CB6B19" w:rsidRDefault="00B36617">
            <w:pPr>
              <w:rPr>
                <w:del w:id="6165" w:author="Lane, Stefanie" w:date="2023-09-27T17:47:00Z"/>
                <w:rFonts w:ascii="Calibri" w:eastAsia="Times New Roman" w:hAnsi="Calibri" w:cs="Calibri"/>
                <w:color w:val="000000"/>
              </w:rPr>
              <w:pPrChange w:id="616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4C7DE8DC" w14:textId="21411709" w:rsidR="00B36617" w:rsidRPr="00C44004" w:rsidDel="00CB6B19" w:rsidRDefault="00B36617">
            <w:pPr>
              <w:rPr>
                <w:del w:id="6167" w:author="Lane, Stefanie" w:date="2023-09-27T17:47:00Z"/>
                <w:rFonts w:ascii="Calibri" w:eastAsia="Times New Roman" w:hAnsi="Calibri" w:cs="Calibri"/>
                <w:color w:val="000000"/>
              </w:rPr>
              <w:pPrChange w:id="6168"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tcPr>
          <w:p w14:paraId="155B11BF" w14:textId="5C188E68" w:rsidR="00B36617" w:rsidRPr="00C44004" w:rsidDel="00CB6B19" w:rsidRDefault="00B36617">
            <w:pPr>
              <w:rPr>
                <w:del w:id="6169" w:author="Lane, Stefanie" w:date="2023-09-27T17:47:00Z"/>
                <w:rFonts w:ascii="Calibri" w:eastAsia="Times New Roman" w:hAnsi="Calibri" w:cs="Calibri"/>
                <w:i/>
                <w:iCs/>
                <w:color w:val="000000"/>
              </w:rPr>
              <w:pPrChange w:id="6170" w:author="Lane, Stefanie" w:date="2023-09-27T17:47:00Z">
                <w:pPr>
                  <w:spacing w:after="0" w:line="240" w:lineRule="auto"/>
                </w:pPr>
              </w:pPrChange>
            </w:pPr>
            <w:del w:id="6171" w:author="Lane, Stefanie" w:date="2023-09-27T17:47:00Z">
              <w:r w:rsidRPr="00C44004" w:rsidDel="00CB6B19">
                <w:rPr>
                  <w:rFonts w:ascii="Calibri" w:eastAsia="Times New Roman" w:hAnsi="Calibri" w:cs="Calibri"/>
                  <w:i/>
                  <w:iCs/>
                  <w:color w:val="000000"/>
                </w:rPr>
                <w:delText>Schoenoplectus tabernaemontani</w:delText>
              </w:r>
            </w:del>
          </w:p>
        </w:tc>
        <w:tc>
          <w:tcPr>
            <w:tcW w:w="960" w:type="dxa"/>
            <w:tcBorders>
              <w:top w:val="single" w:sz="4" w:space="0" w:color="auto"/>
              <w:left w:val="nil"/>
              <w:bottom w:val="nil"/>
              <w:right w:val="nil"/>
            </w:tcBorders>
            <w:shd w:val="clear" w:color="auto" w:fill="auto"/>
            <w:noWrap/>
            <w:vAlign w:val="bottom"/>
          </w:tcPr>
          <w:p w14:paraId="61C48D59" w14:textId="0F7511E9" w:rsidR="00B36617" w:rsidRPr="00C44004" w:rsidDel="00CB6B19" w:rsidRDefault="00B36617">
            <w:pPr>
              <w:rPr>
                <w:del w:id="6172" w:author="Lane, Stefanie" w:date="2023-09-27T17:47:00Z"/>
                <w:rFonts w:ascii="Calibri" w:eastAsia="Times New Roman" w:hAnsi="Calibri" w:cs="Calibri"/>
                <w:i/>
                <w:iCs/>
                <w:color w:val="000000"/>
              </w:rPr>
              <w:pPrChange w:id="6173" w:author="Lane, Stefanie" w:date="2023-09-27T17:47:00Z">
                <w:pPr>
                  <w:spacing w:after="0" w:line="240" w:lineRule="auto"/>
                </w:pPr>
              </w:pPrChange>
            </w:pPr>
            <w:del w:id="6174"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tcPr>
          <w:p w14:paraId="4C6F7BAE" w14:textId="4D9986CD" w:rsidR="00B36617" w:rsidRPr="00C44004" w:rsidDel="00CB6B19" w:rsidRDefault="00B36617">
            <w:pPr>
              <w:rPr>
                <w:del w:id="6175" w:author="Lane, Stefanie" w:date="2023-09-27T17:47:00Z"/>
                <w:rFonts w:ascii="Calibri" w:eastAsia="Times New Roman" w:hAnsi="Calibri" w:cs="Calibri"/>
                <w:color w:val="000000"/>
              </w:rPr>
              <w:pPrChange w:id="6176" w:author="Lane, Stefanie" w:date="2023-09-27T17:47:00Z">
                <w:pPr>
                  <w:spacing w:after="0" w:line="240" w:lineRule="auto"/>
                  <w:jc w:val="center"/>
                </w:pPr>
              </w:pPrChange>
            </w:pPr>
            <w:del w:id="6177"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nil"/>
              <w:right w:val="nil"/>
            </w:tcBorders>
            <w:shd w:val="clear" w:color="auto" w:fill="auto"/>
            <w:noWrap/>
            <w:vAlign w:val="bottom"/>
          </w:tcPr>
          <w:p w14:paraId="6BE88EB6" w14:textId="337B12EE" w:rsidR="00B36617" w:rsidRPr="00C44004" w:rsidDel="00CB6B19" w:rsidRDefault="00B36617">
            <w:pPr>
              <w:rPr>
                <w:del w:id="6178" w:author="Lane, Stefanie" w:date="2023-09-27T17:47:00Z"/>
                <w:rFonts w:ascii="Calibri" w:eastAsia="Times New Roman" w:hAnsi="Calibri" w:cs="Calibri"/>
                <w:color w:val="000000"/>
              </w:rPr>
              <w:pPrChange w:id="6179" w:author="Lane, Stefanie" w:date="2023-09-27T17:47:00Z">
                <w:pPr>
                  <w:spacing w:after="0" w:line="240" w:lineRule="auto"/>
                  <w:jc w:val="center"/>
                </w:pPr>
              </w:pPrChange>
            </w:pPr>
            <w:del w:id="6180"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nil"/>
              <w:right w:val="single" w:sz="8" w:space="0" w:color="auto"/>
            </w:tcBorders>
            <w:shd w:val="clear" w:color="auto" w:fill="auto"/>
            <w:noWrap/>
            <w:vAlign w:val="bottom"/>
          </w:tcPr>
          <w:p w14:paraId="53B7C76A" w14:textId="13920A2F" w:rsidR="00B36617" w:rsidRPr="00C44004" w:rsidDel="00CB6B19" w:rsidRDefault="00B36617">
            <w:pPr>
              <w:rPr>
                <w:del w:id="6181" w:author="Lane, Stefanie" w:date="2023-09-27T17:47:00Z"/>
                <w:rFonts w:ascii="Calibri" w:eastAsia="Times New Roman" w:hAnsi="Calibri" w:cs="Calibri"/>
                <w:color w:val="000000"/>
              </w:rPr>
              <w:pPrChange w:id="6182" w:author="Lane, Stefanie" w:date="2023-09-27T17:47:00Z">
                <w:pPr>
                  <w:spacing w:after="0" w:line="240" w:lineRule="auto"/>
                  <w:jc w:val="center"/>
                </w:pPr>
              </w:pPrChange>
            </w:pPr>
          </w:p>
        </w:tc>
      </w:tr>
      <w:tr w:rsidR="00B36617" w:rsidRPr="00C44004" w:rsidDel="00CB6B19" w14:paraId="657FBFBC" w14:textId="5AAB180F" w:rsidTr="00137F24">
        <w:trPr>
          <w:trHeight w:val="290"/>
          <w:del w:id="6183" w:author="Lane, Stefanie" w:date="2023-09-27T17:47:00Z"/>
        </w:trPr>
        <w:tc>
          <w:tcPr>
            <w:tcW w:w="1311" w:type="dxa"/>
            <w:vMerge/>
            <w:tcBorders>
              <w:top w:val="nil"/>
              <w:left w:val="single" w:sz="8" w:space="0" w:color="auto"/>
              <w:bottom w:val="single" w:sz="8" w:space="0" w:color="000000"/>
              <w:right w:val="nil"/>
            </w:tcBorders>
            <w:vAlign w:val="center"/>
            <w:hideMark/>
          </w:tcPr>
          <w:p w14:paraId="0DD4302F" w14:textId="0362E059" w:rsidR="00B36617" w:rsidRPr="00C44004" w:rsidDel="00CB6B19" w:rsidRDefault="00B36617">
            <w:pPr>
              <w:rPr>
                <w:del w:id="6184" w:author="Lane, Stefanie" w:date="2023-09-27T17:47:00Z"/>
                <w:rFonts w:ascii="Calibri" w:eastAsia="Times New Roman" w:hAnsi="Calibri" w:cs="Calibri"/>
                <w:color w:val="000000"/>
              </w:rPr>
              <w:pPrChange w:id="618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04920B1" w14:textId="03456FF5" w:rsidR="00B36617" w:rsidRPr="00C44004" w:rsidDel="00CB6B19" w:rsidRDefault="00B36617">
            <w:pPr>
              <w:rPr>
                <w:del w:id="6186" w:author="Lane, Stefanie" w:date="2023-09-27T17:47:00Z"/>
                <w:rFonts w:ascii="Calibri" w:eastAsia="Times New Roman" w:hAnsi="Calibri" w:cs="Calibri"/>
                <w:color w:val="000000"/>
              </w:rPr>
              <w:pPrChange w:id="6187"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3077E0D2" w14:textId="75715E6F" w:rsidR="00B36617" w:rsidRPr="00C44004" w:rsidDel="00CB6B19" w:rsidRDefault="00B36617">
            <w:pPr>
              <w:rPr>
                <w:del w:id="6188" w:author="Lane, Stefanie" w:date="2023-09-27T17:47:00Z"/>
                <w:rFonts w:ascii="Calibri" w:eastAsia="Times New Roman" w:hAnsi="Calibri" w:cs="Calibri"/>
                <w:i/>
                <w:iCs/>
                <w:color w:val="000000"/>
              </w:rPr>
              <w:pPrChange w:id="6189" w:author="Lane, Stefanie" w:date="2023-09-27T17:47:00Z">
                <w:pPr>
                  <w:spacing w:after="0" w:line="240" w:lineRule="auto"/>
                </w:pPr>
              </w:pPrChange>
            </w:pPr>
            <w:del w:id="6190" w:author="Lane, Stefanie" w:date="2023-09-27T17:47:00Z">
              <w:r w:rsidRPr="00C44004" w:rsidDel="00CB6B19">
                <w:rPr>
                  <w:rFonts w:ascii="Calibri" w:eastAsia="Times New Roman" w:hAnsi="Calibri" w:cs="Calibri"/>
                  <w:i/>
                  <w:iCs/>
                  <w:color w:val="000000"/>
                </w:rPr>
                <w:delText>Asteraceae sp.</w:delText>
              </w:r>
            </w:del>
          </w:p>
        </w:tc>
        <w:tc>
          <w:tcPr>
            <w:tcW w:w="960" w:type="dxa"/>
            <w:tcBorders>
              <w:top w:val="single" w:sz="4" w:space="0" w:color="auto"/>
              <w:left w:val="nil"/>
              <w:bottom w:val="nil"/>
              <w:right w:val="nil"/>
            </w:tcBorders>
            <w:shd w:val="clear" w:color="auto" w:fill="auto"/>
            <w:noWrap/>
            <w:vAlign w:val="bottom"/>
            <w:hideMark/>
          </w:tcPr>
          <w:p w14:paraId="01F8ACD0" w14:textId="1940CC47" w:rsidR="00B36617" w:rsidRPr="00C44004" w:rsidDel="00CB6B19" w:rsidRDefault="00B36617">
            <w:pPr>
              <w:rPr>
                <w:del w:id="6191" w:author="Lane, Stefanie" w:date="2023-09-27T17:47:00Z"/>
                <w:rFonts w:ascii="Calibri" w:eastAsia="Times New Roman" w:hAnsi="Calibri" w:cs="Calibri"/>
                <w:i/>
                <w:iCs/>
                <w:color w:val="000000"/>
              </w:rPr>
              <w:pPrChange w:id="6192" w:author="Lane, Stefanie" w:date="2023-09-27T17:47:00Z">
                <w:pPr>
                  <w:spacing w:after="0" w:line="240" w:lineRule="auto"/>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3C0A56D8" w14:textId="473A3846" w:rsidR="00B36617" w:rsidRPr="00C44004" w:rsidDel="00CB6B19" w:rsidRDefault="00B36617">
            <w:pPr>
              <w:rPr>
                <w:del w:id="6193" w:author="Lane, Stefanie" w:date="2023-09-27T17:47:00Z"/>
                <w:rFonts w:ascii="Calibri" w:eastAsia="Times New Roman" w:hAnsi="Calibri" w:cs="Calibri"/>
                <w:color w:val="000000"/>
              </w:rPr>
              <w:pPrChange w:id="6194" w:author="Lane, Stefanie" w:date="2023-09-27T17:47:00Z">
                <w:pPr>
                  <w:spacing w:after="0" w:line="240" w:lineRule="auto"/>
                  <w:jc w:val="center"/>
                </w:pPr>
              </w:pPrChange>
            </w:pPr>
            <w:del w:id="6195"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nil"/>
              <w:right w:val="nil"/>
            </w:tcBorders>
            <w:shd w:val="clear" w:color="auto" w:fill="auto"/>
            <w:noWrap/>
            <w:vAlign w:val="bottom"/>
            <w:hideMark/>
          </w:tcPr>
          <w:p w14:paraId="73B2678C" w14:textId="1F8DB245" w:rsidR="00B36617" w:rsidRPr="00C44004" w:rsidDel="00CB6B19" w:rsidRDefault="00B36617">
            <w:pPr>
              <w:rPr>
                <w:del w:id="6196" w:author="Lane, Stefanie" w:date="2023-09-27T17:47:00Z"/>
                <w:rFonts w:ascii="Calibri" w:eastAsia="Times New Roman" w:hAnsi="Calibri" w:cs="Calibri"/>
                <w:color w:val="000000"/>
              </w:rPr>
              <w:pPrChange w:id="6197" w:author="Lane, Stefanie" w:date="2023-09-27T17:47:00Z">
                <w:pPr>
                  <w:spacing w:after="0" w:line="240" w:lineRule="auto"/>
                  <w:jc w:val="center"/>
                </w:pPr>
              </w:pPrChange>
            </w:pPr>
          </w:p>
        </w:tc>
        <w:tc>
          <w:tcPr>
            <w:tcW w:w="1560" w:type="dxa"/>
            <w:tcBorders>
              <w:top w:val="single" w:sz="4" w:space="0" w:color="auto"/>
              <w:left w:val="nil"/>
              <w:bottom w:val="nil"/>
              <w:right w:val="single" w:sz="8" w:space="0" w:color="auto"/>
            </w:tcBorders>
            <w:shd w:val="clear" w:color="auto" w:fill="auto"/>
            <w:noWrap/>
            <w:vAlign w:val="bottom"/>
            <w:hideMark/>
          </w:tcPr>
          <w:p w14:paraId="1E3B56DB" w14:textId="0EF4A6AE" w:rsidR="00B36617" w:rsidRPr="00C44004" w:rsidDel="00CB6B19" w:rsidRDefault="00B36617">
            <w:pPr>
              <w:rPr>
                <w:del w:id="6198" w:author="Lane, Stefanie" w:date="2023-09-27T17:47:00Z"/>
                <w:rFonts w:ascii="Calibri" w:eastAsia="Times New Roman" w:hAnsi="Calibri" w:cs="Calibri"/>
                <w:color w:val="000000"/>
              </w:rPr>
              <w:pPrChange w:id="6199" w:author="Lane, Stefanie" w:date="2023-09-27T17:47:00Z">
                <w:pPr>
                  <w:spacing w:after="0" w:line="240" w:lineRule="auto"/>
                  <w:jc w:val="center"/>
                </w:pPr>
              </w:pPrChange>
            </w:pPr>
            <w:del w:id="6200"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7BCD12A5" w14:textId="653BEAAA" w:rsidTr="00D143A8">
        <w:trPr>
          <w:trHeight w:val="290"/>
          <w:del w:id="6201" w:author="Lane, Stefanie" w:date="2023-09-27T17:47:00Z"/>
        </w:trPr>
        <w:tc>
          <w:tcPr>
            <w:tcW w:w="1311" w:type="dxa"/>
            <w:vMerge/>
            <w:tcBorders>
              <w:top w:val="nil"/>
              <w:left w:val="single" w:sz="8" w:space="0" w:color="auto"/>
              <w:bottom w:val="single" w:sz="8" w:space="0" w:color="000000"/>
              <w:right w:val="nil"/>
            </w:tcBorders>
            <w:vAlign w:val="center"/>
            <w:hideMark/>
          </w:tcPr>
          <w:p w14:paraId="70EB87A1" w14:textId="70C6CFC9" w:rsidR="00B36617" w:rsidRPr="00C44004" w:rsidDel="00CB6B19" w:rsidRDefault="00B36617">
            <w:pPr>
              <w:rPr>
                <w:del w:id="6202" w:author="Lane, Stefanie" w:date="2023-09-27T17:47:00Z"/>
                <w:rFonts w:ascii="Calibri" w:eastAsia="Times New Roman" w:hAnsi="Calibri" w:cs="Calibri"/>
                <w:color w:val="000000"/>
              </w:rPr>
              <w:pPrChange w:id="620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6BF20C1" w14:textId="161E5825" w:rsidR="00B36617" w:rsidRPr="00C44004" w:rsidDel="00CB6B19" w:rsidRDefault="00B36617">
            <w:pPr>
              <w:rPr>
                <w:del w:id="6204" w:author="Lane, Stefanie" w:date="2023-09-27T17:47:00Z"/>
                <w:rFonts w:ascii="Calibri" w:eastAsia="Times New Roman" w:hAnsi="Calibri" w:cs="Calibri"/>
                <w:color w:val="000000"/>
              </w:rPr>
              <w:pPrChange w:id="6205"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139E9DBC" w:rsidR="00B36617" w:rsidRPr="00C44004" w:rsidDel="00CB6B19" w:rsidRDefault="00B36617">
            <w:pPr>
              <w:rPr>
                <w:del w:id="6206" w:author="Lane, Stefanie" w:date="2023-09-27T17:47:00Z"/>
                <w:rFonts w:ascii="Calibri" w:eastAsia="Times New Roman" w:hAnsi="Calibri" w:cs="Calibri"/>
                <w:i/>
                <w:iCs/>
                <w:color w:val="000000"/>
              </w:rPr>
              <w:pPrChange w:id="6207" w:author="Lane, Stefanie" w:date="2023-09-27T17:47:00Z">
                <w:pPr>
                  <w:spacing w:after="0" w:line="240" w:lineRule="auto"/>
                </w:pPr>
              </w:pPrChange>
            </w:pPr>
            <w:del w:id="6208" w:author="Lane, Stefanie" w:date="2023-09-27T17:47:00Z">
              <w:r w:rsidRPr="00C44004" w:rsidDel="00CB6B19">
                <w:rPr>
                  <w:rFonts w:ascii="Calibri" w:eastAsia="Times New Roman" w:hAnsi="Calibri" w:cs="Calibri"/>
                  <w:i/>
                  <w:iCs/>
                  <w:color w:val="000000"/>
                </w:rPr>
                <w:delText>Carex sp.</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300574CA" w:rsidR="00B36617" w:rsidRPr="00C44004" w:rsidDel="00CB6B19" w:rsidRDefault="00B36617">
            <w:pPr>
              <w:rPr>
                <w:del w:id="6209" w:author="Lane, Stefanie" w:date="2023-09-27T17:47:00Z"/>
                <w:rFonts w:ascii="Calibri" w:eastAsia="Times New Roman" w:hAnsi="Calibri" w:cs="Calibri"/>
                <w:color w:val="000000"/>
              </w:rPr>
              <w:pPrChange w:id="6210" w:author="Lane, Stefanie" w:date="2023-09-27T17:47:00Z">
                <w:pPr>
                  <w:spacing w:after="0" w:line="240" w:lineRule="auto"/>
                  <w:jc w:val="center"/>
                </w:pPr>
              </w:pPrChange>
            </w:pPr>
            <w:del w:id="6211"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7DAF0A57" w14:textId="276831D4" w:rsidR="00B36617" w:rsidRPr="00C44004" w:rsidDel="00CB6B19" w:rsidRDefault="00B36617">
            <w:pPr>
              <w:rPr>
                <w:del w:id="6212" w:author="Lane, Stefanie" w:date="2023-09-27T17:47:00Z"/>
                <w:rFonts w:ascii="Calibri" w:eastAsia="Times New Roman" w:hAnsi="Calibri" w:cs="Calibri"/>
                <w:color w:val="000000"/>
              </w:rPr>
              <w:pPrChange w:id="6213" w:author="Lane, Stefanie" w:date="2023-09-27T17:47:00Z">
                <w:pPr>
                  <w:spacing w:after="0" w:line="240" w:lineRule="auto"/>
                  <w:jc w:val="center"/>
                </w:pPr>
              </w:pPrChange>
            </w:pPr>
            <w:del w:id="6214"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0417D627" w:rsidR="00B36617" w:rsidRPr="00C44004" w:rsidDel="00CB6B19" w:rsidRDefault="00B36617">
            <w:pPr>
              <w:rPr>
                <w:del w:id="6215" w:author="Lane, Stefanie" w:date="2023-09-27T17:47:00Z"/>
                <w:rFonts w:ascii="Calibri" w:eastAsia="Times New Roman" w:hAnsi="Calibri" w:cs="Calibri"/>
                <w:color w:val="000000"/>
              </w:rPr>
              <w:pPrChange w:id="6216" w:author="Lane, Stefanie" w:date="2023-09-27T17:47:00Z">
                <w:pPr>
                  <w:spacing w:after="0" w:line="240" w:lineRule="auto"/>
                  <w:jc w:val="center"/>
                </w:pPr>
              </w:pPrChange>
            </w:pPr>
            <w:del w:id="6217"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28872FA7" w:rsidR="00B36617" w:rsidRPr="00C44004" w:rsidDel="00CB6B19" w:rsidRDefault="00B36617">
            <w:pPr>
              <w:rPr>
                <w:del w:id="6218" w:author="Lane, Stefanie" w:date="2023-09-27T17:47:00Z"/>
                <w:rFonts w:ascii="Calibri" w:eastAsia="Times New Roman" w:hAnsi="Calibri" w:cs="Calibri"/>
                <w:color w:val="000000"/>
              </w:rPr>
              <w:pPrChange w:id="6219" w:author="Lane, Stefanie" w:date="2023-09-27T17:47:00Z">
                <w:pPr>
                  <w:spacing w:after="0" w:line="240" w:lineRule="auto"/>
                  <w:jc w:val="center"/>
                </w:pPr>
              </w:pPrChange>
            </w:pPr>
            <w:del w:id="6220"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74B42483" w14:textId="3616D44F" w:rsidTr="00D143A8">
        <w:trPr>
          <w:trHeight w:val="290"/>
          <w:del w:id="6221" w:author="Lane, Stefanie" w:date="2023-09-27T17:47:00Z"/>
        </w:trPr>
        <w:tc>
          <w:tcPr>
            <w:tcW w:w="1311" w:type="dxa"/>
            <w:vMerge/>
            <w:tcBorders>
              <w:top w:val="nil"/>
              <w:left w:val="single" w:sz="8" w:space="0" w:color="auto"/>
              <w:bottom w:val="single" w:sz="8" w:space="0" w:color="000000"/>
              <w:right w:val="nil"/>
            </w:tcBorders>
            <w:vAlign w:val="center"/>
            <w:hideMark/>
          </w:tcPr>
          <w:p w14:paraId="05513D67" w14:textId="46A66329" w:rsidR="00B36617" w:rsidRPr="00C44004" w:rsidDel="00CB6B19" w:rsidRDefault="00B36617">
            <w:pPr>
              <w:rPr>
                <w:del w:id="6222" w:author="Lane, Stefanie" w:date="2023-09-27T17:47:00Z"/>
                <w:rFonts w:ascii="Calibri" w:eastAsia="Times New Roman" w:hAnsi="Calibri" w:cs="Calibri"/>
                <w:color w:val="000000"/>
              </w:rPr>
              <w:pPrChange w:id="6223"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8AD5CD5" w14:textId="7836E8D8" w:rsidR="00B36617" w:rsidRPr="00C44004" w:rsidDel="00CB6B19" w:rsidRDefault="00B36617">
            <w:pPr>
              <w:rPr>
                <w:del w:id="6224" w:author="Lane, Stefanie" w:date="2023-09-27T17:47:00Z"/>
                <w:rFonts w:ascii="Calibri" w:eastAsia="Times New Roman" w:hAnsi="Calibri" w:cs="Calibri"/>
                <w:color w:val="000000"/>
              </w:rPr>
              <w:pPrChange w:id="6225"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DCF04A3" w14:textId="385C2471" w:rsidR="00B36617" w:rsidRPr="00C44004" w:rsidDel="00CB6B19" w:rsidRDefault="00B36617">
            <w:pPr>
              <w:rPr>
                <w:del w:id="6226" w:author="Lane, Stefanie" w:date="2023-09-27T17:47:00Z"/>
                <w:rFonts w:ascii="Calibri" w:eastAsia="Times New Roman" w:hAnsi="Calibri" w:cs="Calibri"/>
                <w:i/>
                <w:iCs/>
                <w:color w:val="000000"/>
              </w:rPr>
              <w:pPrChange w:id="6227" w:author="Lane, Stefanie" w:date="2023-09-27T17:47:00Z">
                <w:pPr>
                  <w:spacing w:after="0" w:line="240" w:lineRule="auto"/>
                </w:pPr>
              </w:pPrChange>
            </w:pPr>
            <w:del w:id="6228" w:author="Lane, Stefanie" w:date="2023-09-27T17:47:00Z">
              <w:r w:rsidRPr="00C44004" w:rsidDel="00CB6B19">
                <w:rPr>
                  <w:rFonts w:ascii="Calibri" w:eastAsia="Times New Roman" w:hAnsi="Calibri" w:cs="Calibri"/>
                  <w:i/>
                  <w:iCs/>
                  <w:color w:val="000000"/>
                </w:rPr>
                <w:delText>Galium sp.</w:delText>
              </w:r>
            </w:del>
          </w:p>
        </w:tc>
        <w:tc>
          <w:tcPr>
            <w:tcW w:w="960" w:type="dxa"/>
            <w:tcBorders>
              <w:top w:val="nil"/>
              <w:left w:val="nil"/>
              <w:bottom w:val="nil"/>
              <w:right w:val="nil"/>
            </w:tcBorders>
            <w:shd w:val="clear" w:color="auto" w:fill="auto"/>
            <w:noWrap/>
            <w:vAlign w:val="bottom"/>
            <w:hideMark/>
          </w:tcPr>
          <w:p w14:paraId="19F1AFF8" w14:textId="41EEC536" w:rsidR="00B36617" w:rsidRPr="00C44004" w:rsidDel="00CB6B19" w:rsidRDefault="00B36617">
            <w:pPr>
              <w:rPr>
                <w:del w:id="6229" w:author="Lane, Stefanie" w:date="2023-09-27T17:47:00Z"/>
                <w:rFonts w:ascii="Calibri" w:eastAsia="Times New Roman" w:hAnsi="Calibri" w:cs="Calibri"/>
                <w:i/>
                <w:iCs/>
                <w:color w:val="000000"/>
              </w:rPr>
              <w:pPrChange w:id="6230" w:author="Lane, Stefanie" w:date="2023-09-27T17:47:00Z">
                <w:pPr>
                  <w:spacing w:after="0" w:line="240" w:lineRule="auto"/>
                </w:pPr>
              </w:pPrChange>
            </w:pPr>
          </w:p>
        </w:tc>
        <w:tc>
          <w:tcPr>
            <w:tcW w:w="960" w:type="dxa"/>
            <w:tcBorders>
              <w:top w:val="nil"/>
              <w:left w:val="nil"/>
              <w:bottom w:val="single" w:sz="4" w:space="0" w:color="auto"/>
              <w:right w:val="nil"/>
            </w:tcBorders>
            <w:shd w:val="clear" w:color="auto" w:fill="auto"/>
            <w:noWrap/>
            <w:vAlign w:val="bottom"/>
            <w:hideMark/>
          </w:tcPr>
          <w:p w14:paraId="67F86CE5" w14:textId="16A59A71" w:rsidR="00B36617" w:rsidRPr="00C44004" w:rsidDel="00CB6B19" w:rsidRDefault="00B36617">
            <w:pPr>
              <w:rPr>
                <w:del w:id="6231" w:author="Lane, Stefanie" w:date="2023-09-27T17:47:00Z"/>
                <w:rFonts w:ascii="Calibri" w:eastAsia="Times New Roman" w:hAnsi="Calibri" w:cs="Calibri"/>
                <w:color w:val="000000"/>
              </w:rPr>
              <w:pPrChange w:id="6232" w:author="Lane, Stefanie" w:date="2023-09-27T17:47:00Z">
                <w:pPr>
                  <w:spacing w:after="0" w:line="240" w:lineRule="auto"/>
                  <w:jc w:val="center"/>
                </w:pPr>
              </w:pPrChange>
            </w:pPr>
            <w:del w:id="6233"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4076890C" w14:textId="6A22ABFA" w:rsidR="00B36617" w:rsidRPr="00C44004" w:rsidDel="00CB6B19" w:rsidRDefault="00B36617">
            <w:pPr>
              <w:rPr>
                <w:del w:id="6234" w:author="Lane, Stefanie" w:date="2023-09-27T17:47:00Z"/>
                <w:rFonts w:ascii="Calibri" w:eastAsia="Times New Roman" w:hAnsi="Calibri" w:cs="Calibri"/>
                <w:color w:val="000000"/>
              </w:rPr>
              <w:pPrChange w:id="6235"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1E7474DE" w14:textId="7C7F2E0E" w:rsidR="00B36617" w:rsidRPr="00C44004" w:rsidDel="00CB6B19" w:rsidRDefault="00B36617">
            <w:pPr>
              <w:rPr>
                <w:del w:id="6236" w:author="Lane, Stefanie" w:date="2023-09-27T17:47:00Z"/>
                <w:rFonts w:ascii="Calibri" w:eastAsia="Times New Roman" w:hAnsi="Calibri" w:cs="Calibri"/>
                <w:color w:val="000000"/>
              </w:rPr>
              <w:pPrChange w:id="6237" w:author="Lane, Stefanie" w:date="2023-09-27T17:47:00Z">
                <w:pPr>
                  <w:spacing w:after="0" w:line="240" w:lineRule="auto"/>
                  <w:jc w:val="center"/>
                </w:pPr>
              </w:pPrChange>
            </w:pPr>
            <w:del w:id="6238"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1445CE7F" w14:textId="0963222F" w:rsidTr="00D143A8">
        <w:trPr>
          <w:trHeight w:val="290"/>
          <w:del w:id="6239" w:author="Lane, Stefanie" w:date="2023-09-27T17:47:00Z"/>
        </w:trPr>
        <w:tc>
          <w:tcPr>
            <w:tcW w:w="1311" w:type="dxa"/>
            <w:vMerge/>
            <w:tcBorders>
              <w:top w:val="nil"/>
              <w:left w:val="single" w:sz="8" w:space="0" w:color="auto"/>
              <w:bottom w:val="single" w:sz="8" w:space="0" w:color="000000"/>
              <w:right w:val="nil"/>
            </w:tcBorders>
            <w:vAlign w:val="center"/>
            <w:hideMark/>
          </w:tcPr>
          <w:p w14:paraId="3DE9BAD0" w14:textId="24DBB30B" w:rsidR="00B36617" w:rsidRPr="00C44004" w:rsidDel="00CB6B19" w:rsidRDefault="00B36617">
            <w:pPr>
              <w:rPr>
                <w:del w:id="6240" w:author="Lane, Stefanie" w:date="2023-09-27T17:47:00Z"/>
                <w:rFonts w:ascii="Calibri" w:eastAsia="Times New Roman" w:hAnsi="Calibri" w:cs="Calibri"/>
                <w:color w:val="000000"/>
              </w:rPr>
              <w:pPrChange w:id="624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B095E7" w14:textId="1B706665" w:rsidR="00B36617" w:rsidRPr="00C44004" w:rsidDel="00CB6B19" w:rsidRDefault="00B36617">
            <w:pPr>
              <w:rPr>
                <w:del w:id="6242" w:author="Lane, Stefanie" w:date="2023-09-27T17:47:00Z"/>
                <w:rFonts w:ascii="Calibri" w:eastAsia="Times New Roman" w:hAnsi="Calibri" w:cs="Calibri"/>
                <w:color w:val="000000"/>
              </w:rPr>
              <w:pPrChange w:id="624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374B4E3E" w:rsidR="00B36617" w:rsidRPr="00C44004" w:rsidDel="00CB6B19" w:rsidRDefault="00B36617">
            <w:pPr>
              <w:rPr>
                <w:del w:id="6244" w:author="Lane, Stefanie" w:date="2023-09-27T17:47:00Z"/>
                <w:rFonts w:ascii="Calibri" w:eastAsia="Times New Roman" w:hAnsi="Calibri" w:cs="Calibri"/>
                <w:i/>
                <w:iCs/>
                <w:color w:val="000000"/>
              </w:rPr>
              <w:pPrChange w:id="6245" w:author="Lane, Stefanie" w:date="2023-09-27T17:47:00Z">
                <w:pPr>
                  <w:spacing w:after="0" w:line="240" w:lineRule="auto"/>
                </w:pPr>
              </w:pPrChange>
            </w:pPr>
            <w:del w:id="6246" w:author="Lane, Stefanie" w:date="2023-09-27T17:47:00Z">
              <w:r w:rsidRPr="00C44004" w:rsidDel="00CB6B19">
                <w:rPr>
                  <w:rFonts w:ascii="Calibri" w:eastAsia="Times New Roman" w:hAnsi="Calibri" w:cs="Calibri"/>
                  <w:i/>
                  <w:iCs/>
                  <w:color w:val="000000"/>
                </w:rPr>
                <w:delText>Juncus oxymeris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6D2636A2" w:rsidR="00B36617" w:rsidRPr="00C44004" w:rsidDel="00CB6B19" w:rsidRDefault="00B36617">
            <w:pPr>
              <w:rPr>
                <w:del w:id="6247" w:author="Lane, Stefanie" w:date="2023-09-27T17:47:00Z"/>
                <w:rFonts w:ascii="Calibri" w:eastAsia="Times New Roman" w:hAnsi="Calibri" w:cs="Calibri"/>
                <w:color w:val="000000"/>
              </w:rPr>
              <w:pPrChange w:id="6248" w:author="Lane, Stefanie" w:date="2023-09-27T17:47:00Z">
                <w:pPr>
                  <w:spacing w:after="0" w:line="240" w:lineRule="auto"/>
                  <w:jc w:val="center"/>
                </w:pPr>
              </w:pPrChange>
            </w:pPr>
            <w:del w:id="6249"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1DD764A2" w14:textId="2E731057" w:rsidR="00B36617" w:rsidRPr="00C44004" w:rsidDel="00CB6B19" w:rsidRDefault="00B36617">
            <w:pPr>
              <w:rPr>
                <w:del w:id="6250" w:author="Lane, Stefanie" w:date="2023-09-27T17:47:00Z"/>
                <w:rFonts w:ascii="Calibri" w:eastAsia="Times New Roman" w:hAnsi="Calibri" w:cs="Calibri"/>
                <w:color w:val="000000"/>
              </w:rPr>
              <w:pPrChange w:id="6251" w:author="Lane, Stefanie" w:date="2023-09-27T17:47:00Z">
                <w:pPr>
                  <w:spacing w:after="0" w:line="240" w:lineRule="auto"/>
                  <w:jc w:val="center"/>
                </w:pPr>
              </w:pPrChange>
            </w:pPr>
            <w:del w:id="625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2522BC50" w:rsidR="00B36617" w:rsidRPr="00C44004" w:rsidDel="00CB6B19" w:rsidRDefault="00B36617">
            <w:pPr>
              <w:rPr>
                <w:del w:id="6253" w:author="Lane, Stefanie" w:date="2023-09-27T17:47:00Z"/>
                <w:rFonts w:ascii="Calibri" w:eastAsia="Times New Roman" w:hAnsi="Calibri" w:cs="Calibri"/>
                <w:color w:val="000000"/>
              </w:rPr>
              <w:pPrChange w:id="6254" w:author="Lane, Stefanie" w:date="2023-09-27T17:47:00Z">
                <w:pPr>
                  <w:spacing w:after="0" w:line="240" w:lineRule="auto"/>
                  <w:jc w:val="center"/>
                </w:pPr>
              </w:pPrChange>
            </w:pPr>
            <w:del w:id="6255"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32EB5686" w:rsidR="00B36617" w:rsidRPr="00C44004" w:rsidDel="00CB6B19" w:rsidRDefault="00B36617">
            <w:pPr>
              <w:rPr>
                <w:del w:id="6256" w:author="Lane, Stefanie" w:date="2023-09-27T17:47:00Z"/>
                <w:rFonts w:ascii="Calibri" w:eastAsia="Times New Roman" w:hAnsi="Calibri" w:cs="Calibri"/>
                <w:color w:val="000000"/>
              </w:rPr>
              <w:pPrChange w:id="6257" w:author="Lane, Stefanie" w:date="2023-09-27T17:47:00Z">
                <w:pPr>
                  <w:spacing w:after="0" w:line="240" w:lineRule="auto"/>
                  <w:jc w:val="center"/>
                </w:pPr>
              </w:pPrChange>
            </w:pPr>
            <w:del w:id="6258"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3AC0D422" w14:textId="665703B8" w:rsidTr="00D143A8">
        <w:trPr>
          <w:trHeight w:val="300"/>
          <w:del w:id="6259" w:author="Lane, Stefanie" w:date="2023-09-27T17:47:00Z"/>
        </w:trPr>
        <w:tc>
          <w:tcPr>
            <w:tcW w:w="1311" w:type="dxa"/>
            <w:vMerge/>
            <w:tcBorders>
              <w:top w:val="nil"/>
              <w:left w:val="single" w:sz="8" w:space="0" w:color="auto"/>
              <w:bottom w:val="single" w:sz="8" w:space="0" w:color="000000"/>
              <w:right w:val="nil"/>
            </w:tcBorders>
            <w:vAlign w:val="center"/>
            <w:hideMark/>
          </w:tcPr>
          <w:p w14:paraId="550F96A2" w14:textId="3B230DD6" w:rsidR="00B36617" w:rsidRPr="00C44004" w:rsidDel="00CB6B19" w:rsidRDefault="00B36617">
            <w:pPr>
              <w:rPr>
                <w:del w:id="6260" w:author="Lane, Stefanie" w:date="2023-09-27T17:47:00Z"/>
                <w:rFonts w:ascii="Calibri" w:eastAsia="Times New Roman" w:hAnsi="Calibri" w:cs="Calibri"/>
                <w:color w:val="000000"/>
              </w:rPr>
              <w:pPrChange w:id="626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2129D0B" w14:textId="4AD69D63" w:rsidR="00B36617" w:rsidRPr="00C44004" w:rsidDel="00CB6B19" w:rsidRDefault="00B36617">
            <w:pPr>
              <w:rPr>
                <w:del w:id="6262" w:author="Lane, Stefanie" w:date="2023-09-27T17:47:00Z"/>
                <w:rFonts w:ascii="Calibri" w:eastAsia="Times New Roman" w:hAnsi="Calibri" w:cs="Calibri"/>
                <w:color w:val="000000"/>
              </w:rPr>
              <w:pPrChange w:id="6263"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2F1F80D2" w14:textId="69A1115B" w:rsidR="00B36617" w:rsidRPr="00C44004" w:rsidDel="00CB6B19" w:rsidRDefault="00B36617">
            <w:pPr>
              <w:rPr>
                <w:del w:id="6264" w:author="Lane, Stefanie" w:date="2023-09-27T17:47:00Z"/>
                <w:rFonts w:ascii="Calibri" w:eastAsia="Times New Roman" w:hAnsi="Calibri" w:cs="Calibri"/>
                <w:i/>
                <w:iCs/>
                <w:color w:val="000000"/>
              </w:rPr>
              <w:pPrChange w:id="6265" w:author="Lane, Stefanie" w:date="2023-09-27T17:47:00Z">
                <w:pPr>
                  <w:spacing w:after="0" w:line="240" w:lineRule="auto"/>
                </w:pPr>
              </w:pPrChange>
            </w:pPr>
            <w:del w:id="6266" w:author="Lane, Stefanie" w:date="2023-09-27T17:47:00Z">
              <w:r w:rsidRPr="00C44004" w:rsidDel="00CB6B19">
                <w:rPr>
                  <w:rFonts w:ascii="Calibri" w:eastAsia="Times New Roman" w:hAnsi="Calibri" w:cs="Calibri"/>
                  <w:i/>
                  <w:iCs/>
                  <w:color w:val="000000"/>
                </w:rPr>
                <w:delText>Salix sitchensis</w:delText>
              </w:r>
            </w:del>
          </w:p>
        </w:tc>
        <w:tc>
          <w:tcPr>
            <w:tcW w:w="960" w:type="dxa"/>
            <w:tcBorders>
              <w:top w:val="nil"/>
              <w:left w:val="nil"/>
              <w:bottom w:val="single" w:sz="8" w:space="0" w:color="auto"/>
              <w:right w:val="nil"/>
            </w:tcBorders>
            <w:shd w:val="clear" w:color="auto" w:fill="auto"/>
            <w:noWrap/>
            <w:vAlign w:val="bottom"/>
            <w:hideMark/>
          </w:tcPr>
          <w:p w14:paraId="669DB940" w14:textId="6E97DBEB" w:rsidR="00B36617" w:rsidRPr="00C44004" w:rsidDel="00CB6B19" w:rsidRDefault="00B36617">
            <w:pPr>
              <w:rPr>
                <w:del w:id="6267" w:author="Lane, Stefanie" w:date="2023-09-27T17:47:00Z"/>
                <w:rFonts w:ascii="Calibri" w:eastAsia="Times New Roman" w:hAnsi="Calibri" w:cs="Calibri"/>
                <w:color w:val="000000"/>
              </w:rPr>
              <w:pPrChange w:id="6268" w:author="Lane, Stefanie" w:date="2023-09-27T17:47:00Z">
                <w:pPr>
                  <w:spacing w:after="0" w:line="240" w:lineRule="auto"/>
                  <w:jc w:val="center"/>
                </w:pPr>
              </w:pPrChange>
            </w:pPr>
            <w:del w:id="6269"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4BD8B899" w14:textId="76231C1E" w:rsidR="00B36617" w:rsidRPr="00C44004" w:rsidDel="00CB6B19" w:rsidRDefault="00B36617">
            <w:pPr>
              <w:rPr>
                <w:del w:id="6270" w:author="Lane, Stefanie" w:date="2023-09-27T17:47:00Z"/>
                <w:rFonts w:ascii="Calibri" w:eastAsia="Times New Roman" w:hAnsi="Calibri" w:cs="Calibri"/>
                <w:color w:val="000000"/>
              </w:rPr>
              <w:pPrChange w:id="6271" w:author="Lane, Stefanie" w:date="2023-09-27T17:47:00Z">
                <w:pPr>
                  <w:spacing w:after="0" w:line="240" w:lineRule="auto"/>
                  <w:jc w:val="center"/>
                </w:pPr>
              </w:pPrChange>
            </w:pPr>
            <w:del w:id="6272"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542E9215" w14:textId="1669A579" w:rsidR="00B36617" w:rsidRPr="00C44004" w:rsidDel="00CB6B19" w:rsidRDefault="00B36617">
            <w:pPr>
              <w:rPr>
                <w:del w:id="6273" w:author="Lane, Stefanie" w:date="2023-09-27T17:47:00Z"/>
                <w:rFonts w:ascii="Calibri" w:eastAsia="Times New Roman" w:hAnsi="Calibri" w:cs="Calibri"/>
                <w:color w:val="000000"/>
              </w:rPr>
              <w:pPrChange w:id="6274" w:author="Lane, Stefanie" w:date="2023-09-27T17:47:00Z">
                <w:pPr>
                  <w:spacing w:after="0" w:line="240" w:lineRule="auto"/>
                  <w:jc w:val="center"/>
                </w:pPr>
              </w:pPrChange>
            </w:pPr>
            <w:del w:id="6275"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3EEB5CE1" w:rsidR="00B36617" w:rsidRPr="00C44004" w:rsidDel="00CB6B19" w:rsidRDefault="00B36617">
            <w:pPr>
              <w:rPr>
                <w:del w:id="6276" w:author="Lane, Stefanie" w:date="2023-09-27T17:47:00Z"/>
                <w:rFonts w:ascii="Calibri" w:eastAsia="Times New Roman" w:hAnsi="Calibri" w:cs="Calibri"/>
                <w:color w:val="000000"/>
              </w:rPr>
              <w:pPrChange w:id="6277" w:author="Lane, Stefanie" w:date="2023-09-27T17:47:00Z">
                <w:pPr>
                  <w:spacing w:after="0" w:line="240" w:lineRule="auto"/>
                  <w:jc w:val="center"/>
                </w:pPr>
              </w:pPrChange>
            </w:pPr>
            <w:del w:id="6278"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42D45EFC" w14:textId="12EABA14" w:rsidTr="00D143A8">
        <w:trPr>
          <w:trHeight w:val="290"/>
          <w:del w:id="6279" w:author="Lane, Stefanie" w:date="2023-09-27T17:47:00Z"/>
        </w:trPr>
        <w:tc>
          <w:tcPr>
            <w:tcW w:w="1311" w:type="dxa"/>
            <w:tcBorders>
              <w:top w:val="nil"/>
              <w:left w:val="nil"/>
              <w:bottom w:val="nil"/>
              <w:right w:val="nil"/>
            </w:tcBorders>
            <w:shd w:val="clear" w:color="auto" w:fill="auto"/>
            <w:noWrap/>
            <w:vAlign w:val="center"/>
            <w:hideMark/>
          </w:tcPr>
          <w:p w14:paraId="1296F49F" w14:textId="33369DD5" w:rsidR="00B36617" w:rsidRPr="00C44004" w:rsidDel="00CB6B19" w:rsidRDefault="00B36617">
            <w:pPr>
              <w:rPr>
                <w:del w:id="6280" w:author="Lane, Stefanie" w:date="2023-09-27T17:47:00Z"/>
                <w:rFonts w:ascii="Calibri" w:eastAsia="Times New Roman" w:hAnsi="Calibri" w:cs="Calibri"/>
                <w:color w:val="000000"/>
              </w:rPr>
              <w:pPrChange w:id="6281" w:author="Lane, Stefanie" w:date="2023-09-27T17:47:00Z">
                <w:pPr>
                  <w:spacing w:after="0" w:line="240" w:lineRule="auto"/>
                  <w:jc w:val="center"/>
                </w:pPr>
              </w:pPrChange>
            </w:pPr>
          </w:p>
        </w:tc>
        <w:tc>
          <w:tcPr>
            <w:tcW w:w="1279" w:type="dxa"/>
            <w:tcBorders>
              <w:top w:val="nil"/>
              <w:left w:val="nil"/>
              <w:bottom w:val="nil"/>
              <w:right w:val="nil"/>
            </w:tcBorders>
            <w:shd w:val="clear" w:color="auto" w:fill="auto"/>
            <w:noWrap/>
            <w:vAlign w:val="center"/>
            <w:hideMark/>
          </w:tcPr>
          <w:p w14:paraId="44332A30" w14:textId="5151D51C" w:rsidR="00B36617" w:rsidRPr="00C44004" w:rsidDel="00CB6B19" w:rsidRDefault="00B36617">
            <w:pPr>
              <w:rPr>
                <w:del w:id="6282" w:author="Lane, Stefanie" w:date="2023-09-27T17:47:00Z"/>
                <w:rFonts w:ascii="Times New Roman" w:eastAsia="Times New Roman" w:hAnsi="Times New Roman" w:cs="Times New Roman"/>
                <w:sz w:val="20"/>
                <w:szCs w:val="20"/>
              </w:rPr>
              <w:pPrChange w:id="6283" w:author="Lane, Stefanie" w:date="2023-09-27T17:47:00Z">
                <w:pPr>
                  <w:spacing w:after="0" w:line="240" w:lineRule="auto"/>
                  <w:jc w:val="center"/>
                </w:pPr>
              </w:pPrChange>
            </w:pPr>
          </w:p>
        </w:tc>
        <w:tc>
          <w:tcPr>
            <w:tcW w:w="3320" w:type="dxa"/>
            <w:tcBorders>
              <w:top w:val="nil"/>
              <w:left w:val="nil"/>
              <w:bottom w:val="nil"/>
              <w:right w:val="nil"/>
            </w:tcBorders>
            <w:shd w:val="clear" w:color="auto" w:fill="auto"/>
            <w:noWrap/>
            <w:vAlign w:val="bottom"/>
            <w:hideMark/>
          </w:tcPr>
          <w:p w14:paraId="79E656A4" w14:textId="4B69801E" w:rsidR="00B36617" w:rsidRPr="00C44004" w:rsidDel="00CB6B19" w:rsidRDefault="00B36617">
            <w:pPr>
              <w:rPr>
                <w:del w:id="6284" w:author="Lane, Stefanie" w:date="2023-09-27T17:47:00Z"/>
                <w:rFonts w:ascii="Times New Roman" w:eastAsia="Times New Roman" w:hAnsi="Times New Roman" w:cs="Times New Roman"/>
                <w:sz w:val="20"/>
                <w:szCs w:val="20"/>
              </w:rPr>
              <w:pPrChange w:id="6285"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1496BE4D" w14:textId="2964DCC9" w:rsidR="00B36617" w:rsidRPr="00C44004" w:rsidDel="00CB6B19" w:rsidRDefault="00B36617">
            <w:pPr>
              <w:rPr>
                <w:del w:id="6286" w:author="Lane, Stefanie" w:date="2023-09-27T17:47:00Z"/>
                <w:rFonts w:ascii="Times New Roman" w:eastAsia="Times New Roman" w:hAnsi="Times New Roman" w:cs="Times New Roman"/>
                <w:sz w:val="20"/>
                <w:szCs w:val="20"/>
              </w:rPr>
              <w:pPrChange w:id="6287"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760F5906" w14:textId="1D76D55A" w:rsidR="00B36617" w:rsidRPr="00C44004" w:rsidDel="00CB6B19" w:rsidRDefault="00B36617">
            <w:pPr>
              <w:rPr>
                <w:del w:id="6288" w:author="Lane, Stefanie" w:date="2023-09-27T17:47:00Z"/>
                <w:rFonts w:ascii="Times New Roman" w:eastAsia="Times New Roman" w:hAnsi="Times New Roman" w:cs="Times New Roman"/>
                <w:sz w:val="20"/>
                <w:szCs w:val="20"/>
              </w:rPr>
              <w:pPrChange w:id="6289"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45D73F34" w14:textId="72E3985D" w:rsidR="00B36617" w:rsidRPr="00C44004" w:rsidDel="00CB6B19" w:rsidRDefault="00B36617">
            <w:pPr>
              <w:rPr>
                <w:del w:id="6290" w:author="Lane, Stefanie" w:date="2023-09-27T17:47:00Z"/>
                <w:rFonts w:ascii="Times New Roman" w:eastAsia="Times New Roman" w:hAnsi="Times New Roman" w:cs="Times New Roman"/>
                <w:sz w:val="20"/>
                <w:szCs w:val="20"/>
              </w:rPr>
              <w:pPrChange w:id="6291" w:author="Lane, Stefanie" w:date="2023-09-27T17:47:00Z">
                <w:pPr>
                  <w:spacing w:after="0" w:line="240" w:lineRule="auto"/>
                  <w:jc w:val="center"/>
                </w:pPr>
              </w:pPrChange>
            </w:pPr>
          </w:p>
        </w:tc>
        <w:tc>
          <w:tcPr>
            <w:tcW w:w="1560" w:type="dxa"/>
            <w:tcBorders>
              <w:top w:val="nil"/>
              <w:left w:val="nil"/>
              <w:bottom w:val="nil"/>
              <w:right w:val="nil"/>
            </w:tcBorders>
            <w:shd w:val="clear" w:color="auto" w:fill="auto"/>
            <w:noWrap/>
            <w:vAlign w:val="bottom"/>
            <w:hideMark/>
          </w:tcPr>
          <w:p w14:paraId="6DA089D3" w14:textId="20590A3E" w:rsidR="00B36617" w:rsidRPr="00C44004" w:rsidDel="00CB6B19" w:rsidRDefault="00B36617">
            <w:pPr>
              <w:rPr>
                <w:del w:id="6292" w:author="Lane, Stefanie" w:date="2023-09-27T17:47:00Z"/>
                <w:rFonts w:ascii="Times New Roman" w:eastAsia="Times New Roman" w:hAnsi="Times New Roman" w:cs="Times New Roman"/>
                <w:sz w:val="20"/>
                <w:szCs w:val="20"/>
              </w:rPr>
              <w:pPrChange w:id="6293" w:author="Lane, Stefanie" w:date="2023-09-27T17:47:00Z">
                <w:pPr>
                  <w:spacing w:after="0" w:line="240" w:lineRule="auto"/>
                  <w:jc w:val="center"/>
                </w:pPr>
              </w:pPrChange>
            </w:pPr>
          </w:p>
        </w:tc>
      </w:tr>
      <w:tr w:rsidR="00B36617" w:rsidRPr="00C44004" w:rsidDel="00CB6B19" w14:paraId="3AD0C42F" w14:textId="068B8328" w:rsidTr="00D143A8">
        <w:trPr>
          <w:trHeight w:val="590"/>
          <w:del w:id="6294" w:author="Lane, Stefanie" w:date="2023-09-27T17:47:00Z"/>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2FE41ED3" w:rsidR="00B36617" w:rsidRPr="00C44004" w:rsidDel="00CB6B19" w:rsidRDefault="00B36617">
            <w:pPr>
              <w:rPr>
                <w:del w:id="6295" w:author="Lane, Stefanie" w:date="2023-09-27T17:47:00Z"/>
                <w:rFonts w:ascii="Calibri" w:eastAsia="Times New Roman" w:hAnsi="Calibri" w:cs="Calibri"/>
                <w:b/>
                <w:bCs/>
                <w:color w:val="000000"/>
              </w:rPr>
              <w:pPrChange w:id="6296" w:author="Lane, Stefanie" w:date="2023-09-27T17:47:00Z">
                <w:pPr>
                  <w:spacing w:after="0" w:line="240" w:lineRule="auto"/>
                  <w:jc w:val="center"/>
                </w:pPr>
              </w:pPrChange>
            </w:pPr>
            <w:del w:id="6297" w:author="Lane, Stefanie" w:date="2023-09-27T17:47:00Z">
              <w:r w:rsidRPr="00C44004" w:rsidDel="00CB6B19">
                <w:rPr>
                  <w:rFonts w:ascii="Calibri" w:eastAsia="Times New Roman" w:hAnsi="Calibri" w:cs="Calibri"/>
                  <w:b/>
                  <w:bCs/>
                  <w:color w:val="000000"/>
                </w:rPr>
                <w:delText>Assemblage</w:delText>
              </w:r>
            </w:del>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AE5B31B" w:rsidR="00B36617" w:rsidRPr="00C44004" w:rsidDel="00CB6B19" w:rsidRDefault="00B36617">
            <w:pPr>
              <w:rPr>
                <w:del w:id="6298" w:author="Lane, Stefanie" w:date="2023-09-27T17:47:00Z"/>
                <w:rFonts w:ascii="Calibri" w:eastAsia="Times New Roman" w:hAnsi="Calibri" w:cs="Calibri"/>
                <w:b/>
                <w:bCs/>
                <w:color w:val="000000"/>
              </w:rPr>
              <w:pPrChange w:id="6299" w:author="Lane, Stefanie" w:date="2023-09-27T17:47:00Z">
                <w:pPr>
                  <w:spacing w:after="0" w:line="240" w:lineRule="auto"/>
                  <w:jc w:val="center"/>
                </w:pPr>
              </w:pPrChange>
            </w:pPr>
            <w:del w:id="6300" w:author="Lane, Stefanie" w:date="2023-09-27T17:47:00Z">
              <w:r w:rsidRPr="00C44004" w:rsidDel="00CB6B19">
                <w:rPr>
                  <w:rFonts w:ascii="Calibri" w:eastAsia="Times New Roman" w:hAnsi="Calibri" w:cs="Calibri"/>
                  <w:b/>
                  <w:bCs/>
                  <w:color w:val="000000"/>
                </w:rPr>
                <w:delText>Status</w:delText>
              </w:r>
            </w:del>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16F1DE26" w:rsidR="00B36617" w:rsidRPr="00C44004" w:rsidDel="00CB6B19" w:rsidRDefault="00B36617">
            <w:pPr>
              <w:rPr>
                <w:del w:id="6301" w:author="Lane, Stefanie" w:date="2023-09-27T17:47:00Z"/>
                <w:rFonts w:ascii="Calibri" w:eastAsia="Times New Roman" w:hAnsi="Calibri" w:cs="Calibri"/>
                <w:b/>
                <w:bCs/>
                <w:color w:val="000000"/>
              </w:rPr>
              <w:pPrChange w:id="6302" w:author="Lane, Stefanie" w:date="2023-09-27T17:47:00Z">
                <w:pPr>
                  <w:spacing w:after="0" w:line="240" w:lineRule="auto"/>
                  <w:jc w:val="center"/>
                </w:pPr>
              </w:pPrChange>
            </w:pPr>
            <w:del w:id="6303" w:author="Lane, Stefanie" w:date="2023-09-27T17:47:00Z">
              <w:r w:rsidRPr="00C44004" w:rsidDel="00CB6B19">
                <w:rPr>
                  <w:rFonts w:ascii="Calibri" w:eastAsia="Times New Roman" w:hAnsi="Calibri" w:cs="Calibri"/>
                  <w:b/>
                  <w:bCs/>
                  <w:color w:val="000000"/>
                </w:rPr>
                <w:delText>Species</w:delText>
              </w:r>
            </w:del>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656E99D9" w:rsidR="00B36617" w:rsidRPr="00C44004" w:rsidDel="00CB6B19" w:rsidRDefault="00B36617">
            <w:pPr>
              <w:rPr>
                <w:del w:id="6304" w:author="Lane, Stefanie" w:date="2023-09-27T17:47:00Z"/>
                <w:rFonts w:ascii="Calibri" w:eastAsia="Times New Roman" w:hAnsi="Calibri" w:cs="Calibri"/>
                <w:b/>
                <w:bCs/>
                <w:color w:val="000000"/>
              </w:rPr>
              <w:pPrChange w:id="6305" w:author="Lane, Stefanie" w:date="2023-09-27T17:47:00Z">
                <w:pPr>
                  <w:spacing w:after="0" w:line="240" w:lineRule="auto"/>
                  <w:jc w:val="center"/>
                </w:pPr>
              </w:pPrChange>
            </w:pPr>
            <w:del w:id="6306" w:author="Lane, Stefanie" w:date="2023-09-27T17:47:00Z">
              <w:r w:rsidRPr="00C44004" w:rsidDel="00CB6B19">
                <w:rPr>
                  <w:rFonts w:ascii="Calibri" w:eastAsia="Times New Roman" w:hAnsi="Calibri" w:cs="Calibri"/>
                  <w:b/>
                  <w:bCs/>
                  <w:color w:val="000000"/>
                </w:rPr>
                <w:delText>1979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2BCD97B7" w:rsidR="00B36617" w:rsidRPr="00C44004" w:rsidDel="00CB6B19" w:rsidRDefault="00B36617">
            <w:pPr>
              <w:rPr>
                <w:del w:id="6307" w:author="Lane, Stefanie" w:date="2023-09-27T17:47:00Z"/>
                <w:rFonts w:ascii="Calibri" w:eastAsia="Times New Roman" w:hAnsi="Calibri" w:cs="Calibri"/>
                <w:b/>
                <w:bCs/>
                <w:color w:val="000000"/>
              </w:rPr>
              <w:pPrChange w:id="6308" w:author="Lane, Stefanie" w:date="2023-09-27T17:47:00Z">
                <w:pPr>
                  <w:spacing w:after="0" w:line="240" w:lineRule="auto"/>
                  <w:jc w:val="center"/>
                </w:pPr>
              </w:pPrChange>
            </w:pPr>
            <w:del w:id="6309" w:author="Lane, Stefanie" w:date="2023-09-27T17:47:00Z">
              <w:r w:rsidRPr="00C44004" w:rsidDel="00CB6B19">
                <w:rPr>
                  <w:rFonts w:ascii="Calibri" w:eastAsia="Times New Roman" w:hAnsi="Calibri" w:cs="Calibri"/>
                  <w:b/>
                  <w:bCs/>
                  <w:color w:val="000000"/>
                </w:rPr>
                <w:delText>1999</w:delText>
              </w:r>
            </w:del>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448FEBCE" w:rsidR="00B36617" w:rsidRPr="00C44004" w:rsidDel="00CB6B19" w:rsidRDefault="00B36617">
            <w:pPr>
              <w:rPr>
                <w:del w:id="6310" w:author="Lane, Stefanie" w:date="2023-09-27T17:47:00Z"/>
                <w:rFonts w:ascii="Calibri" w:eastAsia="Times New Roman" w:hAnsi="Calibri" w:cs="Calibri"/>
                <w:b/>
                <w:bCs/>
                <w:color w:val="000000"/>
              </w:rPr>
              <w:pPrChange w:id="6311" w:author="Lane, Stefanie" w:date="2023-09-27T17:47:00Z">
                <w:pPr>
                  <w:spacing w:after="0" w:line="240" w:lineRule="auto"/>
                  <w:jc w:val="center"/>
                </w:pPr>
              </w:pPrChange>
            </w:pPr>
            <w:del w:id="6312" w:author="Lane, Stefanie" w:date="2023-09-27T17:47:00Z">
              <w:r w:rsidRPr="00C44004" w:rsidDel="00CB6B19">
                <w:rPr>
                  <w:rFonts w:ascii="Calibri" w:eastAsia="Times New Roman" w:hAnsi="Calibri" w:cs="Calibri"/>
                  <w:b/>
                  <w:bCs/>
                  <w:color w:val="000000"/>
                </w:rPr>
                <w:delText>2019</w:delText>
              </w:r>
            </w:del>
          </w:p>
        </w:tc>
        <w:tc>
          <w:tcPr>
            <w:tcW w:w="1560" w:type="dxa"/>
            <w:tcBorders>
              <w:top w:val="single" w:sz="4" w:space="0" w:color="auto"/>
              <w:left w:val="nil"/>
              <w:bottom w:val="single" w:sz="8" w:space="0" w:color="auto"/>
              <w:right w:val="nil"/>
            </w:tcBorders>
            <w:shd w:val="clear" w:color="auto" w:fill="auto"/>
            <w:vAlign w:val="center"/>
            <w:hideMark/>
          </w:tcPr>
          <w:p w14:paraId="47DE6B8C" w14:textId="5FBD91B4" w:rsidR="00B36617" w:rsidRPr="00C44004" w:rsidDel="00CB6B19" w:rsidRDefault="00B36617">
            <w:pPr>
              <w:rPr>
                <w:del w:id="6313" w:author="Lane, Stefanie" w:date="2023-09-27T17:47:00Z"/>
                <w:rFonts w:ascii="Calibri" w:eastAsia="Times New Roman" w:hAnsi="Calibri" w:cs="Calibri"/>
                <w:b/>
                <w:bCs/>
                <w:color w:val="000000"/>
              </w:rPr>
              <w:pPrChange w:id="6314" w:author="Lane, Stefanie" w:date="2023-09-27T17:47:00Z">
                <w:pPr>
                  <w:spacing w:after="0" w:line="240" w:lineRule="auto"/>
                  <w:jc w:val="center"/>
                </w:pPr>
              </w:pPrChange>
            </w:pPr>
            <w:del w:id="6315" w:author="Lane, Stefanie" w:date="2023-09-27T17:47:00Z">
              <w:r w:rsidRPr="00C44004" w:rsidDel="00CB6B19">
                <w:rPr>
                  <w:rFonts w:ascii="Calibri" w:eastAsia="Times New Roman" w:hAnsi="Calibri" w:cs="Calibri"/>
                  <w:b/>
                  <w:bCs/>
                  <w:color w:val="000000"/>
                </w:rPr>
                <w:delText>Overall Change (1979-2019)</w:delText>
              </w:r>
            </w:del>
          </w:p>
        </w:tc>
      </w:tr>
      <w:tr w:rsidR="00B36617" w:rsidRPr="00C44004" w:rsidDel="00CB6B19" w14:paraId="680265CB" w14:textId="229BDFA3" w:rsidTr="00D143A8">
        <w:trPr>
          <w:trHeight w:val="300"/>
          <w:del w:id="6316" w:author="Lane, Stefanie" w:date="2023-09-27T17:47:00Z"/>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16C6EBF0" w:rsidR="00B36617" w:rsidRPr="00C44004" w:rsidDel="00CB6B19" w:rsidRDefault="00B36617">
            <w:pPr>
              <w:rPr>
                <w:del w:id="6317" w:author="Lane, Stefanie" w:date="2023-09-27T17:47:00Z"/>
                <w:rFonts w:ascii="Calibri" w:eastAsia="Times New Roman" w:hAnsi="Calibri" w:cs="Calibri"/>
                <w:color w:val="000000"/>
              </w:rPr>
              <w:pPrChange w:id="6318" w:author="Lane, Stefanie" w:date="2023-09-27T17:47:00Z">
                <w:pPr>
                  <w:spacing w:after="0" w:line="240" w:lineRule="auto"/>
                  <w:jc w:val="center"/>
                </w:pPr>
              </w:pPrChange>
            </w:pPr>
            <w:del w:id="6319" w:author="Lane, Stefanie" w:date="2023-09-27T17:47:00Z">
              <w:r w:rsidRPr="00C44004" w:rsidDel="00CB6B19">
                <w:rPr>
                  <w:rFonts w:ascii="Calibri" w:eastAsia="Times New Roman" w:hAnsi="Calibri" w:cs="Calibri"/>
                  <w:color w:val="000000"/>
                </w:rPr>
                <w:delText>Sedge</w:delText>
              </w:r>
            </w:del>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48308B42" w:rsidR="00B36617" w:rsidRPr="00C44004" w:rsidDel="00CB6B19" w:rsidRDefault="00B36617">
            <w:pPr>
              <w:rPr>
                <w:del w:id="6320" w:author="Lane, Stefanie" w:date="2023-09-27T17:47:00Z"/>
                <w:rFonts w:ascii="Calibri" w:eastAsia="Times New Roman" w:hAnsi="Calibri" w:cs="Calibri"/>
                <w:color w:val="000000"/>
              </w:rPr>
              <w:pPrChange w:id="6321" w:author="Lane, Stefanie" w:date="2023-09-27T17:47:00Z">
                <w:pPr>
                  <w:spacing w:after="0" w:line="240" w:lineRule="auto"/>
                </w:pPr>
              </w:pPrChange>
            </w:pPr>
            <w:del w:id="6322" w:author="Lane, Stefanie" w:date="2023-09-27T17:47:00Z">
              <w:r w:rsidRPr="00C44004" w:rsidDel="00CB6B19">
                <w:rPr>
                  <w:rFonts w:ascii="Calibri" w:eastAsia="Times New Roman" w:hAnsi="Calibri" w:cs="Calibri"/>
                  <w:color w:val="000000"/>
                </w:rPr>
                <w:delText>Unknown</w:delText>
              </w:r>
            </w:del>
          </w:p>
        </w:tc>
        <w:tc>
          <w:tcPr>
            <w:tcW w:w="3320" w:type="dxa"/>
            <w:tcBorders>
              <w:top w:val="nil"/>
              <w:left w:val="nil"/>
              <w:bottom w:val="single" w:sz="8" w:space="0" w:color="auto"/>
              <w:right w:val="nil"/>
            </w:tcBorders>
            <w:shd w:val="clear" w:color="auto" w:fill="auto"/>
            <w:noWrap/>
            <w:vAlign w:val="bottom"/>
            <w:hideMark/>
          </w:tcPr>
          <w:p w14:paraId="5EC282C7" w14:textId="0A72C409" w:rsidR="00B36617" w:rsidRPr="00C44004" w:rsidDel="00CB6B19" w:rsidRDefault="00B36617">
            <w:pPr>
              <w:rPr>
                <w:del w:id="6323" w:author="Lane, Stefanie" w:date="2023-09-27T17:47:00Z"/>
                <w:rFonts w:ascii="Calibri" w:eastAsia="Times New Roman" w:hAnsi="Calibri" w:cs="Calibri"/>
                <w:i/>
                <w:iCs/>
                <w:color w:val="000000"/>
              </w:rPr>
              <w:pPrChange w:id="6324" w:author="Lane, Stefanie" w:date="2023-09-27T17:47:00Z">
                <w:pPr>
                  <w:spacing w:after="0" w:line="240" w:lineRule="auto"/>
                </w:pPr>
              </w:pPrChange>
            </w:pPr>
            <w:del w:id="6325" w:author="Lane, Stefanie" w:date="2023-09-27T17:47:00Z">
              <w:r w:rsidRPr="00C44004" w:rsidDel="00CB6B19">
                <w:rPr>
                  <w:rFonts w:ascii="Calibri" w:eastAsia="Times New Roman" w:hAnsi="Calibri" w:cs="Calibri"/>
                  <w:i/>
                  <w:iCs/>
                  <w:color w:val="000000"/>
                </w:rPr>
                <w:delText>Galium sp.</w:delText>
              </w:r>
            </w:del>
          </w:p>
        </w:tc>
        <w:tc>
          <w:tcPr>
            <w:tcW w:w="960" w:type="dxa"/>
            <w:tcBorders>
              <w:top w:val="nil"/>
              <w:left w:val="nil"/>
              <w:bottom w:val="single" w:sz="8" w:space="0" w:color="auto"/>
              <w:right w:val="nil"/>
            </w:tcBorders>
            <w:shd w:val="clear" w:color="auto" w:fill="auto"/>
            <w:noWrap/>
            <w:vAlign w:val="bottom"/>
            <w:hideMark/>
          </w:tcPr>
          <w:p w14:paraId="671FFDF5" w14:textId="2FA233A5" w:rsidR="00B36617" w:rsidRPr="00C44004" w:rsidDel="00CB6B19" w:rsidRDefault="00B36617">
            <w:pPr>
              <w:rPr>
                <w:del w:id="6326" w:author="Lane, Stefanie" w:date="2023-09-27T17:47:00Z"/>
                <w:rFonts w:ascii="Calibri" w:eastAsia="Times New Roman" w:hAnsi="Calibri" w:cs="Calibri"/>
                <w:color w:val="000000"/>
              </w:rPr>
              <w:pPrChange w:id="6327" w:author="Lane, Stefanie" w:date="2023-09-27T17:47:00Z">
                <w:pPr>
                  <w:spacing w:after="0" w:line="240" w:lineRule="auto"/>
                  <w:jc w:val="center"/>
                </w:pPr>
              </w:pPrChange>
            </w:pPr>
            <w:del w:id="632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nil"/>
              <w:right w:val="nil"/>
            </w:tcBorders>
            <w:shd w:val="clear" w:color="auto" w:fill="auto"/>
            <w:noWrap/>
            <w:vAlign w:val="bottom"/>
            <w:hideMark/>
          </w:tcPr>
          <w:p w14:paraId="515E8EE6" w14:textId="3F733304" w:rsidR="00B36617" w:rsidRPr="00C44004" w:rsidDel="00CB6B19" w:rsidRDefault="00B36617">
            <w:pPr>
              <w:rPr>
                <w:del w:id="6329" w:author="Lane, Stefanie" w:date="2023-09-27T17:47:00Z"/>
                <w:rFonts w:ascii="Calibri" w:eastAsia="Times New Roman" w:hAnsi="Calibri" w:cs="Calibri"/>
                <w:color w:val="000000"/>
              </w:rPr>
              <w:pPrChange w:id="6330" w:author="Lane, Stefanie" w:date="2023-09-27T17:47:00Z">
                <w:pPr>
                  <w:spacing w:after="0" w:line="240" w:lineRule="auto"/>
                  <w:jc w:val="center"/>
                </w:pPr>
              </w:pPrChange>
            </w:pPr>
            <w:del w:id="633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339CE0CD" w14:textId="5AA24FD8" w:rsidR="00B36617" w:rsidRPr="00C44004" w:rsidDel="00CB6B19" w:rsidRDefault="00B36617">
            <w:pPr>
              <w:rPr>
                <w:del w:id="6332" w:author="Lane, Stefanie" w:date="2023-09-27T17:47:00Z"/>
                <w:rFonts w:ascii="Calibri" w:eastAsia="Times New Roman" w:hAnsi="Calibri" w:cs="Calibri"/>
                <w:color w:val="000000"/>
              </w:rPr>
              <w:pPrChange w:id="6333" w:author="Lane, Stefanie" w:date="2023-09-27T17:47:00Z">
                <w:pPr>
                  <w:spacing w:after="0" w:line="240" w:lineRule="auto"/>
                  <w:jc w:val="center"/>
                </w:pPr>
              </w:pPrChange>
            </w:pPr>
            <w:del w:id="633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243F11D5" w:rsidR="00B36617" w:rsidRPr="00C44004" w:rsidDel="00CB6B19" w:rsidRDefault="00B36617">
            <w:pPr>
              <w:rPr>
                <w:del w:id="6335" w:author="Lane, Stefanie" w:date="2023-09-27T17:47:00Z"/>
                <w:rFonts w:ascii="Calibri" w:eastAsia="Times New Roman" w:hAnsi="Calibri" w:cs="Calibri"/>
                <w:color w:val="000000"/>
              </w:rPr>
              <w:pPrChange w:id="6336" w:author="Lane, Stefanie" w:date="2023-09-27T17:47:00Z">
                <w:pPr>
                  <w:spacing w:after="0" w:line="240" w:lineRule="auto"/>
                  <w:jc w:val="center"/>
                </w:pPr>
              </w:pPrChange>
            </w:pPr>
            <w:del w:id="6337"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14F479BA" w14:textId="577E3B66" w:rsidTr="00D143A8">
        <w:trPr>
          <w:trHeight w:val="290"/>
          <w:del w:id="6338" w:author="Lane, Stefanie" w:date="2023-09-27T17:47:00Z"/>
        </w:trPr>
        <w:tc>
          <w:tcPr>
            <w:tcW w:w="1311" w:type="dxa"/>
            <w:vMerge/>
            <w:tcBorders>
              <w:top w:val="nil"/>
              <w:left w:val="single" w:sz="8" w:space="0" w:color="auto"/>
              <w:bottom w:val="single" w:sz="8" w:space="0" w:color="000000"/>
              <w:right w:val="nil"/>
            </w:tcBorders>
            <w:vAlign w:val="center"/>
            <w:hideMark/>
          </w:tcPr>
          <w:p w14:paraId="3F0816BB" w14:textId="50DF4016" w:rsidR="00B36617" w:rsidRPr="00C44004" w:rsidDel="00CB6B19" w:rsidRDefault="00B36617">
            <w:pPr>
              <w:rPr>
                <w:del w:id="6339" w:author="Lane, Stefanie" w:date="2023-09-27T17:47:00Z"/>
                <w:rFonts w:ascii="Calibri" w:eastAsia="Times New Roman" w:hAnsi="Calibri" w:cs="Calibri"/>
                <w:color w:val="000000"/>
              </w:rPr>
              <w:pPrChange w:id="6340"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6AAF0468" w:rsidR="00B36617" w:rsidRPr="00C44004" w:rsidDel="00CB6B19" w:rsidRDefault="00B36617">
            <w:pPr>
              <w:rPr>
                <w:del w:id="6341" w:author="Lane, Stefanie" w:date="2023-09-27T17:47:00Z"/>
                <w:rFonts w:ascii="Calibri" w:eastAsia="Times New Roman" w:hAnsi="Calibri" w:cs="Calibri"/>
                <w:color w:val="000000"/>
              </w:rPr>
              <w:pPrChange w:id="6342" w:author="Lane, Stefanie" w:date="2023-09-27T17:47:00Z">
                <w:pPr>
                  <w:spacing w:after="0" w:line="240" w:lineRule="auto"/>
                  <w:jc w:val="center"/>
                </w:pPr>
              </w:pPrChange>
            </w:pPr>
            <w:del w:id="6343" w:author="Lane, Stefanie" w:date="2023-09-27T17:47:00Z">
              <w:r w:rsidRPr="00C44004" w:rsidDel="00CB6B19">
                <w:rPr>
                  <w:rFonts w:ascii="Calibri" w:eastAsia="Times New Roman" w:hAnsi="Calibri" w:cs="Calibri"/>
                  <w:color w:val="000000"/>
                </w:rPr>
                <w:delText>Non-native</w:delText>
              </w:r>
            </w:del>
          </w:p>
        </w:tc>
        <w:tc>
          <w:tcPr>
            <w:tcW w:w="3320" w:type="dxa"/>
            <w:tcBorders>
              <w:top w:val="nil"/>
              <w:left w:val="nil"/>
              <w:bottom w:val="nil"/>
              <w:right w:val="nil"/>
            </w:tcBorders>
            <w:shd w:val="clear" w:color="auto" w:fill="auto"/>
            <w:noWrap/>
            <w:vAlign w:val="bottom"/>
            <w:hideMark/>
          </w:tcPr>
          <w:p w14:paraId="680B59BD" w14:textId="249B820E" w:rsidR="00B36617" w:rsidRPr="00C44004" w:rsidDel="00CB6B19" w:rsidRDefault="00B36617">
            <w:pPr>
              <w:rPr>
                <w:del w:id="6344" w:author="Lane, Stefanie" w:date="2023-09-27T17:47:00Z"/>
                <w:rFonts w:ascii="Calibri" w:eastAsia="Times New Roman" w:hAnsi="Calibri" w:cs="Calibri"/>
                <w:i/>
                <w:iCs/>
                <w:color w:val="000000"/>
              </w:rPr>
              <w:pPrChange w:id="6345" w:author="Lane, Stefanie" w:date="2023-09-27T17:47:00Z">
                <w:pPr>
                  <w:spacing w:after="0" w:line="240" w:lineRule="auto"/>
                </w:pPr>
              </w:pPrChange>
            </w:pPr>
            <w:del w:id="6346" w:author="Lane, Stefanie" w:date="2023-09-27T17:47:00Z">
              <w:r w:rsidRPr="00C44004" w:rsidDel="00CB6B19">
                <w:rPr>
                  <w:rFonts w:ascii="Calibri" w:eastAsia="Times New Roman" w:hAnsi="Calibri" w:cs="Calibri"/>
                  <w:i/>
                  <w:iCs/>
                  <w:color w:val="000000"/>
                </w:rPr>
                <w:delText>Alisma plantago aquatica</w:delText>
              </w:r>
            </w:del>
          </w:p>
        </w:tc>
        <w:tc>
          <w:tcPr>
            <w:tcW w:w="960" w:type="dxa"/>
            <w:tcBorders>
              <w:top w:val="nil"/>
              <w:left w:val="nil"/>
              <w:bottom w:val="nil"/>
              <w:right w:val="nil"/>
            </w:tcBorders>
            <w:shd w:val="clear" w:color="auto" w:fill="auto"/>
            <w:noWrap/>
            <w:vAlign w:val="bottom"/>
            <w:hideMark/>
          </w:tcPr>
          <w:p w14:paraId="167EA385" w14:textId="2D4ACF12" w:rsidR="00B36617" w:rsidRPr="00C44004" w:rsidDel="00CB6B19" w:rsidRDefault="00B36617">
            <w:pPr>
              <w:rPr>
                <w:del w:id="6347" w:author="Lane, Stefanie" w:date="2023-09-27T17:47:00Z"/>
                <w:rFonts w:ascii="Calibri" w:eastAsia="Times New Roman" w:hAnsi="Calibri" w:cs="Calibri"/>
                <w:color w:val="000000"/>
              </w:rPr>
              <w:pPrChange w:id="6348" w:author="Lane, Stefanie" w:date="2023-09-27T17:47:00Z">
                <w:pPr>
                  <w:spacing w:after="0" w:line="240" w:lineRule="auto"/>
                  <w:jc w:val="center"/>
                </w:pPr>
              </w:pPrChange>
            </w:pPr>
            <w:del w:id="6349" w:author="Lane, Stefanie" w:date="2023-09-27T17:47:00Z">
              <w:r w:rsidRPr="00C44004" w:rsidDel="00CB6B19">
                <w:rPr>
                  <w:rFonts w:ascii="Calibri" w:eastAsia="Times New Roman" w:hAnsi="Calibri" w:cs="Calibri"/>
                  <w:color w:val="000000"/>
                </w:rPr>
                <w:delText>0.4</w:delText>
              </w:r>
            </w:del>
          </w:p>
        </w:tc>
        <w:tc>
          <w:tcPr>
            <w:tcW w:w="960" w:type="dxa"/>
            <w:tcBorders>
              <w:top w:val="single" w:sz="8" w:space="0" w:color="auto"/>
              <w:left w:val="nil"/>
              <w:bottom w:val="nil"/>
              <w:right w:val="nil"/>
            </w:tcBorders>
            <w:shd w:val="clear" w:color="auto" w:fill="auto"/>
            <w:noWrap/>
            <w:vAlign w:val="bottom"/>
            <w:hideMark/>
          </w:tcPr>
          <w:p w14:paraId="1353E276" w14:textId="798EC41D" w:rsidR="00B36617" w:rsidRPr="00C44004" w:rsidDel="00CB6B19" w:rsidRDefault="00B36617">
            <w:pPr>
              <w:rPr>
                <w:del w:id="6350" w:author="Lane, Stefanie" w:date="2023-09-27T17:47:00Z"/>
                <w:rFonts w:ascii="Calibri" w:eastAsia="Times New Roman" w:hAnsi="Calibri" w:cs="Calibri"/>
                <w:color w:val="000000"/>
              </w:rPr>
              <w:pPrChange w:id="6351" w:author="Lane, Stefanie" w:date="2023-09-27T17:47:00Z">
                <w:pPr>
                  <w:spacing w:after="0" w:line="240" w:lineRule="auto"/>
                  <w:jc w:val="center"/>
                </w:pPr>
              </w:pPrChange>
            </w:pPr>
            <w:del w:id="635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142384BD" w14:textId="1826B6D7" w:rsidR="00B36617" w:rsidRPr="00C44004" w:rsidDel="00CB6B19" w:rsidRDefault="00B36617">
            <w:pPr>
              <w:rPr>
                <w:del w:id="6353" w:author="Lane, Stefanie" w:date="2023-09-27T17:47:00Z"/>
                <w:rFonts w:ascii="Calibri" w:eastAsia="Times New Roman" w:hAnsi="Calibri" w:cs="Calibri"/>
                <w:color w:val="000000"/>
              </w:rPr>
              <w:pPrChange w:id="6354" w:author="Lane, Stefanie" w:date="2023-09-27T17:47:00Z">
                <w:pPr>
                  <w:spacing w:after="0" w:line="240" w:lineRule="auto"/>
                  <w:jc w:val="center"/>
                </w:pPr>
              </w:pPrChange>
            </w:pPr>
            <w:del w:id="6355"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nil"/>
              <w:right w:val="single" w:sz="8" w:space="0" w:color="auto"/>
            </w:tcBorders>
            <w:shd w:val="clear" w:color="auto" w:fill="auto"/>
            <w:noWrap/>
            <w:vAlign w:val="bottom"/>
            <w:hideMark/>
          </w:tcPr>
          <w:p w14:paraId="31A7FF28" w14:textId="7B611C0E" w:rsidR="00B36617" w:rsidRPr="00C44004" w:rsidDel="00CB6B19" w:rsidRDefault="00B36617">
            <w:pPr>
              <w:rPr>
                <w:del w:id="6356" w:author="Lane, Stefanie" w:date="2023-09-27T17:47:00Z"/>
                <w:rFonts w:ascii="Calibri" w:eastAsia="Times New Roman" w:hAnsi="Calibri" w:cs="Calibri"/>
                <w:color w:val="000000"/>
              </w:rPr>
              <w:pPrChange w:id="6357" w:author="Lane, Stefanie" w:date="2023-09-27T17:47:00Z">
                <w:pPr>
                  <w:spacing w:after="0" w:line="240" w:lineRule="auto"/>
                  <w:jc w:val="center"/>
                </w:pPr>
              </w:pPrChange>
            </w:pPr>
            <w:del w:id="6358"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23D209E7" w14:textId="6655B33D" w:rsidTr="00D143A8">
        <w:trPr>
          <w:trHeight w:val="290"/>
          <w:del w:id="6359" w:author="Lane, Stefanie" w:date="2023-09-27T17:47:00Z"/>
        </w:trPr>
        <w:tc>
          <w:tcPr>
            <w:tcW w:w="1311" w:type="dxa"/>
            <w:vMerge/>
            <w:tcBorders>
              <w:top w:val="nil"/>
              <w:left w:val="single" w:sz="8" w:space="0" w:color="auto"/>
              <w:bottom w:val="single" w:sz="8" w:space="0" w:color="000000"/>
              <w:right w:val="nil"/>
            </w:tcBorders>
            <w:vAlign w:val="center"/>
            <w:hideMark/>
          </w:tcPr>
          <w:p w14:paraId="01EE8008" w14:textId="20B98AB4" w:rsidR="00B36617" w:rsidRPr="00C44004" w:rsidDel="00CB6B19" w:rsidRDefault="00B36617">
            <w:pPr>
              <w:rPr>
                <w:del w:id="6360" w:author="Lane, Stefanie" w:date="2023-09-27T17:47:00Z"/>
                <w:rFonts w:ascii="Calibri" w:eastAsia="Times New Roman" w:hAnsi="Calibri" w:cs="Calibri"/>
                <w:color w:val="000000"/>
              </w:rPr>
              <w:pPrChange w:id="636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5B273DF" w14:textId="090ADC48" w:rsidR="00B36617" w:rsidRPr="00C44004" w:rsidDel="00CB6B19" w:rsidRDefault="00B36617">
            <w:pPr>
              <w:rPr>
                <w:del w:id="6362" w:author="Lane, Stefanie" w:date="2023-09-27T17:47:00Z"/>
                <w:rFonts w:ascii="Calibri" w:eastAsia="Times New Roman" w:hAnsi="Calibri" w:cs="Calibri"/>
                <w:color w:val="000000"/>
              </w:rPr>
              <w:pPrChange w:id="636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32E8E99C" w:rsidR="00B36617" w:rsidRPr="00C44004" w:rsidDel="00CB6B19" w:rsidRDefault="00B36617">
            <w:pPr>
              <w:rPr>
                <w:del w:id="6364" w:author="Lane, Stefanie" w:date="2023-09-27T17:47:00Z"/>
                <w:rFonts w:ascii="Calibri" w:eastAsia="Times New Roman" w:hAnsi="Calibri" w:cs="Calibri"/>
                <w:i/>
                <w:iCs/>
                <w:color w:val="000000"/>
              </w:rPr>
              <w:pPrChange w:id="6365" w:author="Lane, Stefanie" w:date="2023-09-27T17:47:00Z">
                <w:pPr>
                  <w:spacing w:after="0" w:line="240" w:lineRule="auto"/>
                </w:pPr>
              </w:pPrChange>
            </w:pPr>
            <w:del w:id="6366" w:author="Lane, Stefanie" w:date="2023-09-27T17:47:00Z">
              <w:r w:rsidRPr="00C44004" w:rsidDel="00CB6B19">
                <w:rPr>
                  <w:rFonts w:ascii="Calibri" w:eastAsia="Times New Roman" w:hAnsi="Calibri" w:cs="Calibri"/>
                  <w:i/>
                  <w:iCs/>
                  <w:color w:val="000000"/>
                </w:rPr>
                <w:delText>Myosotis scorpioides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1899267F" w:rsidR="00B36617" w:rsidRPr="00C44004" w:rsidDel="00CB6B19" w:rsidRDefault="00B36617">
            <w:pPr>
              <w:rPr>
                <w:del w:id="6367" w:author="Lane, Stefanie" w:date="2023-09-27T17:47:00Z"/>
                <w:rFonts w:ascii="Calibri" w:eastAsia="Times New Roman" w:hAnsi="Calibri" w:cs="Calibri"/>
                <w:color w:val="000000"/>
              </w:rPr>
              <w:pPrChange w:id="6368" w:author="Lane, Stefanie" w:date="2023-09-27T17:47:00Z">
                <w:pPr>
                  <w:spacing w:after="0" w:line="240" w:lineRule="auto"/>
                  <w:jc w:val="center"/>
                </w:pPr>
              </w:pPrChange>
            </w:pPr>
            <w:del w:id="6369"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660675CA" w:rsidR="00B36617" w:rsidRPr="00C44004" w:rsidDel="00CB6B19" w:rsidRDefault="00B36617">
            <w:pPr>
              <w:rPr>
                <w:del w:id="6370" w:author="Lane, Stefanie" w:date="2023-09-27T17:47:00Z"/>
                <w:rFonts w:ascii="Calibri" w:eastAsia="Times New Roman" w:hAnsi="Calibri" w:cs="Calibri"/>
                <w:color w:val="000000"/>
              </w:rPr>
              <w:pPrChange w:id="6371" w:author="Lane, Stefanie" w:date="2023-09-27T17:47:00Z">
                <w:pPr>
                  <w:spacing w:after="0" w:line="240" w:lineRule="auto"/>
                  <w:jc w:val="center"/>
                </w:pPr>
              </w:pPrChange>
            </w:pPr>
            <w:del w:id="6372"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0BF48F10" w:rsidR="00B36617" w:rsidRPr="00C44004" w:rsidDel="00CB6B19" w:rsidRDefault="00B36617">
            <w:pPr>
              <w:rPr>
                <w:del w:id="6373" w:author="Lane, Stefanie" w:date="2023-09-27T17:47:00Z"/>
                <w:rFonts w:ascii="Calibri" w:eastAsia="Times New Roman" w:hAnsi="Calibri" w:cs="Calibri"/>
                <w:color w:val="000000"/>
              </w:rPr>
              <w:pPrChange w:id="6374" w:author="Lane, Stefanie" w:date="2023-09-27T17:47:00Z">
                <w:pPr>
                  <w:spacing w:after="0" w:line="240" w:lineRule="auto"/>
                  <w:jc w:val="center"/>
                </w:pPr>
              </w:pPrChange>
            </w:pPr>
            <w:del w:id="6375"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4E712999" w:rsidR="00B36617" w:rsidRPr="00C44004" w:rsidDel="00CB6B19" w:rsidRDefault="00B36617">
            <w:pPr>
              <w:rPr>
                <w:del w:id="6376" w:author="Lane, Stefanie" w:date="2023-09-27T17:47:00Z"/>
                <w:rFonts w:ascii="Calibri" w:eastAsia="Times New Roman" w:hAnsi="Calibri" w:cs="Calibri"/>
                <w:color w:val="000000"/>
              </w:rPr>
              <w:pPrChange w:id="6377" w:author="Lane, Stefanie" w:date="2023-09-27T17:47:00Z">
                <w:pPr>
                  <w:spacing w:after="0" w:line="240" w:lineRule="auto"/>
                  <w:jc w:val="center"/>
                </w:pPr>
              </w:pPrChange>
            </w:pPr>
            <w:del w:id="6378"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7C2DDB07" w14:textId="38C59F32" w:rsidTr="00D143A8">
        <w:trPr>
          <w:trHeight w:val="290"/>
          <w:del w:id="6379" w:author="Lane, Stefanie" w:date="2023-09-27T17:47:00Z"/>
        </w:trPr>
        <w:tc>
          <w:tcPr>
            <w:tcW w:w="1311" w:type="dxa"/>
            <w:vMerge/>
            <w:tcBorders>
              <w:top w:val="nil"/>
              <w:left w:val="single" w:sz="8" w:space="0" w:color="auto"/>
              <w:bottom w:val="single" w:sz="8" w:space="0" w:color="000000"/>
              <w:right w:val="nil"/>
            </w:tcBorders>
            <w:vAlign w:val="center"/>
            <w:hideMark/>
          </w:tcPr>
          <w:p w14:paraId="3A356876" w14:textId="00CA1124" w:rsidR="00B36617" w:rsidRPr="00C44004" w:rsidDel="00CB6B19" w:rsidRDefault="00B36617">
            <w:pPr>
              <w:rPr>
                <w:del w:id="6380" w:author="Lane, Stefanie" w:date="2023-09-27T17:47:00Z"/>
                <w:rFonts w:ascii="Calibri" w:eastAsia="Times New Roman" w:hAnsi="Calibri" w:cs="Calibri"/>
                <w:color w:val="000000"/>
              </w:rPr>
              <w:pPrChange w:id="638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DF541B9" w14:textId="63004DB8" w:rsidR="00B36617" w:rsidRPr="00C44004" w:rsidDel="00CB6B19" w:rsidRDefault="00B36617">
            <w:pPr>
              <w:rPr>
                <w:del w:id="6382" w:author="Lane, Stefanie" w:date="2023-09-27T17:47:00Z"/>
                <w:rFonts w:ascii="Calibri" w:eastAsia="Times New Roman" w:hAnsi="Calibri" w:cs="Calibri"/>
                <w:color w:val="000000"/>
              </w:rPr>
              <w:pPrChange w:id="638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4E71B4B" w14:textId="635220E9" w:rsidR="00B36617" w:rsidRPr="00C44004" w:rsidDel="00CB6B19" w:rsidRDefault="00B36617">
            <w:pPr>
              <w:rPr>
                <w:del w:id="6384" w:author="Lane, Stefanie" w:date="2023-09-27T17:47:00Z"/>
                <w:rFonts w:ascii="Calibri" w:eastAsia="Times New Roman" w:hAnsi="Calibri" w:cs="Calibri"/>
                <w:i/>
                <w:iCs/>
                <w:color w:val="000000"/>
              </w:rPr>
              <w:pPrChange w:id="6385" w:author="Lane, Stefanie" w:date="2023-09-27T17:47:00Z">
                <w:pPr>
                  <w:spacing w:after="0" w:line="240" w:lineRule="auto"/>
                </w:pPr>
              </w:pPrChange>
            </w:pPr>
            <w:del w:id="6386" w:author="Lane, Stefanie" w:date="2023-09-27T17:47:00Z">
              <w:r w:rsidRPr="00C44004" w:rsidDel="00CB6B19">
                <w:rPr>
                  <w:rFonts w:ascii="Calibri" w:eastAsia="Times New Roman" w:hAnsi="Calibri" w:cs="Calibri"/>
                  <w:i/>
                  <w:iCs/>
                  <w:color w:val="000000"/>
                </w:rPr>
                <w:delText>Agrostis stolonifera</w:delText>
              </w:r>
            </w:del>
          </w:p>
        </w:tc>
        <w:tc>
          <w:tcPr>
            <w:tcW w:w="960" w:type="dxa"/>
            <w:tcBorders>
              <w:top w:val="nil"/>
              <w:left w:val="nil"/>
              <w:bottom w:val="nil"/>
              <w:right w:val="nil"/>
            </w:tcBorders>
            <w:shd w:val="clear" w:color="auto" w:fill="auto"/>
            <w:noWrap/>
            <w:vAlign w:val="bottom"/>
            <w:hideMark/>
          </w:tcPr>
          <w:p w14:paraId="210ED1DB" w14:textId="12DA361F" w:rsidR="00B36617" w:rsidRPr="00C44004" w:rsidDel="00CB6B19" w:rsidRDefault="00B36617">
            <w:pPr>
              <w:rPr>
                <w:del w:id="6387" w:author="Lane, Stefanie" w:date="2023-09-27T17:47:00Z"/>
                <w:rFonts w:ascii="Calibri" w:eastAsia="Times New Roman" w:hAnsi="Calibri" w:cs="Calibri"/>
                <w:color w:val="000000"/>
              </w:rPr>
              <w:pPrChange w:id="6388" w:author="Lane, Stefanie" w:date="2023-09-27T17:47:00Z">
                <w:pPr>
                  <w:spacing w:after="0" w:line="240" w:lineRule="auto"/>
                  <w:jc w:val="center"/>
                </w:pPr>
              </w:pPrChange>
            </w:pPr>
            <w:del w:id="6389" w:author="Lane, Stefanie" w:date="2023-09-27T17:47:00Z">
              <w:r w:rsidRPr="00C44004" w:rsidDel="00CB6B19">
                <w:rPr>
                  <w:rFonts w:ascii="Calibri" w:eastAsia="Times New Roman" w:hAnsi="Calibri" w:cs="Calibri"/>
                  <w:color w:val="000000"/>
                </w:rPr>
                <w:delText>1.9</w:delText>
              </w:r>
            </w:del>
          </w:p>
        </w:tc>
        <w:tc>
          <w:tcPr>
            <w:tcW w:w="960" w:type="dxa"/>
            <w:tcBorders>
              <w:top w:val="nil"/>
              <w:left w:val="nil"/>
              <w:bottom w:val="nil"/>
              <w:right w:val="nil"/>
            </w:tcBorders>
            <w:shd w:val="clear" w:color="auto" w:fill="auto"/>
            <w:noWrap/>
            <w:vAlign w:val="bottom"/>
            <w:hideMark/>
          </w:tcPr>
          <w:p w14:paraId="50958E95" w14:textId="3819BB68" w:rsidR="00B36617" w:rsidRPr="00C44004" w:rsidDel="00CB6B19" w:rsidRDefault="00B36617">
            <w:pPr>
              <w:rPr>
                <w:del w:id="6390" w:author="Lane, Stefanie" w:date="2023-09-27T17:47:00Z"/>
                <w:rFonts w:ascii="Calibri" w:eastAsia="Times New Roman" w:hAnsi="Calibri" w:cs="Calibri"/>
                <w:color w:val="000000"/>
              </w:rPr>
              <w:pPrChange w:id="6391" w:author="Lane, Stefanie" w:date="2023-09-27T17:47:00Z">
                <w:pPr>
                  <w:spacing w:after="0" w:line="240" w:lineRule="auto"/>
                  <w:jc w:val="center"/>
                </w:pPr>
              </w:pPrChange>
            </w:pPr>
            <w:del w:id="6392" w:author="Lane, Stefanie" w:date="2023-09-27T17:47:00Z">
              <w:r w:rsidRPr="00C44004" w:rsidDel="00CB6B19">
                <w:rPr>
                  <w:rFonts w:ascii="Calibri" w:eastAsia="Times New Roman" w:hAnsi="Calibri" w:cs="Calibri"/>
                  <w:color w:val="000000"/>
                </w:rPr>
                <w:delText>2.3</w:delText>
              </w:r>
            </w:del>
          </w:p>
        </w:tc>
        <w:tc>
          <w:tcPr>
            <w:tcW w:w="960" w:type="dxa"/>
            <w:tcBorders>
              <w:top w:val="nil"/>
              <w:left w:val="nil"/>
              <w:bottom w:val="nil"/>
              <w:right w:val="nil"/>
            </w:tcBorders>
            <w:shd w:val="clear" w:color="auto" w:fill="auto"/>
            <w:noWrap/>
            <w:vAlign w:val="bottom"/>
            <w:hideMark/>
          </w:tcPr>
          <w:p w14:paraId="148BC3AC" w14:textId="3B390253" w:rsidR="00B36617" w:rsidRPr="00C44004" w:rsidDel="00CB6B19" w:rsidRDefault="00B36617">
            <w:pPr>
              <w:rPr>
                <w:del w:id="6393" w:author="Lane, Stefanie" w:date="2023-09-27T17:47:00Z"/>
                <w:rFonts w:ascii="Calibri" w:eastAsia="Times New Roman" w:hAnsi="Calibri" w:cs="Calibri"/>
                <w:color w:val="000000"/>
              </w:rPr>
              <w:pPrChange w:id="6394" w:author="Lane, Stefanie" w:date="2023-09-27T17:47:00Z">
                <w:pPr>
                  <w:spacing w:after="0" w:line="240" w:lineRule="auto"/>
                  <w:jc w:val="center"/>
                </w:pPr>
              </w:pPrChange>
            </w:pPr>
            <w:del w:id="6395" w:author="Lane, Stefanie" w:date="2023-09-27T17:47:00Z">
              <w:r w:rsidRPr="00C44004" w:rsidDel="00CB6B19">
                <w:rPr>
                  <w:rFonts w:ascii="Calibri" w:eastAsia="Times New Roman" w:hAnsi="Calibri" w:cs="Calibri"/>
                  <w:color w:val="000000"/>
                </w:rPr>
                <w:delText>1.3</w:delText>
              </w:r>
            </w:del>
          </w:p>
        </w:tc>
        <w:tc>
          <w:tcPr>
            <w:tcW w:w="1560" w:type="dxa"/>
            <w:tcBorders>
              <w:top w:val="nil"/>
              <w:left w:val="nil"/>
              <w:bottom w:val="nil"/>
              <w:right w:val="single" w:sz="8" w:space="0" w:color="auto"/>
            </w:tcBorders>
            <w:shd w:val="clear" w:color="auto" w:fill="auto"/>
            <w:noWrap/>
            <w:vAlign w:val="bottom"/>
            <w:hideMark/>
          </w:tcPr>
          <w:p w14:paraId="50DE5348" w14:textId="4877D8D1" w:rsidR="00B36617" w:rsidRPr="00C44004" w:rsidDel="00CB6B19" w:rsidRDefault="00B36617">
            <w:pPr>
              <w:rPr>
                <w:del w:id="6396" w:author="Lane, Stefanie" w:date="2023-09-27T17:47:00Z"/>
                <w:rFonts w:ascii="Calibri" w:eastAsia="Times New Roman" w:hAnsi="Calibri" w:cs="Calibri"/>
                <w:color w:val="000000"/>
              </w:rPr>
              <w:pPrChange w:id="6397" w:author="Lane, Stefanie" w:date="2023-09-27T17:47:00Z">
                <w:pPr>
                  <w:spacing w:after="0" w:line="240" w:lineRule="auto"/>
                  <w:jc w:val="center"/>
                </w:pPr>
              </w:pPrChange>
            </w:pPr>
            <w:del w:id="6398" w:author="Lane, Stefanie" w:date="2023-09-27T17:47:00Z">
              <w:r w:rsidRPr="00C44004" w:rsidDel="00CB6B19">
                <w:rPr>
                  <w:rFonts w:ascii="Calibri" w:eastAsia="Times New Roman" w:hAnsi="Calibri" w:cs="Calibri"/>
                  <w:color w:val="000000"/>
                </w:rPr>
                <w:delText>-</w:delText>
              </w:r>
            </w:del>
          </w:p>
        </w:tc>
      </w:tr>
      <w:tr w:rsidR="00B36617" w:rsidRPr="00C44004" w:rsidDel="00CB6B19" w14:paraId="7B6DAF87" w14:textId="166F6C63" w:rsidTr="00D143A8">
        <w:trPr>
          <w:trHeight w:val="290"/>
          <w:del w:id="6399" w:author="Lane, Stefanie" w:date="2023-09-27T17:47:00Z"/>
        </w:trPr>
        <w:tc>
          <w:tcPr>
            <w:tcW w:w="1311" w:type="dxa"/>
            <w:vMerge/>
            <w:tcBorders>
              <w:top w:val="nil"/>
              <w:left w:val="single" w:sz="8" w:space="0" w:color="auto"/>
              <w:bottom w:val="single" w:sz="8" w:space="0" w:color="000000"/>
              <w:right w:val="nil"/>
            </w:tcBorders>
            <w:vAlign w:val="center"/>
            <w:hideMark/>
          </w:tcPr>
          <w:p w14:paraId="06388EA3" w14:textId="10790FC4" w:rsidR="00B36617" w:rsidRPr="00C44004" w:rsidDel="00CB6B19" w:rsidRDefault="00B36617">
            <w:pPr>
              <w:rPr>
                <w:del w:id="6400" w:author="Lane, Stefanie" w:date="2023-09-27T17:47:00Z"/>
                <w:rFonts w:ascii="Calibri" w:eastAsia="Times New Roman" w:hAnsi="Calibri" w:cs="Calibri"/>
                <w:color w:val="000000"/>
              </w:rPr>
              <w:pPrChange w:id="640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2C4B6B1" w14:textId="0F5E9A70" w:rsidR="00B36617" w:rsidRPr="00C44004" w:rsidDel="00CB6B19" w:rsidRDefault="00B36617">
            <w:pPr>
              <w:rPr>
                <w:del w:id="6402" w:author="Lane, Stefanie" w:date="2023-09-27T17:47:00Z"/>
                <w:rFonts w:ascii="Calibri" w:eastAsia="Times New Roman" w:hAnsi="Calibri" w:cs="Calibri"/>
                <w:color w:val="000000"/>
              </w:rPr>
              <w:pPrChange w:id="640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24BF8C35" w:rsidR="00B36617" w:rsidRPr="00C44004" w:rsidDel="00CB6B19" w:rsidRDefault="00B36617">
            <w:pPr>
              <w:rPr>
                <w:del w:id="6404" w:author="Lane, Stefanie" w:date="2023-09-27T17:47:00Z"/>
                <w:rFonts w:ascii="Calibri" w:eastAsia="Times New Roman" w:hAnsi="Calibri" w:cs="Calibri"/>
                <w:i/>
                <w:iCs/>
                <w:color w:val="000000"/>
              </w:rPr>
              <w:pPrChange w:id="6405" w:author="Lane, Stefanie" w:date="2023-09-27T17:47:00Z">
                <w:pPr>
                  <w:spacing w:after="0" w:line="240" w:lineRule="auto"/>
                </w:pPr>
              </w:pPrChange>
            </w:pPr>
            <w:del w:id="6406" w:author="Lane, Stefanie" w:date="2023-09-27T17:47:00Z">
              <w:r w:rsidRPr="00C44004" w:rsidDel="00CB6B19">
                <w:rPr>
                  <w:rFonts w:ascii="Calibri" w:eastAsia="Times New Roman" w:hAnsi="Calibri" w:cs="Calibri"/>
                  <w:i/>
                  <w:iCs/>
                  <w:color w:val="000000"/>
                </w:rPr>
                <w:delText>Lythrum salicaria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3D117CF7" w:rsidR="00B36617" w:rsidRPr="00C44004" w:rsidDel="00CB6B19" w:rsidRDefault="00B36617">
            <w:pPr>
              <w:rPr>
                <w:del w:id="6407" w:author="Lane, Stefanie" w:date="2023-09-27T17:47:00Z"/>
                <w:rFonts w:ascii="Calibri" w:eastAsia="Times New Roman" w:hAnsi="Calibri" w:cs="Calibri"/>
                <w:color w:val="000000"/>
              </w:rPr>
              <w:pPrChange w:id="6408" w:author="Lane, Stefanie" w:date="2023-09-27T17:47:00Z">
                <w:pPr>
                  <w:spacing w:after="0" w:line="240" w:lineRule="auto"/>
                  <w:jc w:val="center"/>
                </w:pPr>
              </w:pPrChange>
            </w:pPr>
            <w:del w:id="6409"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41856106" w:rsidR="00B36617" w:rsidRPr="00C44004" w:rsidDel="00CB6B19" w:rsidRDefault="00B36617">
            <w:pPr>
              <w:rPr>
                <w:del w:id="6410" w:author="Lane, Stefanie" w:date="2023-09-27T17:47:00Z"/>
                <w:rFonts w:ascii="Calibri" w:eastAsia="Times New Roman" w:hAnsi="Calibri" w:cs="Calibri"/>
                <w:color w:val="000000"/>
              </w:rPr>
              <w:pPrChange w:id="6411" w:author="Lane, Stefanie" w:date="2023-09-27T17:47:00Z">
                <w:pPr>
                  <w:spacing w:after="0" w:line="240" w:lineRule="auto"/>
                  <w:jc w:val="center"/>
                </w:pPr>
              </w:pPrChange>
            </w:pPr>
            <w:del w:id="6412"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414A4CDA" w:rsidR="00B36617" w:rsidRPr="00C44004" w:rsidDel="00CB6B19" w:rsidRDefault="00B36617">
            <w:pPr>
              <w:rPr>
                <w:del w:id="6413" w:author="Lane, Stefanie" w:date="2023-09-27T17:47:00Z"/>
                <w:rFonts w:ascii="Calibri" w:eastAsia="Times New Roman" w:hAnsi="Calibri" w:cs="Calibri"/>
                <w:color w:val="000000"/>
              </w:rPr>
              <w:pPrChange w:id="6414" w:author="Lane, Stefanie" w:date="2023-09-27T17:47:00Z">
                <w:pPr>
                  <w:spacing w:after="0" w:line="240" w:lineRule="auto"/>
                  <w:jc w:val="center"/>
                </w:pPr>
              </w:pPrChange>
            </w:pPr>
            <w:del w:id="6415" w:author="Lane, Stefanie" w:date="2023-09-27T17:47:00Z">
              <w:r w:rsidRPr="00C44004" w:rsidDel="00CB6B19">
                <w:rPr>
                  <w:rFonts w:ascii="Calibri" w:eastAsia="Times New Roman" w:hAnsi="Calibri" w:cs="Calibri"/>
                  <w:color w:val="000000"/>
                </w:rPr>
                <w:delText>0.4</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0F2B97E9" w:rsidR="00B36617" w:rsidRPr="00C44004" w:rsidDel="00CB6B19" w:rsidRDefault="00B36617">
            <w:pPr>
              <w:rPr>
                <w:del w:id="6416" w:author="Lane, Stefanie" w:date="2023-09-27T17:47:00Z"/>
                <w:rFonts w:ascii="Calibri" w:eastAsia="Times New Roman" w:hAnsi="Calibri" w:cs="Calibri"/>
                <w:color w:val="000000"/>
              </w:rPr>
              <w:pPrChange w:id="6417" w:author="Lane, Stefanie" w:date="2023-09-27T17:47:00Z">
                <w:pPr>
                  <w:spacing w:after="0" w:line="240" w:lineRule="auto"/>
                  <w:jc w:val="center"/>
                </w:pPr>
              </w:pPrChange>
            </w:pPr>
            <w:del w:id="6418" w:author="Lane, Stefanie" w:date="2023-09-27T17:47:00Z">
              <w:r w:rsidRPr="00C44004" w:rsidDel="00CB6B19">
                <w:rPr>
                  <w:rFonts w:ascii="Calibri" w:eastAsia="Times New Roman" w:hAnsi="Calibri" w:cs="Calibri"/>
                  <w:color w:val="000000"/>
                </w:rPr>
                <w:delText>+</w:delText>
              </w:r>
            </w:del>
          </w:p>
        </w:tc>
      </w:tr>
      <w:tr w:rsidR="00B36617" w:rsidRPr="00C44004" w:rsidDel="00CB6B19" w14:paraId="3CBC9F89" w14:textId="69DDF76F" w:rsidTr="00D143A8">
        <w:trPr>
          <w:trHeight w:val="290"/>
          <w:del w:id="6419" w:author="Lane, Stefanie" w:date="2023-09-27T17:47:00Z"/>
        </w:trPr>
        <w:tc>
          <w:tcPr>
            <w:tcW w:w="1311" w:type="dxa"/>
            <w:vMerge/>
            <w:tcBorders>
              <w:top w:val="nil"/>
              <w:left w:val="single" w:sz="8" w:space="0" w:color="auto"/>
              <w:bottom w:val="single" w:sz="8" w:space="0" w:color="000000"/>
              <w:right w:val="nil"/>
            </w:tcBorders>
            <w:vAlign w:val="center"/>
            <w:hideMark/>
          </w:tcPr>
          <w:p w14:paraId="39F3C8ED" w14:textId="4B9DC1EB" w:rsidR="00B36617" w:rsidRPr="00C44004" w:rsidDel="00CB6B19" w:rsidRDefault="00B36617">
            <w:pPr>
              <w:rPr>
                <w:del w:id="6420" w:author="Lane, Stefanie" w:date="2023-09-27T17:47:00Z"/>
                <w:rFonts w:ascii="Calibri" w:eastAsia="Times New Roman" w:hAnsi="Calibri" w:cs="Calibri"/>
                <w:color w:val="000000"/>
              </w:rPr>
              <w:pPrChange w:id="642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87001BD" w14:textId="7E2537CC" w:rsidR="00B36617" w:rsidRPr="00C44004" w:rsidDel="00CB6B19" w:rsidRDefault="00B36617">
            <w:pPr>
              <w:rPr>
                <w:del w:id="6422" w:author="Lane, Stefanie" w:date="2023-09-27T17:47:00Z"/>
                <w:rFonts w:ascii="Calibri" w:eastAsia="Times New Roman" w:hAnsi="Calibri" w:cs="Calibri"/>
                <w:color w:val="000000"/>
              </w:rPr>
              <w:pPrChange w:id="642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BFFA11A" w14:textId="7FA2A56C" w:rsidR="00B36617" w:rsidRPr="00C44004" w:rsidDel="00CB6B19" w:rsidRDefault="00B678A8">
            <w:pPr>
              <w:rPr>
                <w:del w:id="6424" w:author="Lane, Stefanie" w:date="2023-09-27T17:47:00Z"/>
                <w:rFonts w:ascii="Calibri" w:eastAsia="Times New Roman" w:hAnsi="Calibri" w:cs="Calibri"/>
                <w:i/>
                <w:iCs/>
                <w:color w:val="000000"/>
              </w:rPr>
              <w:pPrChange w:id="6425" w:author="Lane, Stefanie" w:date="2023-09-27T17:47:00Z">
                <w:pPr>
                  <w:spacing w:after="0" w:line="240" w:lineRule="auto"/>
                </w:pPr>
              </w:pPrChange>
            </w:pPr>
            <w:del w:id="6426" w:author="Lane, Stefanie" w:date="2023-09-27T17:47:00Z">
              <w:r w:rsidDel="00CB6B19">
                <w:rPr>
                  <w:rFonts w:ascii="Calibri" w:eastAsia="Times New Roman" w:hAnsi="Calibri" w:cs="Calibri"/>
                  <w:i/>
                  <w:iCs/>
                  <w:color w:val="000000"/>
                </w:rPr>
                <w:delText>Schedonorus arundinaceus</w:delText>
              </w:r>
            </w:del>
          </w:p>
        </w:tc>
        <w:tc>
          <w:tcPr>
            <w:tcW w:w="960" w:type="dxa"/>
            <w:tcBorders>
              <w:top w:val="nil"/>
              <w:left w:val="nil"/>
              <w:bottom w:val="nil"/>
              <w:right w:val="nil"/>
            </w:tcBorders>
            <w:shd w:val="clear" w:color="auto" w:fill="auto"/>
            <w:noWrap/>
            <w:vAlign w:val="bottom"/>
            <w:hideMark/>
          </w:tcPr>
          <w:p w14:paraId="78D43C6E" w14:textId="310225BE" w:rsidR="00B36617" w:rsidRPr="00C44004" w:rsidDel="00CB6B19" w:rsidRDefault="00B36617">
            <w:pPr>
              <w:rPr>
                <w:del w:id="6427" w:author="Lane, Stefanie" w:date="2023-09-27T17:47:00Z"/>
                <w:rFonts w:ascii="Calibri" w:eastAsia="Times New Roman" w:hAnsi="Calibri" w:cs="Calibri"/>
                <w:color w:val="000000"/>
              </w:rPr>
              <w:pPrChange w:id="6428" w:author="Lane, Stefanie" w:date="2023-09-27T17:47:00Z">
                <w:pPr>
                  <w:spacing w:after="0" w:line="240" w:lineRule="auto"/>
                  <w:jc w:val="center"/>
                </w:pPr>
              </w:pPrChange>
            </w:pPr>
            <w:del w:id="6429"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011F4DF0" w14:textId="4642E81F" w:rsidR="00B36617" w:rsidRPr="00C44004" w:rsidDel="00CB6B19" w:rsidRDefault="00B36617">
            <w:pPr>
              <w:rPr>
                <w:del w:id="6430" w:author="Lane, Stefanie" w:date="2023-09-27T17:47:00Z"/>
                <w:rFonts w:ascii="Calibri" w:eastAsia="Times New Roman" w:hAnsi="Calibri" w:cs="Calibri"/>
                <w:color w:val="000000"/>
              </w:rPr>
              <w:pPrChange w:id="6431" w:author="Lane, Stefanie" w:date="2023-09-27T17:47:00Z">
                <w:pPr>
                  <w:spacing w:after="0" w:line="240" w:lineRule="auto"/>
                  <w:jc w:val="center"/>
                </w:pPr>
              </w:pPrChange>
            </w:pPr>
            <w:del w:id="643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28FD9AF9" w14:textId="30D3E518" w:rsidR="00B36617" w:rsidRPr="00C44004" w:rsidDel="00CB6B19" w:rsidRDefault="00B36617">
            <w:pPr>
              <w:rPr>
                <w:del w:id="6433" w:author="Lane, Stefanie" w:date="2023-09-27T17:47:00Z"/>
                <w:rFonts w:ascii="Calibri" w:eastAsia="Times New Roman" w:hAnsi="Calibri" w:cs="Calibri"/>
                <w:color w:val="000000"/>
              </w:rPr>
              <w:pPrChange w:id="6434" w:author="Lane, Stefanie" w:date="2023-09-27T17:47:00Z">
                <w:pPr>
                  <w:spacing w:after="0" w:line="240" w:lineRule="auto"/>
                  <w:jc w:val="center"/>
                </w:pPr>
              </w:pPrChange>
            </w:pPr>
            <w:del w:id="6435"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nil"/>
              <w:right w:val="single" w:sz="8" w:space="0" w:color="auto"/>
            </w:tcBorders>
            <w:shd w:val="clear" w:color="auto" w:fill="auto"/>
            <w:noWrap/>
            <w:vAlign w:val="bottom"/>
            <w:hideMark/>
          </w:tcPr>
          <w:p w14:paraId="242F116F" w14:textId="7F5B3A71" w:rsidR="00B36617" w:rsidRPr="00C44004" w:rsidDel="00CB6B19" w:rsidRDefault="00B36617">
            <w:pPr>
              <w:rPr>
                <w:del w:id="6436" w:author="Lane, Stefanie" w:date="2023-09-27T17:47:00Z"/>
                <w:rFonts w:ascii="Calibri" w:eastAsia="Times New Roman" w:hAnsi="Calibri" w:cs="Calibri"/>
                <w:color w:val="000000"/>
              </w:rPr>
              <w:pPrChange w:id="6437" w:author="Lane, Stefanie" w:date="2023-09-27T17:47:00Z">
                <w:pPr>
                  <w:spacing w:after="0" w:line="240" w:lineRule="auto"/>
                  <w:jc w:val="center"/>
                </w:pPr>
              </w:pPrChange>
            </w:pPr>
            <w:del w:id="6438" w:author="Lane, Stefanie" w:date="2023-09-27T17:47:00Z">
              <w:r w:rsidRPr="00C44004" w:rsidDel="00CB6B19">
                <w:rPr>
                  <w:rFonts w:ascii="Calibri" w:eastAsia="Times New Roman" w:hAnsi="Calibri" w:cs="Calibri"/>
                  <w:color w:val="000000"/>
                </w:rPr>
                <w:delText>+</w:delText>
              </w:r>
            </w:del>
          </w:p>
        </w:tc>
      </w:tr>
      <w:tr w:rsidR="00B36617" w:rsidRPr="00C44004" w:rsidDel="00CB6B19" w14:paraId="437BB61C" w14:textId="7FDC47DC" w:rsidTr="00D143A8">
        <w:trPr>
          <w:trHeight w:val="290"/>
          <w:del w:id="6439" w:author="Lane, Stefanie" w:date="2023-09-27T17:47:00Z"/>
        </w:trPr>
        <w:tc>
          <w:tcPr>
            <w:tcW w:w="1311" w:type="dxa"/>
            <w:vMerge/>
            <w:tcBorders>
              <w:top w:val="nil"/>
              <w:left w:val="single" w:sz="8" w:space="0" w:color="auto"/>
              <w:bottom w:val="single" w:sz="8" w:space="0" w:color="000000"/>
              <w:right w:val="nil"/>
            </w:tcBorders>
            <w:vAlign w:val="center"/>
            <w:hideMark/>
          </w:tcPr>
          <w:p w14:paraId="2B41228D" w14:textId="036A5D3B" w:rsidR="00B36617" w:rsidRPr="00C44004" w:rsidDel="00CB6B19" w:rsidRDefault="00B36617">
            <w:pPr>
              <w:rPr>
                <w:del w:id="6440" w:author="Lane, Stefanie" w:date="2023-09-27T17:47:00Z"/>
                <w:rFonts w:ascii="Calibri" w:eastAsia="Times New Roman" w:hAnsi="Calibri" w:cs="Calibri"/>
                <w:color w:val="000000"/>
              </w:rPr>
              <w:pPrChange w:id="644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CD739DC" w14:textId="2287563C" w:rsidR="00B36617" w:rsidRPr="00C44004" w:rsidDel="00CB6B19" w:rsidRDefault="00B36617">
            <w:pPr>
              <w:rPr>
                <w:del w:id="6442" w:author="Lane, Stefanie" w:date="2023-09-27T17:47:00Z"/>
                <w:rFonts w:ascii="Calibri" w:eastAsia="Times New Roman" w:hAnsi="Calibri" w:cs="Calibri"/>
                <w:color w:val="000000"/>
              </w:rPr>
              <w:pPrChange w:id="6443"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5D66466D" w:rsidR="00B36617" w:rsidRPr="00C44004" w:rsidDel="00CB6B19" w:rsidRDefault="00B36617">
            <w:pPr>
              <w:rPr>
                <w:del w:id="6444" w:author="Lane, Stefanie" w:date="2023-09-27T17:47:00Z"/>
                <w:rFonts w:ascii="Calibri" w:eastAsia="Times New Roman" w:hAnsi="Calibri" w:cs="Calibri"/>
                <w:i/>
                <w:iCs/>
                <w:color w:val="000000"/>
              </w:rPr>
              <w:pPrChange w:id="6445" w:author="Lane, Stefanie" w:date="2023-09-27T17:47:00Z">
                <w:pPr>
                  <w:spacing w:after="0" w:line="240" w:lineRule="auto"/>
                </w:pPr>
              </w:pPrChange>
            </w:pPr>
            <w:del w:id="6446" w:author="Lane, Stefanie" w:date="2023-09-27T17:47:00Z">
              <w:r w:rsidRPr="00C44004" w:rsidDel="00CB6B19">
                <w:rPr>
                  <w:rFonts w:ascii="Calibri" w:eastAsia="Times New Roman" w:hAnsi="Calibri" w:cs="Calibri"/>
                  <w:i/>
                  <w:iCs/>
                  <w:color w:val="000000"/>
                </w:rPr>
                <w:delText>Iris pseudacorus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5AACA35C" w:rsidR="00B36617" w:rsidRPr="00C44004" w:rsidDel="00CB6B19" w:rsidRDefault="00B36617">
            <w:pPr>
              <w:rPr>
                <w:del w:id="6447" w:author="Lane, Stefanie" w:date="2023-09-27T17:47:00Z"/>
                <w:rFonts w:ascii="Calibri" w:eastAsia="Times New Roman" w:hAnsi="Calibri" w:cs="Calibri"/>
                <w:color w:val="000000"/>
              </w:rPr>
              <w:pPrChange w:id="6448" w:author="Lane, Stefanie" w:date="2023-09-27T17:47:00Z">
                <w:pPr>
                  <w:spacing w:after="0" w:line="240" w:lineRule="auto"/>
                  <w:jc w:val="center"/>
                </w:pPr>
              </w:pPrChange>
            </w:pPr>
            <w:del w:id="6449"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2AC7CECA" w:rsidR="00B36617" w:rsidRPr="00C44004" w:rsidDel="00CB6B19" w:rsidRDefault="00B36617">
            <w:pPr>
              <w:rPr>
                <w:del w:id="6450" w:author="Lane, Stefanie" w:date="2023-09-27T17:47:00Z"/>
                <w:rFonts w:ascii="Calibri" w:eastAsia="Times New Roman" w:hAnsi="Calibri" w:cs="Calibri"/>
                <w:color w:val="000000"/>
              </w:rPr>
              <w:pPrChange w:id="6451" w:author="Lane, Stefanie" w:date="2023-09-27T17:47:00Z">
                <w:pPr>
                  <w:spacing w:after="0" w:line="240" w:lineRule="auto"/>
                  <w:jc w:val="center"/>
                </w:pPr>
              </w:pPrChange>
            </w:pPr>
            <w:del w:id="645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2A33F5B2" w:rsidR="00B36617" w:rsidRPr="00C44004" w:rsidDel="00CB6B19" w:rsidRDefault="00B36617">
            <w:pPr>
              <w:rPr>
                <w:del w:id="6453" w:author="Lane, Stefanie" w:date="2023-09-27T17:47:00Z"/>
                <w:rFonts w:ascii="Calibri" w:eastAsia="Times New Roman" w:hAnsi="Calibri" w:cs="Calibri"/>
                <w:color w:val="000000"/>
              </w:rPr>
              <w:pPrChange w:id="6454" w:author="Lane, Stefanie" w:date="2023-09-27T17:47:00Z">
                <w:pPr>
                  <w:spacing w:after="0" w:line="240" w:lineRule="auto"/>
                  <w:jc w:val="center"/>
                </w:pPr>
              </w:pPrChange>
            </w:pPr>
            <w:del w:id="6455" w:author="Lane, Stefanie" w:date="2023-09-27T17:47:00Z">
              <w:r w:rsidRPr="00C44004" w:rsidDel="00CB6B19">
                <w:rPr>
                  <w:rFonts w:ascii="Calibri" w:eastAsia="Times New Roman" w:hAnsi="Calibri" w:cs="Calibri"/>
                  <w:color w:val="000000"/>
                </w:rPr>
                <w:delText>0.3</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1B5AA799" w:rsidR="00B36617" w:rsidRPr="00C44004" w:rsidDel="00CB6B19" w:rsidRDefault="00B36617">
            <w:pPr>
              <w:rPr>
                <w:del w:id="6456" w:author="Lane, Stefanie" w:date="2023-09-27T17:47:00Z"/>
                <w:rFonts w:ascii="Calibri" w:eastAsia="Times New Roman" w:hAnsi="Calibri" w:cs="Calibri"/>
                <w:color w:val="000000"/>
              </w:rPr>
              <w:pPrChange w:id="6457" w:author="Lane, Stefanie" w:date="2023-09-27T17:47:00Z">
                <w:pPr>
                  <w:spacing w:after="0" w:line="240" w:lineRule="auto"/>
                  <w:jc w:val="center"/>
                </w:pPr>
              </w:pPrChange>
            </w:pPr>
            <w:del w:id="6458"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054F44D7" w14:textId="1D75422D" w:rsidTr="00D143A8">
        <w:trPr>
          <w:trHeight w:val="290"/>
          <w:del w:id="6459" w:author="Lane, Stefanie" w:date="2023-09-27T17:47:00Z"/>
        </w:trPr>
        <w:tc>
          <w:tcPr>
            <w:tcW w:w="1311" w:type="dxa"/>
            <w:vMerge/>
            <w:tcBorders>
              <w:top w:val="nil"/>
              <w:left w:val="single" w:sz="8" w:space="0" w:color="auto"/>
              <w:bottom w:val="single" w:sz="8" w:space="0" w:color="000000"/>
              <w:right w:val="nil"/>
            </w:tcBorders>
            <w:vAlign w:val="center"/>
            <w:hideMark/>
          </w:tcPr>
          <w:p w14:paraId="7C062789" w14:textId="40BDB45D" w:rsidR="00B36617" w:rsidRPr="00C44004" w:rsidDel="00CB6B19" w:rsidRDefault="00B36617">
            <w:pPr>
              <w:rPr>
                <w:del w:id="6460" w:author="Lane, Stefanie" w:date="2023-09-27T17:47:00Z"/>
                <w:rFonts w:ascii="Calibri" w:eastAsia="Times New Roman" w:hAnsi="Calibri" w:cs="Calibri"/>
                <w:color w:val="000000"/>
              </w:rPr>
              <w:pPrChange w:id="646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327AB08" w14:textId="48BD2DEC" w:rsidR="00B36617" w:rsidRPr="00C44004" w:rsidDel="00CB6B19" w:rsidRDefault="00B36617">
            <w:pPr>
              <w:rPr>
                <w:del w:id="6462" w:author="Lane, Stefanie" w:date="2023-09-27T17:47:00Z"/>
                <w:rFonts w:ascii="Calibri" w:eastAsia="Times New Roman" w:hAnsi="Calibri" w:cs="Calibri"/>
                <w:color w:val="000000"/>
              </w:rPr>
              <w:pPrChange w:id="646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3D919E9" w14:textId="00862711" w:rsidR="00B36617" w:rsidRPr="00C44004" w:rsidDel="00CB6B19" w:rsidRDefault="00B36617">
            <w:pPr>
              <w:rPr>
                <w:del w:id="6464" w:author="Lane, Stefanie" w:date="2023-09-27T17:47:00Z"/>
                <w:rFonts w:ascii="Calibri" w:eastAsia="Times New Roman" w:hAnsi="Calibri" w:cs="Calibri"/>
                <w:i/>
                <w:iCs/>
                <w:color w:val="000000"/>
              </w:rPr>
              <w:pPrChange w:id="6465" w:author="Lane, Stefanie" w:date="2023-09-27T17:47:00Z">
                <w:pPr>
                  <w:spacing w:after="0" w:line="240" w:lineRule="auto"/>
                </w:pPr>
              </w:pPrChange>
            </w:pPr>
            <w:del w:id="6466" w:author="Lane, Stefanie" w:date="2023-09-27T17:47:00Z">
              <w:r w:rsidRPr="00C44004" w:rsidDel="00CB6B19">
                <w:rPr>
                  <w:rFonts w:ascii="Calibri" w:eastAsia="Times New Roman" w:hAnsi="Calibri" w:cs="Calibri"/>
                  <w:i/>
                  <w:iCs/>
                  <w:color w:val="000000"/>
                </w:rPr>
                <w:delText>Lycopus europaeus</w:delText>
              </w:r>
            </w:del>
          </w:p>
        </w:tc>
        <w:tc>
          <w:tcPr>
            <w:tcW w:w="960" w:type="dxa"/>
            <w:tcBorders>
              <w:top w:val="nil"/>
              <w:left w:val="nil"/>
              <w:bottom w:val="nil"/>
              <w:right w:val="nil"/>
            </w:tcBorders>
            <w:shd w:val="clear" w:color="auto" w:fill="auto"/>
            <w:noWrap/>
            <w:vAlign w:val="bottom"/>
            <w:hideMark/>
          </w:tcPr>
          <w:p w14:paraId="6AC3EED6" w14:textId="3595608A" w:rsidR="00B36617" w:rsidRPr="00C44004" w:rsidDel="00CB6B19" w:rsidRDefault="00B36617">
            <w:pPr>
              <w:rPr>
                <w:del w:id="6467" w:author="Lane, Stefanie" w:date="2023-09-27T17:47:00Z"/>
                <w:rFonts w:ascii="Calibri" w:eastAsia="Times New Roman" w:hAnsi="Calibri" w:cs="Calibri"/>
                <w:i/>
                <w:iCs/>
                <w:color w:val="000000"/>
              </w:rPr>
              <w:pPrChange w:id="6468"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79AE76DC" w14:textId="6659C938" w:rsidR="00B36617" w:rsidRPr="00C44004" w:rsidDel="00CB6B19" w:rsidRDefault="00B36617">
            <w:pPr>
              <w:rPr>
                <w:del w:id="6469" w:author="Lane, Stefanie" w:date="2023-09-27T17:47:00Z"/>
                <w:rFonts w:ascii="Calibri" w:eastAsia="Times New Roman" w:hAnsi="Calibri" w:cs="Calibri"/>
                <w:color w:val="000000"/>
              </w:rPr>
              <w:pPrChange w:id="6470" w:author="Lane, Stefanie" w:date="2023-09-27T17:47:00Z">
                <w:pPr>
                  <w:spacing w:after="0" w:line="240" w:lineRule="auto"/>
                  <w:jc w:val="center"/>
                </w:pPr>
              </w:pPrChange>
            </w:pPr>
            <w:del w:id="647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3512BE13" w14:textId="36DD487F" w:rsidR="00B36617" w:rsidRPr="00C44004" w:rsidDel="00CB6B19" w:rsidRDefault="00B36617">
            <w:pPr>
              <w:rPr>
                <w:del w:id="6472" w:author="Lane, Stefanie" w:date="2023-09-27T17:47:00Z"/>
                <w:rFonts w:ascii="Calibri" w:eastAsia="Times New Roman" w:hAnsi="Calibri" w:cs="Calibri"/>
                <w:color w:val="000000"/>
              </w:rPr>
              <w:pPrChange w:id="6473" w:author="Lane, Stefanie" w:date="2023-09-27T17:47:00Z">
                <w:pPr>
                  <w:spacing w:after="0" w:line="240" w:lineRule="auto"/>
                  <w:jc w:val="center"/>
                </w:pPr>
              </w:pPrChange>
            </w:pPr>
            <w:del w:id="647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59048528" w:rsidR="00B36617" w:rsidRPr="00C44004" w:rsidDel="00CB6B19" w:rsidRDefault="00B36617">
            <w:pPr>
              <w:rPr>
                <w:del w:id="6475" w:author="Lane, Stefanie" w:date="2023-09-27T17:47:00Z"/>
                <w:rFonts w:ascii="Calibri" w:eastAsia="Times New Roman" w:hAnsi="Calibri" w:cs="Calibri"/>
                <w:color w:val="000000"/>
              </w:rPr>
              <w:pPrChange w:id="6476" w:author="Lane, Stefanie" w:date="2023-09-27T17:47:00Z">
                <w:pPr>
                  <w:spacing w:after="0" w:line="240" w:lineRule="auto"/>
                  <w:jc w:val="center"/>
                </w:pPr>
              </w:pPrChange>
            </w:pPr>
            <w:del w:id="6477"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25F27BF1" w14:textId="159B19EB" w:rsidTr="00D143A8">
        <w:trPr>
          <w:trHeight w:val="290"/>
          <w:del w:id="6478" w:author="Lane, Stefanie" w:date="2023-09-27T17:47:00Z"/>
        </w:trPr>
        <w:tc>
          <w:tcPr>
            <w:tcW w:w="1311" w:type="dxa"/>
            <w:vMerge/>
            <w:tcBorders>
              <w:top w:val="nil"/>
              <w:left w:val="single" w:sz="8" w:space="0" w:color="auto"/>
              <w:bottom w:val="single" w:sz="8" w:space="0" w:color="000000"/>
              <w:right w:val="nil"/>
            </w:tcBorders>
            <w:vAlign w:val="center"/>
            <w:hideMark/>
          </w:tcPr>
          <w:p w14:paraId="4D10ACEB" w14:textId="36786861" w:rsidR="00B36617" w:rsidRPr="00C44004" w:rsidDel="00CB6B19" w:rsidRDefault="00B36617">
            <w:pPr>
              <w:rPr>
                <w:del w:id="6479" w:author="Lane, Stefanie" w:date="2023-09-27T17:47:00Z"/>
                <w:rFonts w:ascii="Calibri" w:eastAsia="Times New Roman" w:hAnsi="Calibri" w:cs="Calibri"/>
                <w:color w:val="000000"/>
              </w:rPr>
              <w:pPrChange w:id="648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3C691C9" w14:textId="44491546" w:rsidR="00B36617" w:rsidRPr="00C44004" w:rsidDel="00CB6B19" w:rsidRDefault="00B36617">
            <w:pPr>
              <w:rPr>
                <w:del w:id="6481" w:author="Lane, Stefanie" w:date="2023-09-27T17:47:00Z"/>
                <w:rFonts w:ascii="Calibri" w:eastAsia="Times New Roman" w:hAnsi="Calibri" w:cs="Calibri"/>
                <w:color w:val="000000"/>
              </w:rPr>
              <w:pPrChange w:id="648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25F6C565" w:rsidR="00B36617" w:rsidRPr="00C44004" w:rsidDel="00CB6B19" w:rsidRDefault="00B36617">
            <w:pPr>
              <w:rPr>
                <w:del w:id="6483" w:author="Lane, Stefanie" w:date="2023-09-27T17:47:00Z"/>
                <w:rFonts w:ascii="Calibri" w:eastAsia="Times New Roman" w:hAnsi="Calibri" w:cs="Calibri"/>
                <w:i/>
                <w:iCs/>
                <w:color w:val="000000"/>
              </w:rPr>
              <w:pPrChange w:id="6484" w:author="Lane, Stefanie" w:date="2023-09-27T17:47:00Z">
                <w:pPr>
                  <w:spacing w:after="0" w:line="240" w:lineRule="auto"/>
                </w:pPr>
              </w:pPrChange>
            </w:pPr>
            <w:del w:id="6485" w:author="Lane, Stefanie" w:date="2023-09-27T17:47:00Z">
              <w:r w:rsidRPr="00C44004" w:rsidDel="00CB6B19">
                <w:rPr>
                  <w:rFonts w:ascii="Calibri" w:eastAsia="Times New Roman" w:hAnsi="Calibri" w:cs="Calibri"/>
                  <w:i/>
                  <w:iCs/>
                  <w:color w:val="000000"/>
                </w:rPr>
                <w:delText>Mentha aquatica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1410B5A7" w:rsidR="00B36617" w:rsidRPr="00C44004" w:rsidDel="00CB6B19" w:rsidRDefault="00B36617">
            <w:pPr>
              <w:rPr>
                <w:del w:id="6486" w:author="Lane, Stefanie" w:date="2023-09-27T17:47:00Z"/>
                <w:rFonts w:ascii="Calibri" w:eastAsia="Times New Roman" w:hAnsi="Calibri" w:cs="Calibri"/>
                <w:color w:val="000000"/>
              </w:rPr>
              <w:pPrChange w:id="6487" w:author="Lane, Stefanie" w:date="2023-09-27T17:47:00Z">
                <w:pPr>
                  <w:spacing w:after="0" w:line="240" w:lineRule="auto"/>
                  <w:jc w:val="center"/>
                </w:pPr>
              </w:pPrChange>
            </w:pPr>
            <w:del w:id="648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32C61041" w:rsidR="00B36617" w:rsidRPr="00C44004" w:rsidDel="00CB6B19" w:rsidRDefault="00B36617">
            <w:pPr>
              <w:rPr>
                <w:del w:id="6489" w:author="Lane, Stefanie" w:date="2023-09-27T17:47:00Z"/>
                <w:rFonts w:ascii="Calibri" w:eastAsia="Times New Roman" w:hAnsi="Calibri" w:cs="Calibri"/>
                <w:color w:val="000000"/>
              </w:rPr>
              <w:pPrChange w:id="6490" w:author="Lane, Stefanie" w:date="2023-09-27T17:47:00Z">
                <w:pPr>
                  <w:spacing w:after="0" w:line="240" w:lineRule="auto"/>
                  <w:jc w:val="center"/>
                </w:pPr>
              </w:pPrChange>
            </w:pPr>
            <w:del w:id="6491"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50C284D5" w:rsidR="00B36617" w:rsidRPr="00C44004" w:rsidDel="00CB6B19" w:rsidRDefault="00B36617">
            <w:pPr>
              <w:rPr>
                <w:del w:id="6492" w:author="Lane, Stefanie" w:date="2023-09-27T17:47:00Z"/>
                <w:rFonts w:ascii="Calibri" w:eastAsia="Times New Roman" w:hAnsi="Calibri" w:cs="Calibri"/>
                <w:color w:val="000000"/>
              </w:rPr>
              <w:pPrChange w:id="6493" w:author="Lane, Stefanie" w:date="2023-09-27T17:47:00Z">
                <w:pPr>
                  <w:spacing w:after="0" w:line="240" w:lineRule="auto"/>
                  <w:jc w:val="center"/>
                </w:pPr>
              </w:pPrChange>
            </w:pPr>
            <w:del w:id="6494"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230BC541" w:rsidR="00B36617" w:rsidRPr="00C44004" w:rsidDel="00CB6B19" w:rsidRDefault="00B36617">
            <w:pPr>
              <w:rPr>
                <w:del w:id="6495" w:author="Lane, Stefanie" w:date="2023-09-27T17:47:00Z"/>
                <w:rFonts w:ascii="Calibri" w:eastAsia="Times New Roman" w:hAnsi="Calibri" w:cs="Calibri"/>
                <w:color w:val="000000"/>
              </w:rPr>
              <w:pPrChange w:id="6496" w:author="Lane, Stefanie" w:date="2023-09-27T17:47:00Z">
                <w:pPr>
                  <w:spacing w:after="0" w:line="240" w:lineRule="auto"/>
                  <w:jc w:val="center"/>
                </w:pPr>
              </w:pPrChange>
            </w:pPr>
            <w:del w:id="6497"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2F69C0EA" w14:textId="3AFC5037" w:rsidTr="00D143A8">
        <w:trPr>
          <w:trHeight w:val="290"/>
          <w:del w:id="6498" w:author="Lane, Stefanie" w:date="2023-09-27T17:47:00Z"/>
        </w:trPr>
        <w:tc>
          <w:tcPr>
            <w:tcW w:w="1311" w:type="dxa"/>
            <w:vMerge/>
            <w:tcBorders>
              <w:top w:val="nil"/>
              <w:left w:val="single" w:sz="8" w:space="0" w:color="auto"/>
              <w:bottom w:val="single" w:sz="8" w:space="0" w:color="000000"/>
              <w:right w:val="nil"/>
            </w:tcBorders>
            <w:vAlign w:val="center"/>
            <w:hideMark/>
          </w:tcPr>
          <w:p w14:paraId="6289A14B" w14:textId="7A3E14E6" w:rsidR="00B36617" w:rsidRPr="00C44004" w:rsidDel="00CB6B19" w:rsidRDefault="00B36617">
            <w:pPr>
              <w:rPr>
                <w:del w:id="6499" w:author="Lane, Stefanie" w:date="2023-09-27T17:47:00Z"/>
                <w:rFonts w:ascii="Calibri" w:eastAsia="Times New Roman" w:hAnsi="Calibri" w:cs="Calibri"/>
                <w:color w:val="000000"/>
              </w:rPr>
              <w:pPrChange w:id="650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4FDA4CB" w14:textId="3AB4B52A" w:rsidR="00B36617" w:rsidRPr="00C44004" w:rsidDel="00CB6B19" w:rsidRDefault="00B36617">
            <w:pPr>
              <w:rPr>
                <w:del w:id="6501" w:author="Lane, Stefanie" w:date="2023-09-27T17:47:00Z"/>
                <w:rFonts w:ascii="Calibri" w:eastAsia="Times New Roman" w:hAnsi="Calibri" w:cs="Calibri"/>
                <w:color w:val="000000"/>
              </w:rPr>
              <w:pPrChange w:id="6502" w:author="Lane, Stefanie" w:date="2023-09-27T17:47:00Z">
                <w:pPr>
                  <w:spacing w:after="0" w:line="240" w:lineRule="auto"/>
                </w:pPr>
              </w:pPrChange>
            </w:pPr>
          </w:p>
        </w:tc>
        <w:tc>
          <w:tcPr>
            <w:tcW w:w="3320" w:type="dxa"/>
            <w:tcBorders>
              <w:top w:val="nil"/>
              <w:left w:val="nil"/>
              <w:bottom w:val="single" w:sz="4" w:space="0" w:color="auto"/>
              <w:right w:val="nil"/>
            </w:tcBorders>
            <w:shd w:val="clear" w:color="auto" w:fill="auto"/>
            <w:noWrap/>
            <w:vAlign w:val="bottom"/>
            <w:hideMark/>
          </w:tcPr>
          <w:p w14:paraId="21A7E4D4" w14:textId="53E6ABB0" w:rsidR="00B36617" w:rsidRPr="00C44004" w:rsidDel="00CB6B19" w:rsidRDefault="00B36617">
            <w:pPr>
              <w:rPr>
                <w:del w:id="6503" w:author="Lane, Stefanie" w:date="2023-09-27T17:47:00Z"/>
                <w:rFonts w:ascii="Calibri" w:eastAsia="Times New Roman" w:hAnsi="Calibri" w:cs="Calibri"/>
                <w:i/>
                <w:iCs/>
                <w:color w:val="000000"/>
              </w:rPr>
              <w:pPrChange w:id="6504" w:author="Lane, Stefanie" w:date="2023-09-27T17:47:00Z">
                <w:pPr>
                  <w:spacing w:after="0" w:line="240" w:lineRule="auto"/>
                </w:pPr>
              </w:pPrChange>
            </w:pPr>
            <w:del w:id="6505" w:author="Lane, Stefanie" w:date="2023-09-27T17:47:00Z">
              <w:r w:rsidRPr="00C44004" w:rsidDel="00CB6B19">
                <w:rPr>
                  <w:rFonts w:ascii="Calibri" w:eastAsia="Times New Roman" w:hAnsi="Calibri" w:cs="Calibri"/>
                  <w:i/>
                  <w:iCs/>
                  <w:color w:val="000000"/>
                </w:rPr>
                <w:delText>Phalaris arundinacea</w:delText>
              </w:r>
            </w:del>
          </w:p>
        </w:tc>
        <w:tc>
          <w:tcPr>
            <w:tcW w:w="960" w:type="dxa"/>
            <w:tcBorders>
              <w:top w:val="nil"/>
              <w:left w:val="nil"/>
              <w:bottom w:val="single" w:sz="4" w:space="0" w:color="auto"/>
              <w:right w:val="nil"/>
            </w:tcBorders>
            <w:shd w:val="clear" w:color="auto" w:fill="auto"/>
            <w:noWrap/>
            <w:vAlign w:val="bottom"/>
            <w:hideMark/>
          </w:tcPr>
          <w:p w14:paraId="41024DC4" w14:textId="0AAEEDD1" w:rsidR="00B36617" w:rsidRPr="00C44004" w:rsidDel="00CB6B19" w:rsidRDefault="00B36617">
            <w:pPr>
              <w:rPr>
                <w:del w:id="6506" w:author="Lane, Stefanie" w:date="2023-09-27T17:47:00Z"/>
                <w:rFonts w:ascii="Calibri" w:eastAsia="Times New Roman" w:hAnsi="Calibri" w:cs="Calibri"/>
                <w:color w:val="000000"/>
              </w:rPr>
              <w:pPrChange w:id="6507" w:author="Lane, Stefanie" w:date="2023-09-27T17:47:00Z">
                <w:pPr>
                  <w:spacing w:after="0" w:line="240" w:lineRule="auto"/>
                  <w:jc w:val="center"/>
                </w:pPr>
              </w:pPrChange>
            </w:pPr>
            <w:del w:id="6508"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106E2D40" w14:textId="5D153381" w:rsidR="00B36617" w:rsidRPr="00C44004" w:rsidDel="00CB6B19" w:rsidRDefault="00B36617">
            <w:pPr>
              <w:rPr>
                <w:del w:id="6509" w:author="Lane, Stefanie" w:date="2023-09-27T17:47:00Z"/>
                <w:rFonts w:ascii="Calibri" w:eastAsia="Times New Roman" w:hAnsi="Calibri" w:cs="Calibri"/>
                <w:color w:val="000000"/>
              </w:rPr>
              <w:pPrChange w:id="6510" w:author="Lane, Stefanie" w:date="2023-09-27T17:47:00Z">
                <w:pPr>
                  <w:spacing w:after="0" w:line="240" w:lineRule="auto"/>
                  <w:jc w:val="center"/>
                </w:pPr>
              </w:pPrChange>
            </w:pPr>
            <w:del w:id="6511"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6DCAA9F1" w14:textId="07B8F7E4" w:rsidR="00B36617" w:rsidRPr="00C44004" w:rsidDel="00CB6B19" w:rsidRDefault="00B36617">
            <w:pPr>
              <w:rPr>
                <w:del w:id="6512" w:author="Lane, Stefanie" w:date="2023-09-27T17:47:00Z"/>
                <w:rFonts w:ascii="Calibri" w:eastAsia="Times New Roman" w:hAnsi="Calibri" w:cs="Calibri"/>
                <w:color w:val="000000"/>
              </w:rPr>
              <w:pPrChange w:id="6513" w:author="Lane, Stefanie" w:date="2023-09-27T17:47:00Z">
                <w:pPr>
                  <w:spacing w:after="0" w:line="240" w:lineRule="auto"/>
                  <w:jc w:val="center"/>
                </w:pPr>
              </w:pPrChange>
            </w:pPr>
            <w:del w:id="651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58FB47BF" w:rsidR="00B36617" w:rsidRPr="00C44004" w:rsidDel="00CB6B19" w:rsidRDefault="00B36617">
            <w:pPr>
              <w:rPr>
                <w:del w:id="6515" w:author="Lane, Stefanie" w:date="2023-09-27T17:47:00Z"/>
                <w:rFonts w:ascii="Calibri" w:eastAsia="Times New Roman" w:hAnsi="Calibri" w:cs="Calibri"/>
                <w:color w:val="000000"/>
              </w:rPr>
              <w:pPrChange w:id="6516" w:author="Lane, Stefanie" w:date="2023-09-27T17:47:00Z">
                <w:pPr>
                  <w:spacing w:after="0" w:line="240" w:lineRule="auto"/>
                  <w:jc w:val="center"/>
                </w:pPr>
              </w:pPrChange>
            </w:pPr>
            <w:del w:id="6517" w:author="Lane, Stefanie" w:date="2023-09-27T17:47:00Z">
              <w:r w:rsidRPr="00C44004" w:rsidDel="00CB6B19">
                <w:rPr>
                  <w:rFonts w:ascii="Calibri" w:eastAsia="Times New Roman" w:hAnsi="Calibri" w:cs="Calibri"/>
                  <w:color w:val="000000"/>
                </w:rPr>
                <w:delText>gained</w:delText>
              </w:r>
            </w:del>
          </w:p>
        </w:tc>
      </w:tr>
      <w:tr w:rsidR="00B36617" w:rsidRPr="00C44004" w:rsidDel="00CB6B19" w14:paraId="389CC16F" w14:textId="37A77240" w:rsidTr="00D143A8">
        <w:trPr>
          <w:trHeight w:val="300"/>
          <w:del w:id="6518" w:author="Lane, Stefanie" w:date="2023-09-27T17:47:00Z"/>
        </w:trPr>
        <w:tc>
          <w:tcPr>
            <w:tcW w:w="1311" w:type="dxa"/>
            <w:vMerge/>
            <w:tcBorders>
              <w:top w:val="nil"/>
              <w:left w:val="single" w:sz="8" w:space="0" w:color="auto"/>
              <w:bottom w:val="single" w:sz="8" w:space="0" w:color="000000"/>
              <w:right w:val="nil"/>
            </w:tcBorders>
            <w:vAlign w:val="center"/>
            <w:hideMark/>
          </w:tcPr>
          <w:p w14:paraId="071A9EF0" w14:textId="7C9E220C" w:rsidR="00B36617" w:rsidRPr="00C44004" w:rsidDel="00CB6B19" w:rsidRDefault="00B36617">
            <w:pPr>
              <w:rPr>
                <w:del w:id="6519" w:author="Lane, Stefanie" w:date="2023-09-27T17:47:00Z"/>
                <w:rFonts w:ascii="Calibri" w:eastAsia="Times New Roman" w:hAnsi="Calibri" w:cs="Calibri"/>
                <w:color w:val="000000"/>
              </w:rPr>
              <w:pPrChange w:id="652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3500D12" w14:textId="598D1EEB" w:rsidR="00B36617" w:rsidRPr="00C44004" w:rsidDel="00CB6B19" w:rsidRDefault="00B36617">
            <w:pPr>
              <w:rPr>
                <w:del w:id="6521" w:author="Lane, Stefanie" w:date="2023-09-27T17:47:00Z"/>
                <w:rFonts w:ascii="Calibri" w:eastAsia="Times New Roman" w:hAnsi="Calibri" w:cs="Calibri"/>
                <w:color w:val="000000"/>
              </w:rPr>
              <w:pPrChange w:id="6522"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511221A3" w14:textId="0084D2F7" w:rsidR="00B36617" w:rsidRPr="00C44004" w:rsidDel="00CB6B19" w:rsidRDefault="00B36617">
            <w:pPr>
              <w:rPr>
                <w:del w:id="6523" w:author="Lane, Stefanie" w:date="2023-09-27T17:47:00Z"/>
                <w:rFonts w:ascii="Calibri" w:eastAsia="Times New Roman" w:hAnsi="Calibri" w:cs="Calibri"/>
                <w:i/>
                <w:iCs/>
                <w:color w:val="000000"/>
              </w:rPr>
              <w:pPrChange w:id="6524" w:author="Lane, Stefanie" w:date="2023-09-27T17:47:00Z">
                <w:pPr>
                  <w:spacing w:after="0" w:line="240" w:lineRule="auto"/>
                </w:pPr>
              </w:pPrChange>
            </w:pPr>
            <w:del w:id="6525" w:author="Lane, Stefanie" w:date="2023-09-27T17:47:00Z">
              <w:r w:rsidRPr="00C44004" w:rsidDel="00CB6B19">
                <w:rPr>
                  <w:rFonts w:ascii="Calibri" w:eastAsia="Times New Roman" w:hAnsi="Calibri" w:cs="Calibri"/>
                  <w:i/>
                  <w:iCs/>
                  <w:color w:val="000000"/>
                </w:rPr>
                <w:delText>Cirsium arvense</w:delText>
              </w:r>
            </w:del>
          </w:p>
        </w:tc>
        <w:tc>
          <w:tcPr>
            <w:tcW w:w="960" w:type="dxa"/>
            <w:tcBorders>
              <w:top w:val="nil"/>
              <w:left w:val="nil"/>
              <w:bottom w:val="single" w:sz="8" w:space="0" w:color="auto"/>
              <w:right w:val="nil"/>
            </w:tcBorders>
            <w:shd w:val="clear" w:color="auto" w:fill="auto"/>
            <w:noWrap/>
            <w:vAlign w:val="bottom"/>
            <w:hideMark/>
          </w:tcPr>
          <w:p w14:paraId="3FA14999" w14:textId="004B3AD5" w:rsidR="00B36617" w:rsidRPr="00C44004" w:rsidDel="00CB6B19" w:rsidRDefault="00B36617">
            <w:pPr>
              <w:rPr>
                <w:del w:id="6526" w:author="Lane, Stefanie" w:date="2023-09-27T17:47:00Z"/>
                <w:rFonts w:ascii="Calibri" w:eastAsia="Times New Roman" w:hAnsi="Calibri" w:cs="Calibri"/>
                <w:color w:val="000000"/>
              </w:rPr>
              <w:pPrChange w:id="6527" w:author="Lane, Stefanie" w:date="2023-09-27T17:47:00Z">
                <w:pPr>
                  <w:spacing w:after="0" w:line="240" w:lineRule="auto"/>
                  <w:jc w:val="center"/>
                </w:pPr>
              </w:pPrChange>
            </w:pPr>
            <w:del w:id="6528"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29915530" w14:textId="229BA49E" w:rsidR="00B36617" w:rsidRPr="00C44004" w:rsidDel="00CB6B19" w:rsidRDefault="00B36617">
            <w:pPr>
              <w:rPr>
                <w:del w:id="6529" w:author="Lane, Stefanie" w:date="2023-09-27T17:47:00Z"/>
                <w:rFonts w:ascii="Calibri" w:eastAsia="Times New Roman" w:hAnsi="Calibri" w:cs="Calibri"/>
                <w:color w:val="000000"/>
              </w:rPr>
              <w:pPrChange w:id="6530" w:author="Lane, Stefanie" w:date="2023-09-27T17:47:00Z">
                <w:pPr>
                  <w:spacing w:after="0" w:line="240" w:lineRule="auto"/>
                  <w:jc w:val="center"/>
                </w:pPr>
              </w:pPrChange>
            </w:pPr>
            <w:del w:id="6531"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8" w:space="0" w:color="auto"/>
              <w:right w:val="nil"/>
            </w:tcBorders>
            <w:shd w:val="clear" w:color="auto" w:fill="auto"/>
            <w:noWrap/>
            <w:vAlign w:val="bottom"/>
            <w:hideMark/>
          </w:tcPr>
          <w:p w14:paraId="477DEDC6" w14:textId="4EC49D59" w:rsidR="00B36617" w:rsidRPr="00C44004" w:rsidDel="00CB6B19" w:rsidRDefault="00B36617">
            <w:pPr>
              <w:rPr>
                <w:del w:id="6532" w:author="Lane, Stefanie" w:date="2023-09-27T17:47:00Z"/>
                <w:rFonts w:ascii="Calibri" w:eastAsia="Times New Roman" w:hAnsi="Calibri" w:cs="Calibri"/>
                <w:color w:val="000000"/>
              </w:rPr>
              <w:pPrChange w:id="6533" w:author="Lane, Stefanie" w:date="2023-09-27T17:47:00Z">
                <w:pPr>
                  <w:spacing w:after="0" w:line="240" w:lineRule="auto"/>
                  <w:jc w:val="center"/>
                </w:pPr>
              </w:pPrChange>
            </w:pPr>
            <w:del w:id="653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99A832E" w:rsidR="00B36617" w:rsidRPr="00C44004" w:rsidDel="00CB6B19" w:rsidRDefault="00B36617">
            <w:pPr>
              <w:rPr>
                <w:del w:id="6535" w:author="Lane, Stefanie" w:date="2023-09-27T17:47:00Z"/>
                <w:rFonts w:ascii="Calibri" w:eastAsia="Times New Roman" w:hAnsi="Calibri" w:cs="Calibri"/>
                <w:color w:val="000000"/>
              </w:rPr>
              <w:pPrChange w:id="6536" w:author="Lane, Stefanie" w:date="2023-09-27T17:47:00Z">
                <w:pPr>
                  <w:spacing w:after="0" w:line="240" w:lineRule="auto"/>
                  <w:jc w:val="center"/>
                </w:pPr>
              </w:pPrChange>
            </w:pPr>
            <w:del w:id="6537" w:author="Lane, Stefanie" w:date="2023-09-27T17:47:00Z">
              <w:r w:rsidRPr="00C44004" w:rsidDel="00CB6B19">
                <w:rPr>
                  <w:rFonts w:ascii="Calibri" w:eastAsia="Times New Roman" w:hAnsi="Calibri" w:cs="Calibri"/>
                  <w:color w:val="000000"/>
                </w:rPr>
                <w:delText> </w:delText>
              </w:r>
            </w:del>
          </w:p>
        </w:tc>
      </w:tr>
      <w:tr w:rsidR="00B36617" w:rsidRPr="00C44004" w:rsidDel="00CB6B19" w14:paraId="12BDBF03" w14:textId="4AA16435" w:rsidTr="00D143A8">
        <w:trPr>
          <w:trHeight w:val="290"/>
          <w:del w:id="6538" w:author="Lane, Stefanie" w:date="2023-09-27T17:47:00Z"/>
        </w:trPr>
        <w:tc>
          <w:tcPr>
            <w:tcW w:w="1311" w:type="dxa"/>
            <w:vMerge/>
            <w:tcBorders>
              <w:top w:val="nil"/>
              <w:left w:val="single" w:sz="8" w:space="0" w:color="auto"/>
              <w:bottom w:val="single" w:sz="8" w:space="0" w:color="000000"/>
              <w:right w:val="nil"/>
            </w:tcBorders>
            <w:vAlign w:val="center"/>
            <w:hideMark/>
          </w:tcPr>
          <w:p w14:paraId="70B5950A" w14:textId="2DD6C284" w:rsidR="00B36617" w:rsidRPr="00C44004" w:rsidDel="00CB6B19" w:rsidRDefault="00B36617">
            <w:pPr>
              <w:rPr>
                <w:del w:id="6539" w:author="Lane, Stefanie" w:date="2023-09-27T17:47:00Z"/>
                <w:rFonts w:ascii="Calibri" w:eastAsia="Times New Roman" w:hAnsi="Calibri" w:cs="Calibri"/>
                <w:color w:val="000000"/>
              </w:rPr>
              <w:pPrChange w:id="6540" w:author="Lane, Stefanie" w:date="2023-09-27T17:47:00Z">
                <w:pPr>
                  <w:spacing w:after="0" w:line="240" w:lineRule="auto"/>
                </w:pPr>
              </w:pPrChange>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04B7B88C" w:rsidR="00B36617" w:rsidRPr="00C44004" w:rsidDel="00CB6B19" w:rsidRDefault="00B36617">
            <w:pPr>
              <w:rPr>
                <w:del w:id="6541" w:author="Lane, Stefanie" w:date="2023-09-27T17:47:00Z"/>
                <w:rFonts w:ascii="Calibri" w:eastAsia="Times New Roman" w:hAnsi="Calibri" w:cs="Calibri"/>
                <w:color w:val="000000"/>
              </w:rPr>
              <w:pPrChange w:id="6542" w:author="Lane, Stefanie" w:date="2023-09-27T17:47:00Z">
                <w:pPr>
                  <w:spacing w:after="0" w:line="240" w:lineRule="auto"/>
                  <w:jc w:val="center"/>
                </w:pPr>
              </w:pPrChange>
            </w:pPr>
            <w:del w:id="6543" w:author="Lane, Stefanie" w:date="2023-09-27T17:47:00Z">
              <w:r w:rsidRPr="00C44004" w:rsidDel="00CB6B19">
                <w:rPr>
                  <w:rFonts w:ascii="Calibri" w:eastAsia="Times New Roman" w:hAnsi="Calibri" w:cs="Calibri"/>
                  <w:color w:val="000000"/>
                </w:rPr>
                <w:delText> </w:delText>
              </w:r>
              <w:r w:rsidDel="00CB6B19">
                <w:rPr>
                  <w:rFonts w:ascii="Calibri" w:eastAsia="Times New Roman" w:hAnsi="Calibri" w:cs="Calibri"/>
                  <w:color w:val="000000"/>
                </w:rPr>
                <w:delText>Native</w:delText>
              </w:r>
            </w:del>
          </w:p>
        </w:tc>
        <w:tc>
          <w:tcPr>
            <w:tcW w:w="3320" w:type="dxa"/>
            <w:tcBorders>
              <w:top w:val="nil"/>
              <w:left w:val="nil"/>
              <w:bottom w:val="single" w:sz="4" w:space="0" w:color="auto"/>
              <w:right w:val="nil"/>
            </w:tcBorders>
            <w:shd w:val="clear" w:color="auto" w:fill="auto"/>
            <w:noWrap/>
            <w:vAlign w:val="bottom"/>
            <w:hideMark/>
          </w:tcPr>
          <w:p w14:paraId="4DB310F0" w14:textId="13C5F3FD" w:rsidR="00B36617" w:rsidRPr="00C44004" w:rsidDel="00CB6B19" w:rsidRDefault="00B36617">
            <w:pPr>
              <w:rPr>
                <w:del w:id="6544" w:author="Lane, Stefanie" w:date="2023-09-27T17:47:00Z"/>
                <w:rFonts w:ascii="Calibri" w:eastAsia="Times New Roman" w:hAnsi="Calibri" w:cs="Calibri"/>
                <w:i/>
                <w:iCs/>
                <w:color w:val="000000"/>
              </w:rPr>
              <w:pPrChange w:id="6545" w:author="Lane, Stefanie" w:date="2023-09-27T17:47:00Z">
                <w:pPr>
                  <w:spacing w:after="0" w:line="240" w:lineRule="auto"/>
                </w:pPr>
              </w:pPrChange>
            </w:pPr>
            <w:del w:id="6546" w:author="Lane, Stefanie" w:date="2023-09-27T17:47:00Z">
              <w:r w:rsidRPr="00C44004" w:rsidDel="00CB6B19">
                <w:rPr>
                  <w:rFonts w:ascii="Calibri" w:eastAsia="Times New Roman" w:hAnsi="Calibri" w:cs="Calibri"/>
                  <w:i/>
                  <w:iCs/>
                  <w:color w:val="000000"/>
                </w:rPr>
                <w:delText>Deschampsia caespitosa</w:delText>
              </w:r>
            </w:del>
          </w:p>
        </w:tc>
        <w:tc>
          <w:tcPr>
            <w:tcW w:w="960" w:type="dxa"/>
            <w:tcBorders>
              <w:top w:val="nil"/>
              <w:left w:val="nil"/>
              <w:bottom w:val="single" w:sz="4" w:space="0" w:color="auto"/>
              <w:right w:val="nil"/>
            </w:tcBorders>
            <w:shd w:val="clear" w:color="auto" w:fill="auto"/>
            <w:noWrap/>
            <w:vAlign w:val="bottom"/>
            <w:hideMark/>
          </w:tcPr>
          <w:p w14:paraId="699DAE23" w14:textId="7896B083" w:rsidR="00B36617" w:rsidRPr="00C44004" w:rsidDel="00CB6B19" w:rsidRDefault="00B36617">
            <w:pPr>
              <w:rPr>
                <w:del w:id="6547" w:author="Lane, Stefanie" w:date="2023-09-27T17:47:00Z"/>
                <w:rFonts w:ascii="Calibri" w:eastAsia="Times New Roman" w:hAnsi="Calibri" w:cs="Calibri"/>
                <w:color w:val="000000"/>
              </w:rPr>
              <w:pPrChange w:id="6548" w:author="Lane, Stefanie" w:date="2023-09-27T17:47:00Z">
                <w:pPr>
                  <w:spacing w:after="0" w:line="240" w:lineRule="auto"/>
                  <w:jc w:val="center"/>
                </w:pPr>
              </w:pPrChange>
            </w:pPr>
            <w:del w:id="6549"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single" w:sz="4" w:space="0" w:color="auto"/>
              <w:right w:val="nil"/>
            </w:tcBorders>
            <w:shd w:val="clear" w:color="auto" w:fill="auto"/>
            <w:noWrap/>
            <w:vAlign w:val="bottom"/>
            <w:hideMark/>
          </w:tcPr>
          <w:p w14:paraId="612E700C" w14:textId="0ABBFB0D" w:rsidR="00B36617" w:rsidRPr="00C44004" w:rsidDel="00CB6B19" w:rsidRDefault="00B36617">
            <w:pPr>
              <w:rPr>
                <w:del w:id="6550" w:author="Lane, Stefanie" w:date="2023-09-27T17:47:00Z"/>
                <w:rFonts w:ascii="Calibri" w:eastAsia="Times New Roman" w:hAnsi="Calibri" w:cs="Calibri"/>
                <w:color w:val="000000"/>
              </w:rPr>
              <w:pPrChange w:id="6551" w:author="Lane, Stefanie" w:date="2023-09-27T17:47:00Z">
                <w:pPr>
                  <w:spacing w:after="0" w:line="240" w:lineRule="auto"/>
                  <w:jc w:val="center"/>
                </w:pPr>
              </w:pPrChange>
            </w:pPr>
            <w:del w:id="655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4D8D5573" w14:textId="167BFC81" w:rsidR="00B36617" w:rsidRPr="00C44004" w:rsidDel="00CB6B19" w:rsidRDefault="00B36617">
            <w:pPr>
              <w:rPr>
                <w:del w:id="6553" w:author="Lane, Stefanie" w:date="2023-09-27T17:47:00Z"/>
                <w:rFonts w:ascii="Calibri" w:eastAsia="Times New Roman" w:hAnsi="Calibri" w:cs="Calibri"/>
                <w:color w:val="000000"/>
              </w:rPr>
              <w:pPrChange w:id="6554" w:author="Lane, Stefanie" w:date="2023-09-27T17:47:00Z">
                <w:pPr>
                  <w:spacing w:after="0" w:line="240" w:lineRule="auto"/>
                  <w:jc w:val="center"/>
                </w:pPr>
              </w:pPrChange>
            </w:pPr>
            <w:del w:id="6555"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6D936548" w:rsidR="00B36617" w:rsidRPr="00C44004" w:rsidDel="00CB6B19" w:rsidRDefault="00B36617">
            <w:pPr>
              <w:rPr>
                <w:del w:id="6556" w:author="Lane, Stefanie" w:date="2023-09-27T17:47:00Z"/>
                <w:rFonts w:ascii="Calibri" w:eastAsia="Times New Roman" w:hAnsi="Calibri" w:cs="Calibri"/>
                <w:color w:val="000000"/>
              </w:rPr>
              <w:pPrChange w:id="6557" w:author="Lane, Stefanie" w:date="2023-09-27T17:47:00Z">
                <w:pPr>
                  <w:spacing w:after="0" w:line="240" w:lineRule="auto"/>
                  <w:jc w:val="center"/>
                </w:pPr>
              </w:pPrChange>
            </w:pPr>
            <w:del w:id="6558"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6FB494B1" w14:textId="6434F73F" w:rsidTr="00D143A8">
        <w:trPr>
          <w:trHeight w:val="290"/>
          <w:del w:id="6559" w:author="Lane, Stefanie" w:date="2023-09-27T17:47:00Z"/>
        </w:trPr>
        <w:tc>
          <w:tcPr>
            <w:tcW w:w="1311" w:type="dxa"/>
            <w:vMerge/>
            <w:tcBorders>
              <w:top w:val="nil"/>
              <w:left w:val="single" w:sz="8" w:space="0" w:color="auto"/>
              <w:bottom w:val="single" w:sz="8" w:space="0" w:color="000000"/>
              <w:right w:val="nil"/>
            </w:tcBorders>
            <w:vAlign w:val="center"/>
            <w:hideMark/>
          </w:tcPr>
          <w:p w14:paraId="1455A092" w14:textId="2C8E1235" w:rsidR="00B36617" w:rsidRPr="00C44004" w:rsidDel="00CB6B19" w:rsidRDefault="00B36617">
            <w:pPr>
              <w:rPr>
                <w:del w:id="6560" w:author="Lane, Stefanie" w:date="2023-09-27T17:47:00Z"/>
                <w:rFonts w:ascii="Calibri" w:eastAsia="Times New Roman" w:hAnsi="Calibri" w:cs="Calibri"/>
                <w:color w:val="000000"/>
              </w:rPr>
              <w:pPrChange w:id="6561"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3FDC9A5" w14:textId="615D43A2" w:rsidR="00B36617" w:rsidRPr="00C44004" w:rsidDel="00CB6B19" w:rsidRDefault="00B36617">
            <w:pPr>
              <w:rPr>
                <w:del w:id="6562" w:author="Lane, Stefanie" w:date="2023-09-27T17:47:00Z"/>
                <w:rFonts w:ascii="Calibri" w:eastAsia="Times New Roman" w:hAnsi="Calibri" w:cs="Calibri"/>
                <w:color w:val="000000"/>
              </w:rPr>
              <w:pPrChange w:id="6563"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A2D9928" w14:textId="46C0B431" w:rsidR="00B36617" w:rsidRPr="00C44004" w:rsidDel="00CB6B19" w:rsidRDefault="00B36617">
            <w:pPr>
              <w:rPr>
                <w:del w:id="6564" w:author="Lane, Stefanie" w:date="2023-09-27T17:47:00Z"/>
                <w:rFonts w:ascii="Calibri" w:eastAsia="Times New Roman" w:hAnsi="Calibri" w:cs="Calibri"/>
                <w:i/>
                <w:iCs/>
                <w:color w:val="000000"/>
              </w:rPr>
              <w:pPrChange w:id="6565" w:author="Lane, Stefanie" w:date="2023-09-27T17:47:00Z">
                <w:pPr>
                  <w:spacing w:after="0" w:line="240" w:lineRule="auto"/>
                </w:pPr>
              </w:pPrChange>
            </w:pPr>
            <w:del w:id="6566" w:author="Lane, Stefanie" w:date="2023-09-27T17:47:00Z">
              <w:r w:rsidRPr="00C44004" w:rsidDel="00CB6B19">
                <w:rPr>
                  <w:rFonts w:ascii="Calibri" w:eastAsia="Times New Roman" w:hAnsi="Calibri" w:cs="Calibri"/>
                  <w:i/>
                  <w:iCs/>
                  <w:color w:val="000000"/>
                </w:rPr>
                <w:delText>Leersia oryzoides</w:delText>
              </w:r>
            </w:del>
          </w:p>
        </w:tc>
        <w:tc>
          <w:tcPr>
            <w:tcW w:w="960" w:type="dxa"/>
            <w:tcBorders>
              <w:top w:val="nil"/>
              <w:left w:val="nil"/>
              <w:bottom w:val="nil"/>
              <w:right w:val="nil"/>
            </w:tcBorders>
            <w:shd w:val="clear" w:color="auto" w:fill="auto"/>
            <w:noWrap/>
            <w:vAlign w:val="bottom"/>
            <w:hideMark/>
          </w:tcPr>
          <w:p w14:paraId="325961AF" w14:textId="115F6A52" w:rsidR="00B36617" w:rsidRPr="00C44004" w:rsidDel="00CB6B19" w:rsidRDefault="00B36617">
            <w:pPr>
              <w:rPr>
                <w:del w:id="6567" w:author="Lane, Stefanie" w:date="2023-09-27T17:47:00Z"/>
                <w:rFonts w:ascii="Calibri" w:eastAsia="Times New Roman" w:hAnsi="Calibri" w:cs="Calibri"/>
                <w:color w:val="000000"/>
              </w:rPr>
              <w:pPrChange w:id="6568" w:author="Lane, Stefanie" w:date="2023-09-27T17:47:00Z">
                <w:pPr>
                  <w:spacing w:after="0" w:line="240" w:lineRule="auto"/>
                  <w:jc w:val="center"/>
                </w:pPr>
              </w:pPrChange>
            </w:pPr>
            <w:del w:id="6569"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A053B5C" w14:textId="52A8F39A" w:rsidR="00B36617" w:rsidRPr="00C44004" w:rsidDel="00CB6B19" w:rsidRDefault="00B36617">
            <w:pPr>
              <w:rPr>
                <w:del w:id="6570" w:author="Lane, Stefanie" w:date="2023-09-27T17:47:00Z"/>
                <w:rFonts w:ascii="Calibri" w:eastAsia="Times New Roman" w:hAnsi="Calibri" w:cs="Calibri"/>
                <w:color w:val="000000"/>
              </w:rPr>
              <w:pPrChange w:id="6571" w:author="Lane, Stefanie" w:date="2023-09-27T17:47:00Z">
                <w:pPr>
                  <w:spacing w:after="0" w:line="240" w:lineRule="auto"/>
                  <w:jc w:val="center"/>
                </w:pPr>
              </w:pPrChange>
            </w:pPr>
            <w:del w:id="6572"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25C30886" w14:textId="36962D4B" w:rsidR="00B36617" w:rsidRPr="00C44004" w:rsidDel="00CB6B19" w:rsidRDefault="00B36617">
            <w:pPr>
              <w:rPr>
                <w:del w:id="6573" w:author="Lane, Stefanie" w:date="2023-09-27T17:47:00Z"/>
                <w:rFonts w:ascii="Calibri" w:eastAsia="Times New Roman" w:hAnsi="Calibri" w:cs="Calibri"/>
                <w:color w:val="000000"/>
              </w:rPr>
              <w:pPrChange w:id="6574"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523206A0" w:rsidR="00B36617" w:rsidRPr="00C44004" w:rsidDel="00CB6B19" w:rsidRDefault="00B36617">
            <w:pPr>
              <w:rPr>
                <w:del w:id="6575" w:author="Lane, Stefanie" w:date="2023-09-27T17:47:00Z"/>
                <w:rFonts w:ascii="Calibri" w:eastAsia="Times New Roman" w:hAnsi="Calibri" w:cs="Calibri"/>
                <w:color w:val="000000"/>
              </w:rPr>
              <w:pPrChange w:id="6576" w:author="Lane, Stefanie" w:date="2023-09-27T17:47:00Z">
                <w:pPr>
                  <w:spacing w:after="0" w:line="240" w:lineRule="auto"/>
                  <w:jc w:val="center"/>
                </w:pPr>
              </w:pPrChange>
            </w:pPr>
            <w:del w:id="6577"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173FF1D0" w14:textId="594F5038" w:rsidTr="00D143A8">
        <w:trPr>
          <w:trHeight w:val="290"/>
          <w:del w:id="6578" w:author="Lane, Stefanie" w:date="2023-09-27T17:47:00Z"/>
        </w:trPr>
        <w:tc>
          <w:tcPr>
            <w:tcW w:w="1311" w:type="dxa"/>
            <w:vMerge/>
            <w:tcBorders>
              <w:top w:val="nil"/>
              <w:left w:val="single" w:sz="8" w:space="0" w:color="auto"/>
              <w:bottom w:val="single" w:sz="8" w:space="0" w:color="000000"/>
              <w:right w:val="nil"/>
            </w:tcBorders>
            <w:vAlign w:val="center"/>
            <w:hideMark/>
          </w:tcPr>
          <w:p w14:paraId="7DB9348C" w14:textId="5EFE24E5" w:rsidR="00B36617" w:rsidRPr="00C44004" w:rsidDel="00CB6B19" w:rsidRDefault="00B36617">
            <w:pPr>
              <w:rPr>
                <w:del w:id="6579" w:author="Lane, Stefanie" w:date="2023-09-27T17:47:00Z"/>
                <w:rFonts w:ascii="Calibri" w:eastAsia="Times New Roman" w:hAnsi="Calibri" w:cs="Calibri"/>
                <w:color w:val="000000"/>
              </w:rPr>
              <w:pPrChange w:id="658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521CE94" w14:textId="56DA4C71" w:rsidR="00B36617" w:rsidRPr="00C44004" w:rsidDel="00CB6B19" w:rsidRDefault="00B36617">
            <w:pPr>
              <w:rPr>
                <w:del w:id="6581" w:author="Lane, Stefanie" w:date="2023-09-27T17:47:00Z"/>
                <w:rFonts w:ascii="Calibri" w:eastAsia="Times New Roman" w:hAnsi="Calibri" w:cs="Calibri"/>
                <w:color w:val="000000"/>
              </w:rPr>
              <w:pPrChange w:id="658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1ECFC95" w:rsidR="00B36617" w:rsidRPr="00C44004" w:rsidDel="00CB6B19" w:rsidRDefault="00B36617">
            <w:pPr>
              <w:rPr>
                <w:del w:id="6583" w:author="Lane, Stefanie" w:date="2023-09-27T17:47:00Z"/>
                <w:rFonts w:ascii="Calibri" w:eastAsia="Times New Roman" w:hAnsi="Calibri" w:cs="Calibri"/>
                <w:i/>
                <w:iCs/>
                <w:color w:val="000000"/>
              </w:rPr>
              <w:pPrChange w:id="6584" w:author="Lane, Stefanie" w:date="2023-09-27T17:47:00Z">
                <w:pPr>
                  <w:spacing w:after="0" w:line="240" w:lineRule="auto"/>
                </w:pPr>
              </w:pPrChange>
            </w:pPr>
            <w:del w:id="6585" w:author="Lane, Stefanie" w:date="2023-09-27T17:47:00Z">
              <w:r w:rsidRPr="00C44004" w:rsidDel="00CB6B19">
                <w:rPr>
                  <w:rFonts w:ascii="Calibri" w:eastAsia="Times New Roman" w:hAnsi="Calibri" w:cs="Calibri"/>
                  <w:i/>
                  <w:iCs/>
                  <w:color w:val="000000"/>
                </w:rPr>
                <w:delText>Lilaeopsis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1F54935B" w:rsidR="00B36617" w:rsidRPr="00C44004" w:rsidDel="00CB6B19" w:rsidRDefault="00B36617">
            <w:pPr>
              <w:rPr>
                <w:del w:id="6586" w:author="Lane, Stefanie" w:date="2023-09-27T17:47:00Z"/>
                <w:rFonts w:ascii="Calibri" w:eastAsia="Times New Roman" w:hAnsi="Calibri" w:cs="Calibri"/>
                <w:color w:val="000000"/>
              </w:rPr>
              <w:pPrChange w:id="6587" w:author="Lane, Stefanie" w:date="2023-09-27T17:47:00Z">
                <w:pPr>
                  <w:spacing w:after="0" w:line="240" w:lineRule="auto"/>
                  <w:jc w:val="center"/>
                </w:pPr>
              </w:pPrChange>
            </w:pPr>
            <w:del w:id="6588"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174A7591" w:rsidR="00B36617" w:rsidRPr="00C44004" w:rsidDel="00CB6B19" w:rsidRDefault="00B36617">
            <w:pPr>
              <w:rPr>
                <w:del w:id="6589" w:author="Lane, Stefanie" w:date="2023-09-27T17:47:00Z"/>
                <w:rFonts w:ascii="Calibri" w:eastAsia="Times New Roman" w:hAnsi="Calibri" w:cs="Calibri"/>
                <w:color w:val="000000"/>
              </w:rPr>
              <w:pPrChange w:id="6590" w:author="Lane, Stefanie" w:date="2023-09-27T17:47:00Z">
                <w:pPr>
                  <w:spacing w:after="0" w:line="240" w:lineRule="auto"/>
                  <w:jc w:val="center"/>
                </w:pPr>
              </w:pPrChange>
            </w:pPr>
            <w:del w:id="6591"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23D8ADA3" w:rsidR="00B36617" w:rsidRPr="00C44004" w:rsidDel="00CB6B19" w:rsidRDefault="00B36617">
            <w:pPr>
              <w:rPr>
                <w:del w:id="6592" w:author="Lane, Stefanie" w:date="2023-09-27T17:47:00Z"/>
                <w:rFonts w:ascii="Calibri" w:eastAsia="Times New Roman" w:hAnsi="Calibri" w:cs="Calibri"/>
                <w:color w:val="000000"/>
              </w:rPr>
              <w:pPrChange w:id="6593" w:author="Lane, Stefanie" w:date="2023-09-27T17:47:00Z">
                <w:pPr>
                  <w:spacing w:after="0" w:line="240" w:lineRule="auto"/>
                  <w:jc w:val="center"/>
                </w:pPr>
              </w:pPrChange>
            </w:pPr>
            <w:del w:id="6594"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2EB7B95F" w:rsidR="00B36617" w:rsidRPr="00C44004" w:rsidDel="00CB6B19" w:rsidRDefault="00B36617">
            <w:pPr>
              <w:rPr>
                <w:del w:id="6595" w:author="Lane, Stefanie" w:date="2023-09-27T17:47:00Z"/>
                <w:rFonts w:ascii="Calibri" w:eastAsia="Times New Roman" w:hAnsi="Calibri" w:cs="Calibri"/>
                <w:color w:val="000000"/>
              </w:rPr>
              <w:pPrChange w:id="6596" w:author="Lane, Stefanie" w:date="2023-09-27T17:47:00Z">
                <w:pPr>
                  <w:spacing w:after="0" w:line="240" w:lineRule="auto"/>
                  <w:jc w:val="center"/>
                </w:pPr>
              </w:pPrChange>
            </w:pPr>
            <w:del w:id="6597"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5C13A467" w14:textId="75B857E7" w:rsidTr="00D143A8">
        <w:trPr>
          <w:trHeight w:val="290"/>
          <w:del w:id="6598" w:author="Lane, Stefanie" w:date="2023-09-27T17:47:00Z"/>
        </w:trPr>
        <w:tc>
          <w:tcPr>
            <w:tcW w:w="1311" w:type="dxa"/>
            <w:vMerge/>
            <w:tcBorders>
              <w:top w:val="nil"/>
              <w:left w:val="single" w:sz="8" w:space="0" w:color="auto"/>
              <w:bottom w:val="single" w:sz="8" w:space="0" w:color="000000"/>
              <w:right w:val="nil"/>
            </w:tcBorders>
            <w:vAlign w:val="center"/>
            <w:hideMark/>
          </w:tcPr>
          <w:p w14:paraId="0B2C6EAA" w14:textId="52C564F6" w:rsidR="00B36617" w:rsidRPr="00C44004" w:rsidDel="00CB6B19" w:rsidRDefault="00B36617">
            <w:pPr>
              <w:rPr>
                <w:del w:id="6599" w:author="Lane, Stefanie" w:date="2023-09-27T17:47:00Z"/>
                <w:rFonts w:ascii="Calibri" w:eastAsia="Times New Roman" w:hAnsi="Calibri" w:cs="Calibri"/>
                <w:color w:val="000000"/>
              </w:rPr>
              <w:pPrChange w:id="660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29E28C7" w14:textId="79BF0B6E" w:rsidR="00B36617" w:rsidRPr="00C44004" w:rsidDel="00CB6B19" w:rsidRDefault="00B36617">
            <w:pPr>
              <w:rPr>
                <w:del w:id="6601" w:author="Lane, Stefanie" w:date="2023-09-27T17:47:00Z"/>
                <w:rFonts w:ascii="Calibri" w:eastAsia="Times New Roman" w:hAnsi="Calibri" w:cs="Calibri"/>
                <w:color w:val="000000"/>
              </w:rPr>
              <w:pPrChange w:id="660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88F3CE6" w14:textId="2878B83C" w:rsidR="00B36617" w:rsidRPr="00C44004" w:rsidDel="00CB6B19" w:rsidRDefault="00B36617">
            <w:pPr>
              <w:rPr>
                <w:del w:id="6603" w:author="Lane, Stefanie" w:date="2023-09-27T17:47:00Z"/>
                <w:rFonts w:ascii="Calibri" w:eastAsia="Times New Roman" w:hAnsi="Calibri" w:cs="Calibri"/>
                <w:i/>
                <w:iCs/>
                <w:color w:val="000000"/>
              </w:rPr>
              <w:pPrChange w:id="6604" w:author="Lane, Stefanie" w:date="2023-09-27T17:47:00Z">
                <w:pPr>
                  <w:spacing w:after="0" w:line="240" w:lineRule="auto"/>
                </w:pPr>
              </w:pPrChange>
            </w:pPr>
            <w:del w:id="6605" w:author="Lane, Stefanie" w:date="2023-09-27T17:47:00Z">
              <w:r w:rsidDel="00CB6B19">
                <w:rPr>
                  <w:rFonts w:ascii="Calibri" w:eastAsia="Times New Roman" w:hAnsi="Calibri" w:cs="Calibri"/>
                  <w:i/>
                  <w:iCs/>
                  <w:color w:val="000000"/>
                </w:rPr>
                <w:delText>Erythranthe scouleri</w:delText>
              </w:r>
            </w:del>
          </w:p>
        </w:tc>
        <w:tc>
          <w:tcPr>
            <w:tcW w:w="960" w:type="dxa"/>
            <w:tcBorders>
              <w:top w:val="nil"/>
              <w:left w:val="nil"/>
              <w:bottom w:val="nil"/>
              <w:right w:val="nil"/>
            </w:tcBorders>
            <w:shd w:val="clear" w:color="auto" w:fill="auto"/>
            <w:noWrap/>
            <w:vAlign w:val="bottom"/>
            <w:hideMark/>
          </w:tcPr>
          <w:p w14:paraId="3A201EE5" w14:textId="5E17B7F7" w:rsidR="00B36617" w:rsidRPr="00C44004" w:rsidDel="00CB6B19" w:rsidRDefault="00B36617">
            <w:pPr>
              <w:rPr>
                <w:del w:id="6606" w:author="Lane, Stefanie" w:date="2023-09-27T17:47:00Z"/>
                <w:rFonts w:ascii="Calibri" w:eastAsia="Times New Roman" w:hAnsi="Calibri" w:cs="Calibri"/>
                <w:color w:val="000000"/>
              </w:rPr>
              <w:pPrChange w:id="6607" w:author="Lane, Stefanie" w:date="2023-09-27T17:47:00Z">
                <w:pPr>
                  <w:spacing w:after="0" w:line="240" w:lineRule="auto"/>
                  <w:jc w:val="center"/>
                </w:pPr>
              </w:pPrChange>
            </w:pPr>
            <w:del w:id="6608"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D4DFAC6" w14:textId="4EF959FE" w:rsidR="00B36617" w:rsidRPr="00C44004" w:rsidDel="00CB6B19" w:rsidRDefault="00B36617">
            <w:pPr>
              <w:rPr>
                <w:del w:id="6609" w:author="Lane, Stefanie" w:date="2023-09-27T17:47:00Z"/>
                <w:rFonts w:ascii="Calibri" w:eastAsia="Times New Roman" w:hAnsi="Calibri" w:cs="Calibri"/>
                <w:color w:val="000000"/>
              </w:rPr>
              <w:pPrChange w:id="6610"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39A77FD" w14:textId="4EFE4841" w:rsidR="00B36617" w:rsidRPr="00C44004" w:rsidDel="00CB6B19" w:rsidRDefault="00B36617">
            <w:pPr>
              <w:rPr>
                <w:del w:id="6611" w:author="Lane, Stefanie" w:date="2023-09-27T17:47:00Z"/>
                <w:rFonts w:ascii="Times New Roman" w:eastAsia="Times New Roman" w:hAnsi="Times New Roman" w:cs="Times New Roman"/>
                <w:sz w:val="20"/>
                <w:szCs w:val="20"/>
              </w:rPr>
              <w:pPrChange w:id="6612"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453DFA4E" w:rsidR="00B36617" w:rsidRPr="00C44004" w:rsidDel="00CB6B19" w:rsidRDefault="00B36617">
            <w:pPr>
              <w:rPr>
                <w:del w:id="6613" w:author="Lane, Stefanie" w:date="2023-09-27T17:47:00Z"/>
                <w:rFonts w:ascii="Calibri" w:eastAsia="Times New Roman" w:hAnsi="Calibri" w:cs="Calibri"/>
                <w:color w:val="000000"/>
              </w:rPr>
              <w:pPrChange w:id="6614" w:author="Lane, Stefanie" w:date="2023-09-27T17:47:00Z">
                <w:pPr>
                  <w:spacing w:after="0" w:line="240" w:lineRule="auto"/>
                  <w:jc w:val="center"/>
                </w:pPr>
              </w:pPrChange>
            </w:pPr>
            <w:del w:id="6615"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05211C92" w14:textId="55D2A7F7" w:rsidTr="00D143A8">
        <w:trPr>
          <w:trHeight w:val="290"/>
          <w:del w:id="6616" w:author="Lane, Stefanie" w:date="2023-09-27T17:47:00Z"/>
        </w:trPr>
        <w:tc>
          <w:tcPr>
            <w:tcW w:w="1311" w:type="dxa"/>
            <w:vMerge/>
            <w:tcBorders>
              <w:top w:val="nil"/>
              <w:left w:val="single" w:sz="8" w:space="0" w:color="auto"/>
              <w:bottom w:val="single" w:sz="8" w:space="0" w:color="000000"/>
              <w:right w:val="nil"/>
            </w:tcBorders>
            <w:vAlign w:val="center"/>
            <w:hideMark/>
          </w:tcPr>
          <w:p w14:paraId="7896FB86" w14:textId="3C112364" w:rsidR="00B36617" w:rsidRPr="00C44004" w:rsidDel="00CB6B19" w:rsidRDefault="00B36617">
            <w:pPr>
              <w:rPr>
                <w:del w:id="6617" w:author="Lane, Stefanie" w:date="2023-09-27T17:47:00Z"/>
                <w:rFonts w:ascii="Calibri" w:eastAsia="Times New Roman" w:hAnsi="Calibri" w:cs="Calibri"/>
                <w:color w:val="000000"/>
              </w:rPr>
              <w:pPrChange w:id="661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33C4A66" w14:textId="78879183" w:rsidR="00B36617" w:rsidRPr="00C44004" w:rsidDel="00CB6B19" w:rsidRDefault="00B36617">
            <w:pPr>
              <w:rPr>
                <w:del w:id="6619" w:author="Lane, Stefanie" w:date="2023-09-27T17:47:00Z"/>
                <w:rFonts w:ascii="Calibri" w:eastAsia="Times New Roman" w:hAnsi="Calibri" w:cs="Calibri"/>
                <w:color w:val="000000"/>
              </w:rPr>
              <w:pPrChange w:id="662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3184204C" w:rsidR="00B36617" w:rsidRPr="00C44004" w:rsidDel="00CB6B19" w:rsidRDefault="00B36617">
            <w:pPr>
              <w:rPr>
                <w:del w:id="6621" w:author="Lane, Stefanie" w:date="2023-09-27T17:47:00Z"/>
                <w:rFonts w:ascii="Calibri" w:eastAsia="Times New Roman" w:hAnsi="Calibri" w:cs="Calibri"/>
                <w:i/>
                <w:iCs/>
                <w:color w:val="000000"/>
              </w:rPr>
              <w:pPrChange w:id="6622" w:author="Lane, Stefanie" w:date="2023-09-27T17:47:00Z">
                <w:pPr>
                  <w:spacing w:after="0" w:line="240" w:lineRule="auto"/>
                </w:pPr>
              </w:pPrChange>
            </w:pPr>
            <w:del w:id="6623" w:author="Lane, Stefanie" w:date="2023-09-27T17:47:00Z">
              <w:r w:rsidRPr="00C44004" w:rsidDel="00CB6B19">
                <w:rPr>
                  <w:rFonts w:ascii="Calibri" w:eastAsia="Times New Roman" w:hAnsi="Calibri" w:cs="Calibri"/>
                  <w:i/>
                  <w:iCs/>
                  <w:color w:val="000000"/>
                </w:rPr>
                <w:delText>Oenanthe sarmentosa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541BA734" w:rsidR="00B36617" w:rsidRPr="00C44004" w:rsidDel="00CB6B19" w:rsidRDefault="00B36617">
            <w:pPr>
              <w:rPr>
                <w:del w:id="6624" w:author="Lane, Stefanie" w:date="2023-09-27T17:47:00Z"/>
                <w:rFonts w:ascii="Calibri" w:eastAsia="Times New Roman" w:hAnsi="Calibri" w:cs="Calibri"/>
                <w:color w:val="000000"/>
              </w:rPr>
              <w:pPrChange w:id="6625" w:author="Lane, Stefanie" w:date="2023-09-27T17:47:00Z">
                <w:pPr>
                  <w:spacing w:after="0" w:line="240" w:lineRule="auto"/>
                  <w:jc w:val="center"/>
                </w:pPr>
              </w:pPrChange>
            </w:pPr>
            <w:del w:id="6626"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11CD4A68" w:rsidR="00B36617" w:rsidRPr="00C44004" w:rsidDel="00CB6B19" w:rsidRDefault="00B36617">
            <w:pPr>
              <w:rPr>
                <w:del w:id="6627" w:author="Lane, Stefanie" w:date="2023-09-27T17:47:00Z"/>
                <w:rFonts w:ascii="Calibri" w:eastAsia="Times New Roman" w:hAnsi="Calibri" w:cs="Calibri"/>
                <w:color w:val="000000"/>
              </w:rPr>
              <w:pPrChange w:id="6628" w:author="Lane, Stefanie" w:date="2023-09-27T17:47:00Z">
                <w:pPr>
                  <w:spacing w:after="0" w:line="240" w:lineRule="auto"/>
                  <w:jc w:val="center"/>
                </w:pPr>
              </w:pPrChange>
            </w:pPr>
            <w:del w:id="6629"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6865E4BD" w:rsidR="00B36617" w:rsidRPr="00C44004" w:rsidDel="00CB6B19" w:rsidRDefault="00B36617">
            <w:pPr>
              <w:rPr>
                <w:del w:id="6630" w:author="Lane, Stefanie" w:date="2023-09-27T17:47:00Z"/>
                <w:rFonts w:ascii="Calibri" w:eastAsia="Times New Roman" w:hAnsi="Calibri" w:cs="Calibri"/>
                <w:color w:val="000000"/>
              </w:rPr>
              <w:pPrChange w:id="6631" w:author="Lane, Stefanie" w:date="2023-09-27T17:47:00Z">
                <w:pPr>
                  <w:spacing w:after="0" w:line="240" w:lineRule="auto"/>
                  <w:jc w:val="center"/>
                </w:pPr>
              </w:pPrChange>
            </w:pPr>
            <w:del w:id="6632"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67662CD4" w:rsidR="00B36617" w:rsidRPr="00C44004" w:rsidDel="00CB6B19" w:rsidRDefault="00B36617">
            <w:pPr>
              <w:rPr>
                <w:del w:id="6633" w:author="Lane, Stefanie" w:date="2023-09-27T17:47:00Z"/>
                <w:rFonts w:ascii="Calibri" w:eastAsia="Times New Roman" w:hAnsi="Calibri" w:cs="Calibri"/>
                <w:color w:val="000000"/>
              </w:rPr>
              <w:pPrChange w:id="6634" w:author="Lane, Stefanie" w:date="2023-09-27T17:47:00Z">
                <w:pPr>
                  <w:spacing w:after="0" w:line="240" w:lineRule="auto"/>
                  <w:jc w:val="center"/>
                </w:pPr>
              </w:pPrChange>
            </w:pPr>
            <w:del w:id="6635"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2C8A0087" w14:textId="42EB29BB" w:rsidTr="00D143A8">
        <w:trPr>
          <w:trHeight w:val="290"/>
          <w:del w:id="6636" w:author="Lane, Stefanie" w:date="2023-09-27T17:47:00Z"/>
        </w:trPr>
        <w:tc>
          <w:tcPr>
            <w:tcW w:w="1311" w:type="dxa"/>
            <w:vMerge/>
            <w:tcBorders>
              <w:top w:val="nil"/>
              <w:left w:val="single" w:sz="8" w:space="0" w:color="auto"/>
              <w:bottom w:val="single" w:sz="8" w:space="0" w:color="000000"/>
              <w:right w:val="nil"/>
            </w:tcBorders>
            <w:vAlign w:val="center"/>
            <w:hideMark/>
          </w:tcPr>
          <w:p w14:paraId="6251C190" w14:textId="0D829E9A" w:rsidR="00B36617" w:rsidRPr="00C44004" w:rsidDel="00CB6B19" w:rsidRDefault="00B36617">
            <w:pPr>
              <w:rPr>
                <w:del w:id="6637" w:author="Lane, Stefanie" w:date="2023-09-27T17:47:00Z"/>
                <w:rFonts w:ascii="Calibri" w:eastAsia="Times New Roman" w:hAnsi="Calibri" w:cs="Calibri"/>
                <w:color w:val="000000"/>
              </w:rPr>
              <w:pPrChange w:id="663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57B97D0" w14:textId="670B34B0" w:rsidR="00B36617" w:rsidRPr="00C44004" w:rsidDel="00CB6B19" w:rsidRDefault="00B36617">
            <w:pPr>
              <w:rPr>
                <w:del w:id="6639" w:author="Lane, Stefanie" w:date="2023-09-27T17:47:00Z"/>
                <w:rFonts w:ascii="Calibri" w:eastAsia="Times New Roman" w:hAnsi="Calibri" w:cs="Calibri"/>
                <w:color w:val="000000"/>
              </w:rPr>
              <w:pPrChange w:id="664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17BF2FC" w14:textId="46661211" w:rsidR="00B36617" w:rsidRPr="00C44004" w:rsidDel="00CB6B19" w:rsidRDefault="00B36617">
            <w:pPr>
              <w:rPr>
                <w:del w:id="6641" w:author="Lane, Stefanie" w:date="2023-09-27T17:47:00Z"/>
                <w:rFonts w:ascii="Calibri" w:eastAsia="Times New Roman" w:hAnsi="Calibri" w:cs="Calibri"/>
                <w:i/>
                <w:iCs/>
                <w:color w:val="000000"/>
              </w:rPr>
              <w:pPrChange w:id="6642" w:author="Lane, Stefanie" w:date="2023-09-27T17:47:00Z">
                <w:pPr>
                  <w:spacing w:after="0" w:line="240" w:lineRule="auto"/>
                </w:pPr>
              </w:pPrChange>
            </w:pPr>
            <w:del w:id="6643" w:author="Lane, Stefanie" w:date="2023-09-27T17:47:00Z">
              <w:r w:rsidRPr="00C44004" w:rsidDel="00CB6B19">
                <w:rPr>
                  <w:rFonts w:ascii="Calibri" w:eastAsia="Times New Roman" w:hAnsi="Calibri" w:cs="Calibri"/>
                  <w:i/>
                  <w:iCs/>
                  <w:color w:val="000000"/>
                </w:rPr>
                <w:delText>Platanthera dilatata</w:delText>
              </w:r>
            </w:del>
          </w:p>
        </w:tc>
        <w:tc>
          <w:tcPr>
            <w:tcW w:w="960" w:type="dxa"/>
            <w:tcBorders>
              <w:top w:val="nil"/>
              <w:left w:val="nil"/>
              <w:bottom w:val="nil"/>
              <w:right w:val="nil"/>
            </w:tcBorders>
            <w:shd w:val="clear" w:color="auto" w:fill="auto"/>
            <w:noWrap/>
            <w:vAlign w:val="bottom"/>
            <w:hideMark/>
          </w:tcPr>
          <w:p w14:paraId="2B258118" w14:textId="462C72AA" w:rsidR="00B36617" w:rsidRPr="00C44004" w:rsidDel="00CB6B19" w:rsidRDefault="00B36617">
            <w:pPr>
              <w:rPr>
                <w:del w:id="6644" w:author="Lane, Stefanie" w:date="2023-09-27T17:47:00Z"/>
                <w:rFonts w:ascii="Calibri" w:eastAsia="Times New Roman" w:hAnsi="Calibri" w:cs="Calibri"/>
                <w:color w:val="000000"/>
              </w:rPr>
              <w:pPrChange w:id="6645" w:author="Lane, Stefanie" w:date="2023-09-27T17:47:00Z">
                <w:pPr>
                  <w:spacing w:after="0" w:line="240" w:lineRule="auto"/>
                  <w:jc w:val="center"/>
                </w:pPr>
              </w:pPrChange>
            </w:pPr>
            <w:del w:id="6646"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58D63D80" w14:textId="1CCB06C7" w:rsidR="00B36617" w:rsidRPr="00C44004" w:rsidDel="00CB6B19" w:rsidRDefault="00B36617">
            <w:pPr>
              <w:rPr>
                <w:del w:id="6647" w:author="Lane, Stefanie" w:date="2023-09-27T17:47:00Z"/>
                <w:rFonts w:ascii="Calibri" w:eastAsia="Times New Roman" w:hAnsi="Calibri" w:cs="Calibri"/>
                <w:color w:val="000000"/>
              </w:rPr>
              <w:pPrChange w:id="6648" w:author="Lane, Stefanie" w:date="2023-09-27T17:47:00Z">
                <w:pPr>
                  <w:spacing w:after="0" w:line="240" w:lineRule="auto"/>
                  <w:jc w:val="center"/>
                </w:pPr>
              </w:pPrChange>
            </w:pPr>
            <w:del w:id="6649"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2E0231CA" w14:textId="33CFC0CF" w:rsidR="00B36617" w:rsidRPr="00C44004" w:rsidDel="00CB6B19" w:rsidRDefault="00B36617">
            <w:pPr>
              <w:rPr>
                <w:del w:id="6650" w:author="Lane, Stefanie" w:date="2023-09-27T17:47:00Z"/>
                <w:rFonts w:ascii="Calibri" w:eastAsia="Times New Roman" w:hAnsi="Calibri" w:cs="Calibri"/>
                <w:color w:val="000000"/>
              </w:rPr>
              <w:pPrChange w:id="6651"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48781C86" w:rsidR="00B36617" w:rsidRPr="00C44004" w:rsidDel="00CB6B19" w:rsidRDefault="00B36617">
            <w:pPr>
              <w:rPr>
                <w:del w:id="6652" w:author="Lane, Stefanie" w:date="2023-09-27T17:47:00Z"/>
                <w:rFonts w:ascii="Calibri" w:eastAsia="Times New Roman" w:hAnsi="Calibri" w:cs="Calibri"/>
                <w:color w:val="000000"/>
              </w:rPr>
              <w:pPrChange w:id="6653" w:author="Lane, Stefanie" w:date="2023-09-27T17:47:00Z">
                <w:pPr>
                  <w:spacing w:after="0" w:line="240" w:lineRule="auto"/>
                  <w:jc w:val="center"/>
                </w:pPr>
              </w:pPrChange>
            </w:pPr>
            <w:del w:id="6654"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383B328F" w14:textId="06B16C21" w:rsidTr="00D143A8">
        <w:trPr>
          <w:trHeight w:val="290"/>
          <w:del w:id="6655" w:author="Lane, Stefanie" w:date="2023-09-27T17:47:00Z"/>
        </w:trPr>
        <w:tc>
          <w:tcPr>
            <w:tcW w:w="1311" w:type="dxa"/>
            <w:vMerge/>
            <w:tcBorders>
              <w:top w:val="nil"/>
              <w:left w:val="single" w:sz="8" w:space="0" w:color="auto"/>
              <w:bottom w:val="single" w:sz="8" w:space="0" w:color="000000"/>
              <w:right w:val="nil"/>
            </w:tcBorders>
            <w:vAlign w:val="center"/>
            <w:hideMark/>
          </w:tcPr>
          <w:p w14:paraId="45430B84" w14:textId="52ACB7BC" w:rsidR="00B36617" w:rsidRPr="00C44004" w:rsidDel="00CB6B19" w:rsidRDefault="00B36617">
            <w:pPr>
              <w:rPr>
                <w:del w:id="6656" w:author="Lane, Stefanie" w:date="2023-09-27T17:47:00Z"/>
                <w:rFonts w:ascii="Calibri" w:eastAsia="Times New Roman" w:hAnsi="Calibri" w:cs="Calibri"/>
                <w:color w:val="000000"/>
              </w:rPr>
              <w:pPrChange w:id="665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81DA3F1" w14:textId="4711881B" w:rsidR="00B36617" w:rsidRPr="00C44004" w:rsidDel="00CB6B19" w:rsidRDefault="00B36617">
            <w:pPr>
              <w:rPr>
                <w:del w:id="6658" w:author="Lane, Stefanie" w:date="2023-09-27T17:47:00Z"/>
                <w:rFonts w:ascii="Calibri" w:eastAsia="Times New Roman" w:hAnsi="Calibri" w:cs="Calibri"/>
                <w:color w:val="000000"/>
              </w:rPr>
              <w:pPrChange w:id="6659"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2CFA3C24" w:rsidR="00B36617" w:rsidRPr="00C44004" w:rsidDel="00CB6B19" w:rsidRDefault="00B36617">
            <w:pPr>
              <w:rPr>
                <w:del w:id="6660" w:author="Lane, Stefanie" w:date="2023-09-27T17:47:00Z"/>
                <w:rFonts w:ascii="Calibri" w:eastAsia="Times New Roman" w:hAnsi="Calibri" w:cs="Calibri"/>
                <w:i/>
                <w:iCs/>
                <w:color w:val="000000"/>
              </w:rPr>
              <w:pPrChange w:id="6661" w:author="Lane, Stefanie" w:date="2023-09-27T17:47:00Z">
                <w:pPr>
                  <w:spacing w:after="0" w:line="240" w:lineRule="auto"/>
                </w:pPr>
              </w:pPrChange>
            </w:pPr>
            <w:del w:id="6662" w:author="Lane, Stefanie" w:date="2023-09-27T17:47:00Z">
              <w:r w:rsidRPr="00C44004" w:rsidDel="00CB6B19">
                <w:rPr>
                  <w:rFonts w:ascii="Calibri" w:eastAsia="Times New Roman" w:hAnsi="Calibri" w:cs="Calibri"/>
                  <w:i/>
                  <w:iCs/>
                  <w:color w:val="000000"/>
                </w:rPr>
                <w:delText>Poa palustris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95684B4" w:rsidR="00B36617" w:rsidRPr="00C44004" w:rsidDel="00CB6B19" w:rsidRDefault="00B36617">
            <w:pPr>
              <w:rPr>
                <w:del w:id="6663" w:author="Lane, Stefanie" w:date="2023-09-27T17:47:00Z"/>
                <w:rFonts w:ascii="Calibri" w:eastAsia="Times New Roman" w:hAnsi="Calibri" w:cs="Calibri"/>
                <w:color w:val="000000"/>
              </w:rPr>
              <w:pPrChange w:id="6664" w:author="Lane, Stefanie" w:date="2023-09-27T17:47:00Z">
                <w:pPr>
                  <w:spacing w:after="0" w:line="240" w:lineRule="auto"/>
                  <w:jc w:val="center"/>
                </w:pPr>
              </w:pPrChange>
            </w:pPr>
            <w:del w:id="6665" w:author="Lane, Stefanie" w:date="2023-09-27T17:47:00Z">
              <w:r w:rsidRPr="00C44004" w:rsidDel="00CB6B19">
                <w:rPr>
                  <w:rFonts w:ascii="Calibri" w:eastAsia="Times New Roman" w:hAnsi="Calibri" w:cs="Calibri"/>
                  <w:color w:val="000000"/>
                </w:rPr>
                <w:delText>1.0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066B6447" w:rsidR="00B36617" w:rsidRPr="00C44004" w:rsidDel="00CB6B19" w:rsidRDefault="00B36617">
            <w:pPr>
              <w:rPr>
                <w:del w:id="6666" w:author="Lane, Stefanie" w:date="2023-09-27T17:47:00Z"/>
                <w:rFonts w:ascii="Calibri" w:eastAsia="Times New Roman" w:hAnsi="Calibri" w:cs="Calibri"/>
                <w:color w:val="000000"/>
              </w:rPr>
              <w:pPrChange w:id="6667" w:author="Lane, Stefanie" w:date="2023-09-27T17:47:00Z">
                <w:pPr>
                  <w:spacing w:after="0" w:line="240" w:lineRule="auto"/>
                  <w:jc w:val="center"/>
                </w:pPr>
              </w:pPrChange>
            </w:pPr>
            <w:del w:id="6668"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5B7E46C2" w:rsidR="00B36617" w:rsidRPr="00C44004" w:rsidDel="00CB6B19" w:rsidRDefault="00B36617">
            <w:pPr>
              <w:rPr>
                <w:del w:id="6669" w:author="Lane, Stefanie" w:date="2023-09-27T17:47:00Z"/>
                <w:rFonts w:ascii="Calibri" w:eastAsia="Times New Roman" w:hAnsi="Calibri" w:cs="Calibri"/>
                <w:color w:val="000000"/>
              </w:rPr>
              <w:pPrChange w:id="6670" w:author="Lane, Stefanie" w:date="2023-09-27T17:47:00Z">
                <w:pPr>
                  <w:spacing w:after="0" w:line="240" w:lineRule="auto"/>
                  <w:jc w:val="center"/>
                </w:pPr>
              </w:pPrChange>
            </w:pPr>
            <w:del w:id="6671"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F9B5FA6" w:rsidR="00B36617" w:rsidRPr="00C44004" w:rsidDel="00CB6B19" w:rsidRDefault="00B36617">
            <w:pPr>
              <w:rPr>
                <w:del w:id="6672" w:author="Lane, Stefanie" w:date="2023-09-27T17:47:00Z"/>
                <w:rFonts w:ascii="Calibri" w:eastAsia="Times New Roman" w:hAnsi="Calibri" w:cs="Calibri"/>
                <w:color w:val="000000"/>
              </w:rPr>
              <w:pPrChange w:id="6673" w:author="Lane, Stefanie" w:date="2023-09-27T17:47:00Z">
                <w:pPr>
                  <w:spacing w:after="0" w:line="240" w:lineRule="auto"/>
                  <w:jc w:val="center"/>
                </w:pPr>
              </w:pPrChange>
            </w:pPr>
            <w:del w:id="6674"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2446F85B" w14:textId="52B9B153" w:rsidTr="00D143A8">
        <w:trPr>
          <w:trHeight w:val="290"/>
          <w:del w:id="6675" w:author="Lane, Stefanie" w:date="2023-09-27T17:47:00Z"/>
        </w:trPr>
        <w:tc>
          <w:tcPr>
            <w:tcW w:w="1311" w:type="dxa"/>
            <w:vMerge/>
            <w:tcBorders>
              <w:top w:val="nil"/>
              <w:left w:val="single" w:sz="8" w:space="0" w:color="auto"/>
              <w:bottom w:val="single" w:sz="8" w:space="0" w:color="000000"/>
              <w:right w:val="nil"/>
            </w:tcBorders>
            <w:vAlign w:val="center"/>
            <w:hideMark/>
          </w:tcPr>
          <w:p w14:paraId="520F61D4" w14:textId="5F8DD52D" w:rsidR="00B36617" w:rsidRPr="00C44004" w:rsidDel="00CB6B19" w:rsidRDefault="00B36617">
            <w:pPr>
              <w:rPr>
                <w:del w:id="6676" w:author="Lane, Stefanie" w:date="2023-09-27T17:47:00Z"/>
                <w:rFonts w:ascii="Calibri" w:eastAsia="Times New Roman" w:hAnsi="Calibri" w:cs="Calibri"/>
                <w:color w:val="000000"/>
              </w:rPr>
              <w:pPrChange w:id="6677"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3328DF9A" w14:textId="5F37F91C" w:rsidR="00B36617" w:rsidRPr="00C44004" w:rsidDel="00CB6B19" w:rsidRDefault="00B36617">
            <w:pPr>
              <w:rPr>
                <w:del w:id="6678" w:author="Lane, Stefanie" w:date="2023-09-27T17:47:00Z"/>
                <w:rFonts w:ascii="Calibri" w:eastAsia="Times New Roman" w:hAnsi="Calibri" w:cs="Calibri"/>
                <w:color w:val="000000"/>
              </w:rPr>
              <w:pPrChange w:id="6679"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216EBC4" w14:textId="584939AB" w:rsidR="00B36617" w:rsidRPr="00C44004" w:rsidDel="00CB6B19" w:rsidRDefault="00B36617">
            <w:pPr>
              <w:rPr>
                <w:del w:id="6680" w:author="Lane, Stefanie" w:date="2023-09-27T17:47:00Z"/>
                <w:rFonts w:ascii="Calibri" w:eastAsia="Times New Roman" w:hAnsi="Calibri" w:cs="Calibri"/>
                <w:i/>
                <w:iCs/>
                <w:color w:val="000000"/>
              </w:rPr>
              <w:pPrChange w:id="6681" w:author="Lane, Stefanie" w:date="2023-09-27T17:47:00Z">
                <w:pPr>
                  <w:spacing w:after="0" w:line="240" w:lineRule="auto"/>
                </w:pPr>
              </w:pPrChange>
            </w:pPr>
            <w:del w:id="6682" w:author="Lane, Stefanie" w:date="2023-09-27T17:47:00Z">
              <w:r w:rsidRPr="00C44004" w:rsidDel="00CB6B19">
                <w:rPr>
                  <w:rFonts w:ascii="Calibri" w:eastAsia="Times New Roman" w:hAnsi="Calibri" w:cs="Calibri"/>
                  <w:i/>
                  <w:iCs/>
                  <w:color w:val="000000"/>
                </w:rPr>
                <w:delText>Puccinellia pauciflora</w:delText>
              </w:r>
            </w:del>
          </w:p>
        </w:tc>
        <w:tc>
          <w:tcPr>
            <w:tcW w:w="960" w:type="dxa"/>
            <w:tcBorders>
              <w:top w:val="nil"/>
              <w:left w:val="nil"/>
              <w:bottom w:val="single" w:sz="4" w:space="0" w:color="auto"/>
              <w:right w:val="nil"/>
            </w:tcBorders>
            <w:shd w:val="clear" w:color="auto" w:fill="auto"/>
            <w:noWrap/>
            <w:vAlign w:val="bottom"/>
            <w:hideMark/>
          </w:tcPr>
          <w:p w14:paraId="045F895C" w14:textId="19A842FC" w:rsidR="00B36617" w:rsidRPr="00C44004" w:rsidDel="00CB6B19" w:rsidRDefault="00B36617">
            <w:pPr>
              <w:rPr>
                <w:del w:id="6683" w:author="Lane, Stefanie" w:date="2023-09-27T17:47:00Z"/>
                <w:rFonts w:ascii="Calibri" w:eastAsia="Times New Roman" w:hAnsi="Calibri" w:cs="Calibri"/>
                <w:color w:val="000000"/>
              </w:rPr>
              <w:pPrChange w:id="6684" w:author="Lane, Stefanie" w:date="2023-09-27T17:47:00Z">
                <w:pPr>
                  <w:spacing w:after="0" w:line="240" w:lineRule="auto"/>
                  <w:jc w:val="center"/>
                </w:pPr>
              </w:pPrChange>
            </w:pPr>
            <w:del w:id="6685"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60254904" w14:textId="671E6FBF" w:rsidR="00B36617" w:rsidRPr="00C44004" w:rsidDel="00CB6B19" w:rsidRDefault="00B36617">
            <w:pPr>
              <w:rPr>
                <w:del w:id="6686" w:author="Lane, Stefanie" w:date="2023-09-27T17:47:00Z"/>
                <w:rFonts w:ascii="Calibri" w:eastAsia="Times New Roman" w:hAnsi="Calibri" w:cs="Calibri"/>
                <w:color w:val="000000"/>
              </w:rPr>
              <w:pPrChange w:id="6687"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116EF9F2" w14:textId="15B1E70E" w:rsidR="00B36617" w:rsidRPr="00C44004" w:rsidDel="00CB6B19" w:rsidRDefault="00B36617">
            <w:pPr>
              <w:rPr>
                <w:del w:id="6688" w:author="Lane, Stefanie" w:date="2023-09-27T17:47:00Z"/>
                <w:rFonts w:ascii="Times New Roman" w:eastAsia="Times New Roman" w:hAnsi="Times New Roman" w:cs="Times New Roman"/>
                <w:sz w:val="20"/>
                <w:szCs w:val="20"/>
              </w:rPr>
              <w:pPrChange w:id="6689" w:author="Lane, Stefanie" w:date="2023-09-27T17:47:00Z">
                <w:pPr>
                  <w:spacing w:after="0" w:line="240" w:lineRule="auto"/>
                  <w:jc w:val="center"/>
                </w:pPr>
              </w:pPrChange>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59F2CD45" w:rsidR="00B36617" w:rsidRPr="00C44004" w:rsidDel="00CB6B19" w:rsidRDefault="00B36617">
            <w:pPr>
              <w:rPr>
                <w:del w:id="6690" w:author="Lane, Stefanie" w:date="2023-09-27T17:47:00Z"/>
                <w:rFonts w:ascii="Calibri" w:eastAsia="Times New Roman" w:hAnsi="Calibri" w:cs="Calibri"/>
                <w:color w:val="000000"/>
              </w:rPr>
              <w:pPrChange w:id="6691" w:author="Lane, Stefanie" w:date="2023-09-27T17:47:00Z">
                <w:pPr>
                  <w:spacing w:after="0" w:line="240" w:lineRule="auto"/>
                  <w:jc w:val="center"/>
                </w:pPr>
              </w:pPrChange>
            </w:pPr>
            <w:del w:id="6692"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40C7F8BC" w14:textId="13DC5DA0" w:rsidTr="00D143A8">
        <w:trPr>
          <w:trHeight w:val="290"/>
          <w:del w:id="6693" w:author="Lane, Stefanie" w:date="2023-09-27T17:47:00Z"/>
        </w:trPr>
        <w:tc>
          <w:tcPr>
            <w:tcW w:w="1311" w:type="dxa"/>
            <w:vMerge/>
            <w:tcBorders>
              <w:top w:val="nil"/>
              <w:left w:val="single" w:sz="8" w:space="0" w:color="auto"/>
              <w:bottom w:val="single" w:sz="8" w:space="0" w:color="000000"/>
              <w:right w:val="nil"/>
            </w:tcBorders>
            <w:vAlign w:val="center"/>
            <w:hideMark/>
          </w:tcPr>
          <w:p w14:paraId="51B29186" w14:textId="38D48E27" w:rsidR="00B36617" w:rsidRPr="00C44004" w:rsidDel="00CB6B19" w:rsidRDefault="00B36617">
            <w:pPr>
              <w:rPr>
                <w:del w:id="6694" w:author="Lane, Stefanie" w:date="2023-09-27T17:47:00Z"/>
                <w:rFonts w:ascii="Calibri" w:eastAsia="Times New Roman" w:hAnsi="Calibri" w:cs="Calibri"/>
                <w:color w:val="000000"/>
              </w:rPr>
              <w:pPrChange w:id="669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85B30C" w14:textId="4D5E2F35" w:rsidR="00B36617" w:rsidRPr="00C44004" w:rsidDel="00CB6B19" w:rsidRDefault="00B36617">
            <w:pPr>
              <w:rPr>
                <w:del w:id="6696" w:author="Lane, Stefanie" w:date="2023-09-27T17:47:00Z"/>
                <w:rFonts w:ascii="Calibri" w:eastAsia="Times New Roman" w:hAnsi="Calibri" w:cs="Calibri"/>
                <w:color w:val="000000"/>
              </w:rPr>
              <w:pPrChange w:id="669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5E77A6A2" w:rsidR="00B36617" w:rsidRPr="00C44004" w:rsidDel="00CB6B19" w:rsidRDefault="00B36617">
            <w:pPr>
              <w:rPr>
                <w:del w:id="6698" w:author="Lane, Stefanie" w:date="2023-09-27T17:47:00Z"/>
                <w:rFonts w:ascii="Calibri" w:eastAsia="Times New Roman" w:hAnsi="Calibri" w:cs="Calibri"/>
                <w:i/>
                <w:iCs/>
                <w:color w:val="000000"/>
              </w:rPr>
              <w:pPrChange w:id="6699" w:author="Lane, Stefanie" w:date="2023-09-27T17:47:00Z">
                <w:pPr>
                  <w:spacing w:after="0" w:line="240" w:lineRule="auto"/>
                </w:pPr>
              </w:pPrChange>
            </w:pPr>
            <w:del w:id="6700" w:author="Lane, Stefanie" w:date="2023-09-27T17:47:00Z">
              <w:r w:rsidRPr="00C44004" w:rsidDel="00CB6B19">
                <w:rPr>
                  <w:rFonts w:ascii="Calibri" w:eastAsia="Times New Roman" w:hAnsi="Calibri" w:cs="Calibri"/>
                  <w:i/>
                  <w:iCs/>
                  <w:color w:val="000000"/>
                </w:rPr>
                <w:delText>Sium suave</w:delText>
              </w:r>
            </w:del>
          </w:p>
        </w:tc>
        <w:tc>
          <w:tcPr>
            <w:tcW w:w="960" w:type="dxa"/>
            <w:tcBorders>
              <w:top w:val="nil"/>
              <w:left w:val="nil"/>
              <w:bottom w:val="single" w:sz="4" w:space="0" w:color="auto"/>
              <w:right w:val="nil"/>
            </w:tcBorders>
            <w:shd w:val="clear" w:color="auto" w:fill="auto"/>
            <w:noWrap/>
            <w:vAlign w:val="bottom"/>
            <w:hideMark/>
          </w:tcPr>
          <w:p w14:paraId="6025BAF7" w14:textId="588F6F31" w:rsidR="00B36617" w:rsidRPr="00C44004" w:rsidDel="00CB6B19" w:rsidRDefault="00B36617">
            <w:pPr>
              <w:rPr>
                <w:del w:id="6701" w:author="Lane, Stefanie" w:date="2023-09-27T17:47:00Z"/>
                <w:rFonts w:ascii="Calibri" w:eastAsia="Times New Roman" w:hAnsi="Calibri" w:cs="Calibri"/>
                <w:color w:val="000000"/>
              </w:rPr>
              <w:pPrChange w:id="6702" w:author="Lane, Stefanie" w:date="2023-09-27T17:47:00Z">
                <w:pPr>
                  <w:spacing w:after="0" w:line="240" w:lineRule="auto"/>
                  <w:jc w:val="center"/>
                </w:pPr>
              </w:pPrChange>
            </w:pPr>
            <w:del w:id="6703"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31BF3D51" w:rsidR="00B36617" w:rsidRPr="00C44004" w:rsidDel="00CB6B19" w:rsidRDefault="00B36617">
            <w:pPr>
              <w:rPr>
                <w:del w:id="6704" w:author="Lane, Stefanie" w:date="2023-09-27T17:47:00Z"/>
                <w:rFonts w:ascii="Calibri" w:eastAsia="Times New Roman" w:hAnsi="Calibri" w:cs="Calibri"/>
                <w:color w:val="000000"/>
              </w:rPr>
              <w:pPrChange w:id="6705" w:author="Lane, Stefanie" w:date="2023-09-27T17:47:00Z">
                <w:pPr>
                  <w:spacing w:after="0" w:line="240" w:lineRule="auto"/>
                  <w:jc w:val="center"/>
                </w:pPr>
              </w:pPrChange>
            </w:pPr>
            <w:del w:id="6706"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69AC9E99" w:rsidR="00B36617" w:rsidRPr="00C44004" w:rsidDel="00CB6B19" w:rsidRDefault="00B36617">
            <w:pPr>
              <w:rPr>
                <w:del w:id="6707" w:author="Lane, Stefanie" w:date="2023-09-27T17:47:00Z"/>
                <w:rFonts w:ascii="Calibri" w:eastAsia="Times New Roman" w:hAnsi="Calibri" w:cs="Calibri"/>
                <w:color w:val="000000"/>
              </w:rPr>
              <w:pPrChange w:id="6708" w:author="Lane, Stefanie" w:date="2023-09-27T17:47:00Z">
                <w:pPr>
                  <w:spacing w:after="0" w:line="240" w:lineRule="auto"/>
                  <w:jc w:val="center"/>
                </w:pPr>
              </w:pPrChange>
            </w:pPr>
            <w:del w:id="6709"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1674A4A0" w:rsidR="00B36617" w:rsidRPr="00C44004" w:rsidDel="00CB6B19" w:rsidRDefault="00B36617">
            <w:pPr>
              <w:rPr>
                <w:del w:id="6710" w:author="Lane, Stefanie" w:date="2023-09-27T17:47:00Z"/>
                <w:rFonts w:ascii="Calibri" w:eastAsia="Times New Roman" w:hAnsi="Calibri" w:cs="Calibri"/>
                <w:color w:val="000000"/>
              </w:rPr>
              <w:pPrChange w:id="6711" w:author="Lane, Stefanie" w:date="2023-09-27T17:47:00Z">
                <w:pPr>
                  <w:spacing w:after="0" w:line="240" w:lineRule="auto"/>
                  <w:jc w:val="center"/>
                </w:pPr>
              </w:pPrChange>
            </w:pPr>
            <w:del w:id="6712" w:author="Lane, Stefanie" w:date="2023-09-27T17:47:00Z">
              <w:r w:rsidRPr="00C44004" w:rsidDel="00CB6B19">
                <w:rPr>
                  <w:rFonts w:ascii="Calibri" w:eastAsia="Times New Roman" w:hAnsi="Calibri" w:cs="Calibri"/>
                  <w:color w:val="000000"/>
                </w:rPr>
                <w:delText>lost</w:delText>
              </w:r>
            </w:del>
          </w:p>
        </w:tc>
      </w:tr>
      <w:tr w:rsidR="00B36617" w:rsidRPr="00C44004" w:rsidDel="00CB6B19" w14:paraId="19909C82" w14:textId="69AD245F" w:rsidTr="00D143A8">
        <w:trPr>
          <w:trHeight w:val="290"/>
          <w:del w:id="6713" w:author="Lane, Stefanie" w:date="2023-09-27T17:47:00Z"/>
        </w:trPr>
        <w:tc>
          <w:tcPr>
            <w:tcW w:w="1311" w:type="dxa"/>
            <w:vMerge/>
            <w:tcBorders>
              <w:top w:val="nil"/>
              <w:left w:val="single" w:sz="8" w:space="0" w:color="auto"/>
              <w:bottom w:val="single" w:sz="8" w:space="0" w:color="000000"/>
              <w:right w:val="nil"/>
            </w:tcBorders>
            <w:vAlign w:val="center"/>
            <w:hideMark/>
          </w:tcPr>
          <w:p w14:paraId="529E142B" w14:textId="08009241" w:rsidR="00B36617" w:rsidRPr="00C44004" w:rsidDel="00CB6B19" w:rsidRDefault="00B36617">
            <w:pPr>
              <w:rPr>
                <w:del w:id="6714" w:author="Lane, Stefanie" w:date="2023-09-27T17:47:00Z"/>
                <w:rFonts w:ascii="Calibri" w:eastAsia="Times New Roman" w:hAnsi="Calibri" w:cs="Calibri"/>
                <w:color w:val="000000"/>
              </w:rPr>
              <w:pPrChange w:id="671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578A797" w14:textId="18F773E6" w:rsidR="00B36617" w:rsidRPr="00C44004" w:rsidDel="00CB6B19" w:rsidRDefault="00B36617">
            <w:pPr>
              <w:rPr>
                <w:del w:id="6716" w:author="Lane, Stefanie" w:date="2023-09-27T17:47:00Z"/>
                <w:rFonts w:ascii="Calibri" w:eastAsia="Times New Roman" w:hAnsi="Calibri" w:cs="Calibri"/>
                <w:color w:val="000000"/>
              </w:rPr>
              <w:pPrChange w:id="671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0C209E5" w14:textId="14C5776F" w:rsidR="00B36617" w:rsidRPr="00C44004" w:rsidDel="00CB6B19" w:rsidRDefault="00B36617">
            <w:pPr>
              <w:rPr>
                <w:del w:id="6718" w:author="Lane, Stefanie" w:date="2023-09-27T17:47:00Z"/>
                <w:rFonts w:ascii="Calibri" w:eastAsia="Times New Roman" w:hAnsi="Calibri" w:cs="Calibri"/>
                <w:i/>
                <w:iCs/>
                <w:color w:val="000000"/>
              </w:rPr>
              <w:pPrChange w:id="6719" w:author="Lane, Stefanie" w:date="2023-09-27T17:47:00Z">
                <w:pPr>
                  <w:spacing w:after="0" w:line="240" w:lineRule="auto"/>
                </w:pPr>
              </w:pPrChange>
            </w:pPr>
            <w:del w:id="6720" w:author="Lane, Stefanie" w:date="2023-09-27T17:47:00Z">
              <w:r w:rsidRPr="00C44004" w:rsidDel="00CB6B19">
                <w:rPr>
                  <w:rFonts w:ascii="Calibri" w:eastAsia="Times New Roman" w:hAnsi="Calibri" w:cs="Calibri"/>
                  <w:i/>
                  <w:iCs/>
                  <w:color w:val="000000"/>
                </w:rPr>
                <w:delText>Caltha palustris</w:delText>
              </w:r>
            </w:del>
          </w:p>
        </w:tc>
        <w:tc>
          <w:tcPr>
            <w:tcW w:w="960" w:type="dxa"/>
            <w:tcBorders>
              <w:top w:val="nil"/>
              <w:left w:val="nil"/>
              <w:bottom w:val="nil"/>
              <w:right w:val="nil"/>
            </w:tcBorders>
            <w:shd w:val="clear" w:color="auto" w:fill="auto"/>
            <w:noWrap/>
            <w:vAlign w:val="bottom"/>
            <w:hideMark/>
          </w:tcPr>
          <w:p w14:paraId="3F027F51" w14:textId="2EF54A0E" w:rsidR="00B36617" w:rsidRPr="00C44004" w:rsidDel="00CB6B19" w:rsidRDefault="00B36617">
            <w:pPr>
              <w:rPr>
                <w:del w:id="6721" w:author="Lane, Stefanie" w:date="2023-09-27T17:47:00Z"/>
                <w:rFonts w:ascii="Calibri" w:eastAsia="Times New Roman" w:hAnsi="Calibri" w:cs="Calibri"/>
                <w:color w:val="000000"/>
              </w:rPr>
              <w:pPrChange w:id="6722" w:author="Lane, Stefanie" w:date="2023-09-27T17:47:00Z">
                <w:pPr>
                  <w:spacing w:after="0" w:line="240" w:lineRule="auto"/>
                  <w:jc w:val="center"/>
                </w:pPr>
              </w:pPrChange>
            </w:pPr>
            <w:del w:id="6723" w:author="Lane, Stefanie" w:date="2023-09-27T17:47:00Z">
              <w:r w:rsidRPr="00C44004" w:rsidDel="00CB6B19">
                <w:rPr>
                  <w:rFonts w:ascii="Calibri" w:eastAsia="Times New Roman" w:hAnsi="Calibri" w:cs="Calibri"/>
                  <w:color w:val="000000"/>
                </w:rPr>
                <w:delText>1.1</w:delText>
              </w:r>
            </w:del>
          </w:p>
        </w:tc>
        <w:tc>
          <w:tcPr>
            <w:tcW w:w="960" w:type="dxa"/>
            <w:tcBorders>
              <w:top w:val="nil"/>
              <w:left w:val="nil"/>
              <w:bottom w:val="nil"/>
              <w:right w:val="nil"/>
            </w:tcBorders>
            <w:shd w:val="clear" w:color="auto" w:fill="auto"/>
            <w:noWrap/>
            <w:vAlign w:val="bottom"/>
            <w:hideMark/>
          </w:tcPr>
          <w:p w14:paraId="5DDB1A32" w14:textId="4F2E8E89" w:rsidR="00B36617" w:rsidRPr="00C44004" w:rsidDel="00CB6B19" w:rsidRDefault="00B36617">
            <w:pPr>
              <w:rPr>
                <w:del w:id="6724" w:author="Lane, Stefanie" w:date="2023-09-27T17:47:00Z"/>
                <w:rFonts w:ascii="Calibri" w:eastAsia="Times New Roman" w:hAnsi="Calibri" w:cs="Calibri"/>
                <w:color w:val="000000"/>
              </w:rPr>
              <w:pPrChange w:id="6725" w:author="Lane, Stefanie" w:date="2023-09-27T17:47:00Z">
                <w:pPr>
                  <w:spacing w:after="0" w:line="240" w:lineRule="auto"/>
                  <w:jc w:val="center"/>
                </w:pPr>
              </w:pPrChange>
            </w:pPr>
            <w:del w:id="6726" w:author="Lane, Stefanie" w:date="2023-09-27T17:47:00Z">
              <w:r w:rsidRPr="00C44004" w:rsidDel="00CB6B19">
                <w:rPr>
                  <w:rFonts w:ascii="Calibri" w:eastAsia="Times New Roman" w:hAnsi="Calibri" w:cs="Calibri"/>
                  <w:color w:val="000000"/>
                </w:rPr>
                <w:delText>0.5</w:delText>
              </w:r>
            </w:del>
          </w:p>
        </w:tc>
        <w:tc>
          <w:tcPr>
            <w:tcW w:w="960" w:type="dxa"/>
            <w:tcBorders>
              <w:top w:val="nil"/>
              <w:left w:val="nil"/>
              <w:bottom w:val="single" w:sz="4" w:space="0" w:color="auto"/>
              <w:right w:val="nil"/>
            </w:tcBorders>
            <w:shd w:val="clear" w:color="auto" w:fill="auto"/>
            <w:noWrap/>
            <w:vAlign w:val="bottom"/>
            <w:hideMark/>
          </w:tcPr>
          <w:p w14:paraId="3988CCDA" w14:textId="65FFB980" w:rsidR="00B36617" w:rsidRPr="00C44004" w:rsidDel="00CB6B19" w:rsidRDefault="00B36617">
            <w:pPr>
              <w:rPr>
                <w:del w:id="6727" w:author="Lane, Stefanie" w:date="2023-09-27T17:47:00Z"/>
                <w:rFonts w:ascii="Calibri" w:eastAsia="Times New Roman" w:hAnsi="Calibri" w:cs="Calibri"/>
                <w:color w:val="000000"/>
              </w:rPr>
              <w:pPrChange w:id="6728" w:author="Lane, Stefanie" w:date="2023-09-27T17:47:00Z">
                <w:pPr>
                  <w:spacing w:after="0" w:line="240" w:lineRule="auto"/>
                  <w:jc w:val="center"/>
                </w:pPr>
              </w:pPrChange>
            </w:pPr>
            <w:del w:id="6729"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1FC87E97" w:rsidR="00B36617" w:rsidRPr="00C44004" w:rsidDel="00CB6B19" w:rsidRDefault="00B36617">
            <w:pPr>
              <w:rPr>
                <w:del w:id="6730" w:author="Lane, Stefanie" w:date="2023-09-27T17:47:00Z"/>
                <w:rFonts w:ascii="Calibri" w:eastAsia="Times New Roman" w:hAnsi="Calibri" w:cs="Calibri"/>
                <w:color w:val="000000"/>
              </w:rPr>
              <w:pPrChange w:id="6731" w:author="Lane, Stefanie" w:date="2023-09-27T17:47:00Z">
                <w:pPr>
                  <w:spacing w:after="0" w:line="240" w:lineRule="auto"/>
                  <w:jc w:val="center"/>
                </w:pPr>
              </w:pPrChange>
            </w:pPr>
            <w:del w:id="6732" w:author="Lane, Stefanie" w:date="2023-09-27T17:47:00Z">
              <w:r w:rsidRPr="00C44004" w:rsidDel="00CB6B19">
                <w:rPr>
                  <w:rFonts w:ascii="Calibri" w:eastAsia="Times New Roman" w:hAnsi="Calibri" w:cs="Calibri"/>
                  <w:color w:val="000000"/>
                </w:rPr>
                <w:delText>-</w:delText>
              </w:r>
            </w:del>
          </w:p>
        </w:tc>
      </w:tr>
      <w:tr w:rsidR="00B36617" w:rsidRPr="00C44004" w:rsidDel="00CB6B19" w14:paraId="2341226A" w14:textId="537E60A8" w:rsidTr="00137F24">
        <w:trPr>
          <w:trHeight w:val="290"/>
          <w:del w:id="6733" w:author="Lane, Stefanie" w:date="2023-09-27T17:47:00Z"/>
        </w:trPr>
        <w:tc>
          <w:tcPr>
            <w:tcW w:w="1311" w:type="dxa"/>
            <w:vMerge/>
            <w:tcBorders>
              <w:top w:val="nil"/>
              <w:left w:val="single" w:sz="8" w:space="0" w:color="auto"/>
              <w:bottom w:val="single" w:sz="8" w:space="0" w:color="000000"/>
              <w:right w:val="nil"/>
            </w:tcBorders>
            <w:vAlign w:val="center"/>
            <w:hideMark/>
          </w:tcPr>
          <w:p w14:paraId="5BD0DD53" w14:textId="32592F39" w:rsidR="00B36617" w:rsidRPr="00C44004" w:rsidDel="00CB6B19" w:rsidRDefault="00B36617">
            <w:pPr>
              <w:rPr>
                <w:del w:id="6734" w:author="Lane, Stefanie" w:date="2023-09-27T17:47:00Z"/>
                <w:rFonts w:ascii="Calibri" w:eastAsia="Times New Roman" w:hAnsi="Calibri" w:cs="Calibri"/>
                <w:color w:val="000000"/>
              </w:rPr>
              <w:pPrChange w:id="673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6C79888" w14:textId="227567F7" w:rsidR="00B36617" w:rsidRPr="00C44004" w:rsidDel="00CB6B19" w:rsidRDefault="00B36617">
            <w:pPr>
              <w:rPr>
                <w:del w:id="6736" w:author="Lane, Stefanie" w:date="2023-09-27T17:47:00Z"/>
                <w:rFonts w:ascii="Calibri" w:eastAsia="Times New Roman" w:hAnsi="Calibri" w:cs="Calibri"/>
                <w:color w:val="000000"/>
              </w:rPr>
              <w:pPrChange w:id="673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233A260" w14:textId="718FBC89" w:rsidR="00B36617" w:rsidRPr="00C44004" w:rsidDel="00CB6B19" w:rsidRDefault="00B36617">
            <w:pPr>
              <w:rPr>
                <w:del w:id="6738" w:author="Lane, Stefanie" w:date="2023-09-27T17:47:00Z"/>
                <w:rFonts w:ascii="Calibri" w:eastAsia="Times New Roman" w:hAnsi="Calibri" w:cs="Calibri"/>
                <w:i/>
                <w:iCs/>
                <w:color w:val="000000"/>
              </w:rPr>
              <w:pPrChange w:id="6739" w:author="Lane, Stefanie" w:date="2023-09-27T17:47:00Z">
                <w:pPr>
                  <w:spacing w:after="0" w:line="240" w:lineRule="auto"/>
                </w:pPr>
              </w:pPrChange>
            </w:pPr>
            <w:del w:id="6740" w:author="Lane, Stefanie" w:date="2023-09-27T17:47:00Z">
              <w:r w:rsidRPr="00C44004" w:rsidDel="00CB6B19">
                <w:rPr>
                  <w:rFonts w:ascii="Calibri" w:eastAsia="Times New Roman" w:hAnsi="Calibri" w:cs="Calibri"/>
                  <w:i/>
                  <w:iCs/>
                  <w:color w:val="000000"/>
                </w:rPr>
                <w:delText>Equisetum fluviatile</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1E91836" w14:textId="7A253F3E" w:rsidR="00B36617" w:rsidRPr="00C44004" w:rsidDel="00CB6B19" w:rsidRDefault="00B36617">
            <w:pPr>
              <w:rPr>
                <w:del w:id="6741" w:author="Lane, Stefanie" w:date="2023-09-27T17:47:00Z"/>
                <w:rFonts w:ascii="Calibri" w:eastAsia="Times New Roman" w:hAnsi="Calibri" w:cs="Calibri"/>
                <w:color w:val="000000"/>
              </w:rPr>
              <w:pPrChange w:id="6742" w:author="Lane, Stefanie" w:date="2023-09-27T17:47:00Z">
                <w:pPr>
                  <w:spacing w:after="0" w:line="240" w:lineRule="auto"/>
                  <w:jc w:val="center"/>
                </w:pPr>
              </w:pPrChange>
            </w:pPr>
            <w:del w:id="6743" w:author="Lane, Stefanie" w:date="2023-09-27T17:47:00Z">
              <w:r w:rsidRPr="00C44004" w:rsidDel="00CB6B19">
                <w:rPr>
                  <w:rFonts w:ascii="Calibri" w:eastAsia="Times New Roman" w:hAnsi="Calibri" w:cs="Calibri"/>
                  <w:color w:val="000000"/>
                </w:rPr>
                <w:delText>0.9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652B992" w14:textId="254D54F1" w:rsidR="00B36617" w:rsidRPr="00C44004" w:rsidDel="00CB6B19" w:rsidRDefault="00B36617">
            <w:pPr>
              <w:rPr>
                <w:del w:id="6744" w:author="Lane, Stefanie" w:date="2023-09-27T17:47:00Z"/>
                <w:rFonts w:ascii="Calibri" w:eastAsia="Times New Roman" w:hAnsi="Calibri" w:cs="Calibri"/>
                <w:color w:val="000000"/>
              </w:rPr>
              <w:pPrChange w:id="6745" w:author="Lane, Stefanie" w:date="2023-09-27T17:47:00Z">
                <w:pPr>
                  <w:spacing w:after="0" w:line="240" w:lineRule="auto"/>
                  <w:jc w:val="center"/>
                </w:pPr>
              </w:pPrChange>
            </w:pPr>
            <w:del w:id="6746" w:author="Lane, Stefanie" w:date="2023-09-27T17:47:00Z">
              <w:r w:rsidRPr="00C44004" w:rsidDel="00CB6B19">
                <w:rPr>
                  <w:rFonts w:ascii="Calibri" w:eastAsia="Times New Roman" w:hAnsi="Calibri" w:cs="Calibri"/>
                  <w:color w:val="000000"/>
                </w:rPr>
                <w:delText>0.6</w:delText>
              </w:r>
            </w:del>
          </w:p>
        </w:tc>
        <w:tc>
          <w:tcPr>
            <w:tcW w:w="960" w:type="dxa"/>
            <w:tcBorders>
              <w:top w:val="nil"/>
              <w:left w:val="nil"/>
              <w:bottom w:val="single" w:sz="4" w:space="0" w:color="auto"/>
              <w:right w:val="nil"/>
            </w:tcBorders>
            <w:shd w:val="clear" w:color="auto" w:fill="auto"/>
            <w:noWrap/>
            <w:vAlign w:val="bottom"/>
            <w:hideMark/>
          </w:tcPr>
          <w:p w14:paraId="7EA5C384" w14:textId="4B87484F" w:rsidR="00B36617" w:rsidRPr="00C44004" w:rsidDel="00CB6B19" w:rsidRDefault="00B36617">
            <w:pPr>
              <w:rPr>
                <w:del w:id="6747" w:author="Lane, Stefanie" w:date="2023-09-27T17:47:00Z"/>
                <w:rFonts w:ascii="Calibri" w:eastAsia="Times New Roman" w:hAnsi="Calibri" w:cs="Calibri"/>
                <w:color w:val="000000"/>
              </w:rPr>
              <w:pPrChange w:id="6748" w:author="Lane, Stefanie" w:date="2023-09-27T17:47:00Z">
                <w:pPr>
                  <w:spacing w:after="0" w:line="240" w:lineRule="auto"/>
                  <w:jc w:val="center"/>
                </w:pPr>
              </w:pPrChange>
            </w:pPr>
            <w:del w:id="6749"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84AA8F9" w14:textId="00659128" w:rsidR="00B36617" w:rsidRPr="00C44004" w:rsidDel="00CB6B19" w:rsidRDefault="00B36617">
            <w:pPr>
              <w:rPr>
                <w:del w:id="6750" w:author="Lane, Stefanie" w:date="2023-09-27T17:47:00Z"/>
                <w:rFonts w:ascii="Calibri" w:eastAsia="Times New Roman" w:hAnsi="Calibri" w:cs="Calibri"/>
                <w:color w:val="000000"/>
              </w:rPr>
              <w:pPrChange w:id="6751" w:author="Lane, Stefanie" w:date="2023-09-27T17:47:00Z">
                <w:pPr>
                  <w:spacing w:after="0" w:line="240" w:lineRule="auto"/>
                  <w:jc w:val="center"/>
                </w:pPr>
              </w:pPrChange>
            </w:pPr>
            <w:del w:id="675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89BCD26" w14:textId="0D04A490" w:rsidTr="00137F24">
        <w:trPr>
          <w:trHeight w:val="290"/>
          <w:del w:id="6753" w:author="Lane, Stefanie" w:date="2023-09-27T17:47:00Z"/>
        </w:trPr>
        <w:tc>
          <w:tcPr>
            <w:tcW w:w="1311" w:type="dxa"/>
            <w:vMerge/>
            <w:tcBorders>
              <w:top w:val="nil"/>
              <w:left w:val="single" w:sz="8" w:space="0" w:color="auto"/>
              <w:bottom w:val="single" w:sz="8" w:space="0" w:color="000000"/>
              <w:right w:val="nil"/>
            </w:tcBorders>
            <w:vAlign w:val="center"/>
          </w:tcPr>
          <w:p w14:paraId="090CE1EB" w14:textId="324EDE8E" w:rsidR="007A6D47" w:rsidRPr="00C44004" w:rsidDel="00CB6B19" w:rsidRDefault="007A6D47">
            <w:pPr>
              <w:rPr>
                <w:del w:id="6754" w:author="Lane, Stefanie" w:date="2023-09-27T17:47:00Z"/>
                <w:rFonts w:ascii="Calibri" w:eastAsia="Times New Roman" w:hAnsi="Calibri" w:cs="Calibri"/>
                <w:color w:val="000000"/>
              </w:rPr>
              <w:pPrChange w:id="675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tcPr>
          <w:p w14:paraId="4E439BA2" w14:textId="16BCC76E" w:rsidR="007A6D47" w:rsidRPr="00C44004" w:rsidDel="00CB6B19" w:rsidRDefault="007A6D47">
            <w:pPr>
              <w:rPr>
                <w:del w:id="6756" w:author="Lane, Stefanie" w:date="2023-09-27T17:47:00Z"/>
                <w:rFonts w:ascii="Calibri" w:eastAsia="Times New Roman" w:hAnsi="Calibri" w:cs="Calibri"/>
                <w:color w:val="000000"/>
              </w:rPr>
              <w:pPrChange w:id="675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tcPr>
          <w:p w14:paraId="12B67696" w14:textId="7A9B9A74" w:rsidR="007A6D47" w:rsidRPr="00C44004" w:rsidDel="00CB6B19" w:rsidRDefault="007A6D47">
            <w:pPr>
              <w:rPr>
                <w:del w:id="6758" w:author="Lane, Stefanie" w:date="2023-09-27T17:47:00Z"/>
                <w:rFonts w:ascii="Calibri" w:eastAsia="Times New Roman" w:hAnsi="Calibri" w:cs="Calibri"/>
                <w:i/>
                <w:iCs/>
                <w:color w:val="000000"/>
              </w:rPr>
              <w:pPrChange w:id="6759" w:author="Lane, Stefanie" w:date="2023-09-27T17:47:00Z">
                <w:pPr>
                  <w:spacing w:after="0" w:line="240" w:lineRule="auto"/>
                </w:pPr>
              </w:pPrChange>
            </w:pPr>
            <w:del w:id="6760" w:author="Lane, Stefanie" w:date="2023-09-27T17:47:00Z">
              <w:r w:rsidDel="00CB6B19">
                <w:rPr>
                  <w:rFonts w:ascii="Calibri" w:eastAsia="Times New Roman" w:hAnsi="Calibri" w:cs="Calibri"/>
                  <w:i/>
                  <w:iCs/>
                  <w:color w:val="000000"/>
                </w:rPr>
                <w:delText>Mentha canadensis</w:delText>
              </w:r>
            </w:del>
          </w:p>
        </w:tc>
        <w:tc>
          <w:tcPr>
            <w:tcW w:w="960" w:type="dxa"/>
            <w:tcBorders>
              <w:top w:val="single" w:sz="4" w:space="0" w:color="auto"/>
              <w:left w:val="nil"/>
              <w:bottom w:val="single" w:sz="4" w:space="0" w:color="auto"/>
              <w:right w:val="nil"/>
            </w:tcBorders>
            <w:shd w:val="clear" w:color="auto" w:fill="auto"/>
            <w:noWrap/>
            <w:vAlign w:val="bottom"/>
          </w:tcPr>
          <w:p w14:paraId="7CF01F12" w14:textId="00CFF9B1" w:rsidR="007A6D47" w:rsidRPr="00C44004" w:rsidDel="00CB6B19" w:rsidRDefault="007A6D47">
            <w:pPr>
              <w:rPr>
                <w:del w:id="6761" w:author="Lane, Stefanie" w:date="2023-09-27T17:47:00Z"/>
                <w:rFonts w:ascii="Calibri" w:eastAsia="Times New Roman" w:hAnsi="Calibri" w:cs="Calibri"/>
                <w:color w:val="000000"/>
              </w:rPr>
              <w:pPrChange w:id="6762" w:author="Lane, Stefanie" w:date="2023-09-27T17:47:00Z">
                <w:pPr>
                  <w:spacing w:after="0" w:line="240" w:lineRule="auto"/>
                  <w:jc w:val="center"/>
                </w:pPr>
              </w:pPrChange>
            </w:pPr>
            <w:del w:id="6763"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tcPr>
          <w:p w14:paraId="22E4F9CA" w14:textId="3DEC11E4" w:rsidR="007A6D47" w:rsidRPr="00C44004" w:rsidDel="00CB6B19" w:rsidRDefault="007A6D47">
            <w:pPr>
              <w:rPr>
                <w:del w:id="6764" w:author="Lane, Stefanie" w:date="2023-09-27T17:47:00Z"/>
                <w:rFonts w:ascii="Calibri" w:eastAsia="Times New Roman" w:hAnsi="Calibri" w:cs="Calibri"/>
                <w:color w:val="000000"/>
              </w:rPr>
              <w:pPrChange w:id="6765" w:author="Lane, Stefanie" w:date="2023-09-27T17:47:00Z">
                <w:pPr>
                  <w:spacing w:after="0" w:line="240" w:lineRule="auto"/>
                  <w:jc w:val="center"/>
                </w:pPr>
              </w:pPrChange>
            </w:pPr>
            <w:del w:id="6766"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tcPr>
          <w:p w14:paraId="454F84C9" w14:textId="0CA4F431" w:rsidR="007A6D47" w:rsidRPr="00C44004" w:rsidDel="00CB6B19" w:rsidRDefault="007A6D47">
            <w:pPr>
              <w:rPr>
                <w:del w:id="6767" w:author="Lane, Stefanie" w:date="2023-09-27T17:47:00Z"/>
                <w:rFonts w:ascii="Calibri" w:eastAsia="Times New Roman" w:hAnsi="Calibri" w:cs="Calibri"/>
                <w:color w:val="000000"/>
              </w:rPr>
              <w:pPrChange w:id="6768" w:author="Lane, Stefanie" w:date="2023-09-27T17:47:00Z">
                <w:pPr>
                  <w:spacing w:after="0" w:line="240" w:lineRule="auto"/>
                  <w:jc w:val="center"/>
                </w:pPr>
              </w:pPrChange>
            </w:pPr>
            <w:del w:id="6769" w:author="Lane, Stefanie" w:date="2023-09-27T17:47:00Z">
              <w:r w:rsidRPr="00C44004" w:rsidDel="00CB6B19">
                <w:rPr>
                  <w:rFonts w:ascii="Calibri" w:eastAsia="Times New Roman" w:hAnsi="Calibri" w:cs="Calibri"/>
                  <w:color w:val="000000"/>
                </w:rPr>
                <w:delText>&lt; 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16A5FB06" w14:textId="2DB17C91" w:rsidR="007A6D47" w:rsidRPr="00C44004" w:rsidDel="00CB6B19" w:rsidRDefault="007A6D47">
            <w:pPr>
              <w:rPr>
                <w:del w:id="6770" w:author="Lane, Stefanie" w:date="2023-09-27T17:47:00Z"/>
                <w:rFonts w:ascii="Calibri" w:eastAsia="Times New Roman" w:hAnsi="Calibri" w:cs="Calibri"/>
                <w:color w:val="000000"/>
              </w:rPr>
              <w:pPrChange w:id="6771" w:author="Lane, Stefanie" w:date="2023-09-27T17:47:00Z">
                <w:pPr>
                  <w:spacing w:after="0" w:line="240" w:lineRule="auto"/>
                  <w:jc w:val="center"/>
                </w:pPr>
              </w:pPrChange>
            </w:pPr>
            <w:del w:id="677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FF93915" w14:textId="4D503546" w:rsidTr="00137F24">
        <w:trPr>
          <w:trHeight w:val="290"/>
          <w:del w:id="6773" w:author="Lane, Stefanie" w:date="2023-09-27T17:47:00Z"/>
        </w:trPr>
        <w:tc>
          <w:tcPr>
            <w:tcW w:w="1311" w:type="dxa"/>
            <w:vMerge/>
            <w:tcBorders>
              <w:top w:val="nil"/>
              <w:left w:val="single" w:sz="8" w:space="0" w:color="auto"/>
              <w:bottom w:val="single" w:sz="8" w:space="0" w:color="000000"/>
              <w:right w:val="nil"/>
            </w:tcBorders>
            <w:vAlign w:val="center"/>
            <w:hideMark/>
          </w:tcPr>
          <w:p w14:paraId="14D1FAB4" w14:textId="0629F2A5" w:rsidR="007A6D47" w:rsidRPr="00C44004" w:rsidDel="00CB6B19" w:rsidRDefault="007A6D47">
            <w:pPr>
              <w:rPr>
                <w:del w:id="6774" w:author="Lane, Stefanie" w:date="2023-09-27T17:47:00Z"/>
                <w:rFonts w:ascii="Calibri" w:eastAsia="Times New Roman" w:hAnsi="Calibri" w:cs="Calibri"/>
                <w:color w:val="000000"/>
              </w:rPr>
              <w:pPrChange w:id="677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68B75B9" w14:textId="124E5E9D" w:rsidR="007A6D47" w:rsidRPr="00C44004" w:rsidDel="00CB6B19" w:rsidRDefault="007A6D47">
            <w:pPr>
              <w:rPr>
                <w:del w:id="6776" w:author="Lane, Stefanie" w:date="2023-09-27T17:47:00Z"/>
                <w:rFonts w:ascii="Calibri" w:eastAsia="Times New Roman" w:hAnsi="Calibri" w:cs="Calibri"/>
                <w:color w:val="000000"/>
              </w:rPr>
              <w:pPrChange w:id="6777" w:author="Lane, Stefanie" w:date="2023-09-27T17:47:00Z">
                <w:pPr>
                  <w:spacing w:after="0" w:line="240" w:lineRule="auto"/>
                </w:pPr>
              </w:pPrChange>
            </w:pPr>
          </w:p>
        </w:tc>
        <w:tc>
          <w:tcPr>
            <w:tcW w:w="3320" w:type="dxa"/>
            <w:tcBorders>
              <w:top w:val="single" w:sz="4" w:space="0" w:color="auto"/>
              <w:left w:val="nil"/>
              <w:bottom w:val="nil"/>
              <w:right w:val="nil"/>
            </w:tcBorders>
            <w:shd w:val="clear" w:color="auto" w:fill="auto"/>
            <w:noWrap/>
            <w:vAlign w:val="bottom"/>
            <w:hideMark/>
          </w:tcPr>
          <w:p w14:paraId="3F302C19" w14:textId="361DE464" w:rsidR="007A6D47" w:rsidRPr="00C44004" w:rsidDel="00CB6B19" w:rsidRDefault="007A6D47">
            <w:pPr>
              <w:rPr>
                <w:del w:id="6778" w:author="Lane, Stefanie" w:date="2023-09-27T17:47:00Z"/>
                <w:rFonts w:ascii="Calibri" w:eastAsia="Times New Roman" w:hAnsi="Calibri" w:cs="Calibri"/>
                <w:i/>
                <w:iCs/>
                <w:color w:val="000000"/>
              </w:rPr>
              <w:pPrChange w:id="6779" w:author="Lane, Stefanie" w:date="2023-09-27T17:47:00Z">
                <w:pPr>
                  <w:spacing w:after="0" w:line="240" w:lineRule="auto"/>
                </w:pPr>
              </w:pPrChange>
            </w:pPr>
            <w:del w:id="6780" w:author="Lane, Stefanie" w:date="2023-09-27T17:47:00Z">
              <w:r w:rsidRPr="00C44004" w:rsidDel="00CB6B19">
                <w:rPr>
                  <w:rFonts w:ascii="Calibri" w:eastAsia="Times New Roman" w:hAnsi="Calibri" w:cs="Calibri"/>
                  <w:i/>
                  <w:iCs/>
                  <w:color w:val="000000"/>
                </w:rPr>
                <w:delText>Schoenoplectus tabernaemontani</w:delText>
              </w:r>
            </w:del>
          </w:p>
        </w:tc>
        <w:tc>
          <w:tcPr>
            <w:tcW w:w="960" w:type="dxa"/>
            <w:tcBorders>
              <w:top w:val="single" w:sz="4" w:space="0" w:color="auto"/>
              <w:left w:val="nil"/>
              <w:bottom w:val="nil"/>
              <w:right w:val="nil"/>
            </w:tcBorders>
            <w:shd w:val="clear" w:color="auto" w:fill="auto"/>
            <w:noWrap/>
            <w:vAlign w:val="bottom"/>
            <w:hideMark/>
          </w:tcPr>
          <w:p w14:paraId="36189885" w14:textId="3EA67D7A" w:rsidR="007A6D47" w:rsidRPr="00C44004" w:rsidDel="00CB6B19" w:rsidRDefault="007A6D47">
            <w:pPr>
              <w:rPr>
                <w:del w:id="6781" w:author="Lane, Stefanie" w:date="2023-09-27T17:47:00Z"/>
                <w:rFonts w:ascii="Calibri" w:eastAsia="Times New Roman" w:hAnsi="Calibri" w:cs="Calibri"/>
                <w:color w:val="000000"/>
              </w:rPr>
              <w:pPrChange w:id="6782" w:author="Lane, Stefanie" w:date="2023-09-27T17:47:00Z">
                <w:pPr>
                  <w:spacing w:after="0" w:line="240" w:lineRule="auto"/>
                  <w:jc w:val="center"/>
                </w:pPr>
              </w:pPrChange>
            </w:pPr>
            <w:del w:id="6783"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nil"/>
              <w:right w:val="nil"/>
            </w:tcBorders>
            <w:shd w:val="clear" w:color="auto" w:fill="auto"/>
            <w:noWrap/>
            <w:vAlign w:val="bottom"/>
            <w:hideMark/>
          </w:tcPr>
          <w:p w14:paraId="689FED32" w14:textId="72DF9085" w:rsidR="007A6D47" w:rsidRPr="00C44004" w:rsidDel="00CB6B19" w:rsidRDefault="007A6D47">
            <w:pPr>
              <w:rPr>
                <w:del w:id="6784" w:author="Lane, Stefanie" w:date="2023-09-27T17:47:00Z"/>
                <w:rFonts w:ascii="Calibri" w:eastAsia="Times New Roman" w:hAnsi="Calibri" w:cs="Calibri"/>
                <w:color w:val="000000"/>
              </w:rPr>
              <w:pPrChange w:id="6785" w:author="Lane, Stefanie" w:date="2023-09-27T17:47:00Z">
                <w:pPr>
                  <w:spacing w:after="0" w:line="240" w:lineRule="auto"/>
                  <w:jc w:val="center"/>
                </w:pPr>
              </w:pPrChange>
            </w:pPr>
            <w:del w:id="6786"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nil"/>
              <w:right w:val="nil"/>
            </w:tcBorders>
            <w:shd w:val="clear" w:color="auto" w:fill="auto"/>
            <w:noWrap/>
            <w:vAlign w:val="bottom"/>
            <w:hideMark/>
          </w:tcPr>
          <w:p w14:paraId="5A5B90EC" w14:textId="071B3350" w:rsidR="007A6D47" w:rsidRPr="00C44004" w:rsidDel="00CB6B19" w:rsidRDefault="007A6D47">
            <w:pPr>
              <w:rPr>
                <w:del w:id="6787" w:author="Lane, Stefanie" w:date="2023-09-27T17:47:00Z"/>
                <w:rFonts w:ascii="Calibri" w:eastAsia="Times New Roman" w:hAnsi="Calibri" w:cs="Calibri"/>
                <w:color w:val="000000"/>
              </w:rPr>
              <w:pPrChange w:id="6788" w:author="Lane, Stefanie" w:date="2023-09-27T17:47:00Z">
                <w:pPr>
                  <w:spacing w:after="0" w:line="240" w:lineRule="auto"/>
                  <w:jc w:val="center"/>
                </w:pPr>
              </w:pPrChange>
            </w:pPr>
            <w:del w:id="6789"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5D38DF2" w14:textId="53891750" w:rsidR="007A6D47" w:rsidRPr="00C44004" w:rsidDel="00CB6B19" w:rsidRDefault="007A6D47">
            <w:pPr>
              <w:rPr>
                <w:del w:id="6790" w:author="Lane, Stefanie" w:date="2023-09-27T17:47:00Z"/>
                <w:rFonts w:ascii="Calibri" w:eastAsia="Times New Roman" w:hAnsi="Calibri" w:cs="Calibri"/>
                <w:color w:val="000000"/>
              </w:rPr>
              <w:pPrChange w:id="6791" w:author="Lane, Stefanie" w:date="2023-09-27T17:47:00Z">
                <w:pPr>
                  <w:spacing w:after="0" w:line="240" w:lineRule="auto"/>
                  <w:jc w:val="center"/>
                </w:pPr>
              </w:pPrChange>
            </w:pPr>
            <w:del w:id="679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4372B3DD" w14:textId="692EE372" w:rsidTr="00D143A8">
        <w:trPr>
          <w:trHeight w:val="290"/>
          <w:del w:id="6793" w:author="Lane, Stefanie" w:date="2023-09-27T17:47:00Z"/>
        </w:trPr>
        <w:tc>
          <w:tcPr>
            <w:tcW w:w="1311" w:type="dxa"/>
            <w:vMerge/>
            <w:tcBorders>
              <w:top w:val="nil"/>
              <w:left w:val="single" w:sz="8" w:space="0" w:color="auto"/>
              <w:bottom w:val="single" w:sz="8" w:space="0" w:color="000000"/>
              <w:right w:val="nil"/>
            </w:tcBorders>
            <w:vAlign w:val="center"/>
            <w:hideMark/>
          </w:tcPr>
          <w:p w14:paraId="370FAF00" w14:textId="191896C6" w:rsidR="007A6D47" w:rsidRPr="00C44004" w:rsidDel="00CB6B19" w:rsidRDefault="007A6D47">
            <w:pPr>
              <w:rPr>
                <w:del w:id="6794" w:author="Lane, Stefanie" w:date="2023-09-27T17:47:00Z"/>
                <w:rFonts w:ascii="Calibri" w:eastAsia="Times New Roman" w:hAnsi="Calibri" w:cs="Calibri"/>
                <w:color w:val="000000"/>
              </w:rPr>
              <w:pPrChange w:id="679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FB95AB4" w14:textId="5F5CE353" w:rsidR="007A6D47" w:rsidRPr="00C44004" w:rsidDel="00CB6B19" w:rsidRDefault="007A6D47">
            <w:pPr>
              <w:rPr>
                <w:del w:id="6796" w:author="Lane, Stefanie" w:date="2023-09-27T17:47:00Z"/>
                <w:rFonts w:ascii="Calibri" w:eastAsia="Times New Roman" w:hAnsi="Calibri" w:cs="Calibri"/>
                <w:color w:val="000000"/>
              </w:rPr>
              <w:pPrChange w:id="679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0586D8E5" w:rsidR="007A6D47" w:rsidRPr="00C44004" w:rsidDel="00CB6B19" w:rsidRDefault="007A6D47">
            <w:pPr>
              <w:rPr>
                <w:del w:id="6798" w:author="Lane, Stefanie" w:date="2023-09-27T17:47:00Z"/>
                <w:rFonts w:ascii="Calibri" w:eastAsia="Times New Roman" w:hAnsi="Calibri" w:cs="Calibri"/>
                <w:i/>
                <w:iCs/>
                <w:color w:val="000000"/>
              </w:rPr>
              <w:pPrChange w:id="6799" w:author="Lane, Stefanie" w:date="2023-09-27T17:47:00Z">
                <w:pPr>
                  <w:spacing w:after="0" w:line="240" w:lineRule="auto"/>
                </w:pPr>
              </w:pPrChange>
            </w:pPr>
            <w:del w:id="6800" w:author="Lane, Stefanie" w:date="2023-09-27T17:47:00Z">
              <w:r w:rsidRPr="00C44004" w:rsidDel="00CB6B19">
                <w:rPr>
                  <w:rFonts w:ascii="Calibri" w:eastAsia="Times New Roman" w:hAnsi="Calibri" w:cs="Calibri"/>
                  <w:i/>
                  <w:iCs/>
                  <w:color w:val="000000"/>
                </w:rPr>
                <w:delText>Trifolium wormskioldii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04DC5EC2" w:rsidR="007A6D47" w:rsidRPr="00C44004" w:rsidDel="00CB6B19" w:rsidRDefault="007A6D47">
            <w:pPr>
              <w:rPr>
                <w:del w:id="6801" w:author="Lane, Stefanie" w:date="2023-09-27T17:47:00Z"/>
                <w:rFonts w:ascii="Calibri" w:eastAsia="Times New Roman" w:hAnsi="Calibri" w:cs="Calibri"/>
                <w:color w:val="000000"/>
              </w:rPr>
              <w:pPrChange w:id="6802" w:author="Lane, Stefanie" w:date="2023-09-27T17:47:00Z">
                <w:pPr>
                  <w:spacing w:after="0" w:line="240" w:lineRule="auto"/>
                  <w:jc w:val="center"/>
                </w:pPr>
              </w:pPrChange>
            </w:pPr>
            <w:del w:id="6803"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5238739A" w:rsidR="007A6D47" w:rsidRPr="00C44004" w:rsidDel="00CB6B19" w:rsidRDefault="007A6D47">
            <w:pPr>
              <w:rPr>
                <w:del w:id="6804" w:author="Lane, Stefanie" w:date="2023-09-27T17:47:00Z"/>
                <w:rFonts w:ascii="Calibri" w:eastAsia="Times New Roman" w:hAnsi="Calibri" w:cs="Calibri"/>
                <w:color w:val="000000"/>
              </w:rPr>
              <w:pPrChange w:id="6805" w:author="Lane, Stefanie" w:date="2023-09-27T17:47:00Z">
                <w:pPr>
                  <w:spacing w:after="0" w:line="240" w:lineRule="auto"/>
                  <w:jc w:val="center"/>
                </w:pPr>
              </w:pPrChange>
            </w:pPr>
            <w:del w:id="6806"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5814ACDC" w:rsidR="007A6D47" w:rsidRPr="00C44004" w:rsidDel="00CB6B19" w:rsidRDefault="007A6D47">
            <w:pPr>
              <w:rPr>
                <w:del w:id="6807" w:author="Lane, Stefanie" w:date="2023-09-27T17:47:00Z"/>
                <w:rFonts w:ascii="Calibri" w:eastAsia="Times New Roman" w:hAnsi="Calibri" w:cs="Calibri"/>
                <w:color w:val="000000"/>
              </w:rPr>
              <w:pPrChange w:id="6808" w:author="Lane, Stefanie" w:date="2023-09-27T17:47:00Z">
                <w:pPr>
                  <w:spacing w:after="0" w:line="240" w:lineRule="auto"/>
                  <w:jc w:val="center"/>
                </w:pPr>
              </w:pPrChange>
            </w:pPr>
            <w:del w:id="6809"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067C49FB" w:rsidR="007A6D47" w:rsidRPr="00C44004" w:rsidDel="00CB6B19" w:rsidRDefault="007A6D47">
            <w:pPr>
              <w:rPr>
                <w:del w:id="6810" w:author="Lane, Stefanie" w:date="2023-09-27T17:47:00Z"/>
                <w:rFonts w:ascii="Calibri" w:eastAsia="Times New Roman" w:hAnsi="Calibri" w:cs="Calibri"/>
                <w:color w:val="000000"/>
              </w:rPr>
              <w:pPrChange w:id="6811" w:author="Lane, Stefanie" w:date="2023-09-27T17:47:00Z">
                <w:pPr>
                  <w:spacing w:after="0" w:line="240" w:lineRule="auto"/>
                  <w:jc w:val="center"/>
                </w:pPr>
              </w:pPrChange>
            </w:pPr>
            <w:del w:id="681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0F9845B" w14:textId="68A63AF8" w:rsidTr="00D143A8">
        <w:trPr>
          <w:trHeight w:val="290"/>
          <w:del w:id="6813" w:author="Lane, Stefanie" w:date="2023-09-27T17:47:00Z"/>
        </w:trPr>
        <w:tc>
          <w:tcPr>
            <w:tcW w:w="1311" w:type="dxa"/>
            <w:vMerge/>
            <w:tcBorders>
              <w:top w:val="nil"/>
              <w:left w:val="single" w:sz="8" w:space="0" w:color="auto"/>
              <w:bottom w:val="single" w:sz="8" w:space="0" w:color="000000"/>
              <w:right w:val="nil"/>
            </w:tcBorders>
            <w:vAlign w:val="center"/>
            <w:hideMark/>
          </w:tcPr>
          <w:p w14:paraId="226AFCA7" w14:textId="46D86E45" w:rsidR="007A6D47" w:rsidRPr="00C44004" w:rsidDel="00CB6B19" w:rsidRDefault="007A6D47">
            <w:pPr>
              <w:rPr>
                <w:del w:id="6814" w:author="Lane, Stefanie" w:date="2023-09-27T17:47:00Z"/>
                <w:rFonts w:ascii="Calibri" w:eastAsia="Times New Roman" w:hAnsi="Calibri" w:cs="Calibri"/>
                <w:color w:val="000000"/>
              </w:rPr>
              <w:pPrChange w:id="681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D6B6490" w14:textId="780B2F72" w:rsidR="007A6D47" w:rsidRPr="00C44004" w:rsidDel="00CB6B19" w:rsidRDefault="007A6D47">
            <w:pPr>
              <w:rPr>
                <w:del w:id="6816" w:author="Lane, Stefanie" w:date="2023-09-27T17:47:00Z"/>
                <w:rFonts w:ascii="Calibri" w:eastAsia="Times New Roman" w:hAnsi="Calibri" w:cs="Calibri"/>
                <w:color w:val="000000"/>
              </w:rPr>
              <w:pPrChange w:id="681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1BFDD69C" w14:textId="7CC28890" w:rsidR="007A6D47" w:rsidRPr="00C44004" w:rsidDel="00CB6B19" w:rsidRDefault="007A6D47">
            <w:pPr>
              <w:rPr>
                <w:del w:id="6818" w:author="Lane, Stefanie" w:date="2023-09-27T17:47:00Z"/>
                <w:rFonts w:ascii="Calibri" w:eastAsia="Times New Roman" w:hAnsi="Calibri" w:cs="Calibri"/>
                <w:i/>
                <w:iCs/>
                <w:color w:val="000000"/>
              </w:rPr>
              <w:pPrChange w:id="6819" w:author="Lane, Stefanie" w:date="2023-09-27T17:47:00Z">
                <w:pPr>
                  <w:spacing w:after="0" w:line="240" w:lineRule="auto"/>
                </w:pPr>
              </w:pPrChange>
            </w:pPr>
            <w:del w:id="6820" w:author="Lane, Stefanie" w:date="2023-09-27T17:47:00Z">
              <w:r w:rsidRPr="00C44004" w:rsidDel="00CB6B19">
                <w:rPr>
                  <w:rFonts w:ascii="Calibri" w:eastAsia="Times New Roman" w:hAnsi="Calibri" w:cs="Calibri"/>
                  <w:i/>
                  <w:iCs/>
                  <w:color w:val="000000"/>
                </w:rPr>
                <w:delText>Sagittaria latifolia</w:delText>
              </w:r>
            </w:del>
          </w:p>
        </w:tc>
        <w:tc>
          <w:tcPr>
            <w:tcW w:w="960" w:type="dxa"/>
            <w:tcBorders>
              <w:top w:val="nil"/>
              <w:left w:val="nil"/>
              <w:bottom w:val="nil"/>
              <w:right w:val="nil"/>
            </w:tcBorders>
            <w:shd w:val="clear" w:color="auto" w:fill="auto"/>
            <w:noWrap/>
            <w:vAlign w:val="bottom"/>
            <w:hideMark/>
          </w:tcPr>
          <w:p w14:paraId="741EE088" w14:textId="22B65252" w:rsidR="007A6D47" w:rsidRPr="00C44004" w:rsidDel="00CB6B19" w:rsidRDefault="007A6D47">
            <w:pPr>
              <w:rPr>
                <w:del w:id="6821" w:author="Lane, Stefanie" w:date="2023-09-27T17:47:00Z"/>
                <w:rFonts w:ascii="Calibri" w:eastAsia="Times New Roman" w:hAnsi="Calibri" w:cs="Calibri"/>
                <w:color w:val="000000"/>
              </w:rPr>
              <w:pPrChange w:id="6822" w:author="Lane, Stefanie" w:date="2023-09-27T17:47:00Z">
                <w:pPr>
                  <w:spacing w:after="0" w:line="240" w:lineRule="auto"/>
                  <w:jc w:val="center"/>
                </w:pPr>
              </w:pPrChange>
            </w:pPr>
            <w:del w:id="6823"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5F98B4A5" w14:textId="36D8BA4B" w:rsidR="007A6D47" w:rsidRPr="00C44004" w:rsidDel="00CB6B19" w:rsidRDefault="007A6D47">
            <w:pPr>
              <w:rPr>
                <w:del w:id="6824" w:author="Lane, Stefanie" w:date="2023-09-27T17:47:00Z"/>
                <w:rFonts w:ascii="Calibri" w:eastAsia="Times New Roman" w:hAnsi="Calibri" w:cs="Calibri"/>
                <w:color w:val="000000"/>
              </w:rPr>
              <w:pPrChange w:id="6825" w:author="Lane, Stefanie" w:date="2023-09-27T17:47:00Z">
                <w:pPr>
                  <w:spacing w:after="0" w:line="240" w:lineRule="auto"/>
                  <w:jc w:val="center"/>
                </w:pPr>
              </w:pPrChange>
            </w:pPr>
            <w:del w:id="6826"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005705DF" w14:textId="5B2A0005" w:rsidR="007A6D47" w:rsidRPr="00C44004" w:rsidDel="00CB6B19" w:rsidRDefault="007A6D47">
            <w:pPr>
              <w:rPr>
                <w:del w:id="6827" w:author="Lane, Stefanie" w:date="2023-09-27T17:47:00Z"/>
                <w:rFonts w:ascii="Calibri" w:eastAsia="Times New Roman" w:hAnsi="Calibri" w:cs="Calibri"/>
                <w:color w:val="000000"/>
              </w:rPr>
              <w:pPrChange w:id="6828" w:author="Lane, Stefanie" w:date="2023-09-27T17:47:00Z">
                <w:pPr>
                  <w:spacing w:after="0" w:line="240" w:lineRule="auto"/>
                  <w:jc w:val="center"/>
                </w:pPr>
              </w:pPrChange>
            </w:pPr>
            <w:del w:id="6829"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0BEB9B01" w:rsidR="007A6D47" w:rsidRPr="00C44004" w:rsidDel="00CB6B19" w:rsidRDefault="007A6D47">
            <w:pPr>
              <w:rPr>
                <w:del w:id="6830" w:author="Lane, Stefanie" w:date="2023-09-27T17:47:00Z"/>
                <w:rFonts w:ascii="Calibri" w:eastAsia="Times New Roman" w:hAnsi="Calibri" w:cs="Calibri"/>
                <w:color w:val="000000"/>
              </w:rPr>
              <w:pPrChange w:id="6831" w:author="Lane, Stefanie" w:date="2023-09-27T17:47:00Z">
                <w:pPr>
                  <w:spacing w:after="0" w:line="240" w:lineRule="auto"/>
                  <w:jc w:val="center"/>
                </w:pPr>
              </w:pPrChange>
            </w:pPr>
            <w:del w:id="683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39B8D242" w14:textId="0DEAB911" w:rsidTr="00D143A8">
        <w:trPr>
          <w:trHeight w:val="290"/>
          <w:del w:id="6833" w:author="Lane, Stefanie" w:date="2023-09-27T17:47:00Z"/>
        </w:trPr>
        <w:tc>
          <w:tcPr>
            <w:tcW w:w="1311" w:type="dxa"/>
            <w:vMerge/>
            <w:tcBorders>
              <w:top w:val="nil"/>
              <w:left w:val="single" w:sz="8" w:space="0" w:color="auto"/>
              <w:bottom w:val="single" w:sz="8" w:space="0" w:color="000000"/>
              <w:right w:val="nil"/>
            </w:tcBorders>
            <w:vAlign w:val="center"/>
            <w:hideMark/>
          </w:tcPr>
          <w:p w14:paraId="4F574703" w14:textId="4C31327B" w:rsidR="007A6D47" w:rsidRPr="00C44004" w:rsidDel="00CB6B19" w:rsidRDefault="007A6D47">
            <w:pPr>
              <w:rPr>
                <w:del w:id="6834" w:author="Lane, Stefanie" w:date="2023-09-27T17:47:00Z"/>
                <w:rFonts w:ascii="Calibri" w:eastAsia="Times New Roman" w:hAnsi="Calibri" w:cs="Calibri"/>
                <w:color w:val="000000"/>
              </w:rPr>
              <w:pPrChange w:id="683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24C2185" w14:textId="166A723A" w:rsidR="007A6D47" w:rsidRPr="00C44004" w:rsidDel="00CB6B19" w:rsidRDefault="007A6D47">
            <w:pPr>
              <w:rPr>
                <w:del w:id="6836" w:author="Lane, Stefanie" w:date="2023-09-27T17:47:00Z"/>
                <w:rFonts w:ascii="Calibri" w:eastAsia="Times New Roman" w:hAnsi="Calibri" w:cs="Calibri"/>
                <w:color w:val="000000"/>
              </w:rPr>
              <w:pPrChange w:id="683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5CD5BE85" w:rsidR="007A6D47" w:rsidRPr="00C44004" w:rsidDel="00CB6B19" w:rsidRDefault="007A6D47">
            <w:pPr>
              <w:rPr>
                <w:del w:id="6838" w:author="Lane, Stefanie" w:date="2023-09-27T17:47:00Z"/>
                <w:rFonts w:ascii="Calibri" w:eastAsia="Times New Roman" w:hAnsi="Calibri" w:cs="Calibri"/>
                <w:i/>
                <w:iCs/>
                <w:color w:val="000000"/>
              </w:rPr>
              <w:pPrChange w:id="6839" w:author="Lane, Stefanie" w:date="2023-09-27T17:47:00Z">
                <w:pPr>
                  <w:spacing w:after="0" w:line="240" w:lineRule="auto"/>
                </w:pPr>
              </w:pPrChange>
            </w:pPr>
            <w:del w:id="6840" w:author="Lane, Stefanie" w:date="2023-09-27T17:47:00Z">
              <w:r w:rsidRPr="00C44004" w:rsidDel="00CB6B19">
                <w:rPr>
                  <w:rFonts w:ascii="Calibri" w:eastAsia="Times New Roman" w:hAnsi="Calibri" w:cs="Calibri"/>
                  <w:i/>
                  <w:iCs/>
                  <w:color w:val="000000"/>
                </w:rPr>
                <w:delText>Bidens cernua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4A8C5A9F" w:rsidR="007A6D47" w:rsidRPr="00C44004" w:rsidDel="00CB6B19" w:rsidRDefault="007A6D47">
            <w:pPr>
              <w:rPr>
                <w:del w:id="6841" w:author="Lane, Stefanie" w:date="2023-09-27T17:47:00Z"/>
                <w:rFonts w:ascii="Calibri" w:eastAsia="Times New Roman" w:hAnsi="Calibri" w:cs="Calibri"/>
                <w:color w:val="000000"/>
              </w:rPr>
              <w:pPrChange w:id="6842" w:author="Lane, Stefanie" w:date="2023-09-27T17:47:00Z">
                <w:pPr>
                  <w:spacing w:after="0" w:line="240" w:lineRule="auto"/>
                  <w:jc w:val="center"/>
                </w:pPr>
              </w:pPrChange>
            </w:pPr>
            <w:del w:id="6843" w:author="Lane, Stefanie" w:date="2023-09-27T17:47:00Z">
              <w:r w:rsidRPr="00C44004" w:rsidDel="00CB6B19">
                <w:rPr>
                  <w:rFonts w:ascii="Calibri" w:eastAsia="Times New Roman" w:hAnsi="Calibri" w:cs="Calibri"/>
                  <w:color w:val="000000"/>
                </w:rPr>
                <w:delText>0.5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349016B7" w:rsidR="007A6D47" w:rsidRPr="00C44004" w:rsidDel="00CB6B19" w:rsidRDefault="007A6D47">
            <w:pPr>
              <w:rPr>
                <w:del w:id="6844" w:author="Lane, Stefanie" w:date="2023-09-27T17:47:00Z"/>
                <w:rFonts w:ascii="Calibri" w:eastAsia="Times New Roman" w:hAnsi="Calibri" w:cs="Calibri"/>
                <w:color w:val="000000"/>
              </w:rPr>
              <w:pPrChange w:id="6845" w:author="Lane, Stefanie" w:date="2023-09-27T17:47:00Z">
                <w:pPr>
                  <w:spacing w:after="0" w:line="240" w:lineRule="auto"/>
                  <w:jc w:val="center"/>
                </w:pPr>
              </w:pPrChange>
            </w:pPr>
            <w:del w:id="6846"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00C04383" w:rsidR="007A6D47" w:rsidRPr="00C44004" w:rsidDel="00CB6B19" w:rsidRDefault="007A6D47">
            <w:pPr>
              <w:rPr>
                <w:del w:id="6847" w:author="Lane, Stefanie" w:date="2023-09-27T17:47:00Z"/>
                <w:rFonts w:ascii="Calibri" w:eastAsia="Times New Roman" w:hAnsi="Calibri" w:cs="Calibri"/>
                <w:color w:val="000000"/>
              </w:rPr>
              <w:pPrChange w:id="6848" w:author="Lane, Stefanie" w:date="2023-09-27T17:47:00Z">
                <w:pPr>
                  <w:spacing w:after="0" w:line="240" w:lineRule="auto"/>
                  <w:jc w:val="center"/>
                </w:pPr>
              </w:pPrChange>
            </w:pPr>
            <w:del w:id="6849"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45C411C6" w:rsidR="007A6D47" w:rsidRPr="00C44004" w:rsidDel="00CB6B19" w:rsidRDefault="007A6D47">
            <w:pPr>
              <w:rPr>
                <w:del w:id="6850" w:author="Lane, Stefanie" w:date="2023-09-27T17:47:00Z"/>
                <w:rFonts w:ascii="Calibri" w:eastAsia="Times New Roman" w:hAnsi="Calibri" w:cs="Calibri"/>
                <w:color w:val="000000"/>
              </w:rPr>
              <w:pPrChange w:id="6851" w:author="Lane, Stefanie" w:date="2023-09-27T17:47:00Z">
                <w:pPr>
                  <w:spacing w:after="0" w:line="240" w:lineRule="auto"/>
                  <w:jc w:val="center"/>
                </w:pPr>
              </w:pPrChange>
            </w:pPr>
            <w:del w:id="685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62AD2E73" w14:textId="12AE75AD" w:rsidTr="00D143A8">
        <w:trPr>
          <w:trHeight w:val="290"/>
          <w:del w:id="6853" w:author="Lane, Stefanie" w:date="2023-09-27T17:47:00Z"/>
        </w:trPr>
        <w:tc>
          <w:tcPr>
            <w:tcW w:w="1311" w:type="dxa"/>
            <w:vMerge/>
            <w:tcBorders>
              <w:top w:val="nil"/>
              <w:left w:val="single" w:sz="8" w:space="0" w:color="auto"/>
              <w:bottom w:val="single" w:sz="8" w:space="0" w:color="000000"/>
              <w:right w:val="nil"/>
            </w:tcBorders>
            <w:vAlign w:val="center"/>
            <w:hideMark/>
          </w:tcPr>
          <w:p w14:paraId="02670C17" w14:textId="00CA7661" w:rsidR="007A6D47" w:rsidRPr="00C44004" w:rsidDel="00CB6B19" w:rsidRDefault="007A6D47">
            <w:pPr>
              <w:rPr>
                <w:del w:id="6854" w:author="Lane, Stefanie" w:date="2023-09-27T17:47:00Z"/>
                <w:rFonts w:ascii="Calibri" w:eastAsia="Times New Roman" w:hAnsi="Calibri" w:cs="Calibri"/>
                <w:color w:val="000000"/>
              </w:rPr>
              <w:pPrChange w:id="685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647873A" w14:textId="722C195D" w:rsidR="007A6D47" w:rsidRPr="00C44004" w:rsidDel="00CB6B19" w:rsidRDefault="007A6D47">
            <w:pPr>
              <w:rPr>
                <w:del w:id="6856" w:author="Lane, Stefanie" w:date="2023-09-27T17:47:00Z"/>
                <w:rFonts w:ascii="Calibri" w:eastAsia="Times New Roman" w:hAnsi="Calibri" w:cs="Calibri"/>
                <w:color w:val="000000"/>
              </w:rPr>
              <w:pPrChange w:id="685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11B90BE" w14:textId="4AC43B10" w:rsidR="007A6D47" w:rsidRPr="00C44004" w:rsidDel="00CB6B19" w:rsidRDefault="007A6D47">
            <w:pPr>
              <w:rPr>
                <w:del w:id="6858" w:author="Lane, Stefanie" w:date="2023-09-27T17:47:00Z"/>
                <w:rFonts w:ascii="Calibri" w:eastAsia="Times New Roman" w:hAnsi="Calibri" w:cs="Calibri"/>
                <w:i/>
                <w:iCs/>
                <w:color w:val="000000"/>
              </w:rPr>
              <w:pPrChange w:id="6859" w:author="Lane, Stefanie" w:date="2023-09-27T17:47:00Z">
                <w:pPr>
                  <w:spacing w:after="0" w:line="240" w:lineRule="auto"/>
                </w:pPr>
              </w:pPrChange>
            </w:pPr>
            <w:del w:id="6860" w:author="Lane, Stefanie" w:date="2023-09-27T17:47:00Z">
              <w:r w:rsidRPr="00C44004" w:rsidDel="00CB6B19">
                <w:rPr>
                  <w:rFonts w:ascii="Calibri" w:eastAsia="Times New Roman" w:hAnsi="Calibri" w:cs="Calibri"/>
                  <w:i/>
                  <w:iCs/>
                  <w:color w:val="000000"/>
                </w:rPr>
                <w:delText>Eleocharis palustris</w:delText>
              </w:r>
            </w:del>
          </w:p>
        </w:tc>
        <w:tc>
          <w:tcPr>
            <w:tcW w:w="960" w:type="dxa"/>
            <w:tcBorders>
              <w:top w:val="nil"/>
              <w:left w:val="nil"/>
              <w:bottom w:val="nil"/>
              <w:right w:val="nil"/>
            </w:tcBorders>
            <w:shd w:val="clear" w:color="auto" w:fill="auto"/>
            <w:noWrap/>
            <w:vAlign w:val="bottom"/>
            <w:hideMark/>
          </w:tcPr>
          <w:p w14:paraId="598C9D3E" w14:textId="4E824D9F" w:rsidR="007A6D47" w:rsidRPr="00C44004" w:rsidDel="00CB6B19" w:rsidRDefault="007A6D47">
            <w:pPr>
              <w:rPr>
                <w:del w:id="6861" w:author="Lane, Stefanie" w:date="2023-09-27T17:47:00Z"/>
                <w:rFonts w:ascii="Calibri" w:eastAsia="Times New Roman" w:hAnsi="Calibri" w:cs="Calibri"/>
                <w:color w:val="000000"/>
              </w:rPr>
              <w:pPrChange w:id="6862" w:author="Lane, Stefanie" w:date="2023-09-27T17:47:00Z">
                <w:pPr>
                  <w:spacing w:after="0" w:line="240" w:lineRule="auto"/>
                  <w:jc w:val="center"/>
                </w:pPr>
              </w:pPrChange>
            </w:pPr>
            <w:del w:id="6863" w:author="Lane, Stefanie" w:date="2023-09-27T17:47:00Z">
              <w:r w:rsidRPr="00C44004" w:rsidDel="00CB6B19">
                <w:rPr>
                  <w:rFonts w:ascii="Calibri" w:eastAsia="Times New Roman" w:hAnsi="Calibri" w:cs="Calibri"/>
                  <w:color w:val="000000"/>
                </w:rPr>
                <w:delText>0.8</w:delText>
              </w:r>
            </w:del>
          </w:p>
        </w:tc>
        <w:tc>
          <w:tcPr>
            <w:tcW w:w="960" w:type="dxa"/>
            <w:tcBorders>
              <w:top w:val="nil"/>
              <w:left w:val="nil"/>
              <w:bottom w:val="nil"/>
              <w:right w:val="nil"/>
            </w:tcBorders>
            <w:shd w:val="clear" w:color="auto" w:fill="auto"/>
            <w:noWrap/>
            <w:vAlign w:val="bottom"/>
            <w:hideMark/>
          </w:tcPr>
          <w:p w14:paraId="027933A9" w14:textId="3235602A" w:rsidR="007A6D47" w:rsidRPr="00C44004" w:rsidDel="00CB6B19" w:rsidRDefault="007A6D47">
            <w:pPr>
              <w:rPr>
                <w:del w:id="6864" w:author="Lane, Stefanie" w:date="2023-09-27T17:47:00Z"/>
                <w:rFonts w:ascii="Calibri" w:eastAsia="Times New Roman" w:hAnsi="Calibri" w:cs="Calibri"/>
                <w:color w:val="000000"/>
              </w:rPr>
              <w:pPrChange w:id="6865" w:author="Lane, Stefanie" w:date="2023-09-27T17:47:00Z">
                <w:pPr>
                  <w:spacing w:after="0" w:line="240" w:lineRule="auto"/>
                  <w:jc w:val="center"/>
                </w:pPr>
              </w:pPrChange>
            </w:pPr>
            <w:del w:id="6866" w:author="Lane, Stefanie" w:date="2023-09-27T17:47:00Z">
              <w:r w:rsidRPr="00C44004" w:rsidDel="00CB6B19">
                <w:rPr>
                  <w:rFonts w:ascii="Calibri" w:eastAsia="Times New Roman" w:hAnsi="Calibri" w:cs="Calibri"/>
                  <w:color w:val="000000"/>
                </w:rPr>
                <w:delText>0.4</w:delText>
              </w:r>
            </w:del>
          </w:p>
        </w:tc>
        <w:tc>
          <w:tcPr>
            <w:tcW w:w="960" w:type="dxa"/>
            <w:tcBorders>
              <w:top w:val="nil"/>
              <w:left w:val="nil"/>
              <w:bottom w:val="nil"/>
              <w:right w:val="nil"/>
            </w:tcBorders>
            <w:shd w:val="clear" w:color="auto" w:fill="auto"/>
            <w:noWrap/>
            <w:vAlign w:val="bottom"/>
            <w:hideMark/>
          </w:tcPr>
          <w:p w14:paraId="7EBF8F97" w14:textId="38E748D0" w:rsidR="007A6D47" w:rsidRPr="00C44004" w:rsidDel="00CB6B19" w:rsidRDefault="007A6D47">
            <w:pPr>
              <w:rPr>
                <w:del w:id="6867" w:author="Lane, Stefanie" w:date="2023-09-27T17:47:00Z"/>
                <w:rFonts w:ascii="Calibri" w:eastAsia="Times New Roman" w:hAnsi="Calibri" w:cs="Calibri"/>
                <w:color w:val="000000"/>
              </w:rPr>
              <w:pPrChange w:id="6868" w:author="Lane, Stefanie" w:date="2023-09-27T17:47:00Z">
                <w:pPr>
                  <w:spacing w:after="0" w:line="240" w:lineRule="auto"/>
                  <w:jc w:val="center"/>
                </w:pPr>
              </w:pPrChange>
            </w:pPr>
            <w:del w:id="6869"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25503FDB" w:rsidR="007A6D47" w:rsidRPr="00C44004" w:rsidDel="00CB6B19" w:rsidRDefault="007A6D47">
            <w:pPr>
              <w:rPr>
                <w:del w:id="6870" w:author="Lane, Stefanie" w:date="2023-09-27T17:47:00Z"/>
                <w:rFonts w:ascii="Calibri" w:eastAsia="Times New Roman" w:hAnsi="Calibri" w:cs="Calibri"/>
                <w:color w:val="000000"/>
              </w:rPr>
              <w:pPrChange w:id="6871" w:author="Lane, Stefanie" w:date="2023-09-27T17:47:00Z">
                <w:pPr>
                  <w:spacing w:after="0" w:line="240" w:lineRule="auto"/>
                  <w:jc w:val="center"/>
                </w:pPr>
              </w:pPrChange>
            </w:pPr>
            <w:del w:id="687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0F4BBB61" w14:textId="3E0E7ACD" w:rsidTr="00D143A8">
        <w:trPr>
          <w:trHeight w:val="290"/>
          <w:del w:id="6873" w:author="Lane, Stefanie" w:date="2023-09-27T17:47:00Z"/>
        </w:trPr>
        <w:tc>
          <w:tcPr>
            <w:tcW w:w="1311" w:type="dxa"/>
            <w:vMerge/>
            <w:tcBorders>
              <w:top w:val="nil"/>
              <w:left w:val="single" w:sz="8" w:space="0" w:color="auto"/>
              <w:bottom w:val="single" w:sz="8" w:space="0" w:color="000000"/>
              <w:right w:val="nil"/>
            </w:tcBorders>
            <w:vAlign w:val="center"/>
            <w:hideMark/>
          </w:tcPr>
          <w:p w14:paraId="28DBE5EB" w14:textId="49E51B67" w:rsidR="007A6D47" w:rsidRPr="00C44004" w:rsidDel="00CB6B19" w:rsidRDefault="007A6D47">
            <w:pPr>
              <w:rPr>
                <w:del w:id="6874" w:author="Lane, Stefanie" w:date="2023-09-27T17:47:00Z"/>
                <w:rFonts w:ascii="Calibri" w:eastAsia="Times New Roman" w:hAnsi="Calibri" w:cs="Calibri"/>
                <w:color w:val="000000"/>
              </w:rPr>
              <w:pPrChange w:id="687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71030AE" w14:textId="7559290A" w:rsidR="007A6D47" w:rsidRPr="00C44004" w:rsidDel="00CB6B19" w:rsidRDefault="007A6D47">
            <w:pPr>
              <w:rPr>
                <w:del w:id="6876" w:author="Lane, Stefanie" w:date="2023-09-27T17:47:00Z"/>
                <w:rFonts w:ascii="Calibri" w:eastAsia="Times New Roman" w:hAnsi="Calibri" w:cs="Calibri"/>
                <w:color w:val="000000"/>
              </w:rPr>
              <w:pPrChange w:id="687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208BFA5B" w:rsidR="007A6D47" w:rsidRPr="00C44004" w:rsidDel="00CB6B19" w:rsidRDefault="007A6D47">
            <w:pPr>
              <w:rPr>
                <w:del w:id="6878" w:author="Lane, Stefanie" w:date="2023-09-27T17:47:00Z"/>
                <w:rFonts w:ascii="Calibri" w:eastAsia="Times New Roman" w:hAnsi="Calibri" w:cs="Calibri"/>
                <w:i/>
                <w:iCs/>
                <w:color w:val="000000"/>
              </w:rPr>
              <w:pPrChange w:id="6879" w:author="Lane, Stefanie" w:date="2023-09-27T17:47:00Z">
                <w:pPr>
                  <w:spacing w:after="0" w:line="240" w:lineRule="auto"/>
                </w:pPr>
              </w:pPrChange>
            </w:pPr>
            <w:del w:id="6880" w:author="Lane, Stefanie" w:date="2023-09-27T17:47:00Z">
              <w:r w:rsidRPr="00C44004" w:rsidDel="00CB6B19">
                <w:rPr>
                  <w:rFonts w:ascii="Calibri" w:eastAsia="Times New Roman" w:hAnsi="Calibri" w:cs="Calibri"/>
                  <w:i/>
                  <w:iCs/>
                  <w:color w:val="000000"/>
                </w:rPr>
                <w:delText>Menyanthes trifoliata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495FD0E3" w:rsidR="007A6D47" w:rsidRPr="00C44004" w:rsidDel="00CB6B19" w:rsidRDefault="007A6D47">
            <w:pPr>
              <w:rPr>
                <w:del w:id="6881" w:author="Lane, Stefanie" w:date="2023-09-27T17:47:00Z"/>
                <w:rFonts w:ascii="Calibri" w:eastAsia="Times New Roman" w:hAnsi="Calibri" w:cs="Calibri"/>
                <w:color w:val="000000"/>
              </w:rPr>
              <w:pPrChange w:id="6882" w:author="Lane, Stefanie" w:date="2023-09-27T17:47:00Z">
                <w:pPr>
                  <w:spacing w:after="0" w:line="240" w:lineRule="auto"/>
                  <w:jc w:val="center"/>
                </w:pPr>
              </w:pPrChange>
            </w:pPr>
            <w:del w:id="6883" w:author="Lane, Stefanie" w:date="2023-09-27T17:47:00Z">
              <w:r w:rsidRPr="00C44004" w:rsidDel="00CB6B19">
                <w:rPr>
                  <w:rFonts w:ascii="Calibri" w:eastAsia="Times New Roman" w:hAnsi="Calibri" w:cs="Calibri"/>
                  <w:color w:val="000000"/>
                </w:rPr>
                <w:delText>0.3</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A3C283A" w:rsidR="007A6D47" w:rsidRPr="00C44004" w:rsidDel="00CB6B19" w:rsidRDefault="007A6D47">
            <w:pPr>
              <w:rPr>
                <w:del w:id="6884" w:author="Lane, Stefanie" w:date="2023-09-27T17:47:00Z"/>
                <w:rFonts w:ascii="Calibri" w:eastAsia="Times New Roman" w:hAnsi="Calibri" w:cs="Calibri"/>
                <w:color w:val="000000"/>
              </w:rPr>
              <w:pPrChange w:id="6885" w:author="Lane, Stefanie" w:date="2023-09-27T17:47:00Z">
                <w:pPr>
                  <w:spacing w:after="0" w:line="240" w:lineRule="auto"/>
                  <w:jc w:val="center"/>
                </w:pPr>
              </w:pPrChange>
            </w:pPr>
            <w:del w:id="6886" w:author="Lane, Stefanie" w:date="2023-09-27T17:47:00Z">
              <w:r w:rsidRPr="00C44004" w:rsidDel="00CB6B19">
                <w:rPr>
                  <w:rFonts w:ascii="Calibri" w:eastAsia="Times New Roman" w:hAnsi="Calibri" w:cs="Calibri"/>
                  <w:color w:val="000000"/>
                </w:rPr>
                <w:delText>0.7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64558BEF" w:rsidR="007A6D47" w:rsidRPr="00C44004" w:rsidDel="00CB6B19" w:rsidRDefault="007A6D47">
            <w:pPr>
              <w:rPr>
                <w:del w:id="6887" w:author="Lane, Stefanie" w:date="2023-09-27T17:47:00Z"/>
                <w:rFonts w:ascii="Calibri" w:eastAsia="Times New Roman" w:hAnsi="Calibri" w:cs="Calibri"/>
                <w:color w:val="000000"/>
              </w:rPr>
              <w:pPrChange w:id="6888" w:author="Lane, Stefanie" w:date="2023-09-27T17:47:00Z">
                <w:pPr>
                  <w:spacing w:after="0" w:line="240" w:lineRule="auto"/>
                  <w:jc w:val="center"/>
                </w:pPr>
              </w:pPrChange>
            </w:pPr>
            <w:del w:id="6889" w:author="Lane, Stefanie" w:date="2023-09-27T17:47:00Z">
              <w:r w:rsidRPr="00C44004" w:rsidDel="00CB6B19">
                <w:rPr>
                  <w:rFonts w:ascii="Calibri" w:eastAsia="Times New Roman" w:hAnsi="Calibri" w:cs="Calibri"/>
                  <w:color w:val="000000"/>
                </w:rPr>
                <w:delText>0.2</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5C658790" w:rsidR="007A6D47" w:rsidRPr="00C44004" w:rsidDel="00CB6B19" w:rsidRDefault="007A6D47">
            <w:pPr>
              <w:rPr>
                <w:del w:id="6890" w:author="Lane, Stefanie" w:date="2023-09-27T17:47:00Z"/>
                <w:rFonts w:ascii="Calibri" w:eastAsia="Times New Roman" w:hAnsi="Calibri" w:cs="Calibri"/>
                <w:color w:val="000000"/>
              </w:rPr>
              <w:pPrChange w:id="6891" w:author="Lane, Stefanie" w:date="2023-09-27T17:47:00Z">
                <w:pPr>
                  <w:spacing w:after="0" w:line="240" w:lineRule="auto"/>
                  <w:jc w:val="center"/>
                </w:pPr>
              </w:pPrChange>
            </w:pPr>
            <w:del w:id="689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42156D09" w14:textId="0D245112" w:rsidTr="00D143A8">
        <w:trPr>
          <w:trHeight w:val="290"/>
          <w:del w:id="6893" w:author="Lane, Stefanie" w:date="2023-09-27T17:47:00Z"/>
        </w:trPr>
        <w:tc>
          <w:tcPr>
            <w:tcW w:w="1311" w:type="dxa"/>
            <w:vMerge/>
            <w:tcBorders>
              <w:top w:val="nil"/>
              <w:left w:val="single" w:sz="8" w:space="0" w:color="auto"/>
              <w:bottom w:val="single" w:sz="8" w:space="0" w:color="000000"/>
              <w:right w:val="nil"/>
            </w:tcBorders>
            <w:vAlign w:val="center"/>
            <w:hideMark/>
          </w:tcPr>
          <w:p w14:paraId="676035D4" w14:textId="4C89DBFF" w:rsidR="007A6D47" w:rsidRPr="00C44004" w:rsidDel="00CB6B19" w:rsidRDefault="007A6D47">
            <w:pPr>
              <w:rPr>
                <w:del w:id="6894" w:author="Lane, Stefanie" w:date="2023-09-27T17:47:00Z"/>
                <w:rFonts w:ascii="Calibri" w:eastAsia="Times New Roman" w:hAnsi="Calibri" w:cs="Calibri"/>
                <w:color w:val="000000"/>
              </w:rPr>
              <w:pPrChange w:id="689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0FDEBB1" w14:textId="5FC99117" w:rsidR="007A6D47" w:rsidRPr="00C44004" w:rsidDel="00CB6B19" w:rsidRDefault="007A6D47">
            <w:pPr>
              <w:rPr>
                <w:del w:id="6896" w:author="Lane, Stefanie" w:date="2023-09-27T17:47:00Z"/>
                <w:rFonts w:ascii="Calibri" w:eastAsia="Times New Roman" w:hAnsi="Calibri" w:cs="Calibri"/>
                <w:color w:val="000000"/>
              </w:rPr>
              <w:pPrChange w:id="689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847D1CC" w14:textId="0F166AA9" w:rsidR="007A6D47" w:rsidRPr="00C44004" w:rsidDel="00CB6B19" w:rsidRDefault="007A6D47">
            <w:pPr>
              <w:rPr>
                <w:del w:id="6898" w:author="Lane, Stefanie" w:date="2023-09-27T17:47:00Z"/>
                <w:rFonts w:ascii="Calibri" w:eastAsia="Times New Roman" w:hAnsi="Calibri" w:cs="Calibri"/>
                <w:i/>
                <w:iCs/>
                <w:color w:val="000000"/>
              </w:rPr>
              <w:pPrChange w:id="6899" w:author="Lane, Stefanie" w:date="2023-09-27T17:47:00Z">
                <w:pPr>
                  <w:spacing w:after="0" w:line="240" w:lineRule="auto"/>
                </w:pPr>
              </w:pPrChange>
            </w:pPr>
            <w:del w:id="6900" w:author="Lane, Stefanie" w:date="2023-09-27T17:47:00Z">
              <w:r w:rsidRPr="00C44004" w:rsidDel="00CB6B19">
                <w:rPr>
                  <w:rFonts w:ascii="Calibri" w:eastAsia="Times New Roman" w:hAnsi="Calibri" w:cs="Calibri"/>
                  <w:i/>
                  <w:iCs/>
                  <w:color w:val="000000"/>
                </w:rPr>
                <w:delText>Carex lyngbyei</w:delText>
              </w:r>
            </w:del>
          </w:p>
        </w:tc>
        <w:tc>
          <w:tcPr>
            <w:tcW w:w="960" w:type="dxa"/>
            <w:tcBorders>
              <w:top w:val="nil"/>
              <w:left w:val="nil"/>
              <w:bottom w:val="nil"/>
              <w:right w:val="nil"/>
            </w:tcBorders>
            <w:shd w:val="clear" w:color="auto" w:fill="auto"/>
            <w:noWrap/>
            <w:vAlign w:val="bottom"/>
            <w:hideMark/>
          </w:tcPr>
          <w:p w14:paraId="5648598C" w14:textId="16B81074" w:rsidR="007A6D47" w:rsidRPr="00C44004" w:rsidDel="00CB6B19" w:rsidRDefault="007A6D47">
            <w:pPr>
              <w:rPr>
                <w:del w:id="6901" w:author="Lane, Stefanie" w:date="2023-09-27T17:47:00Z"/>
                <w:rFonts w:ascii="Calibri" w:eastAsia="Times New Roman" w:hAnsi="Calibri" w:cs="Calibri"/>
                <w:color w:val="000000"/>
              </w:rPr>
              <w:pPrChange w:id="6902" w:author="Lane, Stefanie" w:date="2023-09-27T17:47:00Z">
                <w:pPr>
                  <w:spacing w:after="0" w:line="240" w:lineRule="auto"/>
                  <w:jc w:val="center"/>
                </w:pPr>
              </w:pPrChange>
            </w:pPr>
            <w:del w:id="6903" w:author="Lane, Stefanie" w:date="2023-09-27T17:47:00Z">
              <w:r w:rsidRPr="00C44004" w:rsidDel="00CB6B19">
                <w:rPr>
                  <w:rFonts w:ascii="Calibri" w:eastAsia="Times New Roman" w:hAnsi="Calibri" w:cs="Calibri"/>
                  <w:color w:val="000000"/>
                </w:rPr>
                <w:delText>3.0</w:delText>
              </w:r>
            </w:del>
          </w:p>
        </w:tc>
        <w:tc>
          <w:tcPr>
            <w:tcW w:w="960" w:type="dxa"/>
            <w:tcBorders>
              <w:top w:val="nil"/>
              <w:left w:val="nil"/>
              <w:bottom w:val="nil"/>
              <w:right w:val="nil"/>
            </w:tcBorders>
            <w:shd w:val="clear" w:color="auto" w:fill="auto"/>
            <w:noWrap/>
            <w:vAlign w:val="bottom"/>
            <w:hideMark/>
          </w:tcPr>
          <w:p w14:paraId="30A032EA" w14:textId="1AE89D82" w:rsidR="007A6D47" w:rsidRPr="00C44004" w:rsidDel="00CB6B19" w:rsidRDefault="007A6D47">
            <w:pPr>
              <w:rPr>
                <w:del w:id="6904" w:author="Lane, Stefanie" w:date="2023-09-27T17:47:00Z"/>
                <w:rFonts w:ascii="Calibri" w:eastAsia="Times New Roman" w:hAnsi="Calibri" w:cs="Calibri"/>
                <w:color w:val="000000"/>
              </w:rPr>
              <w:pPrChange w:id="6905" w:author="Lane, Stefanie" w:date="2023-09-27T17:47:00Z">
                <w:pPr>
                  <w:spacing w:after="0" w:line="240" w:lineRule="auto"/>
                  <w:jc w:val="center"/>
                </w:pPr>
              </w:pPrChange>
            </w:pPr>
            <w:del w:id="6906" w:author="Lane, Stefanie" w:date="2023-09-27T17:47:00Z">
              <w:r w:rsidRPr="00C44004" w:rsidDel="00CB6B19">
                <w:rPr>
                  <w:rFonts w:ascii="Calibri" w:eastAsia="Times New Roman" w:hAnsi="Calibri" w:cs="Calibri"/>
                  <w:color w:val="000000"/>
                </w:rPr>
                <w:delText>3.0</w:delText>
              </w:r>
            </w:del>
          </w:p>
        </w:tc>
        <w:tc>
          <w:tcPr>
            <w:tcW w:w="960" w:type="dxa"/>
            <w:tcBorders>
              <w:top w:val="nil"/>
              <w:left w:val="nil"/>
              <w:bottom w:val="nil"/>
              <w:right w:val="nil"/>
            </w:tcBorders>
            <w:shd w:val="clear" w:color="auto" w:fill="auto"/>
            <w:noWrap/>
            <w:vAlign w:val="bottom"/>
            <w:hideMark/>
          </w:tcPr>
          <w:p w14:paraId="0CCE19CC" w14:textId="3C24A6F8" w:rsidR="007A6D47" w:rsidRPr="00C44004" w:rsidDel="00CB6B19" w:rsidRDefault="007A6D47">
            <w:pPr>
              <w:rPr>
                <w:del w:id="6907" w:author="Lane, Stefanie" w:date="2023-09-27T17:47:00Z"/>
                <w:rFonts w:ascii="Calibri" w:eastAsia="Times New Roman" w:hAnsi="Calibri" w:cs="Calibri"/>
                <w:color w:val="000000"/>
              </w:rPr>
              <w:pPrChange w:id="6908" w:author="Lane, Stefanie" w:date="2023-09-27T17:47:00Z">
                <w:pPr>
                  <w:spacing w:after="0" w:line="240" w:lineRule="auto"/>
                  <w:jc w:val="center"/>
                </w:pPr>
              </w:pPrChange>
            </w:pPr>
            <w:del w:id="6909" w:author="Lane, Stefanie" w:date="2023-09-27T17:47:00Z">
              <w:r w:rsidRPr="00C44004" w:rsidDel="00CB6B19">
                <w:rPr>
                  <w:rFonts w:ascii="Calibri" w:eastAsia="Times New Roman" w:hAnsi="Calibri" w:cs="Calibri"/>
                  <w:color w:val="000000"/>
                </w:rPr>
                <w:delText>1.9</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08A3C0B3" w:rsidR="007A6D47" w:rsidRPr="00C44004" w:rsidDel="00CB6B19" w:rsidRDefault="007A6D47">
            <w:pPr>
              <w:rPr>
                <w:del w:id="6910" w:author="Lane, Stefanie" w:date="2023-09-27T17:47:00Z"/>
                <w:rFonts w:ascii="Calibri" w:eastAsia="Times New Roman" w:hAnsi="Calibri" w:cs="Calibri"/>
                <w:color w:val="000000"/>
              </w:rPr>
              <w:pPrChange w:id="6911" w:author="Lane, Stefanie" w:date="2023-09-27T17:47:00Z">
                <w:pPr>
                  <w:spacing w:after="0" w:line="240" w:lineRule="auto"/>
                  <w:jc w:val="center"/>
                </w:pPr>
              </w:pPrChange>
            </w:pPr>
            <w:del w:id="691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59551573" w14:textId="0AFF77B8" w:rsidTr="00D143A8">
        <w:trPr>
          <w:trHeight w:val="290"/>
          <w:del w:id="6913" w:author="Lane, Stefanie" w:date="2023-09-27T17:47:00Z"/>
        </w:trPr>
        <w:tc>
          <w:tcPr>
            <w:tcW w:w="1311" w:type="dxa"/>
            <w:vMerge/>
            <w:tcBorders>
              <w:top w:val="nil"/>
              <w:left w:val="single" w:sz="8" w:space="0" w:color="auto"/>
              <w:bottom w:val="single" w:sz="8" w:space="0" w:color="000000"/>
              <w:right w:val="nil"/>
            </w:tcBorders>
            <w:vAlign w:val="center"/>
            <w:hideMark/>
          </w:tcPr>
          <w:p w14:paraId="4B04D938" w14:textId="4546E24D" w:rsidR="007A6D47" w:rsidRPr="00C44004" w:rsidDel="00CB6B19" w:rsidRDefault="007A6D47">
            <w:pPr>
              <w:rPr>
                <w:del w:id="6914" w:author="Lane, Stefanie" w:date="2023-09-27T17:47:00Z"/>
                <w:rFonts w:ascii="Calibri" w:eastAsia="Times New Roman" w:hAnsi="Calibri" w:cs="Calibri"/>
                <w:color w:val="000000"/>
              </w:rPr>
              <w:pPrChange w:id="691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40E2937" w14:textId="4B6477BE" w:rsidR="007A6D47" w:rsidRPr="00C44004" w:rsidDel="00CB6B19" w:rsidRDefault="007A6D47">
            <w:pPr>
              <w:rPr>
                <w:del w:id="6916" w:author="Lane, Stefanie" w:date="2023-09-27T17:47:00Z"/>
                <w:rFonts w:ascii="Calibri" w:eastAsia="Times New Roman" w:hAnsi="Calibri" w:cs="Calibri"/>
                <w:color w:val="000000"/>
              </w:rPr>
              <w:pPrChange w:id="691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4286640B" w:rsidR="007A6D47" w:rsidRPr="00C44004" w:rsidDel="00CB6B19" w:rsidRDefault="007A6D47">
            <w:pPr>
              <w:rPr>
                <w:del w:id="6918" w:author="Lane, Stefanie" w:date="2023-09-27T17:47:00Z"/>
                <w:rFonts w:ascii="Calibri" w:eastAsia="Times New Roman" w:hAnsi="Calibri" w:cs="Calibri"/>
                <w:i/>
                <w:iCs/>
                <w:color w:val="000000"/>
              </w:rPr>
              <w:pPrChange w:id="6919" w:author="Lane, Stefanie" w:date="2023-09-27T17:47:00Z">
                <w:pPr>
                  <w:spacing w:after="0" w:line="240" w:lineRule="auto"/>
                </w:pPr>
              </w:pPrChange>
            </w:pPr>
            <w:del w:id="6920" w:author="Lane, Stefanie" w:date="2023-09-27T17:47:00Z">
              <w:r w:rsidRPr="00C44004" w:rsidDel="00CB6B19">
                <w:rPr>
                  <w:rFonts w:ascii="Calibri" w:eastAsia="Times New Roman" w:hAnsi="Calibri" w:cs="Calibri"/>
                  <w:i/>
                  <w:iCs/>
                  <w:color w:val="000000"/>
                </w:rPr>
                <w:delText>Typha latifolia</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251990A0" w:rsidR="007A6D47" w:rsidRPr="00C44004" w:rsidDel="00CB6B19" w:rsidRDefault="007A6D47">
            <w:pPr>
              <w:rPr>
                <w:del w:id="6921" w:author="Lane, Stefanie" w:date="2023-09-27T17:47:00Z"/>
                <w:rFonts w:ascii="Calibri" w:eastAsia="Times New Roman" w:hAnsi="Calibri" w:cs="Calibri"/>
                <w:color w:val="000000"/>
              </w:rPr>
              <w:pPrChange w:id="6922" w:author="Lane, Stefanie" w:date="2023-09-27T17:47:00Z">
                <w:pPr>
                  <w:spacing w:after="0" w:line="240" w:lineRule="auto"/>
                  <w:jc w:val="center"/>
                </w:pPr>
              </w:pPrChange>
            </w:pPr>
            <w:del w:id="6923" w:author="Lane, Stefanie" w:date="2023-09-27T17:47:00Z">
              <w:r w:rsidRPr="00C44004" w:rsidDel="00CB6B19">
                <w:rPr>
                  <w:rFonts w:ascii="Calibri" w:eastAsia="Times New Roman" w:hAnsi="Calibri" w:cs="Calibri"/>
                  <w:color w:val="000000"/>
                </w:rPr>
                <w:delText>0.6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5A5B850C" w:rsidR="007A6D47" w:rsidRPr="00C44004" w:rsidDel="00CB6B19" w:rsidRDefault="007A6D47">
            <w:pPr>
              <w:rPr>
                <w:del w:id="6924" w:author="Lane, Stefanie" w:date="2023-09-27T17:47:00Z"/>
                <w:rFonts w:ascii="Calibri" w:eastAsia="Times New Roman" w:hAnsi="Calibri" w:cs="Calibri"/>
                <w:color w:val="000000"/>
              </w:rPr>
              <w:pPrChange w:id="6925" w:author="Lane, Stefanie" w:date="2023-09-27T17:47:00Z">
                <w:pPr>
                  <w:spacing w:after="0" w:line="240" w:lineRule="auto"/>
                  <w:jc w:val="center"/>
                </w:pPr>
              </w:pPrChange>
            </w:pPr>
            <w:del w:id="6926" w:author="Lane, Stefanie" w:date="2023-09-27T17:47:00Z">
              <w:r w:rsidRPr="00C44004" w:rsidDel="00CB6B19">
                <w:rPr>
                  <w:rFonts w:ascii="Calibri" w:eastAsia="Times New Roman" w:hAnsi="Calibri" w:cs="Calibri"/>
                  <w:color w:val="000000"/>
                </w:rPr>
                <w:delText>0.4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5A50AE9D" w:rsidR="007A6D47" w:rsidRPr="00C44004" w:rsidDel="00CB6B19" w:rsidRDefault="007A6D47">
            <w:pPr>
              <w:rPr>
                <w:del w:id="6927" w:author="Lane, Stefanie" w:date="2023-09-27T17:47:00Z"/>
                <w:rFonts w:ascii="Calibri" w:eastAsia="Times New Roman" w:hAnsi="Calibri" w:cs="Calibri"/>
                <w:color w:val="000000"/>
              </w:rPr>
              <w:pPrChange w:id="6928" w:author="Lane, Stefanie" w:date="2023-09-27T17:47:00Z">
                <w:pPr>
                  <w:spacing w:after="0" w:line="240" w:lineRule="auto"/>
                  <w:jc w:val="center"/>
                </w:pPr>
              </w:pPrChange>
            </w:pPr>
            <w:del w:id="6929" w:author="Lane, Stefanie" w:date="2023-09-27T17:47:00Z">
              <w:r w:rsidRPr="00C44004" w:rsidDel="00CB6B19">
                <w:rPr>
                  <w:rFonts w:ascii="Calibri" w:eastAsia="Times New Roman" w:hAnsi="Calibri" w:cs="Calibri"/>
                  <w:color w:val="000000"/>
                </w:rPr>
                <w:delText>0.4</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28882BA7" w:rsidR="007A6D47" w:rsidRPr="00C44004" w:rsidDel="00CB6B19" w:rsidRDefault="007A6D47">
            <w:pPr>
              <w:rPr>
                <w:del w:id="6930" w:author="Lane, Stefanie" w:date="2023-09-27T17:47:00Z"/>
                <w:rFonts w:ascii="Calibri" w:eastAsia="Times New Roman" w:hAnsi="Calibri" w:cs="Calibri"/>
                <w:color w:val="000000"/>
              </w:rPr>
              <w:pPrChange w:id="6931" w:author="Lane, Stefanie" w:date="2023-09-27T17:47:00Z">
                <w:pPr>
                  <w:spacing w:after="0" w:line="240" w:lineRule="auto"/>
                  <w:jc w:val="center"/>
                </w:pPr>
              </w:pPrChange>
            </w:pPr>
            <w:del w:id="693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0EA7922" w14:textId="2722661F" w:rsidTr="00D143A8">
        <w:trPr>
          <w:trHeight w:val="290"/>
          <w:del w:id="6933" w:author="Lane, Stefanie" w:date="2023-09-27T17:47:00Z"/>
        </w:trPr>
        <w:tc>
          <w:tcPr>
            <w:tcW w:w="1311" w:type="dxa"/>
            <w:vMerge/>
            <w:tcBorders>
              <w:top w:val="nil"/>
              <w:left w:val="single" w:sz="8" w:space="0" w:color="auto"/>
              <w:bottom w:val="single" w:sz="8" w:space="0" w:color="000000"/>
              <w:right w:val="nil"/>
            </w:tcBorders>
            <w:vAlign w:val="center"/>
            <w:hideMark/>
          </w:tcPr>
          <w:p w14:paraId="3024B006" w14:textId="05A07D5A" w:rsidR="007A6D47" w:rsidRPr="00C44004" w:rsidDel="00CB6B19" w:rsidRDefault="007A6D47">
            <w:pPr>
              <w:rPr>
                <w:del w:id="6934" w:author="Lane, Stefanie" w:date="2023-09-27T17:47:00Z"/>
                <w:rFonts w:ascii="Calibri" w:eastAsia="Times New Roman" w:hAnsi="Calibri" w:cs="Calibri"/>
                <w:color w:val="000000"/>
              </w:rPr>
              <w:pPrChange w:id="693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A81A874" w14:textId="78F59F50" w:rsidR="007A6D47" w:rsidRPr="00C44004" w:rsidDel="00CB6B19" w:rsidRDefault="007A6D47">
            <w:pPr>
              <w:rPr>
                <w:del w:id="6936" w:author="Lane, Stefanie" w:date="2023-09-27T17:47:00Z"/>
                <w:rFonts w:ascii="Calibri" w:eastAsia="Times New Roman" w:hAnsi="Calibri" w:cs="Calibri"/>
                <w:color w:val="000000"/>
              </w:rPr>
              <w:pPrChange w:id="693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2B282E8D" w14:textId="17213775" w:rsidR="007A6D47" w:rsidRPr="00C44004" w:rsidDel="00CB6B19" w:rsidRDefault="007A6D47">
            <w:pPr>
              <w:rPr>
                <w:del w:id="6938" w:author="Lane, Stefanie" w:date="2023-09-27T17:47:00Z"/>
                <w:rFonts w:ascii="Calibri" w:eastAsia="Times New Roman" w:hAnsi="Calibri" w:cs="Calibri"/>
                <w:i/>
                <w:iCs/>
                <w:color w:val="000000"/>
              </w:rPr>
              <w:pPrChange w:id="6939" w:author="Lane, Stefanie" w:date="2023-09-27T17:47:00Z">
                <w:pPr>
                  <w:spacing w:after="0" w:line="240" w:lineRule="auto"/>
                </w:pPr>
              </w:pPrChange>
            </w:pPr>
            <w:del w:id="6940" w:author="Lane, Stefanie" w:date="2023-09-27T17:47:00Z">
              <w:r w:rsidRPr="00C44004" w:rsidDel="00CB6B19">
                <w:rPr>
                  <w:rFonts w:ascii="Calibri" w:eastAsia="Times New Roman" w:hAnsi="Calibri" w:cs="Calibri"/>
                  <w:i/>
                  <w:iCs/>
                  <w:color w:val="000000"/>
                </w:rPr>
                <w:delText>Symphyotrichum subspicatum</w:delText>
              </w:r>
            </w:del>
          </w:p>
        </w:tc>
        <w:tc>
          <w:tcPr>
            <w:tcW w:w="960" w:type="dxa"/>
            <w:tcBorders>
              <w:top w:val="nil"/>
              <w:left w:val="nil"/>
              <w:bottom w:val="nil"/>
              <w:right w:val="nil"/>
            </w:tcBorders>
            <w:shd w:val="clear" w:color="auto" w:fill="auto"/>
            <w:noWrap/>
            <w:vAlign w:val="bottom"/>
            <w:hideMark/>
          </w:tcPr>
          <w:p w14:paraId="3F8EAAD8" w14:textId="2C7C22E2" w:rsidR="007A6D47" w:rsidRPr="00C44004" w:rsidDel="00CB6B19" w:rsidRDefault="007A6D47">
            <w:pPr>
              <w:rPr>
                <w:del w:id="6941" w:author="Lane, Stefanie" w:date="2023-09-27T17:47:00Z"/>
                <w:rFonts w:ascii="Calibri" w:eastAsia="Times New Roman" w:hAnsi="Calibri" w:cs="Calibri"/>
                <w:color w:val="000000"/>
              </w:rPr>
              <w:pPrChange w:id="6942" w:author="Lane, Stefanie" w:date="2023-09-27T17:47:00Z">
                <w:pPr>
                  <w:spacing w:after="0" w:line="240" w:lineRule="auto"/>
                  <w:jc w:val="center"/>
                </w:pPr>
              </w:pPrChange>
            </w:pPr>
            <w:del w:id="6943"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5F3CEF38" w14:textId="573546A4" w:rsidR="007A6D47" w:rsidRPr="00C44004" w:rsidDel="00CB6B19" w:rsidRDefault="007A6D47">
            <w:pPr>
              <w:rPr>
                <w:del w:id="6944" w:author="Lane, Stefanie" w:date="2023-09-27T17:47:00Z"/>
                <w:rFonts w:ascii="Calibri" w:eastAsia="Times New Roman" w:hAnsi="Calibri" w:cs="Calibri"/>
                <w:color w:val="000000"/>
              </w:rPr>
              <w:pPrChange w:id="6945" w:author="Lane, Stefanie" w:date="2023-09-27T17:47:00Z">
                <w:pPr>
                  <w:spacing w:after="0" w:line="240" w:lineRule="auto"/>
                  <w:jc w:val="center"/>
                </w:pPr>
              </w:pPrChange>
            </w:pPr>
            <w:del w:id="6946"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FB20D83" w14:textId="0EAD1ACE" w:rsidR="007A6D47" w:rsidRPr="00C44004" w:rsidDel="00CB6B19" w:rsidRDefault="007A6D47">
            <w:pPr>
              <w:rPr>
                <w:del w:id="6947" w:author="Lane, Stefanie" w:date="2023-09-27T17:47:00Z"/>
                <w:rFonts w:ascii="Calibri" w:eastAsia="Times New Roman" w:hAnsi="Calibri" w:cs="Calibri"/>
                <w:color w:val="000000"/>
              </w:rPr>
              <w:pPrChange w:id="6948" w:author="Lane, Stefanie" w:date="2023-09-27T17:47:00Z">
                <w:pPr>
                  <w:spacing w:after="0" w:line="240" w:lineRule="auto"/>
                  <w:jc w:val="center"/>
                </w:pPr>
              </w:pPrChange>
            </w:pPr>
            <w:del w:id="6949"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2838D3CF" w:rsidR="007A6D47" w:rsidRPr="00C44004" w:rsidDel="00CB6B19" w:rsidRDefault="007A6D47">
            <w:pPr>
              <w:rPr>
                <w:del w:id="6950" w:author="Lane, Stefanie" w:date="2023-09-27T17:47:00Z"/>
                <w:rFonts w:ascii="Calibri" w:eastAsia="Times New Roman" w:hAnsi="Calibri" w:cs="Calibri"/>
                <w:color w:val="000000"/>
              </w:rPr>
              <w:pPrChange w:id="6951" w:author="Lane, Stefanie" w:date="2023-09-27T17:47:00Z">
                <w:pPr>
                  <w:spacing w:after="0" w:line="240" w:lineRule="auto"/>
                  <w:jc w:val="center"/>
                </w:pPr>
              </w:pPrChange>
            </w:pPr>
            <w:del w:id="695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28AEDE0" w14:textId="5131E274" w:rsidTr="00D143A8">
        <w:trPr>
          <w:trHeight w:val="290"/>
          <w:del w:id="6953" w:author="Lane, Stefanie" w:date="2023-09-27T17:47:00Z"/>
        </w:trPr>
        <w:tc>
          <w:tcPr>
            <w:tcW w:w="1311" w:type="dxa"/>
            <w:vMerge/>
            <w:tcBorders>
              <w:top w:val="nil"/>
              <w:left w:val="single" w:sz="8" w:space="0" w:color="auto"/>
              <w:bottom w:val="single" w:sz="8" w:space="0" w:color="000000"/>
              <w:right w:val="nil"/>
            </w:tcBorders>
            <w:vAlign w:val="center"/>
            <w:hideMark/>
          </w:tcPr>
          <w:p w14:paraId="6E35EF94" w14:textId="6DB47665" w:rsidR="007A6D47" w:rsidRPr="00C44004" w:rsidDel="00CB6B19" w:rsidRDefault="007A6D47">
            <w:pPr>
              <w:rPr>
                <w:del w:id="6954" w:author="Lane, Stefanie" w:date="2023-09-27T17:47:00Z"/>
                <w:rFonts w:ascii="Calibri" w:eastAsia="Times New Roman" w:hAnsi="Calibri" w:cs="Calibri"/>
                <w:color w:val="000000"/>
              </w:rPr>
              <w:pPrChange w:id="695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6350611" w14:textId="3F2EF74E" w:rsidR="007A6D47" w:rsidRPr="00C44004" w:rsidDel="00CB6B19" w:rsidRDefault="007A6D47">
            <w:pPr>
              <w:rPr>
                <w:del w:id="6956" w:author="Lane, Stefanie" w:date="2023-09-27T17:47:00Z"/>
                <w:rFonts w:ascii="Calibri" w:eastAsia="Times New Roman" w:hAnsi="Calibri" w:cs="Calibri"/>
                <w:color w:val="000000"/>
              </w:rPr>
              <w:pPrChange w:id="6957"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260E3F8B" w:rsidR="007A6D47" w:rsidRPr="00C44004" w:rsidDel="00CB6B19" w:rsidRDefault="007A6D47">
            <w:pPr>
              <w:rPr>
                <w:del w:id="6958" w:author="Lane, Stefanie" w:date="2023-09-27T17:47:00Z"/>
                <w:rFonts w:ascii="Calibri" w:eastAsia="Times New Roman" w:hAnsi="Calibri" w:cs="Calibri"/>
                <w:i/>
                <w:iCs/>
                <w:color w:val="000000"/>
              </w:rPr>
              <w:pPrChange w:id="6959" w:author="Lane, Stefanie" w:date="2023-09-27T17:47:00Z">
                <w:pPr>
                  <w:spacing w:after="0" w:line="240" w:lineRule="auto"/>
                </w:pPr>
              </w:pPrChange>
            </w:pPr>
            <w:del w:id="6960" w:author="Lane, Stefanie" w:date="2023-09-27T17:47:00Z">
              <w:r w:rsidRPr="00C44004" w:rsidDel="00CB6B19">
                <w:rPr>
                  <w:rFonts w:ascii="Calibri" w:eastAsia="Times New Roman" w:hAnsi="Calibri" w:cs="Calibri"/>
                  <w:i/>
                  <w:iCs/>
                  <w:color w:val="000000"/>
                </w:rPr>
                <w:delText>Rumex occidentalis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5910CDA0" w:rsidR="007A6D47" w:rsidRPr="00C44004" w:rsidDel="00CB6B19" w:rsidRDefault="007A6D47">
            <w:pPr>
              <w:rPr>
                <w:del w:id="6961" w:author="Lane, Stefanie" w:date="2023-09-27T17:47:00Z"/>
                <w:rFonts w:ascii="Calibri" w:eastAsia="Times New Roman" w:hAnsi="Calibri" w:cs="Calibri"/>
                <w:color w:val="000000"/>
              </w:rPr>
              <w:pPrChange w:id="6962" w:author="Lane, Stefanie" w:date="2023-09-27T17:47:00Z">
                <w:pPr>
                  <w:spacing w:after="0" w:line="240" w:lineRule="auto"/>
                  <w:jc w:val="center"/>
                </w:pPr>
              </w:pPrChange>
            </w:pPr>
            <w:del w:id="6963"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39235DBF" w:rsidR="007A6D47" w:rsidRPr="00C44004" w:rsidDel="00CB6B19" w:rsidRDefault="007A6D47">
            <w:pPr>
              <w:rPr>
                <w:del w:id="6964" w:author="Lane, Stefanie" w:date="2023-09-27T17:47:00Z"/>
                <w:rFonts w:ascii="Calibri" w:eastAsia="Times New Roman" w:hAnsi="Calibri" w:cs="Calibri"/>
                <w:color w:val="000000"/>
              </w:rPr>
              <w:pPrChange w:id="6965" w:author="Lane, Stefanie" w:date="2023-09-27T17:47:00Z">
                <w:pPr>
                  <w:spacing w:after="0" w:line="240" w:lineRule="auto"/>
                  <w:jc w:val="center"/>
                </w:pPr>
              </w:pPrChange>
            </w:pPr>
            <w:del w:id="6966" w:author="Lane, Stefanie" w:date="2023-09-27T17:47:00Z">
              <w:r w:rsidRPr="00C44004" w:rsidDel="00CB6B19">
                <w:rPr>
                  <w:rFonts w:ascii="Calibri" w:eastAsia="Times New Roman" w:hAnsi="Calibri" w:cs="Calibri"/>
                  <w:color w:val="000000"/>
                </w:rPr>
                <w:delText>0.2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A9B12FC" w:rsidR="007A6D47" w:rsidRPr="00C44004" w:rsidDel="00CB6B19" w:rsidRDefault="007A6D47">
            <w:pPr>
              <w:rPr>
                <w:del w:id="6967" w:author="Lane, Stefanie" w:date="2023-09-27T17:47:00Z"/>
                <w:rFonts w:ascii="Calibri" w:eastAsia="Times New Roman" w:hAnsi="Calibri" w:cs="Calibri"/>
                <w:color w:val="000000"/>
              </w:rPr>
              <w:pPrChange w:id="6968" w:author="Lane, Stefanie" w:date="2023-09-27T17:47:00Z">
                <w:pPr>
                  <w:spacing w:after="0" w:line="240" w:lineRule="auto"/>
                  <w:jc w:val="center"/>
                </w:pPr>
              </w:pPrChange>
            </w:pPr>
            <w:del w:id="6969"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3083F3EF" w:rsidR="007A6D47" w:rsidRPr="00C44004" w:rsidDel="00CB6B19" w:rsidRDefault="007A6D47">
            <w:pPr>
              <w:rPr>
                <w:del w:id="6970" w:author="Lane, Stefanie" w:date="2023-09-27T17:47:00Z"/>
                <w:rFonts w:ascii="Calibri" w:eastAsia="Times New Roman" w:hAnsi="Calibri" w:cs="Calibri"/>
                <w:color w:val="000000"/>
              </w:rPr>
              <w:pPrChange w:id="6971" w:author="Lane, Stefanie" w:date="2023-09-27T17:47:00Z">
                <w:pPr>
                  <w:spacing w:after="0" w:line="240" w:lineRule="auto"/>
                  <w:jc w:val="center"/>
                </w:pPr>
              </w:pPrChange>
            </w:pPr>
            <w:del w:id="6972"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13DF8C2" w14:textId="747E7886" w:rsidTr="00D143A8">
        <w:trPr>
          <w:trHeight w:val="290"/>
          <w:del w:id="6973" w:author="Lane, Stefanie" w:date="2023-09-27T17:47:00Z"/>
        </w:trPr>
        <w:tc>
          <w:tcPr>
            <w:tcW w:w="1311" w:type="dxa"/>
            <w:vMerge/>
            <w:tcBorders>
              <w:top w:val="nil"/>
              <w:left w:val="single" w:sz="8" w:space="0" w:color="auto"/>
              <w:bottom w:val="single" w:sz="8" w:space="0" w:color="000000"/>
              <w:right w:val="nil"/>
            </w:tcBorders>
            <w:vAlign w:val="center"/>
            <w:hideMark/>
          </w:tcPr>
          <w:p w14:paraId="76D478AC" w14:textId="01C952B0" w:rsidR="007A6D47" w:rsidRPr="00C44004" w:rsidDel="00CB6B19" w:rsidRDefault="007A6D47">
            <w:pPr>
              <w:rPr>
                <w:del w:id="6974" w:author="Lane, Stefanie" w:date="2023-09-27T17:47:00Z"/>
                <w:rFonts w:ascii="Calibri" w:eastAsia="Times New Roman" w:hAnsi="Calibri" w:cs="Calibri"/>
                <w:color w:val="000000"/>
              </w:rPr>
              <w:pPrChange w:id="6975"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0265791" w14:textId="2375D58C" w:rsidR="007A6D47" w:rsidRPr="00C44004" w:rsidDel="00CB6B19" w:rsidRDefault="007A6D47">
            <w:pPr>
              <w:rPr>
                <w:del w:id="6976" w:author="Lane, Stefanie" w:date="2023-09-27T17:47:00Z"/>
                <w:rFonts w:ascii="Calibri" w:eastAsia="Times New Roman" w:hAnsi="Calibri" w:cs="Calibri"/>
                <w:color w:val="000000"/>
              </w:rPr>
              <w:pPrChange w:id="6977"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9FA43E5" w14:textId="3B0B4F96" w:rsidR="007A6D47" w:rsidRPr="00C44004" w:rsidDel="00CB6B19" w:rsidRDefault="007A6D47">
            <w:pPr>
              <w:rPr>
                <w:del w:id="6978" w:author="Lane, Stefanie" w:date="2023-09-27T17:47:00Z"/>
                <w:rFonts w:ascii="Calibri" w:eastAsia="Times New Roman" w:hAnsi="Calibri" w:cs="Calibri"/>
                <w:i/>
                <w:iCs/>
                <w:color w:val="000000"/>
              </w:rPr>
              <w:pPrChange w:id="6979" w:author="Lane, Stefanie" w:date="2023-09-27T17:47:00Z">
                <w:pPr>
                  <w:spacing w:after="0" w:line="240" w:lineRule="auto"/>
                </w:pPr>
              </w:pPrChange>
            </w:pPr>
            <w:del w:id="6980" w:author="Lane, Stefanie" w:date="2023-09-27T17:47:00Z">
              <w:r w:rsidRPr="00C44004" w:rsidDel="00CB6B19">
                <w:rPr>
                  <w:rFonts w:ascii="Calibri" w:eastAsia="Times New Roman" w:hAnsi="Calibri" w:cs="Calibri"/>
                  <w:i/>
                  <w:iCs/>
                  <w:color w:val="000000"/>
                </w:rPr>
                <w:delText>Lysimachia thyrsiflora</w:delText>
              </w:r>
            </w:del>
          </w:p>
        </w:tc>
        <w:tc>
          <w:tcPr>
            <w:tcW w:w="960" w:type="dxa"/>
            <w:tcBorders>
              <w:top w:val="nil"/>
              <w:left w:val="nil"/>
              <w:bottom w:val="nil"/>
              <w:right w:val="nil"/>
            </w:tcBorders>
            <w:shd w:val="clear" w:color="auto" w:fill="auto"/>
            <w:noWrap/>
            <w:vAlign w:val="bottom"/>
            <w:hideMark/>
          </w:tcPr>
          <w:p w14:paraId="410B8973" w14:textId="585F3ECC" w:rsidR="007A6D47" w:rsidRPr="00C44004" w:rsidDel="00CB6B19" w:rsidRDefault="007A6D47">
            <w:pPr>
              <w:rPr>
                <w:del w:id="6981" w:author="Lane, Stefanie" w:date="2023-09-27T17:47:00Z"/>
                <w:rFonts w:ascii="Calibri" w:eastAsia="Times New Roman" w:hAnsi="Calibri" w:cs="Calibri"/>
                <w:color w:val="000000"/>
              </w:rPr>
              <w:pPrChange w:id="6982" w:author="Lane, Stefanie" w:date="2023-09-27T17:47:00Z">
                <w:pPr>
                  <w:spacing w:after="0" w:line="240" w:lineRule="auto"/>
                  <w:jc w:val="center"/>
                </w:pPr>
              </w:pPrChange>
            </w:pPr>
            <w:del w:id="6983"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72A4D1C6" w14:textId="58F8EF1A" w:rsidR="007A6D47" w:rsidRPr="00C44004" w:rsidDel="00CB6B19" w:rsidRDefault="007A6D47">
            <w:pPr>
              <w:rPr>
                <w:del w:id="6984" w:author="Lane, Stefanie" w:date="2023-09-27T17:47:00Z"/>
                <w:rFonts w:ascii="Calibri" w:eastAsia="Times New Roman" w:hAnsi="Calibri" w:cs="Calibri"/>
                <w:color w:val="000000"/>
              </w:rPr>
              <w:pPrChange w:id="6985"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38108055" w14:textId="60C433D2" w:rsidR="007A6D47" w:rsidRPr="00C44004" w:rsidDel="00CB6B19" w:rsidRDefault="007A6D47">
            <w:pPr>
              <w:rPr>
                <w:del w:id="6986" w:author="Lane, Stefanie" w:date="2023-09-27T17:47:00Z"/>
                <w:rFonts w:ascii="Calibri" w:eastAsia="Times New Roman" w:hAnsi="Calibri" w:cs="Calibri"/>
                <w:color w:val="000000"/>
              </w:rPr>
              <w:pPrChange w:id="6987" w:author="Lane, Stefanie" w:date="2023-09-27T17:47:00Z">
                <w:pPr>
                  <w:spacing w:after="0" w:line="240" w:lineRule="auto"/>
                  <w:jc w:val="center"/>
                </w:pPr>
              </w:pPrChange>
            </w:pPr>
            <w:del w:id="6988"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nil"/>
              <w:right w:val="single" w:sz="8" w:space="0" w:color="auto"/>
            </w:tcBorders>
            <w:shd w:val="clear" w:color="auto" w:fill="auto"/>
            <w:noWrap/>
            <w:vAlign w:val="bottom"/>
            <w:hideMark/>
          </w:tcPr>
          <w:p w14:paraId="6C1809D4" w14:textId="70EAA30F" w:rsidR="007A6D47" w:rsidRPr="00C44004" w:rsidDel="00CB6B19" w:rsidRDefault="007A6D47">
            <w:pPr>
              <w:rPr>
                <w:del w:id="6989" w:author="Lane, Stefanie" w:date="2023-09-27T17:47:00Z"/>
                <w:rFonts w:ascii="Calibri" w:eastAsia="Times New Roman" w:hAnsi="Calibri" w:cs="Calibri"/>
                <w:color w:val="000000"/>
              </w:rPr>
              <w:pPrChange w:id="6990" w:author="Lane, Stefanie" w:date="2023-09-27T17:47:00Z">
                <w:pPr>
                  <w:spacing w:after="0" w:line="240" w:lineRule="auto"/>
                  <w:jc w:val="center"/>
                </w:pPr>
              </w:pPrChange>
            </w:pPr>
            <w:del w:id="699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07CC4811" w14:textId="5785AA09" w:rsidTr="00D143A8">
        <w:trPr>
          <w:trHeight w:val="290"/>
          <w:del w:id="6992" w:author="Lane, Stefanie" w:date="2023-09-27T17:47:00Z"/>
        </w:trPr>
        <w:tc>
          <w:tcPr>
            <w:tcW w:w="1311" w:type="dxa"/>
            <w:vMerge/>
            <w:tcBorders>
              <w:top w:val="nil"/>
              <w:left w:val="single" w:sz="8" w:space="0" w:color="auto"/>
              <w:bottom w:val="single" w:sz="8" w:space="0" w:color="000000"/>
              <w:right w:val="nil"/>
            </w:tcBorders>
            <w:vAlign w:val="center"/>
            <w:hideMark/>
          </w:tcPr>
          <w:p w14:paraId="717D164C" w14:textId="32E2931C" w:rsidR="007A6D47" w:rsidRPr="00C44004" w:rsidDel="00CB6B19" w:rsidRDefault="007A6D47">
            <w:pPr>
              <w:rPr>
                <w:del w:id="6993" w:author="Lane, Stefanie" w:date="2023-09-27T17:47:00Z"/>
                <w:rFonts w:ascii="Calibri" w:eastAsia="Times New Roman" w:hAnsi="Calibri" w:cs="Calibri"/>
                <w:color w:val="000000"/>
              </w:rPr>
              <w:pPrChange w:id="699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6CD4A22" w14:textId="39325856" w:rsidR="007A6D47" w:rsidRPr="00C44004" w:rsidDel="00CB6B19" w:rsidRDefault="007A6D47">
            <w:pPr>
              <w:rPr>
                <w:del w:id="6995" w:author="Lane, Stefanie" w:date="2023-09-27T17:47:00Z"/>
                <w:rFonts w:ascii="Calibri" w:eastAsia="Times New Roman" w:hAnsi="Calibri" w:cs="Calibri"/>
                <w:color w:val="000000"/>
              </w:rPr>
              <w:pPrChange w:id="699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01ABD028" w:rsidR="007A6D47" w:rsidRPr="00C44004" w:rsidDel="00CB6B19" w:rsidRDefault="007A6D47">
            <w:pPr>
              <w:rPr>
                <w:del w:id="6997" w:author="Lane, Stefanie" w:date="2023-09-27T17:47:00Z"/>
                <w:rFonts w:ascii="Calibri" w:eastAsia="Times New Roman" w:hAnsi="Calibri" w:cs="Calibri"/>
                <w:i/>
                <w:iCs/>
                <w:color w:val="000000"/>
              </w:rPr>
              <w:pPrChange w:id="6998" w:author="Lane, Stefanie" w:date="2023-09-27T17:47:00Z">
                <w:pPr>
                  <w:spacing w:after="0" w:line="240" w:lineRule="auto"/>
                </w:pPr>
              </w:pPrChange>
            </w:pPr>
            <w:del w:id="6999" w:author="Lane, Stefanie" w:date="2023-09-27T17:47:00Z">
              <w:r w:rsidRPr="00C44004" w:rsidDel="00CB6B19">
                <w:rPr>
                  <w:rFonts w:ascii="Calibri" w:eastAsia="Times New Roman" w:hAnsi="Calibri" w:cs="Calibri"/>
                  <w:i/>
                  <w:iCs/>
                  <w:color w:val="000000"/>
                </w:rPr>
                <w:delText>Sidalcea hendersonii</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10FEE9CA" w:rsidR="007A6D47" w:rsidRPr="00C44004" w:rsidDel="00CB6B19" w:rsidRDefault="007A6D47">
            <w:pPr>
              <w:rPr>
                <w:del w:id="7000" w:author="Lane, Stefanie" w:date="2023-09-27T17:47:00Z"/>
                <w:rFonts w:ascii="Calibri" w:eastAsia="Times New Roman" w:hAnsi="Calibri" w:cs="Calibri"/>
                <w:color w:val="000000"/>
              </w:rPr>
              <w:pPrChange w:id="7001" w:author="Lane, Stefanie" w:date="2023-09-27T17:47:00Z">
                <w:pPr>
                  <w:spacing w:after="0" w:line="240" w:lineRule="auto"/>
                  <w:jc w:val="center"/>
                </w:pPr>
              </w:pPrChange>
            </w:pPr>
            <w:del w:id="700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3E58F4D9" w:rsidR="007A6D47" w:rsidRPr="00C44004" w:rsidDel="00CB6B19" w:rsidRDefault="007A6D47">
            <w:pPr>
              <w:rPr>
                <w:del w:id="7003" w:author="Lane, Stefanie" w:date="2023-09-27T17:47:00Z"/>
                <w:rFonts w:ascii="Calibri" w:eastAsia="Times New Roman" w:hAnsi="Calibri" w:cs="Calibri"/>
                <w:color w:val="000000"/>
              </w:rPr>
              <w:pPrChange w:id="7004" w:author="Lane, Stefanie" w:date="2023-09-27T17:47:00Z">
                <w:pPr>
                  <w:spacing w:after="0" w:line="240" w:lineRule="auto"/>
                  <w:jc w:val="center"/>
                </w:pPr>
              </w:pPrChange>
            </w:pPr>
            <w:del w:id="7005"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642F3F88" w:rsidR="007A6D47" w:rsidRPr="00C44004" w:rsidDel="00CB6B19" w:rsidRDefault="007A6D47">
            <w:pPr>
              <w:rPr>
                <w:del w:id="7006" w:author="Lane, Stefanie" w:date="2023-09-27T17:47:00Z"/>
                <w:rFonts w:ascii="Calibri" w:eastAsia="Times New Roman" w:hAnsi="Calibri" w:cs="Calibri"/>
                <w:color w:val="000000"/>
              </w:rPr>
              <w:pPrChange w:id="7007" w:author="Lane, Stefanie" w:date="2023-09-27T17:47:00Z">
                <w:pPr>
                  <w:spacing w:after="0" w:line="240" w:lineRule="auto"/>
                  <w:jc w:val="center"/>
                </w:pPr>
              </w:pPrChange>
            </w:pPr>
            <w:del w:id="7008" w:author="Lane, Stefanie" w:date="2023-09-27T17:47:00Z">
              <w:r w:rsidRPr="00C44004" w:rsidDel="00CB6B19">
                <w:rPr>
                  <w:rFonts w:ascii="Calibri" w:eastAsia="Times New Roman" w:hAnsi="Calibri" w:cs="Calibri"/>
                  <w:color w:val="000000"/>
                </w:rPr>
                <w:delText>0.2</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38885E5" w:rsidR="007A6D47" w:rsidRPr="00C44004" w:rsidDel="00CB6B19" w:rsidRDefault="007A6D47">
            <w:pPr>
              <w:rPr>
                <w:del w:id="7009" w:author="Lane, Stefanie" w:date="2023-09-27T17:47:00Z"/>
                <w:rFonts w:ascii="Calibri" w:eastAsia="Times New Roman" w:hAnsi="Calibri" w:cs="Calibri"/>
                <w:color w:val="000000"/>
              </w:rPr>
              <w:pPrChange w:id="7010" w:author="Lane, Stefanie" w:date="2023-09-27T17:47:00Z">
                <w:pPr>
                  <w:spacing w:after="0" w:line="240" w:lineRule="auto"/>
                  <w:jc w:val="center"/>
                </w:pPr>
              </w:pPrChange>
            </w:pPr>
            <w:del w:id="701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76352868" w14:textId="183A8E8B" w:rsidTr="00D143A8">
        <w:trPr>
          <w:trHeight w:val="290"/>
          <w:del w:id="7012" w:author="Lane, Stefanie" w:date="2023-09-27T17:47:00Z"/>
        </w:trPr>
        <w:tc>
          <w:tcPr>
            <w:tcW w:w="1311" w:type="dxa"/>
            <w:vMerge/>
            <w:tcBorders>
              <w:top w:val="nil"/>
              <w:left w:val="single" w:sz="8" w:space="0" w:color="auto"/>
              <w:bottom w:val="single" w:sz="8" w:space="0" w:color="000000"/>
              <w:right w:val="nil"/>
            </w:tcBorders>
            <w:vAlign w:val="center"/>
            <w:hideMark/>
          </w:tcPr>
          <w:p w14:paraId="42F55EA9" w14:textId="3DD9013F" w:rsidR="007A6D47" w:rsidRPr="00C44004" w:rsidDel="00CB6B19" w:rsidRDefault="007A6D47">
            <w:pPr>
              <w:rPr>
                <w:del w:id="7013" w:author="Lane, Stefanie" w:date="2023-09-27T17:47:00Z"/>
                <w:rFonts w:ascii="Calibri" w:eastAsia="Times New Roman" w:hAnsi="Calibri" w:cs="Calibri"/>
                <w:color w:val="000000"/>
              </w:rPr>
              <w:pPrChange w:id="701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A3D52DC" w14:textId="4911AFE5" w:rsidR="007A6D47" w:rsidRPr="00C44004" w:rsidDel="00CB6B19" w:rsidRDefault="007A6D47">
            <w:pPr>
              <w:rPr>
                <w:del w:id="7015" w:author="Lane, Stefanie" w:date="2023-09-27T17:47:00Z"/>
                <w:rFonts w:ascii="Calibri" w:eastAsia="Times New Roman" w:hAnsi="Calibri" w:cs="Calibri"/>
                <w:color w:val="000000"/>
              </w:rPr>
              <w:pPrChange w:id="701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7DA0971D" w14:textId="7746A5FE" w:rsidR="007A6D47" w:rsidRPr="00C44004" w:rsidDel="00CB6B19" w:rsidRDefault="007A6D47">
            <w:pPr>
              <w:rPr>
                <w:del w:id="7017" w:author="Lane, Stefanie" w:date="2023-09-27T17:47:00Z"/>
                <w:rFonts w:ascii="Calibri" w:eastAsia="Times New Roman" w:hAnsi="Calibri" w:cs="Calibri"/>
                <w:i/>
                <w:iCs/>
                <w:color w:val="000000"/>
              </w:rPr>
              <w:pPrChange w:id="7018" w:author="Lane, Stefanie" w:date="2023-09-27T17:47:00Z">
                <w:pPr>
                  <w:spacing w:after="0" w:line="240" w:lineRule="auto"/>
                </w:pPr>
              </w:pPrChange>
            </w:pPr>
            <w:del w:id="7019" w:author="Lane, Stefanie" w:date="2023-09-27T17:47:00Z">
              <w:r w:rsidRPr="00C44004" w:rsidDel="00CB6B19">
                <w:rPr>
                  <w:rFonts w:ascii="Calibri" w:eastAsia="Times New Roman" w:hAnsi="Calibri" w:cs="Calibri"/>
                  <w:i/>
                  <w:iCs/>
                  <w:color w:val="000000"/>
                </w:rPr>
                <w:delText>Potentilla anserina-pacifica</w:delText>
              </w:r>
            </w:del>
          </w:p>
        </w:tc>
        <w:tc>
          <w:tcPr>
            <w:tcW w:w="960" w:type="dxa"/>
            <w:tcBorders>
              <w:top w:val="nil"/>
              <w:left w:val="nil"/>
              <w:bottom w:val="nil"/>
              <w:right w:val="nil"/>
            </w:tcBorders>
            <w:shd w:val="clear" w:color="auto" w:fill="auto"/>
            <w:noWrap/>
            <w:vAlign w:val="bottom"/>
            <w:hideMark/>
          </w:tcPr>
          <w:p w14:paraId="14D22188" w14:textId="78F5C6D7" w:rsidR="007A6D47" w:rsidRPr="00C44004" w:rsidDel="00CB6B19" w:rsidRDefault="007A6D47">
            <w:pPr>
              <w:rPr>
                <w:del w:id="7020" w:author="Lane, Stefanie" w:date="2023-09-27T17:47:00Z"/>
                <w:rFonts w:ascii="Calibri" w:eastAsia="Times New Roman" w:hAnsi="Calibri" w:cs="Calibri"/>
                <w:color w:val="000000"/>
              </w:rPr>
              <w:pPrChange w:id="7021" w:author="Lane, Stefanie" w:date="2023-09-27T17:47:00Z">
                <w:pPr>
                  <w:spacing w:after="0" w:line="240" w:lineRule="auto"/>
                  <w:jc w:val="center"/>
                </w:pPr>
              </w:pPrChange>
            </w:pPr>
            <w:del w:id="7022"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5C5D2AC2" w14:textId="5894A415" w:rsidR="007A6D47" w:rsidRPr="00C44004" w:rsidDel="00CB6B19" w:rsidRDefault="007A6D47">
            <w:pPr>
              <w:rPr>
                <w:del w:id="7023" w:author="Lane, Stefanie" w:date="2023-09-27T17:47:00Z"/>
                <w:rFonts w:ascii="Calibri" w:eastAsia="Times New Roman" w:hAnsi="Calibri" w:cs="Calibri"/>
                <w:color w:val="000000"/>
              </w:rPr>
              <w:pPrChange w:id="7024" w:author="Lane, Stefanie" w:date="2023-09-27T17:47:00Z">
                <w:pPr>
                  <w:spacing w:after="0" w:line="240" w:lineRule="auto"/>
                  <w:jc w:val="center"/>
                </w:pPr>
              </w:pPrChange>
            </w:pPr>
            <w:del w:id="7025" w:author="Lane, Stefanie" w:date="2023-09-27T17:47:00Z">
              <w:r w:rsidRPr="00C44004" w:rsidDel="00CB6B19">
                <w:rPr>
                  <w:rFonts w:ascii="Calibri" w:eastAsia="Times New Roman" w:hAnsi="Calibri" w:cs="Calibri"/>
                  <w:color w:val="000000"/>
                </w:rPr>
                <w:delText>0.7</w:delText>
              </w:r>
            </w:del>
          </w:p>
        </w:tc>
        <w:tc>
          <w:tcPr>
            <w:tcW w:w="960" w:type="dxa"/>
            <w:tcBorders>
              <w:top w:val="nil"/>
              <w:left w:val="nil"/>
              <w:bottom w:val="nil"/>
              <w:right w:val="nil"/>
            </w:tcBorders>
            <w:shd w:val="clear" w:color="auto" w:fill="auto"/>
            <w:noWrap/>
            <w:vAlign w:val="bottom"/>
            <w:hideMark/>
          </w:tcPr>
          <w:p w14:paraId="7D3E31D5" w14:textId="751599D3" w:rsidR="007A6D47" w:rsidRPr="00C44004" w:rsidDel="00CB6B19" w:rsidRDefault="007A6D47">
            <w:pPr>
              <w:rPr>
                <w:del w:id="7026" w:author="Lane, Stefanie" w:date="2023-09-27T17:47:00Z"/>
                <w:rFonts w:ascii="Calibri" w:eastAsia="Times New Roman" w:hAnsi="Calibri" w:cs="Calibri"/>
                <w:color w:val="000000"/>
              </w:rPr>
              <w:pPrChange w:id="7027" w:author="Lane, Stefanie" w:date="2023-09-27T17:47:00Z">
                <w:pPr>
                  <w:spacing w:after="0" w:line="240" w:lineRule="auto"/>
                  <w:jc w:val="center"/>
                </w:pPr>
              </w:pPrChange>
            </w:pPr>
            <w:del w:id="7028" w:author="Lane, Stefanie" w:date="2023-09-27T17:47:00Z">
              <w:r w:rsidRPr="00C44004" w:rsidDel="00CB6B19">
                <w:rPr>
                  <w:rFonts w:ascii="Calibri" w:eastAsia="Times New Roman" w:hAnsi="Calibri" w:cs="Calibri"/>
                  <w:color w:val="000000"/>
                </w:rPr>
                <w:delText>0.8</w:delText>
              </w:r>
            </w:del>
          </w:p>
        </w:tc>
        <w:tc>
          <w:tcPr>
            <w:tcW w:w="1560" w:type="dxa"/>
            <w:tcBorders>
              <w:top w:val="nil"/>
              <w:left w:val="nil"/>
              <w:bottom w:val="nil"/>
              <w:right w:val="single" w:sz="8" w:space="0" w:color="auto"/>
            </w:tcBorders>
            <w:shd w:val="clear" w:color="auto" w:fill="auto"/>
            <w:noWrap/>
            <w:vAlign w:val="bottom"/>
            <w:hideMark/>
          </w:tcPr>
          <w:p w14:paraId="560AC505" w14:textId="1E7F6461" w:rsidR="007A6D47" w:rsidRPr="00C44004" w:rsidDel="00CB6B19" w:rsidRDefault="007A6D47">
            <w:pPr>
              <w:rPr>
                <w:del w:id="7029" w:author="Lane, Stefanie" w:date="2023-09-27T17:47:00Z"/>
                <w:rFonts w:ascii="Calibri" w:eastAsia="Times New Roman" w:hAnsi="Calibri" w:cs="Calibri"/>
                <w:color w:val="000000"/>
              </w:rPr>
              <w:pPrChange w:id="7030" w:author="Lane, Stefanie" w:date="2023-09-27T17:47:00Z">
                <w:pPr>
                  <w:spacing w:after="0" w:line="240" w:lineRule="auto"/>
                  <w:jc w:val="center"/>
                </w:pPr>
              </w:pPrChange>
            </w:pPr>
            <w:del w:id="703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3B63AD0E" w14:textId="7CE41F34" w:rsidTr="00D143A8">
        <w:trPr>
          <w:trHeight w:val="290"/>
          <w:del w:id="7032" w:author="Lane, Stefanie" w:date="2023-09-27T17:47:00Z"/>
        </w:trPr>
        <w:tc>
          <w:tcPr>
            <w:tcW w:w="1311" w:type="dxa"/>
            <w:vMerge/>
            <w:tcBorders>
              <w:top w:val="nil"/>
              <w:left w:val="single" w:sz="8" w:space="0" w:color="auto"/>
              <w:bottom w:val="single" w:sz="8" w:space="0" w:color="000000"/>
              <w:right w:val="nil"/>
            </w:tcBorders>
            <w:vAlign w:val="center"/>
            <w:hideMark/>
          </w:tcPr>
          <w:p w14:paraId="705C0495" w14:textId="197B31E8" w:rsidR="007A6D47" w:rsidRPr="00C44004" w:rsidDel="00CB6B19" w:rsidRDefault="007A6D47">
            <w:pPr>
              <w:rPr>
                <w:del w:id="7033" w:author="Lane, Stefanie" w:date="2023-09-27T17:47:00Z"/>
                <w:rFonts w:ascii="Calibri" w:eastAsia="Times New Roman" w:hAnsi="Calibri" w:cs="Calibri"/>
                <w:color w:val="000000"/>
              </w:rPr>
              <w:pPrChange w:id="703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528AA10" w14:textId="263648BB" w:rsidR="007A6D47" w:rsidRPr="00C44004" w:rsidDel="00CB6B19" w:rsidRDefault="007A6D47">
            <w:pPr>
              <w:rPr>
                <w:del w:id="7035" w:author="Lane, Stefanie" w:date="2023-09-27T17:47:00Z"/>
                <w:rFonts w:ascii="Calibri" w:eastAsia="Times New Roman" w:hAnsi="Calibri" w:cs="Calibri"/>
                <w:color w:val="000000"/>
              </w:rPr>
              <w:pPrChange w:id="703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5285AF66" w:rsidR="007A6D47" w:rsidRPr="00C44004" w:rsidDel="00CB6B19" w:rsidRDefault="007A6D47">
            <w:pPr>
              <w:rPr>
                <w:del w:id="7037" w:author="Lane, Stefanie" w:date="2023-09-27T17:47:00Z"/>
                <w:rFonts w:ascii="Calibri" w:eastAsia="Times New Roman" w:hAnsi="Calibri" w:cs="Calibri"/>
                <w:i/>
                <w:iCs/>
                <w:color w:val="000000"/>
              </w:rPr>
              <w:pPrChange w:id="7038" w:author="Lane, Stefanie" w:date="2023-09-27T17:47:00Z">
                <w:pPr>
                  <w:spacing w:after="0" w:line="240" w:lineRule="auto"/>
                </w:pPr>
              </w:pPrChange>
            </w:pPr>
            <w:del w:id="7039" w:author="Lane, Stefanie" w:date="2023-09-27T17:47:00Z">
              <w:r w:rsidRPr="00C44004" w:rsidDel="00CB6B19">
                <w:rPr>
                  <w:rFonts w:ascii="Calibri" w:eastAsia="Times New Roman" w:hAnsi="Calibri" w:cs="Calibri"/>
                  <w:i/>
                  <w:iCs/>
                  <w:color w:val="000000"/>
                </w:rPr>
                <w:delText>Rumex conglomeratus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30D915A3" w:rsidR="007A6D47" w:rsidRPr="00C44004" w:rsidDel="00CB6B19" w:rsidRDefault="007A6D47">
            <w:pPr>
              <w:rPr>
                <w:del w:id="7040" w:author="Lane, Stefanie" w:date="2023-09-27T17:47:00Z"/>
                <w:rFonts w:ascii="Calibri" w:eastAsia="Times New Roman" w:hAnsi="Calibri" w:cs="Calibri"/>
                <w:color w:val="000000"/>
              </w:rPr>
              <w:pPrChange w:id="7041" w:author="Lane, Stefanie" w:date="2023-09-27T17:47:00Z">
                <w:pPr>
                  <w:spacing w:after="0" w:line="240" w:lineRule="auto"/>
                  <w:jc w:val="center"/>
                </w:pPr>
              </w:pPrChange>
            </w:pPr>
            <w:del w:id="7042"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4B132760" w:rsidR="007A6D47" w:rsidRPr="00C44004" w:rsidDel="00CB6B19" w:rsidRDefault="007A6D47">
            <w:pPr>
              <w:rPr>
                <w:del w:id="7043" w:author="Lane, Stefanie" w:date="2023-09-27T17:47:00Z"/>
                <w:rFonts w:ascii="Calibri" w:eastAsia="Times New Roman" w:hAnsi="Calibri" w:cs="Calibri"/>
                <w:color w:val="000000"/>
              </w:rPr>
              <w:pPrChange w:id="7044" w:author="Lane, Stefanie" w:date="2023-09-27T17:47:00Z">
                <w:pPr>
                  <w:spacing w:after="0" w:line="240" w:lineRule="auto"/>
                  <w:jc w:val="center"/>
                </w:pPr>
              </w:pPrChange>
            </w:pPr>
            <w:del w:id="704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30DD45B8" w:rsidR="007A6D47" w:rsidRPr="00C44004" w:rsidDel="00CB6B19" w:rsidRDefault="007A6D47">
            <w:pPr>
              <w:rPr>
                <w:del w:id="7046" w:author="Lane, Stefanie" w:date="2023-09-27T17:47:00Z"/>
                <w:rFonts w:ascii="Calibri" w:eastAsia="Times New Roman" w:hAnsi="Calibri" w:cs="Calibri"/>
                <w:color w:val="000000"/>
              </w:rPr>
              <w:pPrChange w:id="7047" w:author="Lane, Stefanie" w:date="2023-09-27T17:47:00Z">
                <w:pPr>
                  <w:spacing w:after="0" w:line="240" w:lineRule="auto"/>
                  <w:jc w:val="center"/>
                </w:pPr>
              </w:pPrChange>
            </w:pPr>
            <w:del w:id="7048" w:author="Lane, Stefanie" w:date="2023-09-27T17:47:00Z">
              <w:r w:rsidRPr="00C44004" w:rsidDel="00CB6B19">
                <w:rPr>
                  <w:rFonts w:ascii="Calibri" w:eastAsia="Times New Roman" w:hAnsi="Calibri" w:cs="Calibri"/>
                  <w:color w:val="000000"/>
                </w:rPr>
                <w:delText>0.1</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2AFB11BC" w:rsidR="007A6D47" w:rsidRPr="00C44004" w:rsidDel="00CB6B19" w:rsidRDefault="007A6D47">
            <w:pPr>
              <w:rPr>
                <w:del w:id="7049" w:author="Lane, Stefanie" w:date="2023-09-27T17:47:00Z"/>
                <w:rFonts w:ascii="Calibri" w:eastAsia="Times New Roman" w:hAnsi="Calibri" w:cs="Calibri"/>
                <w:color w:val="000000"/>
              </w:rPr>
              <w:pPrChange w:id="7050" w:author="Lane, Stefanie" w:date="2023-09-27T17:47:00Z">
                <w:pPr>
                  <w:spacing w:after="0" w:line="240" w:lineRule="auto"/>
                  <w:jc w:val="center"/>
                </w:pPr>
              </w:pPrChange>
            </w:pPr>
            <w:del w:id="705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462371DE" w14:textId="531C7885" w:rsidTr="00D143A8">
        <w:trPr>
          <w:trHeight w:val="290"/>
          <w:del w:id="7052" w:author="Lane, Stefanie" w:date="2023-09-27T17:47:00Z"/>
        </w:trPr>
        <w:tc>
          <w:tcPr>
            <w:tcW w:w="1311" w:type="dxa"/>
            <w:vMerge/>
            <w:tcBorders>
              <w:top w:val="nil"/>
              <w:left w:val="single" w:sz="8" w:space="0" w:color="auto"/>
              <w:bottom w:val="single" w:sz="8" w:space="0" w:color="000000"/>
              <w:right w:val="nil"/>
            </w:tcBorders>
            <w:vAlign w:val="center"/>
            <w:hideMark/>
          </w:tcPr>
          <w:p w14:paraId="79F2B2BF" w14:textId="568DF9C9" w:rsidR="007A6D47" w:rsidRPr="00C44004" w:rsidDel="00CB6B19" w:rsidRDefault="007A6D47">
            <w:pPr>
              <w:rPr>
                <w:del w:id="7053" w:author="Lane, Stefanie" w:date="2023-09-27T17:47:00Z"/>
                <w:rFonts w:ascii="Calibri" w:eastAsia="Times New Roman" w:hAnsi="Calibri" w:cs="Calibri"/>
                <w:color w:val="000000"/>
              </w:rPr>
              <w:pPrChange w:id="705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6EC04038" w14:textId="1FB48371" w:rsidR="007A6D47" w:rsidRPr="00C44004" w:rsidDel="00CB6B19" w:rsidRDefault="007A6D47">
            <w:pPr>
              <w:rPr>
                <w:del w:id="7055" w:author="Lane, Stefanie" w:date="2023-09-27T17:47:00Z"/>
                <w:rFonts w:ascii="Calibri" w:eastAsia="Times New Roman" w:hAnsi="Calibri" w:cs="Calibri"/>
                <w:color w:val="000000"/>
              </w:rPr>
              <w:pPrChange w:id="705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606CA7D7" w14:textId="7CB57B5E" w:rsidR="007A6D47" w:rsidRPr="00C44004" w:rsidDel="00CB6B19" w:rsidRDefault="007A6D47">
            <w:pPr>
              <w:rPr>
                <w:del w:id="7057" w:author="Lane, Stefanie" w:date="2023-09-27T17:47:00Z"/>
                <w:rFonts w:ascii="Calibri" w:eastAsia="Times New Roman" w:hAnsi="Calibri" w:cs="Calibri"/>
                <w:i/>
                <w:iCs/>
                <w:color w:val="000000"/>
              </w:rPr>
              <w:pPrChange w:id="7058" w:author="Lane, Stefanie" w:date="2023-09-27T17:47:00Z">
                <w:pPr>
                  <w:spacing w:after="0" w:line="240" w:lineRule="auto"/>
                </w:pPr>
              </w:pPrChange>
            </w:pPr>
            <w:del w:id="7059" w:author="Lane, Stefanie" w:date="2023-09-27T17:47:00Z">
              <w:r w:rsidRPr="00C44004" w:rsidDel="00CB6B19">
                <w:rPr>
                  <w:rFonts w:ascii="Calibri" w:eastAsia="Times New Roman" w:hAnsi="Calibri" w:cs="Calibri"/>
                  <w:i/>
                  <w:iCs/>
                  <w:color w:val="000000"/>
                </w:rPr>
                <w:delText>Lathyrus palustris</w:delText>
              </w:r>
            </w:del>
          </w:p>
        </w:tc>
        <w:tc>
          <w:tcPr>
            <w:tcW w:w="960" w:type="dxa"/>
            <w:tcBorders>
              <w:top w:val="nil"/>
              <w:left w:val="nil"/>
              <w:bottom w:val="nil"/>
              <w:right w:val="nil"/>
            </w:tcBorders>
            <w:shd w:val="clear" w:color="auto" w:fill="auto"/>
            <w:noWrap/>
            <w:vAlign w:val="bottom"/>
            <w:hideMark/>
          </w:tcPr>
          <w:p w14:paraId="436FDAEA" w14:textId="20ECE8A0" w:rsidR="007A6D47" w:rsidRPr="00C44004" w:rsidDel="00CB6B19" w:rsidRDefault="007A6D47">
            <w:pPr>
              <w:rPr>
                <w:del w:id="7060" w:author="Lane, Stefanie" w:date="2023-09-27T17:47:00Z"/>
                <w:rFonts w:ascii="Calibri" w:eastAsia="Times New Roman" w:hAnsi="Calibri" w:cs="Calibri"/>
                <w:color w:val="000000"/>
              </w:rPr>
              <w:pPrChange w:id="7061" w:author="Lane, Stefanie" w:date="2023-09-27T17:47:00Z">
                <w:pPr>
                  <w:spacing w:after="0" w:line="240" w:lineRule="auto"/>
                  <w:jc w:val="center"/>
                </w:pPr>
              </w:pPrChange>
            </w:pPr>
            <w:del w:id="7062"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nil"/>
              <w:right w:val="nil"/>
            </w:tcBorders>
            <w:shd w:val="clear" w:color="auto" w:fill="auto"/>
            <w:noWrap/>
            <w:vAlign w:val="bottom"/>
            <w:hideMark/>
          </w:tcPr>
          <w:p w14:paraId="352E2DDB" w14:textId="43E775AD" w:rsidR="007A6D47" w:rsidRPr="00C44004" w:rsidDel="00CB6B19" w:rsidRDefault="007A6D47">
            <w:pPr>
              <w:rPr>
                <w:del w:id="7063" w:author="Lane, Stefanie" w:date="2023-09-27T17:47:00Z"/>
                <w:rFonts w:ascii="Calibri" w:eastAsia="Times New Roman" w:hAnsi="Calibri" w:cs="Calibri"/>
                <w:color w:val="000000"/>
              </w:rPr>
              <w:pPrChange w:id="7064" w:author="Lane, Stefanie" w:date="2023-09-27T17:47:00Z">
                <w:pPr>
                  <w:spacing w:after="0" w:line="240" w:lineRule="auto"/>
                  <w:jc w:val="center"/>
                </w:pPr>
              </w:pPrChange>
            </w:pPr>
            <w:del w:id="7065" w:author="Lane, Stefanie" w:date="2023-09-27T17:47:00Z">
              <w:r w:rsidRPr="00C44004" w:rsidDel="00CB6B19">
                <w:rPr>
                  <w:rFonts w:ascii="Calibri" w:eastAsia="Times New Roman" w:hAnsi="Calibri" w:cs="Calibri"/>
                  <w:color w:val="000000"/>
                </w:rPr>
                <w:delText>0.3</w:delText>
              </w:r>
            </w:del>
          </w:p>
        </w:tc>
        <w:tc>
          <w:tcPr>
            <w:tcW w:w="960" w:type="dxa"/>
            <w:tcBorders>
              <w:top w:val="nil"/>
              <w:left w:val="nil"/>
              <w:bottom w:val="nil"/>
              <w:right w:val="nil"/>
            </w:tcBorders>
            <w:shd w:val="clear" w:color="auto" w:fill="auto"/>
            <w:noWrap/>
            <w:vAlign w:val="bottom"/>
            <w:hideMark/>
          </w:tcPr>
          <w:p w14:paraId="47A20526" w14:textId="3641622C" w:rsidR="007A6D47" w:rsidRPr="00C44004" w:rsidDel="00CB6B19" w:rsidRDefault="007A6D47">
            <w:pPr>
              <w:rPr>
                <w:del w:id="7066" w:author="Lane, Stefanie" w:date="2023-09-27T17:47:00Z"/>
                <w:rFonts w:ascii="Calibri" w:eastAsia="Times New Roman" w:hAnsi="Calibri" w:cs="Calibri"/>
                <w:color w:val="000000"/>
              </w:rPr>
              <w:pPrChange w:id="7067" w:author="Lane, Stefanie" w:date="2023-09-27T17:47:00Z">
                <w:pPr>
                  <w:spacing w:after="0" w:line="240" w:lineRule="auto"/>
                  <w:jc w:val="center"/>
                </w:pPr>
              </w:pPrChange>
            </w:pPr>
            <w:del w:id="7068" w:author="Lane, Stefanie" w:date="2023-09-27T17:47:00Z">
              <w:r w:rsidRPr="00C44004" w:rsidDel="00CB6B19">
                <w:rPr>
                  <w:rFonts w:ascii="Calibri" w:eastAsia="Times New Roman" w:hAnsi="Calibri" w:cs="Calibri"/>
                  <w:color w:val="000000"/>
                </w:rPr>
                <w:delText>0.5</w:delText>
              </w:r>
            </w:del>
          </w:p>
        </w:tc>
        <w:tc>
          <w:tcPr>
            <w:tcW w:w="1560" w:type="dxa"/>
            <w:tcBorders>
              <w:top w:val="nil"/>
              <w:left w:val="nil"/>
              <w:bottom w:val="nil"/>
              <w:right w:val="single" w:sz="8" w:space="0" w:color="auto"/>
            </w:tcBorders>
            <w:shd w:val="clear" w:color="auto" w:fill="auto"/>
            <w:noWrap/>
            <w:vAlign w:val="bottom"/>
            <w:hideMark/>
          </w:tcPr>
          <w:p w14:paraId="2DAC4D6F" w14:textId="4E70A951" w:rsidR="007A6D47" w:rsidRPr="00C44004" w:rsidDel="00CB6B19" w:rsidRDefault="007A6D47">
            <w:pPr>
              <w:rPr>
                <w:del w:id="7069" w:author="Lane, Stefanie" w:date="2023-09-27T17:47:00Z"/>
                <w:rFonts w:ascii="Calibri" w:eastAsia="Times New Roman" w:hAnsi="Calibri" w:cs="Calibri"/>
                <w:color w:val="000000"/>
              </w:rPr>
              <w:pPrChange w:id="7070" w:author="Lane, Stefanie" w:date="2023-09-27T17:47:00Z">
                <w:pPr>
                  <w:spacing w:after="0" w:line="240" w:lineRule="auto"/>
                  <w:jc w:val="center"/>
                </w:pPr>
              </w:pPrChange>
            </w:pPr>
            <w:del w:id="707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16D564BD" w14:textId="2DBB7D19" w:rsidTr="00D143A8">
        <w:trPr>
          <w:trHeight w:val="290"/>
          <w:del w:id="7072" w:author="Lane, Stefanie" w:date="2023-09-27T17:47:00Z"/>
        </w:trPr>
        <w:tc>
          <w:tcPr>
            <w:tcW w:w="1311" w:type="dxa"/>
            <w:vMerge/>
            <w:tcBorders>
              <w:top w:val="nil"/>
              <w:left w:val="single" w:sz="8" w:space="0" w:color="auto"/>
              <w:bottom w:val="single" w:sz="8" w:space="0" w:color="000000"/>
              <w:right w:val="nil"/>
            </w:tcBorders>
            <w:vAlign w:val="center"/>
            <w:hideMark/>
          </w:tcPr>
          <w:p w14:paraId="58D4239E" w14:textId="064855F8" w:rsidR="007A6D47" w:rsidRPr="00C44004" w:rsidDel="00CB6B19" w:rsidRDefault="007A6D47">
            <w:pPr>
              <w:rPr>
                <w:del w:id="7073" w:author="Lane, Stefanie" w:date="2023-09-27T17:47:00Z"/>
                <w:rFonts w:ascii="Calibri" w:eastAsia="Times New Roman" w:hAnsi="Calibri" w:cs="Calibri"/>
                <w:color w:val="000000"/>
              </w:rPr>
              <w:pPrChange w:id="707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5D6759A9" w14:textId="2016C1CB" w:rsidR="007A6D47" w:rsidRPr="00C44004" w:rsidDel="00CB6B19" w:rsidRDefault="007A6D47">
            <w:pPr>
              <w:rPr>
                <w:del w:id="7075" w:author="Lane, Stefanie" w:date="2023-09-27T17:47:00Z"/>
                <w:rFonts w:ascii="Calibri" w:eastAsia="Times New Roman" w:hAnsi="Calibri" w:cs="Calibri"/>
                <w:color w:val="000000"/>
              </w:rPr>
              <w:pPrChange w:id="707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6123C0CE" w:rsidR="007A6D47" w:rsidRPr="00C44004" w:rsidDel="00CB6B19" w:rsidRDefault="007A6D47">
            <w:pPr>
              <w:rPr>
                <w:del w:id="7077" w:author="Lane, Stefanie" w:date="2023-09-27T17:47:00Z"/>
                <w:rFonts w:ascii="Calibri" w:eastAsia="Times New Roman" w:hAnsi="Calibri" w:cs="Calibri"/>
                <w:i/>
                <w:iCs/>
                <w:color w:val="000000"/>
              </w:rPr>
              <w:pPrChange w:id="7078" w:author="Lane, Stefanie" w:date="2023-09-27T17:47:00Z">
                <w:pPr>
                  <w:spacing w:after="0" w:line="240" w:lineRule="auto"/>
                </w:pPr>
              </w:pPrChange>
            </w:pPr>
            <w:del w:id="7079" w:author="Lane, Stefanie" w:date="2023-09-27T17:47:00Z">
              <w:r w:rsidRPr="00C44004" w:rsidDel="00CB6B19">
                <w:rPr>
                  <w:rFonts w:ascii="Calibri" w:eastAsia="Times New Roman" w:hAnsi="Calibri" w:cs="Calibri"/>
                  <w:i/>
                  <w:iCs/>
                  <w:color w:val="000000"/>
                </w:rPr>
                <w:delText>Impatiens capensis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61D6CEC2" w:rsidR="007A6D47" w:rsidRPr="00C44004" w:rsidDel="00CB6B19" w:rsidRDefault="007A6D47">
            <w:pPr>
              <w:rPr>
                <w:del w:id="7080" w:author="Lane, Stefanie" w:date="2023-09-27T17:47:00Z"/>
                <w:rFonts w:ascii="Calibri" w:eastAsia="Times New Roman" w:hAnsi="Calibri" w:cs="Calibri"/>
                <w:color w:val="000000"/>
              </w:rPr>
              <w:pPrChange w:id="7081" w:author="Lane, Stefanie" w:date="2023-09-27T17:47:00Z">
                <w:pPr>
                  <w:spacing w:after="0" w:line="240" w:lineRule="auto"/>
                  <w:jc w:val="center"/>
                </w:pPr>
              </w:pPrChange>
            </w:pPr>
            <w:del w:id="7082" w:author="Lane, Stefanie" w:date="2023-09-27T17:47:00Z">
              <w:r w:rsidRPr="00C44004" w:rsidDel="00CB6B19">
                <w:rPr>
                  <w:rFonts w:ascii="Calibri" w:eastAsia="Times New Roman" w:hAnsi="Calibri" w:cs="Calibri"/>
                  <w:color w:val="000000"/>
                </w:rPr>
                <w:delText>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4F388B25" w:rsidR="007A6D47" w:rsidRPr="00C44004" w:rsidDel="00CB6B19" w:rsidRDefault="007A6D47">
            <w:pPr>
              <w:rPr>
                <w:del w:id="7083" w:author="Lane, Stefanie" w:date="2023-09-27T17:47:00Z"/>
                <w:rFonts w:ascii="Calibri" w:eastAsia="Times New Roman" w:hAnsi="Calibri" w:cs="Calibri"/>
                <w:color w:val="000000"/>
              </w:rPr>
              <w:pPrChange w:id="7084" w:author="Lane, Stefanie" w:date="2023-09-27T17:47:00Z">
                <w:pPr>
                  <w:spacing w:after="0" w:line="240" w:lineRule="auto"/>
                  <w:jc w:val="center"/>
                </w:pPr>
              </w:pPrChange>
            </w:pPr>
            <w:del w:id="7085" w:author="Lane, Stefanie" w:date="2023-09-27T17:47:00Z">
              <w:r w:rsidRPr="00C44004" w:rsidDel="00CB6B19">
                <w:rPr>
                  <w:rFonts w:ascii="Calibri" w:eastAsia="Times New Roman" w:hAnsi="Calibri" w:cs="Calibri"/>
                  <w:color w:val="000000"/>
                </w:rPr>
                <w:delText>1.1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5380678D" w:rsidR="007A6D47" w:rsidRPr="00C44004" w:rsidDel="00CB6B19" w:rsidRDefault="007A6D47">
            <w:pPr>
              <w:rPr>
                <w:del w:id="7086" w:author="Lane, Stefanie" w:date="2023-09-27T17:47:00Z"/>
                <w:rFonts w:ascii="Calibri" w:eastAsia="Times New Roman" w:hAnsi="Calibri" w:cs="Calibri"/>
                <w:color w:val="000000"/>
              </w:rPr>
              <w:pPrChange w:id="7087" w:author="Lane, Stefanie" w:date="2023-09-27T17:47:00Z">
                <w:pPr>
                  <w:spacing w:after="0" w:line="240" w:lineRule="auto"/>
                  <w:jc w:val="center"/>
                </w:pPr>
              </w:pPrChange>
            </w:pPr>
            <w:del w:id="7088" w:author="Lane, Stefanie" w:date="2023-09-27T17:47:00Z">
              <w:r w:rsidRPr="00C44004" w:rsidDel="00CB6B19">
                <w:rPr>
                  <w:rFonts w:ascii="Calibri" w:eastAsia="Times New Roman" w:hAnsi="Calibri" w:cs="Calibri"/>
                  <w:color w:val="000000"/>
                </w:rPr>
                <w:delText>0.9</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372BFDFC" w:rsidR="007A6D47" w:rsidRPr="00C44004" w:rsidDel="00CB6B19" w:rsidRDefault="007A6D47">
            <w:pPr>
              <w:rPr>
                <w:del w:id="7089" w:author="Lane, Stefanie" w:date="2023-09-27T17:47:00Z"/>
                <w:rFonts w:ascii="Calibri" w:eastAsia="Times New Roman" w:hAnsi="Calibri" w:cs="Calibri"/>
                <w:color w:val="000000"/>
              </w:rPr>
              <w:pPrChange w:id="7090" w:author="Lane, Stefanie" w:date="2023-09-27T17:47:00Z">
                <w:pPr>
                  <w:spacing w:after="0" w:line="240" w:lineRule="auto"/>
                  <w:jc w:val="center"/>
                </w:pPr>
              </w:pPrChange>
            </w:pPr>
            <w:del w:id="709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525B2433" w14:textId="7F467DCF" w:rsidTr="00D143A8">
        <w:trPr>
          <w:trHeight w:val="290"/>
          <w:del w:id="7092" w:author="Lane, Stefanie" w:date="2023-09-27T17:47:00Z"/>
        </w:trPr>
        <w:tc>
          <w:tcPr>
            <w:tcW w:w="1311" w:type="dxa"/>
            <w:vMerge/>
            <w:tcBorders>
              <w:top w:val="nil"/>
              <w:left w:val="single" w:sz="8" w:space="0" w:color="auto"/>
              <w:bottom w:val="single" w:sz="8" w:space="0" w:color="000000"/>
              <w:right w:val="nil"/>
            </w:tcBorders>
            <w:vAlign w:val="center"/>
            <w:hideMark/>
          </w:tcPr>
          <w:p w14:paraId="13865558" w14:textId="0CBAF350" w:rsidR="007A6D47" w:rsidRPr="00C44004" w:rsidDel="00CB6B19" w:rsidRDefault="007A6D47">
            <w:pPr>
              <w:rPr>
                <w:del w:id="7093" w:author="Lane, Stefanie" w:date="2023-09-27T17:47:00Z"/>
                <w:rFonts w:ascii="Calibri" w:eastAsia="Times New Roman" w:hAnsi="Calibri" w:cs="Calibri"/>
                <w:color w:val="000000"/>
              </w:rPr>
              <w:pPrChange w:id="709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384CAAA" w14:textId="7B15059F" w:rsidR="007A6D47" w:rsidRPr="00C44004" w:rsidDel="00CB6B19" w:rsidRDefault="007A6D47">
            <w:pPr>
              <w:rPr>
                <w:del w:id="7095" w:author="Lane, Stefanie" w:date="2023-09-27T17:47:00Z"/>
                <w:rFonts w:ascii="Calibri" w:eastAsia="Times New Roman" w:hAnsi="Calibri" w:cs="Calibri"/>
                <w:color w:val="000000"/>
              </w:rPr>
              <w:pPrChange w:id="709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385FB05A" w14:textId="51B78DD2" w:rsidR="007A6D47" w:rsidRPr="00C44004" w:rsidDel="00CB6B19" w:rsidRDefault="007A6D47">
            <w:pPr>
              <w:rPr>
                <w:del w:id="7097" w:author="Lane, Stefanie" w:date="2023-09-27T17:47:00Z"/>
                <w:rFonts w:ascii="Calibri" w:eastAsia="Times New Roman" w:hAnsi="Calibri" w:cs="Calibri"/>
                <w:i/>
                <w:iCs/>
                <w:color w:val="000000"/>
              </w:rPr>
              <w:pPrChange w:id="7098" w:author="Lane, Stefanie" w:date="2023-09-27T17:47:00Z">
                <w:pPr>
                  <w:spacing w:after="0" w:line="240" w:lineRule="auto"/>
                </w:pPr>
              </w:pPrChange>
            </w:pPr>
            <w:del w:id="7099" w:author="Lane, Stefanie" w:date="2023-09-27T17:47:00Z">
              <w:r w:rsidRPr="00C44004" w:rsidDel="00CB6B19">
                <w:rPr>
                  <w:rFonts w:ascii="Calibri" w:eastAsia="Times New Roman" w:hAnsi="Calibri" w:cs="Calibri"/>
                  <w:i/>
                  <w:iCs/>
                  <w:color w:val="000000"/>
                </w:rPr>
                <w:delText>Salix lasiandra</w:delText>
              </w:r>
            </w:del>
          </w:p>
        </w:tc>
        <w:tc>
          <w:tcPr>
            <w:tcW w:w="960" w:type="dxa"/>
            <w:tcBorders>
              <w:top w:val="nil"/>
              <w:left w:val="nil"/>
              <w:bottom w:val="single" w:sz="4" w:space="0" w:color="auto"/>
              <w:right w:val="nil"/>
            </w:tcBorders>
            <w:shd w:val="clear" w:color="auto" w:fill="auto"/>
            <w:noWrap/>
            <w:vAlign w:val="bottom"/>
            <w:hideMark/>
          </w:tcPr>
          <w:p w14:paraId="49FD494E" w14:textId="6CF8C962" w:rsidR="007A6D47" w:rsidRPr="00C44004" w:rsidDel="00CB6B19" w:rsidRDefault="007A6D47">
            <w:pPr>
              <w:rPr>
                <w:del w:id="7100" w:author="Lane, Stefanie" w:date="2023-09-27T17:47:00Z"/>
                <w:rFonts w:ascii="Calibri" w:eastAsia="Times New Roman" w:hAnsi="Calibri" w:cs="Calibri"/>
                <w:color w:val="000000"/>
              </w:rPr>
              <w:pPrChange w:id="7101" w:author="Lane, Stefanie" w:date="2023-09-27T17:47:00Z">
                <w:pPr>
                  <w:spacing w:after="0" w:line="240" w:lineRule="auto"/>
                  <w:jc w:val="center"/>
                </w:pPr>
              </w:pPrChange>
            </w:pPr>
            <w:del w:id="7102"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single" w:sz="4" w:space="0" w:color="auto"/>
              <w:right w:val="nil"/>
            </w:tcBorders>
            <w:shd w:val="clear" w:color="auto" w:fill="auto"/>
            <w:noWrap/>
            <w:vAlign w:val="bottom"/>
            <w:hideMark/>
          </w:tcPr>
          <w:p w14:paraId="14F222A9" w14:textId="407C70C7" w:rsidR="007A6D47" w:rsidRPr="00C44004" w:rsidDel="00CB6B19" w:rsidRDefault="007A6D47">
            <w:pPr>
              <w:rPr>
                <w:del w:id="7103" w:author="Lane, Stefanie" w:date="2023-09-27T17:47:00Z"/>
                <w:rFonts w:ascii="Calibri" w:eastAsia="Times New Roman" w:hAnsi="Calibri" w:cs="Calibri"/>
                <w:color w:val="000000"/>
              </w:rPr>
              <w:pPrChange w:id="7104" w:author="Lane, Stefanie" w:date="2023-09-27T17:47:00Z">
                <w:pPr>
                  <w:spacing w:after="0" w:line="240" w:lineRule="auto"/>
                  <w:jc w:val="center"/>
                </w:pPr>
              </w:pPrChange>
            </w:pPr>
            <w:del w:id="7105" w:author="Lane, Stefanie" w:date="2023-09-27T17:47:00Z">
              <w:r w:rsidRPr="00C44004" w:rsidDel="00CB6B19">
                <w:rPr>
                  <w:rFonts w:ascii="Calibri" w:eastAsia="Times New Roman" w:hAnsi="Calibri" w:cs="Calibri"/>
                  <w:color w:val="000000"/>
                </w:rPr>
                <w:delText>&lt; 0.1</w:delText>
              </w:r>
            </w:del>
          </w:p>
        </w:tc>
        <w:tc>
          <w:tcPr>
            <w:tcW w:w="960" w:type="dxa"/>
            <w:tcBorders>
              <w:top w:val="nil"/>
              <w:left w:val="nil"/>
              <w:bottom w:val="nil"/>
              <w:right w:val="nil"/>
            </w:tcBorders>
            <w:shd w:val="clear" w:color="auto" w:fill="auto"/>
            <w:noWrap/>
            <w:vAlign w:val="bottom"/>
            <w:hideMark/>
          </w:tcPr>
          <w:p w14:paraId="28286166" w14:textId="5D1FD14F" w:rsidR="007A6D47" w:rsidRPr="00C44004" w:rsidDel="00CB6B19" w:rsidRDefault="007A6D47">
            <w:pPr>
              <w:rPr>
                <w:del w:id="7106" w:author="Lane, Stefanie" w:date="2023-09-27T17:47:00Z"/>
                <w:rFonts w:ascii="Calibri" w:eastAsia="Times New Roman" w:hAnsi="Calibri" w:cs="Calibri"/>
                <w:color w:val="000000"/>
              </w:rPr>
              <w:pPrChange w:id="7107" w:author="Lane, Stefanie" w:date="2023-09-27T17:47:00Z">
                <w:pPr>
                  <w:spacing w:after="0" w:line="240" w:lineRule="auto"/>
                  <w:jc w:val="center"/>
                </w:pPr>
              </w:pPrChange>
            </w:pPr>
            <w:del w:id="7108" w:author="Lane, Stefanie" w:date="2023-09-27T17:47:00Z">
              <w:r w:rsidRPr="00C44004" w:rsidDel="00CB6B19">
                <w:rPr>
                  <w:rFonts w:ascii="Calibri" w:eastAsia="Times New Roman" w:hAnsi="Calibri" w:cs="Calibri"/>
                  <w:color w:val="000000"/>
                </w:rPr>
                <w:delText>0.3</w:delText>
              </w:r>
            </w:del>
          </w:p>
        </w:tc>
        <w:tc>
          <w:tcPr>
            <w:tcW w:w="1560" w:type="dxa"/>
            <w:tcBorders>
              <w:top w:val="nil"/>
              <w:left w:val="nil"/>
              <w:bottom w:val="nil"/>
              <w:right w:val="single" w:sz="8" w:space="0" w:color="auto"/>
            </w:tcBorders>
            <w:shd w:val="clear" w:color="auto" w:fill="auto"/>
            <w:noWrap/>
            <w:vAlign w:val="bottom"/>
            <w:hideMark/>
          </w:tcPr>
          <w:p w14:paraId="302D3BC8" w14:textId="2B4488F2" w:rsidR="007A6D47" w:rsidRPr="00C44004" w:rsidDel="00CB6B19" w:rsidRDefault="007A6D47">
            <w:pPr>
              <w:rPr>
                <w:del w:id="7109" w:author="Lane, Stefanie" w:date="2023-09-27T17:47:00Z"/>
                <w:rFonts w:ascii="Calibri" w:eastAsia="Times New Roman" w:hAnsi="Calibri" w:cs="Calibri"/>
                <w:color w:val="000000"/>
              </w:rPr>
              <w:pPrChange w:id="7110" w:author="Lane, Stefanie" w:date="2023-09-27T17:47:00Z">
                <w:pPr>
                  <w:spacing w:after="0" w:line="240" w:lineRule="auto"/>
                  <w:jc w:val="center"/>
                </w:pPr>
              </w:pPrChange>
            </w:pPr>
            <w:del w:id="7111" w:author="Lane, Stefanie" w:date="2023-09-27T17:47:00Z">
              <w:r w:rsidRPr="00C44004" w:rsidDel="00CB6B19">
                <w:rPr>
                  <w:rFonts w:ascii="Calibri" w:eastAsia="Times New Roman" w:hAnsi="Calibri" w:cs="Calibri"/>
                  <w:color w:val="000000"/>
                </w:rPr>
                <w:delText>+</w:delText>
              </w:r>
            </w:del>
          </w:p>
        </w:tc>
      </w:tr>
      <w:tr w:rsidR="007A6D47" w:rsidRPr="00C44004" w:rsidDel="00CB6B19" w14:paraId="28F62259" w14:textId="3C95211D" w:rsidTr="00D143A8">
        <w:trPr>
          <w:trHeight w:val="290"/>
          <w:del w:id="7112" w:author="Lane, Stefanie" w:date="2023-09-27T17:47:00Z"/>
        </w:trPr>
        <w:tc>
          <w:tcPr>
            <w:tcW w:w="1311" w:type="dxa"/>
            <w:vMerge/>
            <w:tcBorders>
              <w:top w:val="nil"/>
              <w:left w:val="single" w:sz="8" w:space="0" w:color="auto"/>
              <w:bottom w:val="single" w:sz="8" w:space="0" w:color="000000"/>
              <w:right w:val="nil"/>
            </w:tcBorders>
            <w:vAlign w:val="center"/>
            <w:hideMark/>
          </w:tcPr>
          <w:p w14:paraId="0D888961" w14:textId="4E555C7E" w:rsidR="007A6D47" w:rsidRPr="00C44004" w:rsidDel="00CB6B19" w:rsidRDefault="007A6D47">
            <w:pPr>
              <w:rPr>
                <w:del w:id="7113" w:author="Lane, Stefanie" w:date="2023-09-27T17:47:00Z"/>
                <w:rFonts w:ascii="Calibri" w:eastAsia="Times New Roman" w:hAnsi="Calibri" w:cs="Calibri"/>
                <w:color w:val="000000"/>
              </w:rPr>
              <w:pPrChange w:id="711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A0B0157" w14:textId="3BCA3600" w:rsidR="007A6D47" w:rsidRPr="00C44004" w:rsidDel="00CB6B19" w:rsidRDefault="007A6D47">
            <w:pPr>
              <w:rPr>
                <w:del w:id="7115" w:author="Lane, Stefanie" w:date="2023-09-27T17:47:00Z"/>
                <w:rFonts w:ascii="Calibri" w:eastAsia="Times New Roman" w:hAnsi="Calibri" w:cs="Calibri"/>
                <w:color w:val="000000"/>
              </w:rPr>
              <w:pPrChange w:id="7116"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5ABEFB26" w:rsidR="007A6D47" w:rsidRPr="00C44004" w:rsidDel="00CB6B19" w:rsidRDefault="007A6D47">
            <w:pPr>
              <w:rPr>
                <w:del w:id="7117" w:author="Lane, Stefanie" w:date="2023-09-27T17:47:00Z"/>
                <w:rFonts w:ascii="Calibri" w:eastAsia="Times New Roman" w:hAnsi="Calibri" w:cs="Calibri"/>
                <w:i/>
                <w:iCs/>
                <w:color w:val="000000"/>
              </w:rPr>
              <w:pPrChange w:id="7118" w:author="Lane, Stefanie" w:date="2023-09-27T17:47:00Z">
                <w:pPr>
                  <w:spacing w:after="0" w:line="240" w:lineRule="auto"/>
                </w:pPr>
              </w:pPrChange>
            </w:pPr>
            <w:del w:id="7119" w:author="Lane, Stefanie" w:date="2023-09-27T17:47:00Z">
              <w:r w:rsidRPr="00C44004" w:rsidDel="00CB6B19">
                <w:rPr>
                  <w:rFonts w:ascii="Calibri" w:eastAsia="Times New Roman" w:hAnsi="Calibri" w:cs="Calibri"/>
                  <w:i/>
                  <w:iCs/>
                  <w:color w:val="000000"/>
                </w:rPr>
                <w:delText>Equisetum arvense</w:delText>
              </w:r>
            </w:del>
          </w:p>
        </w:tc>
        <w:tc>
          <w:tcPr>
            <w:tcW w:w="960" w:type="dxa"/>
            <w:tcBorders>
              <w:top w:val="nil"/>
              <w:left w:val="nil"/>
              <w:bottom w:val="single" w:sz="4" w:space="0" w:color="auto"/>
              <w:right w:val="nil"/>
            </w:tcBorders>
            <w:shd w:val="clear" w:color="auto" w:fill="auto"/>
            <w:noWrap/>
            <w:vAlign w:val="bottom"/>
            <w:hideMark/>
          </w:tcPr>
          <w:p w14:paraId="4BE5EF1B" w14:textId="391057B9" w:rsidR="007A6D47" w:rsidRPr="00C44004" w:rsidDel="00CB6B19" w:rsidRDefault="007A6D47">
            <w:pPr>
              <w:rPr>
                <w:del w:id="7120" w:author="Lane, Stefanie" w:date="2023-09-27T17:47:00Z"/>
                <w:rFonts w:ascii="Calibri" w:eastAsia="Times New Roman" w:hAnsi="Calibri" w:cs="Calibri"/>
                <w:color w:val="000000"/>
              </w:rPr>
              <w:pPrChange w:id="7121" w:author="Lane, Stefanie" w:date="2023-09-27T17:47:00Z">
                <w:pPr>
                  <w:spacing w:after="0" w:line="240" w:lineRule="auto"/>
                  <w:jc w:val="center"/>
                </w:pPr>
              </w:pPrChange>
            </w:pPr>
            <w:del w:id="7122"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4F12AB29" w14:textId="42E4741B" w:rsidR="007A6D47" w:rsidRPr="00C44004" w:rsidDel="00CB6B19" w:rsidRDefault="007A6D47">
            <w:pPr>
              <w:rPr>
                <w:del w:id="7123" w:author="Lane, Stefanie" w:date="2023-09-27T17:47:00Z"/>
                <w:rFonts w:ascii="Calibri" w:eastAsia="Times New Roman" w:hAnsi="Calibri" w:cs="Calibri"/>
                <w:color w:val="000000"/>
              </w:rPr>
              <w:pPrChange w:id="7124" w:author="Lane, Stefanie" w:date="2023-09-27T17:47:00Z">
                <w:pPr>
                  <w:spacing w:after="0" w:line="240" w:lineRule="auto"/>
                  <w:jc w:val="center"/>
                </w:pPr>
              </w:pPrChange>
            </w:pPr>
            <w:del w:id="7125"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2B27CF8D" w:rsidR="007A6D47" w:rsidRPr="00C44004" w:rsidDel="00CB6B19" w:rsidRDefault="007A6D47">
            <w:pPr>
              <w:rPr>
                <w:del w:id="7126" w:author="Lane, Stefanie" w:date="2023-09-27T17:47:00Z"/>
                <w:rFonts w:ascii="Calibri" w:eastAsia="Times New Roman" w:hAnsi="Calibri" w:cs="Calibri"/>
                <w:color w:val="000000"/>
              </w:rPr>
              <w:pPrChange w:id="7127" w:author="Lane, Stefanie" w:date="2023-09-27T17:47:00Z">
                <w:pPr>
                  <w:spacing w:after="0" w:line="240" w:lineRule="auto"/>
                  <w:jc w:val="center"/>
                </w:pPr>
              </w:pPrChange>
            </w:pPr>
            <w:del w:id="7128" w:author="Lane, Stefanie" w:date="2023-09-27T17:47:00Z">
              <w:r w:rsidRPr="00C44004" w:rsidDel="00CB6B19">
                <w:rPr>
                  <w:rFonts w:ascii="Calibri" w:eastAsia="Times New Roman" w:hAnsi="Calibri" w:cs="Calibri"/>
                  <w:color w:val="000000"/>
                </w:rPr>
                <w:delText>0.7</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35489551" w:rsidR="007A6D47" w:rsidRPr="00C44004" w:rsidDel="00CB6B19" w:rsidRDefault="007A6D47">
            <w:pPr>
              <w:rPr>
                <w:del w:id="7129" w:author="Lane, Stefanie" w:date="2023-09-27T17:47:00Z"/>
                <w:rFonts w:ascii="Calibri" w:eastAsia="Times New Roman" w:hAnsi="Calibri" w:cs="Calibri"/>
                <w:color w:val="000000"/>
              </w:rPr>
              <w:pPrChange w:id="7130" w:author="Lane, Stefanie" w:date="2023-09-27T17:47:00Z">
                <w:pPr>
                  <w:spacing w:after="0" w:line="240" w:lineRule="auto"/>
                  <w:jc w:val="center"/>
                </w:pPr>
              </w:pPrChange>
            </w:pPr>
            <w:del w:id="7131"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60FB483C" w14:textId="74DEFDDA" w:rsidTr="00D143A8">
        <w:trPr>
          <w:trHeight w:val="290"/>
          <w:del w:id="7132" w:author="Lane, Stefanie" w:date="2023-09-27T17:47:00Z"/>
        </w:trPr>
        <w:tc>
          <w:tcPr>
            <w:tcW w:w="1311" w:type="dxa"/>
            <w:vMerge/>
            <w:tcBorders>
              <w:top w:val="nil"/>
              <w:left w:val="single" w:sz="8" w:space="0" w:color="auto"/>
              <w:bottom w:val="single" w:sz="8" w:space="0" w:color="000000"/>
              <w:right w:val="nil"/>
            </w:tcBorders>
            <w:vAlign w:val="center"/>
            <w:hideMark/>
          </w:tcPr>
          <w:p w14:paraId="059069CE" w14:textId="40242376" w:rsidR="007A6D47" w:rsidRPr="00C44004" w:rsidDel="00CB6B19" w:rsidRDefault="007A6D47">
            <w:pPr>
              <w:rPr>
                <w:del w:id="7133" w:author="Lane, Stefanie" w:date="2023-09-27T17:47:00Z"/>
                <w:rFonts w:ascii="Calibri" w:eastAsia="Times New Roman" w:hAnsi="Calibri" w:cs="Calibri"/>
                <w:color w:val="000000"/>
              </w:rPr>
              <w:pPrChange w:id="7134"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037C387" w14:textId="45713C1C" w:rsidR="007A6D47" w:rsidRPr="00C44004" w:rsidDel="00CB6B19" w:rsidRDefault="007A6D47">
            <w:pPr>
              <w:rPr>
                <w:del w:id="7135" w:author="Lane, Stefanie" w:date="2023-09-27T17:47:00Z"/>
                <w:rFonts w:ascii="Calibri" w:eastAsia="Times New Roman" w:hAnsi="Calibri" w:cs="Calibri"/>
                <w:color w:val="000000"/>
              </w:rPr>
              <w:pPrChange w:id="7136"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654D4A7" w14:textId="5B9F583C" w:rsidR="007A6D47" w:rsidRPr="00C44004" w:rsidDel="00CB6B19" w:rsidRDefault="007A6D47">
            <w:pPr>
              <w:rPr>
                <w:del w:id="7137" w:author="Lane, Stefanie" w:date="2023-09-27T17:47:00Z"/>
                <w:rFonts w:ascii="Calibri" w:eastAsia="Times New Roman" w:hAnsi="Calibri" w:cs="Calibri"/>
                <w:i/>
                <w:iCs/>
                <w:color w:val="000000"/>
              </w:rPr>
              <w:pPrChange w:id="7138" w:author="Lane, Stefanie" w:date="2023-09-27T17:47:00Z">
                <w:pPr>
                  <w:spacing w:after="0" w:line="240" w:lineRule="auto"/>
                </w:pPr>
              </w:pPrChange>
            </w:pPr>
            <w:del w:id="7139" w:author="Lane, Stefanie" w:date="2023-09-27T17:47:00Z">
              <w:r w:rsidRPr="00C44004" w:rsidDel="00CB6B19">
                <w:rPr>
                  <w:rFonts w:ascii="Calibri" w:eastAsia="Times New Roman" w:hAnsi="Calibri" w:cs="Calibri"/>
                  <w:i/>
                  <w:iCs/>
                  <w:color w:val="000000"/>
                </w:rPr>
                <w:delText>Galium palustre</w:delText>
              </w:r>
            </w:del>
          </w:p>
        </w:tc>
        <w:tc>
          <w:tcPr>
            <w:tcW w:w="960" w:type="dxa"/>
            <w:tcBorders>
              <w:top w:val="nil"/>
              <w:left w:val="nil"/>
              <w:bottom w:val="nil"/>
              <w:right w:val="nil"/>
            </w:tcBorders>
            <w:shd w:val="clear" w:color="auto" w:fill="auto"/>
            <w:noWrap/>
            <w:vAlign w:val="bottom"/>
            <w:hideMark/>
          </w:tcPr>
          <w:p w14:paraId="3F6EF6DD" w14:textId="0B08D868" w:rsidR="007A6D47" w:rsidRPr="00C44004" w:rsidDel="00CB6B19" w:rsidRDefault="007A6D47">
            <w:pPr>
              <w:rPr>
                <w:del w:id="7140" w:author="Lane, Stefanie" w:date="2023-09-27T17:47:00Z"/>
                <w:rFonts w:ascii="Calibri" w:eastAsia="Times New Roman" w:hAnsi="Calibri" w:cs="Calibri"/>
                <w:i/>
                <w:iCs/>
                <w:color w:val="000000"/>
              </w:rPr>
              <w:pPrChange w:id="7141"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F016137" w14:textId="6D62C2C1" w:rsidR="007A6D47" w:rsidRPr="00C44004" w:rsidDel="00CB6B19" w:rsidRDefault="007A6D47">
            <w:pPr>
              <w:rPr>
                <w:del w:id="7142" w:author="Lane, Stefanie" w:date="2023-09-27T17:47:00Z"/>
                <w:rFonts w:ascii="Times New Roman" w:eastAsia="Times New Roman" w:hAnsi="Times New Roman" w:cs="Times New Roman"/>
                <w:sz w:val="20"/>
                <w:szCs w:val="20"/>
              </w:rPr>
              <w:pPrChange w:id="7143" w:author="Lane, Stefanie" w:date="2023-09-27T17:47:00Z">
                <w:pPr>
                  <w:spacing w:after="0" w:line="240" w:lineRule="auto"/>
                  <w:jc w:val="center"/>
                </w:pPr>
              </w:pPrChange>
            </w:pPr>
          </w:p>
        </w:tc>
        <w:tc>
          <w:tcPr>
            <w:tcW w:w="960" w:type="dxa"/>
            <w:tcBorders>
              <w:top w:val="nil"/>
              <w:left w:val="nil"/>
              <w:bottom w:val="single" w:sz="4" w:space="0" w:color="auto"/>
              <w:right w:val="nil"/>
            </w:tcBorders>
            <w:shd w:val="clear" w:color="auto" w:fill="auto"/>
            <w:noWrap/>
            <w:vAlign w:val="bottom"/>
            <w:hideMark/>
          </w:tcPr>
          <w:p w14:paraId="12FB4829" w14:textId="38CA49A8" w:rsidR="007A6D47" w:rsidRPr="00C44004" w:rsidDel="00CB6B19" w:rsidRDefault="007A6D47">
            <w:pPr>
              <w:rPr>
                <w:del w:id="7144" w:author="Lane, Stefanie" w:date="2023-09-27T17:47:00Z"/>
                <w:rFonts w:ascii="Calibri" w:eastAsia="Times New Roman" w:hAnsi="Calibri" w:cs="Calibri"/>
                <w:color w:val="000000"/>
              </w:rPr>
              <w:pPrChange w:id="7145" w:author="Lane, Stefanie" w:date="2023-09-27T17:47:00Z">
                <w:pPr>
                  <w:spacing w:after="0" w:line="240" w:lineRule="auto"/>
                  <w:jc w:val="center"/>
                </w:pPr>
              </w:pPrChange>
            </w:pPr>
            <w:del w:id="7146"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04135636" w:rsidR="007A6D47" w:rsidRPr="00C44004" w:rsidDel="00CB6B19" w:rsidRDefault="007A6D47">
            <w:pPr>
              <w:rPr>
                <w:del w:id="7147" w:author="Lane, Stefanie" w:date="2023-09-27T17:47:00Z"/>
                <w:rFonts w:ascii="Calibri" w:eastAsia="Times New Roman" w:hAnsi="Calibri" w:cs="Calibri"/>
                <w:color w:val="000000"/>
              </w:rPr>
              <w:pPrChange w:id="7148" w:author="Lane, Stefanie" w:date="2023-09-27T17:47:00Z">
                <w:pPr>
                  <w:spacing w:after="0" w:line="240" w:lineRule="auto"/>
                  <w:jc w:val="center"/>
                </w:pPr>
              </w:pPrChange>
            </w:pPr>
            <w:del w:id="7149"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510C68AC" w14:textId="53A1E829" w:rsidTr="00D143A8">
        <w:trPr>
          <w:trHeight w:val="290"/>
          <w:del w:id="7150" w:author="Lane, Stefanie" w:date="2023-09-27T17:47:00Z"/>
        </w:trPr>
        <w:tc>
          <w:tcPr>
            <w:tcW w:w="1311" w:type="dxa"/>
            <w:vMerge/>
            <w:tcBorders>
              <w:top w:val="nil"/>
              <w:left w:val="single" w:sz="8" w:space="0" w:color="auto"/>
              <w:bottom w:val="single" w:sz="8" w:space="0" w:color="000000"/>
              <w:right w:val="nil"/>
            </w:tcBorders>
            <w:vAlign w:val="center"/>
            <w:hideMark/>
          </w:tcPr>
          <w:p w14:paraId="230F0170" w14:textId="29BD82CB" w:rsidR="007A6D47" w:rsidRPr="00C44004" w:rsidDel="00CB6B19" w:rsidRDefault="007A6D47">
            <w:pPr>
              <w:rPr>
                <w:del w:id="7151" w:author="Lane, Stefanie" w:date="2023-09-27T17:47:00Z"/>
                <w:rFonts w:ascii="Calibri" w:eastAsia="Times New Roman" w:hAnsi="Calibri" w:cs="Calibri"/>
                <w:color w:val="000000"/>
              </w:rPr>
              <w:pPrChange w:id="715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1B6DEC9" w14:textId="664F5D1E" w:rsidR="007A6D47" w:rsidRPr="00C44004" w:rsidDel="00CB6B19" w:rsidRDefault="007A6D47">
            <w:pPr>
              <w:rPr>
                <w:del w:id="7153" w:author="Lane, Stefanie" w:date="2023-09-27T17:47:00Z"/>
                <w:rFonts w:ascii="Calibri" w:eastAsia="Times New Roman" w:hAnsi="Calibri" w:cs="Calibri"/>
                <w:color w:val="000000"/>
              </w:rPr>
              <w:pPrChange w:id="7154"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53D531F1" w:rsidR="007A6D47" w:rsidRPr="00C44004" w:rsidDel="00CB6B19" w:rsidRDefault="007A6D47">
            <w:pPr>
              <w:rPr>
                <w:del w:id="7155" w:author="Lane, Stefanie" w:date="2023-09-27T17:47:00Z"/>
                <w:rFonts w:ascii="Calibri" w:eastAsia="Times New Roman" w:hAnsi="Calibri" w:cs="Calibri"/>
                <w:i/>
                <w:iCs/>
                <w:color w:val="000000"/>
              </w:rPr>
              <w:pPrChange w:id="7156" w:author="Lane, Stefanie" w:date="2023-09-27T17:47:00Z">
                <w:pPr>
                  <w:spacing w:after="0" w:line="240" w:lineRule="auto"/>
                </w:pPr>
              </w:pPrChange>
            </w:pPr>
            <w:del w:id="7157" w:author="Lane, Stefanie" w:date="2023-09-27T17:47:00Z">
              <w:r w:rsidRPr="00C44004" w:rsidDel="00CB6B19">
                <w:rPr>
                  <w:rFonts w:ascii="Calibri" w:eastAsia="Times New Roman" w:hAnsi="Calibri" w:cs="Calibri"/>
                  <w:i/>
                  <w:iCs/>
                  <w:color w:val="000000"/>
                </w:rPr>
                <w:delText>Galium trifidum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084DD46D" w:rsidR="007A6D47" w:rsidRPr="00C44004" w:rsidDel="00CB6B19" w:rsidRDefault="007A6D47">
            <w:pPr>
              <w:rPr>
                <w:del w:id="7158" w:author="Lane, Stefanie" w:date="2023-09-27T17:47:00Z"/>
                <w:rFonts w:ascii="Calibri" w:eastAsia="Times New Roman" w:hAnsi="Calibri" w:cs="Calibri"/>
                <w:color w:val="000000"/>
              </w:rPr>
              <w:pPrChange w:id="7159" w:author="Lane, Stefanie" w:date="2023-09-27T17:47:00Z">
                <w:pPr>
                  <w:spacing w:after="0" w:line="240" w:lineRule="auto"/>
                  <w:jc w:val="center"/>
                </w:pPr>
              </w:pPrChange>
            </w:pPr>
            <w:del w:id="7160"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68E516D7" w:rsidR="007A6D47" w:rsidRPr="00C44004" w:rsidDel="00CB6B19" w:rsidRDefault="007A6D47">
            <w:pPr>
              <w:rPr>
                <w:del w:id="7161" w:author="Lane, Stefanie" w:date="2023-09-27T17:47:00Z"/>
                <w:rFonts w:ascii="Calibri" w:eastAsia="Times New Roman" w:hAnsi="Calibri" w:cs="Calibri"/>
                <w:color w:val="000000"/>
              </w:rPr>
              <w:pPrChange w:id="7162" w:author="Lane, Stefanie" w:date="2023-09-27T17:47:00Z">
                <w:pPr>
                  <w:spacing w:after="0" w:line="240" w:lineRule="auto"/>
                  <w:jc w:val="center"/>
                </w:pPr>
              </w:pPrChange>
            </w:pPr>
            <w:del w:id="7163"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435A98A9" w14:textId="17E9A6C3" w:rsidR="007A6D47" w:rsidRPr="00C44004" w:rsidDel="00CB6B19" w:rsidRDefault="007A6D47">
            <w:pPr>
              <w:rPr>
                <w:del w:id="7164" w:author="Lane, Stefanie" w:date="2023-09-27T17:47:00Z"/>
                <w:rFonts w:ascii="Calibri" w:eastAsia="Times New Roman" w:hAnsi="Calibri" w:cs="Calibri"/>
                <w:color w:val="000000"/>
              </w:rPr>
              <w:pPrChange w:id="7165" w:author="Lane, Stefanie" w:date="2023-09-27T17:47:00Z">
                <w:pPr>
                  <w:spacing w:after="0" w:line="240" w:lineRule="auto"/>
                  <w:jc w:val="center"/>
                </w:pPr>
              </w:pPrChange>
            </w:pPr>
            <w:del w:id="7166"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54261289" w:rsidR="007A6D47" w:rsidRPr="00C44004" w:rsidDel="00CB6B19" w:rsidRDefault="007A6D47">
            <w:pPr>
              <w:rPr>
                <w:del w:id="7167" w:author="Lane, Stefanie" w:date="2023-09-27T17:47:00Z"/>
                <w:rFonts w:ascii="Calibri" w:eastAsia="Times New Roman" w:hAnsi="Calibri" w:cs="Calibri"/>
                <w:color w:val="000000"/>
              </w:rPr>
              <w:pPrChange w:id="7168" w:author="Lane, Stefanie" w:date="2023-09-27T17:47:00Z">
                <w:pPr>
                  <w:spacing w:after="0" w:line="240" w:lineRule="auto"/>
                  <w:jc w:val="center"/>
                </w:pPr>
              </w:pPrChange>
            </w:pPr>
            <w:del w:id="7169"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380E56E2" w14:textId="01BCDAAF" w:rsidTr="00D143A8">
        <w:trPr>
          <w:trHeight w:val="290"/>
          <w:del w:id="7170" w:author="Lane, Stefanie" w:date="2023-09-27T17:47:00Z"/>
        </w:trPr>
        <w:tc>
          <w:tcPr>
            <w:tcW w:w="1311" w:type="dxa"/>
            <w:vMerge/>
            <w:tcBorders>
              <w:top w:val="nil"/>
              <w:left w:val="single" w:sz="8" w:space="0" w:color="auto"/>
              <w:bottom w:val="single" w:sz="8" w:space="0" w:color="000000"/>
              <w:right w:val="nil"/>
            </w:tcBorders>
            <w:vAlign w:val="center"/>
            <w:hideMark/>
          </w:tcPr>
          <w:p w14:paraId="641870DD" w14:textId="0554574C" w:rsidR="007A6D47" w:rsidRPr="00C44004" w:rsidDel="00CB6B19" w:rsidRDefault="007A6D47">
            <w:pPr>
              <w:rPr>
                <w:del w:id="7171" w:author="Lane, Stefanie" w:date="2023-09-27T17:47:00Z"/>
                <w:rFonts w:ascii="Calibri" w:eastAsia="Times New Roman" w:hAnsi="Calibri" w:cs="Calibri"/>
                <w:color w:val="000000"/>
              </w:rPr>
              <w:pPrChange w:id="7172"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18AEBB15" w14:textId="0FA5AF64" w:rsidR="007A6D47" w:rsidRPr="00C44004" w:rsidDel="00CB6B19" w:rsidRDefault="007A6D47">
            <w:pPr>
              <w:rPr>
                <w:del w:id="7173" w:author="Lane, Stefanie" w:date="2023-09-27T17:47:00Z"/>
                <w:rFonts w:ascii="Calibri" w:eastAsia="Times New Roman" w:hAnsi="Calibri" w:cs="Calibri"/>
                <w:color w:val="000000"/>
              </w:rPr>
              <w:pPrChange w:id="7174"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024BE495" w14:textId="3DEABA15" w:rsidR="007A6D47" w:rsidRPr="00C44004" w:rsidDel="00CB6B19" w:rsidRDefault="007A6D47">
            <w:pPr>
              <w:rPr>
                <w:del w:id="7175" w:author="Lane, Stefanie" w:date="2023-09-27T17:47:00Z"/>
                <w:rFonts w:ascii="Calibri" w:eastAsia="Times New Roman" w:hAnsi="Calibri" w:cs="Calibri"/>
                <w:i/>
                <w:iCs/>
                <w:color w:val="000000"/>
              </w:rPr>
              <w:pPrChange w:id="7176" w:author="Lane, Stefanie" w:date="2023-09-27T17:47:00Z">
                <w:pPr>
                  <w:spacing w:after="0" w:line="240" w:lineRule="auto"/>
                </w:pPr>
              </w:pPrChange>
            </w:pPr>
            <w:del w:id="7177" w:author="Lane, Stefanie" w:date="2023-09-27T17:47:00Z">
              <w:r w:rsidRPr="00C44004" w:rsidDel="00CB6B19">
                <w:rPr>
                  <w:rFonts w:ascii="Calibri" w:eastAsia="Times New Roman" w:hAnsi="Calibri" w:cs="Calibri"/>
                  <w:i/>
                  <w:iCs/>
                  <w:color w:val="000000"/>
                </w:rPr>
                <w:delText>Hypericum scouleri</w:delText>
              </w:r>
            </w:del>
          </w:p>
        </w:tc>
        <w:tc>
          <w:tcPr>
            <w:tcW w:w="960" w:type="dxa"/>
            <w:tcBorders>
              <w:top w:val="nil"/>
              <w:left w:val="nil"/>
              <w:bottom w:val="nil"/>
              <w:right w:val="nil"/>
            </w:tcBorders>
            <w:shd w:val="clear" w:color="auto" w:fill="auto"/>
            <w:noWrap/>
            <w:vAlign w:val="bottom"/>
            <w:hideMark/>
          </w:tcPr>
          <w:p w14:paraId="348CD456" w14:textId="70F19EBA" w:rsidR="007A6D47" w:rsidRPr="00C44004" w:rsidDel="00CB6B19" w:rsidRDefault="007A6D47">
            <w:pPr>
              <w:rPr>
                <w:del w:id="7178" w:author="Lane, Stefanie" w:date="2023-09-27T17:47:00Z"/>
                <w:rFonts w:ascii="Calibri" w:eastAsia="Times New Roman" w:hAnsi="Calibri" w:cs="Calibri"/>
                <w:i/>
                <w:iCs/>
                <w:color w:val="000000"/>
              </w:rPr>
              <w:pPrChange w:id="7179"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19BAC788" w14:textId="00634361" w:rsidR="007A6D47" w:rsidRPr="00C44004" w:rsidDel="00CB6B19" w:rsidRDefault="007A6D47">
            <w:pPr>
              <w:rPr>
                <w:del w:id="7180" w:author="Lane, Stefanie" w:date="2023-09-27T17:47:00Z"/>
                <w:rFonts w:ascii="Times New Roman" w:eastAsia="Times New Roman" w:hAnsi="Times New Roman" w:cs="Times New Roman"/>
                <w:sz w:val="20"/>
                <w:szCs w:val="20"/>
              </w:rPr>
              <w:pPrChange w:id="7181" w:author="Lane, Stefanie" w:date="2023-09-27T17:47:00Z">
                <w:pPr>
                  <w:spacing w:after="0" w:line="240" w:lineRule="auto"/>
                  <w:jc w:val="center"/>
                </w:pPr>
              </w:pPrChange>
            </w:pPr>
          </w:p>
        </w:tc>
        <w:tc>
          <w:tcPr>
            <w:tcW w:w="960" w:type="dxa"/>
            <w:tcBorders>
              <w:top w:val="nil"/>
              <w:left w:val="nil"/>
              <w:bottom w:val="nil"/>
              <w:right w:val="nil"/>
            </w:tcBorders>
            <w:shd w:val="clear" w:color="auto" w:fill="auto"/>
            <w:noWrap/>
            <w:vAlign w:val="bottom"/>
            <w:hideMark/>
          </w:tcPr>
          <w:p w14:paraId="2D85602F" w14:textId="123926B5" w:rsidR="007A6D47" w:rsidRPr="00C44004" w:rsidDel="00CB6B19" w:rsidRDefault="007A6D47">
            <w:pPr>
              <w:rPr>
                <w:del w:id="7182" w:author="Lane, Stefanie" w:date="2023-09-27T17:47:00Z"/>
                <w:rFonts w:ascii="Calibri" w:eastAsia="Times New Roman" w:hAnsi="Calibri" w:cs="Calibri"/>
                <w:color w:val="000000"/>
              </w:rPr>
              <w:pPrChange w:id="7183" w:author="Lane, Stefanie" w:date="2023-09-27T17:47:00Z">
                <w:pPr>
                  <w:spacing w:after="0" w:line="240" w:lineRule="auto"/>
                  <w:jc w:val="center"/>
                </w:pPr>
              </w:pPrChange>
            </w:pPr>
            <w:del w:id="7184"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3F8C3AE9" w:rsidR="007A6D47" w:rsidRPr="00C44004" w:rsidDel="00CB6B19" w:rsidRDefault="007A6D47">
            <w:pPr>
              <w:rPr>
                <w:del w:id="7185" w:author="Lane, Stefanie" w:date="2023-09-27T17:47:00Z"/>
                <w:rFonts w:ascii="Calibri" w:eastAsia="Times New Roman" w:hAnsi="Calibri" w:cs="Calibri"/>
                <w:color w:val="000000"/>
              </w:rPr>
              <w:pPrChange w:id="7186" w:author="Lane, Stefanie" w:date="2023-09-27T17:47:00Z">
                <w:pPr>
                  <w:spacing w:after="0" w:line="240" w:lineRule="auto"/>
                  <w:jc w:val="center"/>
                </w:pPr>
              </w:pPrChange>
            </w:pPr>
            <w:del w:id="7187"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0668358F" w14:textId="1FFCDBEC" w:rsidTr="00D143A8">
        <w:trPr>
          <w:trHeight w:val="290"/>
          <w:del w:id="7188" w:author="Lane, Stefanie" w:date="2023-09-27T17:47:00Z"/>
        </w:trPr>
        <w:tc>
          <w:tcPr>
            <w:tcW w:w="1311" w:type="dxa"/>
            <w:vMerge/>
            <w:tcBorders>
              <w:top w:val="nil"/>
              <w:left w:val="single" w:sz="8" w:space="0" w:color="auto"/>
              <w:bottom w:val="single" w:sz="8" w:space="0" w:color="000000"/>
              <w:right w:val="nil"/>
            </w:tcBorders>
            <w:vAlign w:val="center"/>
            <w:hideMark/>
          </w:tcPr>
          <w:p w14:paraId="1927EBE7" w14:textId="451E1D7A" w:rsidR="007A6D47" w:rsidRPr="00C44004" w:rsidDel="00CB6B19" w:rsidRDefault="007A6D47">
            <w:pPr>
              <w:rPr>
                <w:del w:id="7189" w:author="Lane, Stefanie" w:date="2023-09-27T17:47:00Z"/>
                <w:rFonts w:ascii="Calibri" w:eastAsia="Times New Roman" w:hAnsi="Calibri" w:cs="Calibri"/>
                <w:color w:val="000000"/>
              </w:rPr>
              <w:pPrChange w:id="719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2B91C18E" w14:textId="2F5DAA1D" w:rsidR="007A6D47" w:rsidRPr="00C44004" w:rsidDel="00CB6B19" w:rsidRDefault="007A6D47">
            <w:pPr>
              <w:rPr>
                <w:del w:id="7191" w:author="Lane, Stefanie" w:date="2023-09-27T17:47:00Z"/>
                <w:rFonts w:ascii="Calibri" w:eastAsia="Times New Roman" w:hAnsi="Calibri" w:cs="Calibri"/>
                <w:color w:val="000000"/>
              </w:rPr>
              <w:pPrChange w:id="7192"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FC934FE" w:rsidR="007A6D47" w:rsidRPr="00C44004" w:rsidDel="00CB6B19" w:rsidRDefault="007A6D47">
            <w:pPr>
              <w:rPr>
                <w:del w:id="7193" w:author="Lane, Stefanie" w:date="2023-09-27T17:47:00Z"/>
                <w:rFonts w:ascii="Calibri" w:eastAsia="Times New Roman" w:hAnsi="Calibri" w:cs="Calibri"/>
                <w:i/>
                <w:iCs/>
                <w:color w:val="000000"/>
              </w:rPr>
              <w:pPrChange w:id="7194" w:author="Lane, Stefanie" w:date="2023-09-27T17:47:00Z">
                <w:pPr>
                  <w:spacing w:after="0" w:line="240" w:lineRule="auto"/>
                </w:pPr>
              </w:pPrChange>
            </w:pPr>
            <w:del w:id="7195" w:author="Lane, Stefanie" w:date="2023-09-27T17:47:00Z">
              <w:r w:rsidRPr="00C44004" w:rsidDel="00CB6B19">
                <w:rPr>
                  <w:rFonts w:ascii="Calibri" w:eastAsia="Times New Roman" w:hAnsi="Calibri" w:cs="Calibri"/>
                  <w:i/>
                  <w:iCs/>
                  <w:color w:val="000000"/>
                </w:rPr>
                <w:delText>Juncus articulatus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3CEE238E" w:rsidR="007A6D47" w:rsidRPr="00C44004" w:rsidDel="00CB6B19" w:rsidRDefault="007A6D47">
            <w:pPr>
              <w:rPr>
                <w:del w:id="7196" w:author="Lane, Stefanie" w:date="2023-09-27T17:47:00Z"/>
                <w:rFonts w:ascii="Calibri" w:eastAsia="Times New Roman" w:hAnsi="Calibri" w:cs="Calibri"/>
                <w:color w:val="000000"/>
              </w:rPr>
              <w:pPrChange w:id="7197" w:author="Lane, Stefanie" w:date="2023-09-27T17:47:00Z">
                <w:pPr>
                  <w:spacing w:after="0" w:line="240" w:lineRule="auto"/>
                  <w:jc w:val="center"/>
                </w:pPr>
              </w:pPrChange>
            </w:pPr>
            <w:del w:id="7198"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48F7D944" w:rsidR="007A6D47" w:rsidRPr="00C44004" w:rsidDel="00CB6B19" w:rsidRDefault="007A6D47">
            <w:pPr>
              <w:rPr>
                <w:del w:id="7199" w:author="Lane, Stefanie" w:date="2023-09-27T17:47:00Z"/>
                <w:rFonts w:ascii="Calibri" w:eastAsia="Times New Roman" w:hAnsi="Calibri" w:cs="Calibri"/>
                <w:color w:val="000000"/>
              </w:rPr>
              <w:pPrChange w:id="7200" w:author="Lane, Stefanie" w:date="2023-09-27T17:47:00Z">
                <w:pPr>
                  <w:spacing w:after="0" w:line="240" w:lineRule="auto"/>
                  <w:jc w:val="center"/>
                </w:pPr>
              </w:pPrChange>
            </w:pPr>
            <w:del w:id="7201"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0860A4FA" w:rsidR="007A6D47" w:rsidRPr="00C44004" w:rsidDel="00CB6B19" w:rsidRDefault="007A6D47">
            <w:pPr>
              <w:rPr>
                <w:del w:id="7202" w:author="Lane, Stefanie" w:date="2023-09-27T17:47:00Z"/>
                <w:rFonts w:ascii="Calibri" w:eastAsia="Times New Roman" w:hAnsi="Calibri" w:cs="Calibri"/>
                <w:color w:val="000000"/>
              </w:rPr>
              <w:pPrChange w:id="7203" w:author="Lane, Stefanie" w:date="2023-09-27T17:47:00Z">
                <w:pPr>
                  <w:spacing w:after="0" w:line="240" w:lineRule="auto"/>
                  <w:jc w:val="center"/>
                </w:pPr>
              </w:pPrChange>
            </w:pPr>
            <w:del w:id="7204"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37FDD5B9" w:rsidR="007A6D47" w:rsidRPr="00C44004" w:rsidDel="00CB6B19" w:rsidRDefault="007A6D47">
            <w:pPr>
              <w:rPr>
                <w:del w:id="7205" w:author="Lane, Stefanie" w:date="2023-09-27T17:47:00Z"/>
                <w:rFonts w:ascii="Calibri" w:eastAsia="Times New Roman" w:hAnsi="Calibri" w:cs="Calibri"/>
                <w:color w:val="000000"/>
              </w:rPr>
              <w:pPrChange w:id="7206" w:author="Lane, Stefanie" w:date="2023-09-27T17:47:00Z">
                <w:pPr>
                  <w:spacing w:after="0" w:line="240" w:lineRule="auto"/>
                  <w:jc w:val="center"/>
                </w:pPr>
              </w:pPrChange>
            </w:pPr>
            <w:del w:id="7207"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46D945CF" w14:textId="3F8D74ED" w:rsidTr="00D143A8">
        <w:trPr>
          <w:trHeight w:val="290"/>
          <w:del w:id="7208" w:author="Lane, Stefanie" w:date="2023-09-27T17:47:00Z"/>
        </w:trPr>
        <w:tc>
          <w:tcPr>
            <w:tcW w:w="1311" w:type="dxa"/>
            <w:vMerge/>
            <w:tcBorders>
              <w:top w:val="nil"/>
              <w:left w:val="single" w:sz="8" w:space="0" w:color="auto"/>
              <w:bottom w:val="single" w:sz="8" w:space="0" w:color="000000"/>
              <w:right w:val="nil"/>
            </w:tcBorders>
            <w:vAlign w:val="center"/>
            <w:hideMark/>
          </w:tcPr>
          <w:p w14:paraId="66DB6006" w14:textId="428DABAD" w:rsidR="007A6D47" w:rsidRPr="00C44004" w:rsidDel="00CB6B19" w:rsidRDefault="007A6D47">
            <w:pPr>
              <w:rPr>
                <w:del w:id="7209" w:author="Lane, Stefanie" w:date="2023-09-27T17:47:00Z"/>
                <w:rFonts w:ascii="Calibri" w:eastAsia="Times New Roman" w:hAnsi="Calibri" w:cs="Calibri"/>
                <w:color w:val="000000"/>
              </w:rPr>
              <w:pPrChange w:id="7210"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8FFC569" w14:textId="4FFFD580" w:rsidR="007A6D47" w:rsidRPr="00C44004" w:rsidDel="00CB6B19" w:rsidRDefault="007A6D47">
            <w:pPr>
              <w:rPr>
                <w:del w:id="7211" w:author="Lane, Stefanie" w:date="2023-09-27T17:47:00Z"/>
                <w:rFonts w:ascii="Calibri" w:eastAsia="Times New Roman" w:hAnsi="Calibri" w:cs="Calibri"/>
                <w:color w:val="000000"/>
              </w:rPr>
              <w:pPrChange w:id="7212"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574510F4" w14:textId="55397BAD" w:rsidR="007A6D47" w:rsidRPr="00C44004" w:rsidDel="00CB6B19" w:rsidRDefault="007A6D47">
            <w:pPr>
              <w:rPr>
                <w:del w:id="7213" w:author="Lane, Stefanie" w:date="2023-09-27T17:47:00Z"/>
                <w:rFonts w:ascii="Calibri" w:eastAsia="Times New Roman" w:hAnsi="Calibri" w:cs="Calibri"/>
                <w:i/>
                <w:iCs/>
                <w:color w:val="000000"/>
              </w:rPr>
              <w:pPrChange w:id="7214" w:author="Lane, Stefanie" w:date="2023-09-27T17:47:00Z">
                <w:pPr>
                  <w:spacing w:after="0" w:line="240" w:lineRule="auto"/>
                </w:pPr>
              </w:pPrChange>
            </w:pPr>
            <w:del w:id="7215" w:author="Lane, Stefanie" w:date="2023-09-27T17:47:00Z">
              <w:r w:rsidRPr="00C44004" w:rsidDel="00CB6B19">
                <w:rPr>
                  <w:rFonts w:ascii="Calibri" w:eastAsia="Times New Roman" w:hAnsi="Calibri" w:cs="Calibri"/>
                  <w:i/>
                  <w:iCs/>
                  <w:color w:val="000000"/>
                </w:rPr>
                <w:delText>Juncus oxymeris</w:delText>
              </w:r>
            </w:del>
          </w:p>
        </w:tc>
        <w:tc>
          <w:tcPr>
            <w:tcW w:w="960" w:type="dxa"/>
            <w:tcBorders>
              <w:top w:val="nil"/>
              <w:left w:val="nil"/>
              <w:bottom w:val="nil"/>
              <w:right w:val="nil"/>
            </w:tcBorders>
            <w:shd w:val="clear" w:color="auto" w:fill="auto"/>
            <w:noWrap/>
            <w:vAlign w:val="bottom"/>
            <w:hideMark/>
          </w:tcPr>
          <w:p w14:paraId="0FA8493E" w14:textId="194A8C3E" w:rsidR="007A6D47" w:rsidRPr="00C44004" w:rsidDel="00CB6B19" w:rsidRDefault="007A6D47">
            <w:pPr>
              <w:rPr>
                <w:del w:id="7216" w:author="Lane, Stefanie" w:date="2023-09-27T17:47:00Z"/>
                <w:rFonts w:ascii="Calibri" w:eastAsia="Times New Roman" w:hAnsi="Calibri" w:cs="Calibri"/>
                <w:i/>
                <w:iCs/>
                <w:color w:val="000000"/>
              </w:rPr>
              <w:pPrChange w:id="7217"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460E98E1" w14:textId="5BF2EBAE" w:rsidR="007A6D47" w:rsidRPr="00C44004" w:rsidDel="00CB6B19" w:rsidRDefault="007A6D47">
            <w:pPr>
              <w:rPr>
                <w:del w:id="7218" w:author="Lane, Stefanie" w:date="2023-09-27T17:47:00Z"/>
                <w:rFonts w:ascii="Times New Roman" w:eastAsia="Times New Roman" w:hAnsi="Times New Roman" w:cs="Times New Roman"/>
                <w:sz w:val="20"/>
                <w:szCs w:val="20"/>
              </w:rPr>
              <w:pPrChange w:id="7219" w:author="Lane, Stefanie" w:date="2023-09-27T17:47:00Z">
                <w:pPr>
                  <w:spacing w:after="0" w:line="240" w:lineRule="auto"/>
                  <w:jc w:val="center"/>
                </w:pPr>
              </w:pPrChange>
            </w:pPr>
          </w:p>
        </w:tc>
        <w:tc>
          <w:tcPr>
            <w:tcW w:w="960" w:type="dxa"/>
            <w:tcBorders>
              <w:top w:val="nil"/>
              <w:left w:val="nil"/>
              <w:bottom w:val="single" w:sz="4" w:space="0" w:color="auto"/>
              <w:right w:val="nil"/>
            </w:tcBorders>
            <w:shd w:val="clear" w:color="auto" w:fill="auto"/>
            <w:noWrap/>
            <w:vAlign w:val="bottom"/>
            <w:hideMark/>
          </w:tcPr>
          <w:p w14:paraId="390BC2E9" w14:textId="215D5513" w:rsidR="007A6D47" w:rsidRPr="00C44004" w:rsidDel="00CB6B19" w:rsidRDefault="007A6D47">
            <w:pPr>
              <w:rPr>
                <w:del w:id="7220" w:author="Lane, Stefanie" w:date="2023-09-27T17:47:00Z"/>
                <w:rFonts w:ascii="Calibri" w:eastAsia="Times New Roman" w:hAnsi="Calibri" w:cs="Calibri"/>
                <w:color w:val="000000"/>
              </w:rPr>
              <w:pPrChange w:id="7221" w:author="Lane, Stefanie" w:date="2023-09-27T17:47:00Z">
                <w:pPr>
                  <w:spacing w:after="0" w:line="240" w:lineRule="auto"/>
                  <w:jc w:val="center"/>
                </w:pPr>
              </w:pPrChange>
            </w:pPr>
            <w:del w:id="7222" w:author="Lane, Stefanie" w:date="2023-09-27T17:47:00Z">
              <w:r w:rsidRPr="00C44004" w:rsidDel="00CB6B19">
                <w:rPr>
                  <w:rFonts w:ascii="Calibri" w:eastAsia="Times New Roman" w:hAnsi="Calibri" w:cs="Calibri"/>
                  <w:color w:val="000000"/>
                </w:rPr>
                <w:delText>&lt; 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4394D3C8" w:rsidR="007A6D47" w:rsidRPr="00C44004" w:rsidDel="00CB6B19" w:rsidRDefault="007A6D47">
            <w:pPr>
              <w:rPr>
                <w:del w:id="7223" w:author="Lane, Stefanie" w:date="2023-09-27T17:47:00Z"/>
                <w:rFonts w:ascii="Calibri" w:eastAsia="Times New Roman" w:hAnsi="Calibri" w:cs="Calibri"/>
                <w:color w:val="000000"/>
              </w:rPr>
              <w:pPrChange w:id="7224" w:author="Lane, Stefanie" w:date="2023-09-27T17:47:00Z">
                <w:pPr>
                  <w:spacing w:after="0" w:line="240" w:lineRule="auto"/>
                  <w:jc w:val="center"/>
                </w:pPr>
              </w:pPrChange>
            </w:pPr>
            <w:del w:id="7225"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54775A5C" w14:textId="4DF1C89E" w:rsidTr="00D143A8">
        <w:trPr>
          <w:trHeight w:val="290"/>
          <w:del w:id="7226" w:author="Lane, Stefanie" w:date="2023-09-27T17:47:00Z"/>
        </w:trPr>
        <w:tc>
          <w:tcPr>
            <w:tcW w:w="1311" w:type="dxa"/>
            <w:vMerge/>
            <w:tcBorders>
              <w:top w:val="nil"/>
              <w:left w:val="single" w:sz="8" w:space="0" w:color="auto"/>
              <w:bottom w:val="single" w:sz="8" w:space="0" w:color="000000"/>
              <w:right w:val="nil"/>
            </w:tcBorders>
            <w:vAlign w:val="center"/>
            <w:hideMark/>
          </w:tcPr>
          <w:p w14:paraId="1857E973" w14:textId="30CB76B3" w:rsidR="007A6D47" w:rsidRPr="00C44004" w:rsidDel="00CB6B19" w:rsidRDefault="007A6D47">
            <w:pPr>
              <w:rPr>
                <w:del w:id="7227" w:author="Lane, Stefanie" w:date="2023-09-27T17:47:00Z"/>
                <w:rFonts w:ascii="Calibri" w:eastAsia="Times New Roman" w:hAnsi="Calibri" w:cs="Calibri"/>
                <w:color w:val="000000"/>
              </w:rPr>
              <w:pPrChange w:id="722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7FA38CAF" w14:textId="08957943" w:rsidR="007A6D47" w:rsidRPr="00C44004" w:rsidDel="00CB6B19" w:rsidRDefault="007A6D47">
            <w:pPr>
              <w:rPr>
                <w:del w:id="7229" w:author="Lane, Stefanie" w:date="2023-09-27T17:47:00Z"/>
                <w:rFonts w:ascii="Calibri" w:eastAsia="Times New Roman" w:hAnsi="Calibri" w:cs="Calibri"/>
                <w:color w:val="000000"/>
              </w:rPr>
              <w:pPrChange w:id="7230"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31C346E0" w:rsidR="007A6D47" w:rsidRPr="00C44004" w:rsidDel="00CB6B19" w:rsidRDefault="007A6D47">
            <w:pPr>
              <w:rPr>
                <w:del w:id="7231" w:author="Lane, Stefanie" w:date="2023-09-27T17:47:00Z"/>
                <w:rFonts w:ascii="Calibri" w:eastAsia="Times New Roman" w:hAnsi="Calibri" w:cs="Calibri"/>
                <w:i/>
                <w:iCs/>
                <w:color w:val="000000"/>
              </w:rPr>
              <w:pPrChange w:id="7232" w:author="Lane, Stefanie" w:date="2023-09-27T17:47:00Z">
                <w:pPr>
                  <w:spacing w:after="0" w:line="240" w:lineRule="auto"/>
                </w:pPr>
              </w:pPrChange>
            </w:pPr>
            <w:del w:id="7233" w:author="Lane, Stefanie" w:date="2023-09-27T17:47:00Z">
              <w:r w:rsidRPr="00C44004" w:rsidDel="00CB6B19">
                <w:rPr>
                  <w:rFonts w:ascii="Calibri" w:eastAsia="Times New Roman" w:hAnsi="Calibri" w:cs="Calibri"/>
                  <w:i/>
                  <w:iCs/>
                  <w:color w:val="000000"/>
                </w:rPr>
                <w:delText>Scirpus microcarpus</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52644C3A" w:rsidR="007A6D47" w:rsidRPr="00C44004" w:rsidDel="00CB6B19" w:rsidRDefault="007A6D47">
            <w:pPr>
              <w:rPr>
                <w:del w:id="7234" w:author="Lane, Stefanie" w:date="2023-09-27T17:47:00Z"/>
                <w:rFonts w:ascii="Calibri" w:eastAsia="Times New Roman" w:hAnsi="Calibri" w:cs="Calibri"/>
                <w:color w:val="000000"/>
              </w:rPr>
              <w:pPrChange w:id="7235" w:author="Lane, Stefanie" w:date="2023-09-27T17:47:00Z">
                <w:pPr>
                  <w:spacing w:after="0" w:line="240" w:lineRule="auto"/>
                  <w:jc w:val="center"/>
                </w:pPr>
              </w:pPrChange>
            </w:pPr>
            <w:del w:id="7236"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148B93A1" w:rsidR="007A6D47" w:rsidRPr="00C44004" w:rsidDel="00CB6B19" w:rsidRDefault="007A6D47">
            <w:pPr>
              <w:rPr>
                <w:del w:id="7237" w:author="Lane, Stefanie" w:date="2023-09-27T17:47:00Z"/>
                <w:rFonts w:ascii="Calibri" w:eastAsia="Times New Roman" w:hAnsi="Calibri" w:cs="Calibri"/>
                <w:color w:val="000000"/>
              </w:rPr>
              <w:pPrChange w:id="7238" w:author="Lane, Stefanie" w:date="2023-09-27T17:47:00Z">
                <w:pPr>
                  <w:spacing w:after="0" w:line="240" w:lineRule="auto"/>
                  <w:jc w:val="center"/>
                </w:pPr>
              </w:pPrChange>
            </w:pPr>
            <w:del w:id="7239"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4" w:space="0" w:color="auto"/>
              <w:right w:val="nil"/>
            </w:tcBorders>
            <w:shd w:val="clear" w:color="auto" w:fill="auto"/>
            <w:noWrap/>
            <w:vAlign w:val="bottom"/>
            <w:hideMark/>
          </w:tcPr>
          <w:p w14:paraId="36F7F063" w14:textId="4D2F374B" w:rsidR="007A6D47" w:rsidRPr="00C44004" w:rsidDel="00CB6B19" w:rsidRDefault="007A6D47">
            <w:pPr>
              <w:rPr>
                <w:del w:id="7240" w:author="Lane, Stefanie" w:date="2023-09-27T17:47:00Z"/>
                <w:rFonts w:ascii="Calibri" w:eastAsia="Times New Roman" w:hAnsi="Calibri" w:cs="Calibri"/>
                <w:color w:val="000000"/>
              </w:rPr>
              <w:pPrChange w:id="7241" w:author="Lane, Stefanie" w:date="2023-09-27T17:47:00Z">
                <w:pPr>
                  <w:spacing w:after="0" w:line="240" w:lineRule="auto"/>
                  <w:jc w:val="center"/>
                </w:pPr>
              </w:pPrChange>
            </w:pPr>
            <w:del w:id="7242" w:author="Lane, Stefanie" w:date="2023-09-27T17:47:00Z">
              <w:r w:rsidRPr="00C44004" w:rsidDel="00CB6B19">
                <w:rPr>
                  <w:rFonts w:ascii="Calibri" w:eastAsia="Times New Roman" w:hAnsi="Calibri" w:cs="Calibri"/>
                  <w:color w:val="000000"/>
                </w:rPr>
                <w:delText>0.1</w:delText>
              </w:r>
            </w:del>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050FE5DB" w:rsidR="007A6D47" w:rsidRPr="00C44004" w:rsidDel="00CB6B19" w:rsidRDefault="007A6D47">
            <w:pPr>
              <w:rPr>
                <w:del w:id="7243" w:author="Lane, Stefanie" w:date="2023-09-27T17:47:00Z"/>
                <w:rFonts w:ascii="Calibri" w:eastAsia="Times New Roman" w:hAnsi="Calibri" w:cs="Calibri"/>
                <w:color w:val="000000"/>
              </w:rPr>
              <w:pPrChange w:id="7244" w:author="Lane, Stefanie" w:date="2023-09-27T17:47:00Z">
                <w:pPr>
                  <w:spacing w:after="0" w:line="240" w:lineRule="auto"/>
                  <w:jc w:val="center"/>
                </w:pPr>
              </w:pPrChange>
            </w:pPr>
            <w:del w:id="7245" w:author="Lane, Stefanie" w:date="2023-09-27T17:47:00Z">
              <w:r w:rsidRPr="00C44004" w:rsidDel="00CB6B19">
                <w:rPr>
                  <w:rFonts w:ascii="Calibri" w:eastAsia="Times New Roman" w:hAnsi="Calibri" w:cs="Calibri"/>
                  <w:color w:val="000000"/>
                </w:rPr>
                <w:delText>gained</w:delText>
              </w:r>
            </w:del>
          </w:p>
        </w:tc>
      </w:tr>
      <w:tr w:rsidR="007A6D47" w:rsidRPr="00C44004" w:rsidDel="00CB6B19" w14:paraId="2A9D91D4" w14:textId="3AE57CA2" w:rsidTr="00D143A8">
        <w:trPr>
          <w:trHeight w:val="290"/>
          <w:del w:id="7246" w:author="Lane, Stefanie" w:date="2023-09-27T17:47:00Z"/>
        </w:trPr>
        <w:tc>
          <w:tcPr>
            <w:tcW w:w="1311" w:type="dxa"/>
            <w:vMerge/>
            <w:tcBorders>
              <w:top w:val="nil"/>
              <w:left w:val="single" w:sz="8" w:space="0" w:color="auto"/>
              <w:bottom w:val="single" w:sz="8" w:space="0" w:color="000000"/>
              <w:right w:val="nil"/>
            </w:tcBorders>
            <w:vAlign w:val="center"/>
            <w:hideMark/>
          </w:tcPr>
          <w:p w14:paraId="01D26F6A" w14:textId="4FAA28DE" w:rsidR="007A6D47" w:rsidRPr="00C44004" w:rsidDel="00CB6B19" w:rsidRDefault="007A6D47">
            <w:pPr>
              <w:rPr>
                <w:del w:id="7247" w:author="Lane, Stefanie" w:date="2023-09-27T17:47:00Z"/>
                <w:rFonts w:ascii="Calibri" w:eastAsia="Times New Roman" w:hAnsi="Calibri" w:cs="Calibri"/>
                <w:color w:val="000000"/>
              </w:rPr>
              <w:pPrChange w:id="7248"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108EFE2" w14:textId="4DEEB3D3" w:rsidR="007A6D47" w:rsidRPr="00C44004" w:rsidDel="00CB6B19" w:rsidRDefault="007A6D47">
            <w:pPr>
              <w:rPr>
                <w:del w:id="7249" w:author="Lane, Stefanie" w:date="2023-09-27T17:47:00Z"/>
                <w:rFonts w:ascii="Calibri" w:eastAsia="Times New Roman" w:hAnsi="Calibri" w:cs="Calibri"/>
                <w:color w:val="000000"/>
              </w:rPr>
              <w:pPrChange w:id="7250" w:author="Lane, Stefanie" w:date="2023-09-27T17:47:00Z">
                <w:pPr>
                  <w:spacing w:after="0" w:line="240" w:lineRule="auto"/>
                </w:pPr>
              </w:pPrChange>
            </w:pPr>
          </w:p>
        </w:tc>
        <w:tc>
          <w:tcPr>
            <w:tcW w:w="3320" w:type="dxa"/>
            <w:tcBorders>
              <w:top w:val="nil"/>
              <w:left w:val="nil"/>
              <w:bottom w:val="nil"/>
              <w:right w:val="nil"/>
            </w:tcBorders>
            <w:shd w:val="clear" w:color="auto" w:fill="auto"/>
            <w:noWrap/>
            <w:vAlign w:val="bottom"/>
            <w:hideMark/>
          </w:tcPr>
          <w:p w14:paraId="4EE75153" w14:textId="0C582E8F" w:rsidR="007A6D47" w:rsidRPr="00C44004" w:rsidDel="00CB6B19" w:rsidRDefault="007A6D47">
            <w:pPr>
              <w:rPr>
                <w:del w:id="7251" w:author="Lane, Stefanie" w:date="2023-09-27T17:47:00Z"/>
                <w:rFonts w:ascii="Calibri" w:eastAsia="Times New Roman" w:hAnsi="Calibri" w:cs="Calibri"/>
                <w:i/>
                <w:iCs/>
                <w:color w:val="000000"/>
              </w:rPr>
              <w:pPrChange w:id="7252" w:author="Lane, Stefanie" w:date="2023-09-27T17:47:00Z">
                <w:pPr>
                  <w:spacing w:after="0" w:line="240" w:lineRule="auto"/>
                </w:pPr>
              </w:pPrChange>
            </w:pPr>
            <w:del w:id="7253" w:author="Lane, Stefanie" w:date="2023-09-27T17:47:00Z">
              <w:r w:rsidRPr="00C44004" w:rsidDel="00CB6B19">
                <w:rPr>
                  <w:rFonts w:ascii="Calibri" w:eastAsia="Times New Roman" w:hAnsi="Calibri" w:cs="Calibri"/>
                  <w:i/>
                  <w:iCs/>
                  <w:color w:val="000000"/>
                </w:rPr>
                <w:delText>Equisetum palustre</w:delText>
              </w:r>
            </w:del>
          </w:p>
        </w:tc>
        <w:tc>
          <w:tcPr>
            <w:tcW w:w="960" w:type="dxa"/>
            <w:tcBorders>
              <w:top w:val="nil"/>
              <w:left w:val="nil"/>
              <w:bottom w:val="nil"/>
              <w:right w:val="nil"/>
            </w:tcBorders>
            <w:shd w:val="clear" w:color="auto" w:fill="auto"/>
            <w:noWrap/>
            <w:vAlign w:val="bottom"/>
            <w:hideMark/>
          </w:tcPr>
          <w:p w14:paraId="1B27ABAD" w14:textId="2DFEE823" w:rsidR="007A6D47" w:rsidRPr="00C44004" w:rsidDel="00CB6B19" w:rsidRDefault="007A6D47">
            <w:pPr>
              <w:rPr>
                <w:del w:id="7254" w:author="Lane, Stefanie" w:date="2023-09-27T17:47:00Z"/>
                <w:rFonts w:ascii="Calibri" w:eastAsia="Times New Roman" w:hAnsi="Calibri" w:cs="Calibri"/>
                <w:i/>
                <w:iCs/>
                <w:color w:val="000000"/>
              </w:rPr>
              <w:pPrChange w:id="7255" w:author="Lane, Stefanie" w:date="2023-09-27T17:47:00Z">
                <w:pPr>
                  <w:spacing w:after="0" w:line="240" w:lineRule="auto"/>
                </w:pPr>
              </w:pPrChange>
            </w:pPr>
          </w:p>
        </w:tc>
        <w:tc>
          <w:tcPr>
            <w:tcW w:w="960" w:type="dxa"/>
            <w:tcBorders>
              <w:top w:val="nil"/>
              <w:left w:val="nil"/>
              <w:bottom w:val="nil"/>
              <w:right w:val="nil"/>
            </w:tcBorders>
            <w:shd w:val="clear" w:color="auto" w:fill="auto"/>
            <w:noWrap/>
            <w:vAlign w:val="bottom"/>
            <w:hideMark/>
          </w:tcPr>
          <w:p w14:paraId="5BF1BA01" w14:textId="02A06814" w:rsidR="007A6D47" w:rsidRPr="00C44004" w:rsidDel="00CB6B19" w:rsidRDefault="007A6D47">
            <w:pPr>
              <w:rPr>
                <w:del w:id="7256" w:author="Lane, Stefanie" w:date="2023-09-27T17:47:00Z"/>
                <w:rFonts w:ascii="Calibri" w:eastAsia="Times New Roman" w:hAnsi="Calibri" w:cs="Calibri"/>
                <w:color w:val="000000"/>
              </w:rPr>
              <w:pPrChange w:id="7257" w:author="Lane, Stefanie" w:date="2023-09-27T17:47:00Z">
                <w:pPr>
                  <w:spacing w:after="0" w:line="240" w:lineRule="auto"/>
                  <w:jc w:val="center"/>
                </w:pPr>
              </w:pPrChange>
            </w:pPr>
            <w:del w:id="7258" w:author="Lane, Stefanie" w:date="2023-09-27T17:47:00Z">
              <w:r w:rsidRPr="00C44004" w:rsidDel="00CB6B19">
                <w:rPr>
                  <w:rFonts w:ascii="Calibri" w:eastAsia="Times New Roman" w:hAnsi="Calibri" w:cs="Calibri"/>
                  <w:color w:val="000000"/>
                </w:rPr>
                <w:delText>0.2</w:delText>
              </w:r>
            </w:del>
          </w:p>
        </w:tc>
        <w:tc>
          <w:tcPr>
            <w:tcW w:w="960" w:type="dxa"/>
            <w:tcBorders>
              <w:top w:val="nil"/>
              <w:left w:val="nil"/>
              <w:bottom w:val="nil"/>
              <w:right w:val="nil"/>
            </w:tcBorders>
            <w:shd w:val="clear" w:color="auto" w:fill="auto"/>
            <w:noWrap/>
            <w:vAlign w:val="bottom"/>
            <w:hideMark/>
          </w:tcPr>
          <w:p w14:paraId="63798E01" w14:textId="5EC575F2" w:rsidR="007A6D47" w:rsidRPr="00C44004" w:rsidDel="00CB6B19" w:rsidRDefault="007A6D47">
            <w:pPr>
              <w:rPr>
                <w:del w:id="7259" w:author="Lane, Stefanie" w:date="2023-09-27T17:47:00Z"/>
                <w:rFonts w:ascii="Calibri" w:eastAsia="Times New Roman" w:hAnsi="Calibri" w:cs="Calibri"/>
                <w:color w:val="000000"/>
              </w:rPr>
              <w:pPrChange w:id="7260" w:author="Lane, Stefanie" w:date="2023-09-27T17:47:00Z">
                <w:pPr>
                  <w:spacing w:after="0" w:line="240" w:lineRule="auto"/>
                  <w:jc w:val="center"/>
                </w:pPr>
              </w:pPrChange>
            </w:pPr>
          </w:p>
        </w:tc>
        <w:tc>
          <w:tcPr>
            <w:tcW w:w="1560" w:type="dxa"/>
            <w:tcBorders>
              <w:top w:val="nil"/>
              <w:left w:val="nil"/>
              <w:bottom w:val="nil"/>
              <w:right w:val="single" w:sz="8" w:space="0" w:color="auto"/>
            </w:tcBorders>
            <w:shd w:val="clear" w:color="auto" w:fill="auto"/>
            <w:noWrap/>
            <w:vAlign w:val="bottom"/>
            <w:hideMark/>
          </w:tcPr>
          <w:p w14:paraId="4949ADCE" w14:textId="42A7D00E" w:rsidR="007A6D47" w:rsidRPr="00C44004" w:rsidDel="00CB6B19" w:rsidRDefault="007A6D47">
            <w:pPr>
              <w:rPr>
                <w:del w:id="7261" w:author="Lane, Stefanie" w:date="2023-09-27T17:47:00Z"/>
                <w:rFonts w:ascii="Calibri" w:eastAsia="Times New Roman" w:hAnsi="Calibri" w:cs="Calibri"/>
                <w:color w:val="000000"/>
              </w:rPr>
              <w:pPrChange w:id="7262" w:author="Lane, Stefanie" w:date="2023-09-27T17:47:00Z">
                <w:pPr>
                  <w:spacing w:after="0" w:line="240" w:lineRule="auto"/>
                  <w:jc w:val="center"/>
                </w:pPr>
              </w:pPrChange>
            </w:pPr>
            <w:del w:id="7263" w:author="Lane, Stefanie" w:date="2023-09-27T17:47:00Z">
              <w:r w:rsidRPr="00C44004" w:rsidDel="00CB6B19">
                <w:rPr>
                  <w:rFonts w:ascii="Calibri" w:eastAsia="Times New Roman" w:hAnsi="Calibri" w:cs="Calibri"/>
                  <w:color w:val="000000"/>
                </w:rPr>
                <w:delText> </w:delText>
              </w:r>
            </w:del>
          </w:p>
        </w:tc>
      </w:tr>
      <w:tr w:rsidR="007A6D47" w:rsidRPr="00C44004" w:rsidDel="00CB6B19" w14:paraId="45F0C8E0" w14:textId="11D7DBB0" w:rsidTr="00D143A8">
        <w:trPr>
          <w:trHeight w:val="290"/>
          <w:del w:id="7264" w:author="Lane, Stefanie" w:date="2023-09-27T17:47:00Z"/>
        </w:trPr>
        <w:tc>
          <w:tcPr>
            <w:tcW w:w="1311" w:type="dxa"/>
            <w:vMerge/>
            <w:tcBorders>
              <w:top w:val="nil"/>
              <w:left w:val="single" w:sz="8" w:space="0" w:color="auto"/>
              <w:bottom w:val="single" w:sz="8" w:space="0" w:color="000000"/>
              <w:right w:val="nil"/>
            </w:tcBorders>
            <w:vAlign w:val="center"/>
            <w:hideMark/>
          </w:tcPr>
          <w:p w14:paraId="79F02B42" w14:textId="10EB1AA3" w:rsidR="007A6D47" w:rsidRPr="00C44004" w:rsidDel="00CB6B19" w:rsidRDefault="007A6D47">
            <w:pPr>
              <w:rPr>
                <w:del w:id="7265" w:author="Lane, Stefanie" w:date="2023-09-27T17:47:00Z"/>
                <w:rFonts w:ascii="Calibri" w:eastAsia="Times New Roman" w:hAnsi="Calibri" w:cs="Calibri"/>
                <w:color w:val="000000"/>
              </w:rPr>
              <w:pPrChange w:id="726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0DB87A7E" w14:textId="26699324" w:rsidR="007A6D47" w:rsidRPr="00C44004" w:rsidDel="00CB6B19" w:rsidRDefault="007A6D47">
            <w:pPr>
              <w:rPr>
                <w:del w:id="7267" w:author="Lane, Stefanie" w:date="2023-09-27T17:47:00Z"/>
                <w:rFonts w:ascii="Calibri" w:eastAsia="Times New Roman" w:hAnsi="Calibri" w:cs="Calibri"/>
                <w:color w:val="000000"/>
              </w:rPr>
              <w:pPrChange w:id="7268" w:author="Lane, Stefanie" w:date="2023-09-27T17:47:00Z">
                <w:pPr>
                  <w:spacing w:after="0" w:line="240" w:lineRule="auto"/>
                </w:pPr>
              </w:pPrChange>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6CBAE230" w:rsidR="007A6D47" w:rsidRPr="00C44004" w:rsidDel="00CB6B19" w:rsidRDefault="007A6D47">
            <w:pPr>
              <w:rPr>
                <w:del w:id="7269" w:author="Lane, Stefanie" w:date="2023-09-27T17:47:00Z"/>
                <w:rFonts w:ascii="Calibri" w:eastAsia="Times New Roman" w:hAnsi="Calibri" w:cs="Calibri"/>
                <w:i/>
                <w:iCs/>
                <w:color w:val="000000"/>
              </w:rPr>
              <w:pPrChange w:id="7270" w:author="Lane, Stefanie" w:date="2023-09-27T17:47:00Z">
                <w:pPr>
                  <w:spacing w:after="0" w:line="240" w:lineRule="auto"/>
                </w:pPr>
              </w:pPrChange>
            </w:pPr>
            <w:del w:id="7271" w:author="Lane, Stefanie" w:date="2023-09-27T17:47:00Z">
              <w:r w:rsidRPr="00C44004" w:rsidDel="00CB6B19">
                <w:rPr>
                  <w:rFonts w:ascii="Calibri" w:eastAsia="Times New Roman" w:hAnsi="Calibri" w:cs="Calibri"/>
                  <w:i/>
                  <w:iCs/>
                  <w:color w:val="000000"/>
                </w:rPr>
                <w:delText>Lysichiton americanum</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64EF5490" w:rsidR="007A6D47" w:rsidRPr="00C44004" w:rsidDel="00CB6B19" w:rsidRDefault="007A6D47">
            <w:pPr>
              <w:rPr>
                <w:del w:id="7272" w:author="Lane, Stefanie" w:date="2023-09-27T17:47:00Z"/>
                <w:rFonts w:ascii="Calibri" w:eastAsia="Times New Roman" w:hAnsi="Calibri" w:cs="Calibri"/>
                <w:color w:val="000000"/>
              </w:rPr>
              <w:pPrChange w:id="7273" w:author="Lane, Stefanie" w:date="2023-09-27T17:47:00Z">
                <w:pPr>
                  <w:spacing w:after="0" w:line="240" w:lineRule="auto"/>
                  <w:jc w:val="center"/>
                </w:pPr>
              </w:pPrChange>
            </w:pPr>
            <w:del w:id="7274" w:author="Lane, Stefanie" w:date="2023-09-27T17:47:00Z">
              <w:r w:rsidRPr="00C44004" w:rsidDel="00CB6B19">
                <w:rPr>
                  <w:rFonts w:ascii="Calibri" w:eastAsia="Times New Roman" w:hAnsi="Calibri" w:cs="Calibri"/>
                  <w:color w:val="000000"/>
                </w:rPr>
                <w:delText> </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3450803D" w:rsidR="007A6D47" w:rsidRPr="00C44004" w:rsidDel="00CB6B19" w:rsidRDefault="007A6D47">
            <w:pPr>
              <w:rPr>
                <w:del w:id="7275" w:author="Lane, Stefanie" w:date="2023-09-27T17:47:00Z"/>
                <w:rFonts w:ascii="Calibri" w:eastAsia="Times New Roman" w:hAnsi="Calibri" w:cs="Calibri"/>
                <w:color w:val="000000"/>
              </w:rPr>
              <w:pPrChange w:id="7276" w:author="Lane, Stefanie" w:date="2023-09-27T17:47:00Z">
                <w:pPr>
                  <w:spacing w:after="0" w:line="240" w:lineRule="auto"/>
                  <w:jc w:val="center"/>
                </w:pPr>
              </w:pPrChange>
            </w:pPr>
            <w:del w:id="7277" w:author="Lane, Stefanie" w:date="2023-09-27T17:47:00Z">
              <w:r w:rsidRPr="00C44004" w:rsidDel="00CB6B19">
                <w:rPr>
                  <w:rFonts w:ascii="Calibri" w:eastAsia="Times New Roman" w:hAnsi="Calibri" w:cs="Calibri"/>
                  <w:color w:val="000000"/>
                </w:rPr>
                <w:delText>&lt; 0.1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382D6F44" w:rsidR="007A6D47" w:rsidRPr="00C44004" w:rsidDel="00CB6B19" w:rsidRDefault="007A6D47">
            <w:pPr>
              <w:rPr>
                <w:del w:id="7278" w:author="Lane, Stefanie" w:date="2023-09-27T17:47:00Z"/>
                <w:rFonts w:ascii="Calibri" w:eastAsia="Times New Roman" w:hAnsi="Calibri" w:cs="Calibri"/>
                <w:color w:val="000000"/>
              </w:rPr>
              <w:pPrChange w:id="7279" w:author="Lane, Stefanie" w:date="2023-09-27T17:47:00Z">
                <w:pPr>
                  <w:spacing w:after="0" w:line="240" w:lineRule="auto"/>
                  <w:jc w:val="center"/>
                </w:pPr>
              </w:pPrChange>
            </w:pPr>
            <w:del w:id="7280" w:author="Lane, Stefanie" w:date="2023-09-27T17:47:00Z">
              <w:r w:rsidRPr="00C44004" w:rsidDel="00CB6B19">
                <w:rPr>
                  <w:rFonts w:ascii="Calibri" w:eastAsia="Times New Roman" w:hAnsi="Calibri" w:cs="Calibri"/>
                  <w:color w:val="000000"/>
                </w:rPr>
                <w:delText> </w:delText>
              </w:r>
            </w:del>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55A40EC7" w:rsidR="007A6D47" w:rsidRPr="00C44004" w:rsidDel="00CB6B19" w:rsidRDefault="007A6D47">
            <w:pPr>
              <w:rPr>
                <w:del w:id="7281" w:author="Lane, Stefanie" w:date="2023-09-27T17:47:00Z"/>
                <w:rFonts w:ascii="Calibri" w:eastAsia="Times New Roman" w:hAnsi="Calibri" w:cs="Calibri"/>
                <w:color w:val="000000"/>
              </w:rPr>
              <w:pPrChange w:id="7282" w:author="Lane, Stefanie" w:date="2023-09-27T17:47:00Z">
                <w:pPr>
                  <w:spacing w:after="0" w:line="240" w:lineRule="auto"/>
                  <w:jc w:val="center"/>
                </w:pPr>
              </w:pPrChange>
            </w:pPr>
            <w:del w:id="7283" w:author="Lane, Stefanie" w:date="2023-09-27T17:47:00Z">
              <w:r w:rsidRPr="00C44004" w:rsidDel="00CB6B19">
                <w:rPr>
                  <w:rFonts w:ascii="Calibri" w:eastAsia="Times New Roman" w:hAnsi="Calibri" w:cs="Calibri"/>
                  <w:color w:val="000000"/>
                </w:rPr>
                <w:delText> </w:delText>
              </w:r>
            </w:del>
          </w:p>
        </w:tc>
      </w:tr>
      <w:tr w:rsidR="007A6D47" w:rsidRPr="00C44004" w:rsidDel="00CB6B19" w14:paraId="12344138" w14:textId="23E61CA9" w:rsidTr="00D143A8">
        <w:trPr>
          <w:trHeight w:val="300"/>
          <w:del w:id="7284" w:author="Lane, Stefanie" w:date="2023-09-27T17:47:00Z"/>
        </w:trPr>
        <w:tc>
          <w:tcPr>
            <w:tcW w:w="1311" w:type="dxa"/>
            <w:vMerge/>
            <w:tcBorders>
              <w:top w:val="nil"/>
              <w:left w:val="single" w:sz="8" w:space="0" w:color="auto"/>
              <w:bottom w:val="single" w:sz="8" w:space="0" w:color="000000"/>
              <w:right w:val="nil"/>
            </w:tcBorders>
            <w:vAlign w:val="center"/>
            <w:hideMark/>
          </w:tcPr>
          <w:p w14:paraId="415709EC" w14:textId="211397ED" w:rsidR="007A6D47" w:rsidRPr="00C44004" w:rsidDel="00CB6B19" w:rsidRDefault="007A6D47">
            <w:pPr>
              <w:rPr>
                <w:del w:id="7285" w:author="Lane, Stefanie" w:date="2023-09-27T17:47:00Z"/>
                <w:rFonts w:ascii="Calibri" w:eastAsia="Times New Roman" w:hAnsi="Calibri" w:cs="Calibri"/>
                <w:color w:val="000000"/>
              </w:rPr>
              <w:pPrChange w:id="7286" w:author="Lane, Stefanie" w:date="2023-09-27T17:47:00Z">
                <w:pPr>
                  <w:spacing w:after="0" w:line="240" w:lineRule="auto"/>
                </w:pPr>
              </w:pPrChange>
            </w:pPr>
          </w:p>
        </w:tc>
        <w:tc>
          <w:tcPr>
            <w:tcW w:w="1279" w:type="dxa"/>
            <w:vMerge/>
            <w:tcBorders>
              <w:top w:val="nil"/>
              <w:left w:val="single" w:sz="8" w:space="0" w:color="auto"/>
              <w:bottom w:val="single" w:sz="8" w:space="0" w:color="000000"/>
              <w:right w:val="nil"/>
            </w:tcBorders>
            <w:vAlign w:val="center"/>
            <w:hideMark/>
          </w:tcPr>
          <w:p w14:paraId="432486B0" w14:textId="07B8204A" w:rsidR="007A6D47" w:rsidRPr="00C44004" w:rsidDel="00CB6B19" w:rsidRDefault="007A6D47">
            <w:pPr>
              <w:rPr>
                <w:del w:id="7287" w:author="Lane, Stefanie" w:date="2023-09-27T17:47:00Z"/>
                <w:rFonts w:ascii="Calibri" w:eastAsia="Times New Roman" w:hAnsi="Calibri" w:cs="Calibri"/>
                <w:color w:val="000000"/>
              </w:rPr>
              <w:pPrChange w:id="7288" w:author="Lane, Stefanie" w:date="2023-09-27T17:47:00Z">
                <w:pPr>
                  <w:spacing w:after="0" w:line="240" w:lineRule="auto"/>
                </w:pPr>
              </w:pPrChange>
            </w:pPr>
          </w:p>
        </w:tc>
        <w:tc>
          <w:tcPr>
            <w:tcW w:w="3320" w:type="dxa"/>
            <w:tcBorders>
              <w:top w:val="nil"/>
              <w:left w:val="nil"/>
              <w:bottom w:val="single" w:sz="8" w:space="0" w:color="auto"/>
              <w:right w:val="nil"/>
            </w:tcBorders>
            <w:shd w:val="clear" w:color="auto" w:fill="auto"/>
            <w:noWrap/>
            <w:vAlign w:val="bottom"/>
            <w:hideMark/>
          </w:tcPr>
          <w:p w14:paraId="6B4FF39D" w14:textId="5A145B48" w:rsidR="007A6D47" w:rsidRPr="00C44004" w:rsidDel="00CB6B19" w:rsidRDefault="007A6D47">
            <w:pPr>
              <w:rPr>
                <w:del w:id="7289" w:author="Lane, Stefanie" w:date="2023-09-27T17:47:00Z"/>
                <w:rFonts w:ascii="Calibri" w:eastAsia="Times New Roman" w:hAnsi="Calibri" w:cs="Calibri"/>
                <w:i/>
                <w:iCs/>
                <w:color w:val="000000"/>
              </w:rPr>
              <w:pPrChange w:id="7290" w:author="Lane, Stefanie" w:date="2023-09-27T17:47:00Z">
                <w:pPr>
                  <w:spacing w:after="0" w:line="240" w:lineRule="auto"/>
                </w:pPr>
              </w:pPrChange>
            </w:pPr>
            <w:del w:id="7291" w:author="Lane, Stefanie" w:date="2023-09-27T17:47:00Z">
              <w:r w:rsidRPr="00C44004" w:rsidDel="00CB6B19">
                <w:rPr>
                  <w:rFonts w:ascii="Calibri" w:eastAsia="Times New Roman" w:hAnsi="Calibri" w:cs="Calibri"/>
                  <w:i/>
                  <w:iCs/>
                  <w:color w:val="000000"/>
                </w:rPr>
                <w:delText>Salix sitchensis</w:delText>
              </w:r>
            </w:del>
          </w:p>
        </w:tc>
        <w:tc>
          <w:tcPr>
            <w:tcW w:w="960" w:type="dxa"/>
            <w:tcBorders>
              <w:top w:val="nil"/>
              <w:left w:val="nil"/>
              <w:bottom w:val="single" w:sz="8" w:space="0" w:color="auto"/>
              <w:right w:val="nil"/>
            </w:tcBorders>
            <w:shd w:val="clear" w:color="auto" w:fill="auto"/>
            <w:noWrap/>
            <w:vAlign w:val="bottom"/>
            <w:hideMark/>
          </w:tcPr>
          <w:p w14:paraId="7541BA87" w14:textId="1DEE923D" w:rsidR="007A6D47" w:rsidRPr="00C44004" w:rsidDel="00CB6B19" w:rsidRDefault="007A6D47">
            <w:pPr>
              <w:rPr>
                <w:del w:id="7292" w:author="Lane, Stefanie" w:date="2023-09-27T17:47:00Z"/>
                <w:rFonts w:ascii="Calibri" w:eastAsia="Times New Roman" w:hAnsi="Calibri" w:cs="Calibri"/>
                <w:color w:val="000000"/>
              </w:rPr>
              <w:pPrChange w:id="7293" w:author="Lane, Stefanie" w:date="2023-09-27T17:47:00Z">
                <w:pPr>
                  <w:spacing w:after="0" w:line="240" w:lineRule="auto"/>
                  <w:jc w:val="center"/>
                </w:pPr>
              </w:pPrChange>
            </w:pPr>
            <w:del w:id="7294" w:author="Lane, Stefanie" w:date="2023-09-27T17:47:00Z">
              <w:r w:rsidRPr="00C44004" w:rsidDel="00CB6B19">
                <w:rPr>
                  <w:rFonts w:ascii="Calibri" w:eastAsia="Times New Roman" w:hAnsi="Calibri" w:cs="Calibri"/>
                  <w:color w:val="000000"/>
                </w:rPr>
                <w:delText> </w:delText>
              </w:r>
            </w:del>
          </w:p>
        </w:tc>
        <w:tc>
          <w:tcPr>
            <w:tcW w:w="960" w:type="dxa"/>
            <w:tcBorders>
              <w:top w:val="nil"/>
              <w:left w:val="nil"/>
              <w:bottom w:val="single" w:sz="8" w:space="0" w:color="auto"/>
              <w:right w:val="nil"/>
            </w:tcBorders>
            <w:shd w:val="clear" w:color="auto" w:fill="auto"/>
            <w:noWrap/>
            <w:vAlign w:val="bottom"/>
            <w:hideMark/>
          </w:tcPr>
          <w:p w14:paraId="759DCDD7" w14:textId="4218A4DE" w:rsidR="007A6D47" w:rsidRPr="00C44004" w:rsidDel="00CB6B19" w:rsidRDefault="007A6D47">
            <w:pPr>
              <w:rPr>
                <w:del w:id="7295" w:author="Lane, Stefanie" w:date="2023-09-27T17:47:00Z"/>
                <w:rFonts w:ascii="Calibri" w:eastAsia="Times New Roman" w:hAnsi="Calibri" w:cs="Calibri"/>
                <w:color w:val="000000"/>
              </w:rPr>
              <w:pPrChange w:id="7296" w:author="Lane, Stefanie" w:date="2023-09-27T17:47:00Z">
                <w:pPr>
                  <w:spacing w:after="0" w:line="240" w:lineRule="auto"/>
                  <w:jc w:val="center"/>
                </w:pPr>
              </w:pPrChange>
            </w:pPr>
            <w:del w:id="7297" w:author="Lane, Stefanie" w:date="2023-09-27T17:47:00Z">
              <w:r w:rsidRPr="00C44004" w:rsidDel="00CB6B19">
                <w:rPr>
                  <w:rFonts w:ascii="Calibri" w:eastAsia="Times New Roman" w:hAnsi="Calibri" w:cs="Calibri"/>
                  <w:color w:val="000000"/>
                </w:rPr>
                <w:delText>0.1</w:delText>
              </w:r>
            </w:del>
          </w:p>
        </w:tc>
        <w:tc>
          <w:tcPr>
            <w:tcW w:w="960" w:type="dxa"/>
            <w:tcBorders>
              <w:top w:val="nil"/>
              <w:left w:val="nil"/>
              <w:bottom w:val="single" w:sz="8" w:space="0" w:color="auto"/>
              <w:right w:val="nil"/>
            </w:tcBorders>
            <w:shd w:val="clear" w:color="auto" w:fill="auto"/>
            <w:noWrap/>
            <w:vAlign w:val="bottom"/>
            <w:hideMark/>
          </w:tcPr>
          <w:p w14:paraId="41EEBA99" w14:textId="44FDBFE0" w:rsidR="007A6D47" w:rsidRPr="00C44004" w:rsidDel="00CB6B19" w:rsidRDefault="007A6D47">
            <w:pPr>
              <w:rPr>
                <w:del w:id="7298" w:author="Lane, Stefanie" w:date="2023-09-27T17:47:00Z"/>
                <w:rFonts w:ascii="Calibri" w:eastAsia="Times New Roman" w:hAnsi="Calibri" w:cs="Calibri"/>
                <w:color w:val="000000"/>
              </w:rPr>
              <w:pPrChange w:id="7299" w:author="Lane, Stefanie" w:date="2023-09-27T17:47:00Z">
                <w:pPr>
                  <w:spacing w:after="0" w:line="240" w:lineRule="auto"/>
                  <w:jc w:val="center"/>
                </w:pPr>
              </w:pPrChange>
            </w:pPr>
            <w:del w:id="7300" w:author="Lane, Stefanie" w:date="2023-09-27T17:47:00Z">
              <w:r w:rsidRPr="00C44004" w:rsidDel="00CB6B19">
                <w:rPr>
                  <w:rFonts w:ascii="Calibri" w:eastAsia="Times New Roman" w:hAnsi="Calibri" w:cs="Calibri"/>
                  <w:color w:val="000000"/>
                </w:rPr>
                <w:delText> </w:delText>
              </w:r>
            </w:del>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62C11240" w:rsidR="007A6D47" w:rsidRPr="00C44004" w:rsidDel="00CB6B19" w:rsidRDefault="007A6D47">
            <w:pPr>
              <w:rPr>
                <w:del w:id="7301" w:author="Lane, Stefanie" w:date="2023-09-27T17:47:00Z"/>
                <w:rFonts w:ascii="Calibri" w:eastAsia="Times New Roman" w:hAnsi="Calibri" w:cs="Calibri"/>
                <w:color w:val="000000"/>
              </w:rPr>
              <w:pPrChange w:id="7302" w:author="Lane, Stefanie" w:date="2023-09-27T17:47:00Z">
                <w:pPr>
                  <w:spacing w:after="0" w:line="240" w:lineRule="auto"/>
                  <w:jc w:val="center"/>
                </w:pPr>
              </w:pPrChange>
            </w:pPr>
            <w:del w:id="7303" w:author="Lane, Stefanie" w:date="2023-09-27T17:47:00Z">
              <w:r w:rsidRPr="00C44004" w:rsidDel="00CB6B19">
                <w:rPr>
                  <w:rFonts w:ascii="Calibri" w:eastAsia="Times New Roman" w:hAnsi="Calibri" w:cs="Calibri"/>
                  <w:color w:val="000000"/>
                </w:rPr>
                <w:delText> </w:delText>
              </w:r>
            </w:del>
          </w:p>
        </w:tc>
      </w:tr>
    </w:tbl>
    <w:p w14:paraId="3055533F" w14:textId="77777777" w:rsidR="00B12739" w:rsidRDefault="00B12739" w:rsidP="00B12739">
      <w:pPr>
        <w:rPr>
          <w:ins w:id="7304" w:author="Lane, Stefanie" w:date="2023-09-27T17:48:00Z"/>
        </w:rPr>
      </w:pPr>
    </w:p>
    <w:tbl>
      <w:tblPr>
        <w:tblW w:w="9639" w:type="dxa"/>
        <w:tblLook w:val="04A0" w:firstRow="1" w:lastRow="0" w:firstColumn="1" w:lastColumn="0" w:noHBand="0" w:noVBand="1"/>
      </w:tblPr>
      <w:tblGrid>
        <w:gridCol w:w="1298"/>
        <w:gridCol w:w="133"/>
        <w:gridCol w:w="945"/>
        <w:gridCol w:w="3365"/>
        <w:gridCol w:w="734"/>
        <w:gridCol w:w="734"/>
        <w:gridCol w:w="734"/>
        <w:gridCol w:w="1696"/>
      </w:tblGrid>
      <w:tr w:rsidR="00B12739" w:rsidRPr="00AC2066" w14:paraId="4F6F3FA7" w14:textId="77777777" w:rsidTr="008205BD">
        <w:trPr>
          <w:trHeight w:val="588"/>
          <w:tblHeader/>
          <w:ins w:id="7305" w:author="Lane, Stefanie" w:date="2023-09-27T17:48:00Z"/>
        </w:trPr>
        <w:tc>
          <w:tcPr>
            <w:tcW w:w="1431" w:type="dxa"/>
            <w:gridSpan w:val="2"/>
            <w:tcBorders>
              <w:top w:val="single" w:sz="4" w:space="0" w:color="auto"/>
              <w:left w:val="nil"/>
              <w:bottom w:val="single" w:sz="8" w:space="0" w:color="auto"/>
              <w:right w:val="nil"/>
            </w:tcBorders>
            <w:shd w:val="clear" w:color="auto" w:fill="auto"/>
            <w:noWrap/>
            <w:vAlign w:val="center"/>
            <w:hideMark/>
          </w:tcPr>
          <w:p w14:paraId="5467557A" w14:textId="77777777" w:rsidR="00B12739" w:rsidRPr="00AC2066" w:rsidRDefault="00B12739" w:rsidP="008205BD">
            <w:pPr>
              <w:spacing w:after="0" w:line="240" w:lineRule="auto"/>
              <w:jc w:val="center"/>
              <w:rPr>
                <w:ins w:id="7306" w:author="Lane, Stefanie" w:date="2023-09-27T17:48:00Z"/>
                <w:rFonts w:ascii="Calibri" w:eastAsia="Times New Roman" w:hAnsi="Calibri" w:cs="Calibri"/>
                <w:b/>
                <w:bCs/>
                <w:color w:val="000000"/>
                <w:lang w:eastAsia="en-CA"/>
              </w:rPr>
            </w:pPr>
            <w:ins w:id="7307" w:author="Lane, Stefanie" w:date="2023-09-27T17:48:00Z">
              <w:r w:rsidRPr="00AC2066">
                <w:rPr>
                  <w:rFonts w:ascii="Calibri" w:eastAsia="Times New Roman" w:hAnsi="Calibri" w:cs="Calibri"/>
                  <w:b/>
                  <w:bCs/>
                  <w:color w:val="000000"/>
                  <w:lang w:eastAsia="en-CA"/>
                </w:rPr>
                <w:t>Assemblage</w:t>
              </w:r>
            </w:ins>
          </w:p>
        </w:tc>
        <w:tc>
          <w:tcPr>
            <w:tcW w:w="945" w:type="dxa"/>
            <w:tcBorders>
              <w:top w:val="single" w:sz="4" w:space="0" w:color="auto"/>
              <w:left w:val="nil"/>
              <w:bottom w:val="single" w:sz="8" w:space="0" w:color="auto"/>
              <w:right w:val="nil"/>
            </w:tcBorders>
            <w:shd w:val="clear" w:color="auto" w:fill="auto"/>
            <w:noWrap/>
            <w:vAlign w:val="center"/>
            <w:hideMark/>
          </w:tcPr>
          <w:p w14:paraId="1B470F00" w14:textId="77777777" w:rsidR="00B12739" w:rsidRPr="00AC2066" w:rsidRDefault="00B12739" w:rsidP="008205BD">
            <w:pPr>
              <w:spacing w:after="0" w:line="240" w:lineRule="auto"/>
              <w:jc w:val="center"/>
              <w:rPr>
                <w:ins w:id="7308" w:author="Lane, Stefanie" w:date="2023-09-27T17:48:00Z"/>
                <w:rFonts w:ascii="Calibri" w:eastAsia="Times New Roman" w:hAnsi="Calibri" w:cs="Calibri"/>
                <w:b/>
                <w:bCs/>
                <w:color w:val="000000"/>
                <w:lang w:eastAsia="en-CA"/>
              </w:rPr>
            </w:pPr>
            <w:ins w:id="7309" w:author="Lane, Stefanie" w:date="2023-09-27T17:48:00Z">
              <w:r w:rsidRPr="00AC2066">
                <w:rPr>
                  <w:rFonts w:ascii="Calibri" w:eastAsia="Times New Roman" w:hAnsi="Calibri" w:cs="Calibri"/>
                  <w:b/>
                  <w:bCs/>
                  <w:color w:val="000000"/>
                  <w:lang w:eastAsia="en-CA"/>
                </w:rPr>
                <w:t>Status</w:t>
              </w:r>
            </w:ins>
          </w:p>
        </w:tc>
        <w:tc>
          <w:tcPr>
            <w:tcW w:w="3365" w:type="dxa"/>
            <w:tcBorders>
              <w:top w:val="single" w:sz="4" w:space="0" w:color="auto"/>
              <w:left w:val="nil"/>
              <w:bottom w:val="single" w:sz="8" w:space="0" w:color="auto"/>
              <w:right w:val="nil"/>
            </w:tcBorders>
            <w:shd w:val="clear" w:color="auto" w:fill="auto"/>
            <w:noWrap/>
            <w:vAlign w:val="center"/>
            <w:hideMark/>
          </w:tcPr>
          <w:p w14:paraId="10173923" w14:textId="77777777" w:rsidR="00B12739" w:rsidRPr="00AC2066" w:rsidRDefault="00B12739" w:rsidP="008205BD">
            <w:pPr>
              <w:spacing w:after="0" w:line="240" w:lineRule="auto"/>
              <w:jc w:val="center"/>
              <w:rPr>
                <w:ins w:id="7310" w:author="Lane, Stefanie" w:date="2023-09-27T17:48:00Z"/>
                <w:rFonts w:ascii="Calibri" w:eastAsia="Times New Roman" w:hAnsi="Calibri" w:cs="Calibri"/>
                <w:b/>
                <w:bCs/>
                <w:color w:val="000000"/>
                <w:lang w:eastAsia="en-CA"/>
              </w:rPr>
            </w:pPr>
            <w:ins w:id="7311" w:author="Lane, Stefanie" w:date="2023-09-27T17:48:00Z">
              <w:r w:rsidRPr="00AC2066">
                <w:rPr>
                  <w:rFonts w:ascii="Calibri" w:eastAsia="Times New Roman" w:hAnsi="Calibri" w:cs="Calibri"/>
                  <w:b/>
                  <w:bCs/>
                  <w:color w:val="000000"/>
                  <w:lang w:eastAsia="en-CA"/>
                </w:rPr>
                <w:t>Species</w:t>
              </w:r>
            </w:ins>
          </w:p>
        </w:tc>
        <w:tc>
          <w:tcPr>
            <w:tcW w:w="734" w:type="dxa"/>
            <w:tcBorders>
              <w:top w:val="single" w:sz="4" w:space="0" w:color="auto"/>
              <w:left w:val="nil"/>
              <w:bottom w:val="single" w:sz="8" w:space="0" w:color="auto"/>
              <w:right w:val="nil"/>
            </w:tcBorders>
            <w:shd w:val="clear" w:color="auto" w:fill="auto"/>
            <w:noWrap/>
            <w:vAlign w:val="center"/>
            <w:hideMark/>
          </w:tcPr>
          <w:p w14:paraId="65F7A7CA" w14:textId="77777777" w:rsidR="00B12739" w:rsidRPr="00AC2066" w:rsidRDefault="00B12739" w:rsidP="008205BD">
            <w:pPr>
              <w:spacing w:after="0" w:line="240" w:lineRule="auto"/>
              <w:jc w:val="center"/>
              <w:rPr>
                <w:ins w:id="7312" w:author="Lane, Stefanie" w:date="2023-09-27T17:48:00Z"/>
                <w:rFonts w:ascii="Calibri" w:eastAsia="Times New Roman" w:hAnsi="Calibri" w:cs="Calibri"/>
                <w:b/>
                <w:bCs/>
                <w:color w:val="000000"/>
                <w:lang w:eastAsia="en-CA"/>
              </w:rPr>
            </w:pPr>
            <w:ins w:id="7313" w:author="Lane, Stefanie" w:date="2023-09-27T17:48:00Z">
              <w:r w:rsidRPr="00AC2066">
                <w:rPr>
                  <w:rFonts w:ascii="Calibri" w:eastAsia="Times New Roman" w:hAnsi="Calibri" w:cs="Calibri"/>
                  <w:b/>
                  <w:bCs/>
                  <w:color w:val="000000"/>
                  <w:lang w:eastAsia="en-CA"/>
                </w:rPr>
                <w:t>1979</w:t>
              </w:r>
            </w:ins>
          </w:p>
        </w:tc>
        <w:tc>
          <w:tcPr>
            <w:tcW w:w="734" w:type="dxa"/>
            <w:tcBorders>
              <w:top w:val="single" w:sz="4" w:space="0" w:color="auto"/>
              <w:left w:val="nil"/>
              <w:bottom w:val="single" w:sz="8" w:space="0" w:color="auto"/>
              <w:right w:val="nil"/>
            </w:tcBorders>
            <w:shd w:val="clear" w:color="auto" w:fill="auto"/>
            <w:noWrap/>
            <w:vAlign w:val="center"/>
            <w:hideMark/>
          </w:tcPr>
          <w:p w14:paraId="68ECD370" w14:textId="77777777" w:rsidR="00B12739" w:rsidRPr="00AC2066" w:rsidRDefault="00B12739" w:rsidP="008205BD">
            <w:pPr>
              <w:spacing w:after="0" w:line="240" w:lineRule="auto"/>
              <w:jc w:val="center"/>
              <w:rPr>
                <w:ins w:id="7314" w:author="Lane, Stefanie" w:date="2023-09-27T17:48:00Z"/>
                <w:rFonts w:ascii="Calibri" w:eastAsia="Times New Roman" w:hAnsi="Calibri" w:cs="Calibri"/>
                <w:b/>
                <w:bCs/>
                <w:color w:val="000000"/>
                <w:lang w:eastAsia="en-CA"/>
              </w:rPr>
            </w:pPr>
            <w:ins w:id="7315" w:author="Lane, Stefanie" w:date="2023-09-27T17:48:00Z">
              <w:r w:rsidRPr="00AC2066">
                <w:rPr>
                  <w:rFonts w:ascii="Calibri" w:eastAsia="Times New Roman" w:hAnsi="Calibri" w:cs="Calibri"/>
                  <w:b/>
                  <w:bCs/>
                  <w:color w:val="000000"/>
                  <w:lang w:eastAsia="en-CA"/>
                </w:rPr>
                <w:t>1999</w:t>
              </w:r>
            </w:ins>
          </w:p>
        </w:tc>
        <w:tc>
          <w:tcPr>
            <w:tcW w:w="734" w:type="dxa"/>
            <w:tcBorders>
              <w:top w:val="single" w:sz="4" w:space="0" w:color="auto"/>
              <w:left w:val="nil"/>
              <w:bottom w:val="single" w:sz="8" w:space="0" w:color="auto"/>
              <w:right w:val="nil"/>
            </w:tcBorders>
            <w:shd w:val="clear" w:color="auto" w:fill="auto"/>
            <w:noWrap/>
            <w:vAlign w:val="center"/>
            <w:hideMark/>
          </w:tcPr>
          <w:p w14:paraId="60784E78" w14:textId="77777777" w:rsidR="00B12739" w:rsidRPr="00AC2066" w:rsidRDefault="00B12739" w:rsidP="008205BD">
            <w:pPr>
              <w:spacing w:after="0" w:line="240" w:lineRule="auto"/>
              <w:jc w:val="center"/>
              <w:rPr>
                <w:ins w:id="7316" w:author="Lane, Stefanie" w:date="2023-09-27T17:48:00Z"/>
                <w:rFonts w:ascii="Calibri" w:eastAsia="Times New Roman" w:hAnsi="Calibri" w:cs="Calibri"/>
                <w:b/>
                <w:bCs/>
                <w:color w:val="000000"/>
                <w:lang w:eastAsia="en-CA"/>
              </w:rPr>
            </w:pPr>
            <w:ins w:id="7317" w:author="Lane, Stefanie" w:date="2023-09-27T17:48:00Z">
              <w:r w:rsidRPr="00AC2066">
                <w:rPr>
                  <w:rFonts w:ascii="Calibri" w:eastAsia="Times New Roman" w:hAnsi="Calibri" w:cs="Calibri"/>
                  <w:b/>
                  <w:bCs/>
                  <w:color w:val="000000"/>
                  <w:lang w:eastAsia="en-CA"/>
                </w:rPr>
                <w:t>2019</w:t>
              </w:r>
            </w:ins>
          </w:p>
        </w:tc>
        <w:tc>
          <w:tcPr>
            <w:tcW w:w="1696" w:type="dxa"/>
            <w:tcBorders>
              <w:top w:val="single" w:sz="4" w:space="0" w:color="auto"/>
              <w:left w:val="nil"/>
              <w:bottom w:val="single" w:sz="8" w:space="0" w:color="auto"/>
              <w:right w:val="nil"/>
            </w:tcBorders>
            <w:shd w:val="clear" w:color="auto" w:fill="auto"/>
            <w:vAlign w:val="center"/>
            <w:hideMark/>
          </w:tcPr>
          <w:p w14:paraId="0267492F" w14:textId="77777777" w:rsidR="00B12739" w:rsidRPr="00AC2066" w:rsidRDefault="00B12739" w:rsidP="008205BD">
            <w:pPr>
              <w:spacing w:after="0" w:line="240" w:lineRule="auto"/>
              <w:jc w:val="center"/>
              <w:rPr>
                <w:ins w:id="7318" w:author="Lane, Stefanie" w:date="2023-09-27T17:48:00Z"/>
                <w:rFonts w:ascii="Calibri" w:eastAsia="Times New Roman" w:hAnsi="Calibri" w:cs="Calibri"/>
                <w:b/>
                <w:bCs/>
                <w:color w:val="000000"/>
                <w:lang w:eastAsia="en-CA"/>
              </w:rPr>
            </w:pPr>
            <w:ins w:id="7319" w:author="Lane, Stefanie" w:date="2023-09-27T17:48:00Z">
              <w:r w:rsidRPr="00AC2066">
                <w:rPr>
                  <w:rFonts w:ascii="Calibri" w:eastAsia="Times New Roman" w:hAnsi="Calibri" w:cs="Calibri"/>
                  <w:b/>
                  <w:bCs/>
                  <w:color w:val="000000"/>
                  <w:lang w:eastAsia="en-CA"/>
                </w:rPr>
                <w:t>Overall Change (1979-2019)</w:t>
              </w:r>
            </w:ins>
          </w:p>
        </w:tc>
      </w:tr>
      <w:tr w:rsidR="00B12739" w:rsidRPr="00AC2066" w14:paraId="00A49A71" w14:textId="77777777" w:rsidTr="008205BD">
        <w:trPr>
          <w:trHeight w:val="288"/>
          <w:ins w:id="7320" w:author="Lane, Stefanie" w:date="2023-09-27T17:48:00Z"/>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9E9D09E" w14:textId="77777777" w:rsidR="00B12739" w:rsidRPr="00AC2066" w:rsidRDefault="00B12739" w:rsidP="008205BD">
            <w:pPr>
              <w:spacing w:after="0" w:line="240" w:lineRule="auto"/>
              <w:jc w:val="center"/>
              <w:rPr>
                <w:ins w:id="7321" w:author="Lane, Stefanie" w:date="2023-09-27T17:48:00Z"/>
                <w:rFonts w:ascii="Calibri" w:eastAsia="Times New Roman" w:hAnsi="Calibri" w:cs="Calibri"/>
                <w:color w:val="000000"/>
                <w:lang w:eastAsia="en-CA"/>
              </w:rPr>
            </w:pPr>
            <w:ins w:id="7322" w:author="Lane, Stefanie" w:date="2023-09-27T17:48:00Z">
              <w:r w:rsidRPr="00AC2066">
                <w:rPr>
                  <w:rFonts w:ascii="Calibri" w:eastAsia="Times New Roman" w:hAnsi="Calibri" w:cs="Calibri"/>
                  <w:color w:val="000000"/>
                  <w:lang w:eastAsia="en-CA"/>
                </w:rPr>
                <w:t>Bogbean</w:t>
              </w:r>
            </w:ins>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19F54446" w14:textId="77777777" w:rsidR="00B12739" w:rsidRPr="00AC2066" w:rsidRDefault="00B12739" w:rsidP="008205BD">
            <w:pPr>
              <w:spacing w:after="0" w:line="240" w:lineRule="auto"/>
              <w:jc w:val="center"/>
              <w:rPr>
                <w:ins w:id="7323" w:author="Lane, Stefanie" w:date="2023-09-27T17:48:00Z"/>
                <w:rFonts w:ascii="Calibri" w:eastAsia="Times New Roman" w:hAnsi="Calibri" w:cs="Calibri"/>
                <w:color w:val="000000"/>
                <w:lang w:eastAsia="en-CA"/>
              </w:rPr>
            </w:pPr>
            <w:ins w:id="7324" w:author="Lane, Stefanie" w:date="2023-09-27T17:48:00Z">
              <w:r w:rsidRPr="00AC2066">
                <w:rPr>
                  <w:rFonts w:ascii="Calibri" w:eastAsia="Times New Roman" w:hAnsi="Calibri" w:cs="Calibri"/>
                  <w:color w:val="000000"/>
                  <w:lang w:eastAsia="en-CA"/>
                </w:rPr>
                <w:t>Non-native</w:t>
              </w:r>
            </w:ins>
          </w:p>
        </w:tc>
        <w:tc>
          <w:tcPr>
            <w:tcW w:w="3365" w:type="dxa"/>
            <w:tcBorders>
              <w:top w:val="nil"/>
              <w:left w:val="nil"/>
              <w:bottom w:val="nil"/>
              <w:right w:val="nil"/>
            </w:tcBorders>
            <w:shd w:val="clear" w:color="auto" w:fill="auto"/>
            <w:noWrap/>
            <w:vAlign w:val="bottom"/>
            <w:hideMark/>
          </w:tcPr>
          <w:p w14:paraId="7148E31B" w14:textId="77777777" w:rsidR="00B12739" w:rsidRPr="00AC2066" w:rsidRDefault="00B12739" w:rsidP="008205BD">
            <w:pPr>
              <w:spacing w:after="0" w:line="240" w:lineRule="auto"/>
              <w:rPr>
                <w:ins w:id="7325" w:author="Lane, Stefanie" w:date="2023-09-27T17:48:00Z"/>
                <w:rFonts w:ascii="Calibri" w:eastAsia="Times New Roman" w:hAnsi="Calibri" w:cs="Calibri"/>
                <w:i/>
                <w:iCs/>
                <w:color w:val="000000"/>
                <w:lang w:eastAsia="en-CA"/>
              </w:rPr>
            </w:pPr>
            <w:ins w:id="7326" w:author="Lane, Stefanie" w:date="2023-09-27T17:48:00Z">
              <w:r w:rsidRPr="00AC2066">
                <w:rPr>
                  <w:rFonts w:ascii="Calibri" w:eastAsia="Times New Roman" w:hAnsi="Calibri" w:cs="Calibri"/>
                  <w:i/>
                  <w:iCs/>
                  <w:color w:val="000000"/>
                  <w:lang w:eastAsia="en-CA"/>
                </w:rPr>
                <w:t>Alisma plantago aquatica</w:t>
              </w:r>
            </w:ins>
          </w:p>
        </w:tc>
        <w:tc>
          <w:tcPr>
            <w:tcW w:w="734" w:type="dxa"/>
            <w:tcBorders>
              <w:top w:val="nil"/>
              <w:left w:val="nil"/>
              <w:bottom w:val="nil"/>
              <w:right w:val="nil"/>
            </w:tcBorders>
            <w:shd w:val="clear" w:color="auto" w:fill="auto"/>
            <w:noWrap/>
            <w:vAlign w:val="bottom"/>
            <w:hideMark/>
          </w:tcPr>
          <w:p w14:paraId="143D6D0F" w14:textId="77777777" w:rsidR="00B12739" w:rsidRPr="00AC2066" w:rsidRDefault="00B12739" w:rsidP="008205BD">
            <w:pPr>
              <w:spacing w:after="0" w:line="240" w:lineRule="auto"/>
              <w:jc w:val="center"/>
              <w:rPr>
                <w:ins w:id="7327" w:author="Lane, Stefanie" w:date="2023-09-27T17:48:00Z"/>
                <w:rFonts w:ascii="Calibri" w:eastAsia="Times New Roman" w:hAnsi="Calibri" w:cs="Calibri"/>
                <w:color w:val="000000"/>
                <w:lang w:eastAsia="en-CA"/>
              </w:rPr>
            </w:pPr>
            <w:ins w:id="7328"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138DA1CF" w14:textId="77777777" w:rsidR="00B12739" w:rsidRPr="00AC2066" w:rsidRDefault="00B12739" w:rsidP="008205BD">
            <w:pPr>
              <w:spacing w:after="0" w:line="240" w:lineRule="auto"/>
              <w:jc w:val="center"/>
              <w:rPr>
                <w:ins w:id="7329" w:author="Lane, Stefanie" w:date="2023-09-27T17:48:00Z"/>
                <w:rFonts w:ascii="Calibri" w:eastAsia="Times New Roman" w:hAnsi="Calibri" w:cs="Calibri"/>
                <w:color w:val="000000"/>
                <w:lang w:eastAsia="en-CA"/>
              </w:rPr>
            </w:pPr>
            <w:ins w:id="733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B852F02" w14:textId="77777777" w:rsidR="00B12739" w:rsidRPr="00AC2066" w:rsidRDefault="00B12739" w:rsidP="008205BD">
            <w:pPr>
              <w:spacing w:after="0" w:line="240" w:lineRule="auto"/>
              <w:jc w:val="center"/>
              <w:rPr>
                <w:ins w:id="7331" w:author="Lane, Stefanie" w:date="2023-09-27T17:48:00Z"/>
                <w:rFonts w:ascii="Calibri" w:eastAsia="Times New Roman" w:hAnsi="Calibri" w:cs="Calibri"/>
                <w:color w:val="000000"/>
                <w:lang w:eastAsia="en-CA"/>
              </w:rPr>
            </w:pPr>
            <w:ins w:id="733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nil"/>
              <w:right w:val="single" w:sz="8" w:space="0" w:color="auto"/>
            </w:tcBorders>
            <w:shd w:val="clear" w:color="auto" w:fill="auto"/>
            <w:noWrap/>
            <w:vAlign w:val="bottom"/>
            <w:hideMark/>
          </w:tcPr>
          <w:p w14:paraId="7F692B07" w14:textId="77777777" w:rsidR="00B12739" w:rsidRPr="00AC2066" w:rsidRDefault="00B12739" w:rsidP="008205BD">
            <w:pPr>
              <w:spacing w:after="0" w:line="240" w:lineRule="auto"/>
              <w:jc w:val="center"/>
              <w:rPr>
                <w:ins w:id="7333" w:author="Lane, Stefanie" w:date="2023-09-27T17:48:00Z"/>
                <w:rFonts w:ascii="Calibri" w:eastAsia="Times New Roman" w:hAnsi="Calibri" w:cs="Calibri"/>
                <w:color w:val="000000"/>
                <w:lang w:eastAsia="en-CA"/>
              </w:rPr>
            </w:pPr>
            <w:ins w:id="7334" w:author="Lane, Stefanie" w:date="2023-09-27T17:48:00Z">
              <w:r w:rsidRPr="00AC2066">
                <w:rPr>
                  <w:rFonts w:ascii="Calibri" w:eastAsia="Times New Roman" w:hAnsi="Calibri" w:cs="Calibri"/>
                  <w:color w:val="000000"/>
                  <w:lang w:eastAsia="en-CA"/>
                </w:rPr>
                <w:t>lost</w:t>
              </w:r>
            </w:ins>
          </w:p>
        </w:tc>
      </w:tr>
      <w:tr w:rsidR="00B12739" w:rsidRPr="00AC2066" w14:paraId="663590EE" w14:textId="77777777" w:rsidTr="008205BD">
        <w:trPr>
          <w:trHeight w:val="288"/>
          <w:ins w:id="7335" w:author="Lane, Stefanie" w:date="2023-09-27T17:48:00Z"/>
        </w:trPr>
        <w:tc>
          <w:tcPr>
            <w:tcW w:w="1298" w:type="dxa"/>
            <w:vMerge/>
            <w:tcBorders>
              <w:top w:val="nil"/>
              <w:left w:val="single" w:sz="8" w:space="0" w:color="auto"/>
              <w:bottom w:val="single" w:sz="8" w:space="0" w:color="000000"/>
              <w:right w:val="nil"/>
            </w:tcBorders>
            <w:vAlign w:val="center"/>
            <w:hideMark/>
          </w:tcPr>
          <w:p w14:paraId="45C58DEF" w14:textId="77777777" w:rsidR="00B12739" w:rsidRPr="00AC2066" w:rsidRDefault="00B12739" w:rsidP="008205BD">
            <w:pPr>
              <w:spacing w:after="0" w:line="240" w:lineRule="auto"/>
              <w:rPr>
                <w:ins w:id="733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E2DC19" w14:textId="77777777" w:rsidR="00B12739" w:rsidRPr="00AC2066" w:rsidRDefault="00B12739" w:rsidP="008205BD">
            <w:pPr>
              <w:spacing w:after="0" w:line="240" w:lineRule="auto"/>
              <w:rPr>
                <w:ins w:id="733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227AF6" w14:textId="77777777" w:rsidR="00B12739" w:rsidRPr="00AC2066" w:rsidRDefault="00B12739" w:rsidP="008205BD">
            <w:pPr>
              <w:spacing w:after="0" w:line="240" w:lineRule="auto"/>
              <w:rPr>
                <w:ins w:id="7338" w:author="Lane, Stefanie" w:date="2023-09-27T17:48:00Z"/>
                <w:rFonts w:ascii="Calibri" w:eastAsia="Times New Roman" w:hAnsi="Calibri" w:cs="Calibri"/>
                <w:i/>
                <w:iCs/>
                <w:color w:val="000000"/>
                <w:lang w:eastAsia="en-CA"/>
              </w:rPr>
            </w:pPr>
            <w:ins w:id="7339" w:author="Lane, Stefanie" w:date="2023-09-27T17:48:00Z">
              <w:r w:rsidRPr="00AC2066">
                <w:rPr>
                  <w:rFonts w:ascii="Calibri" w:eastAsia="Times New Roman" w:hAnsi="Calibri" w:cs="Calibri"/>
                  <w:i/>
                  <w:iCs/>
                  <w:color w:val="000000"/>
                  <w:lang w:eastAsia="en-CA"/>
                </w:rPr>
                <w:t>Mentha arvensis</w:t>
              </w:r>
            </w:ins>
          </w:p>
        </w:tc>
        <w:tc>
          <w:tcPr>
            <w:tcW w:w="734" w:type="dxa"/>
            <w:tcBorders>
              <w:top w:val="single" w:sz="4" w:space="0" w:color="auto"/>
              <w:left w:val="nil"/>
              <w:bottom w:val="single" w:sz="4" w:space="0" w:color="auto"/>
              <w:right w:val="nil"/>
            </w:tcBorders>
            <w:shd w:val="clear" w:color="auto" w:fill="auto"/>
            <w:noWrap/>
            <w:vAlign w:val="bottom"/>
            <w:hideMark/>
          </w:tcPr>
          <w:p w14:paraId="2DD3D49C" w14:textId="77777777" w:rsidR="00B12739" w:rsidRPr="00AC2066" w:rsidRDefault="00B12739" w:rsidP="008205BD">
            <w:pPr>
              <w:spacing w:after="0" w:line="240" w:lineRule="auto"/>
              <w:jc w:val="center"/>
              <w:rPr>
                <w:ins w:id="7340" w:author="Lane, Stefanie" w:date="2023-09-27T17:48:00Z"/>
                <w:rFonts w:ascii="Calibri" w:eastAsia="Times New Roman" w:hAnsi="Calibri" w:cs="Calibri"/>
                <w:color w:val="000000"/>
                <w:lang w:eastAsia="en-CA"/>
              </w:rPr>
            </w:pPr>
            <w:ins w:id="7341"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329022B7" w14:textId="77777777" w:rsidR="00B12739" w:rsidRPr="00AC2066" w:rsidRDefault="00B12739" w:rsidP="008205BD">
            <w:pPr>
              <w:spacing w:after="0" w:line="240" w:lineRule="auto"/>
              <w:jc w:val="center"/>
              <w:rPr>
                <w:ins w:id="7342" w:author="Lane, Stefanie" w:date="2023-09-27T17:48:00Z"/>
                <w:rFonts w:ascii="Calibri" w:eastAsia="Times New Roman" w:hAnsi="Calibri" w:cs="Calibri"/>
                <w:color w:val="000000"/>
                <w:lang w:eastAsia="en-CA"/>
              </w:rPr>
            </w:pPr>
            <w:ins w:id="734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E90893D" w14:textId="77777777" w:rsidR="00B12739" w:rsidRPr="00AC2066" w:rsidRDefault="00B12739" w:rsidP="008205BD">
            <w:pPr>
              <w:spacing w:after="0" w:line="240" w:lineRule="auto"/>
              <w:jc w:val="center"/>
              <w:rPr>
                <w:ins w:id="7344" w:author="Lane, Stefanie" w:date="2023-09-27T17:48:00Z"/>
                <w:rFonts w:ascii="Calibri" w:eastAsia="Times New Roman" w:hAnsi="Calibri" w:cs="Calibri"/>
                <w:color w:val="000000"/>
                <w:lang w:eastAsia="en-CA"/>
              </w:rPr>
            </w:pPr>
            <w:ins w:id="7345"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9EDE34B" w14:textId="77777777" w:rsidR="00B12739" w:rsidRPr="00AC2066" w:rsidRDefault="00B12739" w:rsidP="008205BD">
            <w:pPr>
              <w:spacing w:after="0" w:line="240" w:lineRule="auto"/>
              <w:jc w:val="center"/>
              <w:rPr>
                <w:ins w:id="7346" w:author="Lane, Stefanie" w:date="2023-09-27T17:48:00Z"/>
                <w:rFonts w:ascii="Calibri" w:eastAsia="Times New Roman" w:hAnsi="Calibri" w:cs="Calibri"/>
                <w:color w:val="000000"/>
                <w:lang w:eastAsia="en-CA"/>
              </w:rPr>
            </w:pPr>
            <w:ins w:id="7347" w:author="Lane, Stefanie" w:date="2023-09-27T17:48:00Z">
              <w:r w:rsidRPr="00AC2066">
                <w:rPr>
                  <w:rFonts w:ascii="Calibri" w:eastAsia="Times New Roman" w:hAnsi="Calibri" w:cs="Calibri"/>
                  <w:color w:val="000000"/>
                  <w:lang w:eastAsia="en-CA"/>
                </w:rPr>
                <w:t>-</w:t>
              </w:r>
            </w:ins>
          </w:p>
        </w:tc>
      </w:tr>
      <w:tr w:rsidR="00B12739" w:rsidRPr="00AC2066" w14:paraId="7CDA4F18" w14:textId="77777777" w:rsidTr="008205BD">
        <w:trPr>
          <w:trHeight w:val="288"/>
          <w:ins w:id="7348" w:author="Lane, Stefanie" w:date="2023-09-27T17:48:00Z"/>
        </w:trPr>
        <w:tc>
          <w:tcPr>
            <w:tcW w:w="1298" w:type="dxa"/>
            <w:vMerge/>
            <w:tcBorders>
              <w:top w:val="nil"/>
              <w:left w:val="single" w:sz="8" w:space="0" w:color="auto"/>
              <w:bottom w:val="single" w:sz="8" w:space="0" w:color="000000"/>
              <w:right w:val="nil"/>
            </w:tcBorders>
            <w:vAlign w:val="center"/>
            <w:hideMark/>
          </w:tcPr>
          <w:p w14:paraId="3005EEC0" w14:textId="77777777" w:rsidR="00B12739" w:rsidRPr="00AC2066" w:rsidRDefault="00B12739" w:rsidP="008205BD">
            <w:pPr>
              <w:spacing w:after="0" w:line="240" w:lineRule="auto"/>
              <w:rPr>
                <w:ins w:id="734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A511FD" w14:textId="77777777" w:rsidR="00B12739" w:rsidRPr="00AC2066" w:rsidRDefault="00B12739" w:rsidP="008205BD">
            <w:pPr>
              <w:spacing w:after="0" w:line="240" w:lineRule="auto"/>
              <w:rPr>
                <w:ins w:id="735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B019BC" w14:textId="77777777" w:rsidR="00B12739" w:rsidRPr="00AC2066" w:rsidRDefault="00B12739" w:rsidP="008205BD">
            <w:pPr>
              <w:spacing w:after="0" w:line="240" w:lineRule="auto"/>
              <w:rPr>
                <w:ins w:id="7351" w:author="Lane, Stefanie" w:date="2023-09-27T17:48:00Z"/>
                <w:rFonts w:ascii="Calibri" w:eastAsia="Times New Roman" w:hAnsi="Calibri" w:cs="Calibri"/>
                <w:i/>
                <w:iCs/>
                <w:color w:val="000000"/>
                <w:lang w:eastAsia="en-CA"/>
              </w:rPr>
            </w:pPr>
            <w:ins w:id="7352" w:author="Lane, Stefanie" w:date="2023-09-27T17:48:00Z">
              <w:r w:rsidRPr="00AC2066">
                <w:rPr>
                  <w:rFonts w:ascii="Calibri" w:eastAsia="Times New Roman" w:hAnsi="Calibri" w:cs="Calibri"/>
                  <w:i/>
                  <w:iCs/>
                  <w:color w:val="000000"/>
                  <w:lang w:eastAsia="en-CA"/>
                </w:rPr>
                <w:t>Myosotis scorpioides</w:t>
              </w:r>
            </w:ins>
          </w:p>
        </w:tc>
        <w:tc>
          <w:tcPr>
            <w:tcW w:w="734" w:type="dxa"/>
            <w:tcBorders>
              <w:top w:val="nil"/>
              <w:left w:val="nil"/>
              <w:bottom w:val="nil"/>
              <w:right w:val="nil"/>
            </w:tcBorders>
            <w:shd w:val="clear" w:color="auto" w:fill="auto"/>
            <w:noWrap/>
            <w:vAlign w:val="bottom"/>
            <w:hideMark/>
          </w:tcPr>
          <w:p w14:paraId="77D820D4" w14:textId="77777777" w:rsidR="00B12739" w:rsidRPr="00AC2066" w:rsidRDefault="00B12739" w:rsidP="008205BD">
            <w:pPr>
              <w:spacing w:after="0" w:line="240" w:lineRule="auto"/>
              <w:jc w:val="center"/>
              <w:rPr>
                <w:ins w:id="7353" w:author="Lane, Stefanie" w:date="2023-09-27T17:48:00Z"/>
                <w:rFonts w:ascii="Calibri" w:eastAsia="Times New Roman" w:hAnsi="Calibri" w:cs="Calibri"/>
                <w:color w:val="000000"/>
                <w:lang w:eastAsia="en-CA"/>
              </w:rPr>
            </w:pPr>
            <w:ins w:id="7354"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3970558F" w14:textId="77777777" w:rsidR="00B12739" w:rsidRPr="00AC2066" w:rsidRDefault="00B12739" w:rsidP="008205BD">
            <w:pPr>
              <w:spacing w:after="0" w:line="240" w:lineRule="auto"/>
              <w:jc w:val="center"/>
              <w:rPr>
                <w:ins w:id="7355" w:author="Lane, Stefanie" w:date="2023-09-27T17:48:00Z"/>
                <w:rFonts w:ascii="Calibri" w:eastAsia="Times New Roman" w:hAnsi="Calibri" w:cs="Calibri"/>
                <w:color w:val="000000"/>
                <w:lang w:eastAsia="en-CA"/>
              </w:rPr>
            </w:pPr>
            <w:ins w:id="735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258F2232" w14:textId="77777777" w:rsidR="00B12739" w:rsidRPr="00AC2066" w:rsidRDefault="00B12739" w:rsidP="008205BD">
            <w:pPr>
              <w:spacing w:after="0" w:line="240" w:lineRule="auto"/>
              <w:jc w:val="center"/>
              <w:rPr>
                <w:ins w:id="7357" w:author="Lane, Stefanie" w:date="2023-09-27T17:48:00Z"/>
                <w:rFonts w:ascii="Calibri" w:eastAsia="Times New Roman" w:hAnsi="Calibri" w:cs="Calibri"/>
                <w:color w:val="000000"/>
                <w:lang w:eastAsia="en-CA"/>
              </w:rPr>
            </w:pPr>
            <w:ins w:id="7358"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nil"/>
              <w:right w:val="single" w:sz="8" w:space="0" w:color="auto"/>
            </w:tcBorders>
            <w:shd w:val="clear" w:color="auto" w:fill="auto"/>
            <w:noWrap/>
            <w:vAlign w:val="bottom"/>
            <w:hideMark/>
          </w:tcPr>
          <w:p w14:paraId="7F1FAA6F" w14:textId="77777777" w:rsidR="00B12739" w:rsidRPr="00AC2066" w:rsidRDefault="00B12739" w:rsidP="008205BD">
            <w:pPr>
              <w:spacing w:after="0" w:line="240" w:lineRule="auto"/>
              <w:jc w:val="center"/>
              <w:rPr>
                <w:ins w:id="7359" w:author="Lane, Stefanie" w:date="2023-09-27T17:48:00Z"/>
                <w:rFonts w:ascii="Calibri" w:eastAsia="Times New Roman" w:hAnsi="Calibri" w:cs="Calibri"/>
                <w:color w:val="000000"/>
                <w:lang w:eastAsia="en-CA"/>
              </w:rPr>
            </w:pPr>
            <w:ins w:id="7360" w:author="Lane, Stefanie" w:date="2023-09-27T17:48:00Z">
              <w:r w:rsidRPr="00AC2066">
                <w:rPr>
                  <w:rFonts w:ascii="Calibri" w:eastAsia="Times New Roman" w:hAnsi="Calibri" w:cs="Calibri"/>
                  <w:color w:val="000000"/>
                  <w:lang w:eastAsia="en-CA"/>
                </w:rPr>
                <w:t>-</w:t>
              </w:r>
            </w:ins>
          </w:p>
        </w:tc>
      </w:tr>
      <w:tr w:rsidR="00B12739" w:rsidRPr="00AC2066" w14:paraId="6F0D6C27" w14:textId="77777777" w:rsidTr="008205BD">
        <w:trPr>
          <w:trHeight w:val="288"/>
          <w:ins w:id="7361" w:author="Lane, Stefanie" w:date="2023-09-27T17:48:00Z"/>
        </w:trPr>
        <w:tc>
          <w:tcPr>
            <w:tcW w:w="1298" w:type="dxa"/>
            <w:vMerge/>
            <w:tcBorders>
              <w:top w:val="nil"/>
              <w:left w:val="single" w:sz="8" w:space="0" w:color="auto"/>
              <w:bottom w:val="single" w:sz="8" w:space="0" w:color="000000"/>
              <w:right w:val="nil"/>
            </w:tcBorders>
            <w:vAlign w:val="center"/>
            <w:hideMark/>
          </w:tcPr>
          <w:p w14:paraId="5E1945C7" w14:textId="77777777" w:rsidR="00B12739" w:rsidRPr="00AC2066" w:rsidRDefault="00B12739" w:rsidP="008205BD">
            <w:pPr>
              <w:spacing w:after="0" w:line="240" w:lineRule="auto"/>
              <w:rPr>
                <w:ins w:id="736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96B917" w14:textId="77777777" w:rsidR="00B12739" w:rsidRPr="00AC2066" w:rsidRDefault="00B12739" w:rsidP="008205BD">
            <w:pPr>
              <w:spacing w:after="0" w:line="240" w:lineRule="auto"/>
              <w:rPr>
                <w:ins w:id="736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3475A02" w14:textId="77777777" w:rsidR="00B12739" w:rsidRPr="00AC2066" w:rsidRDefault="00B12739" w:rsidP="008205BD">
            <w:pPr>
              <w:spacing w:after="0" w:line="240" w:lineRule="auto"/>
              <w:rPr>
                <w:ins w:id="7364" w:author="Lane, Stefanie" w:date="2023-09-27T17:48:00Z"/>
                <w:rFonts w:ascii="Calibri" w:eastAsia="Times New Roman" w:hAnsi="Calibri" w:cs="Calibri"/>
                <w:i/>
                <w:iCs/>
                <w:color w:val="000000"/>
                <w:lang w:eastAsia="en-CA"/>
              </w:rPr>
            </w:pPr>
            <w:ins w:id="7365" w:author="Lane, Stefanie" w:date="2023-09-27T17:48:00Z">
              <w:r w:rsidRPr="00AC2066">
                <w:rPr>
                  <w:rFonts w:ascii="Calibri" w:eastAsia="Times New Roman" w:hAnsi="Calibri" w:cs="Calibri"/>
                  <w:i/>
                  <w:iCs/>
                  <w:color w:val="000000"/>
                  <w:lang w:eastAsia="en-CA"/>
                </w:rPr>
                <w:t>Agrostis stolonifera</w:t>
              </w:r>
            </w:ins>
          </w:p>
        </w:tc>
        <w:tc>
          <w:tcPr>
            <w:tcW w:w="734" w:type="dxa"/>
            <w:tcBorders>
              <w:top w:val="single" w:sz="4" w:space="0" w:color="auto"/>
              <w:left w:val="nil"/>
              <w:bottom w:val="single" w:sz="4" w:space="0" w:color="auto"/>
              <w:right w:val="nil"/>
            </w:tcBorders>
            <w:shd w:val="clear" w:color="auto" w:fill="auto"/>
            <w:noWrap/>
            <w:vAlign w:val="bottom"/>
            <w:hideMark/>
          </w:tcPr>
          <w:p w14:paraId="7354D078" w14:textId="77777777" w:rsidR="00B12739" w:rsidRPr="00AC2066" w:rsidRDefault="00B12739" w:rsidP="008205BD">
            <w:pPr>
              <w:spacing w:after="0" w:line="240" w:lineRule="auto"/>
              <w:jc w:val="center"/>
              <w:rPr>
                <w:ins w:id="7366" w:author="Lane, Stefanie" w:date="2023-09-27T17:48:00Z"/>
                <w:rFonts w:ascii="Calibri" w:eastAsia="Times New Roman" w:hAnsi="Calibri" w:cs="Calibri"/>
                <w:color w:val="000000"/>
                <w:lang w:eastAsia="en-CA"/>
              </w:rPr>
            </w:pPr>
            <w:ins w:id="7367" w:author="Lane, Stefanie" w:date="2023-09-27T17:48:00Z">
              <w:r w:rsidRPr="00AC2066">
                <w:rPr>
                  <w:rFonts w:ascii="Calibri" w:eastAsia="Times New Roman" w:hAnsi="Calibri" w:cs="Calibri"/>
                  <w:color w:val="000000"/>
                  <w:lang w:eastAsia="en-CA"/>
                </w:rPr>
                <w:t>3.2</w:t>
              </w:r>
            </w:ins>
          </w:p>
        </w:tc>
        <w:tc>
          <w:tcPr>
            <w:tcW w:w="734" w:type="dxa"/>
            <w:tcBorders>
              <w:top w:val="single" w:sz="4" w:space="0" w:color="auto"/>
              <w:left w:val="nil"/>
              <w:bottom w:val="single" w:sz="4" w:space="0" w:color="auto"/>
              <w:right w:val="nil"/>
            </w:tcBorders>
            <w:shd w:val="clear" w:color="auto" w:fill="auto"/>
            <w:noWrap/>
            <w:vAlign w:val="bottom"/>
            <w:hideMark/>
          </w:tcPr>
          <w:p w14:paraId="17CE9251" w14:textId="77777777" w:rsidR="00B12739" w:rsidRPr="00AC2066" w:rsidRDefault="00B12739" w:rsidP="008205BD">
            <w:pPr>
              <w:spacing w:after="0" w:line="240" w:lineRule="auto"/>
              <w:jc w:val="center"/>
              <w:rPr>
                <w:ins w:id="7368" w:author="Lane, Stefanie" w:date="2023-09-27T17:48:00Z"/>
                <w:rFonts w:ascii="Calibri" w:eastAsia="Times New Roman" w:hAnsi="Calibri" w:cs="Calibri"/>
                <w:color w:val="000000"/>
                <w:lang w:eastAsia="en-CA"/>
              </w:rPr>
            </w:pPr>
            <w:ins w:id="7369" w:author="Lane, Stefanie" w:date="2023-09-27T17:48:00Z">
              <w:r w:rsidRPr="00AC2066">
                <w:rPr>
                  <w:rFonts w:ascii="Calibri" w:eastAsia="Times New Roman" w:hAnsi="Calibri" w:cs="Calibri"/>
                  <w:color w:val="000000"/>
                  <w:lang w:eastAsia="en-CA"/>
                </w:rPr>
                <w:t>1.5</w:t>
              </w:r>
            </w:ins>
          </w:p>
        </w:tc>
        <w:tc>
          <w:tcPr>
            <w:tcW w:w="734" w:type="dxa"/>
            <w:tcBorders>
              <w:top w:val="single" w:sz="4" w:space="0" w:color="auto"/>
              <w:left w:val="nil"/>
              <w:bottom w:val="single" w:sz="4" w:space="0" w:color="auto"/>
              <w:right w:val="nil"/>
            </w:tcBorders>
            <w:shd w:val="clear" w:color="auto" w:fill="auto"/>
            <w:noWrap/>
            <w:vAlign w:val="bottom"/>
            <w:hideMark/>
          </w:tcPr>
          <w:p w14:paraId="6ACFF7AD" w14:textId="77777777" w:rsidR="00B12739" w:rsidRPr="00AC2066" w:rsidRDefault="00B12739" w:rsidP="008205BD">
            <w:pPr>
              <w:spacing w:after="0" w:line="240" w:lineRule="auto"/>
              <w:jc w:val="center"/>
              <w:rPr>
                <w:ins w:id="7370" w:author="Lane, Stefanie" w:date="2023-09-27T17:48:00Z"/>
                <w:rFonts w:ascii="Calibri" w:eastAsia="Times New Roman" w:hAnsi="Calibri" w:cs="Calibri"/>
                <w:color w:val="000000"/>
                <w:lang w:eastAsia="en-CA"/>
              </w:rPr>
            </w:pPr>
            <w:ins w:id="7371" w:author="Lane, Stefanie" w:date="2023-09-27T17:48:00Z">
              <w:r w:rsidRPr="00AC2066">
                <w:rPr>
                  <w:rFonts w:ascii="Calibri" w:eastAsia="Times New Roman" w:hAnsi="Calibri" w:cs="Calibri"/>
                  <w:color w:val="000000"/>
                  <w:lang w:eastAsia="en-CA"/>
                </w:rPr>
                <w:t>1.3</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75DA846" w14:textId="77777777" w:rsidR="00B12739" w:rsidRPr="00AC2066" w:rsidRDefault="00B12739" w:rsidP="008205BD">
            <w:pPr>
              <w:spacing w:after="0" w:line="240" w:lineRule="auto"/>
              <w:jc w:val="center"/>
              <w:rPr>
                <w:ins w:id="7372" w:author="Lane, Stefanie" w:date="2023-09-27T17:48:00Z"/>
                <w:rFonts w:ascii="Calibri" w:eastAsia="Times New Roman" w:hAnsi="Calibri" w:cs="Calibri"/>
                <w:color w:val="000000"/>
                <w:lang w:eastAsia="en-CA"/>
              </w:rPr>
            </w:pPr>
            <w:ins w:id="7373" w:author="Lane, Stefanie" w:date="2023-09-27T17:48:00Z">
              <w:r w:rsidRPr="00AC2066">
                <w:rPr>
                  <w:rFonts w:ascii="Calibri" w:eastAsia="Times New Roman" w:hAnsi="Calibri" w:cs="Calibri"/>
                  <w:color w:val="000000"/>
                  <w:lang w:eastAsia="en-CA"/>
                </w:rPr>
                <w:t>-</w:t>
              </w:r>
            </w:ins>
          </w:p>
        </w:tc>
      </w:tr>
      <w:tr w:rsidR="00B12739" w:rsidRPr="00AC2066" w14:paraId="1D00A0BA" w14:textId="77777777" w:rsidTr="008205BD">
        <w:trPr>
          <w:trHeight w:val="288"/>
          <w:ins w:id="7374" w:author="Lane, Stefanie" w:date="2023-09-27T17:48:00Z"/>
        </w:trPr>
        <w:tc>
          <w:tcPr>
            <w:tcW w:w="1298" w:type="dxa"/>
            <w:vMerge/>
            <w:tcBorders>
              <w:top w:val="nil"/>
              <w:left w:val="single" w:sz="8" w:space="0" w:color="auto"/>
              <w:bottom w:val="single" w:sz="8" w:space="0" w:color="000000"/>
              <w:right w:val="nil"/>
            </w:tcBorders>
            <w:vAlign w:val="center"/>
            <w:hideMark/>
          </w:tcPr>
          <w:p w14:paraId="70FB157E" w14:textId="77777777" w:rsidR="00B12739" w:rsidRPr="00AC2066" w:rsidRDefault="00B12739" w:rsidP="008205BD">
            <w:pPr>
              <w:spacing w:after="0" w:line="240" w:lineRule="auto"/>
              <w:rPr>
                <w:ins w:id="737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B747064" w14:textId="77777777" w:rsidR="00B12739" w:rsidRPr="00AC2066" w:rsidRDefault="00B12739" w:rsidP="008205BD">
            <w:pPr>
              <w:spacing w:after="0" w:line="240" w:lineRule="auto"/>
              <w:rPr>
                <w:ins w:id="737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D08A2A3" w14:textId="77777777" w:rsidR="00B12739" w:rsidRPr="00AC2066" w:rsidRDefault="00B12739" w:rsidP="008205BD">
            <w:pPr>
              <w:spacing w:after="0" w:line="240" w:lineRule="auto"/>
              <w:rPr>
                <w:ins w:id="7377" w:author="Lane, Stefanie" w:date="2023-09-27T17:48:00Z"/>
                <w:rFonts w:ascii="Calibri" w:eastAsia="Times New Roman" w:hAnsi="Calibri" w:cs="Calibri"/>
                <w:i/>
                <w:iCs/>
                <w:color w:val="000000"/>
                <w:lang w:eastAsia="en-CA"/>
              </w:rPr>
            </w:pPr>
            <w:ins w:id="7378" w:author="Lane, Stefanie" w:date="2023-09-27T17:48:00Z">
              <w:r w:rsidRPr="00AC2066">
                <w:rPr>
                  <w:rFonts w:ascii="Calibri" w:eastAsia="Times New Roman" w:hAnsi="Calibri" w:cs="Calibri"/>
                  <w:i/>
                  <w:iCs/>
                  <w:color w:val="000000"/>
                  <w:lang w:eastAsia="en-CA"/>
                </w:rPr>
                <w:t>Lythrum salicaria</w:t>
              </w:r>
            </w:ins>
          </w:p>
        </w:tc>
        <w:tc>
          <w:tcPr>
            <w:tcW w:w="734" w:type="dxa"/>
            <w:tcBorders>
              <w:top w:val="nil"/>
              <w:left w:val="nil"/>
              <w:bottom w:val="nil"/>
              <w:right w:val="nil"/>
            </w:tcBorders>
            <w:shd w:val="clear" w:color="auto" w:fill="auto"/>
            <w:noWrap/>
            <w:vAlign w:val="bottom"/>
            <w:hideMark/>
          </w:tcPr>
          <w:p w14:paraId="7F544038" w14:textId="77777777" w:rsidR="00B12739" w:rsidRPr="00AC2066" w:rsidRDefault="00B12739" w:rsidP="008205BD">
            <w:pPr>
              <w:spacing w:after="0" w:line="240" w:lineRule="auto"/>
              <w:jc w:val="center"/>
              <w:rPr>
                <w:ins w:id="7379" w:author="Lane, Stefanie" w:date="2023-09-27T17:48:00Z"/>
                <w:rFonts w:ascii="Calibri" w:eastAsia="Times New Roman" w:hAnsi="Calibri" w:cs="Calibri"/>
                <w:color w:val="000000"/>
                <w:lang w:eastAsia="en-CA"/>
              </w:rPr>
            </w:pPr>
            <w:ins w:id="7380" w:author="Lane, Stefanie" w:date="2023-09-27T17:48:00Z">
              <w:r w:rsidRPr="00AC2066">
                <w:rPr>
                  <w:rFonts w:ascii="Calibri" w:eastAsia="Times New Roman" w:hAnsi="Calibri" w:cs="Calibri"/>
                  <w:color w:val="000000"/>
                  <w:lang w:eastAsia="en-CA"/>
                </w:rPr>
                <w:t>1.1</w:t>
              </w:r>
            </w:ins>
          </w:p>
        </w:tc>
        <w:tc>
          <w:tcPr>
            <w:tcW w:w="734" w:type="dxa"/>
            <w:tcBorders>
              <w:top w:val="nil"/>
              <w:left w:val="nil"/>
              <w:bottom w:val="nil"/>
              <w:right w:val="nil"/>
            </w:tcBorders>
            <w:shd w:val="clear" w:color="auto" w:fill="auto"/>
            <w:noWrap/>
            <w:vAlign w:val="bottom"/>
            <w:hideMark/>
          </w:tcPr>
          <w:p w14:paraId="5E30B208" w14:textId="77777777" w:rsidR="00B12739" w:rsidRPr="00AC2066" w:rsidRDefault="00B12739" w:rsidP="008205BD">
            <w:pPr>
              <w:spacing w:after="0" w:line="240" w:lineRule="auto"/>
              <w:jc w:val="center"/>
              <w:rPr>
                <w:ins w:id="7381" w:author="Lane, Stefanie" w:date="2023-09-27T17:48:00Z"/>
                <w:rFonts w:ascii="Calibri" w:eastAsia="Times New Roman" w:hAnsi="Calibri" w:cs="Calibri"/>
                <w:color w:val="000000"/>
                <w:lang w:eastAsia="en-CA"/>
              </w:rPr>
            </w:pPr>
            <w:ins w:id="7382" w:author="Lane, Stefanie" w:date="2023-09-27T17:48:00Z">
              <w:r w:rsidRPr="00AC2066">
                <w:rPr>
                  <w:rFonts w:ascii="Calibri" w:eastAsia="Times New Roman" w:hAnsi="Calibri" w:cs="Calibri"/>
                  <w:color w:val="000000"/>
                  <w:lang w:eastAsia="en-CA"/>
                </w:rPr>
                <w:t>1.2</w:t>
              </w:r>
            </w:ins>
          </w:p>
        </w:tc>
        <w:tc>
          <w:tcPr>
            <w:tcW w:w="734" w:type="dxa"/>
            <w:tcBorders>
              <w:top w:val="nil"/>
              <w:left w:val="nil"/>
              <w:bottom w:val="nil"/>
              <w:right w:val="nil"/>
            </w:tcBorders>
            <w:shd w:val="clear" w:color="auto" w:fill="auto"/>
            <w:noWrap/>
            <w:vAlign w:val="bottom"/>
            <w:hideMark/>
          </w:tcPr>
          <w:p w14:paraId="0D2AC955" w14:textId="77777777" w:rsidR="00B12739" w:rsidRPr="00AC2066" w:rsidRDefault="00B12739" w:rsidP="008205BD">
            <w:pPr>
              <w:spacing w:after="0" w:line="240" w:lineRule="auto"/>
              <w:jc w:val="center"/>
              <w:rPr>
                <w:ins w:id="7383" w:author="Lane, Stefanie" w:date="2023-09-27T17:48:00Z"/>
                <w:rFonts w:ascii="Calibri" w:eastAsia="Times New Roman" w:hAnsi="Calibri" w:cs="Calibri"/>
                <w:color w:val="000000"/>
                <w:lang w:eastAsia="en-CA"/>
              </w:rPr>
            </w:pPr>
            <w:ins w:id="7384"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3D7A6EFC" w14:textId="77777777" w:rsidR="00B12739" w:rsidRPr="00AC2066" w:rsidRDefault="00B12739" w:rsidP="008205BD">
            <w:pPr>
              <w:spacing w:after="0" w:line="240" w:lineRule="auto"/>
              <w:jc w:val="center"/>
              <w:rPr>
                <w:ins w:id="7385" w:author="Lane, Stefanie" w:date="2023-09-27T17:48:00Z"/>
                <w:rFonts w:ascii="Calibri" w:eastAsia="Times New Roman" w:hAnsi="Calibri" w:cs="Calibri"/>
                <w:color w:val="000000"/>
                <w:lang w:eastAsia="en-CA"/>
              </w:rPr>
            </w:pPr>
            <w:ins w:id="7386" w:author="Lane, Stefanie" w:date="2023-09-27T17:48:00Z">
              <w:r w:rsidRPr="00AC2066">
                <w:rPr>
                  <w:rFonts w:ascii="Calibri" w:eastAsia="Times New Roman" w:hAnsi="Calibri" w:cs="Calibri"/>
                  <w:color w:val="000000"/>
                  <w:lang w:eastAsia="en-CA"/>
                </w:rPr>
                <w:t>-</w:t>
              </w:r>
            </w:ins>
          </w:p>
        </w:tc>
      </w:tr>
      <w:tr w:rsidR="00B12739" w:rsidRPr="00AC2066" w14:paraId="52C5C5B3" w14:textId="77777777" w:rsidTr="008205BD">
        <w:trPr>
          <w:trHeight w:val="288"/>
          <w:ins w:id="7387" w:author="Lane, Stefanie" w:date="2023-09-27T17:48:00Z"/>
        </w:trPr>
        <w:tc>
          <w:tcPr>
            <w:tcW w:w="1298" w:type="dxa"/>
            <w:vMerge/>
            <w:tcBorders>
              <w:top w:val="nil"/>
              <w:left w:val="single" w:sz="8" w:space="0" w:color="auto"/>
              <w:bottom w:val="single" w:sz="8" w:space="0" w:color="000000"/>
              <w:right w:val="nil"/>
            </w:tcBorders>
            <w:vAlign w:val="center"/>
            <w:hideMark/>
          </w:tcPr>
          <w:p w14:paraId="3C22B79E" w14:textId="77777777" w:rsidR="00B12739" w:rsidRPr="00AC2066" w:rsidRDefault="00B12739" w:rsidP="008205BD">
            <w:pPr>
              <w:spacing w:after="0" w:line="240" w:lineRule="auto"/>
              <w:rPr>
                <w:ins w:id="738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AEAFD25" w14:textId="77777777" w:rsidR="00B12739" w:rsidRPr="00AC2066" w:rsidRDefault="00B12739" w:rsidP="008205BD">
            <w:pPr>
              <w:spacing w:after="0" w:line="240" w:lineRule="auto"/>
              <w:rPr>
                <w:ins w:id="738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3FE38A0" w14:textId="77777777" w:rsidR="00B12739" w:rsidRPr="00AC2066" w:rsidRDefault="00B12739" w:rsidP="008205BD">
            <w:pPr>
              <w:spacing w:after="0" w:line="240" w:lineRule="auto"/>
              <w:rPr>
                <w:ins w:id="7390" w:author="Lane, Stefanie" w:date="2023-09-27T17:48:00Z"/>
                <w:rFonts w:ascii="Calibri" w:eastAsia="Times New Roman" w:hAnsi="Calibri" w:cs="Calibri"/>
                <w:i/>
                <w:iCs/>
                <w:color w:val="000000"/>
                <w:lang w:eastAsia="en-CA"/>
              </w:rPr>
            </w:pPr>
            <w:ins w:id="7391" w:author="Lane, Stefanie" w:date="2023-09-27T17:48:00Z">
              <w:r w:rsidRPr="00AC2066">
                <w:rPr>
                  <w:rFonts w:ascii="Calibri" w:eastAsia="Times New Roman" w:hAnsi="Calibri" w:cs="Calibri"/>
                  <w:i/>
                  <w:iCs/>
                  <w:color w:val="000000"/>
                  <w:lang w:eastAsia="en-CA"/>
                </w:rPr>
                <w:t>Rumex conglomeratus</w:t>
              </w:r>
            </w:ins>
          </w:p>
        </w:tc>
        <w:tc>
          <w:tcPr>
            <w:tcW w:w="734" w:type="dxa"/>
            <w:tcBorders>
              <w:top w:val="single" w:sz="4" w:space="0" w:color="auto"/>
              <w:left w:val="nil"/>
              <w:bottom w:val="single" w:sz="4" w:space="0" w:color="auto"/>
              <w:right w:val="nil"/>
            </w:tcBorders>
            <w:shd w:val="clear" w:color="auto" w:fill="auto"/>
            <w:noWrap/>
            <w:vAlign w:val="bottom"/>
            <w:hideMark/>
          </w:tcPr>
          <w:p w14:paraId="0ACF3735" w14:textId="77777777" w:rsidR="00B12739" w:rsidRPr="00AC2066" w:rsidRDefault="00B12739" w:rsidP="008205BD">
            <w:pPr>
              <w:spacing w:after="0" w:line="240" w:lineRule="auto"/>
              <w:jc w:val="center"/>
              <w:rPr>
                <w:ins w:id="7392" w:author="Lane, Stefanie" w:date="2023-09-27T17:48:00Z"/>
                <w:rFonts w:ascii="Calibri" w:eastAsia="Times New Roman" w:hAnsi="Calibri" w:cs="Calibri"/>
                <w:color w:val="000000"/>
                <w:lang w:eastAsia="en-CA"/>
              </w:rPr>
            </w:pPr>
            <w:ins w:id="7393"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A85A101" w14:textId="77777777" w:rsidR="00B12739" w:rsidRPr="00AC2066" w:rsidRDefault="00B12739" w:rsidP="008205BD">
            <w:pPr>
              <w:spacing w:after="0" w:line="240" w:lineRule="auto"/>
              <w:jc w:val="center"/>
              <w:rPr>
                <w:ins w:id="7394" w:author="Lane, Stefanie" w:date="2023-09-27T17:48:00Z"/>
                <w:rFonts w:ascii="Calibri" w:eastAsia="Times New Roman" w:hAnsi="Calibri" w:cs="Calibri"/>
                <w:color w:val="000000"/>
                <w:lang w:eastAsia="en-CA"/>
              </w:rPr>
            </w:pPr>
            <w:ins w:id="739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37E7869" w14:textId="77777777" w:rsidR="00B12739" w:rsidRPr="00AC2066" w:rsidRDefault="00B12739" w:rsidP="008205BD">
            <w:pPr>
              <w:spacing w:after="0" w:line="240" w:lineRule="auto"/>
              <w:jc w:val="center"/>
              <w:rPr>
                <w:ins w:id="7396" w:author="Lane, Stefanie" w:date="2023-09-27T17:48:00Z"/>
                <w:rFonts w:ascii="Calibri" w:eastAsia="Times New Roman" w:hAnsi="Calibri" w:cs="Calibri"/>
                <w:color w:val="000000"/>
                <w:lang w:eastAsia="en-CA"/>
              </w:rPr>
            </w:pPr>
            <w:ins w:id="7397"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5DE0DD7" w14:textId="77777777" w:rsidR="00B12739" w:rsidRPr="00AC2066" w:rsidRDefault="00B12739" w:rsidP="008205BD">
            <w:pPr>
              <w:spacing w:after="0" w:line="240" w:lineRule="auto"/>
              <w:jc w:val="center"/>
              <w:rPr>
                <w:ins w:id="7398" w:author="Lane, Stefanie" w:date="2023-09-27T17:48:00Z"/>
                <w:rFonts w:ascii="Calibri" w:eastAsia="Times New Roman" w:hAnsi="Calibri" w:cs="Calibri"/>
                <w:color w:val="000000"/>
                <w:lang w:eastAsia="en-CA"/>
              </w:rPr>
            </w:pPr>
            <w:ins w:id="7399" w:author="Lane, Stefanie" w:date="2023-09-27T17:48:00Z">
              <w:r w:rsidRPr="00AC2066">
                <w:rPr>
                  <w:rFonts w:ascii="Calibri" w:eastAsia="Times New Roman" w:hAnsi="Calibri" w:cs="Calibri"/>
                  <w:color w:val="000000"/>
                  <w:lang w:eastAsia="en-CA"/>
                </w:rPr>
                <w:t>-</w:t>
              </w:r>
            </w:ins>
          </w:p>
        </w:tc>
      </w:tr>
      <w:tr w:rsidR="00B12739" w:rsidRPr="00AC2066" w14:paraId="1266C0C6" w14:textId="77777777" w:rsidTr="008205BD">
        <w:trPr>
          <w:trHeight w:val="288"/>
          <w:ins w:id="7400" w:author="Lane, Stefanie" w:date="2023-09-27T17:48:00Z"/>
        </w:trPr>
        <w:tc>
          <w:tcPr>
            <w:tcW w:w="1298" w:type="dxa"/>
            <w:vMerge/>
            <w:tcBorders>
              <w:top w:val="nil"/>
              <w:left w:val="single" w:sz="8" w:space="0" w:color="auto"/>
              <w:bottom w:val="single" w:sz="8" w:space="0" w:color="000000"/>
              <w:right w:val="nil"/>
            </w:tcBorders>
            <w:vAlign w:val="center"/>
            <w:hideMark/>
          </w:tcPr>
          <w:p w14:paraId="083E40A4" w14:textId="77777777" w:rsidR="00B12739" w:rsidRPr="00AC2066" w:rsidRDefault="00B12739" w:rsidP="008205BD">
            <w:pPr>
              <w:spacing w:after="0" w:line="240" w:lineRule="auto"/>
              <w:rPr>
                <w:ins w:id="740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7429A89" w14:textId="77777777" w:rsidR="00B12739" w:rsidRPr="00AC2066" w:rsidRDefault="00B12739" w:rsidP="008205BD">
            <w:pPr>
              <w:spacing w:after="0" w:line="240" w:lineRule="auto"/>
              <w:rPr>
                <w:ins w:id="740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12F5422" w14:textId="77777777" w:rsidR="00B12739" w:rsidRPr="00AC2066" w:rsidRDefault="00B12739" w:rsidP="008205BD">
            <w:pPr>
              <w:spacing w:after="0" w:line="240" w:lineRule="auto"/>
              <w:rPr>
                <w:ins w:id="7403" w:author="Lane, Stefanie" w:date="2023-09-27T17:48:00Z"/>
                <w:rFonts w:ascii="Calibri" w:eastAsia="Times New Roman" w:hAnsi="Calibri" w:cs="Calibri"/>
                <w:i/>
                <w:iCs/>
                <w:color w:val="000000"/>
                <w:lang w:eastAsia="en-CA"/>
              </w:rPr>
            </w:pPr>
            <w:ins w:id="7404" w:author="Lane, Stefanie" w:date="2023-09-27T17:48:00Z">
              <w:r w:rsidRPr="00AC2066">
                <w:rPr>
                  <w:rFonts w:ascii="Calibri" w:eastAsia="Times New Roman" w:hAnsi="Calibri" w:cs="Calibri"/>
                  <w:i/>
                  <w:iCs/>
                  <w:color w:val="000000"/>
                  <w:lang w:eastAsia="en-CA"/>
                </w:rPr>
                <w:t>Mentha aquatica</w:t>
              </w:r>
            </w:ins>
          </w:p>
        </w:tc>
        <w:tc>
          <w:tcPr>
            <w:tcW w:w="734" w:type="dxa"/>
            <w:tcBorders>
              <w:top w:val="nil"/>
              <w:left w:val="nil"/>
              <w:bottom w:val="nil"/>
              <w:right w:val="nil"/>
            </w:tcBorders>
            <w:shd w:val="clear" w:color="auto" w:fill="auto"/>
            <w:noWrap/>
            <w:vAlign w:val="bottom"/>
            <w:hideMark/>
          </w:tcPr>
          <w:p w14:paraId="7FBB786F" w14:textId="77777777" w:rsidR="00B12739" w:rsidRPr="00AC2066" w:rsidRDefault="00B12739" w:rsidP="008205BD">
            <w:pPr>
              <w:spacing w:after="0" w:line="240" w:lineRule="auto"/>
              <w:jc w:val="center"/>
              <w:rPr>
                <w:ins w:id="7405" w:author="Lane, Stefanie" w:date="2023-09-27T17:48:00Z"/>
                <w:rFonts w:ascii="Calibri" w:eastAsia="Times New Roman" w:hAnsi="Calibri" w:cs="Calibri"/>
                <w:color w:val="000000"/>
                <w:lang w:eastAsia="en-CA"/>
              </w:rPr>
            </w:pPr>
            <w:ins w:id="7406"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56084398" w14:textId="77777777" w:rsidR="00B12739" w:rsidRPr="00AC2066" w:rsidRDefault="00B12739" w:rsidP="008205BD">
            <w:pPr>
              <w:spacing w:after="0" w:line="240" w:lineRule="auto"/>
              <w:jc w:val="center"/>
              <w:rPr>
                <w:ins w:id="7407" w:author="Lane, Stefanie" w:date="2023-09-27T17:48:00Z"/>
                <w:rFonts w:ascii="Calibri" w:eastAsia="Times New Roman" w:hAnsi="Calibri" w:cs="Calibri"/>
                <w:color w:val="000000"/>
                <w:lang w:eastAsia="en-CA"/>
              </w:rPr>
            </w:pPr>
            <w:ins w:id="7408" w:author="Lane, Stefanie" w:date="2023-09-27T17:48:00Z">
              <w:r w:rsidRPr="00AC2066">
                <w:rPr>
                  <w:rFonts w:ascii="Calibri" w:eastAsia="Times New Roman" w:hAnsi="Calibri" w:cs="Calibri"/>
                  <w:color w:val="000000"/>
                  <w:lang w:eastAsia="en-CA"/>
                </w:rPr>
                <w:t>2.3</w:t>
              </w:r>
            </w:ins>
          </w:p>
        </w:tc>
        <w:tc>
          <w:tcPr>
            <w:tcW w:w="734" w:type="dxa"/>
            <w:tcBorders>
              <w:top w:val="nil"/>
              <w:left w:val="nil"/>
              <w:bottom w:val="nil"/>
              <w:right w:val="nil"/>
            </w:tcBorders>
            <w:shd w:val="clear" w:color="auto" w:fill="auto"/>
            <w:noWrap/>
            <w:vAlign w:val="bottom"/>
            <w:hideMark/>
          </w:tcPr>
          <w:p w14:paraId="1615EF12" w14:textId="77777777" w:rsidR="00B12739" w:rsidRPr="00AC2066" w:rsidRDefault="00B12739" w:rsidP="008205BD">
            <w:pPr>
              <w:spacing w:after="0" w:line="240" w:lineRule="auto"/>
              <w:jc w:val="center"/>
              <w:rPr>
                <w:ins w:id="7409" w:author="Lane, Stefanie" w:date="2023-09-27T17:48:00Z"/>
                <w:rFonts w:ascii="Calibri" w:eastAsia="Times New Roman" w:hAnsi="Calibri" w:cs="Calibri"/>
                <w:color w:val="000000"/>
                <w:lang w:eastAsia="en-CA"/>
              </w:rPr>
            </w:pPr>
            <w:ins w:id="7410" w:author="Lane, Stefanie" w:date="2023-09-27T17:48:00Z">
              <w:r w:rsidRPr="00AC2066">
                <w:rPr>
                  <w:rFonts w:ascii="Calibri" w:eastAsia="Times New Roman" w:hAnsi="Calibri" w:cs="Calibri"/>
                  <w:color w:val="000000"/>
                  <w:lang w:eastAsia="en-CA"/>
                </w:rPr>
                <w:t>1.8</w:t>
              </w:r>
            </w:ins>
          </w:p>
        </w:tc>
        <w:tc>
          <w:tcPr>
            <w:tcW w:w="1696" w:type="dxa"/>
            <w:tcBorders>
              <w:top w:val="nil"/>
              <w:left w:val="nil"/>
              <w:bottom w:val="nil"/>
              <w:right w:val="single" w:sz="8" w:space="0" w:color="auto"/>
            </w:tcBorders>
            <w:shd w:val="clear" w:color="auto" w:fill="auto"/>
            <w:noWrap/>
            <w:vAlign w:val="bottom"/>
            <w:hideMark/>
          </w:tcPr>
          <w:p w14:paraId="628138A3" w14:textId="77777777" w:rsidR="00B12739" w:rsidRPr="00AC2066" w:rsidRDefault="00B12739" w:rsidP="008205BD">
            <w:pPr>
              <w:spacing w:after="0" w:line="240" w:lineRule="auto"/>
              <w:jc w:val="center"/>
              <w:rPr>
                <w:ins w:id="7411" w:author="Lane, Stefanie" w:date="2023-09-27T17:48:00Z"/>
                <w:rFonts w:ascii="Calibri" w:eastAsia="Times New Roman" w:hAnsi="Calibri" w:cs="Calibri"/>
                <w:color w:val="000000"/>
                <w:lang w:eastAsia="en-CA"/>
              </w:rPr>
            </w:pPr>
            <w:ins w:id="7412" w:author="Lane, Stefanie" w:date="2023-09-27T17:48:00Z">
              <w:r w:rsidRPr="00AC2066">
                <w:rPr>
                  <w:rFonts w:ascii="Calibri" w:eastAsia="Times New Roman" w:hAnsi="Calibri" w:cs="Calibri"/>
                  <w:color w:val="000000"/>
                  <w:lang w:eastAsia="en-CA"/>
                </w:rPr>
                <w:t>+</w:t>
              </w:r>
            </w:ins>
          </w:p>
        </w:tc>
      </w:tr>
      <w:tr w:rsidR="00B12739" w:rsidRPr="00AC2066" w14:paraId="6B3EDD87" w14:textId="77777777" w:rsidTr="008205BD">
        <w:trPr>
          <w:trHeight w:val="288"/>
          <w:ins w:id="7413" w:author="Lane, Stefanie" w:date="2023-09-27T17:48:00Z"/>
        </w:trPr>
        <w:tc>
          <w:tcPr>
            <w:tcW w:w="1298" w:type="dxa"/>
            <w:vMerge/>
            <w:tcBorders>
              <w:top w:val="nil"/>
              <w:left w:val="single" w:sz="8" w:space="0" w:color="auto"/>
              <w:bottom w:val="single" w:sz="8" w:space="0" w:color="000000"/>
              <w:right w:val="nil"/>
            </w:tcBorders>
            <w:vAlign w:val="center"/>
            <w:hideMark/>
          </w:tcPr>
          <w:p w14:paraId="0AFE3391" w14:textId="77777777" w:rsidR="00B12739" w:rsidRPr="00AC2066" w:rsidRDefault="00B12739" w:rsidP="008205BD">
            <w:pPr>
              <w:spacing w:after="0" w:line="240" w:lineRule="auto"/>
              <w:rPr>
                <w:ins w:id="741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0CE7AA" w14:textId="77777777" w:rsidR="00B12739" w:rsidRPr="00AC2066" w:rsidRDefault="00B12739" w:rsidP="008205BD">
            <w:pPr>
              <w:spacing w:after="0" w:line="240" w:lineRule="auto"/>
              <w:rPr>
                <w:ins w:id="741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B20421E" w14:textId="77777777" w:rsidR="00B12739" w:rsidRPr="00AC2066" w:rsidRDefault="00B12739" w:rsidP="008205BD">
            <w:pPr>
              <w:spacing w:after="0" w:line="240" w:lineRule="auto"/>
              <w:rPr>
                <w:ins w:id="7416" w:author="Lane, Stefanie" w:date="2023-09-27T17:48:00Z"/>
                <w:rFonts w:ascii="Calibri" w:eastAsia="Times New Roman" w:hAnsi="Calibri" w:cs="Calibri"/>
                <w:i/>
                <w:iCs/>
                <w:color w:val="000000"/>
                <w:lang w:eastAsia="en-CA"/>
              </w:rPr>
            </w:pPr>
            <w:ins w:id="7417" w:author="Lane, Stefanie" w:date="2023-09-27T17:48:00Z">
              <w:r w:rsidRPr="00AC2066">
                <w:rPr>
                  <w:rFonts w:ascii="Calibri" w:eastAsia="Times New Roman" w:hAnsi="Calibri" w:cs="Calibri"/>
                  <w:i/>
                  <w:iCs/>
                  <w:color w:val="000000"/>
                  <w:lang w:eastAsia="en-CA"/>
                </w:rPr>
                <w:t>Iris pseudacorus</w:t>
              </w:r>
            </w:ins>
          </w:p>
        </w:tc>
        <w:tc>
          <w:tcPr>
            <w:tcW w:w="734" w:type="dxa"/>
            <w:tcBorders>
              <w:top w:val="single" w:sz="4" w:space="0" w:color="auto"/>
              <w:left w:val="nil"/>
              <w:bottom w:val="single" w:sz="4" w:space="0" w:color="auto"/>
              <w:right w:val="nil"/>
            </w:tcBorders>
            <w:shd w:val="clear" w:color="auto" w:fill="auto"/>
            <w:noWrap/>
            <w:vAlign w:val="bottom"/>
            <w:hideMark/>
          </w:tcPr>
          <w:p w14:paraId="4F955F2D" w14:textId="77777777" w:rsidR="00B12739" w:rsidRPr="00AC2066" w:rsidRDefault="00B12739" w:rsidP="008205BD">
            <w:pPr>
              <w:spacing w:after="0" w:line="240" w:lineRule="auto"/>
              <w:jc w:val="center"/>
              <w:rPr>
                <w:ins w:id="7418" w:author="Lane, Stefanie" w:date="2023-09-27T17:48:00Z"/>
                <w:rFonts w:ascii="Calibri" w:eastAsia="Times New Roman" w:hAnsi="Calibri" w:cs="Calibri"/>
                <w:color w:val="000000"/>
                <w:lang w:eastAsia="en-CA"/>
              </w:rPr>
            </w:pPr>
            <w:ins w:id="741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307118F1" w14:textId="77777777" w:rsidR="00B12739" w:rsidRPr="00AC2066" w:rsidRDefault="00B12739" w:rsidP="008205BD">
            <w:pPr>
              <w:spacing w:after="0" w:line="240" w:lineRule="auto"/>
              <w:jc w:val="center"/>
              <w:rPr>
                <w:ins w:id="7420" w:author="Lane, Stefanie" w:date="2023-09-27T17:48:00Z"/>
                <w:rFonts w:ascii="Calibri" w:eastAsia="Times New Roman" w:hAnsi="Calibri" w:cs="Calibri"/>
                <w:color w:val="000000"/>
                <w:lang w:eastAsia="en-CA"/>
              </w:rPr>
            </w:pPr>
            <w:ins w:id="7421"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7DD695FC" w14:textId="77777777" w:rsidR="00B12739" w:rsidRPr="00AC2066" w:rsidRDefault="00B12739" w:rsidP="008205BD">
            <w:pPr>
              <w:spacing w:after="0" w:line="240" w:lineRule="auto"/>
              <w:jc w:val="center"/>
              <w:rPr>
                <w:ins w:id="7422" w:author="Lane, Stefanie" w:date="2023-09-27T17:48:00Z"/>
                <w:rFonts w:ascii="Calibri" w:eastAsia="Times New Roman" w:hAnsi="Calibri" w:cs="Calibri"/>
                <w:color w:val="000000"/>
                <w:lang w:eastAsia="en-CA"/>
              </w:rPr>
            </w:pPr>
            <w:ins w:id="7423"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C44ECD8" w14:textId="77777777" w:rsidR="00B12739" w:rsidRPr="00AC2066" w:rsidRDefault="00B12739" w:rsidP="008205BD">
            <w:pPr>
              <w:spacing w:after="0" w:line="240" w:lineRule="auto"/>
              <w:jc w:val="center"/>
              <w:rPr>
                <w:ins w:id="7424" w:author="Lane, Stefanie" w:date="2023-09-27T17:48:00Z"/>
                <w:rFonts w:ascii="Calibri" w:eastAsia="Times New Roman" w:hAnsi="Calibri" w:cs="Calibri"/>
                <w:color w:val="000000"/>
                <w:lang w:eastAsia="en-CA"/>
              </w:rPr>
            </w:pPr>
            <w:ins w:id="7425" w:author="Lane, Stefanie" w:date="2023-09-27T17:48:00Z">
              <w:r w:rsidRPr="00AC2066">
                <w:rPr>
                  <w:rFonts w:ascii="Calibri" w:eastAsia="Times New Roman" w:hAnsi="Calibri" w:cs="Calibri"/>
                  <w:color w:val="000000"/>
                  <w:lang w:eastAsia="en-CA"/>
                </w:rPr>
                <w:t>gained</w:t>
              </w:r>
            </w:ins>
          </w:p>
        </w:tc>
      </w:tr>
      <w:tr w:rsidR="00B12739" w:rsidRPr="00AC2066" w14:paraId="0714AFE1" w14:textId="77777777" w:rsidTr="008205BD">
        <w:trPr>
          <w:trHeight w:val="288"/>
          <w:ins w:id="7426" w:author="Lane, Stefanie" w:date="2023-09-27T17:48:00Z"/>
        </w:trPr>
        <w:tc>
          <w:tcPr>
            <w:tcW w:w="1298" w:type="dxa"/>
            <w:vMerge/>
            <w:tcBorders>
              <w:top w:val="nil"/>
              <w:left w:val="single" w:sz="8" w:space="0" w:color="auto"/>
              <w:bottom w:val="single" w:sz="8" w:space="0" w:color="000000"/>
              <w:right w:val="nil"/>
            </w:tcBorders>
            <w:vAlign w:val="center"/>
            <w:hideMark/>
          </w:tcPr>
          <w:p w14:paraId="65C573AF" w14:textId="77777777" w:rsidR="00B12739" w:rsidRPr="00AC2066" w:rsidRDefault="00B12739" w:rsidP="008205BD">
            <w:pPr>
              <w:spacing w:after="0" w:line="240" w:lineRule="auto"/>
              <w:rPr>
                <w:ins w:id="742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F3F34A" w14:textId="77777777" w:rsidR="00B12739" w:rsidRPr="00AC2066" w:rsidRDefault="00B12739" w:rsidP="008205BD">
            <w:pPr>
              <w:spacing w:after="0" w:line="240" w:lineRule="auto"/>
              <w:rPr>
                <w:ins w:id="742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3C93B3E" w14:textId="77777777" w:rsidR="00B12739" w:rsidRPr="00AC2066" w:rsidRDefault="00B12739" w:rsidP="008205BD">
            <w:pPr>
              <w:spacing w:after="0" w:line="240" w:lineRule="auto"/>
              <w:rPr>
                <w:ins w:id="7429" w:author="Lane, Stefanie" w:date="2023-09-27T17:48:00Z"/>
                <w:rFonts w:ascii="Calibri" w:eastAsia="Times New Roman" w:hAnsi="Calibri" w:cs="Calibri"/>
                <w:i/>
                <w:iCs/>
                <w:color w:val="000000"/>
                <w:lang w:eastAsia="en-CA"/>
              </w:rPr>
            </w:pPr>
            <w:ins w:id="7430" w:author="Lane, Stefanie" w:date="2023-09-27T17:48:00Z">
              <w:r w:rsidRPr="00AC2066">
                <w:rPr>
                  <w:rFonts w:ascii="Calibri" w:eastAsia="Times New Roman" w:hAnsi="Calibri" w:cs="Calibri"/>
                  <w:i/>
                  <w:iCs/>
                  <w:color w:val="000000"/>
                  <w:lang w:eastAsia="en-CA"/>
                </w:rPr>
                <w:t>Lycopus europaeus</w:t>
              </w:r>
            </w:ins>
          </w:p>
        </w:tc>
        <w:tc>
          <w:tcPr>
            <w:tcW w:w="734" w:type="dxa"/>
            <w:tcBorders>
              <w:top w:val="nil"/>
              <w:left w:val="nil"/>
              <w:bottom w:val="nil"/>
              <w:right w:val="nil"/>
            </w:tcBorders>
            <w:shd w:val="clear" w:color="auto" w:fill="auto"/>
            <w:noWrap/>
            <w:vAlign w:val="bottom"/>
            <w:hideMark/>
          </w:tcPr>
          <w:p w14:paraId="19F29FCE" w14:textId="77777777" w:rsidR="00B12739" w:rsidRPr="00AC2066" w:rsidRDefault="00B12739" w:rsidP="008205BD">
            <w:pPr>
              <w:spacing w:after="0" w:line="240" w:lineRule="auto"/>
              <w:jc w:val="center"/>
              <w:rPr>
                <w:ins w:id="7431" w:author="Lane, Stefanie" w:date="2023-09-27T17:48:00Z"/>
                <w:rFonts w:ascii="Calibri" w:eastAsia="Times New Roman" w:hAnsi="Calibri" w:cs="Calibri"/>
                <w:color w:val="000000"/>
                <w:lang w:eastAsia="en-CA"/>
              </w:rPr>
            </w:pPr>
            <w:ins w:id="7432"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nil"/>
              <w:right w:val="nil"/>
            </w:tcBorders>
            <w:shd w:val="clear" w:color="auto" w:fill="auto"/>
            <w:noWrap/>
            <w:vAlign w:val="bottom"/>
            <w:hideMark/>
          </w:tcPr>
          <w:p w14:paraId="0BE952FE" w14:textId="77777777" w:rsidR="00B12739" w:rsidRPr="00AC2066" w:rsidRDefault="00B12739" w:rsidP="008205BD">
            <w:pPr>
              <w:spacing w:after="0" w:line="240" w:lineRule="auto"/>
              <w:jc w:val="center"/>
              <w:rPr>
                <w:ins w:id="7433" w:author="Lane, Stefanie" w:date="2023-09-27T17:48:00Z"/>
                <w:rFonts w:ascii="Calibri" w:eastAsia="Times New Roman" w:hAnsi="Calibri" w:cs="Calibri"/>
                <w:color w:val="000000"/>
                <w:lang w:eastAsia="en-CA"/>
              </w:rPr>
            </w:pPr>
            <w:ins w:id="7434"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nil"/>
              <w:right w:val="nil"/>
            </w:tcBorders>
            <w:shd w:val="clear" w:color="auto" w:fill="auto"/>
            <w:noWrap/>
            <w:vAlign w:val="bottom"/>
            <w:hideMark/>
          </w:tcPr>
          <w:p w14:paraId="112193BF" w14:textId="77777777" w:rsidR="00B12739" w:rsidRPr="00AC2066" w:rsidRDefault="00B12739" w:rsidP="008205BD">
            <w:pPr>
              <w:spacing w:after="0" w:line="240" w:lineRule="auto"/>
              <w:jc w:val="center"/>
              <w:rPr>
                <w:ins w:id="7435" w:author="Lane, Stefanie" w:date="2023-09-27T17:48:00Z"/>
                <w:rFonts w:ascii="Calibri" w:eastAsia="Times New Roman" w:hAnsi="Calibri" w:cs="Calibri"/>
                <w:color w:val="000000"/>
                <w:lang w:eastAsia="en-CA"/>
              </w:rPr>
            </w:pPr>
            <w:ins w:id="7436"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nil"/>
              <w:right w:val="single" w:sz="8" w:space="0" w:color="auto"/>
            </w:tcBorders>
            <w:shd w:val="clear" w:color="auto" w:fill="auto"/>
            <w:noWrap/>
            <w:vAlign w:val="bottom"/>
            <w:hideMark/>
          </w:tcPr>
          <w:p w14:paraId="502DC613" w14:textId="77777777" w:rsidR="00B12739" w:rsidRPr="00AC2066" w:rsidRDefault="00B12739" w:rsidP="008205BD">
            <w:pPr>
              <w:spacing w:after="0" w:line="240" w:lineRule="auto"/>
              <w:jc w:val="center"/>
              <w:rPr>
                <w:ins w:id="7437" w:author="Lane, Stefanie" w:date="2023-09-27T17:48:00Z"/>
                <w:rFonts w:ascii="Calibri" w:eastAsia="Times New Roman" w:hAnsi="Calibri" w:cs="Calibri"/>
                <w:color w:val="000000"/>
                <w:lang w:eastAsia="en-CA"/>
              </w:rPr>
            </w:pPr>
            <w:ins w:id="7438" w:author="Lane, Stefanie" w:date="2023-09-27T17:48:00Z">
              <w:r w:rsidRPr="00AC2066">
                <w:rPr>
                  <w:rFonts w:ascii="Calibri" w:eastAsia="Times New Roman" w:hAnsi="Calibri" w:cs="Calibri"/>
                  <w:color w:val="000000"/>
                  <w:lang w:eastAsia="en-CA"/>
                </w:rPr>
                <w:t>gained</w:t>
              </w:r>
            </w:ins>
          </w:p>
        </w:tc>
      </w:tr>
      <w:tr w:rsidR="00B12739" w:rsidRPr="00AC2066" w14:paraId="66FF7F13" w14:textId="77777777" w:rsidTr="008205BD">
        <w:trPr>
          <w:trHeight w:val="288"/>
          <w:ins w:id="7439" w:author="Lane, Stefanie" w:date="2023-09-27T17:48:00Z"/>
        </w:trPr>
        <w:tc>
          <w:tcPr>
            <w:tcW w:w="1298" w:type="dxa"/>
            <w:vMerge/>
            <w:tcBorders>
              <w:top w:val="nil"/>
              <w:left w:val="single" w:sz="8" w:space="0" w:color="auto"/>
              <w:bottom w:val="single" w:sz="8" w:space="0" w:color="000000"/>
              <w:right w:val="nil"/>
            </w:tcBorders>
            <w:vAlign w:val="center"/>
            <w:hideMark/>
          </w:tcPr>
          <w:p w14:paraId="3FAC1092" w14:textId="77777777" w:rsidR="00B12739" w:rsidRPr="00AC2066" w:rsidRDefault="00B12739" w:rsidP="008205BD">
            <w:pPr>
              <w:spacing w:after="0" w:line="240" w:lineRule="auto"/>
              <w:rPr>
                <w:ins w:id="744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0495F8" w14:textId="77777777" w:rsidR="00B12739" w:rsidRPr="00AC2066" w:rsidRDefault="00B12739" w:rsidP="008205BD">
            <w:pPr>
              <w:spacing w:after="0" w:line="240" w:lineRule="auto"/>
              <w:rPr>
                <w:ins w:id="744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FA1846" w14:textId="77777777" w:rsidR="00B12739" w:rsidRPr="00AC2066" w:rsidRDefault="00B12739" w:rsidP="008205BD">
            <w:pPr>
              <w:spacing w:after="0" w:line="240" w:lineRule="auto"/>
              <w:rPr>
                <w:ins w:id="7442" w:author="Lane, Stefanie" w:date="2023-09-27T17:48:00Z"/>
                <w:rFonts w:ascii="Calibri" w:eastAsia="Times New Roman" w:hAnsi="Calibri" w:cs="Calibri"/>
                <w:i/>
                <w:iCs/>
                <w:color w:val="000000"/>
                <w:lang w:eastAsia="en-CA"/>
              </w:rPr>
            </w:pPr>
            <w:ins w:id="7443" w:author="Lane, Stefanie" w:date="2023-09-27T17:48:00Z">
              <w:r w:rsidRPr="00AC2066">
                <w:rPr>
                  <w:rFonts w:ascii="Calibri" w:eastAsia="Times New Roman" w:hAnsi="Calibri" w:cs="Calibri"/>
                  <w:i/>
                  <w:iCs/>
                  <w:color w:val="000000"/>
                  <w:lang w:eastAsia="en-CA"/>
                </w:rPr>
                <w:t>Phalaris arundinacea</w:t>
              </w:r>
            </w:ins>
          </w:p>
        </w:tc>
        <w:tc>
          <w:tcPr>
            <w:tcW w:w="734" w:type="dxa"/>
            <w:tcBorders>
              <w:top w:val="single" w:sz="4" w:space="0" w:color="auto"/>
              <w:left w:val="nil"/>
              <w:bottom w:val="single" w:sz="4" w:space="0" w:color="auto"/>
              <w:right w:val="nil"/>
            </w:tcBorders>
            <w:shd w:val="clear" w:color="auto" w:fill="auto"/>
            <w:noWrap/>
            <w:vAlign w:val="bottom"/>
            <w:hideMark/>
          </w:tcPr>
          <w:p w14:paraId="3681EC5A" w14:textId="77777777" w:rsidR="00B12739" w:rsidRPr="00AC2066" w:rsidRDefault="00B12739" w:rsidP="008205BD">
            <w:pPr>
              <w:spacing w:after="0" w:line="240" w:lineRule="auto"/>
              <w:jc w:val="center"/>
              <w:rPr>
                <w:ins w:id="7444" w:author="Lane, Stefanie" w:date="2023-09-27T17:48:00Z"/>
                <w:rFonts w:ascii="Calibri" w:eastAsia="Times New Roman" w:hAnsi="Calibri" w:cs="Calibri"/>
                <w:color w:val="000000"/>
                <w:lang w:eastAsia="en-CA"/>
              </w:rPr>
            </w:pPr>
            <w:ins w:id="744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31551801" w14:textId="77777777" w:rsidR="00B12739" w:rsidRPr="00AC2066" w:rsidRDefault="00B12739" w:rsidP="008205BD">
            <w:pPr>
              <w:spacing w:after="0" w:line="240" w:lineRule="auto"/>
              <w:jc w:val="center"/>
              <w:rPr>
                <w:ins w:id="7446" w:author="Lane, Stefanie" w:date="2023-09-27T17:48:00Z"/>
                <w:rFonts w:ascii="Calibri" w:eastAsia="Times New Roman" w:hAnsi="Calibri" w:cs="Calibri"/>
                <w:color w:val="000000"/>
                <w:lang w:eastAsia="en-CA"/>
              </w:rPr>
            </w:pPr>
            <w:ins w:id="7447"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2886BA01" w14:textId="77777777" w:rsidR="00B12739" w:rsidRPr="00AC2066" w:rsidRDefault="00B12739" w:rsidP="008205BD">
            <w:pPr>
              <w:spacing w:after="0" w:line="240" w:lineRule="auto"/>
              <w:jc w:val="center"/>
              <w:rPr>
                <w:ins w:id="7448" w:author="Lane, Stefanie" w:date="2023-09-27T17:48:00Z"/>
                <w:rFonts w:ascii="Calibri" w:eastAsia="Times New Roman" w:hAnsi="Calibri" w:cs="Calibri"/>
                <w:color w:val="000000"/>
                <w:lang w:eastAsia="en-CA"/>
              </w:rPr>
            </w:pPr>
            <w:ins w:id="7449"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39A7175" w14:textId="77777777" w:rsidR="00B12739" w:rsidRPr="00AC2066" w:rsidRDefault="00B12739" w:rsidP="008205BD">
            <w:pPr>
              <w:spacing w:after="0" w:line="240" w:lineRule="auto"/>
              <w:jc w:val="center"/>
              <w:rPr>
                <w:ins w:id="7450" w:author="Lane, Stefanie" w:date="2023-09-27T17:48:00Z"/>
                <w:rFonts w:ascii="Calibri" w:eastAsia="Times New Roman" w:hAnsi="Calibri" w:cs="Calibri"/>
                <w:color w:val="000000"/>
                <w:lang w:eastAsia="en-CA"/>
              </w:rPr>
            </w:pPr>
            <w:ins w:id="7451" w:author="Lane, Stefanie" w:date="2023-09-27T17:48:00Z">
              <w:r w:rsidRPr="00AC2066">
                <w:rPr>
                  <w:rFonts w:ascii="Calibri" w:eastAsia="Times New Roman" w:hAnsi="Calibri" w:cs="Calibri"/>
                  <w:color w:val="000000"/>
                  <w:lang w:eastAsia="en-CA"/>
                </w:rPr>
                <w:t>gained</w:t>
              </w:r>
            </w:ins>
          </w:p>
        </w:tc>
      </w:tr>
      <w:tr w:rsidR="00B12739" w:rsidRPr="00AC2066" w14:paraId="03A7093C" w14:textId="77777777" w:rsidTr="008205BD">
        <w:trPr>
          <w:trHeight w:val="300"/>
          <w:ins w:id="7452" w:author="Lane, Stefanie" w:date="2023-09-27T17:48:00Z"/>
        </w:trPr>
        <w:tc>
          <w:tcPr>
            <w:tcW w:w="1298" w:type="dxa"/>
            <w:vMerge/>
            <w:tcBorders>
              <w:top w:val="nil"/>
              <w:left w:val="single" w:sz="8" w:space="0" w:color="auto"/>
              <w:bottom w:val="single" w:sz="8" w:space="0" w:color="000000"/>
              <w:right w:val="nil"/>
            </w:tcBorders>
            <w:vAlign w:val="center"/>
            <w:hideMark/>
          </w:tcPr>
          <w:p w14:paraId="72BAF97B" w14:textId="77777777" w:rsidR="00B12739" w:rsidRPr="00AC2066" w:rsidRDefault="00B12739" w:rsidP="008205BD">
            <w:pPr>
              <w:spacing w:after="0" w:line="240" w:lineRule="auto"/>
              <w:rPr>
                <w:ins w:id="745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01CE03" w14:textId="77777777" w:rsidR="00B12739" w:rsidRPr="00AC2066" w:rsidRDefault="00B12739" w:rsidP="008205BD">
            <w:pPr>
              <w:spacing w:after="0" w:line="240" w:lineRule="auto"/>
              <w:rPr>
                <w:ins w:id="7454"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248F2FB" w14:textId="77777777" w:rsidR="00B12739" w:rsidRPr="00AC2066" w:rsidRDefault="00B12739" w:rsidP="008205BD">
            <w:pPr>
              <w:spacing w:after="0" w:line="240" w:lineRule="auto"/>
              <w:rPr>
                <w:ins w:id="7455" w:author="Lane, Stefanie" w:date="2023-09-27T17:48:00Z"/>
                <w:rFonts w:ascii="Calibri" w:eastAsia="Times New Roman" w:hAnsi="Calibri" w:cs="Calibri"/>
                <w:i/>
                <w:iCs/>
                <w:color w:val="000000"/>
                <w:lang w:eastAsia="en-CA"/>
              </w:rPr>
            </w:pPr>
            <w:ins w:id="7456" w:author="Lane, Stefanie" w:date="2023-09-27T17:48:00Z">
              <w:r w:rsidRPr="00AC2066">
                <w:rPr>
                  <w:rFonts w:ascii="Calibri" w:eastAsia="Times New Roman" w:hAnsi="Calibri" w:cs="Calibri"/>
                  <w:i/>
                  <w:iCs/>
                  <w:color w:val="000000"/>
                  <w:lang w:eastAsia="en-CA"/>
                </w:rPr>
                <w:t>Festuca arundinacea</w:t>
              </w:r>
            </w:ins>
          </w:p>
        </w:tc>
        <w:tc>
          <w:tcPr>
            <w:tcW w:w="734" w:type="dxa"/>
            <w:tcBorders>
              <w:top w:val="nil"/>
              <w:left w:val="nil"/>
              <w:bottom w:val="single" w:sz="8" w:space="0" w:color="auto"/>
              <w:right w:val="nil"/>
            </w:tcBorders>
            <w:shd w:val="clear" w:color="auto" w:fill="auto"/>
            <w:noWrap/>
            <w:vAlign w:val="bottom"/>
            <w:hideMark/>
          </w:tcPr>
          <w:p w14:paraId="439E28E7" w14:textId="77777777" w:rsidR="00B12739" w:rsidRPr="00AC2066" w:rsidRDefault="00B12739" w:rsidP="008205BD">
            <w:pPr>
              <w:spacing w:after="0" w:line="240" w:lineRule="auto"/>
              <w:jc w:val="center"/>
              <w:rPr>
                <w:ins w:id="7457" w:author="Lane, Stefanie" w:date="2023-09-27T17:48:00Z"/>
                <w:rFonts w:ascii="Calibri" w:eastAsia="Times New Roman" w:hAnsi="Calibri" w:cs="Calibri"/>
                <w:color w:val="000000"/>
                <w:lang w:eastAsia="en-CA"/>
              </w:rPr>
            </w:pPr>
            <w:ins w:id="7458"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2593F5B9" w14:textId="77777777" w:rsidR="00B12739" w:rsidRPr="00AC2066" w:rsidRDefault="00B12739" w:rsidP="008205BD">
            <w:pPr>
              <w:spacing w:after="0" w:line="240" w:lineRule="auto"/>
              <w:jc w:val="center"/>
              <w:rPr>
                <w:ins w:id="7459" w:author="Lane, Stefanie" w:date="2023-09-27T17:48:00Z"/>
                <w:rFonts w:ascii="Calibri" w:eastAsia="Times New Roman" w:hAnsi="Calibri" w:cs="Calibri"/>
                <w:color w:val="000000"/>
                <w:lang w:eastAsia="en-CA"/>
              </w:rPr>
            </w:pPr>
            <w:ins w:id="7460"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8" w:space="0" w:color="auto"/>
              <w:right w:val="nil"/>
            </w:tcBorders>
            <w:shd w:val="clear" w:color="auto" w:fill="auto"/>
            <w:noWrap/>
            <w:vAlign w:val="bottom"/>
            <w:hideMark/>
          </w:tcPr>
          <w:p w14:paraId="38466F7B" w14:textId="77777777" w:rsidR="00B12739" w:rsidRPr="00AC2066" w:rsidRDefault="00B12739" w:rsidP="008205BD">
            <w:pPr>
              <w:spacing w:after="0" w:line="240" w:lineRule="auto"/>
              <w:jc w:val="center"/>
              <w:rPr>
                <w:ins w:id="7461" w:author="Lane, Stefanie" w:date="2023-09-27T17:48:00Z"/>
                <w:rFonts w:ascii="Calibri" w:eastAsia="Times New Roman" w:hAnsi="Calibri" w:cs="Calibri"/>
                <w:color w:val="000000"/>
                <w:lang w:eastAsia="en-CA"/>
              </w:rPr>
            </w:pPr>
            <w:ins w:id="746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012FA125" w14:textId="77777777" w:rsidR="00B12739" w:rsidRPr="00AC2066" w:rsidRDefault="00B12739" w:rsidP="008205BD">
            <w:pPr>
              <w:spacing w:after="0" w:line="240" w:lineRule="auto"/>
              <w:jc w:val="center"/>
              <w:rPr>
                <w:ins w:id="7463" w:author="Lane, Stefanie" w:date="2023-09-27T17:48:00Z"/>
                <w:rFonts w:ascii="Calibri" w:eastAsia="Times New Roman" w:hAnsi="Calibri" w:cs="Calibri"/>
                <w:color w:val="000000"/>
                <w:lang w:eastAsia="en-CA"/>
              </w:rPr>
            </w:pPr>
            <w:ins w:id="7464" w:author="Lane, Stefanie" w:date="2023-09-27T17:48:00Z">
              <w:r w:rsidRPr="00AC2066">
                <w:rPr>
                  <w:rFonts w:ascii="Calibri" w:eastAsia="Times New Roman" w:hAnsi="Calibri" w:cs="Calibri"/>
                  <w:color w:val="000000"/>
                  <w:lang w:eastAsia="en-CA"/>
                </w:rPr>
                <w:t> </w:t>
              </w:r>
            </w:ins>
          </w:p>
        </w:tc>
      </w:tr>
      <w:tr w:rsidR="00B12739" w:rsidRPr="00AC2066" w14:paraId="039DC3C4" w14:textId="77777777" w:rsidTr="008205BD">
        <w:trPr>
          <w:trHeight w:val="288"/>
          <w:ins w:id="7465" w:author="Lane, Stefanie" w:date="2023-09-27T17:48:00Z"/>
        </w:trPr>
        <w:tc>
          <w:tcPr>
            <w:tcW w:w="1298" w:type="dxa"/>
            <w:vMerge/>
            <w:tcBorders>
              <w:top w:val="nil"/>
              <w:left w:val="single" w:sz="8" w:space="0" w:color="auto"/>
              <w:bottom w:val="single" w:sz="8" w:space="0" w:color="000000"/>
              <w:right w:val="nil"/>
            </w:tcBorders>
            <w:vAlign w:val="center"/>
            <w:hideMark/>
          </w:tcPr>
          <w:p w14:paraId="5FA29CE2" w14:textId="77777777" w:rsidR="00B12739" w:rsidRPr="00AC2066" w:rsidRDefault="00B12739" w:rsidP="008205BD">
            <w:pPr>
              <w:spacing w:after="0" w:line="240" w:lineRule="auto"/>
              <w:rPr>
                <w:ins w:id="7466"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7C697FEC" w14:textId="77777777" w:rsidR="00B12739" w:rsidRPr="00AC2066" w:rsidRDefault="00B12739" w:rsidP="008205BD">
            <w:pPr>
              <w:spacing w:after="0" w:line="240" w:lineRule="auto"/>
              <w:jc w:val="center"/>
              <w:rPr>
                <w:ins w:id="7467" w:author="Lane, Stefanie" w:date="2023-09-27T17:48:00Z"/>
                <w:rFonts w:ascii="Calibri" w:eastAsia="Times New Roman" w:hAnsi="Calibri" w:cs="Calibri"/>
                <w:color w:val="000000"/>
                <w:lang w:eastAsia="en-CA"/>
              </w:rPr>
            </w:pPr>
            <w:ins w:id="7468" w:author="Lane, Stefanie" w:date="2023-09-27T17:48:00Z">
              <w:r w:rsidRPr="00AC2066">
                <w:rPr>
                  <w:rFonts w:ascii="Calibri" w:eastAsia="Times New Roman" w:hAnsi="Calibri" w:cs="Calibri"/>
                  <w:color w:val="000000"/>
                  <w:lang w:eastAsia="en-CA"/>
                </w:rPr>
                <w:t>Native</w:t>
              </w:r>
            </w:ins>
          </w:p>
        </w:tc>
        <w:tc>
          <w:tcPr>
            <w:tcW w:w="3365" w:type="dxa"/>
            <w:tcBorders>
              <w:top w:val="nil"/>
              <w:left w:val="nil"/>
              <w:bottom w:val="single" w:sz="4" w:space="0" w:color="auto"/>
              <w:right w:val="nil"/>
            </w:tcBorders>
            <w:shd w:val="clear" w:color="auto" w:fill="auto"/>
            <w:noWrap/>
            <w:vAlign w:val="bottom"/>
            <w:hideMark/>
          </w:tcPr>
          <w:p w14:paraId="765D85F4" w14:textId="77777777" w:rsidR="00B12739" w:rsidRPr="00AC2066" w:rsidRDefault="00B12739" w:rsidP="008205BD">
            <w:pPr>
              <w:spacing w:after="0" w:line="240" w:lineRule="auto"/>
              <w:rPr>
                <w:ins w:id="7469" w:author="Lane, Stefanie" w:date="2023-09-27T17:48:00Z"/>
                <w:rFonts w:ascii="Calibri" w:eastAsia="Times New Roman" w:hAnsi="Calibri" w:cs="Calibri"/>
                <w:i/>
                <w:iCs/>
                <w:color w:val="000000"/>
                <w:lang w:eastAsia="en-CA"/>
              </w:rPr>
            </w:pPr>
            <w:ins w:id="7470" w:author="Lane, Stefanie" w:date="2023-09-27T17:48:00Z">
              <w:r w:rsidRPr="00AC2066">
                <w:rPr>
                  <w:rFonts w:ascii="Calibri" w:eastAsia="Times New Roman" w:hAnsi="Calibri" w:cs="Calibri"/>
                  <w:i/>
                  <w:iCs/>
                  <w:color w:val="000000"/>
                  <w:lang w:eastAsia="en-CA"/>
                </w:rPr>
                <w:t>Alopecurus geniculatus</w:t>
              </w:r>
            </w:ins>
          </w:p>
        </w:tc>
        <w:tc>
          <w:tcPr>
            <w:tcW w:w="734" w:type="dxa"/>
            <w:tcBorders>
              <w:top w:val="nil"/>
              <w:left w:val="nil"/>
              <w:bottom w:val="single" w:sz="4" w:space="0" w:color="auto"/>
              <w:right w:val="nil"/>
            </w:tcBorders>
            <w:shd w:val="clear" w:color="auto" w:fill="auto"/>
            <w:noWrap/>
            <w:vAlign w:val="bottom"/>
            <w:hideMark/>
          </w:tcPr>
          <w:p w14:paraId="7CE8E057" w14:textId="77777777" w:rsidR="00B12739" w:rsidRPr="00AC2066" w:rsidRDefault="00B12739" w:rsidP="008205BD">
            <w:pPr>
              <w:spacing w:after="0" w:line="240" w:lineRule="auto"/>
              <w:jc w:val="center"/>
              <w:rPr>
                <w:ins w:id="7471" w:author="Lane, Stefanie" w:date="2023-09-27T17:48:00Z"/>
                <w:rFonts w:ascii="Calibri" w:eastAsia="Times New Roman" w:hAnsi="Calibri" w:cs="Calibri"/>
                <w:color w:val="000000"/>
                <w:lang w:eastAsia="en-CA"/>
              </w:rPr>
            </w:pPr>
            <w:ins w:id="7472"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single" w:sz="4" w:space="0" w:color="auto"/>
              <w:right w:val="nil"/>
            </w:tcBorders>
            <w:shd w:val="clear" w:color="auto" w:fill="auto"/>
            <w:noWrap/>
            <w:vAlign w:val="bottom"/>
            <w:hideMark/>
          </w:tcPr>
          <w:p w14:paraId="0CF36FCE" w14:textId="77777777" w:rsidR="00B12739" w:rsidRPr="00AC2066" w:rsidRDefault="00B12739" w:rsidP="008205BD">
            <w:pPr>
              <w:spacing w:after="0" w:line="240" w:lineRule="auto"/>
              <w:jc w:val="center"/>
              <w:rPr>
                <w:ins w:id="7473" w:author="Lane, Stefanie" w:date="2023-09-27T17:48:00Z"/>
                <w:rFonts w:ascii="Calibri" w:eastAsia="Times New Roman" w:hAnsi="Calibri" w:cs="Calibri"/>
                <w:color w:val="000000"/>
                <w:lang w:eastAsia="en-CA"/>
              </w:rPr>
            </w:pPr>
            <w:ins w:id="7474"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214F199" w14:textId="77777777" w:rsidR="00B12739" w:rsidRPr="00AC2066" w:rsidRDefault="00B12739" w:rsidP="008205BD">
            <w:pPr>
              <w:spacing w:after="0" w:line="240" w:lineRule="auto"/>
              <w:jc w:val="center"/>
              <w:rPr>
                <w:ins w:id="7475" w:author="Lane, Stefanie" w:date="2023-09-27T17:48:00Z"/>
                <w:rFonts w:ascii="Calibri" w:eastAsia="Times New Roman" w:hAnsi="Calibri" w:cs="Calibri"/>
                <w:color w:val="000000"/>
                <w:lang w:eastAsia="en-CA"/>
              </w:rPr>
            </w:pPr>
            <w:ins w:id="747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28856A87" w14:textId="77777777" w:rsidR="00B12739" w:rsidRPr="00AC2066" w:rsidRDefault="00B12739" w:rsidP="008205BD">
            <w:pPr>
              <w:spacing w:after="0" w:line="240" w:lineRule="auto"/>
              <w:jc w:val="center"/>
              <w:rPr>
                <w:ins w:id="7477" w:author="Lane, Stefanie" w:date="2023-09-27T17:48:00Z"/>
                <w:rFonts w:ascii="Calibri" w:eastAsia="Times New Roman" w:hAnsi="Calibri" w:cs="Calibri"/>
                <w:color w:val="000000"/>
                <w:lang w:eastAsia="en-CA"/>
              </w:rPr>
            </w:pPr>
            <w:ins w:id="7478" w:author="Lane, Stefanie" w:date="2023-09-27T17:48:00Z">
              <w:r w:rsidRPr="00AC2066">
                <w:rPr>
                  <w:rFonts w:ascii="Calibri" w:eastAsia="Times New Roman" w:hAnsi="Calibri" w:cs="Calibri"/>
                  <w:color w:val="000000"/>
                  <w:lang w:eastAsia="en-CA"/>
                </w:rPr>
                <w:t>lost</w:t>
              </w:r>
            </w:ins>
          </w:p>
        </w:tc>
      </w:tr>
      <w:tr w:rsidR="00B12739" w:rsidRPr="00AC2066" w14:paraId="44EB42F9" w14:textId="77777777" w:rsidTr="008205BD">
        <w:trPr>
          <w:trHeight w:val="288"/>
          <w:ins w:id="7479" w:author="Lane, Stefanie" w:date="2023-09-27T17:48:00Z"/>
        </w:trPr>
        <w:tc>
          <w:tcPr>
            <w:tcW w:w="1298" w:type="dxa"/>
            <w:vMerge/>
            <w:tcBorders>
              <w:top w:val="nil"/>
              <w:left w:val="single" w:sz="8" w:space="0" w:color="auto"/>
              <w:bottom w:val="single" w:sz="8" w:space="0" w:color="000000"/>
              <w:right w:val="nil"/>
            </w:tcBorders>
            <w:vAlign w:val="center"/>
            <w:hideMark/>
          </w:tcPr>
          <w:p w14:paraId="41955728" w14:textId="77777777" w:rsidR="00B12739" w:rsidRPr="00AC2066" w:rsidRDefault="00B12739" w:rsidP="008205BD">
            <w:pPr>
              <w:spacing w:after="0" w:line="240" w:lineRule="auto"/>
              <w:rPr>
                <w:ins w:id="74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3D814F" w14:textId="77777777" w:rsidR="00B12739" w:rsidRPr="00AC2066" w:rsidRDefault="00B12739" w:rsidP="008205BD">
            <w:pPr>
              <w:spacing w:after="0" w:line="240" w:lineRule="auto"/>
              <w:rPr>
                <w:ins w:id="748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7967D20" w14:textId="77777777" w:rsidR="00B12739" w:rsidRPr="00AC2066" w:rsidRDefault="00B12739" w:rsidP="008205BD">
            <w:pPr>
              <w:spacing w:after="0" w:line="240" w:lineRule="auto"/>
              <w:rPr>
                <w:ins w:id="7482" w:author="Lane, Stefanie" w:date="2023-09-27T17:48:00Z"/>
                <w:rFonts w:ascii="Calibri" w:eastAsia="Times New Roman" w:hAnsi="Calibri" w:cs="Calibri"/>
                <w:i/>
                <w:iCs/>
                <w:color w:val="000000"/>
                <w:lang w:eastAsia="en-CA"/>
              </w:rPr>
            </w:pPr>
            <w:ins w:id="7483" w:author="Lane, Stefanie" w:date="2023-09-27T17:48:00Z">
              <w:r w:rsidRPr="00AC2066">
                <w:rPr>
                  <w:rFonts w:ascii="Calibri" w:eastAsia="Times New Roman" w:hAnsi="Calibri" w:cs="Calibri"/>
                  <w:i/>
                  <w:iCs/>
                  <w:color w:val="000000"/>
                  <w:lang w:eastAsia="en-CA"/>
                </w:rPr>
                <w:t>Deschampsia caespitosa</w:t>
              </w:r>
            </w:ins>
          </w:p>
        </w:tc>
        <w:tc>
          <w:tcPr>
            <w:tcW w:w="734" w:type="dxa"/>
            <w:tcBorders>
              <w:top w:val="nil"/>
              <w:left w:val="nil"/>
              <w:bottom w:val="nil"/>
              <w:right w:val="nil"/>
            </w:tcBorders>
            <w:shd w:val="clear" w:color="auto" w:fill="auto"/>
            <w:noWrap/>
            <w:vAlign w:val="bottom"/>
            <w:hideMark/>
          </w:tcPr>
          <w:p w14:paraId="134B3521" w14:textId="77777777" w:rsidR="00B12739" w:rsidRPr="00AC2066" w:rsidRDefault="00B12739" w:rsidP="008205BD">
            <w:pPr>
              <w:spacing w:after="0" w:line="240" w:lineRule="auto"/>
              <w:jc w:val="center"/>
              <w:rPr>
                <w:ins w:id="7484" w:author="Lane, Stefanie" w:date="2023-09-27T17:48:00Z"/>
                <w:rFonts w:ascii="Calibri" w:eastAsia="Times New Roman" w:hAnsi="Calibri" w:cs="Calibri"/>
                <w:color w:val="000000"/>
                <w:lang w:eastAsia="en-CA"/>
              </w:rPr>
            </w:pPr>
            <w:ins w:id="7485"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4741FA2C" w14:textId="77777777" w:rsidR="00B12739" w:rsidRPr="00AC2066" w:rsidRDefault="00B12739" w:rsidP="008205BD">
            <w:pPr>
              <w:spacing w:after="0" w:line="240" w:lineRule="auto"/>
              <w:jc w:val="center"/>
              <w:rPr>
                <w:ins w:id="7486" w:author="Lane, Stefanie" w:date="2023-09-27T17:48:00Z"/>
                <w:rFonts w:ascii="Calibri" w:eastAsia="Times New Roman" w:hAnsi="Calibri" w:cs="Calibri"/>
                <w:color w:val="000000"/>
                <w:lang w:eastAsia="en-CA"/>
              </w:rPr>
            </w:pPr>
            <w:ins w:id="748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92732E4" w14:textId="77777777" w:rsidR="00B12739" w:rsidRPr="00AC2066" w:rsidRDefault="00B12739" w:rsidP="008205BD">
            <w:pPr>
              <w:spacing w:after="0" w:line="240" w:lineRule="auto"/>
              <w:jc w:val="center"/>
              <w:rPr>
                <w:ins w:id="7488"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D8248C" w14:textId="77777777" w:rsidR="00B12739" w:rsidRPr="00AC2066" w:rsidRDefault="00B12739" w:rsidP="008205BD">
            <w:pPr>
              <w:spacing w:after="0" w:line="240" w:lineRule="auto"/>
              <w:jc w:val="center"/>
              <w:rPr>
                <w:ins w:id="7489" w:author="Lane, Stefanie" w:date="2023-09-27T17:48:00Z"/>
                <w:rFonts w:ascii="Calibri" w:eastAsia="Times New Roman" w:hAnsi="Calibri" w:cs="Calibri"/>
                <w:color w:val="000000"/>
                <w:lang w:eastAsia="en-CA"/>
              </w:rPr>
            </w:pPr>
            <w:ins w:id="7490" w:author="Lane, Stefanie" w:date="2023-09-27T17:48:00Z">
              <w:r w:rsidRPr="00AC2066">
                <w:rPr>
                  <w:rFonts w:ascii="Calibri" w:eastAsia="Times New Roman" w:hAnsi="Calibri" w:cs="Calibri"/>
                  <w:color w:val="000000"/>
                  <w:lang w:eastAsia="en-CA"/>
                </w:rPr>
                <w:t>lost</w:t>
              </w:r>
            </w:ins>
          </w:p>
        </w:tc>
      </w:tr>
      <w:tr w:rsidR="00B12739" w:rsidRPr="00AC2066" w14:paraId="7674D326" w14:textId="77777777" w:rsidTr="008205BD">
        <w:trPr>
          <w:trHeight w:val="288"/>
          <w:ins w:id="7491" w:author="Lane, Stefanie" w:date="2023-09-27T17:48:00Z"/>
        </w:trPr>
        <w:tc>
          <w:tcPr>
            <w:tcW w:w="1298" w:type="dxa"/>
            <w:vMerge/>
            <w:tcBorders>
              <w:top w:val="nil"/>
              <w:left w:val="single" w:sz="8" w:space="0" w:color="auto"/>
              <w:bottom w:val="single" w:sz="8" w:space="0" w:color="000000"/>
              <w:right w:val="nil"/>
            </w:tcBorders>
            <w:vAlign w:val="center"/>
            <w:hideMark/>
          </w:tcPr>
          <w:p w14:paraId="527898F8" w14:textId="77777777" w:rsidR="00B12739" w:rsidRPr="00AC2066" w:rsidRDefault="00B12739" w:rsidP="008205BD">
            <w:pPr>
              <w:spacing w:after="0" w:line="240" w:lineRule="auto"/>
              <w:rPr>
                <w:ins w:id="749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91516F" w14:textId="77777777" w:rsidR="00B12739" w:rsidRPr="00AC2066" w:rsidRDefault="00B12739" w:rsidP="008205BD">
            <w:pPr>
              <w:spacing w:after="0" w:line="240" w:lineRule="auto"/>
              <w:rPr>
                <w:ins w:id="749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EE0C62" w14:textId="77777777" w:rsidR="00B12739" w:rsidRPr="00AC2066" w:rsidRDefault="00B12739" w:rsidP="008205BD">
            <w:pPr>
              <w:spacing w:after="0" w:line="240" w:lineRule="auto"/>
              <w:rPr>
                <w:ins w:id="7494" w:author="Lane, Stefanie" w:date="2023-09-27T17:48:00Z"/>
                <w:rFonts w:ascii="Calibri" w:eastAsia="Times New Roman" w:hAnsi="Calibri" w:cs="Calibri"/>
                <w:i/>
                <w:iCs/>
                <w:color w:val="000000"/>
                <w:lang w:eastAsia="en-CA"/>
              </w:rPr>
            </w:pPr>
            <w:ins w:id="7495" w:author="Lane, Stefanie" w:date="2023-09-27T17:48:00Z">
              <w:r w:rsidRPr="00AC2066">
                <w:rPr>
                  <w:rFonts w:ascii="Calibri" w:eastAsia="Times New Roman" w:hAnsi="Calibri" w:cs="Calibri"/>
                  <w:i/>
                  <w:iCs/>
                  <w:color w:val="000000"/>
                  <w:lang w:eastAsia="en-CA"/>
                </w:rPr>
                <w:t>Equisetum fluviatile</w:t>
              </w:r>
            </w:ins>
          </w:p>
        </w:tc>
        <w:tc>
          <w:tcPr>
            <w:tcW w:w="734" w:type="dxa"/>
            <w:tcBorders>
              <w:top w:val="single" w:sz="4" w:space="0" w:color="auto"/>
              <w:left w:val="nil"/>
              <w:bottom w:val="single" w:sz="4" w:space="0" w:color="auto"/>
              <w:right w:val="nil"/>
            </w:tcBorders>
            <w:shd w:val="clear" w:color="auto" w:fill="auto"/>
            <w:noWrap/>
            <w:vAlign w:val="bottom"/>
            <w:hideMark/>
          </w:tcPr>
          <w:p w14:paraId="735DC538" w14:textId="77777777" w:rsidR="00B12739" w:rsidRPr="00AC2066" w:rsidRDefault="00B12739" w:rsidP="008205BD">
            <w:pPr>
              <w:spacing w:after="0" w:line="240" w:lineRule="auto"/>
              <w:jc w:val="center"/>
              <w:rPr>
                <w:ins w:id="7496" w:author="Lane, Stefanie" w:date="2023-09-27T17:48:00Z"/>
                <w:rFonts w:ascii="Calibri" w:eastAsia="Times New Roman" w:hAnsi="Calibri" w:cs="Calibri"/>
                <w:color w:val="000000"/>
                <w:lang w:eastAsia="en-CA"/>
              </w:rPr>
            </w:pPr>
            <w:ins w:id="7497" w:author="Lane, Stefanie" w:date="2023-09-27T17:48:00Z">
              <w:r w:rsidRPr="00AC2066">
                <w:rPr>
                  <w:rFonts w:ascii="Calibri" w:eastAsia="Times New Roman" w:hAnsi="Calibri" w:cs="Calibri"/>
                  <w:color w:val="000000"/>
                  <w:lang w:eastAsia="en-CA"/>
                </w:rPr>
                <w:t>1.4</w:t>
              </w:r>
            </w:ins>
          </w:p>
        </w:tc>
        <w:tc>
          <w:tcPr>
            <w:tcW w:w="734" w:type="dxa"/>
            <w:tcBorders>
              <w:top w:val="single" w:sz="4" w:space="0" w:color="auto"/>
              <w:left w:val="nil"/>
              <w:bottom w:val="single" w:sz="4" w:space="0" w:color="auto"/>
              <w:right w:val="nil"/>
            </w:tcBorders>
            <w:shd w:val="clear" w:color="auto" w:fill="auto"/>
            <w:noWrap/>
            <w:vAlign w:val="bottom"/>
            <w:hideMark/>
          </w:tcPr>
          <w:p w14:paraId="6F63E955" w14:textId="77777777" w:rsidR="00B12739" w:rsidRPr="00AC2066" w:rsidRDefault="00B12739" w:rsidP="008205BD">
            <w:pPr>
              <w:spacing w:after="0" w:line="240" w:lineRule="auto"/>
              <w:jc w:val="center"/>
              <w:rPr>
                <w:ins w:id="7498" w:author="Lane, Stefanie" w:date="2023-09-27T17:48:00Z"/>
                <w:rFonts w:ascii="Calibri" w:eastAsia="Times New Roman" w:hAnsi="Calibri" w:cs="Calibri"/>
                <w:color w:val="000000"/>
                <w:lang w:eastAsia="en-CA"/>
              </w:rPr>
            </w:pPr>
            <w:ins w:id="7499" w:author="Lane, Stefanie" w:date="2023-09-27T17:48:00Z">
              <w:r w:rsidRPr="00AC2066">
                <w:rPr>
                  <w:rFonts w:ascii="Calibri" w:eastAsia="Times New Roman" w:hAnsi="Calibri" w:cs="Calibri"/>
                  <w:color w:val="000000"/>
                  <w:lang w:eastAsia="en-CA"/>
                </w:rPr>
                <w:t>1.2</w:t>
              </w:r>
            </w:ins>
          </w:p>
        </w:tc>
        <w:tc>
          <w:tcPr>
            <w:tcW w:w="734" w:type="dxa"/>
            <w:tcBorders>
              <w:top w:val="single" w:sz="4" w:space="0" w:color="auto"/>
              <w:left w:val="nil"/>
              <w:bottom w:val="single" w:sz="4" w:space="0" w:color="auto"/>
              <w:right w:val="nil"/>
            </w:tcBorders>
            <w:shd w:val="clear" w:color="auto" w:fill="auto"/>
            <w:noWrap/>
            <w:vAlign w:val="bottom"/>
            <w:hideMark/>
          </w:tcPr>
          <w:p w14:paraId="66FB429C" w14:textId="77777777" w:rsidR="00B12739" w:rsidRPr="00AC2066" w:rsidRDefault="00B12739" w:rsidP="008205BD">
            <w:pPr>
              <w:spacing w:after="0" w:line="240" w:lineRule="auto"/>
              <w:jc w:val="center"/>
              <w:rPr>
                <w:ins w:id="7500" w:author="Lane, Stefanie" w:date="2023-09-27T17:48:00Z"/>
                <w:rFonts w:ascii="Calibri" w:eastAsia="Times New Roman" w:hAnsi="Calibri" w:cs="Calibri"/>
                <w:color w:val="000000"/>
                <w:lang w:eastAsia="en-CA"/>
              </w:rPr>
            </w:pPr>
            <w:ins w:id="750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503747B1" w14:textId="77777777" w:rsidR="00B12739" w:rsidRPr="00AC2066" w:rsidRDefault="00B12739" w:rsidP="008205BD">
            <w:pPr>
              <w:spacing w:after="0" w:line="240" w:lineRule="auto"/>
              <w:jc w:val="center"/>
              <w:rPr>
                <w:ins w:id="7502" w:author="Lane, Stefanie" w:date="2023-09-27T17:48:00Z"/>
                <w:rFonts w:ascii="Calibri" w:eastAsia="Times New Roman" w:hAnsi="Calibri" w:cs="Calibri"/>
                <w:color w:val="000000"/>
                <w:lang w:eastAsia="en-CA"/>
              </w:rPr>
            </w:pPr>
            <w:ins w:id="7503" w:author="Lane, Stefanie" w:date="2023-09-27T17:48:00Z">
              <w:r w:rsidRPr="00AC2066">
                <w:rPr>
                  <w:rFonts w:ascii="Calibri" w:eastAsia="Times New Roman" w:hAnsi="Calibri" w:cs="Calibri"/>
                  <w:color w:val="000000"/>
                  <w:lang w:eastAsia="en-CA"/>
                </w:rPr>
                <w:t>lost</w:t>
              </w:r>
            </w:ins>
          </w:p>
        </w:tc>
      </w:tr>
      <w:tr w:rsidR="00B12739" w:rsidRPr="00AC2066" w14:paraId="1B77F62A" w14:textId="77777777" w:rsidTr="008205BD">
        <w:trPr>
          <w:trHeight w:val="288"/>
          <w:ins w:id="7504" w:author="Lane, Stefanie" w:date="2023-09-27T17:48:00Z"/>
        </w:trPr>
        <w:tc>
          <w:tcPr>
            <w:tcW w:w="1298" w:type="dxa"/>
            <w:vMerge/>
            <w:tcBorders>
              <w:top w:val="nil"/>
              <w:left w:val="single" w:sz="8" w:space="0" w:color="auto"/>
              <w:bottom w:val="single" w:sz="8" w:space="0" w:color="000000"/>
              <w:right w:val="nil"/>
            </w:tcBorders>
            <w:vAlign w:val="center"/>
            <w:hideMark/>
          </w:tcPr>
          <w:p w14:paraId="161862BE" w14:textId="77777777" w:rsidR="00B12739" w:rsidRPr="00AC2066" w:rsidRDefault="00B12739" w:rsidP="008205BD">
            <w:pPr>
              <w:spacing w:after="0" w:line="240" w:lineRule="auto"/>
              <w:rPr>
                <w:ins w:id="750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90CE24" w14:textId="77777777" w:rsidR="00B12739" w:rsidRPr="00AC2066" w:rsidRDefault="00B12739" w:rsidP="008205BD">
            <w:pPr>
              <w:spacing w:after="0" w:line="240" w:lineRule="auto"/>
              <w:rPr>
                <w:ins w:id="750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4120FC" w14:textId="77777777" w:rsidR="00B12739" w:rsidRPr="00AC2066" w:rsidRDefault="00B12739" w:rsidP="008205BD">
            <w:pPr>
              <w:spacing w:after="0" w:line="240" w:lineRule="auto"/>
              <w:rPr>
                <w:ins w:id="7507" w:author="Lane, Stefanie" w:date="2023-09-27T17:48:00Z"/>
                <w:rFonts w:ascii="Calibri" w:eastAsia="Times New Roman" w:hAnsi="Calibri" w:cs="Calibri"/>
                <w:i/>
                <w:iCs/>
                <w:color w:val="000000"/>
                <w:lang w:eastAsia="en-CA"/>
              </w:rPr>
            </w:pPr>
            <w:ins w:id="7508" w:author="Lane, Stefanie" w:date="2023-09-27T17:48:00Z">
              <w:r w:rsidRPr="00AC2066">
                <w:rPr>
                  <w:rFonts w:ascii="Calibri" w:eastAsia="Times New Roman" w:hAnsi="Calibri" w:cs="Calibri"/>
                  <w:i/>
                  <w:iCs/>
                  <w:color w:val="000000"/>
                  <w:lang w:eastAsia="en-CA"/>
                </w:rPr>
                <w:t>Leersia oryzoides</w:t>
              </w:r>
            </w:ins>
          </w:p>
        </w:tc>
        <w:tc>
          <w:tcPr>
            <w:tcW w:w="734" w:type="dxa"/>
            <w:tcBorders>
              <w:top w:val="nil"/>
              <w:left w:val="nil"/>
              <w:bottom w:val="nil"/>
              <w:right w:val="nil"/>
            </w:tcBorders>
            <w:shd w:val="clear" w:color="auto" w:fill="auto"/>
            <w:noWrap/>
            <w:vAlign w:val="bottom"/>
            <w:hideMark/>
          </w:tcPr>
          <w:p w14:paraId="739B1838" w14:textId="77777777" w:rsidR="00B12739" w:rsidRPr="00AC2066" w:rsidRDefault="00B12739" w:rsidP="008205BD">
            <w:pPr>
              <w:spacing w:after="0" w:line="240" w:lineRule="auto"/>
              <w:jc w:val="center"/>
              <w:rPr>
                <w:ins w:id="7509" w:author="Lane, Stefanie" w:date="2023-09-27T17:48:00Z"/>
                <w:rFonts w:ascii="Calibri" w:eastAsia="Times New Roman" w:hAnsi="Calibri" w:cs="Calibri"/>
                <w:color w:val="000000"/>
                <w:lang w:eastAsia="en-CA"/>
              </w:rPr>
            </w:pPr>
            <w:ins w:id="7510"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FFD10C9" w14:textId="77777777" w:rsidR="00B12739" w:rsidRPr="00AC2066" w:rsidRDefault="00B12739" w:rsidP="008205BD">
            <w:pPr>
              <w:spacing w:after="0" w:line="240" w:lineRule="auto"/>
              <w:jc w:val="center"/>
              <w:rPr>
                <w:ins w:id="7511" w:author="Lane, Stefanie" w:date="2023-09-27T17:48:00Z"/>
                <w:rFonts w:ascii="Calibri" w:eastAsia="Times New Roman" w:hAnsi="Calibri" w:cs="Calibri"/>
                <w:color w:val="000000"/>
                <w:lang w:eastAsia="en-CA"/>
              </w:rPr>
            </w:pPr>
            <w:ins w:id="7512"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4A79ACFC" w14:textId="77777777" w:rsidR="00B12739" w:rsidRPr="00AC2066" w:rsidRDefault="00B12739" w:rsidP="008205BD">
            <w:pPr>
              <w:spacing w:after="0" w:line="240" w:lineRule="auto"/>
              <w:jc w:val="center"/>
              <w:rPr>
                <w:ins w:id="7513"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38EE21B4" w14:textId="77777777" w:rsidR="00B12739" w:rsidRPr="00AC2066" w:rsidRDefault="00B12739" w:rsidP="008205BD">
            <w:pPr>
              <w:spacing w:after="0" w:line="240" w:lineRule="auto"/>
              <w:jc w:val="center"/>
              <w:rPr>
                <w:ins w:id="7514" w:author="Lane, Stefanie" w:date="2023-09-27T17:48:00Z"/>
                <w:rFonts w:ascii="Calibri" w:eastAsia="Times New Roman" w:hAnsi="Calibri" w:cs="Calibri"/>
                <w:color w:val="000000"/>
                <w:lang w:eastAsia="en-CA"/>
              </w:rPr>
            </w:pPr>
            <w:ins w:id="7515" w:author="Lane, Stefanie" w:date="2023-09-27T17:48:00Z">
              <w:r w:rsidRPr="00AC2066">
                <w:rPr>
                  <w:rFonts w:ascii="Calibri" w:eastAsia="Times New Roman" w:hAnsi="Calibri" w:cs="Calibri"/>
                  <w:color w:val="000000"/>
                  <w:lang w:eastAsia="en-CA"/>
                </w:rPr>
                <w:t>lost</w:t>
              </w:r>
            </w:ins>
          </w:p>
        </w:tc>
      </w:tr>
      <w:tr w:rsidR="00B12739" w:rsidRPr="00AC2066" w14:paraId="2900E9CE" w14:textId="77777777" w:rsidTr="008205BD">
        <w:trPr>
          <w:trHeight w:val="288"/>
          <w:ins w:id="7516" w:author="Lane, Stefanie" w:date="2023-09-27T17:48:00Z"/>
        </w:trPr>
        <w:tc>
          <w:tcPr>
            <w:tcW w:w="1298" w:type="dxa"/>
            <w:vMerge/>
            <w:tcBorders>
              <w:top w:val="nil"/>
              <w:left w:val="single" w:sz="8" w:space="0" w:color="auto"/>
              <w:bottom w:val="single" w:sz="8" w:space="0" w:color="000000"/>
              <w:right w:val="nil"/>
            </w:tcBorders>
            <w:vAlign w:val="center"/>
            <w:hideMark/>
          </w:tcPr>
          <w:p w14:paraId="01E97C79" w14:textId="77777777" w:rsidR="00B12739" w:rsidRPr="00AC2066" w:rsidRDefault="00B12739" w:rsidP="008205BD">
            <w:pPr>
              <w:spacing w:after="0" w:line="240" w:lineRule="auto"/>
              <w:rPr>
                <w:ins w:id="751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558D90A" w14:textId="77777777" w:rsidR="00B12739" w:rsidRPr="00AC2066" w:rsidRDefault="00B12739" w:rsidP="008205BD">
            <w:pPr>
              <w:spacing w:after="0" w:line="240" w:lineRule="auto"/>
              <w:rPr>
                <w:ins w:id="751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8B3F7B" w14:textId="77777777" w:rsidR="00B12739" w:rsidRPr="00AC2066" w:rsidRDefault="00B12739" w:rsidP="008205BD">
            <w:pPr>
              <w:spacing w:after="0" w:line="240" w:lineRule="auto"/>
              <w:rPr>
                <w:ins w:id="7519" w:author="Lane, Stefanie" w:date="2023-09-27T17:48:00Z"/>
                <w:rFonts w:ascii="Calibri" w:eastAsia="Times New Roman" w:hAnsi="Calibri" w:cs="Calibri"/>
                <w:i/>
                <w:iCs/>
                <w:color w:val="000000"/>
                <w:lang w:eastAsia="en-CA"/>
              </w:rPr>
            </w:pPr>
            <w:ins w:id="7520" w:author="Lane, Stefanie" w:date="2023-09-27T17:48:00Z">
              <w:r w:rsidRPr="00AC2066">
                <w:rPr>
                  <w:rFonts w:ascii="Calibri" w:eastAsia="Times New Roman" w:hAnsi="Calibri" w:cs="Calibri"/>
                  <w:i/>
                  <w:iCs/>
                  <w:color w:val="000000"/>
                  <w:lang w:eastAsia="en-CA"/>
                </w:rPr>
                <w:t>Lilaeopsis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350F435A" w14:textId="77777777" w:rsidR="00B12739" w:rsidRPr="00AC2066" w:rsidRDefault="00B12739" w:rsidP="008205BD">
            <w:pPr>
              <w:spacing w:after="0" w:line="240" w:lineRule="auto"/>
              <w:jc w:val="center"/>
              <w:rPr>
                <w:ins w:id="7521" w:author="Lane, Stefanie" w:date="2023-09-27T17:48:00Z"/>
                <w:rFonts w:ascii="Calibri" w:eastAsia="Times New Roman" w:hAnsi="Calibri" w:cs="Calibri"/>
                <w:color w:val="000000"/>
                <w:lang w:eastAsia="en-CA"/>
              </w:rPr>
            </w:pPr>
            <w:ins w:id="7522"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25979C4E" w14:textId="77777777" w:rsidR="00B12739" w:rsidRPr="00AC2066" w:rsidRDefault="00B12739" w:rsidP="008205BD">
            <w:pPr>
              <w:spacing w:after="0" w:line="240" w:lineRule="auto"/>
              <w:jc w:val="center"/>
              <w:rPr>
                <w:ins w:id="7523" w:author="Lane, Stefanie" w:date="2023-09-27T17:48:00Z"/>
                <w:rFonts w:ascii="Calibri" w:eastAsia="Times New Roman" w:hAnsi="Calibri" w:cs="Calibri"/>
                <w:color w:val="000000"/>
                <w:lang w:eastAsia="en-CA"/>
              </w:rPr>
            </w:pPr>
            <w:ins w:id="752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4541030" w14:textId="77777777" w:rsidR="00B12739" w:rsidRPr="00AC2066" w:rsidRDefault="00B12739" w:rsidP="008205BD">
            <w:pPr>
              <w:spacing w:after="0" w:line="240" w:lineRule="auto"/>
              <w:jc w:val="center"/>
              <w:rPr>
                <w:ins w:id="7525" w:author="Lane, Stefanie" w:date="2023-09-27T17:48:00Z"/>
                <w:rFonts w:ascii="Calibri" w:eastAsia="Times New Roman" w:hAnsi="Calibri" w:cs="Calibri"/>
                <w:color w:val="000000"/>
                <w:lang w:eastAsia="en-CA"/>
              </w:rPr>
            </w:pPr>
            <w:ins w:id="752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7FDCF96" w14:textId="77777777" w:rsidR="00B12739" w:rsidRPr="00AC2066" w:rsidRDefault="00B12739" w:rsidP="008205BD">
            <w:pPr>
              <w:spacing w:after="0" w:line="240" w:lineRule="auto"/>
              <w:jc w:val="center"/>
              <w:rPr>
                <w:ins w:id="7527" w:author="Lane, Stefanie" w:date="2023-09-27T17:48:00Z"/>
                <w:rFonts w:ascii="Calibri" w:eastAsia="Times New Roman" w:hAnsi="Calibri" w:cs="Calibri"/>
                <w:color w:val="000000"/>
                <w:lang w:eastAsia="en-CA"/>
              </w:rPr>
            </w:pPr>
            <w:ins w:id="7528" w:author="Lane, Stefanie" w:date="2023-09-27T17:48:00Z">
              <w:r w:rsidRPr="00AC2066">
                <w:rPr>
                  <w:rFonts w:ascii="Calibri" w:eastAsia="Times New Roman" w:hAnsi="Calibri" w:cs="Calibri"/>
                  <w:color w:val="000000"/>
                  <w:lang w:eastAsia="en-CA"/>
                </w:rPr>
                <w:t>lost</w:t>
              </w:r>
            </w:ins>
          </w:p>
        </w:tc>
      </w:tr>
      <w:tr w:rsidR="00B12739" w:rsidRPr="00AC2066" w14:paraId="0A3C4CED" w14:textId="77777777" w:rsidTr="008205BD">
        <w:trPr>
          <w:trHeight w:val="288"/>
          <w:ins w:id="7529" w:author="Lane, Stefanie" w:date="2023-09-27T17:48:00Z"/>
        </w:trPr>
        <w:tc>
          <w:tcPr>
            <w:tcW w:w="1298" w:type="dxa"/>
            <w:vMerge/>
            <w:tcBorders>
              <w:top w:val="nil"/>
              <w:left w:val="single" w:sz="8" w:space="0" w:color="auto"/>
              <w:bottom w:val="single" w:sz="8" w:space="0" w:color="000000"/>
              <w:right w:val="nil"/>
            </w:tcBorders>
            <w:vAlign w:val="center"/>
            <w:hideMark/>
          </w:tcPr>
          <w:p w14:paraId="31199BAD" w14:textId="77777777" w:rsidR="00B12739" w:rsidRPr="00AC2066" w:rsidRDefault="00B12739" w:rsidP="008205BD">
            <w:pPr>
              <w:spacing w:after="0" w:line="240" w:lineRule="auto"/>
              <w:rPr>
                <w:ins w:id="753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E761C5B" w14:textId="77777777" w:rsidR="00B12739" w:rsidRPr="00AC2066" w:rsidRDefault="00B12739" w:rsidP="008205BD">
            <w:pPr>
              <w:spacing w:after="0" w:line="240" w:lineRule="auto"/>
              <w:rPr>
                <w:ins w:id="753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2AA719" w14:textId="77777777" w:rsidR="00B12739" w:rsidRPr="00AC2066" w:rsidRDefault="00B12739" w:rsidP="008205BD">
            <w:pPr>
              <w:spacing w:after="0" w:line="240" w:lineRule="auto"/>
              <w:rPr>
                <w:ins w:id="7532" w:author="Lane, Stefanie" w:date="2023-09-27T17:48:00Z"/>
                <w:rFonts w:ascii="Calibri" w:eastAsia="Times New Roman" w:hAnsi="Calibri" w:cs="Calibri"/>
                <w:i/>
                <w:iCs/>
                <w:color w:val="000000"/>
                <w:lang w:eastAsia="en-CA"/>
              </w:rPr>
            </w:pPr>
            <w:ins w:id="7533" w:author="Lane, Stefanie" w:date="2023-09-27T17:48:00Z">
              <w:r w:rsidRPr="00AC2066">
                <w:rPr>
                  <w:rFonts w:ascii="Calibri" w:eastAsia="Times New Roman" w:hAnsi="Calibri" w:cs="Calibri"/>
                  <w:i/>
                  <w:iCs/>
                  <w:color w:val="000000"/>
                  <w:lang w:eastAsia="en-CA"/>
                </w:rPr>
                <w:t>Oenanthe sarmentosa</w:t>
              </w:r>
            </w:ins>
          </w:p>
        </w:tc>
        <w:tc>
          <w:tcPr>
            <w:tcW w:w="734" w:type="dxa"/>
            <w:tcBorders>
              <w:top w:val="nil"/>
              <w:left w:val="nil"/>
              <w:bottom w:val="nil"/>
              <w:right w:val="nil"/>
            </w:tcBorders>
            <w:shd w:val="clear" w:color="auto" w:fill="auto"/>
            <w:noWrap/>
            <w:vAlign w:val="bottom"/>
            <w:hideMark/>
          </w:tcPr>
          <w:p w14:paraId="03595456" w14:textId="77777777" w:rsidR="00B12739" w:rsidRPr="00AC2066" w:rsidRDefault="00B12739" w:rsidP="008205BD">
            <w:pPr>
              <w:spacing w:after="0" w:line="240" w:lineRule="auto"/>
              <w:jc w:val="center"/>
              <w:rPr>
                <w:ins w:id="7534" w:author="Lane, Stefanie" w:date="2023-09-27T17:48:00Z"/>
                <w:rFonts w:ascii="Calibri" w:eastAsia="Times New Roman" w:hAnsi="Calibri" w:cs="Calibri"/>
                <w:color w:val="000000"/>
                <w:lang w:eastAsia="en-CA"/>
              </w:rPr>
            </w:pPr>
            <w:ins w:id="7535"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15050A16" w14:textId="77777777" w:rsidR="00B12739" w:rsidRPr="00AC2066" w:rsidRDefault="00B12739" w:rsidP="008205BD">
            <w:pPr>
              <w:spacing w:after="0" w:line="240" w:lineRule="auto"/>
              <w:jc w:val="center"/>
              <w:rPr>
                <w:ins w:id="7536" w:author="Lane, Stefanie" w:date="2023-09-27T17:48:00Z"/>
                <w:rFonts w:ascii="Calibri" w:eastAsia="Times New Roman" w:hAnsi="Calibri" w:cs="Calibri"/>
                <w:color w:val="000000"/>
                <w:lang w:eastAsia="en-CA"/>
              </w:rPr>
            </w:pPr>
            <w:ins w:id="7537"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D60B339" w14:textId="77777777" w:rsidR="00B12739" w:rsidRPr="00AC2066" w:rsidRDefault="00B12739" w:rsidP="008205BD">
            <w:pPr>
              <w:spacing w:after="0" w:line="240" w:lineRule="auto"/>
              <w:jc w:val="center"/>
              <w:rPr>
                <w:ins w:id="7538"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1C88B9F" w14:textId="77777777" w:rsidR="00B12739" w:rsidRPr="00AC2066" w:rsidRDefault="00B12739" w:rsidP="008205BD">
            <w:pPr>
              <w:spacing w:after="0" w:line="240" w:lineRule="auto"/>
              <w:jc w:val="center"/>
              <w:rPr>
                <w:ins w:id="7539" w:author="Lane, Stefanie" w:date="2023-09-27T17:48:00Z"/>
                <w:rFonts w:ascii="Calibri" w:eastAsia="Times New Roman" w:hAnsi="Calibri" w:cs="Calibri"/>
                <w:color w:val="000000"/>
                <w:lang w:eastAsia="en-CA"/>
              </w:rPr>
            </w:pPr>
            <w:ins w:id="7540" w:author="Lane, Stefanie" w:date="2023-09-27T17:48:00Z">
              <w:r w:rsidRPr="00AC2066">
                <w:rPr>
                  <w:rFonts w:ascii="Calibri" w:eastAsia="Times New Roman" w:hAnsi="Calibri" w:cs="Calibri"/>
                  <w:color w:val="000000"/>
                  <w:lang w:eastAsia="en-CA"/>
                </w:rPr>
                <w:t>lost</w:t>
              </w:r>
            </w:ins>
          </w:p>
        </w:tc>
      </w:tr>
      <w:tr w:rsidR="00B12739" w:rsidRPr="00AC2066" w14:paraId="62433A62" w14:textId="77777777" w:rsidTr="008205BD">
        <w:trPr>
          <w:trHeight w:val="288"/>
          <w:ins w:id="7541" w:author="Lane, Stefanie" w:date="2023-09-27T17:48:00Z"/>
        </w:trPr>
        <w:tc>
          <w:tcPr>
            <w:tcW w:w="1298" w:type="dxa"/>
            <w:vMerge/>
            <w:tcBorders>
              <w:top w:val="nil"/>
              <w:left w:val="single" w:sz="8" w:space="0" w:color="auto"/>
              <w:bottom w:val="single" w:sz="8" w:space="0" w:color="000000"/>
              <w:right w:val="nil"/>
            </w:tcBorders>
            <w:vAlign w:val="center"/>
            <w:hideMark/>
          </w:tcPr>
          <w:p w14:paraId="0AC742E0" w14:textId="77777777" w:rsidR="00B12739" w:rsidRPr="00AC2066" w:rsidRDefault="00B12739" w:rsidP="008205BD">
            <w:pPr>
              <w:spacing w:after="0" w:line="240" w:lineRule="auto"/>
              <w:rPr>
                <w:ins w:id="754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5D4D01" w14:textId="77777777" w:rsidR="00B12739" w:rsidRPr="00AC2066" w:rsidRDefault="00B12739" w:rsidP="008205BD">
            <w:pPr>
              <w:spacing w:after="0" w:line="240" w:lineRule="auto"/>
              <w:rPr>
                <w:ins w:id="754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B5FEE71" w14:textId="77777777" w:rsidR="00B12739" w:rsidRPr="00AC2066" w:rsidRDefault="00B12739" w:rsidP="008205BD">
            <w:pPr>
              <w:spacing w:after="0" w:line="240" w:lineRule="auto"/>
              <w:rPr>
                <w:ins w:id="7544" w:author="Lane, Stefanie" w:date="2023-09-27T17:48:00Z"/>
                <w:rFonts w:ascii="Calibri" w:eastAsia="Times New Roman" w:hAnsi="Calibri" w:cs="Calibri"/>
                <w:i/>
                <w:iCs/>
                <w:color w:val="000000"/>
                <w:lang w:eastAsia="en-CA"/>
              </w:rPr>
            </w:pPr>
            <w:ins w:id="7545" w:author="Lane, Stefanie" w:date="2023-09-27T17:48:00Z">
              <w:r w:rsidRPr="00AC2066">
                <w:rPr>
                  <w:rFonts w:ascii="Calibri" w:eastAsia="Times New Roman" w:hAnsi="Calibri" w:cs="Calibri"/>
                  <w:i/>
                  <w:iCs/>
                  <w:color w:val="000000"/>
                  <w:lang w:eastAsia="en-CA"/>
                </w:rPr>
                <w:t>Poa trivialis</w:t>
              </w:r>
            </w:ins>
          </w:p>
        </w:tc>
        <w:tc>
          <w:tcPr>
            <w:tcW w:w="734" w:type="dxa"/>
            <w:tcBorders>
              <w:top w:val="single" w:sz="4" w:space="0" w:color="auto"/>
              <w:left w:val="nil"/>
              <w:bottom w:val="single" w:sz="4" w:space="0" w:color="auto"/>
              <w:right w:val="nil"/>
            </w:tcBorders>
            <w:shd w:val="clear" w:color="auto" w:fill="auto"/>
            <w:noWrap/>
            <w:vAlign w:val="bottom"/>
            <w:hideMark/>
          </w:tcPr>
          <w:p w14:paraId="1A4B3826" w14:textId="77777777" w:rsidR="00B12739" w:rsidRPr="00AC2066" w:rsidRDefault="00B12739" w:rsidP="008205BD">
            <w:pPr>
              <w:spacing w:after="0" w:line="240" w:lineRule="auto"/>
              <w:jc w:val="center"/>
              <w:rPr>
                <w:ins w:id="7546" w:author="Lane, Stefanie" w:date="2023-09-27T17:48:00Z"/>
                <w:rFonts w:ascii="Calibri" w:eastAsia="Times New Roman" w:hAnsi="Calibri" w:cs="Calibri"/>
                <w:color w:val="000000"/>
                <w:lang w:eastAsia="en-CA"/>
              </w:rPr>
            </w:pPr>
            <w:ins w:id="7547"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2B5CE23" w14:textId="77777777" w:rsidR="00B12739" w:rsidRPr="00AC2066" w:rsidRDefault="00B12739" w:rsidP="008205BD">
            <w:pPr>
              <w:spacing w:after="0" w:line="240" w:lineRule="auto"/>
              <w:jc w:val="center"/>
              <w:rPr>
                <w:ins w:id="7548" w:author="Lane, Stefanie" w:date="2023-09-27T17:48:00Z"/>
                <w:rFonts w:ascii="Calibri" w:eastAsia="Times New Roman" w:hAnsi="Calibri" w:cs="Calibri"/>
                <w:color w:val="000000"/>
                <w:lang w:eastAsia="en-CA"/>
              </w:rPr>
            </w:pPr>
            <w:ins w:id="754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3B207BB" w14:textId="77777777" w:rsidR="00B12739" w:rsidRPr="00AC2066" w:rsidRDefault="00B12739" w:rsidP="008205BD">
            <w:pPr>
              <w:spacing w:after="0" w:line="240" w:lineRule="auto"/>
              <w:jc w:val="center"/>
              <w:rPr>
                <w:ins w:id="7550" w:author="Lane, Stefanie" w:date="2023-09-27T17:48:00Z"/>
                <w:rFonts w:ascii="Calibri" w:eastAsia="Times New Roman" w:hAnsi="Calibri" w:cs="Calibri"/>
                <w:color w:val="000000"/>
                <w:lang w:eastAsia="en-CA"/>
              </w:rPr>
            </w:pPr>
            <w:ins w:id="755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FDF63CD" w14:textId="77777777" w:rsidR="00B12739" w:rsidRPr="00AC2066" w:rsidRDefault="00B12739" w:rsidP="008205BD">
            <w:pPr>
              <w:spacing w:after="0" w:line="240" w:lineRule="auto"/>
              <w:jc w:val="center"/>
              <w:rPr>
                <w:ins w:id="7552" w:author="Lane, Stefanie" w:date="2023-09-27T17:48:00Z"/>
                <w:rFonts w:ascii="Calibri" w:eastAsia="Times New Roman" w:hAnsi="Calibri" w:cs="Calibri"/>
                <w:color w:val="000000"/>
                <w:lang w:eastAsia="en-CA"/>
              </w:rPr>
            </w:pPr>
            <w:ins w:id="7553" w:author="Lane, Stefanie" w:date="2023-09-27T17:48:00Z">
              <w:r w:rsidRPr="00AC2066">
                <w:rPr>
                  <w:rFonts w:ascii="Calibri" w:eastAsia="Times New Roman" w:hAnsi="Calibri" w:cs="Calibri"/>
                  <w:color w:val="000000"/>
                  <w:lang w:eastAsia="en-CA"/>
                </w:rPr>
                <w:t>lost</w:t>
              </w:r>
            </w:ins>
          </w:p>
        </w:tc>
      </w:tr>
      <w:tr w:rsidR="00B12739" w:rsidRPr="00AC2066" w14:paraId="66D761AF" w14:textId="77777777" w:rsidTr="008205BD">
        <w:trPr>
          <w:trHeight w:val="288"/>
          <w:ins w:id="7554" w:author="Lane, Stefanie" w:date="2023-09-27T17:48:00Z"/>
        </w:trPr>
        <w:tc>
          <w:tcPr>
            <w:tcW w:w="1298" w:type="dxa"/>
            <w:vMerge/>
            <w:tcBorders>
              <w:top w:val="nil"/>
              <w:left w:val="single" w:sz="8" w:space="0" w:color="auto"/>
              <w:bottom w:val="single" w:sz="8" w:space="0" w:color="000000"/>
              <w:right w:val="nil"/>
            </w:tcBorders>
            <w:vAlign w:val="center"/>
            <w:hideMark/>
          </w:tcPr>
          <w:p w14:paraId="26391894" w14:textId="77777777" w:rsidR="00B12739" w:rsidRPr="00AC2066" w:rsidRDefault="00B12739" w:rsidP="008205BD">
            <w:pPr>
              <w:spacing w:after="0" w:line="240" w:lineRule="auto"/>
              <w:rPr>
                <w:ins w:id="755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70BE7A" w14:textId="77777777" w:rsidR="00B12739" w:rsidRPr="00AC2066" w:rsidRDefault="00B12739" w:rsidP="008205BD">
            <w:pPr>
              <w:spacing w:after="0" w:line="240" w:lineRule="auto"/>
              <w:rPr>
                <w:ins w:id="755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4850EC" w14:textId="77777777" w:rsidR="00B12739" w:rsidRPr="00AC2066" w:rsidRDefault="00B12739" w:rsidP="008205BD">
            <w:pPr>
              <w:spacing w:after="0" w:line="240" w:lineRule="auto"/>
              <w:rPr>
                <w:ins w:id="7557" w:author="Lane, Stefanie" w:date="2023-09-27T17:48:00Z"/>
                <w:rFonts w:ascii="Calibri" w:eastAsia="Times New Roman" w:hAnsi="Calibri" w:cs="Calibri"/>
                <w:i/>
                <w:iCs/>
                <w:color w:val="000000"/>
                <w:lang w:eastAsia="en-CA"/>
              </w:rPr>
            </w:pPr>
            <w:ins w:id="7558" w:author="Lane, Stefanie" w:date="2023-09-27T17:48:00Z">
              <w:r w:rsidRPr="00AC2066">
                <w:rPr>
                  <w:rFonts w:ascii="Calibri" w:eastAsia="Times New Roman" w:hAnsi="Calibri" w:cs="Calibri"/>
                  <w:i/>
                  <w:iCs/>
                  <w:color w:val="000000"/>
                  <w:lang w:eastAsia="en-CA"/>
                </w:rPr>
                <w:t>Sium suave</w:t>
              </w:r>
            </w:ins>
          </w:p>
        </w:tc>
        <w:tc>
          <w:tcPr>
            <w:tcW w:w="734" w:type="dxa"/>
            <w:tcBorders>
              <w:top w:val="nil"/>
              <w:left w:val="nil"/>
              <w:bottom w:val="nil"/>
              <w:right w:val="nil"/>
            </w:tcBorders>
            <w:shd w:val="clear" w:color="auto" w:fill="auto"/>
            <w:noWrap/>
            <w:vAlign w:val="bottom"/>
            <w:hideMark/>
          </w:tcPr>
          <w:p w14:paraId="60553849" w14:textId="77777777" w:rsidR="00B12739" w:rsidRPr="00AC2066" w:rsidRDefault="00B12739" w:rsidP="008205BD">
            <w:pPr>
              <w:spacing w:after="0" w:line="240" w:lineRule="auto"/>
              <w:jc w:val="center"/>
              <w:rPr>
                <w:ins w:id="7559" w:author="Lane, Stefanie" w:date="2023-09-27T17:48:00Z"/>
                <w:rFonts w:ascii="Calibri" w:eastAsia="Times New Roman" w:hAnsi="Calibri" w:cs="Calibri"/>
                <w:color w:val="000000"/>
                <w:lang w:eastAsia="en-CA"/>
              </w:rPr>
            </w:pPr>
            <w:ins w:id="7560"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405D3E75" w14:textId="77777777" w:rsidR="00B12739" w:rsidRPr="00AC2066" w:rsidRDefault="00B12739" w:rsidP="008205BD">
            <w:pPr>
              <w:spacing w:after="0" w:line="240" w:lineRule="auto"/>
              <w:jc w:val="center"/>
              <w:rPr>
                <w:ins w:id="7561" w:author="Lane, Stefanie" w:date="2023-09-27T17:48:00Z"/>
                <w:rFonts w:ascii="Calibri" w:eastAsia="Times New Roman" w:hAnsi="Calibri" w:cs="Calibri"/>
                <w:color w:val="000000"/>
                <w:lang w:eastAsia="en-CA"/>
              </w:rPr>
            </w:pPr>
            <w:ins w:id="7562"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5431E498" w14:textId="77777777" w:rsidR="00B12739" w:rsidRPr="00AC2066" w:rsidRDefault="00B12739" w:rsidP="008205BD">
            <w:pPr>
              <w:spacing w:after="0" w:line="240" w:lineRule="auto"/>
              <w:jc w:val="center"/>
              <w:rPr>
                <w:ins w:id="7563"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91B901C" w14:textId="77777777" w:rsidR="00B12739" w:rsidRPr="00AC2066" w:rsidRDefault="00B12739" w:rsidP="008205BD">
            <w:pPr>
              <w:spacing w:after="0" w:line="240" w:lineRule="auto"/>
              <w:jc w:val="center"/>
              <w:rPr>
                <w:ins w:id="7564" w:author="Lane, Stefanie" w:date="2023-09-27T17:48:00Z"/>
                <w:rFonts w:ascii="Calibri" w:eastAsia="Times New Roman" w:hAnsi="Calibri" w:cs="Calibri"/>
                <w:color w:val="000000"/>
                <w:lang w:eastAsia="en-CA"/>
              </w:rPr>
            </w:pPr>
            <w:ins w:id="7565" w:author="Lane, Stefanie" w:date="2023-09-27T17:48:00Z">
              <w:r w:rsidRPr="00AC2066">
                <w:rPr>
                  <w:rFonts w:ascii="Calibri" w:eastAsia="Times New Roman" w:hAnsi="Calibri" w:cs="Calibri"/>
                  <w:color w:val="000000"/>
                  <w:lang w:eastAsia="en-CA"/>
                </w:rPr>
                <w:t>lost</w:t>
              </w:r>
            </w:ins>
          </w:p>
        </w:tc>
      </w:tr>
      <w:tr w:rsidR="00B12739" w:rsidRPr="00AC2066" w14:paraId="1BDAA0DD" w14:textId="77777777" w:rsidTr="008205BD">
        <w:trPr>
          <w:trHeight w:val="288"/>
          <w:ins w:id="7566" w:author="Lane, Stefanie" w:date="2023-09-27T17:48:00Z"/>
        </w:trPr>
        <w:tc>
          <w:tcPr>
            <w:tcW w:w="1298" w:type="dxa"/>
            <w:vMerge/>
            <w:tcBorders>
              <w:top w:val="nil"/>
              <w:left w:val="single" w:sz="8" w:space="0" w:color="auto"/>
              <w:bottom w:val="single" w:sz="8" w:space="0" w:color="000000"/>
              <w:right w:val="nil"/>
            </w:tcBorders>
            <w:vAlign w:val="center"/>
            <w:hideMark/>
          </w:tcPr>
          <w:p w14:paraId="744BDB2D" w14:textId="77777777" w:rsidR="00B12739" w:rsidRPr="00AC2066" w:rsidRDefault="00B12739" w:rsidP="008205BD">
            <w:pPr>
              <w:spacing w:after="0" w:line="240" w:lineRule="auto"/>
              <w:rPr>
                <w:ins w:id="756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D245618" w14:textId="77777777" w:rsidR="00B12739" w:rsidRPr="00AC2066" w:rsidRDefault="00B12739" w:rsidP="008205BD">
            <w:pPr>
              <w:spacing w:after="0" w:line="240" w:lineRule="auto"/>
              <w:rPr>
                <w:ins w:id="756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6079D3B" w14:textId="77777777" w:rsidR="00B12739" w:rsidRPr="00AC2066" w:rsidRDefault="00B12739" w:rsidP="008205BD">
            <w:pPr>
              <w:spacing w:after="0" w:line="240" w:lineRule="auto"/>
              <w:rPr>
                <w:ins w:id="7569" w:author="Lane, Stefanie" w:date="2023-09-27T17:48:00Z"/>
                <w:rFonts w:ascii="Calibri" w:eastAsia="Times New Roman" w:hAnsi="Calibri" w:cs="Calibri"/>
                <w:i/>
                <w:iCs/>
                <w:color w:val="000000"/>
                <w:lang w:eastAsia="en-CA"/>
              </w:rPr>
            </w:pPr>
            <w:ins w:id="7570" w:author="Lane, Stefanie" w:date="2023-09-27T17:48:00Z">
              <w:r w:rsidRPr="00AC2066">
                <w:rPr>
                  <w:rFonts w:ascii="Calibri" w:eastAsia="Times New Roman" w:hAnsi="Calibri" w:cs="Calibri"/>
                  <w:i/>
                  <w:iCs/>
                  <w:color w:val="000000"/>
                  <w:lang w:eastAsia="en-CA"/>
                </w:rPr>
                <w:t>Caltha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3D2790FD" w14:textId="77777777" w:rsidR="00B12739" w:rsidRPr="00AC2066" w:rsidRDefault="00B12739" w:rsidP="008205BD">
            <w:pPr>
              <w:spacing w:after="0" w:line="240" w:lineRule="auto"/>
              <w:jc w:val="center"/>
              <w:rPr>
                <w:ins w:id="7571" w:author="Lane, Stefanie" w:date="2023-09-27T17:48:00Z"/>
                <w:rFonts w:ascii="Calibri" w:eastAsia="Times New Roman" w:hAnsi="Calibri" w:cs="Calibri"/>
                <w:color w:val="000000"/>
                <w:lang w:eastAsia="en-CA"/>
              </w:rPr>
            </w:pPr>
            <w:ins w:id="7572"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31F2085C" w14:textId="77777777" w:rsidR="00B12739" w:rsidRPr="00AC2066" w:rsidRDefault="00B12739" w:rsidP="008205BD">
            <w:pPr>
              <w:spacing w:after="0" w:line="240" w:lineRule="auto"/>
              <w:jc w:val="center"/>
              <w:rPr>
                <w:ins w:id="7573" w:author="Lane, Stefanie" w:date="2023-09-27T17:48:00Z"/>
                <w:rFonts w:ascii="Calibri" w:eastAsia="Times New Roman" w:hAnsi="Calibri" w:cs="Calibri"/>
                <w:color w:val="000000"/>
                <w:lang w:eastAsia="en-CA"/>
              </w:rPr>
            </w:pPr>
            <w:ins w:id="7574"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2D379215" w14:textId="77777777" w:rsidR="00B12739" w:rsidRPr="00AC2066" w:rsidRDefault="00B12739" w:rsidP="008205BD">
            <w:pPr>
              <w:spacing w:after="0" w:line="240" w:lineRule="auto"/>
              <w:jc w:val="center"/>
              <w:rPr>
                <w:ins w:id="7575" w:author="Lane, Stefanie" w:date="2023-09-27T17:48:00Z"/>
                <w:rFonts w:ascii="Calibri" w:eastAsia="Times New Roman" w:hAnsi="Calibri" w:cs="Calibri"/>
                <w:color w:val="000000"/>
                <w:lang w:eastAsia="en-CA"/>
              </w:rPr>
            </w:pPr>
            <w:ins w:id="7576"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47EBEF3E" w14:textId="77777777" w:rsidR="00B12739" w:rsidRPr="00AC2066" w:rsidRDefault="00B12739" w:rsidP="008205BD">
            <w:pPr>
              <w:spacing w:after="0" w:line="240" w:lineRule="auto"/>
              <w:jc w:val="center"/>
              <w:rPr>
                <w:ins w:id="7577" w:author="Lane, Stefanie" w:date="2023-09-27T17:48:00Z"/>
                <w:rFonts w:ascii="Calibri" w:eastAsia="Times New Roman" w:hAnsi="Calibri" w:cs="Calibri"/>
                <w:color w:val="000000"/>
                <w:lang w:eastAsia="en-CA"/>
              </w:rPr>
            </w:pPr>
            <w:ins w:id="7578" w:author="Lane, Stefanie" w:date="2023-09-27T17:48:00Z">
              <w:r w:rsidRPr="00AC2066">
                <w:rPr>
                  <w:rFonts w:ascii="Calibri" w:eastAsia="Times New Roman" w:hAnsi="Calibri" w:cs="Calibri"/>
                  <w:color w:val="000000"/>
                  <w:lang w:eastAsia="en-CA"/>
                </w:rPr>
                <w:t>-</w:t>
              </w:r>
            </w:ins>
          </w:p>
        </w:tc>
      </w:tr>
      <w:tr w:rsidR="00B12739" w:rsidRPr="00AC2066" w14:paraId="25A4A5F4" w14:textId="77777777" w:rsidTr="008205BD">
        <w:trPr>
          <w:trHeight w:val="288"/>
          <w:ins w:id="7579" w:author="Lane, Stefanie" w:date="2023-09-27T17:48:00Z"/>
        </w:trPr>
        <w:tc>
          <w:tcPr>
            <w:tcW w:w="1298" w:type="dxa"/>
            <w:vMerge/>
            <w:tcBorders>
              <w:top w:val="nil"/>
              <w:left w:val="single" w:sz="8" w:space="0" w:color="auto"/>
              <w:bottom w:val="single" w:sz="8" w:space="0" w:color="000000"/>
              <w:right w:val="nil"/>
            </w:tcBorders>
            <w:vAlign w:val="center"/>
            <w:hideMark/>
          </w:tcPr>
          <w:p w14:paraId="3568CE5D" w14:textId="77777777" w:rsidR="00B12739" w:rsidRPr="00AC2066" w:rsidRDefault="00B12739" w:rsidP="008205BD">
            <w:pPr>
              <w:spacing w:after="0" w:line="240" w:lineRule="auto"/>
              <w:rPr>
                <w:ins w:id="75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C183FB" w14:textId="77777777" w:rsidR="00B12739" w:rsidRPr="00AC2066" w:rsidRDefault="00B12739" w:rsidP="008205BD">
            <w:pPr>
              <w:spacing w:after="0" w:line="240" w:lineRule="auto"/>
              <w:rPr>
                <w:ins w:id="758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AF0DE84" w14:textId="77777777" w:rsidR="00B12739" w:rsidRPr="00AC2066" w:rsidRDefault="00B12739" w:rsidP="008205BD">
            <w:pPr>
              <w:spacing w:after="0" w:line="240" w:lineRule="auto"/>
              <w:rPr>
                <w:ins w:id="7582" w:author="Lane, Stefanie" w:date="2023-09-27T17:48:00Z"/>
                <w:rFonts w:ascii="Calibri" w:eastAsia="Times New Roman" w:hAnsi="Calibri" w:cs="Calibri"/>
                <w:i/>
                <w:iCs/>
                <w:color w:val="000000"/>
                <w:lang w:eastAsia="en-CA"/>
              </w:rPr>
            </w:pPr>
            <w:ins w:id="7583" w:author="Lane, Stefanie" w:date="2023-09-27T17:48:00Z">
              <w:r w:rsidRPr="00AC2066">
                <w:rPr>
                  <w:rFonts w:ascii="Calibri" w:eastAsia="Times New Roman" w:hAnsi="Calibri" w:cs="Calibri"/>
                  <w:i/>
                  <w:iCs/>
                  <w:color w:val="000000"/>
                  <w:lang w:eastAsia="en-CA"/>
                </w:rPr>
                <w:t>Bidens cernua</w:t>
              </w:r>
            </w:ins>
          </w:p>
        </w:tc>
        <w:tc>
          <w:tcPr>
            <w:tcW w:w="734" w:type="dxa"/>
            <w:tcBorders>
              <w:top w:val="nil"/>
              <w:left w:val="nil"/>
              <w:bottom w:val="nil"/>
              <w:right w:val="nil"/>
            </w:tcBorders>
            <w:shd w:val="clear" w:color="auto" w:fill="auto"/>
            <w:noWrap/>
            <w:vAlign w:val="bottom"/>
            <w:hideMark/>
          </w:tcPr>
          <w:p w14:paraId="35955FD8" w14:textId="77777777" w:rsidR="00B12739" w:rsidRPr="00AC2066" w:rsidRDefault="00B12739" w:rsidP="008205BD">
            <w:pPr>
              <w:spacing w:after="0" w:line="240" w:lineRule="auto"/>
              <w:jc w:val="center"/>
              <w:rPr>
                <w:ins w:id="7584" w:author="Lane, Stefanie" w:date="2023-09-27T17:48:00Z"/>
                <w:rFonts w:ascii="Calibri" w:eastAsia="Times New Roman" w:hAnsi="Calibri" w:cs="Calibri"/>
                <w:color w:val="000000"/>
                <w:lang w:eastAsia="en-CA"/>
              </w:rPr>
            </w:pPr>
            <w:ins w:id="7585"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3E8ABEE8" w14:textId="77777777" w:rsidR="00B12739" w:rsidRPr="00AC2066" w:rsidRDefault="00B12739" w:rsidP="008205BD">
            <w:pPr>
              <w:spacing w:after="0" w:line="240" w:lineRule="auto"/>
              <w:jc w:val="center"/>
              <w:rPr>
                <w:ins w:id="7586" w:author="Lane, Stefanie" w:date="2023-09-27T17:48:00Z"/>
                <w:rFonts w:ascii="Calibri" w:eastAsia="Times New Roman" w:hAnsi="Calibri" w:cs="Calibri"/>
                <w:color w:val="000000"/>
                <w:lang w:eastAsia="en-CA"/>
              </w:rPr>
            </w:pPr>
            <w:ins w:id="758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6BCA9129" w14:textId="77777777" w:rsidR="00B12739" w:rsidRPr="00AC2066" w:rsidRDefault="00B12739" w:rsidP="008205BD">
            <w:pPr>
              <w:spacing w:after="0" w:line="240" w:lineRule="auto"/>
              <w:jc w:val="center"/>
              <w:rPr>
                <w:ins w:id="7588" w:author="Lane, Stefanie" w:date="2023-09-27T17:48:00Z"/>
                <w:rFonts w:ascii="Calibri" w:eastAsia="Times New Roman" w:hAnsi="Calibri" w:cs="Calibri"/>
                <w:color w:val="000000"/>
                <w:lang w:eastAsia="en-CA"/>
              </w:rPr>
            </w:pPr>
            <w:ins w:id="758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552FCBA7" w14:textId="77777777" w:rsidR="00B12739" w:rsidRPr="00AC2066" w:rsidRDefault="00B12739" w:rsidP="008205BD">
            <w:pPr>
              <w:spacing w:after="0" w:line="240" w:lineRule="auto"/>
              <w:jc w:val="center"/>
              <w:rPr>
                <w:ins w:id="7590" w:author="Lane, Stefanie" w:date="2023-09-27T17:48:00Z"/>
                <w:rFonts w:ascii="Calibri" w:eastAsia="Times New Roman" w:hAnsi="Calibri" w:cs="Calibri"/>
                <w:color w:val="000000"/>
                <w:lang w:eastAsia="en-CA"/>
              </w:rPr>
            </w:pPr>
            <w:ins w:id="7591" w:author="Lane, Stefanie" w:date="2023-09-27T17:48:00Z">
              <w:r w:rsidRPr="00AC2066">
                <w:rPr>
                  <w:rFonts w:ascii="Calibri" w:eastAsia="Times New Roman" w:hAnsi="Calibri" w:cs="Calibri"/>
                  <w:color w:val="000000"/>
                  <w:lang w:eastAsia="en-CA"/>
                </w:rPr>
                <w:t>-</w:t>
              </w:r>
            </w:ins>
          </w:p>
        </w:tc>
      </w:tr>
      <w:tr w:rsidR="00B12739" w:rsidRPr="00AC2066" w14:paraId="628FF7CB" w14:textId="77777777" w:rsidTr="008205BD">
        <w:trPr>
          <w:trHeight w:val="288"/>
          <w:ins w:id="7592" w:author="Lane, Stefanie" w:date="2023-09-27T17:48:00Z"/>
        </w:trPr>
        <w:tc>
          <w:tcPr>
            <w:tcW w:w="1298" w:type="dxa"/>
            <w:vMerge/>
            <w:tcBorders>
              <w:top w:val="nil"/>
              <w:left w:val="single" w:sz="8" w:space="0" w:color="auto"/>
              <w:bottom w:val="single" w:sz="8" w:space="0" w:color="000000"/>
              <w:right w:val="nil"/>
            </w:tcBorders>
            <w:vAlign w:val="center"/>
            <w:hideMark/>
          </w:tcPr>
          <w:p w14:paraId="387F44C7" w14:textId="77777777" w:rsidR="00B12739" w:rsidRPr="00AC2066" w:rsidRDefault="00B12739" w:rsidP="008205BD">
            <w:pPr>
              <w:spacing w:after="0" w:line="240" w:lineRule="auto"/>
              <w:rPr>
                <w:ins w:id="759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57E568C" w14:textId="77777777" w:rsidR="00B12739" w:rsidRPr="00AC2066" w:rsidRDefault="00B12739" w:rsidP="008205BD">
            <w:pPr>
              <w:spacing w:after="0" w:line="240" w:lineRule="auto"/>
              <w:rPr>
                <w:ins w:id="759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ACADA93" w14:textId="77777777" w:rsidR="00B12739" w:rsidRPr="00AC2066" w:rsidRDefault="00B12739" w:rsidP="008205BD">
            <w:pPr>
              <w:spacing w:after="0" w:line="240" w:lineRule="auto"/>
              <w:rPr>
                <w:ins w:id="7595" w:author="Lane, Stefanie" w:date="2023-09-27T17:48:00Z"/>
                <w:rFonts w:ascii="Calibri" w:eastAsia="Times New Roman" w:hAnsi="Calibri" w:cs="Calibri"/>
                <w:i/>
                <w:iCs/>
                <w:color w:val="000000"/>
                <w:lang w:eastAsia="en-CA"/>
              </w:rPr>
            </w:pPr>
            <w:ins w:id="7596" w:author="Lane, Stefanie" w:date="2023-09-27T17:48:00Z">
              <w:r w:rsidRPr="00AC2066">
                <w:rPr>
                  <w:rFonts w:ascii="Calibri" w:eastAsia="Times New Roman" w:hAnsi="Calibri" w:cs="Calibri"/>
                  <w:i/>
                  <w:iCs/>
                  <w:color w:val="000000"/>
                  <w:lang w:eastAsia="en-CA"/>
                </w:rPr>
                <w:t>Trifolium wormskioldii</w:t>
              </w:r>
            </w:ins>
          </w:p>
        </w:tc>
        <w:tc>
          <w:tcPr>
            <w:tcW w:w="734" w:type="dxa"/>
            <w:tcBorders>
              <w:top w:val="single" w:sz="4" w:space="0" w:color="auto"/>
              <w:left w:val="nil"/>
              <w:bottom w:val="single" w:sz="4" w:space="0" w:color="auto"/>
              <w:right w:val="nil"/>
            </w:tcBorders>
            <w:shd w:val="clear" w:color="auto" w:fill="auto"/>
            <w:noWrap/>
            <w:vAlign w:val="bottom"/>
            <w:hideMark/>
          </w:tcPr>
          <w:p w14:paraId="33302F91" w14:textId="77777777" w:rsidR="00B12739" w:rsidRPr="00AC2066" w:rsidRDefault="00B12739" w:rsidP="008205BD">
            <w:pPr>
              <w:spacing w:after="0" w:line="240" w:lineRule="auto"/>
              <w:jc w:val="center"/>
              <w:rPr>
                <w:ins w:id="7597" w:author="Lane, Stefanie" w:date="2023-09-27T17:48:00Z"/>
                <w:rFonts w:ascii="Calibri" w:eastAsia="Times New Roman" w:hAnsi="Calibri" w:cs="Calibri"/>
                <w:color w:val="000000"/>
                <w:lang w:eastAsia="en-CA"/>
              </w:rPr>
            </w:pPr>
            <w:ins w:id="7598"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5A9D924F" w14:textId="77777777" w:rsidR="00B12739" w:rsidRPr="00AC2066" w:rsidRDefault="00B12739" w:rsidP="008205BD">
            <w:pPr>
              <w:spacing w:after="0" w:line="240" w:lineRule="auto"/>
              <w:jc w:val="center"/>
              <w:rPr>
                <w:ins w:id="7599" w:author="Lane, Stefanie" w:date="2023-09-27T17:48:00Z"/>
                <w:rFonts w:ascii="Calibri" w:eastAsia="Times New Roman" w:hAnsi="Calibri" w:cs="Calibri"/>
                <w:color w:val="000000"/>
                <w:lang w:eastAsia="en-CA"/>
              </w:rPr>
            </w:pPr>
            <w:ins w:id="760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A02C939" w14:textId="77777777" w:rsidR="00B12739" w:rsidRPr="00AC2066" w:rsidRDefault="00B12739" w:rsidP="008205BD">
            <w:pPr>
              <w:spacing w:after="0" w:line="240" w:lineRule="auto"/>
              <w:jc w:val="center"/>
              <w:rPr>
                <w:ins w:id="7601" w:author="Lane, Stefanie" w:date="2023-09-27T17:48:00Z"/>
                <w:rFonts w:ascii="Calibri" w:eastAsia="Times New Roman" w:hAnsi="Calibri" w:cs="Calibri"/>
                <w:color w:val="000000"/>
                <w:lang w:eastAsia="en-CA"/>
              </w:rPr>
            </w:pPr>
            <w:ins w:id="7602"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7EE7876" w14:textId="77777777" w:rsidR="00B12739" w:rsidRPr="00AC2066" w:rsidRDefault="00B12739" w:rsidP="008205BD">
            <w:pPr>
              <w:spacing w:after="0" w:line="240" w:lineRule="auto"/>
              <w:jc w:val="center"/>
              <w:rPr>
                <w:ins w:id="7603" w:author="Lane, Stefanie" w:date="2023-09-27T17:48:00Z"/>
                <w:rFonts w:ascii="Calibri" w:eastAsia="Times New Roman" w:hAnsi="Calibri" w:cs="Calibri"/>
                <w:color w:val="000000"/>
                <w:lang w:eastAsia="en-CA"/>
              </w:rPr>
            </w:pPr>
            <w:ins w:id="7604" w:author="Lane, Stefanie" w:date="2023-09-27T17:48:00Z">
              <w:r w:rsidRPr="00AC2066">
                <w:rPr>
                  <w:rFonts w:ascii="Calibri" w:eastAsia="Times New Roman" w:hAnsi="Calibri" w:cs="Calibri"/>
                  <w:color w:val="000000"/>
                  <w:lang w:eastAsia="en-CA"/>
                </w:rPr>
                <w:t>-</w:t>
              </w:r>
            </w:ins>
          </w:p>
        </w:tc>
      </w:tr>
      <w:tr w:rsidR="00B12739" w:rsidRPr="00AC2066" w14:paraId="5A12F0A4" w14:textId="77777777" w:rsidTr="008205BD">
        <w:trPr>
          <w:trHeight w:val="288"/>
          <w:ins w:id="7605" w:author="Lane, Stefanie" w:date="2023-09-27T17:48:00Z"/>
        </w:trPr>
        <w:tc>
          <w:tcPr>
            <w:tcW w:w="1298" w:type="dxa"/>
            <w:vMerge/>
            <w:tcBorders>
              <w:top w:val="nil"/>
              <w:left w:val="single" w:sz="8" w:space="0" w:color="auto"/>
              <w:bottom w:val="single" w:sz="8" w:space="0" w:color="000000"/>
              <w:right w:val="nil"/>
            </w:tcBorders>
            <w:vAlign w:val="center"/>
            <w:hideMark/>
          </w:tcPr>
          <w:p w14:paraId="4822180A" w14:textId="77777777" w:rsidR="00B12739" w:rsidRPr="00AC2066" w:rsidRDefault="00B12739" w:rsidP="008205BD">
            <w:pPr>
              <w:spacing w:after="0" w:line="240" w:lineRule="auto"/>
              <w:rPr>
                <w:ins w:id="760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0103AF" w14:textId="77777777" w:rsidR="00B12739" w:rsidRPr="00AC2066" w:rsidRDefault="00B12739" w:rsidP="008205BD">
            <w:pPr>
              <w:spacing w:after="0" w:line="240" w:lineRule="auto"/>
              <w:rPr>
                <w:ins w:id="760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4F7386D" w14:textId="77777777" w:rsidR="00B12739" w:rsidRPr="00AC2066" w:rsidRDefault="00B12739" w:rsidP="008205BD">
            <w:pPr>
              <w:spacing w:after="0" w:line="240" w:lineRule="auto"/>
              <w:rPr>
                <w:ins w:id="7608" w:author="Lane, Stefanie" w:date="2023-09-27T17:48:00Z"/>
                <w:rFonts w:ascii="Calibri" w:eastAsia="Times New Roman" w:hAnsi="Calibri" w:cs="Calibri"/>
                <w:i/>
                <w:iCs/>
                <w:color w:val="000000"/>
                <w:lang w:eastAsia="en-CA"/>
              </w:rPr>
            </w:pPr>
            <w:ins w:id="7609" w:author="Lane, Stefanie" w:date="2023-09-27T17:48:00Z">
              <w:r w:rsidRPr="00AC2066">
                <w:rPr>
                  <w:rFonts w:ascii="Calibri" w:eastAsia="Times New Roman" w:hAnsi="Calibri" w:cs="Calibri"/>
                  <w:i/>
                  <w:iCs/>
                  <w:color w:val="000000"/>
                  <w:lang w:eastAsia="en-CA"/>
                </w:rPr>
                <w:t>Schoenoplectus tabernaemontani</w:t>
              </w:r>
            </w:ins>
          </w:p>
        </w:tc>
        <w:tc>
          <w:tcPr>
            <w:tcW w:w="734" w:type="dxa"/>
            <w:tcBorders>
              <w:top w:val="nil"/>
              <w:left w:val="nil"/>
              <w:bottom w:val="nil"/>
              <w:right w:val="nil"/>
            </w:tcBorders>
            <w:shd w:val="clear" w:color="auto" w:fill="auto"/>
            <w:noWrap/>
            <w:vAlign w:val="bottom"/>
            <w:hideMark/>
          </w:tcPr>
          <w:p w14:paraId="5B3C7DFF" w14:textId="77777777" w:rsidR="00B12739" w:rsidRPr="00AC2066" w:rsidRDefault="00B12739" w:rsidP="008205BD">
            <w:pPr>
              <w:spacing w:after="0" w:line="240" w:lineRule="auto"/>
              <w:jc w:val="center"/>
              <w:rPr>
                <w:ins w:id="7610" w:author="Lane, Stefanie" w:date="2023-09-27T17:48:00Z"/>
                <w:rFonts w:ascii="Calibri" w:eastAsia="Times New Roman" w:hAnsi="Calibri" w:cs="Calibri"/>
                <w:color w:val="000000"/>
                <w:lang w:eastAsia="en-CA"/>
              </w:rPr>
            </w:pPr>
            <w:ins w:id="7611"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ABA75A8" w14:textId="77777777" w:rsidR="00B12739" w:rsidRPr="00AC2066" w:rsidRDefault="00B12739" w:rsidP="008205BD">
            <w:pPr>
              <w:spacing w:after="0" w:line="240" w:lineRule="auto"/>
              <w:jc w:val="center"/>
              <w:rPr>
                <w:ins w:id="7612"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E407597" w14:textId="77777777" w:rsidR="00B12739" w:rsidRPr="00AC2066" w:rsidRDefault="00B12739" w:rsidP="008205BD">
            <w:pPr>
              <w:spacing w:after="0" w:line="240" w:lineRule="auto"/>
              <w:jc w:val="center"/>
              <w:rPr>
                <w:ins w:id="7613" w:author="Lane, Stefanie" w:date="2023-09-27T17:48:00Z"/>
                <w:rFonts w:ascii="Calibri" w:eastAsia="Times New Roman" w:hAnsi="Calibri" w:cs="Calibri"/>
                <w:color w:val="000000"/>
                <w:lang w:eastAsia="en-CA"/>
              </w:rPr>
            </w:pPr>
            <w:ins w:id="7614"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29EBE73E" w14:textId="77777777" w:rsidR="00B12739" w:rsidRPr="00AC2066" w:rsidRDefault="00B12739" w:rsidP="008205BD">
            <w:pPr>
              <w:spacing w:after="0" w:line="240" w:lineRule="auto"/>
              <w:jc w:val="center"/>
              <w:rPr>
                <w:ins w:id="7615" w:author="Lane, Stefanie" w:date="2023-09-27T17:48:00Z"/>
                <w:rFonts w:ascii="Calibri" w:eastAsia="Times New Roman" w:hAnsi="Calibri" w:cs="Calibri"/>
                <w:color w:val="000000"/>
                <w:lang w:eastAsia="en-CA"/>
              </w:rPr>
            </w:pPr>
            <w:ins w:id="7616" w:author="Lane, Stefanie" w:date="2023-09-27T17:48:00Z">
              <w:r w:rsidRPr="00AC2066">
                <w:rPr>
                  <w:rFonts w:ascii="Calibri" w:eastAsia="Times New Roman" w:hAnsi="Calibri" w:cs="Calibri"/>
                  <w:color w:val="000000"/>
                  <w:lang w:eastAsia="en-CA"/>
                </w:rPr>
                <w:t>-</w:t>
              </w:r>
            </w:ins>
          </w:p>
        </w:tc>
      </w:tr>
      <w:tr w:rsidR="00B12739" w:rsidRPr="00AC2066" w14:paraId="3E8ADCF4" w14:textId="77777777" w:rsidTr="008205BD">
        <w:trPr>
          <w:trHeight w:val="288"/>
          <w:ins w:id="7617" w:author="Lane, Stefanie" w:date="2023-09-27T17:48:00Z"/>
        </w:trPr>
        <w:tc>
          <w:tcPr>
            <w:tcW w:w="1298" w:type="dxa"/>
            <w:vMerge/>
            <w:tcBorders>
              <w:top w:val="nil"/>
              <w:left w:val="single" w:sz="8" w:space="0" w:color="auto"/>
              <w:bottom w:val="single" w:sz="8" w:space="0" w:color="000000"/>
              <w:right w:val="nil"/>
            </w:tcBorders>
            <w:vAlign w:val="center"/>
            <w:hideMark/>
          </w:tcPr>
          <w:p w14:paraId="23A6A97C" w14:textId="77777777" w:rsidR="00B12739" w:rsidRPr="00AC2066" w:rsidRDefault="00B12739" w:rsidP="008205BD">
            <w:pPr>
              <w:spacing w:after="0" w:line="240" w:lineRule="auto"/>
              <w:rPr>
                <w:ins w:id="761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C0AEB9" w14:textId="77777777" w:rsidR="00B12739" w:rsidRPr="00AC2066" w:rsidRDefault="00B12739" w:rsidP="008205BD">
            <w:pPr>
              <w:spacing w:after="0" w:line="240" w:lineRule="auto"/>
              <w:rPr>
                <w:ins w:id="761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FBBD48" w14:textId="77777777" w:rsidR="00B12739" w:rsidRPr="00AC2066" w:rsidRDefault="00B12739" w:rsidP="008205BD">
            <w:pPr>
              <w:spacing w:after="0" w:line="240" w:lineRule="auto"/>
              <w:rPr>
                <w:ins w:id="7620" w:author="Lane, Stefanie" w:date="2023-09-27T17:48:00Z"/>
                <w:rFonts w:ascii="Calibri" w:eastAsia="Times New Roman" w:hAnsi="Calibri" w:cs="Calibri"/>
                <w:i/>
                <w:iCs/>
                <w:color w:val="000000"/>
                <w:lang w:eastAsia="en-CA"/>
              </w:rPr>
            </w:pPr>
            <w:ins w:id="7621" w:author="Lane, Stefanie" w:date="2023-09-27T17:48:00Z">
              <w:r w:rsidRPr="00AC2066">
                <w:rPr>
                  <w:rFonts w:ascii="Calibri" w:eastAsia="Times New Roman" w:hAnsi="Calibri" w:cs="Calibri"/>
                  <w:i/>
                  <w:iCs/>
                  <w:color w:val="000000"/>
                  <w:lang w:eastAsia="en-CA"/>
                </w:rPr>
                <w:t>Eleocharis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09995757" w14:textId="77777777" w:rsidR="00B12739" w:rsidRPr="00AC2066" w:rsidRDefault="00B12739" w:rsidP="008205BD">
            <w:pPr>
              <w:spacing w:after="0" w:line="240" w:lineRule="auto"/>
              <w:jc w:val="center"/>
              <w:rPr>
                <w:ins w:id="7622" w:author="Lane, Stefanie" w:date="2023-09-27T17:48:00Z"/>
                <w:rFonts w:ascii="Calibri" w:eastAsia="Times New Roman" w:hAnsi="Calibri" w:cs="Calibri"/>
                <w:color w:val="000000"/>
                <w:lang w:eastAsia="en-CA"/>
              </w:rPr>
            </w:pPr>
            <w:ins w:id="7623"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5AB85276" w14:textId="77777777" w:rsidR="00B12739" w:rsidRPr="00AC2066" w:rsidRDefault="00B12739" w:rsidP="008205BD">
            <w:pPr>
              <w:spacing w:after="0" w:line="240" w:lineRule="auto"/>
              <w:jc w:val="center"/>
              <w:rPr>
                <w:ins w:id="7624" w:author="Lane, Stefanie" w:date="2023-09-27T17:48:00Z"/>
                <w:rFonts w:ascii="Calibri" w:eastAsia="Times New Roman" w:hAnsi="Calibri" w:cs="Calibri"/>
                <w:color w:val="000000"/>
                <w:lang w:eastAsia="en-CA"/>
              </w:rPr>
            </w:pPr>
            <w:ins w:id="7625" w:author="Lane, Stefanie" w:date="2023-09-27T17:48:00Z">
              <w:r w:rsidRPr="00AC2066">
                <w:rPr>
                  <w:rFonts w:ascii="Calibri" w:eastAsia="Times New Roman" w:hAnsi="Calibri" w:cs="Calibri"/>
                  <w:color w:val="000000"/>
                  <w:lang w:eastAsia="en-CA"/>
                </w:rPr>
                <w:t>0.8</w:t>
              </w:r>
            </w:ins>
          </w:p>
        </w:tc>
        <w:tc>
          <w:tcPr>
            <w:tcW w:w="734" w:type="dxa"/>
            <w:tcBorders>
              <w:top w:val="single" w:sz="4" w:space="0" w:color="auto"/>
              <w:left w:val="nil"/>
              <w:bottom w:val="single" w:sz="4" w:space="0" w:color="auto"/>
              <w:right w:val="nil"/>
            </w:tcBorders>
            <w:shd w:val="clear" w:color="auto" w:fill="auto"/>
            <w:noWrap/>
            <w:vAlign w:val="bottom"/>
            <w:hideMark/>
          </w:tcPr>
          <w:p w14:paraId="6C4058FF" w14:textId="77777777" w:rsidR="00B12739" w:rsidRPr="00AC2066" w:rsidRDefault="00B12739" w:rsidP="008205BD">
            <w:pPr>
              <w:spacing w:after="0" w:line="240" w:lineRule="auto"/>
              <w:jc w:val="center"/>
              <w:rPr>
                <w:ins w:id="7626" w:author="Lane, Stefanie" w:date="2023-09-27T17:48:00Z"/>
                <w:rFonts w:ascii="Calibri" w:eastAsia="Times New Roman" w:hAnsi="Calibri" w:cs="Calibri"/>
                <w:color w:val="000000"/>
                <w:lang w:eastAsia="en-CA"/>
              </w:rPr>
            </w:pPr>
            <w:ins w:id="7627" w:author="Lane, Stefanie" w:date="2023-09-27T17:48:00Z">
              <w:r w:rsidRPr="00AC2066">
                <w:rPr>
                  <w:rFonts w:ascii="Calibri" w:eastAsia="Times New Roman" w:hAnsi="Calibri" w:cs="Calibri"/>
                  <w:color w:val="000000"/>
                  <w:lang w:eastAsia="en-CA"/>
                </w:rPr>
                <w:t>0.4</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A3308F" w14:textId="77777777" w:rsidR="00B12739" w:rsidRPr="00AC2066" w:rsidRDefault="00B12739" w:rsidP="008205BD">
            <w:pPr>
              <w:spacing w:after="0" w:line="240" w:lineRule="auto"/>
              <w:jc w:val="center"/>
              <w:rPr>
                <w:ins w:id="7628" w:author="Lane, Stefanie" w:date="2023-09-27T17:48:00Z"/>
                <w:rFonts w:ascii="Calibri" w:eastAsia="Times New Roman" w:hAnsi="Calibri" w:cs="Calibri"/>
                <w:color w:val="000000"/>
                <w:lang w:eastAsia="en-CA"/>
              </w:rPr>
            </w:pPr>
            <w:ins w:id="7629" w:author="Lane, Stefanie" w:date="2023-09-27T17:48:00Z">
              <w:r w:rsidRPr="00AC2066">
                <w:rPr>
                  <w:rFonts w:ascii="Calibri" w:eastAsia="Times New Roman" w:hAnsi="Calibri" w:cs="Calibri"/>
                  <w:color w:val="000000"/>
                  <w:lang w:eastAsia="en-CA"/>
                </w:rPr>
                <w:t>-</w:t>
              </w:r>
            </w:ins>
          </w:p>
        </w:tc>
      </w:tr>
      <w:tr w:rsidR="00B12739" w:rsidRPr="00AC2066" w14:paraId="396E4463" w14:textId="77777777" w:rsidTr="008205BD">
        <w:trPr>
          <w:trHeight w:val="288"/>
          <w:ins w:id="7630" w:author="Lane, Stefanie" w:date="2023-09-27T17:48:00Z"/>
        </w:trPr>
        <w:tc>
          <w:tcPr>
            <w:tcW w:w="1298" w:type="dxa"/>
            <w:vMerge/>
            <w:tcBorders>
              <w:top w:val="nil"/>
              <w:left w:val="single" w:sz="8" w:space="0" w:color="auto"/>
              <w:bottom w:val="single" w:sz="8" w:space="0" w:color="000000"/>
              <w:right w:val="nil"/>
            </w:tcBorders>
            <w:vAlign w:val="center"/>
            <w:hideMark/>
          </w:tcPr>
          <w:p w14:paraId="704B51FB" w14:textId="77777777" w:rsidR="00B12739" w:rsidRPr="00AC2066" w:rsidRDefault="00B12739" w:rsidP="008205BD">
            <w:pPr>
              <w:spacing w:after="0" w:line="240" w:lineRule="auto"/>
              <w:rPr>
                <w:ins w:id="763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95061E" w14:textId="77777777" w:rsidR="00B12739" w:rsidRPr="00AC2066" w:rsidRDefault="00B12739" w:rsidP="008205BD">
            <w:pPr>
              <w:spacing w:after="0" w:line="240" w:lineRule="auto"/>
              <w:rPr>
                <w:ins w:id="763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4187129" w14:textId="77777777" w:rsidR="00B12739" w:rsidRPr="00AC2066" w:rsidRDefault="00B12739" w:rsidP="008205BD">
            <w:pPr>
              <w:spacing w:after="0" w:line="240" w:lineRule="auto"/>
              <w:rPr>
                <w:ins w:id="7633" w:author="Lane, Stefanie" w:date="2023-09-27T17:48:00Z"/>
                <w:rFonts w:ascii="Calibri" w:eastAsia="Times New Roman" w:hAnsi="Calibri" w:cs="Calibri"/>
                <w:i/>
                <w:iCs/>
                <w:color w:val="000000"/>
                <w:lang w:eastAsia="en-CA"/>
              </w:rPr>
            </w:pPr>
            <w:ins w:id="7634" w:author="Lane, Stefanie" w:date="2023-09-27T17:48:00Z">
              <w:r w:rsidRPr="00AC2066">
                <w:rPr>
                  <w:rFonts w:ascii="Calibri" w:eastAsia="Times New Roman" w:hAnsi="Calibri" w:cs="Calibri"/>
                  <w:i/>
                  <w:iCs/>
                  <w:color w:val="000000"/>
                  <w:lang w:eastAsia="en-CA"/>
                </w:rPr>
                <w:t>Symphyotrichum subspicatum</w:t>
              </w:r>
            </w:ins>
          </w:p>
        </w:tc>
        <w:tc>
          <w:tcPr>
            <w:tcW w:w="734" w:type="dxa"/>
            <w:tcBorders>
              <w:top w:val="nil"/>
              <w:left w:val="nil"/>
              <w:bottom w:val="nil"/>
              <w:right w:val="nil"/>
            </w:tcBorders>
            <w:shd w:val="clear" w:color="auto" w:fill="auto"/>
            <w:noWrap/>
            <w:vAlign w:val="bottom"/>
            <w:hideMark/>
          </w:tcPr>
          <w:p w14:paraId="28B9F794" w14:textId="77777777" w:rsidR="00B12739" w:rsidRPr="00AC2066" w:rsidRDefault="00B12739" w:rsidP="008205BD">
            <w:pPr>
              <w:spacing w:after="0" w:line="240" w:lineRule="auto"/>
              <w:jc w:val="center"/>
              <w:rPr>
                <w:ins w:id="7635" w:author="Lane, Stefanie" w:date="2023-09-27T17:48:00Z"/>
                <w:rFonts w:ascii="Calibri" w:eastAsia="Times New Roman" w:hAnsi="Calibri" w:cs="Calibri"/>
                <w:color w:val="000000"/>
                <w:lang w:eastAsia="en-CA"/>
              </w:rPr>
            </w:pPr>
            <w:ins w:id="7636"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015BBFC3" w14:textId="77777777" w:rsidR="00B12739" w:rsidRPr="00AC2066" w:rsidRDefault="00B12739" w:rsidP="008205BD">
            <w:pPr>
              <w:spacing w:after="0" w:line="240" w:lineRule="auto"/>
              <w:jc w:val="center"/>
              <w:rPr>
                <w:ins w:id="7637" w:author="Lane, Stefanie" w:date="2023-09-27T17:48:00Z"/>
                <w:rFonts w:ascii="Calibri" w:eastAsia="Times New Roman" w:hAnsi="Calibri" w:cs="Calibri"/>
                <w:color w:val="000000"/>
                <w:lang w:eastAsia="en-CA"/>
              </w:rPr>
            </w:pPr>
            <w:ins w:id="7638"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37D84AE5" w14:textId="77777777" w:rsidR="00B12739" w:rsidRPr="00AC2066" w:rsidRDefault="00B12739" w:rsidP="008205BD">
            <w:pPr>
              <w:spacing w:after="0" w:line="240" w:lineRule="auto"/>
              <w:jc w:val="center"/>
              <w:rPr>
                <w:ins w:id="7639" w:author="Lane, Stefanie" w:date="2023-09-27T17:48:00Z"/>
                <w:rFonts w:ascii="Calibri" w:eastAsia="Times New Roman" w:hAnsi="Calibri" w:cs="Calibri"/>
                <w:color w:val="000000"/>
                <w:lang w:eastAsia="en-CA"/>
              </w:rPr>
            </w:pPr>
            <w:ins w:id="7640"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nil"/>
              <w:right w:val="single" w:sz="8" w:space="0" w:color="auto"/>
            </w:tcBorders>
            <w:shd w:val="clear" w:color="auto" w:fill="auto"/>
            <w:noWrap/>
            <w:vAlign w:val="bottom"/>
            <w:hideMark/>
          </w:tcPr>
          <w:p w14:paraId="7FBE0FBA" w14:textId="77777777" w:rsidR="00B12739" w:rsidRPr="00AC2066" w:rsidRDefault="00B12739" w:rsidP="008205BD">
            <w:pPr>
              <w:spacing w:after="0" w:line="240" w:lineRule="auto"/>
              <w:jc w:val="center"/>
              <w:rPr>
                <w:ins w:id="7641" w:author="Lane, Stefanie" w:date="2023-09-27T17:48:00Z"/>
                <w:rFonts w:ascii="Calibri" w:eastAsia="Times New Roman" w:hAnsi="Calibri" w:cs="Calibri"/>
                <w:color w:val="000000"/>
                <w:lang w:eastAsia="en-CA"/>
              </w:rPr>
            </w:pPr>
            <w:ins w:id="7642" w:author="Lane, Stefanie" w:date="2023-09-27T17:48:00Z">
              <w:r w:rsidRPr="00AC2066">
                <w:rPr>
                  <w:rFonts w:ascii="Calibri" w:eastAsia="Times New Roman" w:hAnsi="Calibri" w:cs="Calibri"/>
                  <w:color w:val="000000"/>
                  <w:lang w:eastAsia="en-CA"/>
                </w:rPr>
                <w:t>-</w:t>
              </w:r>
            </w:ins>
          </w:p>
        </w:tc>
      </w:tr>
      <w:tr w:rsidR="00B12739" w:rsidRPr="00AC2066" w14:paraId="687D36B0" w14:textId="77777777" w:rsidTr="008205BD">
        <w:trPr>
          <w:trHeight w:val="288"/>
          <w:ins w:id="7643" w:author="Lane, Stefanie" w:date="2023-09-27T17:48:00Z"/>
        </w:trPr>
        <w:tc>
          <w:tcPr>
            <w:tcW w:w="1298" w:type="dxa"/>
            <w:vMerge/>
            <w:tcBorders>
              <w:top w:val="nil"/>
              <w:left w:val="single" w:sz="8" w:space="0" w:color="auto"/>
              <w:bottom w:val="single" w:sz="8" w:space="0" w:color="000000"/>
              <w:right w:val="nil"/>
            </w:tcBorders>
            <w:vAlign w:val="center"/>
            <w:hideMark/>
          </w:tcPr>
          <w:p w14:paraId="56426082" w14:textId="77777777" w:rsidR="00B12739" w:rsidRPr="00AC2066" w:rsidRDefault="00B12739" w:rsidP="008205BD">
            <w:pPr>
              <w:spacing w:after="0" w:line="240" w:lineRule="auto"/>
              <w:rPr>
                <w:ins w:id="764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7D2D33" w14:textId="77777777" w:rsidR="00B12739" w:rsidRPr="00AC2066" w:rsidRDefault="00B12739" w:rsidP="008205BD">
            <w:pPr>
              <w:spacing w:after="0" w:line="240" w:lineRule="auto"/>
              <w:rPr>
                <w:ins w:id="764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3BCC6E" w14:textId="77777777" w:rsidR="00B12739" w:rsidRPr="00AC2066" w:rsidRDefault="00B12739" w:rsidP="008205BD">
            <w:pPr>
              <w:spacing w:after="0" w:line="240" w:lineRule="auto"/>
              <w:rPr>
                <w:ins w:id="7646" w:author="Lane, Stefanie" w:date="2023-09-27T17:48:00Z"/>
                <w:rFonts w:ascii="Calibri" w:eastAsia="Times New Roman" w:hAnsi="Calibri" w:cs="Calibri"/>
                <w:i/>
                <w:iCs/>
                <w:color w:val="000000"/>
                <w:lang w:eastAsia="en-CA"/>
              </w:rPr>
            </w:pPr>
            <w:ins w:id="7647" w:author="Lane, Stefanie" w:date="2023-09-27T17:48:00Z">
              <w:r w:rsidRPr="00AC2066">
                <w:rPr>
                  <w:rFonts w:ascii="Calibri" w:eastAsia="Times New Roman" w:hAnsi="Calibri" w:cs="Calibri"/>
                  <w:i/>
                  <w:iCs/>
                  <w:color w:val="000000"/>
                  <w:lang w:eastAsia="en-CA"/>
                </w:rPr>
                <w:t>Juncus oxymeris</w:t>
              </w:r>
            </w:ins>
          </w:p>
        </w:tc>
        <w:tc>
          <w:tcPr>
            <w:tcW w:w="734" w:type="dxa"/>
            <w:tcBorders>
              <w:top w:val="single" w:sz="4" w:space="0" w:color="auto"/>
              <w:left w:val="nil"/>
              <w:bottom w:val="single" w:sz="4" w:space="0" w:color="auto"/>
              <w:right w:val="nil"/>
            </w:tcBorders>
            <w:shd w:val="clear" w:color="auto" w:fill="auto"/>
            <w:noWrap/>
            <w:vAlign w:val="bottom"/>
            <w:hideMark/>
          </w:tcPr>
          <w:p w14:paraId="3D1E55B4" w14:textId="77777777" w:rsidR="00B12739" w:rsidRPr="00AC2066" w:rsidRDefault="00B12739" w:rsidP="008205BD">
            <w:pPr>
              <w:spacing w:after="0" w:line="240" w:lineRule="auto"/>
              <w:jc w:val="center"/>
              <w:rPr>
                <w:ins w:id="7648" w:author="Lane, Stefanie" w:date="2023-09-27T17:48:00Z"/>
                <w:rFonts w:ascii="Calibri" w:eastAsia="Times New Roman" w:hAnsi="Calibri" w:cs="Calibri"/>
                <w:color w:val="000000"/>
                <w:lang w:eastAsia="en-CA"/>
              </w:rPr>
            </w:pPr>
            <w:ins w:id="764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FCAA7A4" w14:textId="77777777" w:rsidR="00B12739" w:rsidRPr="00AC2066" w:rsidRDefault="00B12739" w:rsidP="008205BD">
            <w:pPr>
              <w:spacing w:after="0" w:line="240" w:lineRule="auto"/>
              <w:jc w:val="center"/>
              <w:rPr>
                <w:ins w:id="7650" w:author="Lane, Stefanie" w:date="2023-09-27T17:48:00Z"/>
                <w:rFonts w:ascii="Calibri" w:eastAsia="Times New Roman" w:hAnsi="Calibri" w:cs="Calibri"/>
                <w:color w:val="000000"/>
                <w:lang w:eastAsia="en-CA"/>
              </w:rPr>
            </w:pPr>
            <w:ins w:id="7651"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nil"/>
              <w:right w:val="nil"/>
            </w:tcBorders>
            <w:shd w:val="clear" w:color="auto" w:fill="auto"/>
            <w:noWrap/>
            <w:vAlign w:val="bottom"/>
            <w:hideMark/>
          </w:tcPr>
          <w:p w14:paraId="2C8E22D5" w14:textId="77777777" w:rsidR="00B12739" w:rsidRPr="00AC2066" w:rsidRDefault="00B12739" w:rsidP="008205BD">
            <w:pPr>
              <w:spacing w:after="0" w:line="240" w:lineRule="auto"/>
              <w:jc w:val="center"/>
              <w:rPr>
                <w:ins w:id="7652" w:author="Lane, Stefanie" w:date="2023-09-27T17:48:00Z"/>
                <w:rFonts w:ascii="Calibri" w:eastAsia="Times New Roman" w:hAnsi="Calibri" w:cs="Calibri"/>
                <w:color w:val="000000"/>
                <w:lang w:eastAsia="en-CA"/>
              </w:rPr>
            </w:pPr>
            <w:ins w:id="7653" w:author="Lane, Stefanie" w:date="2023-09-27T17:48:00Z">
              <w:r w:rsidRPr="00AC2066">
                <w:rPr>
                  <w:rFonts w:ascii="Calibri" w:eastAsia="Times New Roman" w:hAnsi="Calibri" w:cs="Calibri"/>
                  <w:color w:val="000000"/>
                  <w:lang w:eastAsia="en-CA"/>
                </w:rPr>
                <w:t>&lt; 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3DB2091" w14:textId="77777777" w:rsidR="00B12739" w:rsidRPr="00AC2066" w:rsidRDefault="00B12739" w:rsidP="008205BD">
            <w:pPr>
              <w:spacing w:after="0" w:line="240" w:lineRule="auto"/>
              <w:jc w:val="center"/>
              <w:rPr>
                <w:ins w:id="7654" w:author="Lane, Stefanie" w:date="2023-09-27T17:48:00Z"/>
                <w:rFonts w:ascii="Calibri" w:eastAsia="Times New Roman" w:hAnsi="Calibri" w:cs="Calibri"/>
                <w:color w:val="000000"/>
                <w:lang w:eastAsia="en-CA"/>
              </w:rPr>
            </w:pPr>
            <w:ins w:id="7655" w:author="Lane, Stefanie" w:date="2023-09-27T17:48:00Z">
              <w:r w:rsidRPr="00AC2066">
                <w:rPr>
                  <w:rFonts w:ascii="Calibri" w:eastAsia="Times New Roman" w:hAnsi="Calibri" w:cs="Calibri"/>
                  <w:color w:val="000000"/>
                  <w:lang w:eastAsia="en-CA"/>
                </w:rPr>
                <w:t>-</w:t>
              </w:r>
            </w:ins>
          </w:p>
        </w:tc>
      </w:tr>
      <w:tr w:rsidR="00B12739" w:rsidRPr="00AC2066" w14:paraId="4987F351" w14:textId="77777777" w:rsidTr="008205BD">
        <w:trPr>
          <w:trHeight w:val="288"/>
          <w:ins w:id="7656" w:author="Lane, Stefanie" w:date="2023-09-27T17:48:00Z"/>
        </w:trPr>
        <w:tc>
          <w:tcPr>
            <w:tcW w:w="1298" w:type="dxa"/>
            <w:vMerge/>
            <w:tcBorders>
              <w:top w:val="nil"/>
              <w:left w:val="single" w:sz="8" w:space="0" w:color="auto"/>
              <w:bottom w:val="single" w:sz="8" w:space="0" w:color="000000"/>
              <w:right w:val="nil"/>
            </w:tcBorders>
            <w:vAlign w:val="center"/>
            <w:hideMark/>
          </w:tcPr>
          <w:p w14:paraId="26A7D9E0" w14:textId="77777777" w:rsidR="00B12739" w:rsidRPr="00AC2066" w:rsidRDefault="00B12739" w:rsidP="008205BD">
            <w:pPr>
              <w:spacing w:after="0" w:line="240" w:lineRule="auto"/>
              <w:rPr>
                <w:ins w:id="765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5E3B59" w14:textId="77777777" w:rsidR="00B12739" w:rsidRPr="00AC2066" w:rsidRDefault="00B12739" w:rsidP="008205BD">
            <w:pPr>
              <w:spacing w:after="0" w:line="240" w:lineRule="auto"/>
              <w:rPr>
                <w:ins w:id="765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A177810" w14:textId="77777777" w:rsidR="00B12739" w:rsidRPr="00AC2066" w:rsidRDefault="00B12739" w:rsidP="008205BD">
            <w:pPr>
              <w:spacing w:after="0" w:line="240" w:lineRule="auto"/>
              <w:rPr>
                <w:ins w:id="7659" w:author="Lane, Stefanie" w:date="2023-09-27T17:48:00Z"/>
                <w:rFonts w:ascii="Calibri" w:eastAsia="Times New Roman" w:hAnsi="Calibri" w:cs="Calibri"/>
                <w:i/>
                <w:iCs/>
                <w:color w:val="000000"/>
                <w:lang w:eastAsia="en-CA"/>
              </w:rPr>
            </w:pPr>
            <w:ins w:id="7660" w:author="Lane, Stefanie" w:date="2023-09-27T17:48:00Z">
              <w:r w:rsidRPr="00AC2066">
                <w:rPr>
                  <w:rFonts w:ascii="Calibri" w:eastAsia="Times New Roman" w:hAnsi="Calibri" w:cs="Calibri"/>
                  <w:i/>
                  <w:iCs/>
                  <w:color w:val="000000"/>
                  <w:lang w:eastAsia="en-CA"/>
                </w:rPr>
                <w:t>Platanthera dilatata</w:t>
              </w:r>
            </w:ins>
          </w:p>
        </w:tc>
        <w:tc>
          <w:tcPr>
            <w:tcW w:w="734" w:type="dxa"/>
            <w:tcBorders>
              <w:top w:val="nil"/>
              <w:left w:val="nil"/>
              <w:bottom w:val="nil"/>
              <w:right w:val="nil"/>
            </w:tcBorders>
            <w:shd w:val="clear" w:color="auto" w:fill="auto"/>
            <w:noWrap/>
            <w:vAlign w:val="bottom"/>
            <w:hideMark/>
          </w:tcPr>
          <w:p w14:paraId="4165B02A" w14:textId="77777777" w:rsidR="00B12739" w:rsidRPr="00AC2066" w:rsidRDefault="00B12739" w:rsidP="008205BD">
            <w:pPr>
              <w:spacing w:after="0" w:line="240" w:lineRule="auto"/>
              <w:jc w:val="center"/>
              <w:rPr>
                <w:ins w:id="7661" w:author="Lane, Stefanie" w:date="2023-09-27T17:48:00Z"/>
                <w:rFonts w:ascii="Calibri" w:eastAsia="Times New Roman" w:hAnsi="Calibri" w:cs="Calibri"/>
                <w:color w:val="000000"/>
                <w:lang w:eastAsia="en-CA"/>
              </w:rPr>
            </w:pPr>
            <w:ins w:id="7662"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524177E" w14:textId="77777777" w:rsidR="00B12739" w:rsidRPr="00AC2066" w:rsidRDefault="00B12739" w:rsidP="008205BD">
            <w:pPr>
              <w:spacing w:after="0" w:line="240" w:lineRule="auto"/>
              <w:jc w:val="center"/>
              <w:rPr>
                <w:ins w:id="7663" w:author="Lane, Stefanie" w:date="2023-09-27T17:48:00Z"/>
                <w:rFonts w:ascii="Calibri" w:eastAsia="Times New Roman" w:hAnsi="Calibri" w:cs="Calibri"/>
                <w:color w:val="000000"/>
                <w:lang w:eastAsia="en-CA"/>
              </w:rPr>
            </w:pPr>
            <w:ins w:id="7664"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nil"/>
              <w:right w:val="nil"/>
            </w:tcBorders>
            <w:shd w:val="clear" w:color="auto" w:fill="auto"/>
            <w:noWrap/>
            <w:vAlign w:val="bottom"/>
            <w:hideMark/>
          </w:tcPr>
          <w:p w14:paraId="04A62D9F" w14:textId="77777777" w:rsidR="00B12739" w:rsidRPr="00AC2066" w:rsidRDefault="00B12739" w:rsidP="008205BD">
            <w:pPr>
              <w:spacing w:after="0" w:line="240" w:lineRule="auto"/>
              <w:jc w:val="center"/>
              <w:rPr>
                <w:ins w:id="7665" w:author="Lane, Stefanie" w:date="2023-09-27T17:48:00Z"/>
                <w:rFonts w:ascii="Calibri" w:eastAsia="Times New Roman" w:hAnsi="Calibri" w:cs="Calibri"/>
                <w:color w:val="000000"/>
                <w:lang w:eastAsia="en-CA"/>
              </w:rPr>
            </w:pPr>
            <w:ins w:id="7666"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nil"/>
              <w:right w:val="single" w:sz="8" w:space="0" w:color="auto"/>
            </w:tcBorders>
            <w:shd w:val="clear" w:color="auto" w:fill="auto"/>
            <w:noWrap/>
            <w:vAlign w:val="bottom"/>
            <w:hideMark/>
          </w:tcPr>
          <w:p w14:paraId="7630CF27" w14:textId="77777777" w:rsidR="00B12739" w:rsidRPr="00AC2066" w:rsidRDefault="00B12739" w:rsidP="008205BD">
            <w:pPr>
              <w:spacing w:after="0" w:line="240" w:lineRule="auto"/>
              <w:jc w:val="center"/>
              <w:rPr>
                <w:ins w:id="7667" w:author="Lane, Stefanie" w:date="2023-09-27T17:48:00Z"/>
                <w:rFonts w:ascii="Calibri" w:eastAsia="Times New Roman" w:hAnsi="Calibri" w:cs="Calibri"/>
                <w:color w:val="000000"/>
                <w:lang w:eastAsia="en-CA"/>
              </w:rPr>
            </w:pPr>
            <w:ins w:id="7668" w:author="Lane, Stefanie" w:date="2023-09-27T17:48:00Z">
              <w:r w:rsidRPr="00AC2066">
                <w:rPr>
                  <w:rFonts w:ascii="Calibri" w:eastAsia="Times New Roman" w:hAnsi="Calibri" w:cs="Calibri"/>
                  <w:color w:val="000000"/>
                  <w:lang w:eastAsia="en-CA"/>
                </w:rPr>
                <w:t>-</w:t>
              </w:r>
            </w:ins>
          </w:p>
        </w:tc>
      </w:tr>
      <w:tr w:rsidR="00B12739" w:rsidRPr="00AC2066" w14:paraId="05A8CDBB" w14:textId="77777777" w:rsidTr="008205BD">
        <w:trPr>
          <w:trHeight w:val="288"/>
          <w:ins w:id="7669" w:author="Lane, Stefanie" w:date="2023-09-27T17:48:00Z"/>
        </w:trPr>
        <w:tc>
          <w:tcPr>
            <w:tcW w:w="1298" w:type="dxa"/>
            <w:vMerge/>
            <w:tcBorders>
              <w:top w:val="nil"/>
              <w:left w:val="single" w:sz="8" w:space="0" w:color="auto"/>
              <w:bottom w:val="single" w:sz="8" w:space="0" w:color="000000"/>
              <w:right w:val="nil"/>
            </w:tcBorders>
            <w:vAlign w:val="center"/>
            <w:hideMark/>
          </w:tcPr>
          <w:p w14:paraId="7F8E56D8" w14:textId="77777777" w:rsidR="00B12739" w:rsidRPr="00AC2066" w:rsidRDefault="00B12739" w:rsidP="008205BD">
            <w:pPr>
              <w:spacing w:after="0" w:line="240" w:lineRule="auto"/>
              <w:rPr>
                <w:ins w:id="767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A6964E" w14:textId="77777777" w:rsidR="00B12739" w:rsidRPr="00AC2066" w:rsidRDefault="00B12739" w:rsidP="008205BD">
            <w:pPr>
              <w:spacing w:after="0" w:line="240" w:lineRule="auto"/>
              <w:rPr>
                <w:ins w:id="767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BE0EF4D" w14:textId="77777777" w:rsidR="00B12739" w:rsidRPr="00AC2066" w:rsidRDefault="00B12739" w:rsidP="008205BD">
            <w:pPr>
              <w:spacing w:after="0" w:line="240" w:lineRule="auto"/>
              <w:rPr>
                <w:ins w:id="7672" w:author="Lane, Stefanie" w:date="2023-09-27T17:48:00Z"/>
                <w:rFonts w:ascii="Calibri" w:eastAsia="Times New Roman" w:hAnsi="Calibri" w:cs="Calibri"/>
                <w:i/>
                <w:iCs/>
                <w:color w:val="000000"/>
                <w:lang w:eastAsia="en-CA"/>
              </w:rPr>
            </w:pPr>
            <w:ins w:id="7673" w:author="Lane, Stefanie" w:date="2023-09-27T17:48:00Z">
              <w:r w:rsidRPr="00AC2066">
                <w:rPr>
                  <w:rFonts w:ascii="Calibri" w:eastAsia="Times New Roman" w:hAnsi="Calibri" w:cs="Calibri"/>
                  <w:i/>
                  <w:iCs/>
                  <w:color w:val="000000"/>
                  <w:lang w:eastAsia="en-CA"/>
                </w:rPr>
                <w:t>Menyanthes trifoliata</w:t>
              </w:r>
            </w:ins>
          </w:p>
        </w:tc>
        <w:tc>
          <w:tcPr>
            <w:tcW w:w="734" w:type="dxa"/>
            <w:tcBorders>
              <w:top w:val="single" w:sz="4" w:space="0" w:color="auto"/>
              <w:left w:val="nil"/>
              <w:bottom w:val="single" w:sz="4" w:space="0" w:color="auto"/>
              <w:right w:val="nil"/>
            </w:tcBorders>
            <w:shd w:val="clear" w:color="auto" w:fill="auto"/>
            <w:noWrap/>
            <w:vAlign w:val="bottom"/>
            <w:hideMark/>
          </w:tcPr>
          <w:p w14:paraId="1F4922F5" w14:textId="77777777" w:rsidR="00B12739" w:rsidRPr="00AC2066" w:rsidRDefault="00B12739" w:rsidP="008205BD">
            <w:pPr>
              <w:spacing w:after="0" w:line="240" w:lineRule="auto"/>
              <w:jc w:val="center"/>
              <w:rPr>
                <w:ins w:id="7674" w:author="Lane, Stefanie" w:date="2023-09-27T17:48:00Z"/>
                <w:rFonts w:ascii="Calibri" w:eastAsia="Times New Roman" w:hAnsi="Calibri" w:cs="Calibri"/>
                <w:color w:val="000000"/>
                <w:lang w:eastAsia="en-CA"/>
              </w:rPr>
            </w:pPr>
            <w:ins w:id="7675" w:author="Lane, Stefanie" w:date="2023-09-27T17:48:00Z">
              <w:r w:rsidRPr="00AC2066">
                <w:rPr>
                  <w:rFonts w:ascii="Calibri" w:eastAsia="Times New Roman" w:hAnsi="Calibri" w:cs="Calibri"/>
                  <w:color w:val="000000"/>
                  <w:lang w:eastAsia="en-CA"/>
                </w:rPr>
                <w:t>3.8</w:t>
              </w:r>
            </w:ins>
          </w:p>
        </w:tc>
        <w:tc>
          <w:tcPr>
            <w:tcW w:w="734" w:type="dxa"/>
            <w:tcBorders>
              <w:top w:val="single" w:sz="4" w:space="0" w:color="auto"/>
              <w:left w:val="nil"/>
              <w:bottom w:val="single" w:sz="4" w:space="0" w:color="auto"/>
              <w:right w:val="nil"/>
            </w:tcBorders>
            <w:shd w:val="clear" w:color="auto" w:fill="auto"/>
            <w:noWrap/>
            <w:vAlign w:val="bottom"/>
            <w:hideMark/>
          </w:tcPr>
          <w:p w14:paraId="53CEDD81" w14:textId="77777777" w:rsidR="00B12739" w:rsidRPr="00AC2066" w:rsidRDefault="00B12739" w:rsidP="008205BD">
            <w:pPr>
              <w:spacing w:after="0" w:line="240" w:lineRule="auto"/>
              <w:jc w:val="center"/>
              <w:rPr>
                <w:ins w:id="7676" w:author="Lane, Stefanie" w:date="2023-09-27T17:48:00Z"/>
                <w:rFonts w:ascii="Calibri" w:eastAsia="Times New Roman" w:hAnsi="Calibri" w:cs="Calibri"/>
                <w:color w:val="000000"/>
                <w:lang w:eastAsia="en-CA"/>
              </w:rPr>
            </w:pPr>
            <w:ins w:id="7677" w:author="Lane, Stefanie" w:date="2023-09-27T17:48:00Z">
              <w:r w:rsidRPr="00AC2066">
                <w:rPr>
                  <w:rFonts w:ascii="Calibri" w:eastAsia="Times New Roman" w:hAnsi="Calibri" w:cs="Calibri"/>
                  <w:color w:val="000000"/>
                  <w:lang w:eastAsia="en-CA"/>
                </w:rPr>
                <w:t>3.1</w:t>
              </w:r>
            </w:ins>
          </w:p>
        </w:tc>
        <w:tc>
          <w:tcPr>
            <w:tcW w:w="734" w:type="dxa"/>
            <w:tcBorders>
              <w:top w:val="single" w:sz="4" w:space="0" w:color="auto"/>
              <w:left w:val="nil"/>
              <w:bottom w:val="single" w:sz="4" w:space="0" w:color="auto"/>
              <w:right w:val="nil"/>
            </w:tcBorders>
            <w:shd w:val="clear" w:color="auto" w:fill="auto"/>
            <w:noWrap/>
            <w:vAlign w:val="bottom"/>
            <w:hideMark/>
          </w:tcPr>
          <w:p w14:paraId="42148929" w14:textId="77777777" w:rsidR="00B12739" w:rsidRPr="00AC2066" w:rsidRDefault="00B12739" w:rsidP="008205BD">
            <w:pPr>
              <w:spacing w:after="0" w:line="240" w:lineRule="auto"/>
              <w:jc w:val="center"/>
              <w:rPr>
                <w:ins w:id="7678" w:author="Lane, Stefanie" w:date="2023-09-27T17:48:00Z"/>
                <w:rFonts w:ascii="Calibri" w:eastAsia="Times New Roman" w:hAnsi="Calibri" w:cs="Calibri"/>
                <w:color w:val="000000"/>
                <w:lang w:eastAsia="en-CA"/>
              </w:rPr>
            </w:pPr>
            <w:ins w:id="7679" w:author="Lane, Stefanie" w:date="2023-09-27T17:48:00Z">
              <w:r w:rsidRPr="00AC2066">
                <w:rPr>
                  <w:rFonts w:ascii="Calibri" w:eastAsia="Times New Roman" w:hAnsi="Calibri" w:cs="Calibri"/>
                  <w:color w:val="000000"/>
                  <w:lang w:eastAsia="en-CA"/>
                </w:rPr>
                <w:t>3.0</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8DEC7EE" w14:textId="77777777" w:rsidR="00B12739" w:rsidRPr="00AC2066" w:rsidRDefault="00B12739" w:rsidP="008205BD">
            <w:pPr>
              <w:spacing w:after="0" w:line="240" w:lineRule="auto"/>
              <w:jc w:val="center"/>
              <w:rPr>
                <w:ins w:id="7680" w:author="Lane, Stefanie" w:date="2023-09-27T17:48:00Z"/>
                <w:rFonts w:ascii="Calibri" w:eastAsia="Times New Roman" w:hAnsi="Calibri" w:cs="Calibri"/>
                <w:color w:val="000000"/>
                <w:lang w:eastAsia="en-CA"/>
              </w:rPr>
            </w:pPr>
            <w:ins w:id="7681" w:author="Lane, Stefanie" w:date="2023-09-27T17:48:00Z">
              <w:r w:rsidRPr="00AC2066">
                <w:rPr>
                  <w:rFonts w:ascii="Calibri" w:eastAsia="Times New Roman" w:hAnsi="Calibri" w:cs="Calibri"/>
                  <w:color w:val="000000"/>
                  <w:lang w:eastAsia="en-CA"/>
                </w:rPr>
                <w:t>-</w:t>
              </w:r>
            </w:ins>
          </w:p>
        </w:tc>
      </w:tr>
      <w:tr w:rsidR="00B12739" w:rsidRPr="00AC2066" w14:paraId="51444218" w14:textId="77777777" w:rsidTr="008205BD">
        <w:trPr>
          <w:trHeight w:val="288"/>
          <w:ins w:id="7682" w:author="Lane, Stefanie" w:date="2023-09-27T17:48:00Z"/>
        </w:trPr>
        <w:tc>
          <w:tcPr>
            <w:tcW w:w="1298" w:type="dxa"/>
            <w:vMerge/>
            <w:tcBorders>
              <w:top w:val="nil"/>
              <w:left w:val="single" w:sz="8" w:space="0" w:color="auto"/>
              <w:bottom w:val="single" w:sz="8" w:space="0" w:color="000000"/>
              <w:right w:val="nil"/>
            </w:tcBorders>
            <w:vAlign w:val="center"/>
            <w:hideMark/>
          </w:tcPr>
          <w:p w14:paraId="37E9315C" w14:textId="77777777" w:rsidR="00B12739" w:rsidRPr="00AC2066" w:rsidRDefault="00B12739" w:rsidP="008205BD">
            <w:pPr>
              <w:spacing w:after="0" w:line="240" w:lineRule="auto"/>
              <w:rPr>
                <w:ins w:id="768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81779A1" w14:textId="77777777" w:rsidR="00B12739" w:rsidRPr="00AC2066" w:rsidRDefault="00B12739" w:rsidP="008205BD">
            <w:pPr>
              <w:spacing w:after="0" w:line="240" w:lineRule="auto"/>
              <w:rPr>
                <w:ins w:id="768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7A1DBDA" w14:textId="77777777" w:rsidR="00B12739" w:rsidRPr="00AC2066" w:rsidRDefault="00B12739" w:rsidP="008205BD">
            <w:pPr>
              <w:spacing w:after="0" w:line="240" w:lineRule="auto"/>
              <w:rPr>
                <w:ins w:id="7685" w:author="Lane, Stefanie" w:date="2023-09-27T17:48:00Z"/>
                <w:rFonts w:ascii="Calibri" w:eastAsia="Times New Roman" w:hAnsi="Calibri" w:cs="Calibri"/>
                <w:i/>
                <w:iCs/>
                <w:color w:val="000000"/>
                <w:lang w:eastAsia="en-CA"/>
              </w:rPr>
            </w:pPr>
            <w:ins w:id="7686" w:author="Lane, Stefanie" w:date="2023-09-27T17:48:00Z">
              <w:r w:rsidRPr="00AC2066">
                <w:rPr>
                  <w:rFonts w:ascii="Calibri" w:eastAsia="Times New Roman" w:hAnsi="Calibri" w:cs="Calibri"/>
                  <w:i/>
                  <w:iCs/>
                  <w:color w:val="000000"/>
                  <w:lang w:eastAsia="en-CA"/>
                </w:rPr>
                <w:t>Lysimachia thyrsiflora</w:t>
              </w:r>
            </w:ins>
          </w:p>
        </w:tc>
        <w:tc>
          <w:tcPr>
            <w:tcW w:w="734" w:type="dxa"/>
            <w:tcBorders>
              <w:top w:val="nil"/>
              <w:left w:val="nil"/>
              <w:bottom w:val="nil"/>
              <w:right w:val="nil"/>
            </w:tcBorders>
            <w:shd w:val="clear" w:color="auto" w:fill="auto"/>
            <w:noWrap/>
            <w:vAlign w:val="bottom"/>
            <w:hideMark/>
          </w:tcPr>
          <w:p w14:paraId="677BDCCF" w14:textId="77777777" w:rsidR="00B12739" w:rsidRPr="00AC2066" w:rsidRDefault="00B12739" w:rsidP="008205BD">
            <w:pPr>
              <w:spacing w:after="0" w:line="240" w:lineRule="auto"/>
              <w:jc w:val="center"/>
              <w:rPr>
                <w:ins w:id="7687" w:author="Lane, Stefanie" w:date="2023-09-27T17:48:00Z"/>
                <w:rFonts w:ascii="Calibri" w:eastAsia="Times New Roman" w:hAnsi="Calibri" w:cs="Calibri"/>
                <w:color w:val="000000"/>
                <w:lang w:eastAsia="en-CA"/>
              </w:rPr>
            </w:pPr>
            <w:ins w:id="7688"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15D2EE42" w14:textId="77777777" w:rsidR="00B12739" w:rsidRPr="00AC2066" w:rsidRDefault="00B12739" w:rsidP="008205BD">
            <w:pPr>
              <w:spacing w:after="0" w:line="240" w:lineRule="auto"/>
              <w:jc w:val="center"/>
              <w:rPr>
                <w:ins w:id="7689" w:author="Lane, Stefanie" w:date="2023-09-27T17:48:00Z"/>
                <w:rFonts w:ascii="Calibri" w:eastAsia="Times New Roman" w:hAnsi="Calibri" w:cs="Calibri"/>
                <w:color w:val="000000"/>
                <w:lang w:eastAsia="en-CA"/>
              </w:rPr>
            </w:pPr>
            <w:ins w:id="7690"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580B1385" w14:textId="77777777" w:rsidR="00B12739" w:rsidRPr="00AC2066" w:rsidRDefault="00B12739" w:rsidP="008205BD">
            <w:pPr>
              <w:spacing w:after="0" w:line="240" w:lineRule="auto"/>
              <w:jc w:val="center"/>
              <w:rPr>
                <w:ins w:id="7691" w:author="Lane, Stefanie" w:date="2023-09-27T17:48:00Z"/>
                <w:rFonts w:ascii="Calibri" w:eastAsia="Times New Roman" w:hAnsi="Calibri" w:cs="Calibri"/>
                <w:color w:val="000000"/>
                <w:lang w:eastAsia="en-CA"/>
              </w:rPr>
            </w:pPr>
            <w:ins w:id="7692"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3BF8C256" w14:textId="77777777" w:rsidR="00B12739" w:rsidRPr="00AC2066" w:rsidRDefault="00B12739" w:rsidP="008205BD">
            <w:pPr>
              <w:spacing w:after="0" w:line="240" w:lineRule="auto"/>
              <w:jc w:val="center"/>
              <w:rPr>
                <w:ins w:id="7693" w:author="Lane, Stefanie" w:date="2023-09-27T17:48:00Z"/>
                <w:rFonts w:ascii="Calibri" w:eastAsia="Times New Roman" w:hAnsi="Calibri" w:cs="Calibri"/>
                <w:color w:val="000000"/>
                <w:lang w:eastAsia="en-CA"/>
              </w:rPr>
            </w:pPr>
            <w:ins w:id="7694" w:author="Lane, Stefanie" w:date="2023-09-27T17:48:00Z">
              <w:r w:rsidRPr="00AC2066">
                <w:rPr>
                  <w:rFonts w:ascii="Calibri" w:eastAsia="Times New Roman" w:hAnsi="Calibri" w:cs="Calibri"/>
                  <w:color w:val="000000"/>
                  <w:lang w:eastAsia="en-CA"/>
                </w:rPr>
                <w:t>+</w:t>
              </w:r>
            </w:ins>
          </w:p>
        </w:tc>
      </w:tr>
      <w:tr w:rsidR="00B12739" w:rsidRPr="00AC2066" w14:paraId="4DA8B551" w14:textId="77777777" w:rsidTr="008205BD">
        <w:trPr>
          <w:trHeight w:val="288"/>
          <w:ins w:id="7695" w:author="Lane, Stefanie" w:date="2023-09-27T17:48:00Z"/>
        </w:trPr>
        <w:tc>
          <w:tcPr>
            <w:tcW w:w="1298" w:type="dxa"/>
            <w:vMerge/>
            <w:tcBorders>
              <w:top w:val="nil"/>
              <w:left w:val="single" w:sz="8" w:space="0" w:color="auto"/>
              <w:bottom w:val="single" w:sz="8" w:space="0" w:color="000000"/>
              <w:right w:val="nil"/>
            </w:tcBorders>
            <w:vAlign w:val="center"/>
            <w:hideMark/>
          </w:tcPr>
          <w:p w14:paraId="42A87F4A" w14:textId="77777777" w:rsidR="00B12739" w:rsidRPr="00AC2066" w:rsidRDefault="00B12739" w:rsidP="008205BD">
            <w:pPr>
              <w:spacing w:after="0" w:line="240" w:lineRule="auto"/>
              <w:rPr>
                <w:ins w:id="769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5281B4A" w14:textId="77777777" w:rsidR="00B12739" w:rsidRPr="00AC2066" w:rsidRDefault="00B12739" w:rsidP="008205BD">
            <w:pPr>
              <w:spacing w:after="0" w:line="240" w:lineRule="auto"/>
              <w:rPr>
                <w:ins w:id="769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EABC4D0" w14:textId="77777777" w:rsidR="00B12739" w:rsidRPr="00AC2066" w:rsidRDefault="00B12739" w:rsidP="008205BD">
            <w:pPr>
              <w:spacing w:after="0" w:line="240" w:lineRule="auto"/>
              <w:rPr>
                <w:ins w:id="7698" w:author="Lane, Stefanie" w:date="2023-09-27T17:48:00Z"/>
                <w:rFonts w:ascii="Calibri" w:eastAsia="Times New Roman" w:hAnsi="Calibri" w:cs="Calibri"/>
                <w:i/>
                <w:iCs/>
                <w:color w:val="000000"/>
                <w:lang w:eastAsia="en-CA"/>
              </w:rPr>
            </w:pPr>
            <w:ins w:id="7699" w:author="Lane, Stefanie" w:date="2023-09-27T17:48:00Z">
              <w:r w:rsidRPr="00AC2066">
                <w:rPr>
                  <w:rFonts w:ascii="Calibri" w:eastAsia="Times New Roman" w:hAnsi="Calibri" w:cs="Calibri"/>
                  <w:i/>
                  <w:iCs/>
                  <w:color w:val="000000"/>
                  <w:lang w:eastAsia="en-CA"/>
                </w:rPr>
                <w:t>Juncus articulatus</w:t>
              </w:r>
            </w:ins>
          </w:p>
        </w:tc>
        <w:tc>
          <w:tcPr>
            <w:tcW w:w="734" w:type="dxa"/>
            <w:tcBorders>
              <w:top w:val="single" w:sz="4" w:space="0" w:color="auto"/>
              <w:left w:val="nil"/>
              <w:bottom w:val="single" w:sz="4" w:space="0" w:color="auto"/>
              <w:right w:val="nil"/>
            </w:tcBorders>
            <w:shd w:val="clear" w:color="auto" w:fill="auto"/>
            <w:noWrap/>
            <w:vAlign w:val="bottom"/>
            <w:hideMark/>
          </w:tcPr>
          <w:p w14:paraId="1EAA6516" w14:textId="77777777" w:rsidR="00B12739" w:rsidRPr="00AC2066" w:rsidRDefault="00B12739" w:rsidP="008205BD">
            <w:pPr>
              <w:spacing w:after="0" w:line="240" w:lineRule="auto"/>
              <w:jc w:val="center"/>
              <w:rPr>
                <w:ins w:id="7700" w:author="Lane, Stefanie" w:date="2023-09-27T17:48:00Z"/>
                <w:rFonts w:ascii="Calibri" w:eastAsia="Times New Roman" w:hAnsi="Calibri" w:cs="Calibri"/>
                <w:color w:val="000000"/>
                <w:lang w:eastAsia="en-CA"/>
              </w:rPr>
            </w:pPr>
            <w:ins w:id="7701"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9F4CAD9" w14:textId="77777777" w:rsidR="00B12739" w:rsidRPr="00AC2066" w:rsidRDefault="00B12739" w:rsidP="008205BD">
            <w:pPr>
              <w:spacing w:after="0" w:line="240" w:lineRule="auto"/>
              <w:jc w:val="center"/>
              <w:rPr>
                <w:ins w:id="7702" w:author="Lane, Stefanie" w:date="2023-09-27T17:48:00Z"/>
                <w:rFonts w:ascii="Calibri" w:eastAsia="Times New Roman" w:hAnsi="Calibri" w:cs="Calibri"/>
                <w:color w:val="000000"/>
                <w:lang w:eastAsia="en-CA"/>
              </w:rPr>
            </w:pPr>
            <w:ins w:id="7703"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0F168FBF" w14:textId="77777777" w:rsidR="00B12739" w:rsidRPr="00AC2066" w:rsidRDefault="00B12739" w:rsidP="008205BD">
            <w:pPr>
              <w:spacing w:after="0" w:line="240" w:lineRule="auto"/>
              <w:jc w:val="center"/>
              <w:rPr>
                <w:ins w:id="7704" w:author="Lane, Stefanie" w:date="2023-09-27T17:48:00Z"/>
                <w:rFonts w:ascii="Calibri" w:eastAsia="Times New Roman" w:hAnsi="Calibri" w:cs="Calibri"/>
                <w:color w:val="000000"/>
                <w:lang w:eastAsia="en-CA"/>
              </w:rPr>
            </w:pPr>
            <w:ins w:id="7705" w:author="Lane, Stefanie" w:date="2023-09-27T17:48:00Z">
              <w:r w:rsidRPr="00AC2066">
                <w:rPr>
                  <w:rFonts w:ascii="Calibri" w:eastAsia="Times New Roman" w:hAnsi="Calibri" w:cs="Calibri"/>
                  <w:color w:val="000000"/>
                  <w:lang w:eastAsia="en-CA"/>
                </w:rPr>
                <w:t>0.3</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954C9A" w14:textId="77777777" w:rsidR="00B12739" w:rsidRPr="00AC2066" w:rsidRDefault="00B12739" w:rsidP="008205BD">
            <w:pPr>
              <w:spacing w:after="0" w:line="240" w:lineRule="auto"/>
              <w:jc w:val="center"/>
              <w:rPr>
                <w:ins w:id="7706" w:author="Lane, Stefanie" w:date="2023-09-27T17:48:00Z"/>
                <w:rFonts w:ascii="Calibri" w:eastAsia="Times New Roman" w:hAnsi="Calibri" w:cs="Calibri"/>
                <w:color w:val="000000"/>
                <w:lang w:eastAsia="en-CA"/>
              </w:rPr>
            </w:pPr>
            <w:ins w:id="7707" w:author="Lane, Stefanie" w:date="2023-09-27T17:48:00Z">
              <w:r w:rsidRPr="00AC2066">
                <w:rPr>
                  <w:rFonts w:ascii="Calibri" w:eastAsia="Times New Roman" w:hAnsi="Calibri" w:cs="Calibri"/>
                  <w:color w:val="000000"/>
                  <w:lang w:eastAsia="en-CA"/>
                </w:rPr>
                <w:t>+</w:t>
              </w:r>
            </w:ins>
          </w:p>
        </w:tc>
      </w:tr>
      <w:tr w:rsidR="00B12739" w:rsidRPr="00AC2066" w14:paraId="02018C61" w14:textId="77777777" w:rsidTr="008205BD">
        <w:trPr>
          <w:trHeight w:val="288"/>
          <w:ins w:id="7708" w:author="Lane, Stefanie" w:date="2023-09-27T17:48:00Z"/>
        </w:trPr>
        <w:tc>
          <w:tcPr>
            <w:tcW w:w="1298" w:type="dxa"/>
            <w:vMerge/>
            <w:tcBorders>
              <w:top w:val="nil"/>
              <w:left w:val="single" w:sz="8" w:space="0" w:color="auto"/>
              <w:bottom w:val="single" w:sz="8" w:space="0" w:color="000000"/>
              <w:right w:val="nil"/>
            </w:tcBorders>
            <w:vAlign w:val="center"/>
            <w:hideMark/>
          </w:tcPr>
          <w:p w14:paraId="5C40CA8D" w14:textId="77777777" w:rsidR="00B12739" w:rsidRPr="00AC2066" w:rsidRDefault="00B12739" w:rsidP="008205BD">
            <w:pPr>
              <w:spacing w:after="0" w:line="240" w:lineRule="auto"/>
              <w:rPr>
                <w:ins w:id="770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A7732B" w14:textId="77777777" w:rsidR="00B12739" w:rsidRPr="00AC2066" w:rsidRDefault="00B12739" w:rsidP="008205BD">
            <w:pPr>
              <w:spacing w:after="0" w:line="240" w:lineRule="auto"/>
              <w:rPr>
                <w:ins w:id="771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EF9FA54" w14:textId="77777777" w:rsidR="00B12739" w:rsidRPr="00AC2066" w:rsidRDefault="00B12739" w:rsidP="008205BD">
            <w:pPr>
              <w:spacing w:after="0" w:line="240" w:lineRule="auto"/>
              <w:rPr>
                <w:ins w:id="7711" w:author="Lane, Stefanie" w:date="2023-09-27T17:48:00Z"/>
                <w:rFonts w:ascii="Calibri" w:eastAsia="Times New Roman" w:hAnsi="Calibri" w:cs="Calibri"/>
                <w:i/>
                <w:iCs/>
                <w:color w:val="000000"/>
                <w:lang w:eastAsia="en-CA"/>
              </w:rPr>
            </w:pPr>
            <w:ins w:id="7712" w:author="Lane, Stefanie" w:date="2023-09-27T17:48:00Z">
              <w:r w:rsidRPr="00AC2066">
                <w:rPr>
                  <w:rFonts w:ascii="Calibri" w:eastAsia="Times New Roman" w:hAnsi="Calibri" w:cs="Calibri"/>
                  <w:i/>
                  <w:iCs/>
                  <w:color w:val="000000"/>
                  <w:lang w:eastAsia="en-CA"/>
                </w:rPr>
                <w:t>Sidalcea hendersonii</w:t>
              </w:r>
            </w:ins>
          </w:p>
        </w:tc>
        <w:tc>
          <w:tcPr>
            <w:tcW w:w="734" w:type="dxa"/>
            <w:tcBorders>
              <w:top w:val="nil"/>
              <w:left w:val="nil"/>
              <w:bottom w:val="nil"/>
              <w:right w:val="nil"/>
            </w:tcBorders>
            <w:shd w:val="clear" w:color="auto" w:fill="auto"/>
            <w:noWrap/>
            <w:vAlign w:val="bottom"/>
            <w:hideMark/>
          </w:tcPr>
          <w:p w14:paraId="5705742E" w14:textId="77777777" w:rsidR="00B12739" w:rsidRPr="00AC2066" w:rsidRDefault="00B12739" w:rsidP="008205BD">
            <w:pPr>
              <w:spacing w:after="0" w:line="240" w:lineRule="auto"/>
              <w:jc w:val="center"/>
              <w:rPr>
                <w:ins w:id="7713" w:author="Lane, Stefanie" w:date="2023-09-27T17:48:00Z"/>
                <w:rFonts w:ascii="Calibri" w:eastAsia="Times New Roman" w:hAnsi="Calibri" w:cs="Calibri"/>
                <w:color w:val="000000"/>
                <w:lang w:eastAsia="en-CA"/>
              </w:rPr>
            </w:pPr>
            <w:ins w:id="7714"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0746F8BC" w14:textId="77777777" w:rsidR="00B12739" w:rsidRPr="00AC2066" w:rsidRDefault="00B12739" w:rsidP="008205BD">
            <w:pPr>
              <w:spacing w:after="0" w:line="240" w:lineRule="auto"/>
              <w:jc w:val="center"/>
              <w:rPr>
                <w:ins w:id="7715"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8C0E69D" w14:textId="77777777" w:rsidR="00B12739" w:rsidRPr="00AC2066" w:rsidRDefault="00B12739" w:rsidP="008205BD">
            <w:pPr>
              <w:spacing w:after="0" w:line="240" w:lineRule="auto"/>
              <w:jc w:val="center"/>
              <w:rPr>
                <w:ins w:id="7716" w:author="Lane, Stefanie" w:date="2023-09-27T17:48:00Z"/>
                <w:rFonts w:ascii="Calibri" w:eastAsia="Times New Roman" w:hAnsi="Calibri" w:cs="Calibri"/>
                <w:color w:val="000000"/>
                <w:lang w:eastAsia="en-CA"/>
              </w:rPr>
            </w:pPr>
            <w:ins w:id="7717"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2B5BF638" w14:textId="77777777" w:rsidR="00B12739" w:rsidRPr="00AC2066" w:rsidRDefault="00B12739" w:rsidP="008205BD">
            <w:pPr>
              <w:spacing w:after="0" w:line="240" w:lineRule="auto"/>
              <w:jc w:val="center"/>
              <w:rPr>
                <w:ins w:id="7718" w:author="Lane, Stefanie" w:date="2023-09-27T17:48:00Z"/>
                <w:rFonts w:ascii="Calibri" w:eastAsia="Times New Roman" w:hAnsi="Calibri" w:cs="Calibri"/>
                <w:color w:val="000000"/>
                <w:lang w:eastAsia="en-CA"/>
              </w:rPr>
            </w:pPr>
            <w:ins w:id="7719" w:author="Lane, Stefanie" w:date="2023-09-27T17:48:00Z">
              <w:r w:rsidRPr="00AC2066">
                <w:rPr>
                  <w:rFonts w:ascii="Calibri" w:eastAsia="Times New Roman" w:hAnsi="Calibri" w:cs="Calibri"/>
                  <w:color w:val="000000"/>
                  <w:lang w:eastAsia="en-CA"/>
                </w:rPr>
                <w:t>+</w:t>
              </w:r>
            </w:ins>
          </w:p>
        </w:tc>
      </w:tr>
      <w:tr w:rsidR="00B12739" w:rsidRPr="00AC2066" w14:paraId="24CA4EB4" w14:textId="77777777" w:rsidTr="008205BD">
        <w:trPr>
          <w:trHeight w:val="288"/>
          <w:ins w:id="7720" w:author="Lane, Stefanie" w:date="2023-09-27T17:48:00Z"/>
        </w:trPr>
        <w:tc>
          <w:tcPr>
            <w:tcW w:w="1298" w:type="dxa"/>
            <w:vMerge/>
            <w:tcBorders>
              <w:top w:val="nil"/>
              <w:left w:val="single" w:sz="8" w:space="0" w:color="auto"/>
              <w:bottom w:val="single" w:sz="8" w:space="0" w:color="000000"/>
              <w:right w:val="nil"/>
            </w:tcBorders>
            <w:vAlign w:val="center"/>
            <w:hideMark/>
          </w:tcPr>
          <w:p w14:paraId="10730409" w14:textId="77777777" w:rsidR="00B12739" w:rsidRPr="00AC2066" w:rsidRDefault="00B12739" w:rsidP="008205BD">
            <w:pPr>
              <w:spacing w:after="0" w:line="240" w:lineRule="auto"/>
              <w:rPr>
                <w:ins w:id="772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6E99DA" w14:textId="77777777" w:rsidR="00B12739" w:rsidRPr="00AC2066" w:rsidRDefault="00B12739" w:rsidP="008205BD">
            <w:pPr>
              <w:spacing w:after="0" w:line="240" w:lineRule="auto"/>
              <w:rPr>
                <w:ins w:id="772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910FCBC" w14:textId="77777777" w:rsidR="00B12739" w:rsidRPr="00AC2066" w:rsidRDefault="00B12739" w:rsidP="008205BD">
            <w:pPr>
              <w:spacing w:after="0" w:line="240" w:lineRule="auto"/>
              <w:rPr>
                <w:ins w:id="7723" w:author="Lane, Stefanie" w:date="2023-09-27T17:48:00Z"/>
                <w:rFonts w:ascii="Calibri" w:eastAsia="Times New Roman" w:hAnsi="Calibri" w:cs="Calibri"/>
                <w:i/>
                <w:iCs/>
                <w:color w:val="000000"/>
                <w:lang w:eastAsia="en-CA"/>
              </w:rPr>
            </w:pPr>
            <w:ins w:id="7724" w:author="Lane, Stefanie" w:date="2023-09-27T17:48:00Z">
              <w:r w:rsidRPr="00AC2066">
                <w:rPr>
                  <w:rFonts w:ascii="Calibri" w:eastAsia="Times New Roman" w:hAnsi="Calibri" w:cs="Calibri"/>
                  <w:i/>
                  <w:iCs/>
                  <w:color w:val="000000"/>
                  <w:lang w:eastAsia="en-CA"/>
                </w:rPr>
                <w:t>Carex lyngbyei</w:t>
              </w:r>
            </w:ins>
          </w:p>
        </w:tc>
        <w:tc>
          <w:tcPr>
            <w:tcW w:w="734" w:type="dxa"/>
            <w:tcBorders>
              <w:top w:val="single" w:sz="4" w:space="0" w:color="auto"/>
              <w:left w:val="nil"/>
              <w:bottom w:val="single" w:sz="4" w:space="0" w:color="auto"/>
              <w:right w:val="nil"/>
            </w:tcBorders>
            <w:shd w:val="clear" w:color="auto" w:fill="auto"/>
            <w:noWrap/>
            <w:vAlign w:val="bottom"/>
            <w:hideMark/>
          </w:tcPr>
          <w:p w14:paraId="7BBCAF81" w14:textId="77777777" w:rsidR="00B12739" w:rsidRPr="00AC2066" w:rsidRDefault="00B12739" w:rsidP="008205BD">
            <w:pPr>
              <w:spacing w:after="0" w:line="240" w:lineRule="auto"/>
              <w:jc w:val="center"/>
              <w:rPr>
                <w:ins w:id="7725" w:author="Lane, Stefanie" w:date="2023-09-27T17:48:00Z"/>
                <w:rFonts w:ascii="Calibri" w:eastAsia="Times New Roman" w:hAnsi="Calibri" w:cs="Calibri"/>
                <w:color w:val="000000"/>
                <w:lang w:eastAsia="en-CA"/>
              </w:rPr>
            </w:pPr>
            <w:ins w:id="7726"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10A5E7B2" w14:textId="77777777" w:rsidR="00B12739" w:rsidRPr="00AC2066" w:rsidRDefault="00B12739" w:rsidP="008205BD">
            <w:pPr>
              <w:spacing w:after="0" w:line="240" w:lineRule="auto"/>
              <w:jc w:val="center"/>
              <w:rPr>
                <w:ins w:id="7727" w:author="Lane, Stefanie" w:date="2023-09-27T17:48:00Z"/>
                <w:rFonts w:ascii="Calibri" w:eastAsia="Times New Roman" w:hAnsi="Calibri" w:cs="Calibri"/>
                <w:color w:val="000000"/>
                <w:lang w:eastAsia="en-CA"/>
              </w:rPr>
            </w:pPr>
            <w:ins w:id="7728"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47B646A5" w14:textId="77777777" w:rsidR="00B12739" w:rsidRPr="00AC2066" w:rsidRDefault="00B12739" w:rsidP="008205BD">
            <w:pPr>
              <w:spacing w:after="0" w:line="240" w:lineRule="auto"/>
              <w:jc w:val="center"/>
              <w:rPr>
                <w:ins w:id="7729" w:author="Lane, Stefanie" w:date="2023-09-27T17:48:00Z"/>
                <w:rFonts w:ascii="Calibri" w:eastAsia="Times New Roman" w:hAnsi="Calibri" w:cs="Calibri"/>
                <w:color w:val="000000"/>
                <w:lang w:eastAsia="en-CA"/>
              </w:rPr>
            </w:pPr>
            <w:ins w:id="7730" w:author="Lane, Stefanie" w:date="2023-09-27T17:48:00Z">
              <w:r w:rsidRPr="00AC2066">
                <w:rPr>
                  <w:rFonts w:ascii="Calibri" w:eastAsia="Times New Roman" w:hAnsi="Calibri" w:cs="Calibri"/>
                  <w:color w:val="000000"/>
                  <w:lang w:eastAsia="en-CA"/>
                </w:rPr>
                <w:t>1.0</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6C0FD83" w14:textId="77777777" w:rsidR="00B12739" w:rsidRPr="00AC2066" w:rsidRDefault="00B12739" w:rsidP="008205BD">
            <w:pPr>
              <w:spacing w:after="0" w:line="240" w:lineRule="auto"/>
              <w:jc w:val="center"/>
              <w:rPr>
                <w:ins w:id="7731" w:author="Lane, Stefanie" w:date="2023-09-27T17:48:00Z"/>
                <w:rFonts w:ascii="Calibri" w:eastAsia="Times New Roman" w:hAnsi="Calibri" w:cs="Calibri"/>
                <w:color w:val="000000"/>
                <w:lang w:eastAsia="en-CA"/>
              </w:rPr>
            </w:pPr>
            <w:ins w:id="7732" w:author="Lane, Stefanie" w:date="2023-09-27T17:48:00Z">
              <w:r w:rsidRPr="00AC2066">
                <w:rPr>
                  <w:rFonts w:ascii="Calibri" w:eastAsia="Times New Roman" w:hAnsi="Calibri" w:cs="Calibri"/>
                  <w:color w:val="000000"/>
                  <w:lang w:eastAsia="en-CA"/>
                </w:rPr>
                <w:t>+</w:t>
              </w:r>
            </w:ins>
          </w:p>
        </w:tc>
      </w:tr>
      <w:tr w:rsidR="00B12739" w:rsidRPr="00AC2066" w14:paraId="71B3F314" w14:textId="77777777" w:rsidTr="008205BD">
        <w:trPr>
          <w:trHeight w:val="288"/>
          <w:ins w:id="7733" w:author="Lane, Stefanie" w:date="2023-09-27T17:48:00Z"/>
        </w:trPr>
        <w:tc>
          <w:tcPr>
            <w:tcW w:w="1298" w:type="dxa"/>
            <w:vMerge/>
            <w:tcBorders>
              <w:top w:val="nil"/>
              <w:left w:val="single" w:sz="8" w:space="0" w:color="auto"/>
              <w:bottom w:val="single" w:sz="8" w:space="0" w:color="000000"/>
              <w:right w:val="nil"/>
            </w:tcBorders>
            <w:vAlign w:val="center"/>
            <w:hideMark/>
          </w:tcPr>
          <w:p w14:paraId="003A0724" w14:textId="77777777" w:rsidR="00B12739" w:rsidRPr="00AC2066" w:rsidRDefault="00B12739" w:rsidP="008205BD">
            <w:pPr>
              <w:spacing w:after="0" w:line="240" w:lineRule="auto"/>
              <w:rPr>
                <w:ins w:id="773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30A8F3" w14:textId="77777777" w:rsidR="00B12739" w:rsidRPr="00AC2066" w:rsidRDefault="00B12739" w:rsidP="008205BD">
            <w:pPr>
              <w:spacing w:after="0" w:line="240" w:lineRule="auto"/>
              <w:rPr>
                <w:ins w:id="773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ECE46F2" w14:textId="77777777" w:rsidR="00B12739" w:rsidRPr="00AC2066" w:rsidRDefault="00B12739" w:rsidP="008205BD">
            <w:pPr>
              <w:spacing w:after="0" w:line="240" w:lineRule="auto"/>
              <w:rPr>
                <w:ins w:id="7736" w:author="Lane, Stefanie" w:date="2023-09-27T17:48:00Z"/>
                <w:rFonts w:ascii="Calibri" w:eastAsia="Times New Roman" w:hAnsi="Calibri" w:cs="Calibri"/>
                <w:i/>
                <w:iCs/>
                <w:color w:val="000000"/>
                <w:lang w:eastAsia="en-CA"/>
              </w:rPr>
            </w:pPr>
            <w:ins w:id="7737" w:author="Lane, Stefanie" w:date="2023-09-27T17:48:00Z">
              <w:r w:rsidRPr="00AC2066">
                <w:rPr>
                  <w:rFonts w:ascii="Calibri" w:eastAsia="Times New Roman" w:hAnsi="Calibri" w:cs="Calibri"/>
                  <w:i/>
                  <w:iCs/>
                  <w:color w:val="000000"/>
                  <w:lang w:eastAsia="en-CA"/>
                </w:rPr>
                <w:t>Rumex occidentalis</w:t>
              </w:r>
            </w:ins>
          </w:p>
        </w:tc>
        <w:tc>
          <w:tcPr>
            <w:tcW w:w="734" w:type="dxa"/>
            <w:tcBorders>
              <w:top w:val="nil"/>
              <w:left w:val="nil"/>
              <w:bottom w:val="nil"/>
              <w:right w:val="nil"/>
            </w:tcBorders>
            <w:shd w:val="clear" w:color="auto" w:fill="auto"/>
            <w:noWrap/>
            <w:vAlign w:val="bottom"/>
            <w:hideMark/>
          </w:tcPr>
          <w:p w14:paraId="2A84A3E2" w14:textId="77777777" w:rsidR="00B12739" w:rsidRPr="00AC2066" w:rsidRDefault="00B12739" w:rsidP="008205BD">
            <w:pPr>
              <w:spacing w:after="0" w:line="240" w:lineRule="auto"/>
              <w:jc w:val="center"/>
              <w:rPr>
                <w:ins w:id="7738" w:author="Lane, Stefanie" w:date="2023-09-27T17:48:00Z"/>
                <w:rFonts w:ascii="Calibri" w:eastAsia="Times New Roman" w:hAnsi="Calibri" w:cs="Calibri"/>
                <w:color w:val="000000"/>
                <w:lang w:eastAsia="en-CA"/>
              </w:rPr>
            </w:pPr>
            <w:ins w:id="7739"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D8FD325" w14:textId="77777777" w:rsidR="00B12739" w:rsidRPr="00AC2066" w:rsidRDefault="00B12739" w:rsidP="008205BD">
            <w:pPr>
              <w:spacing w:after="0" w:line="240" w:lineRule="auto"/>
              <w:jc w:val="center"/>
              <w:rPr>
                <w:ins w:id="7740" w:author="Lane, Stefanie" w:date="2023-09-27T17:48:00Z"/>
                <w:rFonts w:ascii="Calibri" w:eastAsia="Times New Roman" w:hAnsi="Calibri" w:cs="Calibri"/>
                <w:color w:val="000000"/>
                <w:lang w:eastAsia="en-CA"/>
              </w:rPr>
            </w:pPr>
            <w:ins w:id="774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51A3F534" w14:textId="77777777" w:rsidR="00B12739" w:rsidRPr="00AC2066" w:rsidRDefault="00B12739" w:rsidP="008205BD">
            <w:pPr>
              <w:spacing w:after="0" w:line="240" w:lineRule="auto"/>
              <w:jc w:val="center"/>
              <w:rPr>
                <w:ins w:id="7742" w:author="Lane, Stefanie" w:date="2023-09-27T17:48:00Z"/>
                <w:rFonts w:ascii="Calibri" w:eastAsia="Times New Roman" w:hAnsi="Calibri" w:cs="Calibri"/>
                <w:color w:val="000000"/>
                <w:lang w:eastAsia="en-CA"/>
              </w:rPr>
            </w:pPr>
            <w:ins w:id="774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1A029FAA" w14:textId="77777777" w:rsidR="00B12739" w:rsidRPr="00AC2066" w:rsidRDefault="00B12739" w:rsidP="008205BD">
            <w:pPr>
              <w:spacing w:after="0" w:line="240" w:lineRule="auto"/>
              <w:jc w:val="center"/>
              <w:rPr>
                <w:ins w:id="7744" w:author="Lane, Stefanie" w:date="2023-09-27T17:48:00Z"/>
                <w:rFonts w:ascii="Calibri" w:eastAsia="Times New Roman" w:hAnsi="Calibri" w:cs="Calibri"/>
                <w:color w:val="000000"/>
                <w:lang w:eastAsia="en-CA"/>
              </w:rPr>
            </w:pPr>
            <w:ins w:id="7745" w:author="Lane, Stefanie" w:date="2023-09-27T17:48:00Z">
              <w:r w:rsidRPr="00AC2066">
                <w:rPr>
                  <w:rFonts w:ascii="Calibri" w:eastAsia="Times New Roman" w:hAnsi="Calibri" w:cs="Calibri"/>
                  <w:color w:val="000000"/>
                  <w:lang w:eastAsia="en-CA"/>
                </w:rPr>
                <w:t>+</w:t>
              </w:r>
            </w:ins>
          </w:p>
        </w:tc>
      </w:tr>
      <w:tr w:rsidR="00B12739" w:rsidRPr="00AC2066" w14:paraId="2CD9E6AE" w14:textId="77777777" w:rsidTr="008205BD">
        <w:trPr>
          <w:trHeight w:val="288"/>
          <w:ins w:id="7746" w:author="Lane, Stefanie" w:date="2023-09-27T17:48:00Z"/>
        </w:trPr>
        <w:tc>
          <w:tcPr>
            <w:tcW w:w="1298" w:type="dxa"/>
            <w:vMerge/>
            <w:tcBorders>
              <w:top w:val="nil"/>
              <w:left w:val="single" w:sz="8" w:space="0" w:color="auto"/>
              <w:bottom w:val="single" w:sz="8" w:space="0" w:color="000000"/>
              <w:right w:val="nil"/>
            </w:tcBorders>
            <w:vAlign w:val="center"/>
            <w:hideMark/>
          </w:tcPr>
          <w:p w14:paraId="1F813A8E" w14:textId="77777777" w:rsidR="00B12739" w:rsidRPr="00AC2066" w:rsidRDefault="00B12739" w:rsidP="008205BD">
            <w:pPr>
              <w:spacing w:after="0" w:line="240" w:lineRule="auto"/>
              <w:rPr>
                <w:ins w:id="774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BB02FD4" w14:textId="77777777" w:rsidR="00B12739" w:rsidRPr="00AC2066" w:rsidRDefault="00B12739" w:rsidP="008205BD">
            <w:pPr>
              <w:spacing w:after="0" w:line="240" w:lineRule="auto"/>
              <w:rPr>
                <w:ins w:id="774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127B479" w14:textId="77777777" w:rsidR="00B12739" w:rsidRPr="00AC2066" w:rsidRDefault="00B12739" w:rsidP="008205BD">
            <w:pPr>
              <w:spacing w:after="0" w:line="240" w:lineRule="auto"/>
              <w:rPr>
                <w:ins w:id="7749" w:author="Lane, Stefanie" w:date="2023-09-27T17:48:00Z"/>
                <w:rFonts w:ascii="Calibri" w:eastAsia="Times New Roman" w:hAnsi="Calibri" w:cs="Calibri"/>
                <w:i/>
                <w:iCs/>
                <w:color w:val="000000"/>
                <w:lang w:eastAsia="en-CA"/>
              </w:rPr>
            </w:pPr>
            <w:ins w:id="7750" w:author="Lane, Stefanie" w:date="2023-09-27T17:48:00Z">
              <w:r w:rsidRPr="00AC2066">
                <w:rPr>
                  <w:rFonts w:ascii="Calibri" w:eastAsia="Times New Roman" w:hAnsi="Calibri" w:cs="Calibri"/>
                  <w:i/>
                  <w:iCs/>
                  <w:color w:val="000000"/>
                  <w:lang w:eastAsia="en-CA"/>
                </w:rPr>
                <w:t>Potentilla anserina-pacifica</w:t>
              </w:r>
            </w:ins>
          </w:p>
        </w:tc>
        <w:tc>
          <w:tcPr>
            <w:tcW w:w="734" w:type="dxa"/>
            <w:tcBorders>
              <w:top w:val="single" w:sz="4" w:space="0" w:color="auto"/>
              <w:left w:val="nil"/>
              <w:bottom w:val="single" w:sz="4" w:space="0" w:color="auto"/>
              <w:right w:val="nil"/>
            </w:tcBorders>
            <w:shd w:val="clear" w:color="auto" w:fill="auto"/>
            <w:noWrap/>
            <w:vAlign w:val="bottom"/>
            <w:hideMark/>
          </w:tcPr>
          <w:p w14:paraId="1B438BB5" w14:textId="77777777" w:rsidR="00B12739" w:rsidRPr="00AC2066" w:rsidRDefault="00B12739" w:rsidP="008205BD">
            <w:pPr>
              <w:spacing w:after="0" w:line="240" w:lineRule="auto"/>
              <w:jc w:val="center"/>
              <w:rPr>
                <w:ins w:id="7751" w:author="Lane, Stefanie" w:date="2023-09-27T17:48:00Z"/>
                <w:rFonts w:ascii="Calibri" w:eastAsia="Times New Roman" w:hAnsi="Calibri" w:cs="Calibri"/>
                <w:color w:val="000000"/>
                <w:lang w:eastAsia="en-CA"/>
              </w:rPr>
            </w:pPr>
            <w:ins w:id="7752"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9535B13" w14:textId="77777777" w:rsidR="00B12739" w:rsidRPr="00AC2066" w:rsidRDefault="00B12739" w:rsidP="008205BD">
            <w:pPr>
              <w:spacing w:after="0" w:line="240" w:lineRule="auto"/>
              <w:jc w:val="center"/>
              <w:rPr>
                <w:ins w:id="7753" w:author="Lane, Stefanie" w:date="2023-09-27T17:48:00Z"/>
                <w:rFonts w:ascii="Calibri" w:eastAsia="Times New Roman" w:hAnsi="Calibri" w:cs="Calibri"/>
                <w:color w:val="000000"/>
                <w:lang w:eastAsia="en-CA"/>
              </w:rPr>
            </w:pPr>
            <w:ins w:id="7754"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5DD9A3D8" w14:textId="77777777" w:rsidR="00B12739" w:rsidRPr="00AC2066" w:rsidRDefault="00B12739" w:rsidP="008205BD">
            <w:pPr>
              <w:spacing w:after="0" w:line="240" w:lineRule="auto"/>
              <w:jc w:val="center"/>
              <w:rPr>
                <w:ins w:id="7755" w:author="Lane, Stefanie" w:date="2023-09-27T17:48:00Z"/>
                <w:rFonts w:ascii="Calibri" w:eastAsia="Times New Roman" w:hAnsi="Calibri" w:cs="Calibri"/>
                <w:color w:val="000000"/>
                <w:lang w:eastAsia="en-CA"/>
              </w:rPr>
            </w:pPr>
            <w:ins w:id="7756" w:author="Lane, Stefanie" w:date="2023-09-27T17:48:00Z">
              <w:r w:rsidRPr="00AC2066">
                <w:rPr>
                  <w:rFonts w:ascii="Calibri" w:eastAsia="Times New Roman" w:hAnsi="Calibri" w:cs="Calibri"/>
                  <w:color w:val="000000"/>
                  <w:lang w:eastAsia="en-CA"/>
                </w:rPr>
                <w:t>1.1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16F7B4D" w14:textId="77777777" w:rsidR="00B12739" w:rsidRPr="00AC2066" w:rsidRDefault="00B12739" w:rsidP="008205BD">
            <w:pPr>
              <w:spacing w:after="0" w:line="240" w:lineRule="auto"/>
              <w:jc w:val="center"/>
              <w:rPr>
                <w:ins w:id="7757" w:author="Lane, Stefanie" w:date="2023-09-27T17:48:00Z"/>
                <w:rFonts w:ascii="Calibri" w:eastAsia="Times New Roman" w:hAnsi="Calibri" w:cs="Calibri"/>
                <w:color w:val="000000"/>
                <w:lang w:eastAsia="en-CA"/>
              </w:rPr>
            </w:pPr>
            <w:ins w:id="7758" w:author="Lane, Stefanie" w:date="2023-09-27T17:48:00Z">
              <w:r w:rsidRPr="00AC2066">
                <w:rPr>
                  <w:rFonts w:ascii="Calibri" w:eastAsia="Times New Roman" w:hAnsi="Calibri" w:cs="Calibri"/>
                  <w:color w:val="000000"/>
                  <w:lang w:eastAsia="en-CA"/>
                </w:rPr>
                <w:t>+</w:t>
              </w:r>
            </w:ins>
          </w:p>
        </w:tc>
      </w:tr>
      <w:tr w:rsidR="00B12739" w:rsidRPr="00AC2066" w14:paraId="2456FDED" w14:textId="77777777" w:rsidTr="008205BD">
        <w:trPr>
          <w:trHeight w:val="288"/>
          <w:ins w:id="7759" w:author="Lane, Stefanie" w:date="2023-09-27T17:48:00Z"/>
        </w:trPr>
        <w:tc>
          <w:tcPr>
            <w:tcW w:w="1298" w:type="dxa"/>
            <w:vMerge/>
            <w:tcBorders>
              <w:top w:val="nil"/>
              <w:left w:val="single" w:sz="8" w:space="0" w:color="auto"/>
              <w:bottom w:val="single" w:sz="8" w:space="0" w:color="000000"/>
              <w:right w:val="nil"/>
            </w:tcBorders>
            <w:vAlign w:val="center"/>
            <w:hideMark/>
          </w:tcPr>
          <w:p w14:paraId="3E737369" w14:textId="77777777" w:rsidR="00B12739" w:rsidRPr="00AC2066" w:rsidRDefault="00B12739" w:rsidP="008205BD">
            <w:pPr>
              <w:spacing w:after="0" w:line="240" w:lineRule="auto"/>
              <w:rPr>
                <w:ins w:id="776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1F4C16" w14:textId="77777777" w:rsidR="00B12739" w:rsidRPr="00AC2066" w:rsidRDefault="00B12739" w:rsidP="008205BD">
            <w:pPr>
              <w:spacing w:after="0" w:line="240" w:lineRule="auto"/>
              <w:rPr>
                <w:ins w:id="776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1B6CE58" w14:textId="77777777" w:rsidR="00B12739" w:rsidRPr="00AC2066" w:rsidRDefault="00B12739" w:rsidP="008205BD">
            <w:pPr>
              <w:spacing w:after="0" w:line="240" w:lineRule="auto"/>
              <w:rPr>
                <w:ins w:id="7762" w:author="Lane, Stefanie" w:date="2023-09-27T17:48:00Z"/>
                <w:rFonts w:ascii="Calibri" w:eastAsia="Times New Roman" w:hAnsi="Calibri" w:cs="Calibri"/>
                <w:i/>
                <w:iCs/>
                <w:color w:val="000000"/>
                <w:lang w:eastAsia="en-CA"/>
              </w:rPr>
            </w:pPr>
            <w:ins w:id="7763" w:author="Lane, Stefanie" w:date="2023-09-27T17:48:00Z">
              <w:r w:rsidRPr="00AC2066">
                <w:rPr>
                  <w:rFonts w:ascii="Calibri" w:eastAsia="Times New Roman" w:hAnsi="Calibri" w:cs="Calibri"/>
                  <w:i/>
                  <w:iCs/>
                  <w:color w:val="000000"/>
                  <w:lang w:eastAsia="en-CA"/>
                </w:rPr>
                <w:t>Equisetum arvense</w:t>
              </w:r>
            </w:ins>
          </w:p>
        </w:tc>
        <w:tc>
          <w:tcPr>
            <w:tcW w:w="734" w:type="dxa"/>
            <w:tcBorders>
              <w:top w:val="nil"/>
              <w:left w:val="nil"/>
              <w:bottom w:val="nil"/>
              <w:right w:val="nil"/>
            </w:tcBorders>
            <w:shd w:val="clear" w:color="auto" w:fill="auto"/>
            <w:noWrap/>
            <w:vAlign w:val="bottom"/>
            <w:hideMark/>
          </w:tcPr>
          <w:p w14:paraId="1D16E49B" w14:textId="77777777" w:rsidR="00B12739" w:rsidRPr="00AC2066" w:rsidRDefault="00B12739" w:rsidP="008205BD">
            <w:pPr>
              <w:spacing w:after="0" w:line="240" w:lineRule="auto"/>
              <w:rPr>
                <w:ins w:id="7764"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24CD199" w14:textId="77777777" w:rsidR="00B12739" w:rsidRPr="00AC2066" w:rsidRDefault="00B12739" w:rsidP="008205BD">
            <w:pPr>
              <w:spacing w:after="0" w:line="240" w:lineRule="auto"/>
              <w:jc w:val="center"/>
              <w:rPr>
                <w:ins w:id="7765"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8119268" w14:textId="77777777" w:rsidR="00B12739" w:rsidRPr="00AC2066" w:rsidRDefault="00B12739" w:rsidP="008205BD">
            <w:pPr>
              <w:spacing w:after="0" w:line="240" w:lineRule="auto"/>
              <w:jc w:val="center"/>
              <w:rPr>
                <w:ins w:id="7766" w:author="Lane, Stefanie" w:date="2023-09-27T17:48:00Z"/>
                <w:rFonts w:ascii="Calibri" w:eastAsia="Times New Roman" w:hAnsi="Calibri" w:cs="Calibri"/>
                <w:color w:val="000000"/>
                <w:lang w:eastAsia="en-CA"/>
              </w:rPr>
            </w:pPr>
            <w:ins w:id="7767"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single" w:sz="4" w:space="0" w:color="auto"/>
              <w:right w:val="single" w:sz="8" w:space="0" w:color="auto"/>
            </w:tcBorders>
            <w:shd w:val="clear" w:color="auto" w:fill="auto"/>
            <w:noWrap/>
            <w:vAlign w:val="bottom"/>
            <w:hideMark/>
          </w:tcPr>
          <w:p w14:paraId="452A5F9F" w14:textId="77777777" w:rsidR="00B12739" w:rsidRPr="00AC2066" w:rsidRDefault="00B12739" w:rsidP="008205BD">
            <w:pPr>
              <w:spacing w:after="0" w:line="240" w:lineRule="auto"/>
              <w:jc w:val="center"/>
              <w:rPr>
                <w:ins w:id="7768" w:author="Lane, Stefanie" w:date="2023-09-27T17:48:00Z"/>
                <w:rFonts w:ascii="Calibri" w:eastAsia="Times New Roman" w:hAnsi="Calibri" w:cs="Calibri"/>
                <w:color w:val="000000"/>
                <w:lang w:eastAsia="en-CA"/>
              </w:rPr>
            </w:pPr>
            <w:ins w:id="7769" w:author="Lane, Stefanie" w:date="2023-09-27T17:48:00Z">
              <w:r w:rsidRPr="00AC2066">
                <w:rPr>
                  <w:rFonts w:ascii="Calibri" w:eastAsia="Times New Roman" w:hAnsi="Calibri" w:cs="Calibri"/>
                  <w:color w:val="000000"/>
                  <w:lang w:eastAsia="en-CA"/>
                </w:rPr>
                <w:t>gained</w:t>
              </w:r>
            </w:ins>
          </w:p>
        </w:tc>
      </w:tr>
      <w:tr w:rsidR="00B12739" w:rsidRPr="00AC2066" w14:paraId="673085D9" w14:textId="77777777" w:rsidTr="008205BD">
        <w:trPr>
          <w:trHeight w:val="288"/>
          <w:ins w:id="7770" w:author="Lane, Stefanie" w:date="2023-09-27T17:48:00Z"/>
        </w:trPr>
        <w:tc>
          <w:tcPr>
            <w:tcW w:w="1298" w:type="dxa"/>
            <w:vMerge/>
            <w:tcBorders>
              <w:top w:val="nil"/>
              <w:left w:val="single" w:sz="8" w:space="0" w:color="auto"/>
              <w:bottom w:val="single" w:sz="8" w:space="0" w:color="000000"/>
              <w:right w:val="nil"/>
            </w:tcBorders>
            <w:vAlign w:val="center"/>
            <w:hideMark/>
          </w:tcPr>
          <w:p w14:paraId="5F27E5A7" w14:textId="77777777" w:rsidR="00B12739" w:rsidRPr="00AC2066" w:rsidRDefault="00B12739" w:rsidP="008205BD">
            <w:pPr>
              <w:spacing w:after="0" w:line="240" w:lineRule="auto"/>
              <w:rPr>
                <w:ins w:id="777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A21D59" w14:textId="77777777" w:rsidR="00B12739" w:rsidRPr="00AC2066" w:rsidRDefault="00B12739" w:rsidP="008205BD">
            <w:pPr>
              <w:spacing w:after="0" w:line="240" w:lineRule="auto"/>
              <w:rPr>
                <w:ins w:id="777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E4CA578" w14:textId="77777777" w:rsidR="00B12739" w:rsidRPr="00AC2066" w:rsidRDefault="00B12739" w:rsidP="008205BD">
            <w:pPr>
              <w:spacing w:after="0" w:line="240" w:lineRule="auto"/>
              <w:rPr>
                <w:ins w:id="7773" w:author="Lane, Stefanie" w:date="2023-09-27T17:48:00Z"/>
                <w:rFonts w:ascii="Calibri" w:eastAsia="Times New Roman" w:hAnsi="Calibri" w:cs="Calibri"/>
                <w:i/>
                <w:iCs/>
                <w:color w:val="000000"/>
                <w:lang w:eastAsia="en-CA"/>
              </w:rPr>
            </w:pPr>
            <w:ins w:id="7774" w:author="Lane, Stefanie" w:date="2023-09-27T17:48:00Z">
              <w:r w:rsidRPr="00AC2066">
                <w:rPr>
                  <w:rFonts w:ascii="Calibri" w:eastAsia="Times New Roman" w:hAnsi="Calibri" w:cs="Calibri"/>
                  <w:i/>
                  <w:iCs/>
                  <w:color w:val="000000"/>
                  <w:lang w:eastAsia="en-CA"/>
                </w:rPr>
                <w:t>Galium trifidum</w:t>
              </w:r>
            </w:ins>
          </w:p>
        </w:tc>
        <w:tc>
          <w:tcPr>
            <w:tcW w:w="734" w:type="dxa"/>
            <w:tcBorders>
              <w:top w:val="single" w:sz="4" w:space="0" w:color="auto"/>
              <w:left w:val="nil"/>
              <w:bottom w:val="single" w:sz="4" w:space="0" w:color="auto"/>
              <w:right w:val="nil"/>
            </w:tcBorders>
            <w:shd w:val="clear" w:color="auto" w:fill="auto"/>
            <w:noWrap/>
            <w:vAlign w:val="bottom"/>
            <w:hideMark/>
          </w:tcPr>
          <w:p w14:paraId="7D74A0AA" w14:textId="77777777" w:rsidR="00B12739" w:rsidRPr="00AC2066" w:rsidRDefault="00B12739" w:rsidP="008205BD">
            <w:pPr>
              <w:spacing w:after="0" w:line="240" w:lineRule="auto"/>
              <w:jc w:val="center"/>
              <w:rPr>
                <w:ins w:id="7775" w:author="Lane, Stefanie" w:date="2023-09-27T17:48:00Z"/>
                <w:rFonts w:ascii="Calibri" w:eastAsia="Times New Roman" w:hAnsi="Calibri" w:cs="Calibri"/>
                <w:color w:val="000000"/>
                <w:lang w:eastAsia="en-CA"/>
              </w:rPr>
            </w:pPr>
            <w:ins w:id="7776"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E44A32C" w14:textId="77777777" w:rsidR="00B12739" w:rsidRPr="00AC2066" w:rsidRDefault="00B12739" w:rsidP="008205BD">
            <w:pPr>
              <w:spacing w:after="0" w:line="240" w:lineRule="auto"/>
              <w:jc w:val="center"/>
              <w:rPr>
                <w:ins w:id="7777" w:author="Lane, Stefanie" w:date="2023-09-27T17:48:00Z"/>
                <w:rFonts w:ascii="Calibri" w:eastAsia="Times New Roman" w:hAnsi="Calibri" w:cs="Calibri"/>
                <w:color w:val="000000"/>
                <w:lang w:eastAsia="en-CA"/>
              </w:rPr>
            </w:pPr>
            <w:ins w:id="777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A34D449" w14:textId="77777777" w:rsidR="00B12739" w:rsidRPr="00AC2066" w:rsidRDefault="00B12739" w:rsidP="008205BD">
            <w:pPr>
              <w:spacing w:after="0" w:line="240" w:lineRule="auto"/>
              <w:jc w:val="center"/>
              <w:rPr>
                <w:ins w:id="7779" w:author="Lane, Stefanie" w:date="2023-09-27T17:48:00Z"/>
                <w:rFonts w:ascii="Calibri" w:eastAsia="Times New Roman" w:hAnsi="Calibri" w:cs="Calibri"/>
                <w:color w:val="000000"/>
                <w:lang w:eastAsia="en-CA"/>
              </w:rPr>
            </w:pPr>
            <w:ins w:id="7780"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single" w:sz="4" w:space="0" w:color="auto"/>
              <w:right w:val="single" w:sz="8" w:space="0" w:color="auto"/>
            </w:tcBorders>
            <w:shd w:val="clear" w:color="auto" w:fill="auto"/>
            <w:noWrap/>
            <w:vAlign w:val="bottom"/>
            <w:hideMark/>
          </w:tcPr>
          <w:p w14:paraId="47C0AD64" w14:textId="77777777" w:rsidR="00B12739" w:rsidRPr="00AC2066" w:rsidRDefault="00B12739" w:rsidP="008205BD">
            <w:pPr>
              <w:spacing w:after="0" w:line="240" w:lineRule="auto"/>
              <w:jc w:val="center"/>
              <w:rPr>
                <w:ins w:id="7781" w:author="Lane, Stefanie" w:date="2023-09-27T17:48:00Z"/>
                <w:rFonts w:ascii="Calibri" w:eastAsia="Times New Roman" w:hAnsi="Calibri" w:cs="Calibri"/>
                <w:color w:val="000000"/>
                <w:lang w:eastAsia="en-CA"/>
              </w:rPr>
            </w:pPr>
            <w:ins w:id="7782" w:author="Lane, Stefanie" w:date="2023-09-27T17:48:00Z">
              <w:r w:rsidRPr="00AC2066">
                <w:rPr>
                  <w:rFonts w:ascii="Calibri" w:eastAsia="Times New Roman" w:hAnsi="Calibri" w:cs="Calibri"/>
                  <w:color w:val="000000"/>
                  <w:lang w:eastAsia="en-CA"/>
                </w:rPr>
                <w:t>gained</w:t>
              </w:r>
            </w:ins>
          </w:p>
        </w:tc>
      </w:tr>
      <w:tr w:rsidR="00B12739" w:rsidRPr="00AC2066" w14:paraId="4A2ED324" w14:textId="77777777" w:rsidTr="008205BD">
        <w:trPr>
          <w:trHeight w:val="288"/>
          <w:ins w:id="7783" w:author="Lane, Stefanie" w:date="2023-09-27T17:48:00Z"/>
        </w:trPr>
        <w:tc>
          <w:tcPr>
            <w:tcW w:w="1298" w:type="dxa"/>
            <w:vMerge/>
            <w:tcBorders>
              <w:top w:val="nil"/>
              <w:left w:val="single" w:sz="8" w:space="0" w:color="auto"/>
              <w:bottom w:val="single" w:sz="8" w:space="0" w:color="000000"/>
              <w:right w:val="nil"/>
            </w:tcBorders>
            <w:vAlign w:val="center"/>
            <w:hideMark/>
          </w:tcPr>
          <w:p w14:paraId="3E2E7F38" w14:textId="77777777" w:rsidR="00B12739" w:rsidRPr="00AC2066" w:rsidRDefault="00B12739" w:rsidP="008205BD">
            <w:pPr>
              <w:spacing w:after="0" w:line="240" w:lineRule="auto"/>
              <w:rPr>
                <w:ins w:id="778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8D34A2F" w14:textId="77777777" w:rsidR="00B12739" w:rsidRPr="00AC2066" w:rsidRDefault="00B12739" w:rsidP="008205BD">
            <w:pPr>
              <w:spacing w:after="0" w:line="240" w:lineRule="auto"/>
              <w:rPr>
                <w:ins w:id="778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CD1A172" w14:textId="77777777" w:rsidR="00B12739" w:rsidRPr="00AC2066" w:rsidRDefault="00B12739" w:rsidP="008205BD">
            <w:pPr>
              <w:spacing w:after="0" w:line="240" w:lineRule="auto"/>
              <w:rPr>
                <w:ins w:id="7786" w:author="Lane, Stefanie" w:date="2023-09-27T17:48:00Z"/>
                <w:rFonts w:ascii="Calibri" w:eastAsia="Times New Roman" w:hAnsi="Calibri" w:cs="Calibri"/>
                <w:i/>
                <w:iCs/>
                <w:color w:val="000000"/>
                <w:lang w:eastAsia="en-CA"/>
              </w:rPr>
            </w:pPr>
            <w:ins w:id="7787" w:author="Lane, Stefanie" w:date="2023-09-27T17:48:00Z">
              <w:r w:rsidRPr="00AC2066">
                <w:rPr>
                  <w:rFonts w:ascii="Calibri" w:eastAsia="Times New Roman" w:hAnsi="Calibri" w:cs="Calibri"/>
                  <w:i/>
                  <w:iCs/>
                  <w:color w:val="000000"/>
                  <w:lang w:eastAsia="en-CA"/>
                </w:rPr>
                <w:t>Hypericum scouleri</w:t>
              </w:r>
            </w:ins>
          </w:p>
        </w:tc>
        <w:tc>
          <w:tcPr>
            <w:tcW w:w="734" w:type="dxa"/>
            <w:tcBorders>
              <w:top w:val="nil"/>
              <w:left w:val="nil"/>
              <w:bottom w:val="nil"/>
              <w:right w:val="nil"/>
            </w:tcBorders>
            <w:shd w:val="clear" w:color="auto" w:fill="auto"/>
            <w:noWrap/>
            <w:vAlign w:val="bottom"/>
            <w:hideMark/>
          </w:tcPr>
          <w:p w14:paraId="112B9159" w14:textId="77777777" w:rsidR="00B12739" w:rsidRPr="00AC2066" w:rsidRDefault="00B12739" w:rsidP="008205BD">
            <w:pPr>
              <w:spacing w:after="0" w:line="240" w:lineRule="auto"/>
              <w:rPr>
                <w:ins w:id="7788"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F73AB6B" w14:textId="77777777" w:rsidR="00B12739" w:rsidRPr="00AC2066" w:rsidRDefault="00B12739" w:rsidP="008205BD">
            <w:pPr>
              <w:spacing w:after="0" w:line="240" w:lineRule="auto"/>
              <w:jc w:val="center"/>
              <w:rPr>
                <w:ins w:id="7789"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3840888" w14:textId="77777777" w:rsidR="00B12739" w:rsidRPr="00AC2066" w:rsidRDefault="00B12739" w:rsidP="008205BD">
            <w:pPr>
              <w:spacing w:after="0" w:line="240" w:lineRule="auto"/>
              <w:jc w:val="center"/>
              <w:rPr>
                <w:ins w:id="7790" w:author="Lane, Stefanie" w:date="2023-09-27T17:48:00Z"/>
                <w:rFonts w:ascii="Calibri" w:eastAsia="Times New Roman" w:hAnsi="Calibri" w:cs="Calibri"/>
                <w:color w:val="000000"/>
                <w:lang w:eastAsia="en-CA"/>
              </w:rPr>
            </w:pPr>
            <w:ins w:id="7791"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1B480906" w14:textId="77777777" w:rsidR="00B12739" w:rsidRPr="00AC2066" w:rsidRDefault="00B12739" w:rsidP="008205BD">
            <w:pPr>
              <w:spacing w:after="0" w:line="240" w:lineRule="auto"/>
              <w:jc w:val="center"/>
              <w:rPr>
                <w:ins w:id="7792" w:author="Lane, Stefanie" w:date="2023-09-27T17:48:00Z"/>
                <w:rFonts w:ascii="Calibri" w:eastAsia="Times New Roman" w:hAnsi="Calibri" w:cs="Calibri"/>
                <w:color w:val="000000"/>
                <w:lang w:eastAsia="en-CA"/>
              </w:rPr>
            </w:pPr>
            <w:ins w:id="7793" w:author="Lane, Stefanie" w:date="2023-09-27T17:48:00Z">
              <w:r w:rsidRPr="00AC2066">
                <w:rPr>
                  <w:rFonts w:ascii="Calibri" w:eastAsia="Times New Roman" w:hAnsi="Calibri" w:cs="Calibri"/>
                  <w:color w:val="000000"/>
                  <w:lang w:eastAsia="en-CA"/>
                </w:rPr>
                <w:t>gained</w:t>
              </w:r>
            </w:ins>
          </w:p>
        </w:tc>
      </w:tr>
      <w:tr w:rsidR="00B12739" w:rsidRPr="00AC2066" w14:paraId="5058E9D6" w14:textId="77777777" w:rsidTr="008205BD">
        <w:trPr>
          <w:trHeight w:val="288"/>
          <w:ins w:id="7794" w:author="Lane, Stefanie" w:date="2023-09-27T17:48:00Z"/>
        </w:trPr>
        <w:tc>
          <w:tcPr>
            <w:tcW w:w="1298" w:type="dxa"/>
            <w:vMerge/>
            <w:tcBorders>
              <w:top w:val="nil"/>
              <w:left w:val="single" w:sz="8" w:space="0" w:color="auto"/>
              <w:bottom w:val="single" w:sz="8" w:space="0" w:color="000000"/>
              <w:right w:val="nil"/>
            </w:tcBorders>
            <w:vAlign w:val="center"/>
            <w:hideMark/>
          </w:tcPr>
          <w:p w14:paraId="4639F69B" w14:textId="77777777" w:rsidR="00B12739" w:rsidRPr="00AC2066" w:rsidRDefault="00B12739" w:rsidP="008205BD">
            <w:pPr>
              <w:spacing w:after="0" w:line="240" w:lineRule="auto"/>
              <w:rPr>
                <w:ins w:id="779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B67CDD" w14:textId="77777777" w:rsidR="00B12739" w:rsidRPr="00AC2066" w:rsidRDefault="00B12739" w:rsidP="008205BD">
            <w:pPr>
              <w:spacing w:after="0" w:line="240" w:lineRule="auto"/>
              <w:rPr>
                <w:ins w:id="779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BE0FAFC" w14:textId="77777777" w:rsidR="00B12739" w:rsidRPr="00AC2066" w:rsidRDefault="00B12739" w:rsidP="008205BD">
            <w:pPr>
              <w:spacing w:after="0" w:line="240" w:lineRule="auto"/>
              <w:rPr>
                <w:ins w:id="7797" w:author="Lane, Stefanie" w:date="2023-09-27T17:48:00Z"/>
                <w:rFonts w:ascii="Calibri" w:eastAsia="Times New Roman" w:hAnsi="Calibri" w:cs="Calibri"/>
                <w:i/>
                <w:iCs/>
                <w:color w:val="000000"/>
                <w:lang w:eastAsia="en-CA"/>
              </w:rPr>
            </w:pPr>
            <w:ins w:id="7798" w:author="Lane, Stefanie" w:date="2023-09-27T17:48:00Z">
              <w:r w:rsidRPr="00AC2066">
                <w:rPr>
                  <w:rFonts w:ascii="Calibri" w:eastAsia="Times New Roman" w:hAnsi="Calibri" w:cs="Calibri"/>
                  <w:i/>
                  <w:iCs/>
                  <w:color w:val="000000"/>
                  <w:lang w:eastAsia="en-CA"/>
                </w:rPr>
                <w:t>Impatiens capensis</w:t>
              </w:r>
            </w:ins>
          </w:p>
        </w:tc>
        <w:tc>
          <w:tcPr>
            <w:tcW w:w="734" w:type="dxa"/>
            <w:tcBorders>
              <w:top w:val="single" w:sz="4" w:space="0" w:color="auto"/>
              <w:left w:val="nil"/>
              <w:bottom w:val="single" w:sz="4" w:space="0" w:color="auto"/>
              <w:right w:val="nil"/>
            </w:tcBorders>
            <w:shd w:val="clear" w:color="auto" w:fill="auto"/>
            <w:noWrap/>
            <w:vAlign w:val="bottom"/>
            <w:hideMark/>
          </w:tcPr>
          <w:p w14:paraId="11096114" w14:textId="77777777" w:rsidR="00B12739" w:rsidRPr="00AC2066" w:rsidRDefault="00B12739" w:rsidP="008205BD">
            <w:pPr>
              <w:spacing w:after="0" w:line="240" w:lineRule="auto"/>
              <w:jc w:val="center"/>
              <w:rPr>
                <w:ins w:id="7799" w:author="Lane, Stefanie" w:date="2023-09-27T17:48:00Z"/>
                <w:rFonts w:ascii="Calibri" w:eastAsia="Times New Roman" w:hAnsi="Calibri" w:cs="Calibri"/>
                <w:color w:val="000000"/>
                <w:lang w:eastAsia="en-CA"/>
              </w:rPr>
            </w:pPr>
            <w:ins w:id="7800"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FDDF357" w14:textId="77777777" w:rsidR="00B12739" w:rsidRPr="00AC2066" w:rsidRDefault="00B12739" w:rsidP="008205BD">
            <w:pPr>
              <w:spacing w:after="0" w:line="240" w:lineRule="auto"/>
              <w:jc w:val="center"/>
              <w:rPr>
                <w:ins w:id="7801" w:author="Lane, Stefanie" w:date="2023-09-27T17:48:00Z"/>
                <w:rFonts w:ascii="Calibri" w:eastAsia="Times New Roman" w:hAnsi="Calibri" w:cs="Calibri"/>
                <w:color w:val="000000"/>
                <w:lang w:eastAsia="en-CA"/>
              </w:rPr>
            </w:pPr>
            <w:ins w:id="7802"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70CD177C" w14:textId="77777777" w:rsidR="00B12739" w:rsidRPr="00AC2066" w:rsidRDefault="00B12739" w:rsidP="008205BD">
            <w:pPr>
              <w:spacing w:after="0" w:line="240" w:lineRule="auto"/>
              <w:jc w:val="center"/>
              <w:rPr>
                <w:ins w:id="7803" w:author="Lane, Stefanie" w:date="2023-09-27T17:48:00Z"/>
                <w:rFonts w:ascii="Calibri" w:eastAsia="Times New Roman" w:hAnsi="Calibri" w:cs="Calibri"/>
                <w:color w:val="000000"/>
                <w:lang w:eastAsia="en-CA"/>
              </w:rPr>
            </w:pPr>
            <w:ins w:id="7804"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single" w:sz="4" w:space="0" w:color="auto"/>
              <w:right w:val="single" w:sz="8" w:space="0" w:color="auto"/>
            </w:tcBorders>
            <w:shd w:val="clear" w:color="auto" w:fill="auto"/>
            <w:noWrap/>
            <w:vAlign w:val="bottom"/>
            <w:hideMark/>
          </w:tcPr>
          <w:p w14:paraId="070AE9CF" w14:textId="77777777" w:rsidR="00B12739" w:rsidRPr="00AC2066" w:rsidRDefault="00B12739" w:rsidP="008205BD">
            <w:pPr>
              <w:spacing w:after="0" w:line="240" w:lineRule="auto"/>
              <w:jc w:val="center"/>
              <w:rPr>
                <w:ins w:id="7805" w:author="Lane, Stefanie" w:date="2023-09-27T17:48:00Z"/>
                <w:rFonts w:ascii="Calibri" w:eastAsia="Times New Roman" w:hAnsi="Calibri" w:cs="Calibri"/>
                <w:color w:val="000000"/>
                <w:lang w:eastAsia="en-CA"/>
              </w:rPr>
            </w:pPr>
            <w:ins w:id="7806" w:author="Lane, Stefanie" w:date="2023-09-27T17:48:00Z">
              <w:r w:rsidRPr="00AC2066">
                <w:rPr>
                  <w:rFonts w:ascii="Calibri" w:eastAsia="Times New Roman" w:hAnsi="Calibri" w:cs="Calibri"/>
                  <w:color w:val="000000"/>
                  <w:lang w:eastAsia="en-CA"/>
                </w:rPr>
                <w:t>gained</w:t>
              </w:r>
            </w:ins>
          </w:p>
        </w:tc>
      </w:tr>
      <w:tr w:rsidR="00B12739" w:rsidRPr="00AC2066" w14:paraId="10504482" w14:textId="77777777" w:rsidTr="008205BD">
        <w:trPr>
          <w:trHeight w:val="288"/>
          <w:ins w:id="7807" w:author="Lane, Stefanie" w:date="2023-09-27T17:48:00Z"/>
        </w:trPr>
        <w:tc>
          <w:tcPr>
            <w:tcW w:w="1298" w:type="dxa"/>
            <w:vMerge/>
            <w:tcBorders>
              <w:top w:val="nil"/>
              <w:left w:val="single" w:sz="8" w:space="0" w:color="auto"/>
              <w:bottom w:val="single" w:sz="8" w:space="0" w:color="000000"/>
              <w:right w:val="nil"/>
            </w:tcBorders>
            <w:vAlign w:val="center"/>
            <w:hideMark/>
          </w:tcPr>
          <w:p w14:paraId="64E5BC65" w14:textId="77777777" w:rsidR="00B12739" w:rsidRPr="00AC2066" w:rsidRDefault="00B12739" w:rsidP="008205BD">
            <w:pPr>
              <w:spacing w:after="0" w:line="240" w:lineRule="auto"/>
              <w:rPr>
                <w:ins w:id="780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79654D" w14:textId="77777777" w:rsidR="00B12739" w:rsidRPr="00AC2066" w:rsidRDefault="00B12739" w:rsidP="008205BD">
            <w:pPr>
              <w:spacing w:after="0" w:line="240" w:lineRule="auto"/>
              <w:rPr>
                <w:ins w:id="780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830296B" w14:textId="77777777" w:rsidR="00B12739" w:rsidRPr="00AC2066" w:rsidRDefault="00B12739" w:rsidP="008205BD">
            <w:pPr>
              <w:spacing w:after="0" w:line="240" w:lineRule="auto"/>
              <w:rPr>
                <w:ins w:id="7810" w:author="Lane, Stefanie" w:date="2023-09-27T17:48:00Z"/>
                <w:rFonts w:ascii="Calibri" w:eastAsia="Times New Roman" w:hAnsi="Calibri" w:cs="Calibri"/>
                <w:i/>
                <w:iCs/>
                <w:color w:val="000000"/>
                <w:lang w:eastAsia="en-CA"/>
              </w:rPr>
            </w:pPr>
            <w:ins w:id="7811" w:author="Lane, Stefanie" w:date="2023-09-27T17:48:00Z">
              <w:r w:rsidRPr="00AC2066">
                <w:rPr>
                  <w:rFonts w:ascii="Calibri" w:eastAsia="Times New Roman" w:hAnsi="Calibri" w:cs="Calibri"/>
                  <w:i/>
                  <w:iCs/>
                  <w:color w:val="000000"/>
                  <w:lang w:eastAsia="en-CA"/>
                </w:rPr>
                <w:t>Juncus acuminatus</w:t>
              </w:r>
            </w:ins>
          </w:p>
        </w:tc>
        <w:tc>
          <w:tcPr>
            <w:tcW w:w="734" w:type="dxa"/>
            <w:tcBorders>
              <w:top w:val="nil"/>
              <w:left w:val="nil"/>
              <w:bottom w:val="nil"/>
              <w:right w:val="nil"/>
            </w:tcBorders>
            <w:shd w:val="clear" w:color="auto" w:fill="auto"/>
            <w:noWrap/>
            <w:vAlign w:val="bottom"/>
            <w:hideMark/>
          </w:tcPr>
          <w:p w14:paraId="2AB1BDAC" w14:textId="77777777" w:rsidR="00B12739" w:rsidRPr="00AC2066" w:rsidRDefault="00B12739" w:rsidP="008205BD">
            <w:pPr>
              <w:spacing w:after="0" w:line="240" w:lineRule="auto"/>
              <w:rPr>
                <w:ins w:id="7812"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FC6341D" w14:textId="77777777" w:rsidR="00B12739" w:rsidRPr="00AC2066" w:rsidRDefault="00B12739" w:rsidP="008205BD">
            <w:pPr>
              <w:spacing w:after="0" w:line="240" w:lineRule="auto"/>
              <w:jc w:val="center"/>
              <w:rPr>
                <w:ins w:id="7813"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CA4B6C" w14:textId="77777777" w:rsidR="00B12739" w:rsidRPr="00AC2066" w:rsidRDefault="00B12739" w:rsidP="008205BD">
            <w:pPr>
              <w:spacing w:after="0" w:line="240" w:lineRule="auto"/>
              <w:jc w:val="center"/>
              <w:rPr>
                <w:ins w:id="7814" w:author="Lane, Stefanie" w:date="2023-09-27T17:48:00Z"/>
                <w:rFonts w:ascii="Calibri" w:eastAsia="Times New Roman" w:hAnsi="Calibri" w:cs="Calibri"/>
                <w:color w:val="000000"/>
                <w:lang w:eastAsia="en-CA"/>
              </w:rPr>
            </w:pPr>
            <w:ins w:id="7815"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78BC570E" w14:textId="77777777" w:rsidR="00B12739" w:rsidRPr="00AC2066" w:rsidRDefault="00B12739" w:rsidP="008205BD">
            <w:pPr>
              <w:spacing w:after="0" w:line="240" w:lineRule="auto"/>
              <w:jc w:val="center"/>
              <w:rPr>
                <w:ins w:id="7816" w:author="Lane, Stefanie" w:date="2023-09-27T17:48:00Z"/>
                <w:rFonts w:ascii="Calibri" w:eastAsia="Times New Roman" w:hAnsi="Calibri" w:cs="Calibri"/>
                <w:color w:val="000000"/>
                <w:lang w:eastAsia="en-CA"/>
              </w:rPr>
            </w:pPr>
            <w:ins w:id="7817" w:author="Lane, Stefanie" w:date="2023-09-27T17:48:00Z">
              <w:r w:rsidRPr="00AC2066">
                <w:rPr>
                  <w:rFonts w:ascii="Calibri" w:eastAsia="Times New Roman" w:hAnsi="Calibri" w:cs="Calibri"/>
                  <w:color w:val="000000"/>
                  <w:lang w:eastAsia="en-CA"/>
                </w:rPr>
                <w:t>gained</w:t>
              </w:r>
            </w:ins>
          </w:p>
        </w:tc>
      </w:tr>
      <w:tr w:rsidR="00B12739" w:rsidRPr="00AC2066" w14:paraId="51D670C6" w14:textId="77777777" w:rsidTr="008205BD">
        <w:trPr>
          <w:trHeight w:val="288"/>
          <w:ins w:id="7818" w:author="Lane, Stefanie" w:date="2023-09-27T17:48:00Z"/>
        </w:trPr>
        <w:tc>
          <w:tcPr>
            <w:tcW w:w="1298" w:type="dxa"/>
            <w:vMerge/>
            <w:tcBorders>
              <w:top w:val="nil"/>
              <w:left w:val="single" w:sz="8" w:space="0" w:color="auto"/>
              <w:bottom w:val="single" w:sz="8" w:space="0" w:color="000000"/>
              <w:right w:val="nil"/>
            </w:tcBorders>
            <w:vAlign w:val="center"/>
            <w:hideMark/>
          </w:tcPr>
          <w:p w14:paraId="6F11C4DE" w14:textId="77777777" w:rsidR="00B12739" w:rsidRPr="00AC2066" w:rsidRDefault="00B12739" w:rsidP="008205BD">
            <w:pPr>
              <w:spacing w:after="0" w:line="240" w:lineRule="auto"/>
              <w:rPr>
                <w:ins w:id="781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BA6E5D" w14:textId="77777777" w:rsidR="00B12739" w:rsidRPr="00AC2066" w:rsidRDefault="00B12739" w:rsidP="008205BD">
            <w:pPr>
              <w:spacing w:after="0" w:line="240" w:lineRule="auto"/>
              <w:rPr>
                <w:ins w:id="782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28A70C" w14:textId="77777777" w:rsidR="00B12739" w:rsidRPr="00AC2066" w:rsidRDefault="00B12739" w:rsidP="008205BD">
            <w:pPr>
              <w:spacing w:after="0" w:line="240" w:lineRule="auto"/>
              <w:rPr>
                <w:ins w:id="7821" w:author="Lane, Stefanie" w:date="2023-09-27T17:48:00Z"/>
                <w:rFonts w:ascii="Calibri" w:eastAsia="Times New Roman" w:hAnsi="Calibri" w:cs="Calibri"/>
                <w:i/>
                <w:iCs/>
                <w:color w:val="000000"/>
                <w:lang w:eastAsia="en-CA"/>
              </w:rPr>
            </w:pPr>
            <w:ins w:id="7822" w:author="Lane, Stefanie" w:date="2023-09-27T17:48:00Z">
              <w:r w:rsidRPr="00AC2066">
                <w:rPr>
                  <w:rFonts w:ascii="Calibri" w:eastAsia="Times New Roman" w:hAnsi="Calibri" w:cs="Calibri"/>
                  <w:i/>
                  <w:iCs/>
                  <w:color w:val="000000"/>
                  <w:lang w:eastAsia="en-CA"/>
                </w:rPr>
                <w:t>Lathyrus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409D5937" w14:textId="77777777" w:rsidR="00B12739" w:rsidRPr="00AC2066" w:rsidRDefault="00B12739" w:rsidP="008205BD">
            <w:pPr>
              <w:spacing w:after="0" w:line="240" w:lineRule="auto"/>
              <w:jc w:val="center"/>
              <w:rPr>
                <w:ins w:id="7823" w:author="Lane, Stefanie" w:date="2023-09-27T17:48:00Z"/>
                <w:rFonts w:ascii="Calibri" w:eastAsia="Times New Roman" w:hAnsi="Calibri" w:cs="Calibri"/>
                <w:color w:val="000000"/>
                <w:lang w:eastAsia="en-CA"/>
              </w:rPr>
            </w:pPr>
            <w:ins w:id="782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6F74755C" w14:textId="77777777" w:rsidR="00B12739" w:rsidRPr="00AC2066" w:rsidRDefault="00B12739" w:rsidP="008205BD">
            <w:pPr>
              <w:spacing w:after="0" w:line="240" w:lineRule="auto"/>
              <w:jc w:val="center"/>
              <w:rPr>
                <w:ins w:id="7825" w:author="Lane, Stefanie" w:date="2023-09-27T17:48:00Z"/>
                <w:rFonts w:ascii="Calibri" w:eastAsia="Times New Roman" w:hAnsi="Calibri" w:cs="Calibri"/>
                <w:color w:val="000000"/>
                <w:lang w:eastAsia="en-CA"/>
              </w:rPr>
            </w:pPr>
            <w:ins w:id="782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1C73737" w14:textId="77777777" w:rsidR="00B12739" w:rsidRPr="00AC2066" w:rsidRDefault="00B12739" w:rsidP="008205BD">
            <w:pPr>
              <w:spacing w:after="0" w:line="240" w:lineRule="auto"/>
              <w:jc w:val="center"/>
              <w:rPr>
                <w:ins w:id="7827" w:author="Lane, Stefanie" w:date="2023-09-27T17:48:00Z"/>
                <w:rFonts w:ascii="Calibri" w:eastAsia="Times New Roman" w:hAnsi="Calibri" w:cs="Calibri"/>
                <w:color w:val="000000"/>
                <w:lang w:eastAsia="en-CA"/>
              </w:rPr>
            </w:pPr>
            <w:ins w:id="7828"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single" w:sz="4" w:space="0" w:color="auto"/>
              <w:right w:val="single" w:sz="8" w:space="0" w:color="auto"/>
            </w:tcBorders>
            <w:shd w:val="clear" w:color="auto" w:fill="auto"/>
            <w:noWrap/>
            <w:vAlign w:val="bottom"/>
            <w:hideMark/>
          </w:tcPr>
          <w:p w14:paraId="329E2F4B" w14:textId="77777777" w:rsidR="00B12739" w:rsidRPr="00AC2066" w:rsidRDefault="00B12739" w:rsidP="008205BD">
            <w:pPr>
              <w:spacing w:after="0" w:line="240" w:lineRule="auto"/>
              <w:jc w:val="center"/>
              <w:rPr>
                <w:ins w:id="7829" w:author="Lane, Stefanie" w:date="2023-09-27T17:48:00Z"/>
                <w:rFonts w:ascii="Calibri" w:eastAsia="Times New Roman" w:hAnsi="Calibri" w:cs="Calibri"/>
                <w:color w:val="000000"/>
                <w:lang w:eastAsia="en-CA"/>
              </w:rPr>
            </w:pPr>
            <w:ins w:id="7830" w:author="Lane, Stefanie" w:date="2023-09-27T17:48:00Z">
              <w:r w:rsidRPr="00AC2066">
                <w:rPr>
                  <w:rFonts w:ascii="Calibri" w:eastAsia="Times New Roman" w:hAnsi="Calibri" w:cs="Calibri"/>
                  <w:color w:val="000000"/>
                  <w:lang w:eastAsia="en-CA"/>
                </w:rPr>
                <w:t>gained</w:t>
              </w:r>
            </w:ins>
          </w:p>
        </w:tc>
      </w:tr>
      <w:tr w:rsidR="00B12739" w:rsidRPr="00AC2066" w14:paraId="0C8BD580" w14:textId="77777777" w:rsidTr="008205BD">
        <w:trPr>
          <w:trHeight w:val="288"/>
          <w:ins w:id="7831" w:author="Lane, Stefanie" w:date="2023-09-27T17:48:00Z"/>
        </w:trPr>
        <w:tc>
          <w:tcPr>
            <w:tcW w:w="1298" w:type="dxa"/>
            <w:vMerge/>
            <w:tcBorders>
              <w:top w:val="nil"/>
              <w:left w:val="single" w:sz="8" w:space="0" w:color="auto"/>
              <w:bottom w:val="single" w:sz="8" w:space="0" w:color="000000"/>
              <w:right w:val="nil"/>
            </w:tcBorders>
            <w:vAlign w:val="center"/>
            <w:hideMark/>
          </w:tcPr>
          <w:p w14:paraId="1D098C36" w14:textId="77777777" w:rsidR="00B12739" w:rsidRPr="00AC2066" w:rsidRDefault="00B12739" w:rsidP="008205BD">
            <w:pPr>
              <w:spacing w:after="0" w:line="240" w:lineRule="auto"/>
              <w:rPr>
                <w:ins w:id="783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254B6D5" w14:textId="77777777" w:rsidR="00B12739" w:rsidRPr="00AC2066" w:rsidRDefault="00B12739" w:rsidP="008205BD">
            <w:pPr>
              <w:spacing w:after="0" w:line="240" w:lineRule="auto"/>
              <w:rPr>
                <w:ins w:id="783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6F6BA3B" w14:textId="77777777" w:rsidR="00B12739" w:rsidRPr="00AC2066" w:rsidRDefault="00B12739" w:rsidP="008205BD">
            <w:pPr>
              <w:spacing w:after="0" w:line="240" w:lineRule="auto"/>
              <w:rPr>
                <w:ins w:id="7834" w:author="Lane, Stefanie" w:date="2023-09-27T17:48:00Z"/>
                <w:rFonts w:ascii="Calibri" w:eastAsia="Times New Roman" w:hAnsi="Calibri" w:cs="Calibri"/>
                <w:i/>
                <w:iCs/>
                <w:color w:val="000000"/>
                <w:lang w:eastAsia="en-CA"/>
              </w:rPr>
            </w:pPr>
            <w:ins w:id="7835" w:author="Lane, Stefanie" w:date="2023-09-27T17:48:00Z">
              <w:r w:rsidRPr="00AC2066">
                <w:rPr>
                  <w:rFonts w:ascii="Calibri" w:eastAsia="Times New Roman" w:hAnsi="Calibri" w:cs="Calibri"/>
                  <w:i/>
                  <w:iCs/>
                  <w:color w:val="000000"/>
                  <w:lang w:eastAsia="en-CA"/>
                </w:rPr>
                <w:t>Lysichiton americanum</w:t>
              </w:r>
            </w:ins>
          </w:p>
        </w:tc>
        <w:tc>
          <w:tcPr>
            <w:tcW w:w="734" w:type="dxa"/>
            <w:tcBorders>
              <w:top w:val="nil"/>
              <w:left w:val="nil"/>
              <w:bottom w:val="nil"/>
              <w:right w:val="nil"/>
            </w:tcBorders>
            <w:shd w:val="clear" w:color="auto" w:fill="auto"/>
            <w:noWrap/>
            <w:vAlign w:val="bottom"/>
            <w:hideMark/>
          </w:tcPr>
          <w:p w14:paraId="525353C2" w14:textId="77777777" w:rsidR="00B12739" w:rsidRPr="00AC2066" w:rsidRDefault="00B12739" w:rsidP="008205BD">
            <w:pPr>
              <w:spacing w:after="0" w:line="240" w:lineRule="auto"/>
              <w:rPr>
                <w:ins w:id="7836"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1C109A6" w14:textId="77777777" w:rsidR="00B12739" w:rsidRPr="00AC2066" w:rsidRDefault="00B12739" w:rsidP="008205BD">
            <w:pPr>
              <w:spacing w:after="0" w:line="240" w:lineRule="auto"/>
              <w:jc w:val="center"/>
              <w:rPr>
                <w:ins w:id="7837"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459C0CC8" w14:textId="77777777" w:rsidR="00B12739" w:rsidRPr="00AC2066" w:rsidRDefault="00B12739" w:rsidP="008205BD">
            <w:pPr>
              <w:spacing w:after="0" w:line="240" w:lineRule="auto"/>
              <w:jc w:val="center"/>
              <w:rPr>
                <w:ins w:id="7838" w:author="Lane, Stefanie" w:date="2023-09-27T17:48:00Z"/>
                <w:rFonts w:ascii="Calibri" w:eastAsia="Times New Roman" w:hAnsi="Calibri" w:cs="Calibri"/>
                <w:color w:val="000000"/>
                <w:lang w:eastAsia="en-CA"/>
              </w:rPr>
            </w:pPr>
            <w:ins w:id="783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EA32894" w14:textId="77777777" w:rsidR="00B12739" w:rsidRPr="00AC2066" w:rsidRDefault="00B12739" w:rsidP="008205BD">
            <w:pPr>
              <w:spacing w:after="0" w:line="240" w:lineRule="auto"/>
              <w:jc w:val="center"/>
              <w:rPr>
                <w:ins w:id="7840" w:author="Lane, Stefanie" w:date="2023-09-27T17:48:00Z"/>
                <w:rFonts w:ascii="Calibri" w:eastAsia="Times New Roman" w:hAnsi="Calibri" w:cs="Calibri"/>
                <w:color w:val="000000"/>
                <w:lang w:eastAsia="en-CA"/>
              </w:rPr>
            </w:pPr>
            <w:ins w:id="7841" w:author="Lane, Stefanie" w:date="2023-09-27T17:48:00Z">
              <w:r w:rsidRPr="00AC2066">
                <w:rPr>
                  <w:rFonts w:ascii="Calibri" w:eastAsia="Times New Roman" w:hAnsi="Calibri" w:cs="Calibri"/>
                  <w:color w:val="000000"/>
                  <w:lang w:eastAsia="en-CA"/>
                </w:rPr>
                <w:t>gained</w:t>
              </w:r>
            </w:ins>
          </w:p>
        </w:tc>
      </w:tr>
      <w:tr w:rsidR="00B12739" w:rsidRPr="00AC2066" w14:paraId="634902F8" w14:textId="77777777" w:rsidTr="008205BD">
        <w:trPr>
          <w:trHeight w:val="288"/>
          <w:ins w:id="7842" w:author="Lane, Stefanie" w:date="2023-09-27T17:48:00Z"/>
        </w:trPr>
        <w:tc>
          <w:tcPr>
            <w:tcW w:w="1298" w:type="dxa"/>
            <w:vMerge/>
            <w:tcBorders>
              <w:top w:val="nil"/>
              <w:left w:val="single" w:sz="8" w:space="0" w:color="auto"/>
              <w:bottom w:val="single" w:sz="8" w:space="0" w:color="000000"/>
              <w:right w:val="nil"/>
            </w:tcBorders>
            <w:vAlign w:val="center"/>
            <w:hideMark/>
          </w:tcPr>
          <w:p w14:paraId="714E2439" w14:textId="77777777" w:rsidR="00B12739" w:rsidRPr="00AC2066" w:rsidRDefault="00B12739" w:rsidP="008205BD">
            <w:pPr>
              <w:spacing w:after="0" w:line="240" w:lineRule="auto"/>
              <w:rPr>
                <w:ins w:id="784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D09C10" w14:textId="77777777" w:rsidR="00B12739" w:rsidRPr="00AC2066" w:rsidRDefault="00B12739" w:rsidP="008205BD">
            <w:pPr>
              <w:spacing w:after="0" w:line="240" w:lineRule="auto"/>
              <w:rPr>
                <w:ins w:id="784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6FFE74F" w14:textId="77777777" w:rsidR="00B12739" w:rsidRPr="00AC2066" w:rsidRDefault="00B12739" w:rsidP="008205BD">
            <w:pPr>
              <w:spacing w:after="0" w:line="240" w:lineRule="auto"/>
              <w:rPr>
                <w:ins w:id="7845" w:author="Lane, Stefanie" w:date="2023-09-27T17:48:00Z"/>
                <w:rFonts w:ascii="Calibri" w:eastAsia="Times New Roman" w:hAnsi="Calibri" w:cs="Calibri"/>
                <w:i/>
                <w:iCs/>
                <w:color w:val="000000"/>
                <w:lang w:eastAsia="en-CA"/>
              </w:rPr>
            </w:pPr>
            <w:ins w:id="7846" w:author="Lane, Stefanie" w:date="2023-09-27T17:48:00Z">
              <w:r w:rsidRPr="00AC2066">
                <w:rPr>
                  <w:rFonts w:ascii="Calibri" w:eastAsia="Times New Roman" w:hAnsi="Calibri" w:cs="Calibri"/>
                  <w:i/>
                  <w:iCs/>
                  <w:color w:val="000000"/>
                  <w:lang w:eastAsia="en-CA"/>
                </w:rPr>
                <w:t>Salix lasiandra</w:t>
              </w:r>
            </w:ins>
          </w:p>
        </w:tc>
        <w:tc>
          <w:tcPr>
            <w:tcW w:w="734" w:type="dxa"/>
            <w:tcBorders>
              <w:top w:val="single" w:sz="4" w:space="0" w:color="auto"/>
              <w:left w:val="nil"/>
              <w:bottom w:val="single" w:sz="4" w:space="0" w:color="auto"/>
              <w:right w:val="nil"/>
            </w:tcBorders>
            <w:shd w:val="clear" w:color="auto" w:fill="auto"/>
            <w:noWrap/>
            <w:vAlign w:val="bottom"/>
            <w:hideMark/>
          </w:tcPr>
          <w:p w14:paraId="42597ED7" w14:textId="77777777" w:rsidR="00B12739" w:rsidRPr="00AC2066" w:rsidRDefault="00B12739" w:rsidP="008205BD">
            <w:pPr>
              <w:spacing w:after="0" w:line="240" w:lineRule="auto"/>
              <w:jc w:val="center"/>
              <w:rPr>
                <w:ins w:id="7847" w:author="Lane, Stefanie" w:date="2023-09-27T17:48:00Z"/>
                <w:rFonts w:ascii="Calibri" w:eastAsia="Times New Roman" w:hAnsi="Calibri" w:cs="Calibri"/>
                <w:color w:val="000000"/>
                <w:lang w:eastAsia="en-CA"/>
              </w:rPr>
            </w:pPr>
            <w:ins w:id="784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E63E055" w14:textId="77777777" w:rsidR="00B12739" w:rsidRPr="00AC2066" w:rsidRDefault="00B12739" w:rsidP="008205BD">
            <w:pPr>
              <w:spacing w:after="0" w:line="240" w:lineRule="auto"/>
              <w:jc w:val="center"/>
              <w:rPr>
                <w:ins w:id="7849" w:author="Lane, Stefanie" w:date="2023-09-27T17:48:00Z"/>
                <w:rFonts w:ascii="Calibri" w:eastAsia="Times New Roman" w:hAnsi="Calibri" w:cs="Calibri"/>
                <w:color w:val="000000"/>
                <w:lang w:eastAsia="en-CA"/>
              </w:rPr>
            </w:pPr>
            <w:ins w:id="7850"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58A2221A" w14:textId="77777777" w:rsidR="00B12739" w:rsidRPr="00AC2066" w:rsidRDefault="00B12739" w:rsidP="008205BD">
            <w:pPr>
              <w:spacing w:after="0" w:line="240" w:lineRule="auto"/>
              <w:jc w:val="center"/>
              <w:rPr>
                <w:ins w:id="7851" w:author="Lane, Stefanie" w:date="2023-09-27T17:48:00Z"/>
                <w:rFonts w:ascii="Calibri" w:eastAsia="Times New Roman" w:hAnsi="Calibri" w:cs="Calibri"/>
                <w:color w:val="000000"/>
                <w:lang w:eastAsia="en-CA"/>
              </w:rPr>
            </w:pPr>
            <w:ins w:id="7852"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single" w:sz="4" w:space="0" w:color="auto"/>
              <w:right w:val="single" w:sz="8" w:space="0" w:color="auto"/>
            </w:tcBorders>
            <w:shd w:val="clear" w:color="auto" w:fill="auto"/>
            <w:noWrap/>
            <w:vAlign w:val="bottom"/>
            <w:hideMark/>
          </w:tcPr>
          <w:p w14:paraId="5F0317C9" w14:textId="77777777" w:rsidR="00B12739" w:rsidRPr="00AC2066" w:rsidRDefault="00B12739" w:rsidP="008205BD">
            <w:pPr>
              <w:spacing w:after="0" w:line="240" w:lineRule="auto"/>
              <w:jc w:val="center"/>
              <w:rPr>
                <w:ins w:id="7853" w:author="Lane, Stefanie" w:date="2023-09-27T17:48:00Z"/>
                <w:rFonts w:ascii="Calibri" w:eastAsia="Times New Roman" w:hAnsi="Calibri" w:cs="Calibri"/>
                <w:color w:val="000000"/>
                <w:lang w:eastAsia="en-CA"/>
              </w:rPr>
            </w:pPr>
            <w:ins w:id="7854" w:author="Lane, Stefanie" w:date="2023-09-27T17:48:00Z">
              <w:r w:rsidRPr="00AC2066">
                <w:rPr>
                  <w:rFonts w:ascii="Calibri" w:eastAsia="Times New Roman" w:hAnsi="Calibri" w:cs="Calibri"/>
                  <w:color w:val="000000"/>
                  <w:lang w:eastAsia="en-CA"/>
                </w:rPr>
                <w:t>gained</w:t>
              </w:r>
            </w:ins>
          </w:p>
        </w:tc>
      </w:tr>
      <w:tr w:rsidR="00B12739" w:rsidRPr="00AC2066" w14:paraId="45FF159A" w14:textId="77777777" w:rsidTr="008205BD">
        <w:trPr>
          <w:trHeight w:val="288"/>
          <w:ins w:id="7855" w:author="Lane, Stefanie" w:date="2023-09-27T17:48:00Z"/>
        </w:trPr>
        <w:tc>
          <w:tcPr>
            <w:tcW w:w="1298" w:type="dxa"/>
            <w:vMerge/>
            <w:tcBorders>
              <w:top w:val="nil"/>
              <w:left w:val="single" w:sz="8" w:space="0" w:color="auto"/>
              <w:bottom w:val="single" w:sz="8" w:space="0" w:color="000000"/>
              <w:right w:val="nil"/>
            </w:tcBorders>
            <w:vAlign w:val="center"/>
            <w:hideMark/>
          </w:tcPr>
          <w:p w14:paraId="65E50660" w14:textId="77777777" w:rsidR="00B12739" w:rsidRPr="00AC2066" w:rsidRDefault="00B12739" w:rsidP="008205BD">
            <w:pPr>
              <w:spacing w:after="0" w:line="240" w:lineRule="auto"/>
              <w:rPr>
                <w:ins w:id="785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327DF9" w14:textId="77777777" w:rsidR="00B12739" w:rsidRPr="00AC2066" w:rsidRDefault="00B12739" w:rsidP="008205BD">
            <w:pPr>
              <w:spacing w:after="0" w:line="240" w:lineRule="auto"/>
              <w:rPr>
                <w:ins w:id="785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177EEB" w14:textId="77777777" w:rsidR="00B12739" w:rsidRPr="00AC2066" w:rsidRDefault="00B12739" w:rsidP="008205BD">
            <w:pPr>
              <w:spacing w:after="0" w:line="240" w:lineRule="auto"/>
              <w:rPr>
                <w:ins w:id="7858" w:author="Lane, Stefanie" w:date="2023-09-27T17:48:00Z"/>
                <w:rFonts w:ascii="Calibri" w:eastAsia="Times New Roman" w:hAnsi="Calibri" w:cs="Calibri"/>
                <w:i/>
                <w:iCs/>
                <w:color w:val="000000"/>
                <w:lang w:eastAsia="en-CA"/>
              </w:rPr>
            </w:pPr>
            <w:ins w:id="7859" w:author="Lane, Stefanie" w:date="2023-09-27T17:48:00Z">
              <w:r w:rsidRPr="00AC2066">
                <w:rPr>
                  <w:rFonts w:ascii="Calibri" w:eastAsia="Times New Roman" w:hAnsi="Calibri" w:cs="Calibri"/>
                  <w:i/>
                  <w:iCs/>
                  <w:color w:val="000000"/>
                  <w:lang w:eastAsia="en-CA"/>
                </w:rPr>
                <w:t>Salix scouleriana</w:t>
              </w:r>
            </w:ins>
          </w:p>
        </w:tc>
        <w:tc>
          <w:tcPr>
            <w:tcW w:w="734" w:type="dxa"/>
            <w:tcBorders>
              <w:top w:val="nil"/>
              <w:left w:val="nil"/>
              <w:bottom w:val="nil"/>
              <w:right w:val="nil"/>
            </w:tcBorders>
            <w:shd w:val="clear" w:color="auto" w:fill="auto"/>
            <w:noWrap/>
            <w:vAlign w:val="bottom"/>
            <w:hideMark/>
          </w:tcPr>
          <w:p w14:paraId="2A6CBF76" w14:textId="77777777" w:rsidR="00B12739" w:rsidRPr="00AC2066" w:rsidRDefault="00B12739" w:rsidP="008205BD">
            <w:pPr>
              <w:spacing w:after="0" w:line="240" w:lineRule="auto"/>
              <w:rPr>
                <w:ins w:id="7860"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28F9CD49" w14:textId="77777777" w:rsidR="00B12739" w:rsidRPr="00AC2066" w:rsidRDefault="00B12739" w:rsidP="008205BD">
            <w:pPr>
              <w:spacing w:after="0" w:line="240" w:lineRule="auto"/>
              <w:jc w:val="center"/>
              <w:rPr>
                <w:ins w:id="7861"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124544EF" w14:textId="77777777" w:rsidR="00B12739" w:rsidRPr="00AC2066" w:rsidRDefault="00B12739" w:rsidP="008205BD">
            <w:pPr>
              <w:spacing w:after="0" w:line="240" w:lineRule="auto"/>
              <w:jc w:val="center"/>
              <w:rPr>
                <w:ins w:id="7862" w:author="Lane, Stefanie" w:date="2023-09-27T17:48:00Z"/>
                <w:rFonts w:ascii="Calibri" w:eastAsia="Times New Roman" w:hAnsi="Calibri" w:cs="Calibri"/>
                <w:color w:val="000000"/>
                <w:lang w:eastAsia="en-CA"/>
              </w:rPr>
            </w:pPr>
            <w:ins w:id="7863"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06724F62" w14:textId="77777777" w:rsidR="00B12739" w:rsidRPr="00AC2066" w:rsidRDefault="00B12739" w:rsidP="008205BD">
            <w:pPr>
              <w:spacing w:after="0" w:line="240" w:lineRule="auto"/>
              <w:jc w:val="center"/>
              <w:rPr>
                <w:ins w:id="7864" w:author="Lane, Stefanie" w:date="2023-09-27T17:48:00Z"/>
                <w:rFonts w:ascii="Calibri" w:eastAsia="Times New Roman" w:hAnsi="Calibri" w:cs="Calibri"/>
                <w:color w:val="000000"/>
                <w:lang w:eastAsia="en-CA"/>
              </w:rPr>
            </w:pPr>
            <w:ins w:id="7865" w:author="Lane, Stefanie" w:date="2023-09-27T17:48:00Z">
              <w:r w:rsidRPr="00AC2066">
                <w:rPr>
                  <w:rFonts w:ascii="Calibri" w:eastAsia="Times New Roman" w:hAnsi="Calibri" w:cs="Calibri"/>
                  <w:color w:val="000000"/>
                  <w:lang w:eastAsia="en-CA"/>
                </w:rPr>
                <w:t>gained</w:t>
              </w:r>
            </w:ins>
          </w:p>
        </w:tc>
      </w:tr>
      <w:tr w:rsidR="00B12739" w:rsidRPr="00AC2066" w14:paraId="4CC3141F" w14:textId="77777777" w:rsidTr="008205BD">
        <w:trPr>
          <w:trHeight w:val="288"/>
          <w:ins w:id="7866" w:author="Lane, Stefanie" w:date="2023-09-27T17:48:00Z"/>
        </w:trPr>
        <w:tc>
          <w:tcPr>
            <w:tcW w:w="1298" w:type="dxa"/>
            <w:vMerge/>
            <w:tcBorders>
              <w:top w:val="nil"/>
              <w:left w:val="single" w:sz="8" w:space="0" w:color="auto"/>
              <w:bottom w:val="single" w:sz="8" w:space="0" w:color="000000"/>
              <w:right w:val="nil"/>
            </w:tcBorders>
            <w:vAlign w:val="center"/>
            <w:hideMark/>
          </w:tcPr>
          <w:p w14:paraId="683E00A7" w14:textId="77777777" w:rsidR="00B12739" w:rsidRPr="00AC2066" w:rsidRDefault="00B12739" w:rsidP="008205BD">
            <w:pPr>
              <w:spacing w:after="0" w:line="240" w:lineRule="auto"/>
              <w:rPr>
                <w:ins w:id="786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DABFB8F" w14:textId="77777777" w:rsidR="00B12739" w:rsidRPr="00AC2066" w:rsidRDefault="00B12739" w:rsidP="008205BD">
            <w:pPr>
              <w:spacing w:after="0" w:line="240" w:lineRule="auto"/>
              <w:rPr>
                <w:ins w:id="786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DE5E36" w14:textId="77777777" w:rsidR="00B12739" w:rsidRPr="00AC2066" w:rsidRDefault="00B12739" w:rsidP="008205BD">
            <w:pPr>
              <w:spacing w:after="0" w:line="240" w:lineRule="auto"/>
              <w:rPr>
                <w:ins w:id="7869" w:author="Lane, Stefanie" w:date="2023-09-27T17:48:00Z"/>
                <w:rFonts w:ascii="Calibri" w:eastAsia="Times New Roman" w:hAnsi="Calibri" w:cs="Calibri"/>
                <w:i/>
                <w:iCs/>
                <w:color w:val="000000"/>
                <w:lang w:eastAsia="en-CA"/>
              </w:rPr>
            </w:pPr>
            <w:ins w:id="7870" w:author="Lane, Stefanie" w:date="2023-09-27T17:48:00Z">
              <w:r w:rsidRPr="00AC2066">
                <w:rPr>
                  <w:rFonts w:ascii="Calibri" w:eastAsia="Times New Roman" w:hAnsi="Calibri" w:cs="Calibri"/>
                  <w:i/>
                  <w:iCs/>
                  <w:color w:val="000000"/>
                  <w:lang w:eastAsia="en-CA"/>
                </w:rPr>
                <w:t>Typha latifolia</w:t>
              </w:r>
            </w:ins>
          </w:p>
        </w:tc>
        <w:tc>
          <w:tcPr>
            <w:tcW w:w="734" w:type="dxa"/>
            <w:tcBorders>
              <w:top w:val="single" w:sz="4" w:space="0" w:color="auto"/>
              <w:left w:val="nil"/>
              <w:bottom w:val="single" w:sz="4" w:space="0" w:color="auto"/>
              <w:right w:val="nil"/>
            </w:tcBorders>
            <w:shd w:val="clear" w:color="auto" w:fill="auto"/>
            <w:noWrap/>
            <w:vAlign w:val="bottom"/>
            <w:hideMark/>
          </w:tcPr>
          <w:p w14:paraId="22D11F7A" w14:textId="77777777" w:rsidR="00B12739" w:rsidRPr="00AC2066" w:rsidRDefault="00B12739" w:rsidP="008205BD">
            <w:pPr>
              <w:spacing w:after="0" w:line="240" w:lineRule="auto"/>
              <w:jc w:val="center"/>
              <w:rPr>
                <w:ins w:id="7871" w:author="Lane, Stefanie" w:date="2023-09-27T17:48:00Z"/>
                <w:rFonts w:ascii="Calibri" w:eastAsia="Times New Roman" w:hAnsi="Calibri" w:cs="Calibri"/>
                <w:color w:val="000000"/>
                <w:lang w:eastAsia="en-CA"/>
              </w:rPr>
            </w:pPr>
            <w:ins w:id="787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BB14756" w14:textId="77777777" w:rsidR="00B12739" w:rsidRPr="00AC2066" w:rsidRDefault="00B12739" w:rsidP="008205BD">
            <w:pPr>
              <w:spacing w:after="0" w:line="240" w:lineRule="auto"/>
              <w:jc w:val="center"/>
              <w:rPr>
                <w:ins w:id="7873" w:author="Lane, Stefanie" w:date="2023-09-27T17:48:00Z"/>
                <w:rFonts w:ascii="Calibri" w:eastAsia="Times New Roman" w:hAnsi="Calibri" w:cs="Calibri"/>
                <w:color w:val="000000"/>
                <w:lang w:eastAsia="en-CA"/>
              </w:rPr>
            </w:pPr>
            <w:ins w:id="7874"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6B0A9B09" w14:textId="77777777" w:rsidR="00B12739" w:rsidRPr="00AC2066" w:rsidRDefault="00B12739" w:rsidP="008205BD">
            <w:pPr>
              <w:spacing w:after="0" w:line="240" w:lineRule="auto"/>
              <w:jc w:val="center"/>
              <w:rPr>
                <w:ins w:id="7875" w:author="Lane, Stefanie" w:date="2023-09-27T17:48:00Z"/>
                <w:rFonts w:ascii="Calibri" w:eastAsia="Times New Roman" w:hAnsi="Calibri" w:cs="Calibri"/>
                <w:color w:val="000000"/>
                <w:lang w:eastAsia="en-CA"/>
              </w:rPr>
            </w:pPr>
            <w:ins w:id="7876"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single" w:sz="4" w:space="0" w:color="auto"/>
              <w:right w:val="single" w:sz="8" w:space="0" w:color="auto"/>
            </w:tcBorders>
            <w:shd w:val="clear" w:color="auto" w:fill="auto"/>
            <w:noWrap/>
            <w:vAlign w:val="bottom"/>
            <w:hideMark/>
          </w:tcPr>
          <w:p w14:paraId="10EA9E96" w14:textId="77777777" w:rsidR="00B12739" w:rsidRPr="00AC2066" w:rsidRDefault="00B12739" w:rsidP="008205BD">
            <w:pPr>
              <w:spacing w:after="0" w:line="240" w:lineRule="auto"/>
              <w:jc w:val="center"/>
              <w:rPr>
                <w:ins w:id="7877" w:author="Lane, Stefanie" w:date="2023-09-27T17:48:00Z"/>
                <w:rFonts w:ascii="Calibri" w:eastAsia="Times New Roman" w:hAnsi="Calibri" w:cs="Calibri"/>
                <w:color w:val="000000"/>
                <w:lang w:eastAsia="en-CA"/>
              </w:rPr>
            </w:pPr>
            <w:ins w:id="7878" w:author="Lane, Stefanie" w:date="2023-09-27T17:48:00Z">
              <w:r w:rsidRPr="00AC2066">
                <w:rPr>
                  <w:rFonts w:ascii="Calibri" w:eastAsia="Times New Roman" w:hAnsi="Calibri" w:cs="Calibri"/>
                  <w:color w:val="000000"/>
                  <w:lang w:eastAsia="en-CA"/>
                </w:rPr>
                <w:t>gained</w:t>
              </w:r>
            </w:ins>
          </w:p>
        </w:tc>
      </w:tr>
      <w:tr w:rsidR="00B12739" w:rsidRPr="00AC2066" w14:paraId="68B4E6CD" w14:textId="77777777" w:rsidTr="008205BD">
        <w:trPr>
          <w:trHeight w:val="288"/>
          <w:ins w:id="7879" w:author="Lane, Stefanie" w:date="2023-09-27T17:48:00Z"/>
        </w:trPr>
        <w:tc>
          <w:tcPr>
            <w:tcW w:w="1298" w:type="dxa"/>
            <w:vMerge/>
            <w:tcBorders>
              <w:top w:val="nil"/>
              <w:left w:val="single" w:sz="8" w:space="0" w:color="auto"/>
              <w:bottom w:val="single" w:sz="8" w:space="0" w:color="000000"/>
              <w:right w:val="nil"/>
            </w:tcBorders>
            <w:vAlign w:val="center"/>
            <w:hideMark/>
          </w:tcPr>
          <w:p w14:paraId="0F6F6F2F" w14:textId="77777777" w:rsidR="00B12739" w:rsidRPr="00AC2066" w:rsidRDefault="00B12739" w:rsidP="008205BD">
            <w:pPr>
              <w:spacing w:after="0" w:line="240" w:lineRule="auto"/>
              <w:rPr>
                <w:ins w:id="78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091D17" w14:textId="77777777" w:rsidR="00B12739" w:rsidRPr="00AC2066" w:rsidRDefault="00B12739" w:rsidP="008205BD">
            <w:pPr>
              <w:spacing w:after="0" w:line="240" w:lineRule="auto"/>
              <w:rPr>
                <w:ins w:id="788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DCBFB" w14:textId="77777777" w:rsidR="00B12739" w:rsidRPr="00AC2066" w:rsidRDefault="00B12739" w:rsidP="008205BD">
            <w:pPr>
              <w:spacing w:after="0" w:line="240" w:lineRule="auto"/>
              <w:rPr>
                <w:ins w:id="7882" w:author="Lane, Stefanie" w:date="2023-09-27T17:48:00Z"/>
                <w:rFonts w:ascii="Calibri" w:eastAsia="Times New Roman" w:hAnsi="Calibri" w:cs="Calibri"/>
                <w:i/>
                <w:iCs/>
                <w:color w:val="000000"/>
                <w:lang w:eastAsia="en-CA"/>
              </w:rPr>
            </w:pPr>
            <w:ins w:id="7883" w:author="Lane, Stefanie" w:date="2023-09-27T17:48:00Z">
              <w:r w:rsidRPr="00AC2066">
                <w:rPr>
                  <w:rFonts w:ascii="Calibri" w:eastAsia="Times New Roman" w:hAnsi="Calibri" w:cs="Calibri"/>
                  <w:i/>
                  <w:iCs/>
                  <w:color w:val="000000"/>
                  <w:lang w:eastAsia="en-CA"/>
                </w:rPr>
                <w:t>Equisetum palustre</w:t>
              </w:r>
            </w:ins>
          </w:p>
        </w:tc>
        <w:tc>
          <w:tcPr>
            <w:tcW w:w="734" w:type="dxa"/>
            <w:tcBorders>
              <w:top w:val="nil"/>
              <w:left w:val="nil"/>
              <w:bottom w:val="nil"/>
              <w:right w:val="nil"/>
            </w:tcBorders>
            <w:shd w:val="clear" w:color="auto" w:fill="auto"/>
            <w:noWrap/>
            <w:vAlign w:val="bottom"/>
            <w:hideMark/>
          </w:tcPr>
          <w:p w14:paraId="477720BE" w14:textId="77777777" w:rsidR="00B12739" w:rsidRPr="00AC2066" w:rsidRDefault="00B12739" w:rsidP="008205BD">
            <w:pPr>
              <w:spacing w:after="0" w:line="240" w:lineRule="auto"/>
              <w:rPr>
                <w:ins w:id="7884"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02FFA95" w14:textId="77777777" w:rsidR="00B12739" w:rsidRPr="00AC2066" w:rsidRDefault="00B12739" w:rsidP="008205BD">
            <w:pPr>
              <w:spacing w:after="0" w:line="240" w:lineRule="auto"/>
              <w:jc w:val="center"/>
              <w:rPr>
                <w:ins w:id="7885" w:author="Lane, Stefanie" w:date="2023-09-27T17:48:00Z"/>
                <w:rFonts w:ascii="Calibri" w:eastAsia="Times New Roman" w:hAnsi="Calibri" w:cs="Calibri"/>
                <w:color w:val="000000"/>
                <w:lang w:eastAsia="en-CA"/>
              </w:rPr>
            </w:pPr>
            <w:ins w:id="788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0BACECA4" w14:textId="77777777" w:rsidR="00B12739" w:rsidRPr="00AC2066" w:rsidRDefault="00B12739" w:rsidP="008205BD">
            <w:pPr>
              <w:spacing w:after="0" w:line="240" w:lineRule="auto"/>
              <w:jc w:val="center"/>
              <w:rPr>
                <w:ins w:id="7887"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03FF0023" w14:textId="77777777" w:rsidR="00B12739" w:rsidRPr="00AC2066" w:rsidRDefault="00B12739" w:rsidP="008205BD">
            <w:pPr>
              <w:spacing w:after="0" w:line="240" w:lineRule="auto"/>
              <w:jc w:val="center"/>
              <w:rPr>
                <w:ins w:id="7888" w:author="Lane, Stefanie" w:date="2023-09-27T17:48:00Z"/>
                <w:rFonts w:ascii="Calibri" w:eastAsia="Times New Roman" w:hAnsi="Calibri" w:cs="Calibri"/>
                <w:color w:val="000000"/>
                <w:lang w:eastAsia="en-CA"/>
              </w:rPr>
            </w:pPr>
            <w:ins w:id="7889" w:author="Lane, Stefanie" w:date="2023-09-27T17:48:00Z">
              <w:r w:rsidRPr="00AC2066">
                <w:rPr>
                  <w:rFonts w:ascii="Calibri" w:eastAsia="Times New Roman" w:hAnsi="Calibri" w:cs="Calibri"/>
                  <w:color w:val="000000"/>
                  <w:lang w:eastAsia="en-CA"/>
                </w:rPr>
                <w:t> </w:t>
              </w:r>
            </w:ins>
          </w:p>
        </w:tc>
      </w:tr>
      <w:tr w:rsidR="00B12739" w:rsidRPr="00AC2066" w14:paraId="55BDA8C4" w14:textId="77777777" w:rsidTr="008205BD">
        <w:trPr>
          <w:trHeight w:val="288"/>
          <w:ins w:id="7890" w:author="Lane, Stefanie" w:date="2023-09-27T17:48:00Z"/>
        </w:trPr>
        <w:tc>
          <w:tcPr>
            <w:tcW w:w="1298" w:type="dxa"/>
            <w:vMerge/>
            <w:tcBorders>
              <w:top w:val="nil"/>
              <w:left w:val="single" w:sz="8" w:space="0" w:color="auto"/>
              <w:bottom w:val="single" w:sz="8" w:space="0" w:color="000000"/>
              <w:right w:val="nil"/>
            </w:tcBorders>
            <w:vAlign w:val="center"/>
            <w:hideMark/>
          </w:tcPr>
          <w:p w14:paraId="7F072720" w14:textId="77777777" w:rsidR="00B12739" w:rsidRPr="00AC2066" w:rsidRDefault="00B12739" w:rsidP="008205BD">
            <w:pPr>
              <w:spacing w:after="0" w:line="240" w:lineRule="auto"/>
              <w:rPr>
                <w:ins w:id="789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07502F7" w14:textId="77777777" w:rsidR="00B12739" w:rsidRPr="00AC2066" w:rsidRDefault="00B12739" w:rsidP="008205BD">
            <w:pPr>
              <w:spacing w:after="0" w:line="240" w:lineRule="auto"/>
              <w:rPr>
                <w:ins w:id="789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3FF9FD0" w14:textId="77777777" w:rsidR="00B12739" w:rsidRPr="00AC2066" w:rsidRDefault="00B12739" w:rsidP="008205BD">
            <w:pPr>
              <w:spacing w:after="0" w:line="240" w:lineRule="auto"/>
              <w:rPr>
                <w:ins w:id="7893" w:author="Lane, Stefanie" w:date="2023-09-27T17:48:00Z"/>
                <w:rFonts w:ascii="Calibri" w:eastAsia="Times New Roman" w:hAnsi="Calibri" w:cs="Calibri"/>
                <w:i/>
                <w:iCs/>
                <w:color w:val="000000"/>
                <w:lang w:eastAsia="en-CA"/>
              </w:rPr>
            </w:pPr>
            <w:ins w:id="7894" w:author="Lane, Stefanie" w:date="2023-09-27T17:48:00Z">
              <w:r w:rsidRPr="00AC2066">
                <w:rPr>
                  <w:rFonts w:ascii="Calibri" w:eastAsia="Times New Roman" w:hAnsi="Calibri" w:cs="Calibri"/>
                  <w:i/>
                  <w:iCs/>
                  <w:color w:val="000000"/>
                  <w:lang w:eastAsia="en-CA"/>
                </w:rPr>
                <w:t>Equisetum variegatum</w:t>
              </w:r>
            </w:ins>
          </w:p>
        </w:tc>
        <w:tc>
          <w:tcPr>
            <w:tcW w:w="734" w:type="dxa"/>
            <w:tcBorders>
              <w:top w:val="single" w:sz="4" w:space="0" w:color="auto"/>
              <w:left w:val="nil"/>
              <w:bottom w:val="single" w:sz="4" w:space="0" w:color="auto"/>
              <w:right w:val="nil"/>
            </w:tcBorders>
            <w:shd w:val="clear" w:color="auto" w:fill="auto"/>
            <w:noWrap/>
            <w:vAlign w:val="bottom"/>
            <w:hideMark/>
          </w:tcPr>
          <w:p w14:paraId="70A2BF7B" w14:textId="77777777" w:rsidR="00B12739" w:rsidRPr="00AC2066" w:rsidRDefault="00B12739" w:rsidP="008205BD">
            <w:pPr>
              <w:spacing w:after="0" w:line="240" w:lineRule="auto"/>
              <w:jc w:val="center"/>
              <w:rPr>
                <w:ins w:id="7895" w:author="Lane, Stefanie" w:date="2023-09-27T17:48:00Z"/>
                <w:rFonts w:ascii="Calibri" w:eastAsia="Times New Roman" w:hAnsi="Calibri" w:cs="Calibri"/>
                <w:color w:val="000000"/>
                <w:lang w:eastAsia="en-CA"/>
              </w:rPr>
            </w:pPr>
            <w:ins w:id="7896"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E98D87B" w14:textId="77777777" w:rsidR="00B12739" w:rsidRPr="00AC2066" w:rsidRDefault="00B12739" w:rsidP="008205BD">
            <w:pPr>
              <w:spacing w:after="0" w:line="240" w:lineRule="auto"/>
              <w:jc w:val="center"/>
              <w:rPr>
                <w:ins w:id="7897" w:author="Lane, Stefanie" w:date="2023-09-27T17:48:00Z"/>
                <w:rFonts w:ascii="Calibri" w:eastAsia="Times New Roman" w:hAnsi="Calibri" w:cs="Calibri"/>
                <w:color w:val="000000"/>
                <w:lang w:eastAsia="en-CA"/>
              </w:rPr>
            </w:pPr>
            <w:ins w:id="7898"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38B5B7D5" w14:textId="77777777" w:rsidR="00B12739" w:rsidRPr="00AC2066" w:rsidRDefault="00B12739" w:rsidP="008205BD">
            <w:pPr>
              <w:spacing w:after="0" w:line="240" w:lineRule="auto"/>
              <w:jc w:val="center"/>
              <w:rPr>
                <w:ins w:id="7899" w:author="Lane, Stefanie" w:date="2023-09-27T17:48:00Z"/>
                <w:rFonts w:ascii="Calibri" w:eastAsia="Times New Roman" w:hAnsi="Calibri" w:cs="Calibri"/>
                <w:color w:val="000000"/>
                <w:lang w:eastAsia="en-CA"/>
              </w:rPr>
            </w:pPr>
            <w:ins w:id="7900"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E5A355B" w14:textId="77777777" w:rsidR="00B12739" w:rsidRPr="00AC2066" w:rsidRDefault="00B12739" w:rsidP="008205BD">
            <w:pPr>
              <w:spacing w:after="0" w:line="240" w:lineRule="auto"/>
              <w:jc w:val="center"/>
              <w:rPr>
                <w:ins w:id="7901" w:author="Lane, Stefanie" w:date="2023-09-27T17:48:00Z"/>
                <w:rFonts w:ascii="Calibri" w:eastAsia="Times New Roman" w:hAnsi="Calibri" w:cs="Calibri"/>
                <w:color w:val="000000"/>
                <w:lang w:eastAsia="en-CA"/>
              </w:rPr>
            </w:pPr>
            <w:ins w:id="7902" w:author="Lane, Stefanie" w:date="2023-09-27T17:48:00Z">
              <w:r w:rsidRPr="00AC2066">
                <w:rPr>
                  <w:rFonts w:ascii="Calibri" w:eastAsia="Times New Roman" w:hAnsi="Calibri" w:cs="Calibri"/>
                  <w:color w:val="000000"/>
                  <w:lang w:eastAsia="en-CA"/>
                </w:rPr>
                <w:t> </w:t>
              </w:r>
            </w:ins>
          </w:p>
        </w:tc>
      </w:tr>
      <w:tr w:rsidR="00B12739" w:rsidRPr="00AC2066" w14:paraId="087BCDD4" w14:textId="77777777" w:rsidTr="008205BD">
        <w:trPr>
          <w:trHeight w:val="288"/>
          <w:ins w:id="7903" w:author="Lane, Stefanie" w:date="2023-09-27T17:48:00Z"/>
        </w:trPr>
        <w:tc>
          <w:tcPr>
            <w:tcW w:w="1298" w:type="dxa"/>
            <w:vMerge/>
            <w:tcBorders>
              <w:top w:val="nil"/>
              <w:left w:val="single" w:sz="8" w:space="0" w:color="auto"/>
              <w:bottom w:val="single" w:sz="8" w:space="0" w:color="000000"/>
              <w:right w:val="nil"/>
            </w:tcBorders>
            <w:vAlign w:val="center"/>
            <w:hideMark/>
          </w:tcPr>
          <w:p w14:paraId="680056B2" w14:textId="77777777" w:rsidR="00B12739" w:rsidRPr="00AC2066" w:rsidRDefault="00B12739" w:rsidP="008205BD">
            <w:pPr>
              <w:spacing w:after="0" w:line="240" w:lineRule="auto"/>
              <w:rPr>
                <w:ins w:id="790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00ACF4A" w14:textId="77777777" w:rsidR="00B12739" w:rsidRPr="00AC2066" w:rsidRDefault="00B12739" w:rsidP="008205BD">
            <w:pPr>
              <w:spacing w:after="0" w:line="240" w:lineRule="auto"/>
              <w:rPr>
                <w:ins w:id="790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9BF47E9" w14:textId="77777777" w:rsidR="00B12739" w:rsidRPr="00AC2066" w:rsidRDefault="00B12739" w:rsidP="008205BD">
            <w:pPr>
              <w:spacing w:after="0" w:line="240" w:lineRule="auto"/>
              <w:rPr>
                <w:ins w:id="7906" w:author="Lane, Stefanie" w:date="2023-09-27T17:48:00Z"/>
                <w:rFonts w:ascii="Calibri" w:eastAsia="Times New Roman" w:hAnsi="Calibri" w:cs="Calibri"/>
                <w:i/>
                <w:iCs/>
                <w:color w:val="000000"/>
                <w:lang w:eastAsia="en-CA"/>
              </w:rPr>
            </w:pPr>
            <w:ins w:id="7907" w:author="Lane, Stefanie" w:date="2023-09-27T17:48:00Z">
              <w:r w:rsidRPr="00AC2066">
                <w:rPr>
                  <w:rFonts w:ascii="Calibri" w:eastAsia="Times New Roman" w:hAnsi="Calibri" w:cs="Calibri"/>
                  <w:i/>
                  <w:iCs/>
                  <w:color w:val="000000"/>
                  <w:lang w:eastAsia="en-CA"/>
                </w:rPr>
                <w:t>Galium sp.</w:t>
              </w:r>
            </w:ins>
          </w:p>
        </w:tc>
        <w:tc>
          <w:tcPr>
            <w:tcW w:w="734" w:type="dxa"/>
            <w:tcBorders>
              <w:top w:val="nil"/>
              <w:left w:val="nil"/>
              <w:bottom w:val="nil"/>
              <w:right w:val="nil"/>
            </w:tcBorders>
            <w:shd w:val="clear" w:color="auto" w:fill="auto"/>
            <w:noWrap/>
            <w:vAlign w:val="bottom"/>
            <w:hideMark/>
          </w:tcPr>
          <w:p w14:paraId="6A36A390" w14:textId="77777777" w:rsidR="00B12739" w:rsidRPr="00AC2066" w:rsidRDefault="00B12739" w:rsidP="008205BD">
            <w:pPr>
              <w:spacing w:after="0" w:line="240" w:lineRule="auto"/>
              <w:rPr>
                <w:ins w:id="7908"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D2DB70F" w14:textId="77777777" w:rsidR="00B12739" w:rsidRPr="00AC2066" w:rsidRDefault="00B12739" w:rsidP="008205BD">
            <w:pPr>
              <w:spacing w:after="0" w:line="240" w:lineRule="auto"/>
              <w:jc w:val="center"/>
              <w:rPr>
                <w:ins w:id="7909" w:author="Lane, Stefanie" w:date="2023-09-27T17:48:00Z"/>
                <w:rFonts w:ascii="Calibri" w:eastAsia="Times New Roman" w:hAnsi="Calibri" w:cs="Calibri"/>
                <w:color w:val="000000"/>
                <w:lang w:eastAsia="en-CA"/>
              </w:rPr>
            </w:pPr>
            <w:ins w:id="791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DD49BEE" w14:textId="77777777" w:rsidR="00B12739" w:rsidRPr="00AC2066" w:rsidRDefault="00B12739" w:rsidP="008205BD">
            <w:pPr>
              <w:spacing w:after="0" w:line="240" w:lineRule="auto"/>
              <w:jc w:val="center"/>
              <w:rPr>
                <w:ins w:id="7911"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106EDF5E" w14:textId="77777777" w:rsidR="00B12739" w:rsidRPr="00AC2066" w:rsidRDefault="00B12739" w:rsidP="008205BD">
            <w:pPr>
              <w:spacing w:after="0" w:line="240" w:lineRule="auto"/>
              <w:jc w:val="center"/>
              <w:rPr>
                <w:ins w:id="7912" w:author="Lane, Stefanie" w:date="2023-09-27T17:48:00Z"/>
                <w:rFonts w:ascii="Calibri" w:eastAsia="Times New Roman" w:hAnsi="Calibri" w:cs="Calibri"/>
                <w:color w:val="000000"/>
                <w:lang w:eastAsia="en-CA"/>
              </w:rPr>
            </w:pPr>
            <w:ins w:id="7913" w:author="Lane, Stefanie" w:date="2023-09-27T17:48:00Z">
              <w:r w:rsidRPr="00AC2066">
                <w:rPr>
                  <w:rFonts w:ascii="Calibri" w:eastAsia="Times New Roman" w:hAnsi="Calibri" w:cs="Calibri"/>
                  <w:color w:val="000000"/>
                  <w:lang w:eastAsia="en-CA"/>
                </w:rPr>
                <w:t> </w:t>
              </w:r>
            </w:ins>
          </w:p>
        </w:tc>
      </w:tr>
      <w:tr w:rsidR="00B12739" w:rsidRPr="00AC2066" w14:paraId="41FBD1D1" w14:textId="77777777" w:rsidTr="008205BD">
        <w:trPr>
          <w:trHeight w:val="288"/>
          <w:ins w:id="7914" w:author="Lane, Stefanie" w:date="2023-09-27T17:48:00Z"/>
        </w:trPr>
        <w:tc>
          <w:tcPr>
            <w:tcW w:w="1298" w:type="dxa"/>
            <w:vMerge/>
            <w:tcBorders>
              <w:top w:val="nil"/>
              <w:left w:val="single" w:sz="8" w:space="0" w:color="auto"/>
              <w:bottom w:val="single" w:sz="8" w:space="0" w:color="000000"/>
              <w:right w:val="nil"/>
            </w:tcBorders>
            <w:vAlign w:val="center"/>
            <w:hideMark/>
          </w:tcPr>
          <w:p w14:paraId="1093E5BB" w14:textId="77777777" w:rsidR="00B12739" w:rsidRPr="00AC2066" w:rsidRDefault="00B12739" w:rsidP="008205BD">
            <w:pPr>
              <w:spacing w:after="0" w:line="240" w:lineRule="auto"/>
              <w:rPr>
                <w:ins w:id="791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E0F4C1" w14:textId="77777777" w:rsidR="00B12739" w:rsidRPr="00AC2066" w:rsidRDefault="00B12739" w:rsidP="008205BD">
            <w:pPr>
              <w:spacing w:after="0" w:line="240" w:lineRule="auto"/>
              <w:rPr>
                <w:ins w:id="791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1A3DF9" w14:textId="77777777" w:rsidR="00B12739" w:rsidRPr="00AC2066" w:rsidRDefault="00B12739" w:rsidP="008205BD">
            <w:pPr>
              <w:spacing w:after="0" w:line="240" w:lineRule="auto"/>
              <w:rPr>
                <w:ins w:id="7917" w:author="Lane, Stefanie" w:date="2023-09-27T17:48:00Z"/>
                <w:rFonts w:ascii="Calibri" w:eastAsia="Times New Roman" w:hAnsi="Calibri" w:cs="Calibri"/>
                <w:i/>
                <w:iCs/>
                <w:color w:val="000000"/>
                <w:lang w:eastAsia="en-CA"/>
              </w:rPr>
            </w:pPr>
            <w:ins w:id="7918" w:author="Lane, Stefanie" w:date="2023-09-27T17:48:00Z">
              <w:r w:rsidRPr="00AC2066">
                <w:rPr>
                  <w:rFonts w:ascii="Calibri" w:eastAsia="Times New Roman" w:hAnsi="Calibri" w:cs="Calibri"/>
                  <w:i/>
                  <w:iCs/>
                  <w:color w:val="000000"/>
                  <w:lang w:eastAsia="en-CA"/>
                </w:rPr>
                <w:t>Poa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2AC8333A" w14:textId="77777777" w:rsidR="00B12739" w:rsidRPr="00AC2066" w:rsidRDefault="00B12739" w:rsidP="008205BD">
            <w:pPr>
              <w:spacing w:after="0" w:line="240" w:lineRule="auto"/>
              <w:jc w:val="center"/>
              <w:rPr>
                <w:ins w:id="7919" w:author="Lane, Stefanie" w:date="2023-09-27T17:48:00Z"/>
                <w:rFonts w:ascii="Calibri" w:eastAsia="Times New Roman" w:hAnsi="Calibri" w:cs="Calibri"/>
                <w:color w:val="000000"/>
                <w:lang w:eastAsia="en-CA"/>
              </w:rPr>
            </w:pPr>
            <w:ins w:id="7920"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D6213A2" w14:textId="77777777" w:rsidR="00B12739" w:rsidRPr="00AC2066" w:rsidRDefault="00B12739" w:rsidP="008205BD">
            <w:pPr>
              <w:spacing w:after="0" w:line="240" w:lineRule="auto"/>
              <w:jc w:val="center"/>
              <w:rPr>
                <w:ins w:id="7921" w:author="Lane, Stefanie" w:date="2023-09-27T17:48:00Z"/>
                <w:rFonts w:ascii="Calibri" w:eastAsia="Times New Roman" w:hAnsi="Calibri" w:cs="Calibri"/>
                <w:color w:val="000000"/>
                <w:lang w:eastAsia="en-CA"/>
              </w:rPr>
            </w:pPr>
            <w:ins w:id="7922"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16980658" w14:textId="77777777" w:rsidR="00B12739" w:rsidRPr="00AC2066" w:rsidRDefault="00B12739" w:rsidP="008205BD">
            <w:pPr>
              <w:spacing w:after="0" w:line="240" w:lineRule="auto"/>
              <w:jc w:val="center"/>
              <w:rPr>
                <w:ins w:id="7923" w:author="Lane, Stefanie" w:date="2023-09-27T17:48:00Z"/>
                <w:rFonts w:ascii="Calibri" w:eastAsia="Times New Roman" w:hAnsi="Calibri" w:cs="Calibri"/>
                <w:color w:val="000000"/>
                <w:lang w:eastAsia="en-CA"/>
              </w:rPr>
            </w:pPr>
            <w:ins w:id="7924"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138254C" w14:textId="77777777" w:rsidR="00B12739" w:rsidRPr="00AC2066" w:rsidRDefault="00B12739" w:rsidP="008205BD">
            <w:pPr>
              <w:spacing w:after="0" w:line="240" w:lineRule="auto"/>
              <w:jc w:val="center"/>
              <w:rPr>
                <w:ins w:id="7925" w:author="Lane, Stefanie" w:date="2023-09-27T17:48:00Z"/>
                <w:rFonts w:ascii="Calibri" w:eastAsia="Times New Roman" w:hAnsi="Calibri" w:cs="Calibri"/>
                <w:color w:val="000000"/>
                <w:lang w:eastAsia="en-CA"/>
              </w:rPr>
            </w:pPr>
            <w:ins w:id="7926" w:author="Lane, Stefanie" w:date="2023-09-27T17:48:00Z">
              <w:r w:rsidRPr="00AC2066">
                <w:rPr>
                  <w:rFonts w:ascii="Calibri" w:eastAsia="Times New Roman" w:hAnsi="Calibri" w:cs="Calibri"/>
                  <w:color w:val="000000"/>
                  <w:lang w:eastAsia="en-CA"/>
                </w:rPr>
                <w:t> </w:t>
              </w:r>
            </w:ins>
          </w:p>
        </w:tc>
      </w:tr>
      <w:tr w:rsidR="00B12739" w:rsidRPr="00AC2066" w14:paraId="24533A37" w14:textId="77777777" w:rsidTr="008205BD">
        <w:trPr>
          <w:trHeight w:val="288"/>
          <w:ins w:id="7927" w:author="Lane, Stefanie" w:date="2023-09-27T17:48:00Z"/>
        </w:trPr>
        <w:tc>
          <w:tcPr>
            <w:tcW w:w="1298" w:type="dxa"/>
            <w:vMerge/>
            <w:tcBorders>
              <w:top w:val="nil"/>
              <w:left w:val="single" w:sz="8" w:space="0" w:color="auto"/>
              <w:bottom w:val="single" w:sz="8" w:space="0" w:color="000000"/>
              <w:right w:val="nil"/>
            </w:tcBorders>
            <w:vAlign w:val="center"/>
            <w:hideMark/>
          </w:tcPr>
          <w:p w14:paraId="74AD0668" w14:textId="77777777" w:rsidR="00B12739" w:rsidRPr="00AC2066" w:rsidRDefault="00B12739" w:rsidP="008205BD">
            <w:pPr>
              <w:spacing w:after="0" w:line="240" w:lineRule="auto"/>
              <w:rPr>
                <w:ins w:id="792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CDBA890" w14:textId="77777777" w:rsidR="00B12739" w:rsidRPr="00AC2066" w:rsidRDefault="00B12739" w:rsidP="008205BD">
            <w:pPr>
              <w:spacing w:after="0" w:line="240" w:lineRule="auto"/>
              <w:rPr>
                <w:ins w:id="7929"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DE5BA2" w14:textId="77777777" w:rsidR="00B12739" w:rsidRPr="00AC2066" w:rsidRDefault="00B12739" w:rsidP="008205BD">
            <w:pPr>
              <w:spacing w:after="0" w:line="240" w:lineRule="auto"/>
              <w:rPr>
                <w:ins w:id="7930" w:author="Lane, Stefanie" w:date="2023-09-27T17:48:00Z"/>
                <w:rFonts w:ascii="Calibri" w:eastAsia="Times New Roman" w:hAnsi="Calibri" w:cs="Calibri"/>
                <w:i/>
                <w:iCs/>
                <w:color w:val="000000"/>
                <w:lang w:eastAsia="en-CA"/>
              </w:rPr>
            </w:pPr>
            <w:ins w:id="7931" w:author="Lane, Stefanie" w:date="2023-09-27T17:48:00Z">
              <w:r w:rsidRPr="00AC2066">
                <w:rPr>
                  <w:rFonts w:ascii="Calibri" w:eastAsia="Times New Roman" w:hAnsi="Calibri" w:cs="Calibri"/>
                  <w:i/>
                  <w:iCs/>
                  <w:color w:val="000000"/>
                  <w:lang w:eastAsia="en-CA"/>
                </w:rPr>
                <w:t>Poaceae sp.</w:t>
              </w:r>
            </w:ins>
          </w:p>
        </w:tc>
        <w:tc>
          <w:tcPr>
            <w:tcW w:w="734" w:type="dxa"/>
            <w:tcBorders>
              <w:top w:val="nil"/>
              <w:left w:val="nil"/>
              <w:bottom w:val="single" w:sz="4" w:space="0" w:color="auto"/>
              <w:right w:val="nil"/>
            </w:tcBorders>
            <w:shd w:val="clear" w:color="auto" w:fill="auto"/>
            <w:noWrap/>
            <w:vAlign w:val="bottom"/>
            <w:hideMark/>
          </w:tcPr>
          <w:p w14:paraId="4A6DF59F" w14:textId="77777777" w:rsidR="00B12739" w:rsidRPr="00AC2066" w:rsidRDefault="00B12739" w:rsidP="008205BD">
            <w:pPr>
              <w:spacing w:after="0" w:line="240" w:lineRule="auto"/>
              <w:jc w:val="center"/>
              <w:rPr>
                <w:ins w:id="7932" w:author="Lane, Stefanie" w:date="2023-09-27T17:48:00Z"/>
                <w:rFonts w:ascii="Calibri" w:eastAsia="Times New Roman" w:hAnsi="Calibri" w:cs="Calibri"/>
                <w:color w:val="000000"/>
                <w:lang w:eastAsia="en-CA"/>
              </w:rPr>
            </w:pPr>
            <w:ins w:id="7933"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774AF33" w14:textId="77777777" w:rsidR="00B12739" w:rsidRPr="00AC2066" w:rsidRDefault="00B12739" w:rsidP="008205BD">
            <w:pPr>
              <w:spacing w:after="0" w:line="240" w:lineRule="auto"/>
              <w:jc w:val="center"/>
              <w:rPr>
                <w:ins w:id="7934" w:author="Lane, Stefanie" w:date="2023-09-27T17:48:00Z"/>
                <w:rFonts w:ascii="Calibri" w:eastAsia="Times New Roman" w:hAnsi="Calibri" w:cs="Calibri"/>
                <w:color w:val="000000"/>
                <w:lang w:eastAsia="en-CA"/>
              </w:rPr>
            </w:pPr>
            <w:ins w:id="7935"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single" w:sz="4" w:space="0" w:color="auto"/>
              <w:right w:val="nil"/>
            </w:tcBorders>
            <w:shd w:val="clear" w:color="auto" w:fill="auto"/>
            <w:noWrap/>
            <w:vAlign w:val="bottom"/>
            <w:hideMark/>
          </w:tcPr>
          <w:p w14:paraId="52723196" w14:textId="77777777" w:rsidR="00B12739" w:rsidRPr="00AC2066" w:rsidRDefault="00B12739" w:rsidP="008205BD">
            <w:pPr>
              <w:spacing w:after="0" w:line="240" w:lineRule="auto"/>
              <w:jc w:val="center"/>
              <w:rPr>
                <w:ins w:id="7936" w:author="Lane, Stefanie" w:date="2023-09-27T17:48:00Z"/>
                <w:rFonts w:ascii="Calibri" w:eastAsia="Times New Roman" w:hAnsi="Calibri" w:cs="Calibri"/>
                <w:color w:val="000000"/>
                <w:lang w:eastAsia="en-CA"/>
              </w:rPr>
            </w:pPr>
            <w:ins w:id="7937"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1E51D4A" w14:textId="77777777" w:rsidR="00B12739" w:rsidRPr="00AC2066" w:rsidRDefault="00B12739" w:rsidP="008205BD">
            <w:pPr>
              <w:spacing w:after="0" w:line="240" w:lineRule="auto"/>
              <w:jc w:val="center"/>
              <w:rPr>
                <w:ins w:id="7938" w:author="Lane, Stefanie" w:date="2023-09-27T17:48:00Z"/>
                <w:rFonts w:ascii="Calibri" w:eastAsia="Times New Roman" w:hAnsi="Calibri" w:cs="Calibri"/>
                <w:color w:val="000000"/>
                <w:lang w:eastAsia="en-CA"/>
              </w:rPr>
            </w:pPr>
            <w:ins w:id="7939" w:author="Lane, Stefanie" w:date="2023-09-27T17:48:00Z">
              <w:r w:rsidRPr="00AC2066">
                <w:rPr>
                  <w:rFonts w:ascii="Calibri" w:eastAsia="Times New Roman" w:hAnsi="Calibri" w:cs="Calibri"/>
                  <w:color w:val="000000"/>
                  <w:lang w:eastAsia="en-CA"/>
                </w:rPr>
                <w:t> </w:t>
              </w:r>
            </w:ins>
          </w:p>
        </w:tc>
      </w:tr>
      <w:tr w:rsidR="00B12739" w:rsidRPr="00AC2066" w14:paraId="504705F0" w14:textId="77777777" w:rsidTr="008205BD">
        <w:trPr>
          <w:trHeight w:val="300"/>
          <w:ins w:id="7940" w:author="Lane, Stefanie" w:date="2023-09-27T17:48:00Z"/>
        </w:trPr>
        <w:tc>
          <w:tcPr>
            <w:tcW w:w="1298" w:type="dxa"/>
            <w:vMerge/>
            <w:tcBorders>
              <w:top w:val="nil"/>
              <w:left w:val="single" w:sz="8" w:space="0" w:color="auto"/>
              <w:bottom w:val="single" w:sz="8" w:space="0" w:color="000000"/>
              <w:right w:val="nil"/>
            </w:tcBorders>
            <w:vAlign w:val="center"/>
            <w:hideMark/>
          </w:tcPr>
          <w:p w14:paraId="40E82385" w14:textId="77777777" w:rsidR="00B12739" w:rsidRPr="00AC2066" w:rsidRDefault="00B12739" w:rsidP="008205BD">
            <w:pPr>
              <w:spacing w:after="0" w:line="240" w:lineRule="auto"/>
              <w:rPr>
                <w:ins w:id="794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A77651" w14:textId="77777777" w:rsidR="00B12739" w:rsidRPr="00AC2066" w:rsidRDefault="00B12739" w:rsidP="008205BD">
            <w:pPr>
              <w:spacing w:after="0" w:line="240" w:lineRule="auto"/>
              <w:rPr>
                <w:ins w:id="7942"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4772C277" w14:textId="77777777" w:rsidR="00B12739" w:rsidRPr="00AC2066" w:rsidRDefault="00B12739" w:rsidP="008205BD">
            <w:pPr>
              <w:spacing w:after="0" w:line="240" w:lineRule="auto"/>
              <w:rPr>
                <w:ins w:id="7943" w:author="Lane, Stefanie" w:date="2023-09-27T17:48:00Z"/>
                <w:rFonts w:ascii="Calibri" w:eastAsia="Times New Roman" w:hAnsi="Calibri" w:cs="Calibri"/>
                <w:i/>
                <w:iCs/>
                <w:color w:val="000000"/>
                <w:lang w:eastAsia="en-CA"/>
              </w:rPr>
            </w:pPr>
            <w:ins w:id="7944" w:author="Lane, Stefanie" w:date="2023-09-27T17:48:00Z">
              <w:r w:rsidRPr="00AC2066">
                <w:rPr>
                  <w:rFonts w:ascii="Calibri" w:eastAsia="Times New Roman" w:hAnsi="Calibri" w:cs="Calibri"/>
                  <w:i/>
                  <w:iCs/>
                  <w:color w:val="000000"/>
                  <w:lang w:eastAsia="en-CA"/>
                </w:rPr>
                <w:t>Sagittaria latifolia</w:t>
              </w:r>
            </w:ins>
          </w:p>
        </w:tc>
        <w:tc>
          <w:tcPr>
            <w:tcW w:w="734" w:type="dxa"/>
            <w:tcBorders>
              <w:top w:val="nil"/>
              <w:left w:val="nil"/>
              <w:bottom w:val="single" w:sz="8" w:space="0" w:color="auto"/>
              <w:right w:val="nil"/>
            </w:tcBorders>
            <w:shd w:val="clear" w:color="auto" w:fill="auto"/>
            <w:noWrap/>
            <w:vAlign w:val="bottom"/>
            <w:hideMark/>
          </w:tcPr>
          <w:p w14:paraId="189B1C2F" w14:textId="77777777" w:rsidR="00B12739" w:rsidRPr="00AC2066" w:rsidRDefault="00B12739" w:rsidP="008205BD">
            <w:pPr>
              <w:spacing w:after="0" w:line="240" w:lineRule="auto"/>
              <w:jc w:val="center"/>
              <w:rPr>
                <w:ins w:id="7945" w:author="Lane, Stefanie" w:date="2023-09-27T17:48:00Z"/>
                <w:rFonts w:ascii="Calibri" w:eastAsia="Times New Roman" w:hAnsi="Calibri" w:cs="Calibri"/>
                <w:color w:val="000000"/>
                <w:lang w:eastAsia="en-CA"/>
              </w:rPr>
            </w:pPr>
            <w:ins w:id="7946"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1194FF75" w14:textId="77777777" w:rsidR="00B12739" w:rsidRPr="00AC2066" w:rsidRDefault="00B12739" w:rsidP="008205BD">
            <w:pPr>
              <w:spacing w:after="0" w:line="240" w:lineRule="auto"/>
              <w:jc w:val="center"/>
              <w:rPr>
                <w:ins w:id="7947" w:author="Lane, Stefanie" w:date="2023-09-27T17:48:00Z"/>
                <w:rFonts w:ascii="Calibri" w:eastAsia="Times New Roman" w:hAnsi="Calibri" w:cs="Calibri"/>
                <w:color w:val="000000"/>
                <w:lang w:eastAsia="en-CA"/>
              </w:rPr>
            </w:pPr>
            <w:ins w:id="7948"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8" w:space="0" w:color="auto"/>
              <w:right w:val="nil"/>
            </w:tcBorders>
            <w:shd w:val="clear" w:color="auto" w:fill="auto"/>
            <w:noWrap/>
            <w:vAlign w:val="bottom"/>
            <w:hideMark/>
          </w:tcPr>
          <w:p w14:paraId="1C18F0D1" w14:textId="77777777" w:rsidR="00B12739" w:rsidRPr="00AC2066" w:rsidRDefault="00B12739" w:rsidP="008205BD">
            <w:pPr>
              <w:spacing w:after="0" w:line="240" w:lineRule="auto"/>
              <w:jc w:val="center"/>
              <w:rPr>
                <w:ins w:id="7949" w:author="Lane, Stefanie" w:date="2023-09-27T17:48:00Z"/>
                <w:rFonts w:ascii="Calibri" w:eastAsia="Times New Roman" w:hAnsi="Calibri" w:cs="Calibri"/>
                <w:color w:val="000000"/>
                <w:lang w:eastAsia="en-CA"/>
              </w:rPr>
            </w:pPr>
            <w:ins w:id="795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03DB3614" w14:textId="77777777" w:rsidR="00B12739" w:rsidRPr="00AC2066" w:rsidRDefault="00B12739" w:rsidP="008205BD">
            <w:pPr>
              <w:spacing w:after="0" w:line="240" w:lineRule="auto"/>
              <w:jc w:val="center"/>
              <w:rPr>
                <w:ins w:id="7951" w:author="Lane, Stefanie" w:date="2023-09-27T17:48:00Z"/>
                <w:rFonts w:ascii="Calibri" w:eastAsia="Times New Roman" w:hAnsi="Calibri" w:cs="Calibri"/>
                <w:color w:val="000000"/>
                <w:lang w:eastAsia="en-CA"/>
              </w:rPr>
            </w:pPr>
            <w:ins w:id="7952" w:author="Lane, Stefanie" w:date="2023-09-27T17:48:00Z">
              <w:r w:rsidRPr="00AC2066">
                <w:rPr>
                  <w:rFonts w:ascii="Calibri" w:eastAsia="Times New Roman" w:hAnsi="Calibri" w:cs="Calibri"/>
                  <w:color w:val="000000"/>
                  <w:lang w:eastAsia="en-CA"/>
                </w:rPr>
                <w:t> </w:t>
              </w:r>
            </w:ins>
          </w:p>
        </w:tc>
      </w:tr>
      <w:tr w:rsidR="00B12739" w:rsidRPr="00AC2066" w14:paraId="0AAA0328" w14:textId="77777777" w:rsidTr="008205BD">
        <w:trPr>
          <w:trHeight w:val="300"/>
          <w:ins w:id="7953" w:author="Lane, Stefanie" w:date="2023-09-27T17:48:00Z"/>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6EB13EC2" w14:textId="77777777" w:rsidR="00B12739" w:rsidRPr="00AC2066" w:rsidRDefault="00B12739" w:rsidP="008205BD">
            <w:pPr>
              <w:spacing w:after="0" w:line="240" w:lineRule="auto"/>
              <w:jc w:val="center"/>
              <w:rPr>
                <w:ins w:id="7954" w:author="Lane, Stefanie" w:date="2023-09-27T17:48:00Z"/>
                <w:rFonts w:ascii="Calibri" w:eastAsia="Times New Roman" w:hAnsi="Calibri" w:cs="Calibri"/>
                <w:color w:val="000000"/>
                <w:lang w:eastAsia="en-CA"/>
              </w:rPr>
            </w:pPr>
            <w:ins w:id="7955" w:author="Lane, Stefanie" w:date="2023-09-27T17:48:00Z">
              <w:r w:rsidRPr="00AC2066">
                <w:rPr>
                  <w:rFonts w:ascii="Calibri" w:eastAsia="Times New Roman" w:hAnsi="Calibri" w:cs="Calibri"/>
                  <w:color w:val="000000"/>
                  <w:lang w:eastAsia="en-CA"/>
                </w:rPr>
                <w:t>Fescue</w:t>
              </w:r>
            </w:ins>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20C19070" w14:textId="77777777" w:rsidR="00B12739" w:rsidRPr="00AC2066" w:rsidRDefault="00B12739" w:rsidP="008205BD">
            <w:pPr>
              <w:spacing w:after="0" w:line="240" w:lineRule="auto"/>
              <w:jc w:val="center"/>
              <w:rPr>
                <w:ins w:id="7956" w:author="Lane, Stefanie" w:date="2023-09-27T17:48:00Z"/>
                <w:rFonts w:ascii="Calibri" w:eastAsia="Times New Roman" w:hAnsi="Calibri" w:cs="Calibri"/>
                <w:color w:val="000000"/>
                <w:lang w:eastAsia="en-CA"/>
              </w:rPr>
            </w:pPr>
            <w:ins w:id="7957" w:author="Lane, Stefanie" w:date="2023-09-27T17:48:00Z">
              <w:r w:rsidRPr="00AC2066">
                <w:rPr>
                  <w:rFonts w:ascii="Calibri" w:eastAsia="Times New Roman" w:hAnsi="Calibri" w:cs="Calibri"/>
                  <w:color w:val="000000"/>
                  <w:lang w:eastAsia="en-CA"/>
                </w:rPr>
                <w:t>Unknown</w:t>
              </w:r>
            </w:ins>
          </w:p>
        </w:tc>
        <w:tc>
          <w:tcPr>
            <w:tcW w:w="3365" w:type="dxa"/>
            <w:tcBorders>
              <w:top w:val="nil"/>
              <w:left w:val="nil"/>
              <w:bottom w:val="single" w:sz="8" w:space="0" w:color="auto"/>
              <w:right w:val="nil"/>
            </w:tcBorders>
            <w:shd w:val="clear" w:color="auto" w:fill="auto"/>
            <w:noWrap/>
            <w:vAlign w:val="bottom"/>
            <w:hideMark/>
          </w:tcPr>
          <w:p w14:paraId="3CCEEB2F" w14:textId="77777777" w:rsidR="00B12739" w:rsidRPr="00AC2066" w:rsidRDefault="00B12739" w:rsidP="008205BD">
            <w:pPr>
              <w:spacing w:after="0" w:line="240" w:lineRule="auto"/>
              <w:rPr>
                <w:ins w:id="7958" w:author="Lane, Stefanie" w:date="2023-09-27T17:48:00Z"/>
                <w:rFonts w:ascii="Calibri" w:eastAsia="Times New Roman" w:hAnsi="Calibri" w:cs="Calibri"/>
                <w:i/>
                <w:iCs/>
                <w:color w:val="000000"/>
                <w:lang w:eastAsia="en-CA"/>
              </w:rPr>
            </w:pPr>
            <w:ins w:id="7959" w:author="Lane, Stefanie" w:date="2023-09-27T17:48:00Z">
              <w:r w:rsidRPr="00AC2066">
                <w:rPr>
                  <w:rFonts w:ascii="Calibri" w:eastAsia="Times New Roman" w:hAnsi="Calibri" w:cs="Calibri"/>
                  <w:i/>
                  <w:iCs/>
                  <w:color w:val="000000"/>
                  <w:lang w:eastAsia="en-CA"/>
                </w:rPr>
                <w:t>Festuca sp.</w:t>
              </w:r>
            </w:ins>
          </w:p>
        </w:tc>
        <w:tc>
          <w:tcPr>
            <w:tcW w:w="734" w:type="dxa"/>
            <w:tcBorders>
              <w:top w:val="nil"/>
              <w:left w:val="nil"/>
              <w:bottom w:val="nil"/>
              <w:right w:val="nil"/>
            </w:tcBorders>
            <w:shd w:val="clear" w:color="auto" w:fill="auto"/>
            <w:noWrap/>
            <w:vAlign w:val="bottom"/>
            <w:hideMark/>
          </w:tcPr>
          <w:p w14:paraId="69214363" w14:textId="77777777" w:rsidR="00B12739" w:rsidRPr="00AC2066" w:rsidRDefault="00B12739" w:rsidP="008205BD">
            <w:pPr>
              <w:spacing w:after="0" w:line="240" w:lineRule="auto"/>
              <w:jc w:val="center"/>
              <w:rPr>
                <w:ins w:id="7960" w:author="Lane, Stefanie" w:date="2023-09-27T17:48:00Z"/>
                <w:rFonts w:ascii="Calibri" w:eastAsia="Times New Roman" w:hAnsi="Calibri" w:cs="Calibri"/>
                <w:color w:val="000000"/>
                <w:lang w:eastAsia="en-CA"/>
              </w:rPr>
            </w:pPr>
            <w:ins w:id="7961"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3C231A96" w14:textId="77777777" w:rsidR="00B12739" w:rsidRPr="00AC2066" w:rsidRDefault="00B12739" w:rsidP="008205BD">
            <w:pPr>
              <w:spacing w:after="0" w:line="240" w:lineRule="auto"/>
              <w:jc w:val="center"/>
              <w:rPr>
                <w:ins w:id="7962" w:author="Lane, Stefanie" w:date="2023-09-27T17:48:00Z"/>
                <w:rFonts w:ascii="Calibri" w:eastAsia="Times New Roman" w:hAnsi="Calibri" w:cs="Calibri"/>
                <w:color w:val="000000"/>
                <w:lang w:eastAsia="en-CA"/>
              </w:rPr>
            </w:pPr>
            <w:ins w:id="7963"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29BFBC5E" w14:textId="77777777" w:rsidR="00B12739" w:rsidRPr="00AC2066" w:rsidRDefault="00B12739" w:rsidP="008205BD">
            <w:pPr>
              <w:spacing w:after="0" w:line="240" w:lineRule="auto"/>
              <w:jc w:val="center"/>
              <w:rPr>
                <w:ins w:id="7964" w:author="Lane, Stefanie" w:date="2023-09-27T17:48:00Z"/>
                <w:rFonts w:ascii="Calibri" w:eastAsia="Times New Roman" w:hAnsi="Calibri" w:cs="Calibri"/>
                <w:color w:val="000000"/>
                <w:lang w:eastAsia="en-CA"/>
              </w:rPr>
            </w:pPr>
            <w:ins w:id="796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3BAA2DC0" w14:textId="77777777" w:rsidR="00B12739" w:rsidRPr="00AC2066" w:rsidRDefault="00B12739" w:rsidP="008205BD">
            <w:pPr>
              <w:spacing w:after="0" w:line="240" w:lineRule="auto"/>
              <w:jc w:val="center"/>
              <w:rPr>
                <w:ins w:id="7966" w:author="Lane, Stefanie" w:date="2023-09-27T17:48:00Z"/>
                <w:rFonts w:ascii="Calibri" w:eastAsia="Times New Roman" w:hAnsi="Calibri" w:cs="Calibri"/>
                <w:color w:val="000000"/>
                <w:lang w:eastAsia="en-CA"/>
              </w:rPr>
            </w:pPr>
            <w:ins w:id="7967" w:author="Lane, Stefanie" w:date="2023-09-27T17:48:00Z">
              <w:r w:rsidRPr="00AC2066">
                <w:rPr>
                  <w:rFonts w:ascii="Calibri" w:eastAsia="Times New Roman" w:hAnsi="Calibri" w:cs="Calibri"/>
                  <w:color w:val="000000"/>
                  <w:lang w:eastAsia="en-CA"/>
                </w:rPr>
                <w:t>lost</w:t>
              </w:r>
            </w:ins>
          </w:p>
        </w:tc>
      </w:tr>
      <w:tr w:rsidR="00B12739" w:rsidRPr="00AC2066" w14:paraId="2D5914E2" w14:textId="77777777" w:rsidTr="008205BD">
        <w:trPr>
          <w:trHeight w:val="288"/>
          <w:ins w:id="7968" w:author="Lane, Stefanie" w:date="2023-09-27T17:48:00Z"/>
        </w:trPr>
        <w:tc>
          <w:tcPr>
            <w:tcW w:w="1298" w:type="dxa"/>
            <w:vMerge/>
            <w:tcBorders>
              <w:top w:val="nil"/>
              <w:left w:val="single" w:sz="8" w:space="0" w:color="auto"/>
              <w:bottom w:val="single" w:sz="8" w:space="0" w:color="000000"/>
              <w:right w:val="nil"/>
            </w:tcBorders>
            <w:vAlign w:val="center"/>
            <w:hideMark/>
          </w:tcPr>
          <w:p w14:paraId="3747D84B" w14:textId="77777777" w:rsidR="00B12739" w:rsidRPr="00AC2066" w:rsidRDefault="00B12739" w:rsidP="008205BD">
            <w:pPr>
              <w:spacing w:after="0" w:line="240" w:lineRule="auto"/>
              <w:rPr>
                <w:ins w:id="7969"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A418904" w14:textId="77777777" w:rsidR="00B12739" w:rsidRPr="00AC2066" w:rsidRDefault="00B12739" w:rsidP="008205BD">
            <w:pPr>
              <w:spacing w:after="0" w:line="240" w:lineRule="auto"/>
              <w:jc w:val="center"/>
              <w:rPr>
                <w:ins w:id="7970" w:author="Lane, Stefanie" w:date="2023-09-27T17:48:00Z"/>
                <w:rFonts w:ascii="Calibri" w:eastAsia="Times New Roman" w:hAnsi="Calibri" w:cs="Calibri"/>
                <w:color w:val="000000"/>
                <w:lang w:eastAsia="en-CA"/>
              </w:rPr>
            </w:pPr>
            <w:ins w:id="7971" w:author="Lane, Stefanie" w:date="2023-09-27T17:48:00Z">
              <w:r w:rsidRPr="00AC2066">
                <w:rPr>
                  <w:rFonts w:ascii="Calibri" w:eastAsia="Times New Roman" w:hAnsi="Calibri" w:cs="Calibri"/>
                  <w:color w:val="000000"/>
                  <w:lang w:eastAsia="en-CA"/>
                </w:rPr>
                <w:t>Non-native</w:t>
              </w:r>
            </w:ins>
          </w:p>
        </w:tc>
        <w:tc>
          <w:tcPr>
            <w:tcW w:w="3365" w:type="dxa"/>
            <w:tcBorders>
              <w:top w:val="nil"/>
              <w:left w:val="nil"/>
              <w:bottom w:val="nil"/>
              <w:right w:val="nil"/>
            </w:tcBorders>
            <w:shd w:val="clear" w:color="auto" w:fill="auto"/>
            <w:noWrap/>
            <w:vAlign w:val="bottom"/>
            <w:hideMark/>
          </w:tcPr>
          <w:p w14:paraId="1F323B24" w14:textId="77777777" w:rsidR="00B12739" w:rsidRPr="00AC2066" w:rsidRDefault="00B12739" w:rsidP="008205BD">
            <w:pPr>
              <w:spacing w:after="0" w:line="240" w:lineRule="auto"/>
              <w:rPr>
                <w:ins w:id="7972" w:author="Lane, Stefanie" w:date="2023-09-27T17:48:00Z"/>
                <w:rFonts w:ascii="Calibri" w:eastAsia="Times New Roman" w:hAnsi="Calibri" w:cs="Calibri"/>
                <w:i/>
                <w:iCs/>
                <w:color w:val="000000"/>
                <w:lang w:eastAsia="en-CA"/>
              </w:rPr>
            </w:pPr>
            <w:ins w:id="7973" w:author="Lane, Stefanie" w:date="2023-09-27T17:48:00Z">
              <w:r w:rsidRPr="00AC2066">
                <w:rPr>
                  <w:rFonts w:ascii="Calibri" w:eastAsia="Times New Roman" w:hAnsi="Calibri" w:cs="Calibri"/>
                  <w:i/>
                  <w:iCs/>
                  <w:color w:val="000000"/>
                  <w:lang w:eastAsia="en-CA"/>
                </w:rPr>
                <w:t>Alisma plantago aquatica</w:t>
              </w:r>
            </w:ins>
          </w:p>
        </w:tc>
        <w:tc>
          <w:tcPr>
            <w:tcW w:w="734" w:type="dxa"/>
            <w:tcBorders>
              <w:top w:val="single" w:sz="8" w:space="0" w:color="auto"/>
              <w:left w:val="nil"/>
              <w:bottom w:val="nil"/>
              <w:right w:val="nil"/>
            </w:tcBorders>
            <w:shd w:val="clear" w:color="auto" w:fill="auto"/>
            <w:noWrap/>
            <w:vAlign w:val="bottom"/>
            <w:hideMark/>
          </w:tcPr>
          <w:p w14:paraId="6513A200" w14:textId="77777777" w:rsidR="00B12739" w:rsidRPr="00AC2066" w:rsidRDefault="00B12739" w:rsidP="008205BD">
            <w:pPr>
              <w:spacing w:after="0" w:line="240" w:lineRule="auto"/>
              <w:jc w:val="center"/>
              <w:rPr>
                <w:ins w:id="7974" w:author="Lane, Stefanie" w:date="2023-09-27T17:48:00Z"/>
                <w:rFonts w:ascii="Calibri" w:eastAsia="Times New Roman" w:hAnsi="Calibri" w:cs="Calibri"/>
                <w:color w:val="000000"/>
                <w:lang w:eastAsia="en-CA"/>
              </w:rPr>
            </w:pPr>
            <w:ins w:id="797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D3AD69B" w14:textId="77777777" w:rsidR="00B12739" w:rsidRPr="00AC2066" w:rsidRDefault="00B12739" w:rsidP="008205BD">
            <w:pPr>
              <w:spacing w:after="0" w:line="240" w:lineRule="auto"/>
              <w:jc w:val="center"/>
              <w:rPr>
                <w:ins w:id="7976" w:author="Lane, Stefanie" w:date="2023-09-27T17:48:00Z"/>
                <w:rFonts w:ascii="Calibri" w:eastAsia="Times New Roman" w:hAnsi="Calibri" w:cs="Calibri"/>
                <w:color w:val="000000"/>
                <w:lang w:eastAsia="en-CA"/>
              </w:rPr>
            </w:pPr>
            <w:ins w:id="797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1547D4C6" w14:textId="77777777" w:rsidR="00B12739" w:rsidRPr="00AC2066" w:rsidRDefault="00B12739" w:rsidP="008205BD">
            <w:pPr>
              <w:spacing w:after="0" w:line="240" w:lineRule="auto"/>
              <w:jc w:val="center"/>
              <w:rPr>
                <w:ins w:id="7978" w:author="Lane, Stefanie" w:date="2023-09-27T17:48:00Z"/>
                <w:rFonts w:ascii="Calibri" w:eastAsia="Times New Roman" w:hAnsi="Calibri" w:cs="Calibri"/>
                <w:color w:val="000000"/>
                <w:lang w:eastAsia="en-CA"/>
              </w:rPr>
            </w:pPr>
            <w:ins w:id="7979"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nil"/>
              <w:right w:val="single" w:sz="8" w:space="0" w:color="auto"/>
            </w:tcBorders>
            <w:shd w:val="clear" w:color="auto" w:fill="auto"/>
            <w:noWrap/>
            <w:vAlign w:val="bottom"/>
            <w:hideMark/>
          </w:tcPr>
          <w:p w14:paraId="7FBA68F2" w14:textId="77777777" w:rsidR="00B12739" w:rsidRPr="00AC2066" w:rsidRDefault="00B12739" w:rsidP="008205BD">
            <w:pPr>
              <w:spacing w:after="0" w:line="240" w:lineRule="auto"/>
              <w:jc w:val="center"/>
              <w:rPr>
                <w:ins w:id="7980" w:author="Lane, Stefanie" w:date="2023-09-27T17:48:00Z"/>
                <w:rFonts w:ascii="Calibri" w:eastAsia="Times New Roman" w:hAnsi="Calibri" w:cs="Calibri"/>
                <w:color w:val="000000"/>
                <w:lang w:eastAsia="en-CA"/>
              </w:rPr>
            </w:pPr>
            <w:ins w:id="7981" w:author="Lane, Stefanie" w:date="2023-09-27T17:48:00Z">
              <w:r w:rsidRPr="00AC2066">
                <w:rPr>
                  <w:rFonts w:ascii="Calibri" w:eastAsia="Times New Roman" w:hAnsi="Calibri" w:cs="Calibri"/>
                  <w:color w:val="000000"/>
                  <w:lang w:eastAsia="en-CA"/>
                </w:rPr>
                <w:t>lost</w:t>
              </w:r>
            </w:ins>
          </w:p>
        </w:tc>
      </w:tr>
      <w:tr w:rsidR="00B12739" w:rsidRPr="00AC2066" w14:paraId="1027B9A4" w14:textId="77777777" w:rsidTr="008205BD">
        <w:trPr>
          <w:trHeight w:val="288"/>
          <w:ins w:id="7982" w:author="Lane, Stefanie" w:date="2023-09-27T17:48:00Z"/>
        </w:trPr>
        <w:tc>
          <w:tcPr>
            <w:tcW w:w="1298" w:type="dxa"/>
            <w:vMerge/>
            <w:tcBorders>
              <w:top w:val="nil"/>
              <w:left w:val="single" w:sz="8" w:space="0" w:color="auto"/>
              <w:bottom w:val="single" w:sz="8" w:space="0" w:color="000000"/>
              <w:right w:val="nil"/>
            </w:tcBorders>
            <w:vAlign w:val="center"/>
            <w:hideMark/>
          </w:tcPr>
          <w:p w14:paraId="4D82FD70" w14:textId="77777777" w:rsidR="00B12739" w:rsidRPr="00AC2066" w:rsidRDefault="00B12739" w:rsidP="008205BD">
            <w:pPr>
              <w:spacing w:after="0" w:line="240" w:lineRule="auto"/>
              <w:rPr>
                <w:ins w:id="798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419BA3" w14:textId="77777777" w:rsidR="00B12739" w:rsidRPr="00AC2066" w:rsidRDefault="00B12739" w:rsidP="008205BD">
            <w:pPr>
              <w:spacing w:after="0" w:line="240" w:lineRule="auto"/>
              <w:rPr>
                <w:ins w:id="798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0FC8FE9" w14:textId="77777777" w:rsidR="00B12739" w:rsidRPr="00AC2066" w:rsidRDefault="00B12739" w:rsidP="008205BD">
            <w:pPr>
              <w:spacing w:after="0" w:line="240" w:lineRule="auto"/>
              <w:rPr>
                <w:ins w:id="7985" w:author="Lane, Stefanie" w:date="2023-09-27T17:48:00Z"/>
                <w:rFonts w:ascii="Calibri" w:eastAsia="Times New Roman" w:hAnsi="Calibri" w:cs="Calibri"/>
                <w:i/>
                <w:iCs/>
                <w:color w:val="000000"/>
                <w:lang w:eastAsia="en-CA"/>
              </w:rPr>
            </w:pPr>
            <w:ins w:id="7986" w:author="Lane, Stefanie" w:date="2023-09-27T17:48:00Z">
              <w:r w:rsidRPr="00AC2066">
                <w:rPr>
                  <w:rFonts w:ascii="Calibri" w:eastAsia="Times New Roman" w:hAnsi="Calibri" w:cs="Calibri"/>
                  <w:i/>
                  <w:iCs/>
                  <w:color w:val="000000"/>
                  <w:lang w:eastAsia="en-CA"/>
                </w:rPr>
                <w:t>Mentha aquatica</w:t>
              </w:r>
            </w:ins>
          </w:p>
        </w:tc>
        <w:tc>
          <w:tcPr>
            <w:tcW w:w="734" w:type="dxa"/>
            <w:tcBorders>
              <w:top w:val="single" w:sz="4" w:space="0" w:color="auto"/>
              <w:left w:val="nil"/>
              <w:bottom w:val="single" w:sz="4" w:space="0" w:color="auto"/>
              <w:right w:val="nil"/>
            </w:tcBorders>
            <w:shd w:val="clear" w:color="auto" w:fill="auto"/>
            <w:noWrap/>
            <w:vAlign w:val="bottom"/>
            <w:hideMark/>
          </w:tcPr>
          <w:p w14:paraId="6429B35C" w14:textId="77777777" w:rsidR="00B12739" w:rsidRPr="00AC2066" w:rsidRDefault="00B12739" w:rsidP="008205BD">
            <w:pPr>
              <w:spacing w:after="0" w:line="240" w:lineRule="auto"/>
              <w:jc w:val="center"/>
              <w:rPr>
                <w:ins w:id="7987" w:author="Lane, Stefanie" w:date="2023-09-27T17:48:00Z"/>
                <w:rFonts w:ascii="Calibri" w:eastAsia="Times New Roman" w:hAnsi="Calibri" w:cs="Calibri"/>
                <w:color w:val="000000"/>
                <w:lang w:eastAsia="en-CA"/>
              </w:rPr>
            </w:pPr>
            <w:ins w:id="7988"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2ED2C8D5" w14:textId="77777777" w:rsidR="00B12739" w:rsidRPr="00AC2066" w:rsidRDefault="00B12739" w:rsidP="008205BD">
            <w:pPr>
              <w:spacing w:after="0" w:line="240" w:lineRule="auto"/>
              <w:jc w:val="center"/>
              <w:rPr>
                <w:ins w:id="7989" w:author="Lane, Stefanie" w:date="2023-09-27T17:48:00Z"/>
                <w:rFonts w:ascii="Calibri" w:eastAsia="Times New Roman" w:hAnsi="Calibri" w:cs="Calibri"/>
                <w:color w:val="000000"/>
                <w:lang w:eastAsia="en-CA"/>
              </w:rPr>
            </w:pPr>
            <w:ins w:id="799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76F693F" w14:textId="77777777" w:rsidR="00B12739" w:rsidRPr="00AC2066" w:rsidRDefault="00B12739" w:rsidP="008205BD">
            <w:pPr>
              <w:spacing w:after="0" w:line="240" w:lineRule="auto"/>
              <w:jc w:val="center"/>
              <w:rPr>
                <w:ins w:id="7991" w:author="Lane, Stefanie" w:date="2023-09-27T17:48:00Z"/>
                <w:rFonts w:ascii="Calibri" w:eastAsia="Times New Roman" w:hAnsi="Calibri" w:cs="Calibri"/>
                <w:color w:val="000000"/>
                <w:lang w:eastAsia="en-CA"/>
              </w:rPr>
            </w:pPr>
            <w:ins w:id="7992"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82575DF" w14:textId="77777777" w:rsidR="00B12739" w:rsidRPr="00AC2066" w:rsidRDefault="00B12739" w:rsidP="008205BD">
            <w:pPr>
              <w:spacing w:after="0" w:line="240" w:lineRule="auto"/>
              <w:jc w:val="center"/>
              <w:rPr>
                <w:ins w:id="7993" w:author="Lane, Stefanie" w:date="2023-09-27T17:48:00Z"/>
                <w:rFonts w:ascii="Calibri" w:eastAsia="Times New Roman" w:hAnsi="Calibri" w:cs="Calibri"/>
                <w:color w:val="000000"/>
                <w:lang w:eastAsia="en-CA"/>
              </w:rPr>
            </w:pPr>
            <w:ins w:id="7994" w:author="Lane, Stefanie" w:date="2023-09-27T17:48:00Z">
              <w:r w:rsidRPr="00AC2066">
                <w:rPr>
                  <w:rFonts w:ascii="Calibri" w:eastAsia="Times New Roman" w:hAnsi="Calibri" w:cs="Calibri"/>
                  <w:color w:val="000000"/>
                  <w:lang w:eastAsia="en-CA"/>
                </w:rPr>
                <w:t>lost</w:t>
              </w:r>
            </w:ins>
          </w:p>
        </w:tc>
      </w:tr>
      <w:tr w:rsidR="00B12739" w:rsidRPr="00AC2066" w14:paraId="755584F8" w14:textId="77777777" w:rsidTr="008205BD">
        <w:trPr>
          <w:trHeight w:val="288"/>
          <w:ins w:id="7995" w:author="Lane, Stefanie" w:date="2023-09-27T17:48:00Z"/>
        </w:trPr>
        <w:tc>
          <w:tcPr>
            <w:tcW w:w="1298" w:type="dxa"/>
            <w:vMerge/>
            <w:tcBorders>
              <w:top w:val="nil"/>
              <w:left w:val="single" w:sz="8" w:space="0" w:color="auto"/>
              <w:bottom w:val="single" w:sz="8" w:space="0" w:color="000000"/>
              <w:right w:val="nil"/>
            </w:tcBorders>
            <w:vAlign w:val="center"/>
            <w:hideMark/>
          </w:tcPr>
          <w:p w14:paraId="5F0982F2" w14:textId="77777777" w:rsidR="00B12739" w:rsidRPr="00AC2066" w:rsidRDefault="00B12739" w:rsidP="008205BD">
            <w:pPr>
              <w:spacing w:after="0" w:line="240" w:lineRule="auto"/>
              <w:rPr>
                <w:ins w:id="799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AF16ADD" w14:textId="77777777" w:rsidR="00B12739" w:rsidRPr="00AC2066" w:rsidRDefault="00B12739" w:rsidP="008205BD">
            <w:pPr>
              <w:spacing w:after="0" w:line="240" w:lineRule="auto"/>
              <w:rPr>
                <w:ins w:id="7997"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A9D57CE" w14:textId="77777777" w:rsidR="00B12739" w:rsidRPr="00AC2066" w:rsidRDefault="00B12739" w:rsidP="008205BD">
            <w:pPr>
              <w:spacing w:after="0" w:line="240" w:lineRule="auto"/>
              <w:rPr>
                <w:ins w:id="7998" w:author="Lane, Stefanie" w:date="2023-09-27T17:48:00Z"/>
                <w:rFonts w:ascii="Calibri" w:eastAsia="Times New Roman" w:hAnsi="Calibri" w:cs="Calibri"/>
                <w:i/>
                <w:iCs/>
                <w:color w:val="000000"/>
                <w:lang w:eastAsia="en-CA"/>
              </w:rPr>
            </w:pPr>
            <w:ins w:id="7999" w:author="Lane, Stefanie" w:date="2023-09-27T17:48:00Z">
              <w:r w:rsidRPr="00AC2066">
                <w:rPr>
                  <w:rFonts w:ascii="Calibri" w:eastAsia="Times New Roman" w:hAnsi="Calibri" w:cs="Calibri"/>
                  <w:i/>
                  <w:iCs/>
                  <w:color w:val="000000"/>
                  <w:lang w:eastAsia="en-CA"/>
                </w:rPr>
                <w:t>Myosotis scorpioides</w:t>
              </w:r>
            </w:ins>
          </w:p>
        </w:tc>
        <w:tc>
          <w:tcPr>
            <w:tcW w:w="734" w:type="dxa"/>
            <w:tcBorders>
              <w:top w:val="nil"/>
              <w:left w:val="nil"/>
              <w:bottom w:val="single" w:sz="4" w:space="0" w:color="auto"/>
              <w:right w:val="nil"/>
            </w:tcBorders>
            <w:shd w:val="clear" w:color="auto" w:fill="auto"/>
            <w:noWrap/>
            <w:vAlign w:val="bottom"/>
            <w:hideMark/>
          </w:tcPr>
          <w:p w14:paraId="313E6A88" w14:textId="77777777" w:rsidR="00B12739" w:rsidRPr="00AC2066" w:rsidRDefault="00B12739" w:rsidP="008205BD">
            <w:pPr>
              <w:spacing w:after="0" w:line="240" w:lineRule="auto"/>
              <w:jc w:val="center"/>
              <w:rPr>
                <w:ins w:id="8000" w:author="Lane, Stefanie" w:date="2023-09-27T17:48:00Z"/>
                <w:rFonts w:ascii="Calibri" w:eastAsia="Times New Roman" w:hAnsi="Calibri" w:cs="Calibri"/>
                <w:color w:val="000000"/>
                <w:lang w:eastAsia="en-CA"/>
              </w:rPr>
            </w:pPr>
            <w:ins w:id="8001"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single" w:sz="4" w:space="0" w:color="auto"/>
              <w:right w:val="nil"/>
            </w:tcBorders>
            <w:shd w:val="clear" w:color="auto" w:fill="auto"/>
            <w:noWrap/>
            <w:vAlign w:val="bottom"/>
            <w:hideMark/>
          </w:tcPr>
          <w:p w14:paraId="42899E13" w14:textId="77777777" w:rsidR="00B12739" w:rsidRPr="00AC2066" w:rsidRDefault="00B12739" w:rsidP="008205BD">
            <w:pPr>
              <w:spacing w:after="0" w:line="240" w:lineRule="auto"/>
              <w:jc w:val="center"/>
              <w:rPr>
                <w:ins w:id="8002" w:author="Lane, Stefanie" w:date="2023-09-27T17:48:00Z"/>
                <w:rFonts w:ascii="Calibri" w:eastAsia="Times New Roman" w:hAnsi="Calibri" w:cs="Calibri"/>
                <w:color w:val="000000"/>
                <w:lang w:eastAsia="en-CA"/>
              </w:rPr>
            </w:pPr>
            <w:ins w:id="8003"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4" w:space="0" w:color="auto"/>
              <w:right w:val="nil"/>
            </w:tcBorders>
            <w:shd w:val="clear" w:color="auto" w:fill="auto"/>
            <w:noWrap/>
            <w:vAlign w:val="bottom"/>
            <w:hideMark/>
          </w:tcPr>
          <w:p w14:paraId="3482215C" w14:textId="77777777" w:rsidR="00B12739" w:rsidRPr="00AC2066" w:rsidRDefault="00B12739" w:rsidP="008205BD">
            <w:pPr>
              <w:spacing w:after="0" w:line="240" w:lineRule="auto"/>
              <w:jc w:val="center"/>
              <w:rPr>
                <w:ins w:id="8004" w:author="Lane, Stefanie" w:date="2023-09-27T17:48:00Z"/>
                <w:rFonts w:ascii="Calibri" w:eastAsia="Times New Roman" w:hAnsi="Calibri" w:cs="Calibri"/>
                <w:color w:val="000000"/>
                <w:lang w:eastAsia="en-CA"/>
              </w:rPr>
            </w:pPr>
            <w:ins w:id="800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F4693D2" w14:textId="77777777" w:rsidR="00B12739" w:rsidRPr="00AC2066" w:rsidRDefault="00B12739" w:rsidP="008205BD">
            <w:pPr>
              <w:spacing w:after="0" w:line="240" w:lineRule="auto"/>
              <w:jc w:val="center"/>
              <w:rPr>
                <w:ins w:id="8006" w:author="Lane, Stefanie" w:date="2023-09-27T17:48:00Z"/>
                <w:rFonts w:ascii="Calibri" w:eastAsia="Times New Roman" w:hAnsi="Calibri" w:cs="Calibri"/>
                <w:color w:val="000000"/>
                <w:lang w:eastAsia="en-CA"/>
              </w:rPr>
            </w:pPr>
            <w:ins w:id="8007" w:author="Lane, Stefanie" w:date="2023-09-27T17:48:00Z">
              <w:r w:rsidRPr="00AC2066">
                <w:rPr>
                  <w:rFonts w:ascii="Calibri" w:eastAsia="Times New Roman" w:hAnsi="Calibri" w:cs="Calibri"/>
                  <w:color w:val="000000"/>
                  <w:lang w:eastAsia="en-CA"/>
                </w:rPr>
                <w:t>lost</w:t>
              </w:r>
            </w:ins>
          </w:p>
        </w:tc>
      </w:tr>
      <w:tr w:rsidR="00B12739" w:rsidRPr="00AC2066" w14:paraId="025CC67A" w14:textId="77777777" w:rsidTr="008205BD">
        <w:trPr>
          <w:trHeight w:val="288"/>
          <w:ins w:id="8008" w:author="Lane, Stefanie" w:date="2023-09-27T17:48:00Z"/>
        </w:trPr>
        <w:tc>
          <w:tcPr>
            <w:tcW w:w="1298" w:type="dxa"/>
            <w:vMerge/>
            <w:tcBorders>
              <w:top w:val="nil"/>
              <w:left w:val="single" w:sz="8" w:space="0" w:color="auto"/>
              <w:bottom w:val="single" w:sz="8" w:space="0" w:color="000000"/>
              <w:right w:val="nil"/>
            </w:tcBorders>
            <w:vAlign w:val="center"/>
            <w:hideMark/>
          </w:tcPr>
          <w:p w14:paraId="47EE2EA1" w14:textId="77777777" w:rsidR="00B12739" w:rsidRPr="00AC2066" w:rsidRDefault="00B12739" w:rsidP="008205BD">
            <w:pPr>
              <w:spacing w:after="0" w:line="240" w:lineRule="auto"/>
              <w:rPr>
                <w:ins w:id="800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77FB341" w14:textId="77777777" w:rsidR="00B12739" w:rsidRPr="00AC2066" w:rsidRDefault="00B12739" w:rsidP="008205BD">
            <w:pPr>
              <w:spacing w:after="0" w:line="240" w:lineRule="auto"/>
              <w:rPr>
                <w:ins w:id="801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90C7325" w14:textId="77777777" w:rsidR="00B12739" w:rsidRPr="00AC2066" w:rsidRDefault="00B12739" w:rsidP="008205BD">
            <w:pPr>
              <w:spacing w:after="0" w:line="240" w:lineRule="auto"/>
              <w:rPr>
                <w:ins w:id="8011" w:author="Lane, Stefanie" w:date="2023-09-27T17:48:00Z"/>
                <w:rFonts w:ascii="Calibri" w:eastAsia="Times New Roman" w:hAnsi="Calibri" w:cs="Calibri"/>
                <w:i/>
                <w:iCs/>
                <w:color w:val="000000"/>
                <w:lang w:eastAsia="en-CA"/>
              </w:rPr>
            </w:pPr>
            <w:ins w:id="8012" w:author="Lane, Stefanie" w:date="2023-09-27T17:48:00Z">
              <w:r w:rsidRPr="00AC2066">
                <w:rPr>
                  <w:rFonts w:ascii="Calibri" w:eastAsia="Times New Roman" w:hAnsi="Calibri" w:cs="Calibri"/>
                  <w:i/>
                  <w:iCs/>
                  <w:color w:val="000000"/>
                  <w:lang w:eastAsia="en-CA"/>
                </w:rPr>
                <w:t>Mentha arvensis</w:t>
              </w:r>
            </w:ins>
          </w:p>
        </w:tc>
        <w:tc>
          <w:tcPr>
            <w:tcW w:w="734" w:type="dxa"/>
            <w:tcBorders>
              <w:top w:val="nil"/>
              <w:left w:val="nil"/>
              <w:bottom w:val="nil"/>
              <w:right w:val="nil"/>
            </w:tcBorders>
            <w:shd w:val="clear" w:color="auto" w:fill="auto"/>
            <w:noWrap/>
            <w:vAlign w:val="bottom"/>
            <w:hideMark/>
          </w:tcPr>
          <w:p w14:paraId="0DAA2491" w14:textId="77777777" w:rsidR="00B12739" w:rsidRPr="00AC2066" w:rsidRDefault="00B12739" w:rsidP="008205BD">
            <w:pPr>
              <w:spacing w:after="0" w:line="240" w:lineRule="auto"/>
              <w:jc w:val="center"/>
              <w:rPr>
                <w:ins w:id="8013" w:author="Lane, Stefanie" w:date="2023-09-27T17:48:00Z"/>
                <w:rFonts w:ascii="Calibri" w:eastAsia="Times New Roman" w:hAnsi="Calibri" w:cs="Calibri"/>
                <w:color w:val="000000"/>
                <w:lang w:eastAsia="en-CA"/>
              </w:rPr>
            </w:pPr>
            <w:ins w:id="8014"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53498526" w14:textId="77777777" w:rsidR="00B12739" w:rsidRPr="00AC2066" w:rsidRDefault="00B12739" w:rsidP="008205BD">
            <w:pPr>
              <w:spacing w:after="0" w:line="240" w:lineRule="auto"/>
              <w:jc w:val="center"/>
              <w:rPr>
                <w:ins w:id="8015" w:author="Lane, Stefanie" w:date="2023-09-27T17:48:00Z"/>
                <w:rFonts w:ascii="Calibri" w:eastAsia="Times New Roman" w:hAnsi="Calibri" w:cs="Calibri"/>
                <w:color w:val="000000"/>
                <w:lang w:eastAsia="en-CA"/>
              </w:rPr>
            </w:pPr>
            <w:ins w:id="801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685DEAB" w14:textId="77777777" w:rsidR="00B12739" w:rsidRPr="00AC2066" w:rsidRDefault="00B12739" w:rsidP="008205BD">
            <w:pPr>
              <w:spacing w:after="0" w:line="240" w:lineRule="auto"/>
              <w:jc w:val="center"/>
              <w:rPr>
                <w:ins w:id="8017" w:author="Lane, Stefanie" w:date="2023-09-27T17:48:00Z"/>
                <w:rFonts w:ascii="Calibri" w:eastAsia="Times New Roman" w:hAnsi="Calibri" w:cs="Calibri"/>
                <w:color w:val="000000"/>
                <w:lang w:eastAsia="en-CA"/>
              </w:rPr>
            </w:pPr>
            <w:ins w:id="8018"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18BC1420" w14:textId="77777777" w:rsidR="00B12739" w:rsidRPr="00AC2066" w:rsidRDefault="00B12739" w:rsidP="008205BD">
            <w:pPr>
              <w:spacing w:after="0" w:line="240" w:lineRule="auto"/>
              <w:jc w:val="center"/>
              <w:rPr>
                <w:ins w:id="8019" w:author="Lane, Stefanie" w:date="2023-09-27T17:48:00Z"/>
                <w:rFonts w:ascii="Calibri" w:eastAsia="Times New Roman" w:hAnsi="Calibri" w:cs="Calibri"/>
                <w:color w:val="000000"/>
                <w:lang w:eastAsia="en-CA"/>
              </w:rPr>
            </w:pPr>
            <w:ins w:id="8020" w:author="Lane, Stefanie" w:date="2023-09-27T17:48:00Z">
              <w:r w:rsidRPr="00AC2066">
                <w:rPr>
                  <w:rFonts w:ascii="Calibri" w:eastAsia="Times New Roman" w:hAnsi="Calibri" w:cs="Calibri"/>
                  <w:color w:val="000000"/>
                  <w:lang w:eastAsia="en-CA"/>
                </w:rPr>
                <w:t>-</w:t>
              </w:r>
            </w:ins>
          </w:p>
        </w:tc>
      </w:tr>
      <w:tr w:rsidR="00B12739" w:rsidRPr="00AC2066" w14:paraId="3592C333" w14:textId="77777777" w:rsidTr="008205BD">
        <w:trPr>
          <w:trHeight w:val="288"/>
          <w:ins w:id="8021" w:author="Lane, Stefanie" w:date="2023-09-27T17:48:00Z"/>
        </w:trPr>
        <w:tc>
          <w:tcPr>
            <w:tcW w:w="1298" w:type="dxa"/>
            <w:vMerge/>
            <w:tcBorders>
              <w:top w:val="nil"/>
              <w:left w:val="single" w:sz="8" w:space="0" w:color="auto"/>
              <w:bottom w:val="single" w:sz="8" w:space="0" w:color="000000"/>
              <w:right w:val="nil"/>
            </w:tcBorders>
            <w:vAlign w:val="center"/>
            <w:hideMark/>
          </w:tcPr>
          <w:p w14:paraId="3C36E84C" w14:textId="77777777" w:rsidR="00B12739" w:rsidRPr="00AC2066" w:rsidRDefault="00B12739" w:rsidP="008205BD">
            <w:pPr>
              <w:spacing w:after="0" w:line="240" w:lineRule="auto"/>
              <w:rPr>
                <w:ins w:id="802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7A8B5F" w14:textId="77777777" w:rsidR="00B12739" w:rsidRPr="00AC2066" w:rsidRDefault="00B12739" w:rsidP="008205BD">
            <w:pPr>
              <w:spacing w:after="0" w:line="240" w:lineRule="auto"/>
              <w:rPr>
                <w:ins w:id="802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5418B3C" w14:textId="77777777" w:rsidR="00B12739" w:rsidRPr="00AC2066" w:rsidRDefault="00B12739" w:rsidP="008205BD">
            <w:pPr>
              <w:spacing w:after="0" w:line="240" w:lineRule="auto"/>
              <w:rPr>
                <w:ins w:id="8024" w:author="Lane, Stefanie" w:date="2023-09-27T17:48:00Z"/>
                <w:rFonts w:ascii="Calibri" w:eastAsia="Times New Roman" w:hAnsi="Calibri" w:cs="Calibri"/>
                <w:i/>
                <w:iCs/>
                <w:color w:val="000000"/>
                <w:lang w:eastAsia="en-CA"/>
              </w:rPr>
            </w:pPr>
            <w:ins w:id="8025" w:author="Lane, Stefanie" w:date="2023-09-27T17:48:00Z">
              <w:r w:rsidRPr="00AC2066">
                <w:rPr>
                  <w:rFonts w:ascii="Calibri" w:eastAsia="Times New Roman" w:hAnsi="Calibri" w:cs="Calibri"/>
                  <w:i/>
                  <w:iCs/>
                  <w:color w:val="000000"/>
                  <w:lang w:eastAsia="en-CA"/>
                </w:rPr>
                <w:t>Festuca arundinacea</w:t>
              </w:r>
            </w:ins>
          </w:p>
        </w:tc>
        <w:tc>
          <w:tcPr>
            <w:tcW w:w="734" w:type="dxa"/>
            <w:tcBorders>
              <w:top w:val="single" w:sz="4" w:space="0" w:color="auto"/>
              <w:left w:val="nil"/>
              <w:bottom w:val="single" w:sz="4" w:space="0" w:color="auto"/>
              <w:right w:val="nil"/>
            </w:tcBorders>
            <w:shd w:val="clear" w:color="auto" w:fill="auto"/>
            <w:noWrap/>
            <w:vAlign w:val="bottom"/>
            <w:hideMark/>
          </w:tcPr>
          <w:p w14:paraId="6E8760D3" w14:textId="77777777" w:rsidR="00B12739" w:rsidRPr="00AC2066" w:rsidRDefault="00B12739" w:rsidP="008205BD">
            <w:pPr>
              <w:spacing w:after="0" w:line="240" w:lineRule="auto"/>
              <w:jc w:val="center"/>
              <w:rPr>
                <w:ins w:id="8026" w:author="Lane, Stefanie" w:date="2023-09-27T17:48:00Z"/>
                <w:rFonts w:ascii="Calibri" w:eastAsia="Times New Roman" w:hAnsi="Calibri" w:cs="Calibri"/>
                <w:color w:val="000000"/>
                <w:lang w:eastAsia="en-CA"/>
              </w:rPr>
            </w:pPr>
            <w:ins w:id="8027" w:author="Lane, Stefanie" w:date="2023-09-27T17:48:00Z">
              <w:r w:rsidRPr="00AC2066">
                <w:rPr>
                  <w:rFonts w:ascii="Calibri" w:eastAsia="Times New Roman" w:hAnsi="Calibri" w:cs="Calibri"/>
                  <w:color w:val="000000"/>
                  <w:lang w:eastAsia="en-CA"/>
                </w:rPr>
                <w:t>1.6</w:t>
              </w:r>
            </w:ins>
          </w:p>
        </w:tc>
        <w:tc>
          <w:tcPr>
            <w:tcW w:w="734" w:type="dxa"/>
            <w:tcBorders>
              <w:top w:val="single" w:sz="4" w:space="0" w:color="auto"/>
              <w:left w:val="nil"/>
              <w:bottom w:val="single" w:sz="4" w:space="0" w:color="auto"/>
              <w:right w:val="nil"/>
            </w:tcBorders>
            <w:shd w:val="clear" w:color="auto" w:fill="auto"/>
            <w:noWrap/>
            <w:vAlign w:val="bottom"/>
            <w:hideMark/>
          </w:tcPr>
          <w:p w14:paraId="5A9A6B5F" w14:textId="77777777" w:rsidR="00B12739" w:rsidRPr="00AC2066" w:rsidRDefault="00B12739" w:rsidP="008205BD">
            <w:pPr>
              <w:spacing w:after="0" w:line="240" w:lineRule="auto"/>
              <w:jc w:val="center"/>
              <w:rPr>
                <w:ins w:id="8028" w:author="Lane, Stefanie" w:date="2023-09-27T17:48:00Z"/>
                <w:rFonts w:ascii="Calibri" w:eastAsia="Times New Roman" w:hAnsi="Calibri" w:cs="Calibri"/>
                <w:color w:val="000000"/>
                <w:lang w:eastAsia="en-CA"/>
              </w:rPr>
            </w:pPr>
            <w:ins w:id="8029"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71160AED" w14:textId="77777777" w:rsidR="00B12739" w:rsidRPr="00AC2066" w:rsidRDefault="00B12739" w:rsidP="008205BD">
            <w:pPr>
              <w:spacing w:after="0" w:line="240" w:lineRule="auto"/>
              <w:jc w:val="center"/>
              <w:rPr>
                <w:ins w:id="8030" w:author="Lane, Stefanie" w:date="2023-09-27T17:48:00Z"/>
                <w:rFonts w:ascii="Calibri" w:eastAsia="Times New Roman" w:hAnsi="Calibri" w:cs="Calibri"/>
                <w:color w:val="000000"/>
                <w:lang w:eastAsia="en-CA"/>
              </w:rPr>
            </w:pPr>
            <w:ins w:id="8031" w:author="Lane, Stefanie" w:date="2023-09-27T17:48:00Z">
              <w:r w:rsidRPr="00AC2066">
                <w:rPr>
                  <w:rFonts w:ascii="Calibri" w:eastAsia="Times New Roman" w:hAnsi="Calibri" w:cs="Calibri"/>
                  <w:color w:val="000000"/>
                  <w:lang w:eastAsia="en-CA"/>
                </w:rPr>
                <w:t>0.7</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5AE2A1E" w14:textId="77777777" w:rsidR="00B12739" w:rsidRPr="00AC2066" w:rsidRDefault="00B12739" w:rsidP="008205BD">
            <w:pPr>
              <w:spacing w:after="0" w:line="240" w:lineRule="auto"/>
              <w:jc w:val="center"/>
              <w:rPr>
                <w:ins w:id="8032" w:author="Lane, Stefanie" w:date="2023-09-27T17:48:00Z"/>
                <w:rFonts w:ascii="Calibri" w:eastAsia="Times New Roman" w:hAnsi="Calibri" w:cs="Calibri"/>
                <w:color w:val="000000"/>
                <w:lang w:eastAsia="en-CA"/>
              </w:rPr>
            </w:pPr>
            <w:ins w:id="8033" w:author="Lane, Stefanie" w:date="2023-09-27T17:48:00Z">
              <w:r w:rsidRPr="00AC2066">
                <w:rPr>
                  <w:rFonts w:ascii="Calibri" w:eastAsia="Times New Roman" w:hAnsi="Calibri" w:cs="Calibri"/>
                  <w:color w:val="000000"/>
                  <w:lang w:eastAsia="en-CA"/>
                </w:rPr>
                <w:t>-</w:t>
              </w:r>
            </w:ins>
          </w:p>
        </w:tc>
      </w:tr>
      <w:tr w:rsidR="00B12739" w:rsidRPr="00AC2066" w14:paraId="2F86F51D" w14:textId="77777777" w:rsidTr="008205BD">
        <w:trPr>
          <w:trHeight w:val="288"/>
          <w:ins w:id="8034" w:author="Lane, Stefanie" w:date="2023-09-27T17:48:00Z"/>
        </w:trPr>
        <w:tc>
          <w:tcPr>
            <w:tcW w:w="1298" w:type="dxa"/>
            <w:vMerge/>
            <w:tcBorders>
              <w:top w:val="nil"/>
              <w:left w:val="single" w:sz="8" w:space="0" w:color="auto"/>
              <w:bottom w:val="single" w:sz="8" w:space="0" w:color="000000"/>
              <w:right w:val="nil"/>
            </w:tcBorders>
            <w:vAlign w:val="center"/>
            <w:hideMark/>
          </w:tcPr>
          <w:p w14:paraId="5A575092" w14:textId="77777777" w:rsidR="00B12739" w:rsidRPr="00AC2066" w:rsidRDefault="00B12739" w:rsidP="008205BD">
            <w:pPr>
              <w:spacing w:after="0" w:line="240" w:lineRule="auto"/>
              <w:rPr>
                <w:ins w:id="803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BAD118" w14:textId="77777777" w:rsidR="00B12739" w:rsidRPr="00AC2066" w:rsidRDefault="00B12739" w:rsidP="008205BD">
            <w:pPr>
              <w:spacing w:after="0" w:line="240" w:lineRule="auto"/>
              <w:rPr>
                <w:ins w:id="803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3F480AD" w14:textId="77777777" w:rsidR="00B12739" w:rsidRPr="00AC2066" w:rsidRDefault="00B12739" w:rsidP="008205BD">
            <w:pPr>
              <w:spacing w:after="0" w:line="240" w:lineRule="auto"/>
              <w:rPr>
                <w:ins w:id="8037" w:author="Lane, Stefanie" w:date="2023-09-27T17:48:00Z"/>
                <w:rFonts w:ascii="Calibri" w:eastAsia="Times New Roman" w:hAnsi="Calibri" w:cs="Calibri"/>
                <w:i/>
                <w:iCs/>
                <w:color w:val="000000"/>
                <w:lang w:eastAsia="en-CA"/>
              </w:rPr>
            </w:pPr>
            <w:ins w:id="8038" w:author="Lane, Stefanie" w:date="2023-09-27T17:48:00Z">
              <w:r w:rsidRPr="00AC2066">
                <w:rPr>
                  <w:rFonts w:ascii="Calibri" w:eastAsia="Times New Roman" w:hAnsi="Calibri" w:cs="Calibri"/>
                  <w:i/>
                  <w:iCs/>
                  <w:color w:val="000000"/>
                  <w:lang w:eastAsia="en-CA"/>
                </w:rPr>
                <w:t>Lythrum salicaria</w:t>
              </w:r>
            </w:ins>
          </w:p>
        </w:tc>
        <w:tc>
          <w:tcPr>
            <w:tcW w:w="734" w:type="dxa"/>
            <w:tcBorders>
              <w:top w:val="nil"/>
              <w:left w:val="nil"/>
              <w:bottom w:val="nil"/>
              <w:right w:val="nil"/>
            </w:tcBorders>
            <w:shd w:val="clear" w:color="auto" w:fill="auto"/>
            <w:noWrap/>
            <w:vAlign w:val="bottom"/>
            <w:hideMark/>
          </w:tcPr>
          <w:p w14:paraId="45F94976" w14:textId="77777777" w:rsidR="00B12739" w:rsidRPr="00AC2066" w:rsidRDefault="00B12739" w:rsidP="008205BD">
            <w:pPr>
              <w:spacing w:after="0" w:line="240" w:lineRule="auto"/>
              <w:jc w:val="center"/>
              <w:rPr>
                <w:ins w:id="8039" w:author="Lane, Stefanie" w:date="2023-09-27T17:48:00Z"/>
                <w:rFonts w:ascii="Calibri" w:eastAsia="Times New Roman" w:hAnsi="Calibri" w:cs="Calibri"/>
                <w:color w:val="000000"/>
                <w:lang w:eastAsia="en-CA"/>
              </w:rPr>
            </w:pPr>
            <w:ins w:id="8040"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0783FAD4" w14:textId="77777777" w:rsidR="00B12739" w:rsidRPr="00AC2066" w:rsidRDefault="00B12739" w:rsidP="008205BD">
            <w:pPr>
              <w:spacing w:after="0" w:line="240" w:lineRule="auto"/>
              <w:jc w:val="center"/>
              <w:rPr>
                <w:ins w:id="8041" w:author="Lane, Stefanie" w:date="2023-09-27T17:48:00Z"/>
                <w:rFonts w:ascii="Calibri" w:eastAsia="Times New Roman" w:hAnsi="Calibri" w:cs="Calibri"/>
                <w:color w:val="000000"/>
                <w:lang w:eastAsia="en-CA"/>
              </w:rPr>
            </w:pPr>
            <w:ins w:id="8042"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6D3A4B03" w14:textId="77777777" w:rsidR="00B12739" w:rsidRPr="00AC2066" w:rsidRDefault="00B12739" w:rsidP="008205BD">
            <w:pPr>
              <w:spacing w:after="0" w:line="240" w:lineRule="auto"/>
              <w:jc w:val="center"/>
              <w:rPr>
                <w:ins w:id="8043" w:author="Lane, Stefanie" w:date="2023-09-27T17:48:00Z"/>
                <w:rFonts w:ascii="Calibri" w:eastAsia="Times New Roman" w:hAnsi="Calibri" w:cs="Calibri"/>
                <w:color w:val="000000"/>
                <w:lang w:eastAsia="en-CA"/>
              </w:rPr>
            </w:pPr>
            <w:ins w:id="8044"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nil"/>
              <w:right w:val="single" w:sz="8" w:space="0" w:color="auto"/>
            </w:tcBorders>
            <w:shd w:val="clear" w:color="auto" w:fill="auto"/>
            <w:noWrap/>
            <w:vAlign w:val="bottom"/>
            <w:hideMark/>
          </w:tcPr>
          <w:p w14:paraId="705CB48A" w14:textId="77777777" w:rsidR="00B12739" w:rsidRPr="00AC2066" w:rsidRDefault="00B12739" w:rsidP="008205BD">
            <w:pPr>
              <w:spacing w:after="0" w:line="240" w:lineRule="auto"/>
              <w:jc w:val="center"/>
              <w:rPr>
                <w:ins w:id="8045" w:author="Lane, Stefanie" w:date="2023-09-27T17:48:00Z"/>
                <w:rFonts w:ascii="Calibri" w:eastAsia="Times New Roman" w:hAnsi="Calibri" w:cs="Calibri"/>
                <w:color w:val="000000"/>
                <w:lang w:eastAsia="en-CA"/>
              </w:rPr>
            </w:pPr>
            <w:ins w:id="8046" w:author="Lane, Stefanie" w:date="2023-09-27T17:48:00Z">
              <w:r w:rsidRPr="00AC2066">
                <w:rPr>
                  <w:rFonts w:ascii="Calibri" w:eastAsia="Times New Roman" w:hAnsi="Calibri" w:cs="Calibri"/>
                  <w:color w:val="000000"/>
                  <w:lang w:eastAsia="en-CA"/>
                </w:rPr>
                <w:t>+</w:t>
              </w:r>
            </w:ins>
          </w:p>
        </w:tc>
      </w:tr>
      <w:tr w:rsidR="00B12739" w:rsidRPr="00AC2066" w14:paraId="40E57448" w14:textId="77777777" w:rsidTr="008205BD">
        <w:trPr>
          <w:trHeight w:val="288"/>
          <w:ins w:id="8047" w:author="Lane, Stefanie" w:date="2023-09-27T17:48:00Z"/>
        </w:trPr>
        <w:tc>
          <w:tcPr>
            <w:tcW w:w="1298" w:type="dxa"/>
            <w:vMerge/>
            <w:tcBorders>
              <w:top w:val="nil"/>
              <w:left w:val="single" w:sz="8" w:space="0" w:color="auto"/>
              <w:bottom w:val="single" w:sz="8" w:space="0" w:color="000000"/>
              <w:right w:val="nil"/>
            </w:tcBorders>
            <w:vAlign w:val="center"/>
            <w:hideMark/>
          </w:tcPr>
          <w:p w14:paraId="6776316D" w14:textId="77777777" w:rsidR="00B12739" w:rsidRPr="00AC2066" w:rsidRDefault="00B12739" w:rsidP="008205BD">
            <w:pPr>
              <w:spacing w:after="0" w:line="240" w:lineRule="auto"/>
              <w:rPr>
                <w:ins w:id="804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52FEE9" w14:textId="77777777" w:rsidR="00B12739" w:rsidRPr="00AC2066" w:rsidRDefault="00B12739" w:rsidP="008205BD">
            <w:pPr>
              <w:spacing w:after="0" w:line="240" w:lineRule="auto"/>
              <w:rPr>
                <w:ins w:id="804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70A0217" w14:textId="77777777" w:rsidR="00B12739" w:rsidRPr="00AC2066" w:rsidRDefault="00B12739" w:rsidP="008205BD">
            <w:pPr>
              <w:spacing w:after="0" w:line="240" w:lineRule="auto"/>
              <w:rPr>
                <w:ins w:id="8050" w:author="Lane, Stefanie" w:date="2023-09-27T17:48:00Z"/>
                <w:rFonts w:ascii="Calibri" w:eastAsia="Times New Roman" w:hAnsi="Calibri" w:cs="Calibri"/>
                <w:i/>
                <w:iCs/>
                <w:color w:val="000000"/>
                <w:lang w:eastAsia="en-CA"/>
              </w:rPr>
            </w:pPr>
            <w:ins w:id="8051" w:author="Lane, Stefanie" w:date="2023-09-27T17:48:00Z">
              <w:r w:rsidRPr="00AC2066">
                <w:rPr>
                  <w:rFonts w:ascii="Calibri" w:eastAsia="Times New Roman" w:hAnsi="Calibri" w:cs="Calibri"/>
                  <w:i/>
                  <w:iCs/>
                  <w:color w:val="000000"/>
                  <w:lang w:eastAsia="en-CA"/>
                </w:rPr>
                <w:t>Agrostis stolonifera</w:t>
              </w:r>
            </w:ins>
          </w:p>
        </w:tc>
        <w:tc>
          <w:tcPr>
            <w:tcW w:w="734" w:type="dxa"/>
            <w:tcBorders>
              <w:top w:val="single" w:sz="4" w:space="0" w:color="auto"/>
              <w:left w:val="nil"/>
              <w:bottom w:val="single" w:sz="4" w:space="0" w:color="auto"/>
              <w:right w:val="nil"/>
            </w:tcBorders>
            <w:shd w:val="clear" w:color="auto" w:fill="auto"/>
            <w:noWrap/>
            <w:vAlign w:val="bottom"/>
            <w:hideMark/>
          </w:tcPr>
          <w:p w14:paraId="35FF1734" w14:textId="77777777" w:rsidR="00B12739" w:rsidRPr="00AC2066" w:rsidRDefault="00B12739" w:rsidP="008205BD">
            <w:pPr>
              <w:spacing w:after="0" w:line="240" w:lineRule="auto"/>
              <w:jc w:val="center"/>
              <w:rPr>
                <w:ins w:id="8052" w:author="Lane, Stefanie" w:date="2023-09-27T17:48:00Z"/>
                <w:rFonts w:ascii="Calibri" w:eastAsia="Times New Roman" w:hAnsi="Calibri" w:cs="Calibri"/>
                <w:color w:val="000000"/>
                <w:lang w:eastAsia="en-CA"/>
              </w:rPr>
            </w:pPr>
            <w:ins w:id="8053"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162A007B" w14:textId="77777777" w:rsidR="00B12739" w:rsidRPr="00AC2066" w:rsidRDefault="00B12739" w:rsidP="008205BD">
            <w:pPr>
              <w:spacing w:after="0" w:line="240" w:lineRule="auto"/>
              <w:jc w:val="center"/>
              <w:rPr>
                <w:ins w:id="8054" w:author="Lane, Stefanie" w:date="2023-09-27T17:48:00Z"/>
                <w:rFonts w:ascii="Calibri" w:eastAsia="Times New Roman" w:hAnsi="Calibri" w:cs="Calibri"/>
                <w:color w:val="000000"/>
                <w:lang w:eastAsia="en-CA"/>
              </w:rPr>
            </w:pPr>
            <w:ins w:id="8055" w:author="Lane, Stefanie" w:date="2023-09-27T17:48:00Z">
              <w:r w:rsidRPr="00AC2066">
                <w:rPr>
                  <w:rFonts w:ascii="Calibri" w:eastAsia="Times New Roman" w:hAnsi="Calibri" w:cs="Calibri"/>
                  <w:color w:val="000000"/>
                  <w:lang w:eastAsia="en-CA"/>
                </w:rPr>
                <w:t>0.8</w:t>
              </w:r>
            </w:ins>
          </w:p>
        </w:tc>
        <w:tc>
          <w:tcPr>
            <w:tcW w:w="734" w:type="dxa"/>
            <w:tcBorders>
              <w:top w:val="single" w:sz="4" w:space="0" w:color="auto"/>
              <w:left w:val="nil"/>
              <w:bottom w:val="single" w:sz="4" w:space="0" w:color="auto"/>
              <w:right w:val="nil"/>
            </w:tcBorders>
            <w:shd w:val="clear" w:color="auto" w:fill="auto"/>
            <w:noWrap/>
            <w:vAlign w:val="bottom"/>
            <w:hideMark/>
          </w:tcPr>
          <w:p w14:paraId="6461394F" w14:textId="77777777" w:rsidR="00B12739" w:rsidRPr="00AC2066" w:rsidRDefault="00B12739" w:rsidP="008205BD">
            <w:pPr>
              <w:spacing w:after="0" w:line="240" w:lineRule="auto"/>
              <w:jc w:val="center"/>
              <w:rPr>
                <w:ins w:id="8056" w:author="Lane, Stefanie" w:date="2023-09-27T17:48:00Z"/>
                <w:rFonts w:ascii="Calibri" w:eastAsia="Times New Roman" w:hAnsi="Calibri" w:cs="Calibri"/>
                <w:color w:val="000000"/>
                <w:lang w:eastAsia="en-CA"/>
              </w:rPr>
            </w:pPr>
            <w:ins w:id="8057" w:author="Lane, Stefanie" w:date="2023-09-27T17:48:00Z">
              <w:r w:rsidRPr="00AC2066">
                <w:rPr>
                  <w:rFonts w:ascii="Calibri" w:eastAsia="Times New Roman" w:hAnsi="Calibri" w:cs="Calibri"/>
                  <w:color w:val="000000"/>
                  <w:lang w:eastAsia="en-CA"/>
                </w:rPr>
                <w:t>0.6</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0E0889C" w14:textId="77777777" w:rsidR="00B12739" w:rsidRPr="00AC2066" w:rsidRDefault="00B12739" w:rsidP="008205BD">
            <w:pPr>
              <w:spacing w:after="0" w:line="240" w:lineRule="auto"/>
              <w:jc w:val="center"/>
              <w:rPr>
                <w:ins w:id="8058" w:author="Lane, Stefanie" w:date="2023-09-27T17:48:00Z"/>
                <w:rFonts w:ascii="Calibri" w:eastAsia="Times New Roman" w:hAnsi="Calibri" w:cs="Calibri"/>
                <w:color w:val="000000"/>
                <w:lang w:eastAsia="en-CA"/>
              </w:rPr>
            </w:pPr>
            <w:ins w:id="8059" w:author="Lane, Stefanie" w:date="2023-09-27T17:48:00Z">
              <w:r w:rsidRPr="00AC2066">
                <w:rPr>
                  <w:rFonts w:ascii="Calibri" w:eastAsia="Times New Roman" w:hAnsi="Calibri" w:cs="Calibri"/>
                  <w:color w:val="000000"/>
                  <w:lang w:eastAsia="en-CA"/>
                </w:rPr>
                <w:t>+</w:t>
              </w:r>
            </w:ins>
          </w:p>
        </w:tc>
      </w:tr>
      <w:tr w:rsidR="00B12739" w:rsidRPr="00AC2066" w14:paraId="33A07F2F" w14:textId="77777777" w:rsidTr="008205BD">
        <w:trPr>
          <w:trHeight w:val="288"/>
          <w:ins w:id="8060" w:author="Lane, Stefanie" w:date="2023-09-27T17:48:00Z"/>
        </w:trPr>
        <w:tc>
          <w:tcPr>
            <w:tcW w:w="1298" w:type="dxa"/>
            <w:vMerge/>
            <w:tcBorders>
              <w:top w:val="nil"/>
              <w:left w:val="single" w:sz="8" w:space="0" w:color="auto"/>
              <w:bottom w:val="single" w:sz="8" w:space="0" w:color="000000"/>
              <w:right w:val="nil"/>
            </w:tcBorders>
            <w:vAlign w:val="center"/>
            <w:hideMark/>
          </w:tcPr>
          <w:p w14:paraId="3DAABD0F" w14:textId="77777777" w:rsidR="00B12739" w:rsidRPr="00AC2066" w:rsidRDefault="00B12739" w:rsidP="008205BD">
            <w:pPr>
              <w:spacing w:after="0" w:line="240" w:lineRule="auto"/>
              <w:rPr>
                <w:ins w:id="806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A23B1A7" w14:textId="77777777" w:rsidR="00B12739" w:rsidRPr="00AC2066" w:rsidRDefault="00B12739" w:rsidP="008205BD">
            <w:pPr>
              <w:spacing w:after="0" w:line="240" w:lineRule="auto"/>
              <w:rPr>
                <w:ins w:id="806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6633F44" w14:textId="77777777" w:rsidR="00B12739" w:rsidRPr="00AC2066" w:rsidRDefault="00B12739" w:rsidP="008205BD">
            <w:pPr>
              <w:spacing w:after="0" w:line="240" w:lineRule="auto"/>
              <w:rPr>
                <w:ins w:id="8063" w:author="Lane, Stefanie" w:date="2023-09-27T17:48:00Z"/>
                <w:rFonts w:ascii="Calibri" w:eastAsia="Times New Roman" w:hAnsi="Calibri" w:cs="Calibri"/>
                <w:i/>
                <w:iCs/>
                <w:color w:val="000000"/>
                <w:lang w:eastAsia="en-CA"/>
              </w:rPr>
            </w:pPr>
            <w:ins w:id="8064" w:author="Lane, Stefanie" w:date="2023-09-27T17:48:00Z">
              <w:r w:rsidRPr="00AC2066">
                <w:rPr>
                  <w:rFonts w:ascii="Calibri" w:eastAsia="Times New Roman" w:hAnsi="Calibri" w:cs="Calibri"/>
                  <w:i/>
                  <w:iCs/>
                  <w:color w:val="000000"/>
                  <w:lang w:eastAsia="en-CA"/>
                </w:rPr>
                <w:t>Phalaris arundinacea</w:t>
              </w:r>
            </w:ins>
          </w:p>
        </w:tc>
        <w:tc>
          <w:tcPr>
            <w:tcW w:w="734" w:type="dxa"/>
            <w:tcBorders>
              <w:top w:val="nil"/>
              <w:left w:val="nil"/>
              <w:bottom w:val="nil"/>
              <w:right w:val="nil"/>
            </w:tcBorders>
            <w:shd w:val="clear" w:color="auto" w:fill="auto"/>
            <w:noWrap/>
            <w:vAlign w:val="bottom"/>
            <w:hideMark/>
          </w:tcPr>
          <w:p w14:paraId="487EE73F" w14:textId="77777777" w:rsidR="00B12739" w:rsidRPr="00AC2066" w:rsidRDefault="00B12739" w:rsidP="008205BD">
            <w:pPr>
              <w:spacing w:after="0" w:line="240" w:lineRule="auto"/>
              <w:jc w:val="center"/>
              <w:rPr>
                <w:ins w:id="8065" w:author="Lane, Stefanie" w:date="2023-09-27T17:48:00Z"/>
                <w:rFonts w:ascii="Calibri" w:eastAsia="Times New Roman" w:hAnsi="Calibri" w:cs="Calibri"/>
                <w:color w:val="000000"/>
                <w:lang w:eastAsia="en-CA"/>
              </w:rPr>
            </w:pPr>
            <w:ins w:id="806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477A4A08" w14:textId="77777777" w:rsidR="00B12739" w:rsidRPr="00AC2066" w:rsidRDefault="00B12739" w:rsidP="008205BD">
            <w:pPr>
              <w:spacing w:after="0" w:line="240" w:lineRule="auto"/>
              <w:jc w:val="center"/>
              <w:rPr>
                <w:ins w:id="8067" w:author="Lane, Stefanie" w:date="2023-09-27T17:48:00Z"/>
                <w:rFonts w:ascii="Calibri" w:eastAsia="Times New Roman" w:hAnsi="Calibri" w:cs="Calibri"/>
                <w:color w:val="000000"/>
                <w:lang w:eastAsia="en-CA"/>
              </w:rPr>
            </w:pPr>
            <w:ins w:id="8068"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976EF32" w14:textId="77777777" w:rsidR="00B12739" w:rsidRPr="00AC2066" w:rsidRDefault="00B12739" w:rsidP="008205BD">
            <w:pPr>
              <w:spacing w:after="0" w:line="240" w:lineRule="auto"/>
              <w:jc w:val="center"/>
              <w:rPr>
                <w:ins w:id="8069" w:author="Lane, Stefanie" w:date="2023-09-27T17:48:00Z"/>
                <w:rFonts w:ascii="Calibri" w:eastAsia="Times New Roman" w:hAnsi="Calibri" w:cs="Calibri"/>
                <w:color w:val="000000"/>
                <w:lang w:eastAsia="en-CA"/>
              </w:rPr>
            </w:pPr>
            <w:ins w:id="8070" w:author="Lane, Stefanie" w:date="2023-09-27T17:48:00Z">
              <w:r w:rsidRPr="00AC2066">
                <w:rPr>
                  <w:rFonts w:ascii="Calibri" w:eastAsia="Times New Roman" w:hAnsi="Calibri" w:cs="Calibri"/>
                  <w:color w:val="000000"/>
                  <w:lang w:eastAsia="en-CA"/>
                </w:rPr>
                <w:t>1.1</w:t>
              </w:r>
            </w:ins>
          </w:p>
        </w:tc>
        <w:tc>
          <w:tcPr>
            <w:tcW w:w="1696" w:type="dxa"/>
            <w:tcBorders>
              <w:top w:val="nil"/>
              <w:left w:val="nil"/>
              <w:bottom w:val="nil"/>
              <w:right w:val="single" w:sz="8" w:space="0" w:color="auto"/>
            </w:tcBorders>
            <w:shd w:val="clear" w:color="auto" w:fill="auto"/>
            <w:noWrap/>
            <w:vAlign w:val="bottom"/>
            <w:hideMark/>
          </w:tcPr>
          <w:p w14:paraId="22C32649" w14:textId="77777777" w:rsidR="00B12739" w:rsidRPr="00AC2066" w:rsidRDefault="00B12739" w:rsidP="008205BD">
            <w:pPr>
              <w:spacing w:after="0" w:line="240" w:lineRule="auto"/>
              <w:jc w:val="center"/>
              <w:rPr>
                <w:ins w:id="8071" w:author="Lane, Stefanie" w:date="2023-09-27T17:48:00Z"/>
                <w:rFonts w:ascii="Calibri" w:eastAsia="Times New Roman" w:hAnsi="Calibri" w:cs="Calibri"/>
                <w:color w:val="000000"/>
                <w:lang w:eastAsia="en-CA"/>
              </w:rPr>
            </w:pPr>
            <w:ins w:id="8072" w:author="Lane, Stefanie" w:date="2023-09-27T17:48:00Z">
              <w:r w:rsidRPr="00AC2066">
                <w:rPr>
                  <w:rFonts w:ascii="Calibri" w:eastAsia="Times New Roman" w:hAnsi="Calibri" w:cs="Calibri"/>
                  <w:color w:val="000000"/>
                  <w:lang w:eastAsia="en-CA"/>
                </w:rPr>
                <w:t>+</w:t>
              </w:r>
            </w:ins>
          </w:p>
        </w:tc>
      </w:tr>
      <w:tr w:rsidR="00B12739" w:rsidRPr="00AC2066" w14:paraId="08A97A16" w14:textId="77777777" w:rsidTr="008205BD">
        <w:trPr>
          <w:trHeight w:val="288"/>
          <w:ins w:id="8073" w:author="Lane, Stefanie" w:date="2023-09-27T17:48:00Z"/>
        </w:trPr>
        <w:tc>
          <w:tcPr>
            <w:tcW w:w="1298" w:type="dxa"/>
            <w:vMerge/>
            <w:tcBorders>
              <w:top w:val="nil"/>
              <w:left w:val="single" w:sz="8" w:space="0" w:color="auto"/>
              <w:bottom w:val="single" w:sz="8" w:space="0" w:color="000000"/>
              <w:right w:val="nil"/>
            </w:tcBorders>
            <w:vAlign w:val="center"/>
            <w:hideMark/>
          </w:tcPr>
          <w:p w14:paraId="2F3BFE8C" w14:textId="77777777" w:rsidR="00B12739" w:rsidRPr="00AC2066" w:rsidRDefault="00B12739" w:rsidP="008205BD">
            <w:pPr>
              <w:spacing w:after="0" w:line="240" w:lineRule="auto"/>
              <w:rPr>
                <w:ins w:id="807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BA11DD9" w14:textId="77777777" w:rsidR="00B12739" w:rsidRPr="00AC2066" w:rsidRDefault="00B12739" w:rsidP="008205BD">
            <w:pPr>
              <w:spacing w:after="0" w:line="240" w:lineRule="auto"/>
              <w:rPr>
                <w:ins w:id="807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02D144" w14:textId="77777777" w:rsidR="00B12739" w:rsidRPr="00AC2066" w:rsidRDefault="00B12739" w:rsidP="008205BD">
            <w:pPr>
              <w:spacing w:after="0" w:line="240" w:lineRule="auto"/>
              <w:rPr>
                <w:ins w:id="8076" w:author="Lane, Stefanie" w:date="2023-09-27T17:48:00Z"/>
                <w:rFonts w:ascii="Calibri" w:eastAsia="Times New Roman" w:hAnsi="Calibri" w:cs="Calibri"/>
                <w:i/>
                <w:iCs/>
                <w:color w:val="000000"/>
                <w:lang w:eastAsia="en-CA"/>
              </w:rPr>
            </w:pPr>
            <w:ins w:id="8077" w:author="Lane, Stefanie" w:date="2023-09-27T17:48:00Z">
              <w:r w:rsidRPr="00AC2066">
                <w:rPr>
                  <w:rFonts w:ascii="Calibri" w:eastAsia="Times New Roman" w:hAnsi="Calibri" w:cs="Calibri"/>
                  <w:i/>
                  <w:iCs/>
                  <w:color w:val="000000"/>
                  <w:lang w:eastAsia="en-CA"/>
                </w:rPr>
                <w:t>Cirsium arvense</w:t>
              </w:r>
            </w:ins>
          </w:p>
        </w:tc>
        <w:tc>
          <w:tcPr>
            <w:tcW w:w="734" w:type="dxa"/>
            <w:tcBorders>
              <w:top w:val="single" w:sz="4" w:space="0" w:color="auto"/>
              <w:left w:val="nil"/>
              <w:bottom w:val="single" w:sz="4" w:space="0" w:color="auto"/>
              <w:right w:val="nil"/>
            </w:tcBorders>
            <w:shd w:val="clear" w:color="auto" w:fill="auto"/>
            <w:noWrap/>
            <w:vAlign w:val="bottom"/>
            <w:hideMark/>
          </w:tcPr>
          <w:p w14:paraId="0A2309D4" w14:textId="77777777" w:rsidR="00B12739" w:rsidRPr="00AC2066" w:rsidRDefault="00B12739" w:rsidP="008205BD">
            <w:pPr>
              <w:spacing w:after="0" w:line="240" w:lineRule="auto"/>
              <w:jc w:val="center"/>
              <w:rPr>
                <w:ins w:id="8078" w:author="Lane, Stefanie" w:date="2023-09-27T17:48:00Z"/>
                <w:rFonts w:ascii="Calibri" w:eastAsia="Times New Roman" w:hAnsi="Calibri" w:cs="Calibri"/>
                <w:color w:val="000000"/>
                <w:lang w:eastAsia="en-CA"/>
              </w:rPr>
            </w:pPr>
            <w:ins w:id="8079"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nil"/>
              <w:right w:val="nil"/>
            </w:tcBorders>
            <w:shd w:val="clear" w:color="auto" w:fill="auto"/>
            <w:noWrap/>
            <w:vAlign w:val="bottom"/>
            <w:hideMark/>
          </w:tcPr>
          <w:p w14:paraId="7D3CC19C" w14:textId="77777777" w:rsidR="00B12739" w:rsidRPr="00AC2066" w:rsidRDefault="00B12739" w:rsidP="008205BD">
            <w:pPr>
              <w:spacing w:after="0" w:line="240" w:lineRule="auto"/>
              <w:jc w:val="center"/>
              <w:rPr>
                <w:ins w:id="8080" w:author="Lane, Stefanie" w:date="2023-09-27T17:48:00Z"/>
                <w:rFonts w:ascii="Calibri" w:eastAsia="Times New Roman" w:hAnsi="Calibri" w:cs="Calibri"/>
                <w:color w:val="000000"/>
                <w:lang w:eastAsia="en-CA"/>
              </w:rPr>
            </w:pPr>
            <w:ins w:id="8081"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1EDC7556" w14:textId="77777777" w:rsidR="00B12739" w:rsidRPr="00AC2066" w:rsidRDefault="00B12739" w:rsidP="008205BD">
            <w:pPr>
              <w:spacing w:after="0" w:line="240" w:lineRule="auto"/>
              <w:jc w:val="center"/>
              <w:rPr>
                <w:ins w:id="8082" w:author="Lane, Stefanie" w:date="2023-09-27T17:48:00Z"/>
                <w:rFonts w:ascii="Calibri" w:eastAsia="Times New Roman" w:hAnsi="Calibri" w:cs="Calibri"/>
                <w:color w:val="000000"/>
                <w:lang w:eastAsia="en-CA"/>
              </w:rPr>
            </w:pPr>
            <w:ins w:id="8083"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A8E1ADE" w14:textId="77777777" w:rsidR="00B12739" w:rsidRPr="00AC2066" w:rsidRDefault="00B12739" w:rsidP="008205BD">
            <w:pPr>
              <w:spacing w:after="0" w:line="240" w:lineRule="auto"/>
              <w:jc w:val="center"/>
              <w:rPr>
                <w:ins w:id="8084" w:author="Lane, Stefanie" w:date="2023-09-27T17:48:00Z"/>
                <w:rFonts w:ascii="Calibri" w:eastAsia="Times New Roman" w:hAnsi="Calibri" w:cs="Calibri"/>
                <w:color w:val="000000"/>
                <w:lang w:eastAsia="en-CA"/>
              </w:rPr>
            </w:pPr>
            <w:ins w:id="8085" w:author="Lane, Stefanie" w:date="2023-09-27T17:48:00Z">
              <w:r w:rsidRPr="00AC2066">
                <w:rPr>
                  <w:rFonts w:ascii="Calibri" w:eastAsia="Times New Roman" w:hAnsi="Calibri" w:cs="Calibri"/>
                  <w:color w:val="000000"/>
                  <w:lang w:eastAsia="en-CA"/>
                </w:rPr>
                <w:t>gained</w:t>
              </w:r>
            </w:ins>
          </w:p>
        </w:tc>
      </w:tr>
      <w:tr w:rsidR="00B12739" w:rsidRPr="00AC2066" w14:paraId="5C8CB57C" w14:textId="77777777" w:rsidTr="008205BD">
        <w:trPr>
          <w:trHeight w:val="288"/>
          <w:ins w:id="8086" w:author="Lane, Stefanie" w:date="2023-09-27T17:48:00Z"/>
        </w:trPr>
        <w:tc>
          <w:tcPr>
            <w:tcW w:w="1298" w:type="dxa"/>
            <w:vMerge/>
            <w:tcBorders>
              <w:top w:val="nil"/>
              <w:left w:val="single" w:sz="8" w:space="0" w:color="auto"/>
              <w:bottom w:val="single" w:sz="8" w:space="0" w:color="000000"/>
              <w:right w:val="nil"/>
            </w:tcBorders>
            <w:vAlign w:val="center"/>
            <w:hideMark/>
          </w:tcPr>
          <w:p w14:paraId="68BD63C0" w14:textId="77777777" w:rsidR="00B12739" w:rsidRPr="00AC2066" w:rsidRDefault="00B12739" w:rsidP="008205BD">
            <w:pPr>
              <w:spacing w:after="0" w:line="240" w:lineRule="auto"/>
              <w:rPr>
                <w:ins w:id="808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A89AB6" w14:textId="77777777" w:rsidR="00B12739" w:rsidRPr="00AC2066" w:rsidRDefault="00B12739" w:rsidP="008205BD">
            <w:pPr>
              <w:spacing w:after="0" w:line="240" w:lineRule="auto"/>
              <w:rPr>
                <w:ins w:id="8088"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1344096B" w14:textId="77777777" w:rsidR="00B12739" w:rsidRPr="00AC2066" w:rsidRDefault="00B12739" w:rsidP="008205BD">
            <w:pPr>
              <w:spacing w:after="0" w:line="240" w:lineRule="auto"/>
              <w:rPr>
                <w:ins w:id="8089" w:author="Lane, Stefanie" w:date="2023-09-27T17:48:00Z"/>
                <w:rFonts w:ascii="Calibri" w:eastAsia="Times New Roman" w:hAnsi="Calibri" w:cs="Calibri"/>
                <w:i/>
                <w:iCs/>
                <w:color w:val="000000"/>
                <w:lang w:eastAsia="en-CA"/>
              </w:rPr>
            </w:pPr>
            <w:ins w:id="8090" w:author="Lane, Stefanie" w:date="2023-09-27T17:48:00Z">
              <w:r w:rsidRPr="00AC2066">
                <w:rPr>
                  <w:rFonts w:ascii="Calibri" w:eastAsia="Times New Roman" w:hAnsi="Calibri" w:cs="Calibri"/>
                  <w:i/>
                  <w:iCs/>
                  <w:color w:val="000000"/>
                  <w:lang w:eastAsia="en-CA"/>
                </w:rPr>
                <w:t>Iris pseudacorus</w:t>
              </w:r>
            </w:ins>
          </w:p>
        </w:tc>
        <w:tc>
          <w:tcPr>
            <w:tcW w:w="734" w:type="dxa"/>
            <w:tcBorders>
              <w:top w:val="nil"/>
              <w:left w:val="nil"/>
              <w:bottom w:val="single" w:sz="4" w:space="0" w:color="auto"/>
              <w:right w:val="nil"/>
            </w:tcBorders>
            <w:shd w:val="clear" w:color="auto" w:fill="auto"/>
            <w:noWrap/>
            <w:vAlign w:val="bottom"/>
            <w:hideMark/>
          </w:tcPr>
          <w:p w14:paraId="342A046C" w14:textId="77777777" w:rsidR="00B12739" w:rsidRPr="00AC2066" w:rsidRDefault="00B12739" w:rsidP="008205BD">
            <w:pPr>
              <w:spacing w:after="0" w:line="240" w:lineRule="auto"/>
              <w:jc w:val="center"/>
              <w:rPr>
                <w:ins w:id="8091" w:author="Lane, Stefanie" w:date="2023-09-27T17:48:00Z"/>
                <w:rFonts w:ascii="Calibri" w:eastAsia="Times New Roman" w:hAnsi="Calibri" w:cs="Calibri"/>
                <w:color w:val="000000"/>
                <w:lang w:eastAsia="en-CA"/>
              </w:rPr>
            </w:pPr>
            <w:ins w:id="809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AF85FB3" w14:textId="77777777" w:rsidR="00B12739" w:rsidRPr="00AC2066" w:rsidRDefault="00B12739" w:rsidP="008205BD">
            <w:pPr>
              <w:spacing w:after="0" w:line="240" w:lineRule="auto"/>
              <w:jc w:val="center"/>
              <w:rPr>
                <w:ins w:id="8093" w:author="Lane, Stefanie" w:date="2023-09-27T17:48:00Z"/>
                <w:rFonts w:ascii="Calibri" w:eastAsia="Times New Roman" w:hAnsi="Calibri" w:cs="Calibri"/>
                <w:color w:val="000000"/>
                <w:lang w:eastAsia="en-CA"/>
              </w:rPr>
            </w:pPr>
            <w:ins w:id="8094"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4" w:space="0" w:color="auto"/>
              <w:right w:val="nil"/>
            </w:tcBorders>
            <w:shd w:val="clear" w:color="auto" w:fill="auto"/>
            <w:noWrap/>
            <w:vAlign w:val="bottom"/>
            <w:hideMark/>
          </w:tcPr>
          <w:p w14:paraId="357C4645" w14:textId="77777777" w:rsidR="00B12739" w:rsidRPr="00AC2066" w:rsidRDefault="00B12739" w:rsidP="008205BD">
            <w:pPr>
              <w:spacing w:after="0" w:line="240" w:lineRule="auto"/>
              <w:jc w:val="center"/>
              <w:rPr>
                <w:ins w:id="8095" w:author="Lane, Stefanie" w:date="2023-09-27T17:48:00Z"/>
                <w:rFonts w:ascii="Calibri" w:eastAsia="Times New Roman" w:hAnsi="Calibri" w:cs="Calibri"/>
                <w:color w:val="000000"/>
                <w:lang w:eastAsia="en-CA"/>
              </w:rPr>
            </w:pPr>
            <w:ins w:id="8096"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7BA0A2A6" w14:textId="77777777" w:rsidR="00B12739" w:rsidRPr="00AC2066" w:rsidRDefault="00B12739" w:rsidP="008205BD">
            <w:pPr>
              <w:spacing w:after="0" w:line="240" w:lineRule="auto"/>
              <w:jc w:val="center"/>
              <w:rPr>
                <w:ins w:id="8097" w:author="Lane, Stefanie" w:date="2023-09-27T17:48:00Z"/>
                <w:rFonts w:ascii="Calibri" w:eastAsia="Times New Roman" w:hAnsi="Calibri" w:cs="Calibri"/>
                <w:color w:val="000000"/>
                <w:lang w:eastAsia="en-CA"/>
              </w:rPr>
            </w:pPr>
            <w:ins w:id="8098" w:author="Lane, Stefanie" w:date="2023-09-27T17:48:00Z">
              <w:r w:rsidRPr="00AC2066">
                <w:rPr>
                  <w:rFonts w:ascii="Calibri" w:eastAsia="Times New Roman" w:hAnsi="Calibri" w:cs="Calibri"/>
                  <w:color w:val="000000"/>
                  <w:lang w:eastAsia="en-CA"/>
                </w:rPr>
                <w:t>gained</w:t>
              </w:r>
            </w:ins>
          </w:p>
        </w:tc>
      </w:tr>
      <w:tr w:rsidR="00B12739" w:rsidRPr="00AC2066" w14:paraId="55D93386" w14:textId="77777777" w:rsidTr="008205BD">
        <w:trPr>
          <w:trHeight w:val="300"/>
          <w:ins w:id="8099" w:author="Lane, Stefanie" w:date="2023-09-27T17:48:00Z"/>
        </w:trPr>
        <w:tc>
          <w:tcPr>
            <w:tcW w:w="1298" w:type="dxa"/>
            <w:vMerge/>
            <w:tcBorders>
              <w:top w:val="nil"/>
              <w:left w:val="single" w:sz="8" w:space="0" w:color="auto"/>
              <w:bottom w:val="single" w:sz="8" w:space="0" w:color="000000"/>
              <w:right w:val="nil"/>
            </w:tcBorders>
            <w:vAlign w:val="center"/>
            <w:hideMark/>
          </w:tcPr>
          <w:p w14:paraId="1D1B4791" w14:textId="77777777" w:rsidR="00B12739" w:rsidRPr="00AC2066" w:rsidRDefault="00B12739" w:rsidP="008205BD">
            <w:pPr>
              <w:spacing w:after="0" w:line="240" w:lineRule="auto"/>
              <w:rPr>
                <w:ins w:id="810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954045" w14:textId="77777777" w:rsidR="00B12739" w:rsidRPr="00AC2066" w:rsidRDefault="00B12739" w:rsidP="008205BD">
            <w:pPr>
              <w:spacing w:after="0" w:line="240" w:lineRule="auto"/>
              <w:rPr>
                <w:ins w:id="8101"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0ACF728F" w14:textId="77777777" w:rsidR="00B12739" w:rsidRPr="00AC2066" w:rsidRDefault="00B12739" w:rsidP="008205BD">
            <w:pPr>
              <w:spacing w:after="0" w:line="240" w:lineRule="auto"/>
              <w:rPr>
                <w:ins w:id="8102" w:author="Lane, Stefanie" w:date="2023-09-27T17:48:00Z"/>
                <w:rFonts w:ascii="Calibri" w:eastAsia="Times New Roman" w:hAnsi="Calibri" w:cs="Calibri"/>
                <w:i/>
                <w:iCs/>
                <w:color w:val="000000"/>
                <w:lang w:eastAsia="en-CA"/>
              </w:rPr>
            </w:pPr>
            <w:ins w:id="8103" w:author="Lane, Stefanie" w:date="2023-09-27T17:48:00Z">
              <w:r w:rsidRPr="00AC2066">
                <w:rPr>
                  <w:rFonts w:ascii="Calibri" w:eastAsia="Times New Roman" w:hAnsi="Calibri" w:cs="Calibri"/>
                  <w:i/>
                  <w:iCs/>
                  <w:color w:val="000000"/>
                  <w:lang w:eastAsia="en-CA"/>
                </w:rPr>
                <w:t>Lycopus europaeus</w:t>
              </w:r>
            </w:ins>
          </w:p>
        </w:tc>
        <w:tc>
          <w:tcPr>
            <w:tcW w:w="734" w:type="dxa"/>
            <w:tcBorders>
              <w:top w:val="nil"/>
              <w:left w:val="nil"/>
              <w:bottom w:val="single" w:sz="8" w:space="0" w:color="auto"/>
              <w:right w:val="nil"/>
            </w:tcBorders>
            <w:shd w:val="clear" w:color="auto" w:fill="auto"/>
            <w:noWrap/>
            <w:vAlign w:val="bottom"/>
            <w:hideMark/>
          </w:tcPr>
          <w:p w14:paraId="536A831B" w14:textId="77777777" w:rsidR="00B12739" w:rsidRPr="00AC2066" w:rsidRDefault="00B12739" w:rsidP="008205BD">
            <w:pPr>
              <w:spacing w:after="0" w:line="240" w:lineRule="auto"/>
              <w:jc w:val="center"/>
              <w:rPr>
                <w:ins w:id="8104" w:author="Lane, Stefanie" w:date="2023-09-27T17:48:00Z"/>
                <w:rFonts w:ascii="Calibri" w:eastAsia="Times New Roman" w:hAnsi="Calibri" w:cs="Calibri"/>
                <w:color w:val="000000"/>
                <w:lang w:eastAsia="en-CA"/>
              </w:rPr>
            </w:pPr>
            <w:ins w:id="8105"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383494A0" w14:textId="77777777" w:rsidR="00B12739" w:rsidRPr="00AC2066" w:rsidRDefault="00B12739" w:rsidP="008205BD">
            <w:pPr>
              <w:spacing w:after="0" w:line="240" w:lineRule="auto"/>
              <w:jc w:val="center"/>
              <w:rPr>
                <w:ins w:id="8106" w:author="Lane, Stefanie" w:date="2023-09-27T17:48:00Z"/>
                <w:rFonts w:ascii="Calibri" w:eastAsia="Times New Roman" w:hAnsi="Calibri" w:cs="Calibri"/>
                <w:color w:val="000000"/>
                <w:lang w:eastAsia="en-CA"/>
              </w:rPr>
            </w:pPr>
            <w:ins w:id="8107"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54369497" w14:textId="77777777" w:rsidR="00B12739" w:rsidRPr="00AC2066" w:rsidRDefault="00B12739" w:rsidP="008205BD">
            <w:pPr>
              <w:spacing w:after="0" w:line="240" w:lineRule="auto"/>
              <w:jc w:val="center"/>
              <w:rPr>
                <w:ins w:id="8108" w:author="Lane, Stefanie" w:date="2023-09-27T17:48:00Z"/>
                <w:rFonts w:ascii="Calibri" w:eastAsia="Times New Roman" w:hAnsi="Calibri" w:cs="Calibri"/>
                <w:color w:val="000000"/>
                <w:lang w:eastAsia="en-CA"/>
              </w:rPr>
            </w:pPr>
            <w:ins w:id="810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8" w:space="0" w:color="auto"/>
              <w:right w:val="single" w:sz="8" w:space="0" w:color="auto"/>
            </w:tcBorders>
            <w:shd w:val="clear" w:color="auto" w:fill="auto"/>
            <w:noWrap/>
            <w:vAlign w:val="bottom"/>
            <w:hideMark/>
          </w:tcPr>
          <w:p w14:paraId="4CEF5639" w14:textId="77777777" w:rsidR="00B12739" w:rsidRPr="00AC2066" w:rsidRDefault="00B12739" w:rsidP="008205BD">
            <w:pPr>
              <w:spacing w:after="0" w:line="240" w:lineRule="auto"/>
              <w:jc w:val="center"/>
              <w:rPr>
                <w:ins w:id="8110" w:author="Lane, Stefanie" w:date="2023-09-27T17:48:00Z"/>
                <w:rFonts w:ascii="Calibri" w:eastAsia="Times New Roman" w:hAnsi="Calibri" w:cs="Calibri"/>
                <w:color w:val="000000"/>
                <w:lang w:eastAsia="en-CA"/>
              </w:rPr>
            </w:pPr>
            <w:ins w:id="8111" w:author="Lane, Stefanie" w:date="2023-09-27T17:48:00Z">
              <w:r w:rsidRPr="00AC2066">
                <w:rPr>
                  <w:rFonts w:ascii="Calibri" w:eastAsia="Times New Roman" w:hAnsi="Calibri" w:cs="Calibri"/>
                  <w:color w:val="000000"/>
                  <w:lang w:eastAsia="en-CA"/>
                </w:rPr>
                <w:t>gained</w:t>
              </w:r>
            </w:ins>
          </w:p>
        </w:tc>
      </w:tr>
      <w:tr w:rsidR="00B12739" w:rsidRPr="00AC2066" w14:paraId="3E154D25" w14:textId="77777777" w:rsidTr="008205BD">
        <w:trPr>
          <w:trHeight w:val="288"/>
          <w:ins w:id="8112" w:author="Lane, Stefanie" w:date="2023-09-27T17:48:00Z"/>
        </w:trPr>
        <w:tc>
          <w:tcPr>
            <w:tcW w:w="1298" w:type="dxa"/>
            <w:vMerge/>
            <w:tcBorders>
              <w:top w:val="nil"/>
              <w:left w:val="single" w:sz="8" w:space="0" w:color="auto"/>
              <w:bottom w:val="single" w:sz="8" w:space="0" w:color="000000"/>
              <w:right w:val="nil"/>
            </w:tcBorders>
            <w:vAlign w:val="center"/>
            <w:hideMark/>
          </w:tcPr>
          <w:p w14:paraId="6222124C" w14:textId="77777777" w:rsidR="00B12739" w:rsidRPr="00AC2066" w:rsidRDefault="00B12739" w:rsidP="008205BD">
            <w:pPr>
              <w:spacing w:after="0" w:line="240" w:lineRule="auto"/>
              <w:rPr>
                <w:ins w:id="8113"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5024E4BF" w14:textId="77777777" w:rsidR="00B12739" w:rsidRPr="00AC2066" w:rsidRDefault="00B12739" w:rsidP="008205BD">
            <w:pPr>
              <w:spacing w:after="0" w:line="240" w:lineRule="auto"/>
              <w:jc w:val="center"/>
              <w:rPr>
                <w:ins w:id="8114" w:author="Lane, Stefanie" w:date="2023-09-27T17:48:00Z"/>
                <w:rFonts w:ascii="Calibri" w:eastAsia="Times New Roman" w:hAnsi="Calibri" w:cs="Calibri"/>
                <w:color w:val="000000"/>
                <w:lang w:eastAsia="en-CA"/>
              </w:rPr>
            </w:pPr>
            <w:ins w:id="8115" w:author="Lane, Stefanie" w:date="2023-09-27T17:48:00Z">
              <w:r w:rsidRPr="00AC2066">
                <w:rPr>
                  <w:rFonts w:ascii="Calibri" w:eastAsia="Times New Roman" w:hAnsi="Calibri" w:cs="Calibri"/>
                  <w:color w:val="000000"/>
                  <w:lang w:eastAsia="en-CA"/>
                </w:rPr>
                <w:t>Native</w:t>
              </w:r>
            </w:ins>
          </w:p>
        </w:tc>
        <w:tc>
          <w:tcPr>
            <w:tcW w:w="3365" w:type="dxa"/>
            <w:tcBorders>
              <w:top w:val="nil"/>
              <w:left w:val="nil"/>
              <w:bottom w:val="single" w:sz="4" w:space="0" w:color="auto"/>
              <w:right w:val="nil"/>
            </w:tcBorders>
            <w:shd w:val="clear" w:color="auto" w:fill="auto"/>
            <w:noWrap/>
            <w:vAlign w:val="bottom"/>
            <w:hideMark/>
          </w:tcPr>
          <w:p w14:paraId="326845E2" w14:textId="77777777" w:rsidR="00B12739" w:rsidRPr="00AC2066" w:rsidRDefault="00B12739" w:rsidP="008205BD">
            <w:pPr>
              <w:spacing w:after="0" w:line="240" w:lineRule="auto"/>
              <w:rPr>
                <w:ins w:id="8116" w:author="Lane, Stefanie" w:date="2023-09-27T17:48:00Z"/>
                <w:rFonts w:ascii="Calibri" w:eastAsia="Times New Roman" w:hAnsi="Calibri" w:cs="Calibri"/>
                <w:i/>
                <w:iCs/>
                <w:color w:val="000000"/>
                <w:lang w:eastAsia="en-CA"/>
              </w:rPr>
            </w:pPr>
            <w:ins w:id="8117" w:author="Lane, Stefanie" w:date="2023-09-27T17:48:00Z">
              <w:r w:rsidRPr="00AC2066">
                <w:rPr>
                  <w:rFonts w:ascii="Calibri" w:eastAsia="Times New Roman" w:hAnsi="Calibri" w:cs="Calibri"/>
                  <w:i/>
                  <w:iCs/>
                  <w:color w:val="000000"/>
                  <w:lang w:eastAsia="en-CA"/>
                </w:rPr>
                <w:t>Alopecurus geniculatus</w:t>
              </w:r>
            </w:ins>
          </w:p>
        </w:tc>
        <w:tc>
          <w:tcPr>
            <w:tcW w:w="734" w:type="dxa"/>
            <w:tcBorders>
              <w:top w:val="nil"/>
              <w:left w:val="nil"/>
              <w:bottom w:val="single" w:sz="4" w:space="0" w:color="auto"/>
              <w:right w:val="nil"/>
            </w:tcBorders>
            <w:shd w:val="clear" w:color="auto" w:fill="auto"/>
            <w:noWrap/>
            <w:vAlign w:val="bottom"/>
            <w:hideMark/>
          </w:tcPr>
          <w:p w14:paraId="654DC86A" w14:textId="77777777" w:rsidR="00B12739" w:rsidRPr="00AC2066" w:rsidRDefault="00B12739" w:rsidP="008205BD">
            <w:pPr>
              <w:spacing w:after="0" w:line="240" w:lineRule="auto"/>
              <w:jc w:val="center"/>
              <w:rPr>
                <w:ins w:id="8118" w:author="Lane, Stefanie" w:date="2023-09-27T17:48:00Z"/>
                <w:rFonts w:ascii="Calibri" w:eastAsia="Times New Roman" w:hAnsi="Calibri" w:cs="Calibri"/>
                <w:color w:val="000000"/>
                <w:lang w:eastAsia="en-CA"/>
              </w:rPr>
            </w:pPr>
            <w:ins w:id="8119"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4" w:space="0" w:color="auto"/>
              <w:right w:val="nil"/>
            </w:tcBorders>
            <w:shd w:val="clear" w:color="auto" w:fill="auto"/>
            <w:noWrap/>
            <w:vAlign w:val="bottom"/>
            <w:hideMark/>
          </w:tcPr>
          <w:p w14:paraId="740E7820" w14:textId="77777777" w:rsidR="00B12739" w:rsidRPr="00AC2066" w:rsidRDefault="00B12739" w:rsidP="008205BD">
            <w:pPr>
              <w:spacing w:after="0" w:line="240" w:lineRule="auto"/>
              <w:jc w:val="center"/>
              <w:rPr>
                <w:ins w:id="8120" w:author="Lane, Stefanie" w:date="2023-09-27T17:48:00Z"/>
                <w:rFonts w:ascii="Calibri" w:eastAsia="Times New Roman" w:hAnsi="Calibri" w:cs="Calibri"/>
                <w:color w:val="000000"/>
                <w:lang w:eastAsia="en-CA"/>
              </w:rPr>
            </w:pPr>
            <w:ins w:id="8121"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6A2359DC" w14:textId="77777777" w:rsidR="00B12739" w:rsidRPr="00AC2066" w:rsidRDefault="00B12739" w:rsidP="008205BD">
            <w:pPr>
              <w:spacing w:after="0" w:line="240" w:lineRule="auto"/>
              <w:jc w:val="center"/>
              <w:rPr>
                <w:ins w:id="8122" w:author="Lane, Stefanie" w:date="2023-09-27T17:48:00Z"/>
                <w:rFonts w:ascii="Calibri" w:eastAsia="Times New Roman" w:hAnsi="Calibri" w:cs="Calibri"/>
                <w:color w:val="000000"/>
                <w:lang w:eastAsia="en-CA"/>
              </w:rPr>
            </w:pPr>
            <w:ins w:id="8123"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93B3F09" w14:textId="77777777" w:rsidR="00B12739" w:rsidRPr="00AC2066" w:rsidRDefault="00B12739" w:rsidP="008205BD">
            <w:pPr>
              <w:spacing w:after="0" w:line="240" w:lineRule="auto"/>
              <w:jc w:val="center"/>
              <w:rPr>
                <w:ins w:id="8124" w:author="Lane, Stefanie" w:date="2023-09-27T17:48:00Z"/>
                <w:rFonts w:ascii="Calibri" w:eastAsia="Times New Roman" w:hAnsi="Calibri" w:cs="Calibri"/>
                <w:color w:val="000000"/>
                <w:lang w:eastAsia="en-CA"/>
              </w:rPr>
            </w:pPr>
            <w:ins w:id="8125" w:author="Lane, Stefanie" w:date="2023-09-27T17:48:00Z">
              <w:r w:rsidRPr="00AC2066">
                <w:rPr>
                  <w:rFonts w:ascii="Calibri" w:eastAsia="Times New Roman" w:hAnsi="Calibri" w:cs="Calibri"/>
                  <w:color w:val="000000"/>
                  <w:lang w:eastAsia="en-CA"/>
                </w:rPr>
                <w:t>lost</w:t>
              </w:r>
            </w:ins>
          </w:p>
        </w:tc>
      </w:tr>
      <w:tr w:rsidR="00B12739" w:rsidRPr="00AC2066" w14:paraId="36C773C4" w14:textId="77777777" w:rsidTr="008205BD">
        <w:trPr>
          <w:trHeight w:val="288"/>
          <w:ins w:id="8126" w:author="Lane, Stefanie" w:date="2023-09-27T17:48:00Z"/>
        </w:trPr>
        <w:tc>
          <w:tcPr>
            <w:tcW w:w="1298" w:type="dxa"/>
            <w:vMerge/>
            <w:tcBorders>
              <w:top w:val="nil"/>
              <w:left w:val="single" w:sz="8" w:space="0" w:color="auto"/>
              <w:bottom w:val="single" w:sz="8" w:space="0" w:color="000000"/>
              <w:right w:val="nil"/>
            </w:tcBorders>
            <w:vAlign w:val="center"/>
            <w:hideMark/>
          </w:tcPr>
          <w:p w14:paraId="6C7EF78D" w14:textId="77777777" w:rsidR="00B12739" w:rsidRPr="00AC2066" w:rsidRDefault="00B12739" w:rsidP="008205BD">
            <w:pPr>
              <w:spacing w:after="0" w:line="240" w:lineRule="auto"/>
              <w:rPr>
                <w:ins w:id="812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EBD71B" w14:textId="77777777" w:rsidR="00B12739" w:rsidRPr="00AC2066" w:rsidRDefault="00B12739" w:rsidP="008205BD">
            <w:pPr>
              <w:spacing w:after="0" w:line="240" w:lineRule="auto"/>
              <w:rPr>
                <w:ins w:id="812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BA7FC74" w14:textId="77777777" w:rsidR="00B12739" w:rsidRPr="00AC2066" w:rsidRDefault="00B12739" w:rsidP="008205BD">
            <w:pPr>
              <w:spacing w:after="0" w:line="240" w:lineRule="auto"/>
              <w:rPr>
                <w:ins w:id="8129" w:author="Lane, Stefanie" w:date="2023-09-27T17:48:00Z"/>
                <w:rFonts w:ascii="Calibri" w:eastAsia="Times New Roman" w:hAnsi="Calibri" w:cs="Calibri"/>
                <w:i/>
                <w:iCs/>
                <w:color w:val="000000"/>
                <w:lang w:eastAsia="en-CA"/>
              </w:rPr>
            </w:pPr>
            <w:ins w:id="8130" w:author="Lane, Stefanie" w:date="2023-09-27T17:48:00Z">
              <w:r w:rsidRPr="00AC2066">
                <w:rPr>
                  <w:rFonts w:ascii="Calibri" w:eastAsia="Times New Roman" w:hAnsi="Calibri" w:cs="Calibri"/>
                  <w:i/>
                  <w:iCs/>
                  <w:color w:val="000000"/>
                  <w:lang w:eastAsia="en-CA"/>
                </w:rPr>
                <w:t>Bidens cernua</w:t>
              </w:r>
            </w:ins>
          </w:p>
        </w:tc>
        <w:tc>
          <w:tcPr>
            <w:tcW w:w="734" w:type="dxa"/>
            <w:tcBorders>
              <w:top w:val="nil"/>
              <w:left w:val="nil"/>
              <w:bottom w:val="nil"/>
              <w:right w:val="nil"/>
            </w:tcBorders>
            <w:shd w:val="clear" w:color="auto" w:fill="auto"/>
            <w:noWrap/>
            <w:vAlign w:val="bottom"/>
            <w:hideMark/>
          </w:tcPr>
          <w:p w14:paraId="368CB938" w14:textId="77777777" w:rsidR="00B12739" w:rsidRPr="00AC2066" w:rsidRDefault="00B12739" w:rsidP="008205BD">
            <w:pPr>
              <w:spacing w:after="0" w:line="240" w:lineRule="auto"/>
              <w:jc w:val="center"/>
              <w:rPr>
                <w:ins w:id="8131" w:author="Lane, Stefanie" w:date="2023-09-27T17:48:00Z"/>
                <w:rFonts w:ascii="Calibri" w:eastAsia="Times New Roman" w:hAnsi="Calibri" w:cs="Calibri"/>
                <w:color w:val="000000"/>
                <w:lang w:eastAsia="en-CA"/>
              </w:rPr>
            </w:pPr>
            <w:ins w:id="8132"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FAA7355" w14:textId="77777777" w:rsidR="00B12739" w:rsidRPr="00AC2066" w:rsidRDefault="00B12739" w:rsidP="008205BD">
            <w:pPr>
              <w:spacing w:after="0" w:line="240" w:lineRule="auto"/>
              <w:jc w:val="center"/>
              <w:rPr>
                <w:ins w:id="8133" w:author="Lane, Stefanie" w:date="2023-09-27T17:48:00Z"/>
                <w:rFonts w:ascii="Calibri" w:eastAsia="Times New Roman" w:hAnsi="Calibri" w:cs="Calibri"/>
                <w:color w:val="000000"/>
                <w:lang w:eastAsia="en-CA"/>
              </w:rPr>
            </w:pPr>
            <w:ins w:id="8134"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5917637C" w14:textId="77777777" w:rsidR="00B12739" w:rsidRPr="00AC2066" w:rsidRDefault="00B12739" w:rsidP="008205BD">
            <w:pPr>
              <w:spacing w:after="0" w:line="240" w:lineRule="auto"/>
              <w:jc w:val="center"/>
              <w:rPr>
                <w:ins w:id="8135"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150838E" w14:textId="77777777" w:rsidR="00B12739" w:rsidRPr="00AC2066" w:rsidRDefault="00B12739" w:rsidP="008205BD">
            <w:pPr>
              <w:spacing w:after="0" w:line="240" w:lineRule="auto"/>
              <w:jc w:val="center"/>
              <w:rPr>
                <w:ins w:id="8136" w:author="Lane, Stefanie" w:date="2023-09-27T17:48:00Z"/>
                <w:rFonts w:ascii="Calibri" w:eastAsia="Times New Roman" w:hAnsi="Calibri" w:cs="Calibri"/>
                <w:color w:val="000000"/>
                <w:lang w:eastAsia="en-CA"/>
              </w:rPr>
            </w:pPr>
            <w:ins w:id="8137" w:author="Lane, Stefanie" w:date="2023-09-27T17:48:00Z">
              <w:r w:rsidRPr="00AC2066">
                <w:rPr>
                  <w:rFonts w:ascii="Calibri" w:eastAsia="Times New Roman" w:hAnsi="Calibri" w:cs="Calibri"/>
                  <w:color w:val="000000"/>
                  <w:lang w:eastAsia="en-CA"/>
                </w:rPr>
                <w:t>lost</w:t>
              </w:r>
            </w:ins>
          </w:p>
        </w:tc>
      </w:tr>
      <w:tr w:rsidR="00B12739" w:rsidRPr="00AC2066" w14:paraId="0DAFAF9F" w14:textId="77777777" w:rsidTr="008205BD">
        <w:trPr>
          <w:trHeight w:val="288"/>
          <w:ins w:id="8138" w:author="Lane, Stefanie" w:date="2023-09-27T17:48:00Z"/>
        </w:trPr>
        <w:tc>
          <w:tcPr>
            <w:tcW w:w="1298" w:type="dxa"/>
            <w:vMerge/>
            <w:tcBorders>
              <w:top w:val="nil"/>
              <w:left w:val="single" w:sz="8" w:space="0" w:color="auto"/>
              <w:bottom w:val="single" w:sz="8" w:space="0" w:color="000000"/>
              <w:right w:val="nil"/>
            </w:tcBorders>
            <w:vAlign w:val="center"/>
            <w:hideMark/>
          </w:tcPr>
          <w:p w14:paraId="3175EFF5" w14:textId="77777777" w:rsidR="00B12739" w:rsidRPr="00AC2066" w:rsidRDefault="00B12739" w:rsidP="008205BD">
            <w:pPr>
              <w:spacing w:after="0" w:line="240" w:lineRule="auto"/>
              <w:rPr>
                <w:ins w:id="813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836113" w14:textId="77777777" w:rsidR="00B12739" w:rsidRPr="00AC2066" w:rsidRDefault="00B12739" w:rsidP="008205BD">
            <w:pPr>
              <w:spacing w:after="0" w:line="240" w:lineRule="auto"/>
              <w:rPr>
                <w:ins w:id="814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F2FCBEE" w14:textId="77777777" w:rsidR="00B12739" w:rsidRPr="00AC2066" w:rsidRDefault="00B12739" w:rsidP="008205BD">
            <w:pPr>
              <w:spacing w:after="0" w:line="240" w:lineRule="auto"/>
              <w:rPr>
                <w:ins w:id="8141" w:author="Lane, Stefanie" w:date="2023-09-27T17:48:00Z"/>
                <w:rFonts w:ascii="Calibri" w:eastAsia="Times New Roman" w:hAnsi="Calibri" w:cs="Calibri"/>
                <w:i/>
                <w:iCs/>
                <w:color w:val="000000"/>
                <w:lang w:eastAsia="en-CA"/>
              </w:rPr>
            </w:pPr>
            <w:ins w:id="8142" w:author="Lane, Stefanie" w:date="2023-09-27T17:48:00Z">
              <w:r w:rsidRPr="00AC2066">
                <w:rPr>
                  <w:rFonts w:ascii="Calibri" w:eastAsia="Times New Roman" w:hAnsi="Calibri" w:cs="Calibri"/>
                  <w:i/>
                  <w:iCs/>
                  <w:color w:val="000000"/>
                  <w:lang w:eastAsia="en-CA"/>
                </w:rPr>
                <w:t>Deschampsia caespitosa</w:t>
              </w:r>
            </w:ins>
          </w:p>
        </w:tc>
        <w:tc>
          <w:tcPr>
            <w:tcW w:w="734" w:type="dxa"/>
            <w:tcBorders>
              <w:top w:val="single" w:sz="4" w:space="0" w:color="auto"/>
              <w:left w:val="nil"/>
              <w:bottom w:val="single" w:sz="4" w:space="0" w:color="auto"/>
              <w:right w:val="nil"/>
            </w:tcBorders>
            <w:shd w:val="clear" w:color="auto" w:fill="auto"/>
            <w:noWrap/>
            <w:vAlign w:val="bottom"/>
            <w:hideMark/>
          </w:tcPr>
          <w:p w14:paraId="37AF1B84" w14:textId="77777777" w:rsidR="00B12739" w:rsidRPr="00AC2066" w:rsidRDefault="00B12739" w:rsidP="008205BD">
            <w:pPr>
              <w:spacing w:after="0" w:line="240" w:lineRule="auto"/>
              <w:jc w:val="center"/>
              <w:rPr>
                <w:ins w:id="8143" w:author="Lane, Stefanie" w:date="2023-09-27T17:48:00Z"/>
                <w:rFonts w:ascii="Calibri" w:eastAsia="Times New Roman" w:hAnsi="Calibri" w:cs="Calibri"/>
                <w:color w:val="000000"/>
                <w:lang w:eastAsia="en-CA"/>
              </w:rPr>
            </w:pPr>
            <w:ins w:id="8144"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53BF5751" w14:textId="77777777" w:rsidR="00B12739" w:rsidRPr="00AC2066" w:rsidRDefault="00B12739" w:rsidP="008205BD">
            <w:pPr>
              <w:spacing w:after="0" w:line="240" w:lineRule="auto"/>
              <w:jc w:val="center"/>
              <w:rPr>
                <w:ins w:id="8145" w:author="Lane, Stefanie" w:date="2023-09-27T17:48:00Z"/>
                <w:rFonts w:ascii="Calibri" w:eastAsia="Times New Roman" w:hAnsi="Calibri" w:cs="Calibri"/>
                <w:color w:val="000000"/>
                <w:lang w:eastAsia="en-CA"/>
              </w:rPr>
            </w:pPr>
            <w:ins w:id="814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E859963" w14:textId="77777777" w:rsidR="00B12739" w:rsidRPr="00AC2066" w:rsidRDefault="00B12739" w:rsidP="008205BD">
            <w:pPr>
              <w:spacing w:after="0" w:line="240" w:lineRule="auto"/>
              <w:jc w:val="center"/>
              <w:rPr>
                <w:ins w:id="8147" w:author="Lane, Stefanie" w:date="2023-09-27T17:48:00Z"/>
                <w:rFonts w:ascii="Calibri" w:eastAsia="Times New Roman" w:hAnsi="Calibri" w:cs="Calibri"/>
                <w:color w:val="000000"/>
                <w:lang w:eastAsia="en-CA"/>
              </w:rPr>
            </w:pPr>
            <w:ins w:id="8148"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165A5870" w14:textId="77777777" w:rsidR="00B12739" w:rsidRPr="00AC2066" w:rsidRDefault="00B12739" w:rsidP="008205BD">
            <w:pPr>
              <w:spacing w:after="0" w:line="240" w:lineRule="auto"/>
              <w:jc w:val="center"/>
              <w:rPr>
                <w:ins w:id="8149" w:author="Lane, Stefanie" w:date="2023-09-27T17:48:00Z"/>
                <w:rFonts w:ascii="Calibri" w:eastAsia="Times New Roman" w:hAnsi="Calibri" w:cs="Calibri"/>
                <w:color w:val="000000"/>
                <w:lang w:eastAsia="en-CA"/>
              </w:rPr>
            </w:pPr>
            <w:ins w:id="8150" w:author="Lane, Stefanie" w:date="2023-09-27T17:48:00Z">
              <w:r w:rsidRPr="00AC2066">
                <w:rPr>
                  <w:rFonts w:ascii="Calibri" w:eastAsia="Times New Roman" w:hAnsi="Calibri" w:cs="Calibri"/>
                  <w:color w:val="000000"/>
                  <w:lang w:eastAsia="en-CA"/>
                </w:rPr>
                <w:t>lost</w:t>
              </w:r>
            </w:ins>
          </w:p>
        </w:tc>
      </w:tr>
      <w:tr w:rsidR="00B12739" w:rsidRPr="00AC2066" w14:paraId="3D5B2143" w14:textId="77777777" w:rsidTr="008205BD">
        <w:trPr>
          <w:trHeight w:val="288"/>
          <w:ins w:id="8151" w:author="Lane, Stefanie" w:date="2023-09-27T17:48:00Z"/>
        </w:trPr>
        <w:tc>
          <w:tcPr>
            <w:tcW w:w="1298" w:type="dxa"/>
            <w:vMerge/>
            <w:tcBorders>
              <w:top w:val="nil"/>
              <w:left w:val="single" w:sz="8" w:space="0" w:color="auto"/>
              <w:bottom w:val="single" w:sz="8" w:space="0" w:color="000000"/>
              <w:right w:val="nil"/>
            </w:tcBorders>
            <w:vAlign w:val="center"/>
            <w:hideMark/>
          </w:tcPr>
          <w:p w14:paraId="3F45E7D7" w14:textId="77777777" w:rsidR="00B12739" w:rsidRPr="00AC2066" w:rsidRDefault="00B12739" w:rsidP="008205BD">
            <w:pPr>
              <w:spacing w:after="0" w:line="240" w:lineRule="auto"/>
              <w:rPr>
                <w:ins w:id="815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7DC02A3" w14:textId="77777777" w:rsidR="00B12739" w:rsidRPr="00AC2066" w:rsidRDefault="00B12739" w:rsidP="008205BD">
            <w:pPr>
              <w:spacing w:after="0" w:line="240" w:lineRule="auto"/>
              <w:rPr>
                <w:ins w:id="815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5E17C2" w14:textId="77777777" w:rsidR="00B12739" w:rsidRPr="00AC2066" w:rsidRDefault="00B12739" w:rsidP="008205BD">
            <w:pPr>
              <w:spacing w:after="0" w:line="240" w:lineRule="auto"/>
              <w:rPr>
                <w:ins w:id="8154" w:author="Lane, Stefanie" w:date="2023-09-27T17:48:00Z"/>
                <w:rFonts w:ascii="Calibri" w:eastAsia="Times New Roman" w:hAnsi="Calibri" w:cs="Calibri"/>
                <w:i/>
                <w:iCs/>
                <w:color w:val="000000"/>
                <w:lang w:eastAsia="en-CA"/>
              </w:rPr>
            </w:pPr>
            <w:ins w:id="8155" w:author="Lane, Stefanie" w:date="2023-09-27T17:48:00Z">
              <w:r w:rsidRPr="00AC2066">
                <w:rPr>
                  <w:rFonts w:ascii="Calibri" w:eastAsia="Times New Roman" w:hAnsi="Calibri" w:cs="Calibri"/>
                  <w:i/>
                  <w:iCs/>
                  <w:color w:val="000000"/>
                  <w:lang w:eastAsia="en-CA"/>
                </w:rPr>
                <w:t>Dulichium arundinaceum</w:t>
              </w:r>
            </w:ins>
          </w:p>
        </w:tc>
        <w:tc>
          <w:tcPr>
            <w:tcW w:w="734" w:type="dxa"/>
            <w:tcBorders>
              <w:top w:val="nil"/>
              <w:left w:val="nil"/>
              <w:bottom w:val="nil"/>
              <w:right w:val="nil"/>
            </w:tcBorders>
            <w:shd w:val="clear" w:color="auto" w:fill="auto"/>
            <w:noWrap/>
            <w:vAlign w:val="bottom"/>
            <w:hideMark/>
          </w:tcPr>
          <w:p w14:paraId="0AC240BA" w14:textId="77777777" w:rsidR="00B12739" w:rsidRPr="00AC2066" w:rsidRDefault="00B12739" w:rsidP="008205BD">
            <w:pPr>
              <w:spacing w:after="0" w:line="240" w:lineRule="auto"/>
              <w:jc w:val="center"/>
              <w:rPr>
                <w:ins w:id="8156" w:author="Lane, Stefanie" w:date="2023-09-27T17:48:00Z"/>
                <w:rFonts w:ascii="Calibri" w:eastAsia="Times New Roman" w:hAnsi="Calibri" w:cs="Calibri"/>
                <w:color w:val="000000"/>
                <w:lang w:eastAsia="en-CA"/>
              </w:rPr>
            </w:pPr>
            <w:ins w:id="8157"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5939CB7A" w14:textId="77777777" w:rsidR="00B12739" w:rsidRPr="00AC2066" w:rsidRDefault="00B12739" w:rsidP="008205BD">
            <w:pPr>
              <w:spacing w:after="0" w:line="240" w:lineRule="auto"/>
              <w:jc w:val="center"/>
              <w:rPr>
                <w:ins w:id="8158"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193FF219" w14:textId="77777777" w:rsidR="00B12739" w:rsidRPr="00AC2066" w:rsidRDefault="00B12739" w:rsidP="008205BD">
            <w:pPr>
              <w:spacing w:after="0" w:line="240" w:lineRule="auto"/>
              <w:jc w:val="center"/>
              <w:rPr>
                <w:ins w:id="8159"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5375657" w14:textId="77777777" w:rsidR="00B12739" w:rsidRPr="00AC2066" w:rsidRDefault="00B12739" w:rsidP="008205BD">
            <w:pPr>
              <w:spacing w:after="0" w:line="240" w:lineRule="auto"/>
              <w:jc w:val="center"/>
              <w:rPr>
                <w:ins w:id="8160" w:author="Lane, Stefanie" w:date="2023-09-27T17:48:00Z"/>
                <w:rFonts w:ascii="Calibri" w:eastAsia="Times New Roman" w:hAnsi="Calibri" w:cs="Calibri"/>
                <w:color w:val="000000"/>
                <w:lang w:eastAsia="en-CA"/>
              </w:rPr>
            </w:pPr>
            <w:ins w:id="8161" w:author="Lane, Stefanie" w:date="2023-09-27T17:48:00Z">
              <w:r w:rsidRPr="00AC2066">
                <w:rPr>
                  <w:rFonts w:ascii="Calibri" w:eastAsia="Times New Roman" w:hAnsi="Calibri" w:cs="Calibri"/>
                  <w:color w:val="000000"/>
                  <w:lang w:eastAsia="en-CA"/>
                </w:rPr>
                <w:t>lost</w:t>
              </w:r>
            </w:ins>
          </w:p>
        </w:tc>
      </w:tr>
      <w:tr w:rsidR="00B12739" w:rsidRPr="00AC2066" w14:paraId="34B59AA1" w14:textId="77777777" w:rsidTr="008205BD">
        <w:trPr>
          <w:trHeight w:val="288"/>
          <w:ins w:id="8162" w:author="Lane, Stefanie" w:date="2023-09-27T17:48:00Z"/>
        </w:trPr>
        <w:tc>
          <w:tcPr>
            <w:tcW w:w="1298" w:type="dxa"/>
            <w:vMerge/>
            <w:tcBorders>
              <w:top w:val="nil"/>
              <w:left w:val="single" w:sz="8" w:space="0" w:color="auto"/>
              <w:bottom w:val="single" w:sz="8" w:space="0" w:color="000000"/>
              <w:right w:val="nil"/>
            </w:tcBorders>
            <w:vAlign w:val="center"/>
            <w:hideMark/>
          </w:tcPr>
          <w:p w14:paraId="267E773A" w14:textId="77777777" w:rsidR="00B12739" w:rsidRPr="00AC2066" w:rsidRDefault="00B12739" w:rsidP="008205BD">
            <w:pPr>
              <w:spacing w:after="0" w:line="240" w:lineRule="auto"/>
              <w:rPr>
                <w:ins w:id="816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CB0C1B6" w14:textId="77777777" w:rsidR="00B12739" w:rsidRPr="00AC2066" w:rsidRDefault="00B12739" w:rsidP="008205BD">
            <w:pPr>
              <w:spacing w:after="0" w:line="240" w:lineRule="auto"/>
              <w:rPr>
                <w:ins w:id="816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4045490" w14:textId="77777777" w:rsidR="00B12739" w:rsidRPr="00AC2066" w:rsidRDefault="00B12739" w:rsidP="008205BD">
            <w:pPr>
              <w:spacing w:after="0" w:line="240" w:lineRule="auto"/>
              <w:rPr>
                <w:ins w:id="8165" w:author="Lane, Stefanie" w:date="2023-09-27T17:48:00Z"/>
                <w:rFonts w:ascii="Calibri" w:eastAsia="Times New Roman" w:hAnsi="Calibri" w:cs="Calibri"/>
                <w:i/>
                <w:iCs/>
                <w:color w:val="000000"/>
                <w:lang w:eastAsia="en-CA"/>
              </w:rPr>
            </w:pPr>
            <w:ins w:id="8166" w:author="Lane, Stefanie" w:date="2023-09-27T17:48:00Z">
              <w:r w:rsidRPr="00AC2066">
                <w:rPr>
                  <w:rFonts w:ascii="Calibri" w:eastAsia="Times New Roman" w:hAnsi="Calibri" w:cs="Calibri"/>
                  <w:i/>
                  <w:iCs/>
                  <w:color w:val="000000"/>
                  <w:lang w:eastAsia="en-CA"/>
                </w:rPr>
                <w:t>Eleocharis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352CCBF0" w14:textId="77777777" w:rsidR="00B12739" w:rsidRPr="00AC2066" w:rsidRDefault="00B12739" w:rsidP="008205BD">
            <w:pPr>
              <w:spacing w:after="0" w:line="240" w:lineRule="auto"/>
              <w:jc w:val="center"/>
              <w:rPr>
                <w:ins w:id="8167" w:author="Lane, Stefanie" w:date="2023-09-27T17:48:00Z"/>
                <w:rFonts w:ascii="Calibri" w:eastAsia="Times New Roman" w:hAnsi="Calibri" w:cs="Calibri"/>
                <w:color w:val="000000"/>
                <w:lang w:eastAsia="en-CA"/>
              </w:rPr>
            </w:pPr>
            <w:ins w:id="8168"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129895CD" w14:textId="77777777" w:rsidR="00B12739" w:rsidRPr="00AC2066" w:rsidRDefault="00B12739" w:rsidP="008205BD">
            <w:pPr>
              <w:spacing w:after="0" w:line="240" w:lineRule="auto"/>
              <w:jc w:val="center"/>
              <w:rPr>
                <w:ins w:id="8169" w:author="Lane, Stefanie" w:date="2023-09-27T17:48:00Z"/>
                <w:rFonts w:ascii="Calibri" w:eastAsia="Times New Roman" w:hAnsi="Calibri" w:cs="Calibri"/>
                <w:color w:val="000000"/>
                <w:lang w:eastAsia="en-CA"/>
              </w:rPr>
            </w:pPr>
            <w:ins w:id="8170"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2B78443" w14:textId="77777777" w:rsidR="00B12739" w:rsidRPr="00AC2066" w:rsidRDefault="00B12739" w:rsidP="008205BD">
            <w:pPr>
              <w:spacing w:after="0" w:line="240" w:lineRule="auto"/>
              <w:jc w:val="center"/>
              <w:rPr>
                <w:ins w:id="8171" w:author="Lane, Stefanie" w:date="2023-09-27T17:48:00Z"/>
                <w:rFonts w:ascii="Calibri" w:eastAsia="Times New Roman" w:hAnsi="Calibri" w:cs="Calibri"/>
                <w:color w:val="000000"/>
                <w:lang w:eastAsia="en-CA"/>
              </w:rPr>
            </w:pPr>
            <w:ins w:id="817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5559A6F3" w14:textId="77777777" w:rsidR="00B12739" w:rsidRPr="00AC2066" w:rsidRDefault="00B12739" w:rsidP="008205BD">
            <w:pPr>
              <w:spacing w:after="0" w:line="240" w:lineRule="auto"/>
              <w:jc w:val="center"/>
              <w:rPr>
                <w:ins w:id="8173" w:author="Lane, Stefanie" w:date="2023-09-27T17:48:00Z"/>
                <w:rFonts w:ascii="Calibri" w:eastAsia="Times New Roman" w:hAnsi="Calibri" w:cs="Calibri"/>
                <w:color w:val="000000"/>
                <w:lang w:eastAsia="en-CA"/>
              </w:rPr>
            </w:pPr>
            <w:ins w:id="8174" w:author="Lane, Stefanie" w:date="2023-09-27T17:48:00Z">
              <w:r w:rsidRPr="00AC2066">
                <w:rPr>
                  <w:rFonts w:ascii="Calibri" w:eastAsia="Times New Roman" w:hAnsi="Calibri" w:cs="Calibri"/>
                  <w:color w:val="000000"/>
                  <w:lang w:eastAsia="en-CA"/>
                </w:rPr>
                <w:t>lost</w:t>
              </w:r>
            </w:ins>
          </w:p>
        </w:tc>
      </w:tr>
      <w:tr w:rsidR="00B12739" w:rsidRPr="00AC2066" w14:paraId="69D9D344" w14:textId="77777777" w:rsidTr="008205BD">
        <w:trPr>
          <w:trHeight w:val="288"/>
          <w:ins w:id="8175" w:author="Lane, Stefanie" w:date="2023-09-27T17:48:00Z"/>
        </w:trPr>
        <w:tc>
          <w:tcPr>
            <w:tcW w:w="1298" w:type="dxa"/>
            <w:vMerge/>
            <w:tcBorders>
              <w:top w:val="nil"/>
              <w:left w:val="single" w:sz="8" w:space="0" w:color="auto"/>
              <w:bottom w:val="single" w:sz="8" w:space="0" w:color="000000"/>
              <w:right w:val="nil"/>
            </w:tcBorders>
            <w:vAlign w:val="center"/>
            <w:hideMark/>
          </w:tcPr>
          <w:p w14:paraId="5B9593D4" w14:textId="77777777" w:rsidR="00B12739" w:rsidRPr="00AC2066" w:rsidRDefault="00B12739" w:rsidP="008205BD">
            <w:pPr>
              <w:spacing w:after="0" w:line="240" w:lineRule="auto"/>
              <w:rPr>
                <w:ins w:id="817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5507A8" w14:textId="77777777" w:rsidR="00B12739" w:rsidRPr="00AC2066" w:rsidRDefault="00B12739" w:rsidP="008205BD">
            <w:pPr>
              <w:spacing w:after="0" w:line="240" w:lineRule="auto"/>
              <w:rPr>
                <w:ins w:id="817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D137121" w14:textId="77777777" w:rsidR="00B12739" w:rsidRPr="00AC2066" w:rsidRDefault="00B12739" w:rsidP="008205BD">
            <w:pPr>
              <w:spacing w:after="0" w:line="240" w:lineRule="auto"/>
              <w:rPr>
                <w:ins w:id="8178" w:author="Lane, Stefanie" w:date="2023-09-27T17:48:00Z"/>
                <w:rFonts w:ascii="Calibri" w:eastAsia="Times New Roman" w:hAnsi="Calibri" w:cs="Calibri"/>
                <w:i/>
                <w:iCs/>
                <w:color w:val="000000"/>
                <w:lang w:eastAsia="en-CA"/>
              </w:rPr>
            </w:pPr>
            <w:ins w:id="8179" w:author="Lane, Stefanie" w:date="2023-09-27T17:48:00Z">
              <w:r w:rsidRPr="00AC2066">
                <w:rPr>
                  <w:rFonts w:ascii="Calibri" w:eastAsia="Times New Roman" w:hAnsi="Calibri" w:cs="Calibri"/>
                  <w:i/>
                  <w:iCs/>
                  <w:color w:val="000000"/>
                  <w:lang w:eastAsia="en-CA"/>
                </w:rPr>
                <w:t>Equisetum palustre</w:t>
              </w:r>
            </w:ins>
          </w:p>
        </w:tc>
        <w:tc>
          <w:tcPr>
            <w:tcW w:w="734" w:type="dxa"/>
            <w:tcBorders>
              <w:top w:val="nil"/>
              <w:left w:val="nil"/>
              <w:bottom w:val="nil"/>
              <w:right w:val="nil"/>
            </w:tcBorders>
            <w:shd w:val="clear" w:color="auto" w:fill="auto"/>
            <w:noWrap/>
            <w:vAlign w:val="bottom"/>
            <w:hideMark/>
          </w:tcPr>
          <w:p w14:paraId="0DE7C234" w14:textId="77777777" w:rsidR="00B12739" w:rsidRPr="00AC2066" w:rsidRDefault="00B12739" w:rsidP="008205BD">
            <w:pPr>
              <w:spacing w:after="0" w:line="240" w:lineRule="auto"/>
              <w:jc w:val="center"/>
              <w:rPr>
                <w:ins w:id="8180" w:author="Lane, Stefanie" w:date="2023-09-27T17:48:00Z"/>
                <w:rFonts w:ascii="Calibri" w:eastAsia="Times New Roman" w:hAnsi="Calibri" w:cs="Calibri"/>
                <w:color w:val="000000"/>
                <w:lang w:eastAsia="en-CA"/>
              </w:rPr>
            </w:pPr>
            <w:ins w:id="8181"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0F11F5BF" w14:textId="77777777" w:rsidR="00B12739" w:rsidRPr="00AC2066" w:rsidRDefault="00B12739" w:rsidP="008205BD">
            <w:pPr>
              <w:spacing w:after="0" w:line="240" w:lineRule="auto"/>
              <w:jc w:val="center"/>
              <w:rPr>
                <w:ins w:id="8182" w:author="Lane, Stefanie" w:date="2023-09-27T17:48:00Z"/>
                <w:rFonts w:ascii="Calibri" w:eastAsia="Times New Roman" w:hAnsi="Calibri" w:cs="Calibri"/>
                <w:color w:val="000000"/>
                <w:lang w:eastAsia="en-CA"/>
              </w:rPr>
            </w:pPr>
            <w:ins w:id="8183"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F0D6459" w14:textId="77777777" w:rsidR="00B12739" w:rsidRPr="00AC2066" w:rsidRDefault="00B12739" w:rsidP="008205BD">
            <w:pPr>
              <w:spacing w:after="0" w:line="240" w:lineRule="auto"/>
              <w:jc w:val="center"/>
              <w:rPr>
                <w:ins w:id="8184"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CF7A80" w14:textId="77777777" w:rsidR="00B12739" w:rsidRPr="00AC2066" w:rsidRDefault="00B12739" w:rsidP="008205BD">
            <w:pPr>
              <w:spacing w:after="0" w:line="240" w:lineRule="auto"/>
              <w:jc w:val="center"/>
              <w:rPr>
                <w:ins w:id="8185" w:author="Lane, Stefanie" w:date="2023-09-27T17:48:00Z"/>
                <w:rFonts w:ascii="Calibri" w:eastAsia="Times New Roman" w:hAnsi="Calibri" w:cs="Calibri"/>
                <w:color w:val="000000"/>
                <w:lang w:eastAsia="en-CA"/>
              </w:rPr>
            </w:pPr>
            <w:ins w:id="8186" w:author="Lane, Stefanie" w:date="2023-09-27T17:48:00Z">
              <w:r w:rsidRPr="00AC2066">
                <w:rPr>
                  <w:rFonts w:ascii="Calibri" w:eastAsia="Times New Roman" w:hAnsi="Calibri" w:cs="Calibri"/>
                  <w:color w:val="000000"/>
                  <w:lang w:eastAsia="en-CA"/>
                </w:rPr>
                <w:t>lost</w:t>
              </w:r>
            </w:ins>
          </w:p>
        </w:tc>
      </w:tr>
      <w:tr w:rsidR="00B12739" w:rsidRPr="00AC2066" w14:paraId="59DF5196" w14:textId="77777777" w:rsidTr="008205BD">
        <w:trPr>
          <w:trHeight w:val="288"/>
          <w:ins w:id="8187" w:author="Lane, Stefanie" w:date="2023-09-27T17:48:00Z"/>
        </w:trPr>
        <w:tc>
          <w:tcPr>
            <w:tcW w:w="1298" w:type="dxa"/>
            <w:vMerge/>
            <w:tcBorders>
              <w:top w:val="nil"/>
              <w:left w:val="single" w:sz="8" w:space="0" w:color="auto"/>
              <w:bottom w:val="single" w:sz="8" w:space="0" w:color="000000"/>
              <w:right w:val="nil"/>
            </w:tcBorders>
            <w:vAlign w:val="center"/>
            <w:hideMark/>
          </w:tcPr>
          <w:p w14:paraId="4BB0739A" w14:textId="77777777" w:rsidR="00B12739" w:rsidRPr="00AC2066" w:rsidRDefault="00B12739" w:rsidP="008205BD">
            <w:pPr>
              <w:spacing w:after="0" w:line="240" w:lineRule="auto"/>
              <w:rPr>
                <w:ins w:id="818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4FA62C" w14:textId="77777777" w:rsidR="00B12739" w:rsidRPr="00AC2066" w:rsidRDefault="00B12739" w:rsidP="008205BD">
            <w:pPr>
              <w:spacing w:after="0" w:line="240" w:lineRule="auto"/>
              <w:rPr>
                <w:ins w:id="818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A6CDE9" w14:textId="77777777" w:rsidR="00B12739" w:rsidRPr="00AC2066" w:rsidRDefault="00B12739" w:rsidP="008205BD">
            <w:pPr>
              <w:spacing w:after="0" w:line="240" w:lineRule="auto"/>
              <w:rPr>
                <w:ins w:id="8190" w:author="Lane, Stefanie" w:date="2023-09-27T17:48:00Z"/>
                <w:rFonts w:ascii="Calibri" w:eastAsia="Times New Roman" w:hAnsi="Calibri" w:cs="Calibri"/>
                <w:i/>
                <w:iCs/>
                <w:color w:val="000000"/>
                <w:lang w:eastAsia="en-CA"/>
              </w:rPr>
            </w:pPr>
            <w:ins w:id="8191" w:author="Lane, Stefanie" w:date="2023-09-27T17:48:00Z">
              <w:r w:rsidRPr="00AC2066">
                <w:rPr>
                  <w:rFonts w:ascii="Calibri" w:eastAsia="Times New Roman" w:hAnsi="Calibri" w:cs="Calibri"/>
                  <w:i/>
                  <w:iCs/>
                  <w:color w:val="000000"/>
                  <w:lang w:eastAsia="en-CA"/>
                </w:rPr>
                <w:t>Galium trifidum</w:t>
              </w:r>
            </w:ins>
          </w:p>
        </w:tc>
        <w:tc>
          <w:tcPr>
            <w:tcW w:w="734" w:type="dxa"/>
            <w:tcBorders>
              <w:top w:val="single" w:sz="4" w:space="0" w:color="auto"/>
              <w:left w:val="nil"/>
              <w:bottom w:val="single" w:sz="4" w:space="0" w:color="auto"/>
              <w:right w:val="nil"/>
            </w:tcBorders>
            <w:shd w:val="clear" w:color="auto" w:fill="auto"/>
            <w:noWrap/>
            <w:vAlign w:val="bottom"/>
            <w:hideMark/>
          </w:tcPr>
          <w:p w14:paraId="1F363B03" w14:textId="77777777" w:rsidR="00B12739" w:rsidRPr="00AC2066" w:rsidRDefault="00B12739" w:rsidP="008205BD">
            <w:pPr>
              <w:spacing w:after="0" w:line="240" w:lineRule="auto"/>
              <w:jc w:val="center"/>
              <w:rPr>
                <w:ins w:id="8192" w:author="Lane, Stefanie" w:date="2023-09-27T17:48:00Z"/>
                <w:rFonts w:ascii="Calibri" w:eastAsia="Times New Roman" w:hAnsi="Calibri" w:cs="Calibri"/>
                <w:color w:val="000000"/>
                <w:lang w:eastAsia="en-CA"/>
              </w:rPr>
            </w:pPr>
            <w:ins w:id="8193"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7E82B3FC" w14:textId="77777777" w:rsidR="00B12739" w:rsidRPr="00AC2066" w:rsidRDefault="00B12739" w:rsidP="008205BD">
            <w:pPr>
              <w:spacing w:after="0" w:line="240" w:lineRule="auto"/>
              <w:jc w:val="center"/>
              <w:rPr>
                <w:ins w:id="8194" w:author="Lane, Stefanie" w:date="2023-09-27T17:48:00Z"/>
                <w:rFonts w:ascii="Calibri" w:eastAsia="Times New Roman" w:hAnsi="Calibri" w:cs="Calibri"/>
                <w:color w:val="000000"/>
                <w:lang w:eastAsia="en-CA"/>
              </w:rPr>
            </w:pPr>
            <w:ins w:id="819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73FB8D7" w14:textId="77777777" w:rsidR="00B12739" w:rsidRPr="00AC2066" w:rsidRDefault="00B12739" w:rsidP="008205BD">
            <w:pPr>
              <w:spacing w:after="0" w:line="240" w:lineRule="auto"/>
              <w:jc w:val="center"/>
              <w:rPr>
                <w:ins w:id="8196" w:author="Lane, Stefanie" w:date="2023-09-27T17:48:00Z"/>
                <w:rFonts w:ascii="Calibri" w:eastAsia="Times New Roman" w:hAnsi="Calibri" w:cs="Calibri"/>
                <w:color w:val="000000"/>
                <w:lang w:eastAsia="en-CA"/>
              </w:rPr>
            </w:pPr>
            <w:ins w:id="8197"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2A2F854" w14:textId="77777777" w:rsidR="00B12739" w:rsidRPr="00AC2066" w:rsidRDefault="00B12739" w:rsidP="008205BD">
            <w:pPr>
              <w:spacing w:after="0" w:line="240" w:lineRule="auto"/>
              <w:jc w:val="center"/>
              <w:rPr>
                <w:ins w:id="8198" w:author="Lane, Stefanie" w:date="2023-09-27T17:48:00Z"/>
                <w:rFonts w:ascii="Calibri" w:eastAsia="Times New Roman" w:hAnsi="Calibri" w:cs="Calibri"/>
                <w:color w:val="000000"/>
                <w:lang w:eastAsia="en-CA"/>
              </w:rPr>
            </w:pPr>
            <w:ins w:id="8199" w:author="Lane, Stefanie" w:date="2023-09-27T17:48:00Z">
              <w:r w:rsidRPr="00AC2066">
                <w:rPr>
                  <w:rFonts w:ascii="Calibri" w:eastAsia="Times New Roman" w:hAnsi="Calibri" w:cs="Calibri"/>
                  <w:color w:val="000000"/>
                  <w:lang w:eastAsia="en-CA"/>
                </w:rPr>
                <w:t>lost</w:t>
              </w:r>
            </w:ins>
          </w:p>
        </w:tc>
      </w:tr>
      <w:tr w:rsidR="00B12739" w:rsidRPr="00AC2066" w14:paraId="5526B4CF" w14:textId="77777777" w:rsidTr="008205BD">
        <w:trPr>
          <w:trHeight w:val="288"/>
          <w:ins w:id="8200" w:author="Lane, Stefanie" w:date="2023-09-27T17:48:00Z"/>
        </w:trPr>
        <w:tc>
          <w:tcPr>
            <w:tcW w:w="1298" w:type="dxa"/>
            <w:vMerge/>
            <w:tcBorders>
              <w:top w:val="nil"/>
              <w:left w:val="single" w:sz="8" w:space="0" w:color="auto"/>
              <w:bottom w:val="single" w:sz="8" w:space="0" w:color="000000"/>
              <w:right w:val="nil"/>
            </w:tcBorders>
            <w:vAlign w:val="center"/>
            <w:hideMark/>
          </w:tcPr>
          <w:p w14:paraId="08D630C3" w14:textId="77777777" w:rsidR="00B12739" w:rsidRPr="00AC2066" w:rsidRDefault="00B12739" w:rsidP="008205BD">
            <w:pPr>
              <w:spacing w:after="0" w:line="240" w:lineRule="auto"/>
              <w:rPr>
                <w:ins w:id="820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196E27" w14:textId="77777777" w:rsidR="00B12739" w:rsidRPr="00AC2066" w:rsidRDefault="00B12739" w:rsidP="008205BD">
            <w:pPr>
              <w:spacing w:after="0" w:line="240" w:lineRule="auto"/>
              <w:rPr>
                <w:ins w:id="820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6A38252" w14:textId="77777777" w:rsidR="00B12739" w:rsidRPr="00AC2066" w:rsidRDefault="00B12739" w:rsidP="008205BD">
            <w:pPr>
              <w:spacing w:after="0" w:line="240" w:lineRule="auto"/>
              <w:rPr>
                <w:ins w:id="8203" w:author="Lane, Stefanie" w:date="2023-09-27T17:48:00Z"/>
                <w:rFonts w:ascii="Calibri" w:eastAsia="Times New Roman" w:hAnsi="Calibri" w:cs="Calibri"/>
                <w:i/>
                <w:iCs/>
                <w:color w:val="000000"/>
                <w:lang w:eastAsia="en-CA"/>
              </w:rPr>
            </w:pPr>
            <w:ins w:id="8204" w:author="Lane, Stefanie" w:date="2023-09-27T17:48:00Z">
              <w:r w:rsidRPr="00AC2066">
                <w:rPr>
                  <w:rFonts w:ascii="Calibri" w:eastAsia="Times New Roman" w:hAnsi="Calibri" w:cs="Calibri"/>
                  <w:i/>
                  <w:iCs/>
                  <w:color w:val="000000"/>
                  <w:lang w:eastAsia="en-CA"/>
                </w:rPr>
                <w:t>Hypericum formosum</w:t>
              </w:r>
            </w:ins>
          </w:p>
        </w:tc>
        <w:tc>
          <w:tcPr>
            <w:tcW w:w="734" w:type="dxa"/>
            <w:tcBorders>
              <w:top w:val="nil"/>
              <w:left w:val="nil"/>
              <w:bottom w:val="nil"/>
              <w:right w:val="nil"/>
            </w:tcBorders>
            <w:shd w:val="clear" w:color="auto" w:fill="auto"/>
            <w:noWrap/>
            <w:vAlign w:val="bottom"/>
            <w:hideMark/>
          </w:tcPr>
          <w:p w14:paraId="19CB4774" w14:textId="77777777" w:rsidR="00B12739" w:rsidRPr="00AC2066" w:rsidRDefault="00B12739" w:rsidP="008205BD">
            <w:pPr>
              <w:spacing w:after="0" w:line="240" w:lineRule="auto"/>
              <w:jc w:val="center"/>
              <w:rPr>
                <w:ins w:id="8205" w:author="Lane, Stefanie" w:date="2023-09-27T17:48:00Z"/>
                <w:rFonts w:ascii="Calibri" w:eastAsia="Times New Roman" w:hAnsi="Calibri" w:cs="Calibri"/>
                <w:color w:val="000000"/>
                <w:lang w:eastAsia="en-CA"/>
              </w:rPr>
            </w:pPr>
            <w:ins w:id="820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2680E171" w14:textId="77777777" w:rsidR="00B12739" w:rsidRPr="00AC2066" w:rsidRDefault="00B12739" w:rsidP="008205BD">
            <w:pPr>
              <w:spacing w:after="0" w:line="240" w:lineRule="auto"/>
              <w:jc w:val="center"/>
              <w:rPr>
                <w:ins w:id="8207"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9557DA6" w14:textId="77777777" w:rsidR="00B12739" w:rsidRPr="00AC2066" w:rsidRDefault="00B12739" w:rsidP="008205BD">
            <w:pPr>
              <w:spacing w:after="0" w:line="240" w:lineRule="auto"/>
              <w:jc w:val="center"/>
              <w:rPr>
                <w:ins w:id="8208"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1FC21BBA" w14:textId="77777777" w:rsidR="00B12739" w:rsidRPr="00AC2066" w:rsidRDefault="00B12739" w:rsidP="008205BD">
            <w:pPr>
              <w:spacing w:after="0" w:line="240" w:lineRule="auto"/>
              <w:jc w:val="center"/>
              <w:rPr>
                <w:ins w:id="8209" w:author="Lane, Stefanie" w:date="2023-09-27T17:48:00Z"/>
                <w:rFonts w:ascii="Calibri" w:eastAsia="Times New Roman" w:hAnsi="Calibri" w:cs="Calibri"/>
                <w:color w:val="000000"/>
                <w:lang w:eastAsia="en-CA"/>
              </w:rPr>
            </w:pPr>
            <w:ins w:id="8210" w:author="Lane, Stefanie" w:date="2023-09-27T17:48:00Z">
              <w:r w:rsidRPr="00AC2066">
                <w:rPr>
                  <w:rFonts w:ascii="Calibri" w:eastAsia="Times New Roman" w:hAnsi="Calibri" w:cs="Calibri"/>
                  <w:color w:val="000000"/>
                  <w:lang w:eastAsia="en-CA"/>
                </w:rPr>
                <w:t>lost</w:t>
              </w:r>
            </w:ins>
          </w:p>
        </w:tc>
      </w:tr>
      <w:tr w:rsidR="00B12739" w:rsidRPr="00AC2066" w14:paraId="4BA6E09B" w14:textId="77777777" w:rsidTr="008205BD">
        <w:trPr>
          <w:trHeight w:val="288"/>
          <w:ins w:id="8211" w:author="Lane, Stefanie" w:date="2023-09-27T17:48:00Z"/>
        </w:trPr>
        <w:tc>
          <w:tcPr>
            <w:tcW w:w="1298" w:type="dxa"/>
            <w:vMerge/>
            <w:tcBorders>
              <w:top w:val="nil"/>
              <w:left w:val="single" w:sz="8" w:space="0" w:color="auto"/>
              <w:bottom w:val="single" w:sz="8" w:space="0" w:color="000000"/>
              <w:right w:val="nil"/>
            </w:tcBorders>
            <w:vAlign w:val="center"/>
            <w:hideMark/>
          </w:tcPr>
          <w:p w14:paraId="659482BF" w14:textId="77777777" w:rsidR="00B12739" w:rsidRPr="00AC2066" w:rsidRDefault="00B12739" w:rsidP="008205BD">
            <w:pPr>
              <w:spacing w:after="0" w:line="240" w:lineRule="auto"/>
              <w:rPr>
                <w:ins w:id="821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D68CF67" w14:textId="77777777" w:rsidR="00B12739" w:rsidRPr="00AC2066" w:rsidRDefault="00B12739" w:rsidP="008205BD">
            <w:pPr>
              <w:spacing w:after="0" w:line="240" w:lineRule="auto"/>
              <w:rPr>
                <w:ins w:id="821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08E9591F" w14:textId="77777777" w:rsidR="00B12739" w:rsidRPr="00AC2066" w:rsidRDefault="00B12739" w:rsidP="008205BD">
            <w:pPr>
              <w:spacing w:after="0" w:line="240" w:lineRule="auto"/>
              <w:rPr>
                <w:ins w:id="8214" w:author="Lane, Stefanie" w:date="2023-09-27T17:48:00Z"/>
                <w:rFonts w:ascii="Calibri" w:eastAsia="Times New Roman" w:hAnsi="Calibri" w:cs="Calibri"/>
                <w:i/>
                <w:iCs/>
                <w:color w:val="000000"/>
                <w:lang w:eastAsia="en-CA"/>
              </w:rPr>
            </w:pPr>
            <w:ins w:id="8215" w:author="Lane, Stefanie" w:date="2023-09-27T17:48:00Z">
              <w:r w:rsidRPr="00AC2066">
                <w:rPr>
                  <w:rFonts w:ascii="Calibri" w:eastAsia="Times New Roman" w:hAnsi="Calibri" w:cs="Calibri"/>
                  <w:i/>
                  <w:iCs/>
                  <w:color w:val="000000"/>
                  <w:lang w:eastAsia="en-CA"/>
                </w:rPr>
                <w:t>Juncus articulatus</w:t>
              </w:r>
            </w:ins>
          </w:p>
        </w:tc>
        <w:tc>
          <w:tcPr>
            <w:tcW w:w="734" w:type="dxa"/>
            <w:tcBorders>
              <w:top w:val="single" w:sz="4" w:space="0" w:color="auto"/>
              <w:left w:val="nil"/>
              <w:bottom w:val="single" w:sz="4" w:space="0" w:color="auto"/>
              <w:right w:val="nil"/>
            </w:tcBorders>
            <w:shd w:val="clear" w:color="auto" w:fill="auto"/>
            <w:noWrap/>
            <w:vAlign w:val="bottom"/>
            <w:hideMark/>
          </w:tcPr>
          <w:p w14:paraId="7B0C9E4D" w14:textId="77777777" w:rsidR="00B12739" w:rsidRPr="00AC2066" w:rsidRDefault="00B12739" w:rsidP="008205BD">
            <w:pPr>
              <w:spacing w:after="0" w:line="240" w:lineRule="auto"/>
              <w:jc w:val="center"/>
              <w:rPr>
                <w:ins w:id="8216" w:author="Lane, Stefanie" w:date="2023-09-27T17:48:00Z"/>
                <w:rFonts w:ascii="Calibri" w:eastAsia="Times New Roman" w:hAnsi="Calibri" w:cs="Calibri"/>
                <w:color w:val="000000"/>
                <w:lang w:eastAsia="en-CA"/>
              </w:rPr>
            </w:pPr>
            <w:ins w:id="8217"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2E21D7F9" w14:textId="77777777" w:rsidR="00B12739" w:rsidRPr="00AC2066" w:rsidRDefault="00B12739" w:rsidP="008205BD">
            <w:pPr>
              <w:spacing w:after="0" w:line="240" w:lineRule="auto"/>
              <w:jc w:val="center"/>
              <w:rPr>
                <w:ins w:id="8218" w:author="Lane, Stefanie" w:date="2023-09-27T17:48:00Z"/>
                <w:rFonts w:ascii="Calibri" w:eastAsia="Times New Roman" w:hAnsi="Calibri" w:cs="Calibri"/>
                <w:color w:val="000000"/>
                <w:lang w:eastAsia="en-CA"/>
              </w:rPr>
            </w:pPr>
            <w:ins w:id="8219"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36749CA" w14:textId="77777777" w:rsidR="00B12739" w:rsidRPr="00AC2066" w:rsidRDefault="00B12739" w:rsidP="008205BD">
            <w:pPr>
              <w:spacing w:after="0" w:line="240" w:lineRule="auto"/>
              <w:jc w:val="center"/>
              <w:rPr>
                <w:ins w:id="8220" w:author="Lane, Stefanie" w:date="2023-09-27T17:48:00Z"/>
                <w:rFonts w:ascii="Calibri" w:eastAsia="Times New Roman" w:hAnsi="Calibri" w:cs="Calibri"/>
                <w:color w:val="000000"/>
                <w:lang w:eastAsia="en-CA"/>
              </w:rPr>
            </w:pPr>
            <w:ins w:id="822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C86BE86" w14:textId="77777777" w:rsidR="00B12739" w:rsidRPr="00AC2066" w:rsidRDefault="00B12739" w:rsidP="008205BD">
            <w:pPr>
              <w:spacing w:after="0" w:line="240" w:lineRule="auto"/>
              <w:jc w:val="center"/>
              <w:rPr>
                <w:ins w:id="8222" w:author="Lane, Stefanie" w:date="2023-09-27T17:48:00Z"/>
                <w:rFonts w:ascii="Calibri" w:eastAsia="Times New Roman" w:hAnsi="Calibri" w:cs="Calibri"/>
                <w:color w:val="000000"/>
                <w:lang w:eastAsia="en-CA"/>
              </w:rPr>
            </w:pPr>
            <w:ins w:id="8223" w:author="Lane, Stefanie" w:date="2023-09-27T17:48:00Z">
              <w:r w:rsidRPr="00AC2066">
                <w:rPr>
                  <w:rFonts w:ascii="Calibri" w:eastAsia="Times New Roman" w:hAnsi="Calibri" w:cs="Calibri"/>
                  <w:color w:val="000000"/>
                  <w:lang w:eastAsia="en-CA"/>
                </w:rPr>
                <w:t>lost</w:t>
              </w:r>
            </w:ins>
          </w:p>
        </w:tc>
      </w:tr>
      <w:tr w:rsidR="00B12739" w:rsidRPr="00AC2066" w14:paraId="779E1A38" w14:textId="77777777" w:rsidTr="008205BD">
        <w:trPr>
          <w:trHeight w:val="288"/>
          <w:ins w:id="8224" w:author="Lane, Stefanie" w:date="2023-09-27T17:48:00Z"/>
        </w:trPr>
        <w:tc>
          <w:tcPr>
            <w:tcW w:w="1298" w:type="dxa"/>
            <w:vMerge/>
            <w:tcBorders>
              <w:top w:val="nil"/>
              <w:left w:val="single" w:sz="8" w:space="0" w:color="auto"/>
              <w:bottom w:val="single" w:sz="8" w:space="0" w:color="000000"/>
              <w:right w:val="nil"/>
            </w:tcBorders>
            <w:vAlign w:val="center"/>
            <w:hideMark/>
          </w:tcPr>
          <w:p w14:paraId="68DBC240" w14:textId="77777777" w:rsidR="00B12739" w:rsidRPr="00AC2066" w:rsidRDefault="00B12739" w:rsidP="008205BD">
            <w:pPr>
              <w:spacing w:after="0" w:line="240" w:lineRule="auto"/>
              <w:rPr>
                <w:ins w:id="822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1B7EFE2" w14:textId="77777777" w:rsidR="00B12739" w:rsidRPr="00AC2066" w:rsidRDefault="00B12739" w:rsidP="008205BD">
            <w:pPr>
              <w:spacing w:after="0" w:line="240" w:lineRule="auto"/>
              <w:rPr>
                <w:ins w:id="822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87A9AC1" w14:textId="77777777" w:rsidR="00B12739" w:rsidRPr="00AC2066" w:rsidRDefault="00B12739" w:rsidP="008205BD">
            <w:pPr>
              <w:spacing w:after="0" w:line="240" w:lineRule="auto"/>
              <w:rPr>
                <w:ins w:id="8227" w:author="Lane, Stefanie" w:date="2023-09-27T17:48:00Z"/>
                <w:rFonts w:ascii="Calibri" w:eastAsia="Times New Roman" w:hAnsi="Calibri" w:cs="Calibri"/>
                <w:i/>
                <w:iCs/>
                <w:color w:val="000000"/>
                <w:lang w:eastAsia="en-CA"/>
              </w:rPr>
            </w:pPr>
            <w:ins w:id="8228" w:author="Lane, Stefanie" w:date="2023-09-27T17:48:00Z">
              <w:r w:rsidRPr="00AC2066">
                <w:rPr>
                  <w:rFonts w:ascii="Calibri" w:eastAsia="Times New Roman" w:hAnsi="Calibri" w:cs="Calibri"/>
                  <w:i/>
                  <w:iCs/>
                  <w:color w:val="000000"/>
                  <w:lang w:eastAsia="en-CA"/>
                </w:rPr>
                <w:t>Leersia oryzoides</w:t>
              </w:r>
            </w:ins>
          </w:p>
        </w:tc>
        <w:tc>
          <w:tcPr>
            <w:tcW w:w="734" w:type="dxa"/>
            <w:tcBorders>
              <w:top w:val="nil"/>
              <w:left w:val="nil"/>
              <w:bottom w:val="nil"/>
              <w:right w:val="nil"/>
            </w:tcBorders>
            <w:shd w:val="clear" w:color="auto" w:fill="auto"/>
            <w:noWrap/>
            <w:vAlign w:val="bottom"/>
            <w:hideMark/>
          </w:tcPr>
          <w:p w14:paraId="328F95F0" w14:textId="77777777" w:rsidR="00B12739" w:rsidRPr="00AC2066" w:rsidRDefault="00B12739" w:rsidP="008205BD">
            <w:pPr>
              <w:spacing w:after="0" w:line="240" w:lineRule="auto"/>
              <w:jc w:val="center"/>
              <w:rPr>
                <w:ins w:id="8229" w:author="Lane, Stefanie" w:date="2023-09-27T17:48:00Z"/>
                <w:rFonts w:ascii="Calibri" w:eastAsia="Times New Roman" w:hAnsi="Calibri" w:cs="Calibri"/>
                <w:color w:val="000000"/>
                <w:lang w:eastAsia="en-CA"/>
              </w:rPr>
            </w:pPr>
            <w:ins w:id="823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4977D807" w14:textId="77777777" w:rsidR="00B12739" w:rsidRPr="00AC2066" w:rsidRDefault="00B12739" w:rsidP="008205BD">
            <w:pPr>
              <w:spacing w:after="0" w:line="240" w:lineRule="auto"/>
              <w:jc w:val="center"/>
              <w:rPr>
                <w:ins w:id="8231" w:author="Lane, Stefanie" w:date="2023-09-27T17:48:00Z"/>
                <w:rFonts w:ascii="Calibri" w:eastAsia="Times New Roman" w:hAnsi="Calibri" w:cs="Calibri"/>
                <w:color w:val="000000"/>
                <w:lang w:eastAsia="en-CA"/>
              </w:rPr>
            </w:pPr>
            <w:ins w:id="8232"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15A75518" w14:textId="77777777" w:rsidR="00B12739" w:rsidRPr="00AC2066" w:rsidRDefault="00B12739" w:rsidP="008205BD">
            <w:pPr>
              <w:spacing w:after="0" w:line="240" w:lineRule="auto"/>
              <w:jc w:val="center"/>
              <w:rPr>
                <w:ins w:id="8233"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F78374F" w14:textId="77777777" w:rsidR="00B12739" w:rsidRPr="00AC2066" w:rsidRDefault="00B12739" w:rsidP="008205BD">
            <w:pPr>
              <w:spacing w:after="0" w:line="240" w:lineRule="auto"/>
              <w:jc w:val="center"/>
              <w:rPr>
                <w:ins w:id="8234" w:author="Lane, Stefanie" w:date="2023-09-27T17:48:00Z"/>
                <w:rFonts w:ascii="Calibri" w:eastAsia="Times New Roman" w:hAnsi="Calibri" w:cs="Calibri"/>
                <w:color w:val="000000"/>
                <w:lang w:eastAsia="en-CA"/>
              </w:rPr>
            </w:pPr>
            <w:ins w:id="8235" w:author="Lane, Stefanie" w:date="2023-09-27T17:48:00Z">
              <w:r w:rsidRPr="00AC2066">
                <w:rPr>
                  <w:rFonts w:ascii="Calibri" w:eastAsia="Times New Roman" w:hAnsi="Calibri" w:cs="Calibri"/>
                  <w:color w:val="000000"/>
                  <w:lang w:eastAsia="en-CA"/>
                </w:rPr>
                <w:t>lost</w:t>
              </w:r>
            </w:ins>
          </w:p>
        </w:tc>
      </w:tr>
      <w:tr w:rsidR="00B12739" w:rsidRPr="00AC2066" w14:paraId="01943F83" w14:textId="77777777" w:rsidTr="008205BD">
        <w:trPr>
          <w:trHeight w:val="288"/>
          <w:ins w:id="8236" w:author="Lane, Stefanie" w:date="2023-09-27T17:48:00Z"/>
        </w:trPr>
        <w:tc>
          <w:tcPr>
            <w:tcW w:w="1298" w:type="dxa"/>
            <w:vMerge/>
            <w:tcBorders>
              <w:top w:val="nil"/>
              <w:left w:val="single" w:sz="8" w:space="0" w:color="auto"/>
              <w:bottom w:val="single" w:sz="8" w:space="0" w:color="000000"/>
              <w:right w:val="nil"/>
            </w:tcBorders>
            <w:vAlign w:val="center"/>
            <w:hideMark/>
          </w:tcPr>
          <w:p w14:paraId="4DFDCA5F" w14:textId="77777777" w:rsidR="00B12739" w:rsidRPr="00AC2066" w:rsidRDefault="00B12739" w:rsidP="008205BD">
            <w:pPr>
              <w:spacing w:after="0" w:line="240" w:lineRule="auto"/>
              <w:rPr>
                <w:ins w:id="823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4978F4" w14:textId="77777777" w:rsidR="00B12739" w:rsidRPr="00AC2066" w:rsidRDefault="00B12739" w:rsidP="008205BD">
            <w:pPr>
              <w:spacing w:after="0" w:line="240" w:lineRule="auto"/>
              <w:rPr>
                <w:ins w:id="823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B1E555" w14:textId="77777777" w:rsidR="00B12739" w:rsidRPr="00AC2066" w:rsidRDefault="00B12739" w:rsidP="008205BD">
            <w:pPr>
              <w:spacing w:after="0" w:line="240" w:lineRule="auto"/>
              <w:rPr>
                <w:ins w:id="8239" w:author="Lane, Stefanie" w:date="2023-09-27T17:48:00Z"/>
                <w:rFonts w:ascii="Calibri" w:eastAsia="Times New Roman" w:hAnsi="Calibri" w:cs="Calibri"/>
                <w:i/>
                <w:iCs/>
                <w:color w:val="000000"/>
                <w:lang w:eastAsia="en-CA"/>
              </w:rPr>
            </w:pPr>
            <w:ins w:id="8240" w:author="Lane, Stefanie" w:date="2023-09-27T17:48:00Z">
              <w:r w:rsidRPr="00AC2066">
                <w:rPr>
                  <w:rFonts w:ascii="Calibri" w:eastAsia="Times New Roman" w:hAnsi="Calibri" w:cs="Calibri"/>
                  <w:i/>
                  <w:iCs/>
                  <w:color w:val="000000"/>
                  <w:lang w:eastAsia="en-CA"/>
                </w:rPr>
                <w:t>Lilaeopsis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48B7CCAA" w14:textId="77777777" w:rsidR="00B12739" w:rsidRPr="00AC2066" w:rsidRDefault="00B12739" w:rsidP="008205BD">
            <w:pPr>
              <w:spacing w:after="0" w:line="240" w:lineRule="auto"/>
              <w:jc w:val="center"/>
              <w:rPr>
                <w:ins w:id="8241" w:author="Lane, Stefanie" w:date="2023-09-27T17:48:00Z"/>
                <w:rFonts w:ascii="Calibri" w:eastAsia="Times New Roman" w:hAnsi="Calibri" w:cs="Calibri"/>
                <w:color w:val="000000"/>
                <w:lang w:eastAsia="en-CA"/>
              </w:rPr>
            </w:pPr>
            <w:ins w:id="8242"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4E3366FB" w14:textId="77777777" w:rsidR="00B12739" w:rsidRPr="00AC2066" w:rsidRDefault="00B12739" w:rsidP="008205BD">
            <w:pPr>
              <w:spacing w:after="0" w:line="240" w:lineRule="auto"/>
              <w:jc w:val="center"/>
              <w:rPr>
                <w:ins w:id="8243" w:author="Lane, Stefanie" w:date="2023-09-27T17:48:00Z"/>
                <w:rFonts w:ascii="Calibri" w:eastAsia="Times New Roman" w:hAnsi="Calibri" w:cs="Calibri"/>
                <w:color w:val="000000"/>
                <w:lang w:eastAsia="en-CA"/>
              </w:rPr>
            </w:pPr>
            <w:ins w:id="824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5028121" w14:textId="77777777" w:rsidR="00B12739" w:rsidRPr="00AC2066" w:rsidRDefault="00B12739" w:rsidP="008205BD">
            <w:pPr>
              <w:spacing w:after="0" w:line="240" w:lineRule="auto"/>
              <w:jc w:val="center"/>
              <w:rPr>
                <w:ins w:id="8245" w:author="Lane, Stefanie" w:date="2023-09-27T17:48:00Z"/>
                <w:rFonts w:ascii="Calibri" w:eastAsia="Times New Roman" w:hAnsi="Calibri" w:cs="Calibri"/>
                <w:color w:val="000000"/>
                <w:lang w:eastAsia="en-CA"/>
              </w:rPr>
            </w:pPr>
            <w:ins w:id="824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C208F93" w14:textId="77777777" w:rsidR="00B12739" w:rsidRPr="00AC2066" w:rsidRDefault="00B12739" w:rsidP="008205BD">
            <w:pPr>
              <w:spacing w:after="0" w:line="240" w:lineRule="auto"/>
              <w:jc w:val="center"/>
              <w:rPr>
                <w:ins w:id="8247" w:author="Lane, Stefanie" w:date="2023-09-27T17:48:00Z"/>
                <w:rFonts w:ascii="Calibri" w:eastAsia="Times New Roman" w:hAnsi="Calibri" w:cs="Calibri"/>
                <w:color w:val="000000"/>
                <w:lang w:eastAsia="en-CA"/>
              </w:rPr>
            </w:pPr>
            <w:ins w:id="8248" w:author="Lane, Stefanie" w:date="2023-09-27T17:48:00Z">
              <w:r w:rsidRPr="00AC2066">
                <w:rPr>
                  <w:rFonts w:ascii="Calibri" w:eastAsia="Times New Roman" w:hAnsi="Calibri" w:cs="Calibri"/>
                  <w:color w:val="000000"/>
                  <w:lang w:eastAsia="en-CA"/>
                </w:rPr>
                <w:t>lost</w:t>
              </w:r>
            </w:ins>
          </w:p>
        </w:tc>
      </w:tr>
      <w:tr w:rsidR="00B12739" w:rsidRPr="00AC2066" w14:paraId="15663BEC" w14:textId="77777777" w:rsidTr="008205BD">
        <w:trPr>
          <w:trHeight w:val="288"/>
          <w:ins w:id="8249" w:author="Lane, Stefanie" w:date="2023-09-27T17:48:00Z"/>
        </w:trPr>
        <w:tc>
          <w:tcPr>
            <w:tcW w:w="1298" w:type="dxa"/>
            <w:vMerge/>
            <w:tcBorders>
              <w:top w:val="nil"/>
              <w:left w:val="single" w:sz="8" w:space="0" w:color="auto"/>
              <w:bottom w:val="single" w:sz="8" w:space="0" w:color="000000"/>
              <w:right w:val="nil"/>
            </w:tcBorders>
            <w:vAlign w:val="center"/>
            <w:hideMark/>
          </w:tcPr>
          <w:p w14:paraId="47983A40" w14:textId="77777777" w:rsidR="00B12739" w:rsidRPr="00AC2066" w:rsidRDefault="00B12739" w:rsidP="008205BD">
            <w:pPr>
              <w:spacing w:after="0" w:line="240" w:lineRule="auto"/>
              <w:rPr>
                <w:ins w:id="825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FF7348" w14:textId="77777777" w:rsidR="00B12739" w:rsidRPr="00AC2066" w:rsidRDefault="00B12739" w:rsidP="008205BD">
            <w:pPr>
              <w:spacing w:after="0" w:line="240" w:lineRule="auto"/>
              <w:rPr>
                <w:ins w:id="825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3F65651" w14:textId="77777777" w:rsidR="00B12739" w:rsidRPr="00AC2066" w:rsidRDefault="00B12739" w:rsidP="008205BD">
            <w:pPr>
              <w:spacing w:after="0" w:line="240" w:lineRule="auto"/>
              <w:rPr>
                <w:ins w:id="8252" w:author="Lane, Stefanie" w:date="2023-09-27T17:48:00Z"/>
                <w:rFonts w:ascii="Calibri" w:eastAsia="Times New Roman" w:hAnsi="Calibri" w:cs="Calibri"/>
                <w:i/>
                <w:iCs/>
                <w:color w:val="000000"/>
                <w:lang w:eastAsia="en-CA"/>
              </w:rPr>
            </w:pPr>
            <w:ins w:id="8253" w:author="Lane, Stefanie" w:date="2023-09-27T17:48:00Z">
              <w:r w:rsidRPr="00AC2066">
                <w:rPr>
                  <w:rFonts w:ascii="Calibri" w:eastAsia="Times New Roman" w:hAnsi="Calibri" w:cs="Calibri"/>
                  <w:i/>
                  <w:iCs/>
                  <w:color w:val="000000"/>
                  <w:lang w:eastAsia="en-CA"/>
                </w:rPr>
                <w:t>Mimulus guttatus</w:t>
              </w:r>
            </w:ins>
          </w:p>
        </w:tc>
        <w:tc>
          <w:tcPr>
            <w:tcW w:w="734" w:type="dxa"/>
            <w:tcBorders>
              <w:top w:val="nil"/>
              <w:left w:val="nil"/>
              <w:bottom w:val="nil"/>
              <w:right w:val="nil"/>
            </w:tcBorders>
            <w:shd w:val="clear" w:color="auto" w:fill="auto"/>
            <w:noWrap/>
            <w:vAlign w:val="bottom"/>
            <w:hideMark/>
          </w:tcPr>
          <w:p w14:paraId="3C5A2E01" w14:textId="77777777" w:rsidR="00B12739" w:rsidRPr="00AC2066" w:rsidRDefault="00B12739" w:rsidP="008205BD">
            <w:pPr>
              <w:spacing w:after="0" w:line="240" w:lineRule="auto"/>
              <w:jc w:val="center"/>
              <w:rPr>
                <w:ins w:id="8254" w:author="Lane, Stefanie" w:date="2023-09-27T17:48:00Z"/>
                <w:rFonts w:ascii="Calibri" w:eastAsia="Times New Roman" w:hAnsi="Calibri" w:cs="Calibri"/>
                <w:color w:val="000000"/>
                <w:lang w:eastAsia="en-CA"/>
              </w:rPr>
            </w:pPr>
            <w:ins w:id="8255"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6AA3A843" w14:textId="77777777" w:rsidR="00B12739" w:rsidRPr="00AC2066" w:rsidRDefault="00B12739" w:rsidP="008205BD">
            <w:pPr>
              <w:spacing w:after="0" w:line="240" w:lineRule="auto"/>
              <w:jc w:val="center"/>
              <w:rPr>
                <w:ins w:id="8256"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237B129F" w14:textId="77777777" w:rsidR="00B12739" w:rsidRPr="00AC2066" w:rsidRDefault="00B12739" w:rsidP="008205BD">
            <w:pPr>
              <w:spacing w:after="0" w:line="240" w:lineRule="auto"/>
              <w:jc w:val="center"/>
              <w:rPr>
                <w:ins w:id="8257"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386100A" w14:textId="77777777" w:rsidR="00B12739" w:rsidRPr="00AC2066" w:rsidRDefault="00B12739" w:rsidP="008205BD">
            <w:pPr>
              <w:spacing w:after="0" w:line="240" w:lineRule="auto"/>
              <w:jc w:val="center"/>
              <w:rPr>
                <w:ins w:id="8258" w:author="Lane, Stefanie" w:date="2023-09-27T17:48:00Z"/>
                <w:rFonts w:ascii="Calibri" w:eastAsia="Times New Roman" w:hAnsi="Calibri" w:cs="Calibri"/>
                <w:color w:val="000000"/>
                <w:lang w:eastAsia="en-CA"/>
              </w:rPr>
            </w:pPr>
            <w:ins w:id="8259" w:author="Lane, Stefanie" w:date="2023-09-27T17:48:00Z">
              <w:r w:rsidRPr="00AC2066">
                <w:rPr>
                  <w:rFonts w:ascii="Calibri" w:eastAsia="Times New Roman" w:hAnsi="Calibri" w:cs="Calibri"/>
                  <w:color w:val="000000"/>
                  <w:lang w:eastAsia="en-CA"/>
                </w:rPr>
                <w:t>lost</w:t>
              </w:r>
            </w:ins>
          </w:p>
        </w:tc>
      </w:tr>
      <w:tr w:rsidR="00B12739" w:rsidRPr="00AC2066" w14:paraId="0A676DE5" w14:textId="77777777" w:rsidTr="008205BD">
        <w:trPr>
          <w:trHeight w:val="288"/>
          <w:ins w:id="8260" w:author="Lane, Stefanie" w:date="2023-09-27T17:48:00Z"/>
        </w:trPr>
        <w:tc>
          <w:tcPr>
            <w:tcW w:w="1298" w:type="dxa"/>
            <w:vMerge/>
            <w:tcBorders>
              <w:top w:val="nil"/>
              <w:left w:val="single" w:sz="8" w:space="0" w:color="auto"/>
              <w:bottom w:val="single" w:sz="8" w:space="0" w:color="000000"/>
              <w:right w:val="nil"/>
            </w:tcBorders>
            <w:vAlign w:val="center"/>
            <w:hideMark/>
          </w:tcPr>
          <w:p w14:paraId="7DEE8084" w14:textId="77777777" w:rsidR="00B12739" w:rsidRPr="00AC2066" w:rsidRDefault="00B12739" w:rsidP="008205BD">
            <w:pPr>
              <w:spacing w:after="0" w:line="240" w:lineRule="auto"/>
              <w:rPr>
                <w:ins w:id="826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C5368C" w14:textId="77777777" w:rsidR="00B12739" w:rsidRPr="00AC2066" w:rsidRDefault="00B12739" w:rsidP="008205BD">
            <w:pPr>
              <w:spacing w:after="0" w:line="240" w:lineRule="auto"/>
              <w:rPr>
                <w:ins w:id="826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A7698" w14:textId="77777777" w:rsidR="00B12739" w:rsidRPr="00AC2066" w:rsidRDefault="00B12739" w:rsidP="008205BD">
            <w:pPr>
              <w:spacing w:after="0" w:line="240" w:lineRule="auto"/>
              <w:rPr>
                <w:ins w:id="8263" w:author="Lane, Stefanie" w:date="2023-09-27T17:48:00Z"/>
                <w:rFonts w:ascii="Calibri" w:eastAsia="Times New Roman" w:hAnsi="Calibri" w:cs="Calibri"/>
                <w:i/>
                <w:iCs/>
                <w:color w:val="000000"/>
                <w:lang w:eastAsia="en-CA"/>
              </w:rPr>
            </w:pPr>
            <w:ins w:id="8264" w:author="Lane, Stefanie" w:date="2023-09-27T17:48:00Z">
              <w:r w:rsidRPr="00AC2066">
                <w:rPr>
                  <w:rFonts w:ascii="Calibri" w:eastAsia="Times New Roman" w:hAnsi="Calibri" w:cs="Calibri"/>
                  <w:i/>
                  <w:iCs/>
                  <w:color w:val="000000"/>
                  <w:lang w:eastAsia="en-CA"/>
                </w:rPr>
                <w:t>Oenanthe sarmentosa</w:t>
              </w:r>
            </w:ins>
          </w:p>
        </w:tc>
        <w:tc>
          <w:tcPr>
            <w:tcW w:w="734" w:type="dxa"/>
            <w:tcBorders>
              <w:top w:val="single" w:sz="4" w:space="0" w:color="auto"/>
              <w:left w:val="nil"/>
              <w:bottom w:val="single" w:sz="4" w:space="0" w:color="auto"/>
              <w:right w:val="nil"/>
            </w:tcBorders>
            <w:shd w:val="clear" w:color="auto" w:fill="auto"/>
            <w:noWrap/>
            <w:vAlign w:val="bottom"/>
            <w:hideMark/>
          </w:tcPr>
          <w:p w14:paraId="033487FA" w14:textId="77777777" w:rsidR="00B12739" w:rsidRPr="00AC2066" w:rsidRDefault="00B12739" w:rsidP="008205BD">
            <w:pPr>
              <w:spacing w:after="0" w:line="240" w:lineRule="auto"/>
              <w:jc w:val="center"/>
              <w:rPr>
                <w:ins w:id="8265" w:author="Lane, Stefanie" w:date="2023-09-27T17:48:00Z"/>
                <w:rFonts w:ascii="Calibri" w:eastAsia="Times New Roman" w:hAnsi="Calibri" w:cs="Calibri"/>
                <w:color w:val="000000"/>
                <w:lang w:eastAsia="en-CA"/>
              </w:rPr>
            </w:pPr>
            <w:ins w:id="8266"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115144BC" w14:textId="77777777" w:rsidR="00B12739" w:rsidRPr="00AC2066" w:rsidRDefault="00B12739" w:rsidP="008205BD">
            <w:pPr>
              <w:spacing w:after="0" w:line="240" w:lineRule="auto"/>
              <w:jc w:val="center"/>
              <w:rPr>
                <w:ins w:id="8267" w:author="Lane, Stefanie" w:date="2023-09-27T17:48:00Z"/>
                <w:rFonts w:ascii="Calibri" w:eastAsia="Times New Roman" w:hAnsi="Calibri" w:cs="Calibri"/>
                <w:color w:val="000000"/>
                <w:lang w:eastAsia="en-CA"/>
              </w:rPr>
            </w:pPr>
            <w:ins w:id="8268"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75C69BA4" w14:textId="77777777" w:rsidR="00B12739" w:rsidRPr="00AC2066" w:rsidRDefault="00B12739" w:rsidP="008205BD">
            <w:pPr>
              <w:spacing w:after="0" w:line="240" w:lineRule="auto"/>
              <w:jc w:val="center"/>
              <w:rPr>
                <w:ins w:id="8269" w:author="Lane, Stefanie" w:date="2023-09-27T17:48:00Z"/>
                <w:rFonts w:ascii="Calibri" w:eastAsia="Times New Roman" w:hAnsi="Calibri" w:cs="Calibri"/>
                <w:color w:val="000000"/>
                <w:lang w:eastAsia="en-CA"/>
              </w:rPr>
            </w:pPr>
            <w:ins w:id="827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5F4DCE06" w14:textId="77777777" w:rsidR="00B12739" w:rsidRPr="00AC2066" w:rsidRDefault="00B12739" w:rsidP="008205BD">
            <w:pPr>
              <w:spacing w:after="0" w:line="240" w:lineRule="auto"/>
              <w:jc w:val="center"/>
              <w:rPr>
                <w:ins w:id="8271" w:author="Lane, Stefanie" w:date="2023-09-27T17:48:00Z"/>
                <w:rFonts w:ascii="Calibri" w:eastAsia="Times New Roman" w:hAnsi="Calibri" w:cs="Calibri"/>
                <w:color w:val="000000"/>
                <w:lang w:eastAsia="en-CA"/>
              </w:rPr>
            </w:pPr>
            <w:ins w:id="8272" w:author="Lane, Stefanie" w:date="2023-09-27T17:48:00Z">
              <w:r w:rsidRPr="00AC2066">
                <w:rPr>
                  <w:rFonts w:ascii="Calibri" w:eastAsia="Times New Roman" w:hAnsi="Calibri" w:cs="Calibri"/>
                  <w:color w:val="000000"/>
                  <w:lang w:eastAsia="en-CA"/>
                </w:rPr>
                <w:t>lost</w:t>
              </w:r>
            </w:ins>
          </w:p>
        </w:tc>
      </w:tr>
      <w:tr w:rsidR="00B12739" w:rsidRPr="00AC2066" w14:paraId="7E9BBC80" w14:textId="77777777" w:rsidTr="008205BD">
        <w:trPr>
          <w:trHeight w:val="288"/>
          <w:ins w:id="8273" w:author="Lane, Stefanie" w:date="2023-09-27T17:48:00Z"/>
        </w:trPr>
        <w:tc>
          <w:tcPr>
            <w:tcW w:w="1298" w:type="dxa"/>
            <w:vMerge/>
            <w:tcBorders>
              <w:top w:val="nil"/>
              <w:left w:val="single" w:sz="8" w:space="0" w:color="auto"/>
              <w:bottom w:val="single" w:sz="8" w:space="0" w:color="000000"/>
              <w:right w:val="nil"/>
            </w:tcBorders>
            <w:vAlign w:val="center"/>
            <w:hideMark/>
          </w:tcPr>
          <w:p w14:paraId="73766FEE" w14:textId="77777777" w:rsidR="00B12739" w:rsidRPr="00AC2066" w:rsidRDefault="00B12739" w:rsidP="008205BD">
            <w:pPr>
              <w:spacing w:after="0" w:line="240" w:lineRule="auto"/>
              <w:rPr>
                <w:ins w:id="827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B0F520" w14:textId="77777777" w:rsidR="00B12739" w:rsidRPr="00AC2066" w:rsidRDefault="00B12739" w:rsidP="008205BD">
            <w:pPr>
              <w:spacing w:after="0" w:line="240" w:lineRule="auto"/>
              <w:rPr>
                <w:ins w:id="827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CB88340" w14:textId="77777777" w:rsidR="00B12739" w:rsidRPr="00AC2066" w:rsidRDefault="00B12739" w:rsidP="008205BD">
            <w:pPr>
              <w:spacing w:after="0" w:line="240" w:lineRule="auto"/>
              <w:rPr>
                <w:ins w:id="8276" w:author="Lane, Stefanie" w:date="2023-09-27T17:48:00Z"/>
                <w:rFonts w:ascii="Calibri" w:eastAsia="Times New Roman" w:hAnsi="Calibri" w:cs="Calibri"/>
                <w:i/>
                <w:iCs/>
                <w:color w:val="000000"/>
                <w:lang w:eastAsia="en-CA"/>
              </w:rPr>
            </w:pPr>
            <w:ins w:id="8277" w:author="Lane, Stefanie" w:date="2023-09-27T17:48:00Z">
              <w:r w:rsidRPr="00AC2066">
                <w:rPr>
                  <w:rFonts w:ascii="Calibri" w:eastAsia="Times New Roman" w:hAnsi="Calibri" w:cs="Calibri"/>
                  <w:i/>
                  <w:iCs/>
                  <w:color w:val="000000"/>
                  <w:lang w:eastAsia="en-CA"/>
                </w:rPr>
                <w:t>Platanthera dilatata</w:t>
              </w:r>
            </w:ins>
          </w:p>
        </w:tc>
        <w:tc>
          <w:tcPr>
            <w:tcW w:w="734" w:type="dxa"/>
            <w:tcBorders>
              <w:top w:val="nil"/>
              <w:left w:val="nil"/>
              <w:bottom w:val="nil"/>
              <w:right w:val="nil"/>
            </w:tcBorders>
            <w:shd w:val="clear" w:color="auto" w:fill="auto"/>
            <w:noWrap/>
            <w:vAlign w:val="bottom"/>
            <w:hideMark/>
          </w:tcPr>
          <w:p w14:paraId="6D8FF1AF" w14:textId="77777777" w:rsidR="00B12739" w:rsidRPr="00AC2066" w:rsidRDefault="00B12739" w:rsidP="008205BD">
            <w:pPr>
              <w:spacing w:after="0" w:line="240" w:lineRule="auto"/>
              <w:jc w:val="center"/>
              <w:rPr>
                <w:ins w:id="8278" w:author="Lane, Stefanie" w:date="2023-09-27T17:48:00Z"/>
                <w:rFonts w:ascii="Calibri" w:eastAsia="Times New Roman" w:hAnsi="Calibri" w:cs="Calibri"/>
                <w:color w:val="000000"/>
                <w:lang w:eastAsia="en-CA"/>
              </w:rPr>
            </w:pPr>
            <w:ins w:id="8279"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4637B2B2" w14:textId="77777777" w:rsidR="00B12739" w:rsidRPr="00AC2066" w:rsidRDefault="00B12739" w:rsidP="008205BD">
            <w:pPr>
              <w:spacing w:after="0" w:line="240" w:lineRule="auto"/>
              <w:jc w:val="center"/>
              <w:rPr>
                <w:ins w:id="8280" w:author="Lane, Stefanie" w:date="2023-09-27T17:48:00Z"/>
                <w:rFonts w:ascii="Calibri" w:eastAsia="Times New Roman" w:hAnsi="Calibri" w:cs="Calibri"/>
                <w:color w:val="000000"/>
                <w:lang w:eastAsia="en-CA"/>
              </w:rPr>
            </w:pPr>
            <w:ins w:id="8281" w:author="Lane, Stefanie" w:date="2023-09-27T17:48:00Z">
              <w:r w:rsidRPr="00AC2066">
                <w:rPr>
                  <w:rFonts w:ascii="Calibri" w:eastAsia="Times New Roman" w:hAnsi="Calibri" w:cs="Calibri"/>
                  <w:color w:val="000000"/>
                  <w:lang w:eastAsia="en-CA"/>
                </w:rPr>
                <w:t>0.0</w:t>
              </w:r>
            </w:ins>
          </w:p>
        </w:tc>
        <w:tc>
          <w:tcPr>
            <w:tcW w:w="734" w:type="dxa"/>
            <w:tcBorders>
              <w:top w:val="nil"/>
              <w:left w:val="nil"/>
              <w:bottom w:val="nil"/>
              <w:right w:val="nil"/>
            </w:tcBorders>
            <w:shd w:val="clear" w:color="auto" w:fill="auto"/>
            <w:noWrap/>
            <w:vAlign w:val="bottom"/>
            <w:hideMark/>
          </w:tcPr>
          <w:p w14:paraId="61CF34B3" w14:textId="77777777" w:rsidR="00B12739" w:rsidRPr="00AC2066" w:rsidRDefault="00B12739" w:rsidP="008205BD">
            <w:pPr>
              <w:spacing w:after="0" w:line="240" w:lineRule="auto"/>
              <w:jc w:val="center"/>
              <w:rPr>
                <w:ins w:id="8282"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65258F4A" w14:textId="77777777" w:rsidR="00B12739" w:rsidRPr="00AC2066" w:rsidRDefault="00B12739" w:rsidP="008205BD">
            <w:pPr>
              <w:spacing w:after="0" w:line="240" w:lineRule="auto"/>
              <w:jc w:val="center"/>
              <w:rPr>
                <w:ins w:id="8283" w:author="Lane, Stefanie" w:date="2023-09-27T17:48:00Z"/>
                <w:rFonts w:ascii="Calibri" w:eastAsia="Times New Roman" w:hAnsi="Calibri" w:cs="Calibri"/>
                <w:color w:val="000000"/>
                <w:lang w:eastAsia="en-CA"/>
              </w:rPr>
            </w:pPr>
            <w:ins w:id="8284" w:author="Lane, Stefanie" w:date="2023-09-27T17:48:00Z">
              <w:r w:rsidRPr="00AC2066">
                <w:rPr>
                  <w:rFonts w:ascii="Calibri" w:eastAsia="Times New Roman" w:hAnsi="Calibri" w:cs="Calibri"/>
                  <w:color w:val="000000"/>
                  <w:lang w:eastAsia="en-CA"/>
                </w:rPr>
                <w:t>lost</w:t>
              </w:r>
            </w:ins>
          </w:p>
        </w:tc>
      </w:tr>
      <w:tr w:rsidR="00B12739" w:rsidRPr="00AC2066" w14:paraId="3DA89D8F" w14:textId="77777777" w:rsidTr="008205BD">
        <w:trPr>
          <w:trHeight w:val="288"/>
          <w:ins w:id="8285" w:author="Lane, Stefanie" w:date="2023-09-27T17:48:00Z"/>
        </w:trPr>
        <w:tc>
          <w:tcPr>
            <w:tcW w:w="1298" w:type="dxa"/>
            <w:vMerge/>
            <w:tcBorders>
              <w:top w:val="nil"/>
              <w:left w:val="single" w:sz="8" w:space="0" w:color="auto"/>
              <w:bottom w:val="single" w:sz="8" w:space="0" w:color="000000"/>
              <w:right w:val="nil"/>
            </w:tcBorders>
            <w:vAlign w:val="center"/>
            <w:hideMark/>
          </w:tcPr>
          <w:p w14:paraId="5C228179" w14:textId="77777777" w:rsidR="00B12739" w:rsidRPr="00AC2066" w:rsidRDefault="00B12739" w:rsidP="008205BD">
            <w:pPr>
              <w:spacing w:after="0" w:line="240" w:lineRule="auto"/>
              <w:rPr>
                <w:ins w:id="828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CDEBAE" w14:textId="77777777" w:rsidR="00B12739" w:rsidRPr="00AC2066" w:rsidRDefault="00B12739" w:rsidP="008205BD">
            <w:pPr>
              <w:spacing w:after="0" w:line="240" w:lineRule="auto"/>
              <w:rPr>
                <w:ins w:id="828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D73B31" w14:textId="77777777" w:rsidR="00B12739" w:rsidRPr="00AC2066" w:rsidRDefault="00B12739" w:rsidP="008205BD">
            <w:pPr>
              <w:spacing w:after="0" w:line="240" w:lineRule="auto"/>
              <w:rPr>
                <w:ins w:id="8288" w:author="Lane, Stefanie" w:date="2023-09-27T17:48:00Z"/>
                <w:rFonts w:ascii="Calibri" w:eastAsia="Times New Roman" w:hAnsi="Calibri" w:cs="Calibri"/>
                <w:i/>
                <w:iCs/>
                <w:color w:val="000000"/>
                <w:lang w:eastAsia="en-CA"/>
              </w:rPr>
            </w:pPr>
            <w:ins w:id="8289" w:author="Lane, Stefanie" w:date="2023-09-27T17:48:00Z">
              <w:r w:rsidRPr="00AC2066">
                <w:rPr>
                  <w:rFonts w:ascii="Calibri" w:eastAsia="Times New Roman" w:hAnsi="Calibri" w:cs="Calibri"/>
                  <w:i/>
                  <w:iCs/>
                  <w:color w:val="000000"/>
                  <w:lang w:eastAsia="en-CA"/>
                </w:rPr>
                <w:t>Poa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7C069D7D" w14:textId="77777777" w:rsidR="00B12739" w:rsidRPr="00AC2066" w:rsidRDefault="00B12739" w:rsidP="008205BD">
            <w:pPr>
              <w:spacing w:after="0" w:line="240" w:lineRule="auto"/>
              <w:jc w:val="center"/>
              <w:rPr>
                <w:ins w:id="8290" w:author="Lane, Stefanie" w:date="2023-09-27T17:48:00Z"/>
                <w:rFonts w:ascii="Calibri" w:eastAsia="Times New Roman" w:hAnsi="Calibri" w:cs="Calibri"/>
                <w:color w:val="000000"/>
                <w:lang w:eastAsia="en-CA"/>
              </w:rPr>
            </w:pPr>
            <w:ins w:id="8291"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24D4CAAF" w14:textId="77777777" w:rsidR="00B12739" w:rsidRPr="00AC2066" w:rsidRDefault="00B12739" w:rsidP="008205BD">
            <w:pPr>
              <w:spacing w:after="0" w:line="240" w:lineRule="auto"/>
              <w:jc w:val="center"/>
              <w:rPr>
                <w:ins w:id="8292" w:author="Lane, Stefanie" w:date="2023-09-27T17:48:00Z"/>
                <w:rFonts w:ascii="Calibri" w:eastAsia="Times New Roman" w:hAnsi="Calibri" w:cs="Calibri"/>
                <w:color w:val="000000"/>
                <w:lang w:eastAsia="en-CA"/>
              </w:rPr>
            </w:pPr>
            <w:ins w:id="8293" w:author="Lane, Stefanie" w:date="2023-09-27T17:48:00Z">
              <w:r w:rsidRPr="00AC2066">
                <w:rPr>
                  <w:rFonts w:ascii="Calibri" w:eastAsia="Times New Roman" w:hAnsi="Calibri" w:cs="Calibri"/>
                  <w:color w:val="000000"/>
                  <w:lang w:eastAsia="en-CA"/>
                </w:rPr>
                <w:t>1.7</w:t>
              </w:r>
            </w:ins>
          </w:p>
        </w:tc>
        <w:tc>
          <w:tcPr>
            <w:tcW w:w="734" w:type="dxa"/>
            <w:tcBorders>
              <w:top w:val="single" w:sz="4" w:space="0" w:color="auto"/>
              <w:left w:val="nil"/>
              <w:bottom w:val="single" w:sz="4" w:space="0" w:color="auto"/>
              <w:right w:val="nil"/>
            </w:tcBorders>
            <w:shd w:val="clear" w:color="auto" w:fill="auto"/>
            <w:noWrap/>
            <w:vAlign w:val="bottom"/>
            <w:hideMark/>
          </w:tcPr>
          <w:p w14:paraId="1270623C" w14:textId="77777777" w:rsidR="00B12739" w:rsidRPr="00AC2066" w:rsidRDefault="00B12739" w:rsidP="008205BD">
            <w:pPr>
              <w:spacing w:after="0" w:line="240" w:lineRule="auto"/>
              <w:jc w:val="center"/>
              <w:rPr>
                <w:ins w:id="8294" w:author="Lane, Stefanie" w:date="2023-09-27T17:48:00Z"/>
                <w:rFonts w:ascii="Calibri" w:eastAsia="Times New Roman" w:hAnsi="Calibri" w:cs="Calibri"/>
                <w:color w:val="000000"/>
                <w:lang w:eastAsia="en-CA"/>
              </w:rPr>
            </w:pPr>
            <w:ins w:id="829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C755649" w14:textId="77777777" w:rsidR="00B12739" w:rsidRPr="00AC2066" w:rsidRDefault="00B12739" w:rsidP="008205BD">
            <w:pPr>
              <w:spacing w:after="0" w:line="240" w:lineRule="auto"/>
              <w:jc w:val="center"/>
              <w:rPr>
                <w:ins w:id="8296" w:author="Lane, Stefanie" w:date="2023-09-27T17:48:00Z"/>
                <w:rFonts w:ascii="Calibri" w:eastAsia="Times New Roman" w:hAnsi="Calibri" w:cs="Calibri"/>
                <w:color w:val="000000"/>
                <w:lang w:eastAsia="en-CA"/>
              </w:rPr>
            </w:pPr>
            <w:ins w:id="8297" w:author="Lane, Stefanie" w:date="2023-09-27T17:48:00Z">
              <w:r w:rsidRPr="00AC2066">
                <w:rPr>
                  <w:rFonts w:ascii="Calibri" w:eastAsia="Times New Roman" w:hAnsi="Calibri" w:cs="Calibri"/>
                  <w:color w:val="000000"/>
                  <w:lang w:eastAsia="en-CA"/>
                </w:rPr>
                <w:t>lost</w:t>
              </w:r>
            </w:ins>
          </w:p>
        </w:tc>
      </w:tr>
      <w:tr w:rsidR="00B12739" w:rsidRPr="00AC2066" w14:paraId="37B5CE4E" w14:textId="77777777" w:rsidTr="008205BD">
        <w:trPr>
          <w:trHeight w:val="288"/>
          <w:ins w:id="8298" w:author="Lane, Stefanie" w:date="2023-09-27T17:48:00Z"/>
        </w:trPr>
        <w:tc>
          <w:tcPr>
            <w:tcW w:w="1298" w:type="dxa"/>
            <w:vMerge/>
            <w:tcBorders>
              <w:top w:val="nil"/>
              <w:left w:val="single" w:sz="8" w:space="0" w:color="auto"/>
              <w:bottom w:val="single" w:sz="8" w:space="0" w:color="000000"/>
              <w:right w:val="nil"/>
            </w:tcBorders>
            <w:vAlign w:val="center"/>
            <w:hideMark/>
          </w:tcPr>
          <w:p w14:paraId="002822D7" w14:textId="77777777" w:rsidR="00B12739" w:rsidRPr="00AC2066" w:rsidRDefault="00B12739" w:rsidP="008205BD">
            <w:pPr>
              <w:spacing w:after="0" w:line="240" w:lineRule="auto"/>
              <w:rPr>
                <w:ins w:id="829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ECD51A6" w14:textId="77777777" w:rsidR="00B12739" w:rsidRPr="00AC2066" w:rsidRDefault="00B12739" w:rsidP="008205BD">
            <w:pPr>
              <w:spacing w:after="0" w:line="240" w:lineRule="auto"/>
              <w:rPr>
                <w:ins w:id="830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C201FB" w14:textId="77777777" w:rsidR="00B12739" w:rsidRPr="00AC2066" w:rsidRDefault="00B12739" w:rsidP="008205BD">
            <w:pPr>
              <w:spacing w:after="0" w:line="240" w:lineRule="auto"/>
              <w:rPr>
                <w:ins w:id="8301" w:author="Lane, Stefanie" w:date="2023-09-27T17:48:00Z"/>
                <w:rFonts w:ascii="Calibri" w:eastAsia="Times New Roman" w:hAnsi="Calibri" w:cs="Calibri"/>
                <w:i/>
                <w:iCs/>
                <w:color w:val="000000"/>
                <w:lang w:eastAsia="en-CA"/>
              </w:rPr>
            </w:pPr>
            <w:ins w:id="8302" w:author="Lane, Stefanie" w:date="2023-09-27T17:48:00Z">
              <w:r w:rsidRPr="00AC2066">
                <w:rPr>
                  <w:rFonts w:ascii="Calibri" w:eastAsia="Times New Roman" w:hAnsi="Calibri" w:cs="Calibri"/>
                  <w:i/>
                  <w:iCs/>
                  <w:color w:val="000000"/>
                  <w:lang w:eastAsia="en-CA"/>
                </w:rPr>
                <w:t>Poa trivialis</w:t>
              </w:r>
            </w:ins>
          </w:p>
        </w:tc>
        <w:tc>
          <w:tcPr>
            <w:tcW w:w="734" w:type="dxa"/>
            <w:tcBorders>
              <w:top w:val="nil"/>
              <w:left w:val="nil"/>
              <w:bottom w:val="nil"/>
              <w:right w:val="nil"/>
            </w:tcBorders>
            <w:shd w:val="clear" w:color="auto" w:fill="auto"/>
            <w:noWrap/>
            <w:vAlign w:val="bottom"/>
            <w:hideMark/>
          </w:tcPr>
          <w:p w14:paraId="3ED2D6A5" w14:textId="77777777" w:rsidR="00B12739" w:rsidRPr="00AC2066" w:rsidRDefault="00B12739" w:rsidP="008205BD">
            <w:pPr>
              <w:spacing w:after="0" w:line="240" w:lineRule="auto"/>
              <w:jc w:val="center"/>
              <w:rPr>
                <w:ins w:id="8303" w:author="Lane, Stefanie" w:date="2023-09-27T17:48:00Z"/>
                <w:rFonts w:ascii="Calibri" w:eastAsia="Times New Roman" w:hAnsi="Calibri" w:cs="Calibri"/>
                <w:color w:val="000000"/>
                <w:lang w:eastAsia="en-CA"/>
              </w:rPr>
            </w:pPr>
            <w:ins w:id="8304"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39815753" w14:textId="77777777" w:rsidR="00B12739" w:rsidRPr="00AC2066" w:rsidRDefault="00B12739" w:rsidP="008205BD">
            <w:pPr>
              <w:spacing w:after="0" w:line="240" w:lineRule="auto"/>
              <w:jc w:val="center"/>
              <w:rPr>
                <w:ins w:id="8305"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1FFEDC2" w14:textId="77777777" w:rsidR="00B12739" w:rsidRPr="00AC2066" w:rsidRDefault="00B12739" w:rsidP="008205BD">
            <w:pPr>
              <w:spacing w:after="0" w:line="240" w:lineRule="auto"/>
              <w:jc w:val="center"/>
              <w:rPr>
                <w:ins w:id="8306"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425106D0" w14:textId="77777777" w:rsidR="00B12739" w:rsidRPr="00AC2066" w:rsidRDefault="00B12739" w:rsidP="008205BD">
            <w:pPr>
              <w:spacing w:after="0" w:line="240" w:lineRule="auto"/>
              <w:jc w:val="center"/>
              <w:rPr>
                <w:ins w:id="8307" w:author="Lane, Stefanie" w:date="2023-09-27T17:48:00Z"/>
                <w:rFonts w:ascii="Calibri" w:eastAsia="Times New Roman" w:hAnsi="Calibri" w:cs="Calibri"/>
                <w:color w:val="000000"/>
                <w:lang w:eastAsia="en-CA"/>
              </w:rPr>
            </w:pPr>
            <w:ins w:id="8308" w:author="Lane, Stefanie" w:date="2023-09-27T17:48:00Z">
              <w:r w:rsidRPr="00AC2066">
                <w:rPr>
                  <w:rFonts w:ascii="Calibri" w:eastAsia="Times New Roman" w:hAnsi="Calibri" w:cs="Calibri"/>
                  <w:color w:val="000000"/>
                  <w:lang w:eastAsia="en-CA"/>
                </w:rPr>
                <w:t>lost</w:t>
              </w:r>
            </w:ins>
          </w:p>
        </w:tc>
      </w:tr>
      <w:tr w:rsidR="00B12739" w:rsidRPr="00AC2066" w14:paraId="383CFEBC" w14:textId="77777777" w:rsidTr="008205BD">
        <w:trPr>
          <w:trHeight w:val="288"/>
          <w:ins w:id="8309" w:author="Lane, Stefanie" w:date="2023-09-27T17:48:00Z"/>
        </w:trPr>
        <w:tc>
          <w:tcPr>
            <w:tcW w:w="1298" w:type="dxa"/>
            <w:vMerge/>
            <w:tcBorders>
              <w:top w:val="nil"/>
              <w:left w:val="single" w:sz="8" w:space="0" w:color="auto"/>
              <w:bottom w:val="single" w:sz="8" w:space="0" w:color="000000"/>
              <w:right w:val="nil"/>
            </w:tcBorders>
            <w:vAlign w:val="center"/>
            <w:hideMark/>
          </w:tcPr>
          <w:p w14:paraId="624DCC48" w14:textId="77777777" w:rsidR="00B12739" w:rsidRPr="00AC2066" w:rsidRDefault="00B12739" w:rsidP="008205BD">
            <w:pPr>
              <w:spacing w:after="0" w:line="240" w:lineRule="auto"/>
              <w:rPr>
                <w:ins w:id="831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A2E23C" w14:textId="77777777" w:rsidR="00B12739" w:rsidRPr="00AC2066" w:rsidRDefault="00B12739" w:rsidP="008205BD">
            <w:pPr>
              <w:spacing w:after="0" w:line="240" w:lineRule="auto"/>
              <w:rPr>
                <w:ins w:id="831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CCE1035" w14:textId="77777777" w:rsidR="00B12739" w:rsidRPr="00AC2066" w:rsidRDefault="00B12739" w:rsidP="008205BD">
            <w:pPr>
              <w:spacing w:after="0" w:line="240" w:lineRule="auto"/>
              <w:rPr>
                <w:ins w:id="8312" w:author="Lane, Stefanie" w:date="2023-09-27T17:48:00Z"/>
                <w:rFonts w:ascii="Calibri" w:eastAsia="Times New Roman" w:hAnsi="Calibri" w:cs="Calibri"/>
                <w:i/>
                <w:iCs/>
                <w:color w:val="000000"/>
                <w:lang w:eastAsia="en-CA"/>
              </w:rPr>
            </w:pPr>
            <w:ins w:id="8313" w:author="Lane, Stefanie" w:date="2023-09-27T17:48:00Z">
              <w:r w:rsidRPr="00AC2066">
                <w:rPr>
                  <w:rFonts w:ascii="Calibri" w:eastAsia="Times New Roman" w:hAnsi="Calibri" w:cs="Calibri"/>
                  <w:i/>
                  <w:iCs/>
                  <w:color w:val="000000"/>
                  <w:lang w:eastAsia="en-CA"/>
                </w:rPr>
                <w:t>Polygonum hydropiper</w:t>
              </w:r>
            </w:ins>
          </w:p>
        </w:tc>
        <w:tc>
          <w:tcPr>
            <w:tcW w:w="734" w:type="dxa"/>
            <w:tcBorders>
              <w:top w:val="single" w:sz="4" w:space="0" w:color="auto"/>
              <w:left w:val="nil"/>
              <w:bottom w:val="nil"/>
              <w:right w:val="nil"/>
            </w:tcBorders>
            <w:shd w:val="clear" w:color="auto" w:fill="auto"/>
            <w:noWrap/>
            <w:vAlign w:val="bottom"/>
            <w:hideMark/>
          </w:tcPr>
          <w:p w14:paraId="18509720" w14:textId="77777777" w:rsidR="00B12739" w:rsidRPr="00AC2066" w:rsidRDefault="00B12739" w:rsidP="008205BD">
            <w:pPr>
              <w:spacing w:after="0" w:line="240" w:lineRule="auto"/>
              <w:jc w:val="center"/>
              <w:rPr>
                <w:ins w:id="8314" w:author="Lane, Stefanie" w:date="2023-09-27T17:48:00Z"/>
                <w:rFonts w:ascii="Calibri" w:eastAsia="Times New Roman" w:hAnsi="Calibri" w:cs="Calibri"/>
                <w:color w:val="000000"/>
                <w:lang w:eastAsia="en-CA"/>
              </w:rPr>
            </w:pPr>
            <w:ins w:id="8315"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66C2603E" w14:textId="77777777" w:rsidR="00B12739" w:rsidRPr="00AC2066" w:rsidRDefault="00B12739" w:rsidP="008205BD">
            <w:pPr>
              <w:spacing w:after="0" w:line="240" w:lineRule="auto"/>
              <w:jc w:val="center"/>
              <w:rPr>
                <w:ins w:id="8316" w:author="Lane, Stefanie" w:date="2023-09-27T17:48:00Z"/>
                <w:rFonts w:ascii="Calibri" w:eastAsia="Times New Roman" w:hAnsi="Calibri" w:cs="Calibri"/>
                <w:color w:val="000000"/>
                <w:lang w:eastAsia="en-CA"/>
              </w:rPr>
            </w:pPr>
            <w:ins w:id="8317"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9F31E83" w14:textId="77777777" w:rsidR="00B12739" w:rsidRPr="00AC2066" w:rsidRDefault="00B12739" w:rsidP="008205BD">
            <w:pPr>
              <w:spacing w:after="0" w:line="240" w:lineRule="auto"/>
              <w:jc w:val="center"/>
              <w:rPr>
                <w:ins w:id="8318" w:author="Lane, Stefanie" w:date="2023-09-27T17:48:00Z"/>
                <w:rFonts w:ascii="Calibri" w:eastAsia="Times New Roman" w:hAnsi="Calibri" w:cs="Calibri"/>
                <w:color w:val="000000"/>
                <w:lang w:eastAsia="en-CA"/>
              </w:rPr>
            </w:pPr>
            <w:ins w:id="8319"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EE66853" w14:textId="77777777" w:rsidR="00B12739" w:rsidRPr="00AC2066" w:rsidRDefault="00B12739" w:rsidP="008205BD">
            <w:pPr>
              <w:spacing w:after="0" w:line="240" w:lineRule="auto"/>
              <w:jc w:val="center"/>
              <w:rPr>
                <w:ins w:id="8320" w:author="Lane, Stefanie" w:date="2023-09-27T17:48:00Z"/>
                <w:rFonts w:ascii="Calibri" w:eastAsia="Times New Roman" w:hAnsi="Calibri" w:cs="Calibri"/>
                <w:color w:val="000000"/>
                <w:lang w:eastAsia="en-CA"/>
              </w:rPr>
            </w:pPr>
            <w:ins w:id="8321" w:author="Lane, Stefanie" w:date="2023-09-27T17:48:00Z">
              <w:r w:rsidRPr="00AC2066">
                <w:rPr>
                  <w:rFonts w:ascii="Calibri" w:eastAsia="Times New Roman" w:hAnsi="Calibri" w:cs="Calibri"/>
                  <w:color w:val="000000"/>
                  <w:lang w:eastAsia="en-CA"/>
                </w:rPr>
                <w:t>lost</w:t>
              </w:r>
            </w:ins>
          </w:p>
        </w:tc>
      </w:tr>
      <w:tr w:rsidR="00B12739" w:rsidRPr="00AC2066" w14:paraId="61ACB333" w14:textId="77777777" w:rsidTr="008205BD">
        <w:trPr>
          <w:trHeight w:val="288"/>
          <w:ins w:id="8322" w:author="Lane, Stefanie" w:date="2023-09-27T17:48:00Z"/>
        </w:trPr>
        <w:tc>
          <w:tcPr>
            <w:tcW w:w="1298" w:type="dxa"/>
            <w:vMerge/>
            <w:tcBorders>
              <w:top w:val="nil"/>
              <w:left w:val="single" w:sz="8" w:space="0" w:color="auto"/>
              <w:bottom w:val="single" w:sz="8" w:space="0" w:color="000000"/>
              <w:right w:val="nil"/>
            </w:tcBorders>
            <w:vAlign w:val="center"/>
            <w:hideMark/>
          </w:tcPr>
          <w:p w14:paraId="1705502F" w14:textId="77777777" w:rsidR="00B12739" w:rsidRPr="00AC2066" w:rsidRDefault="00B12739" w:rsidP="008205BD">
            <w:pPr>
              <w:spacing w:after="0" w:line="240" w:lineRule="auto"/>
              <w:rPr>
                <w:ins w:id="832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1E1E567" w14:textId="77777777" w:rsidR="00B12739" w:rsidRPr="00AC2066" w:rsidRDefault="00B12739" w:rsidP="008205BD">
            <w:pPr>
              <w:spacing w:after="0" w:line="240" w:lineRule="auto"/>
              <w:rPr>
                <w:ins w:id="832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22A8174" w14:textId="77777777" w:rsidR="00B12739" w:rsidRPr="00AC2066" w:rsidRDefault="00B12739" w:rsidP="008205BD">
            <w:pPr>
              <w:spacing w:after="0" w:line="240" w:lineRule="auto"/>
              <w:rPr>
                <w:ins w:id="8325" w:author="Lane, Stefanie" w:date="2023-09-27T17:48:00Z"/>
                <w:rFonts w:ascii="Calibri" w:eastAsia="Times New Roman" w:hAnsi="Calibri" w:cs="Calibri"/>
                <w:i/>
                <w:iCs/>
                <w:color w:val="000000"/>
                <w:lang w:eastAsia="en-CA"/>
              </w:rPr>
            </w:pPr>
            <w:ins w:id="8326" w:author="Lane, Stefanie" w:date="2023-09-27T17:48:00Z">
              <w:r w:rsidRPr="00AC2066">
                <w:rPr>
                  <w:rFonts w:ascii="Calibri" w:eastAsia="Times New Roman" w:hAnsi="Calibri" w:cs="Calibri"/>
                  <w:i/>
                  <w:iCs/>
                  <w:color w:val="000000"/>
                  <w:lang w:eastAsia="en-CA"/>
                </w:rPr>
                <w:t>Sagittaria latifolia</w:t>
              </w:r>
            </w:ins>
          </w:p>
        </w:tc>
        <w:tc>
          <w:tcPr>
            <w:tcW w:w="734" w:type="dxa"/>
            <w:tcBorders>
              <w:top w:val="single" w:sz="4" w:space="0" w:color="auto"/>
              <w:left w:val="nil"/>
              <w:bottom w:val="nil"/>
              <w:right w:val="nil"/>
            </w:tcBorders>
            <w:shd w:val="clear" w:color="auto" w:fill="auto"/>
            <w:noWrap/>
            <w:vAlign w:val="bottom"/>
            <w:hideMark/>
          </w:tcPr>
          <w:p w14:paraId="03B4FB3D" w14:textId="77777777" w:rsidR="00B12739" w:rsidRPr="00AC2066" w:rsidRDefault="00B12739" w:rsidP="008205BD">
            <w:pPr>
              <w:spacing w:after="0" w:line="240" w:lineRule="auto"/>
              <w:jc w:val="center"/>
              <w:rPr>
                <w:ins w:id="8327" w:author="Lane, Stefanie" w:date="2023-09-27T17:48:00Z"/>
                <w:rFonts w:ascii="Calibri" w:eastAsia="Times New Roman" w:hAnsi="Calibri" w:cs="Calibri"/>
                <w:color w:val="000000"/>
                <w:lang w:eastAsia="en-CA"/>
              </w:rPr>
            </w:pPr>
            <w:ins w:id="8328"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5116FA32" w14:textId="77777777" w:rsidR="00B12739" w:rsidRPr="00AC2066" w:rsidRDefault="00B12739" w:rsidP="008205BD">
            <w:pPr>
              <w:spacing w:after="0" w:line="240" w:lineRule="auto"/>
              <w:jc w:val="center"/>
              <w:rPr>
                <w:ins w:id="8329" w:author="Lane, Stefanie" w:date="2023-09-27T17:48:00Z"/>
                <w:rFonts w:ascii="Calibri" w:eastAsia="Times New Roman" w:hAnsi="Calibri" w:cs="Calibri"/>
                <w:color w:val="000000"/>
                <w:lang w:eastAsia="en-CA"/>
              </w:rPr>
            </w:pPr>
            <w:ins w:id="8330"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7989425A" w14:textId="77777777" w:rsidR="00B12739" w:rsidRPr="00AC2066" w:rsidRDefault="00B12739" w:rsidP="008205BD">
            <w:pPr>
              <w:spacing w:after="0" w:line="240" w:lineRule="auto"/>
              <w:jc w:val="center"/>
              <w:rPr>
                <w:ins w:id="8331"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1C37002" w14:textId="77777777" w:rsidR="00B12739" w:rsidRPr="00AC2066" w:rsidRDefault="00B12739" w:rsidP="008205BD">
            <w:pPr>
              <w:spacing w:after="0" w:line="240" w:lineRule="auto"/>
              <w:jc w:val="center"/>
              <w:rPr>
                <w:ins w:id="8332" w:author="Lane, Stefanie" w:date="2023-09-27T17:48:00Z"/>
                <w:rFonts w:ascii="Calibri" w:eastAsia="Times New Roman" w:hAnsi="Calibri" w:cs="Calibri"/>
                <w:color w:val="000000"/>
                <w:lang w:eastAsia="en-CA"/>
              </w:rPr>
            </w:pPr>
            <w:ins w:id="8333" w:author="Lane, Stefanie" w:date="2023-09-27T17:48:00Z">
              <w:r w:rsidRPr="00AC2066">
                <w:rPr>
                  <w:rFonts w:ascii="Calibri" w:eastAsia="Times New Roman" w:hAnsi="Calibri" w:cs="Calibri"/>
                  <w:color w:val="000000"/>
                  <w:lang w:eastAsia="en-CA"/>
                </w:rPr>
                <w:t>lost</w:t>
              </w:r>
            </w:ins>
          </w:p>
        </w:tc>
      </w:tr>
      <w:tr w:rsidR="00B12739" w:rsidRPr="00AC2066" w14:paraId="1B41C12D" w14:textId="77777777" w:rsidTr="008205BD">
        <w:trPr>
          <w:trHeight w:val="288"/>
          <w:ins w:id="8334" w:author="Lane, Stefanie" w:date="2023-09-27T17:48:00Z"/>
        </w:trPr>
        <w:tc>
          <w:tcPr>
            <w:tcW w:w="1298" w:type="dxa"/>
            <w:vMerge/>
            <w:tcBorders>
              <w:top w:val="nil"/>
              <w:left w:val="single" w:sz="8" w:space="0" w:color="auto"/>
              <w:bottom w:val="single" w:sz="8" w:space="0" w:color="000000"/>
              <w:right w:val="nil"/>
            </w:tcBorders>
            <w:vAlign w:val="center"/>
            <w:hideMark/>
          </w:tcPr>
          <w:p w14:paraId="39638764" w14:textId="77777777" w:rsidR="00B12739" w:rsidRPr="00AC2066" w:rsidRDefault="00B12739" w:rsidP="008205BD">
            <w:pPr>
              <w:spacing w:after="0" w:line="240" w:lineRule="auto"/>
              <w:rPr>
                <w:ins w:id="833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4DD554" w14:textId="77777777" w:rsidR="00B12739" w:rsidRPr="00AC2066" w:rsidRDefault="00B12739" w:rsidP="008205BD">
            <w:pPr>
              <w:spacing w:after="0" w:line="240" w:lineRule="auto"/>
              <w:rPr>
                <w:ins w:id="833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6FDD4BA" w14:textId="77777777" w:rsidR="00B12739" w:rsidRPr="00AC2066" w:rsidRDefault="00B12739" w:rsidP="008205BD">
            <w:pPr>
              <w:spacing w:after="0" w:line="240" w:lineRule="auto"/>
              <w:rPr>
                <w:ins w:id="8337" w:author="Lane, Stefanie" w:date="2023-09-27T17:48:00Z"/>
                <w:rFonts w:ascii="Calibri" w:eastAsia="Times New Roman" w:hAnsi="Calibri" w:cs="Calibri"/>
                <w:i/>
                <w:iCs/>
                <w:color w:val="000000"/>
                <w:lang w:eastAsia="en-CA"/>
              </w:rPr>
            </w:pPr>
            <w:ins w:id="8338" w:author="Lane, Stefanie" w:date="2023-09-27T17:48:00Z">
              <w:r w:rsidRPr="00AC2066">
                <w:rPr>
                  <w:rFonts w:ascii="Calibri" w:eastAsia="Times New Roman" w:hAnsi="Calibri" w:cs="Calibri"/>
                  <w:i/>
                  <w:iCs/>
                  <w:color w:val="000000"/>
                  <w:lang w:eastAsia="en-CA"/>
                </w:rPr>
                <w:t>Salix sp.</w:t>
              </w:r>
            </w:ins>
          </w:p>
        </w:tc>
        <w:tc>
          <w:tcPr>
            <w:tcW w:w="734" w:type="dxa"/>
            <w:tcBorders>
              <w:top w:val="single" w:sz="4" w:space="0" w:color="auto"/>
              <w:left w:val="nil"/>
              <w:bottom w:val="single" w:sz="4" w:space="0" w:color="auto"/>
              <w:right w:val="nil"/>
            </w:tcBorders>
            <w:shd w:val="clear" w:color="auto" w:fill="auto"/>
            <w:noWrap/>
            <w:vAlign w:val="bottom"/>
            <w:hideMark/>
          </w:tcPr>
          <w:p w14:paraId="62D6BBE9" w14:textId="77777777" w:rsidR="00B12739" w:rsidRPr="00AC2066" w:rsidRDefault="00B12739" w:rsidP="008205BD">
            <w:pPr>
              <w:spacing w:after="0" w:line="240" w:lineRule="auto"/>
              <w:jc w:val="center"/>
              <w:rPr>
                <w:ins w:id="8339" w:author="Lane, Stefanie" w:date="2023-09-27T17:48:00Z"/>
                <w:rFonts w:ascii="Calibri" w:eastAsia="Times New Roman" w:hAnsi="Calibri" w:cs="Calibri"/>
                <w:color w:val="000000"/>
                <w:lang w:eastAsia="en-CA"/>
              </w:rPr>
            </w:pPr>
            <w:ins w:id="8340"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62F3B967" w14:textId="77777777" w:rsidR="00B12739" w:rsidRPr="00AC2066" w:rsidRDefault="00B12739" w:rsidP="008205BD">
            <w:pPr>
              <w:spacing w:after="0" w:line="240" w:lineRule="auto"/>
              <w:jc w:val="center"/>
              <w:rPr>
                <w:ins w:id="8341" w:author="Lane, Stefanie" w:date="2023-09-27T17:48:00Z"/>
                <w:rFonts w:ascii="Calibri" w:eastAsia="Times New Roman" w:hAnsi="Calibri" w:cs="Calibri"/>
                <w:color w:val="000000"/>
                <w:lang w:eastAsia="en-CA"/>
              </w:rPr>
            </w:pPr>
            <w:ins w:id="834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3B1C8381" w14:textId="77777777" w:rsidR="00B12739" w:rsidRPr="00AC2066" w:rsidRDefault="00B12739" w:rsidP="008205BD">
            <w:pPr>
              <w:spacing w:after="0" w:line="240" w:lineRule="auto"/>
              <w:jc w:val="center"/>
              <w:rPr>
                <w:ins w:id="8343" w:author="Lane, Stefanie" w:date="2023-09-27T17:48:00Z"/>
                <w:rFonts w:ascii="Calibri" w:eastAsia="Times New Roman" w:hAnsi="Calibri" w:cs="Calibri"/>
                <w:color w:val="000000"/>
                <w:lang w:eastAsia="en-CA"/>
              </w:rPr>
            </w:pPr>
            <w:ins w:id="834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4FEDB298" w14:textId="77777777" w:rsidR="00B12739" w:rsidRPr="00AC2066" w:rsidRDefault="00B12739" w:rsidP="008205BD">
            <w:pPr>
              <w:spacing w:after="0" w:line="240" w:lineRule="auto"/>
              <w:jc w:val="center"/>
              <w:rPr>
                <w:ins w:id="8345" w:author="Lane, Stefanie" w:date="2023-09-27T17:48:00Z"/>
                <w:rFonts w:ascii="Calibri" w:eastAsia="Times New Roman" w:hAnsi="Calibri" w:cs="Calibri"/>
                <w:color w:val="000000"/>
                <w:lang w:eastAsia="en-CA"/>
              </w:rPr>
            </w:pPr>
            <w:ins w:id="8346" w:author="Lane, Stefanie" w:date="2023-09-27T17:48:00Z">
              <w:r w:rsidRPr="00AC2066">
                <w:rPr>
                  <w:rFonts w:ascii="Calibri" w:eastAsia="Times New Roman" w:hAnsi="Calibri" w:cs="Calibri"/>
                  <w:color w:val="000000"/>
                  <w:lang w:eastAsia="en-CA"/>
                </w:rPr>
                <w:t>lost</w:t>
              </w:r>
            </w:ins>
          </w:p>
        </w:tc>
      </w:tr>
      <w:tr w:rsidR="00B12739" w:rsidRPr="00AC2066" w14:paraId="418FEA57" w14:textId="77777777" w:rsidTr="008205BD">
        <w:trPr>
          <w:trHeight w:val="288"/>
          <w:ins w:id="8347" w:author="Lane, Stefanie" w:date="2023-09-27T17:48:00Z"/>
        </w:trPr>
        <w:tc>
          <w:tcPr>
            <w:tcW w:w="1298" w:type="dxa"/>
            <w:vMerge/>
            <w:tcBorders>
              <w:top w:val="nil"/>
              <w:left w:val="single" w:sz="8" w:space="0" w:color="auto"/>
              <w:bottom w:val="single" w:sz="8" w:space="0" w:color="000000"/>
              <w:right w:val="nil"/>
            </w:tcBorders>
            <w:vAlign w:val="center"/>
            <w:hideMark/>
          </w:tcPr>
          <w:p w14:paraId="4FA33115" w14:textId="77777777" w:rsidR="00B12739" w:rsidRPr="00AC2066" w:rsidRDefault="00B12739" w:rsidP="008205BD">
            <w:pPr>
              <w:spacing w:after="0" w:line="240" w:lineRule="auto"/>
              <w:rPr>
                <w:ins w:id="834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29ED48F" w14:textId="77777777" w:rsidR="00B12739" w:rsidRPr="00AC2066" w:rsidRDefault="00B12739" w:rsidP="008205BD">
            <w:pPr>
              <w:spacing w:after="0" w:line="240" w:lineRule="auto"/>
              <w:rPr>
                <w:ins w:id="834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24D5B4C" w14:textId="77777777" w:rsidR="00B12739" w:rsidRPr="00AC2066" w:rsidRDefault="00B12739" w:rsidP="008205BD">
            <w:pPr>
              <w:spacing w:after="0" w:line="240" w:lineRule="auto"/>
              <w:rPr>
                <w:ins w:id="8350" w:author="Lane, Stefanie" w:date="2023-09-27T17:48:00Z"/>
                <w:rFonts w:ascii="Calibri" w:eastAsia="Times New Roman" w:hAnsi="Calibri" w:cs="Calibri"/>
                <w:i/>
                <w:iCs/>
                <w:color w:val="000000"/>
                <w:lang w:eastAsia="en-CA"/>
              </w:rPr>
            </w:pPr>
            <w:ins w:id="8351" w:author="Lane, Stefanie" w:date="2023-09-27T17:48:00Z">
              <w:r w:rsidRPr="00AC2066">
                <w:rPr>
                  <w:rFonts w:ascii="Calibri" w:eastAsia="Times New Roman" w:hAnsi="Calibri" w:cs="Calibri"/>
                  <w:i/>
                  <w:iCs/>
                  <w:color w:val="000000"/>
                  <w:lang w:eastAsia="en-CA"/>
                </w:rPr>
                <w:t>Sium suave</w:t>
              </w:r>
            </w:ins>
          </w:p>
        </w:tc>
        <w:tc>
          <w:tcPr>
            <w:tcW w:w="734" w:type="dxa"/>
            <w:tcBorders>
              <w:top w:val="nil"/>
              <w:left w:val="nil"/>
              <w:bottom w:val="nil"/>
              <w:right w:val="nil"/>
            </w:tcBorders>
            <w:shd w:val="clear" w:color="auto" w:fill="auto"/>
            <w:noWrap/>
            <w:vAlign w:val="bottom"/>
            <w:hideMark/>
          </w:tcPr>
          <w:p w14:paraId="4CB45B49" w14:textId="77777777" w:rsidR="00B12739" w:rsidRPr="00AC2066" w:rsidRDefault="00B12739" w:rsidP="008205BD">
            <w:pPr>
              <w:spacing w:after="0" w:line="240" w:lineRule="auto"/>
              <w:jc w:val="center"/>
              <w:rPr>
                <w:ins w:id="8352" w:author="Lane, Stefanie" w:date="2023-09-27T17:48:00Z"/>
                <w:rFonts w:ascii="Calibri" w:eastAsia="Times New Roman" w:hAnsi="Calibri" w:cs="Calibri"/>
                <w:color w:val="000000"/>
                <w:lang w:eastAsia="en-CA"/>
              </w:rPr>
            </w:pPr>
            <w:ins w:id="8353"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3E1ECFD8" w14:textId="77777777" w:rsidR="00B12739" w:rsidRPr="00AC2066" w:rsidRDefault="00B12739" w:rsidP="008205BD">
            <w:pPr>
              <w:spacing w:after="0" w:line="240" w:lineRule="auto"/>
              <w:jc w:val="center"/>
              <w:rPr>
                <w:ins w:id="8354" w:author="Lane, Stefanie" w:date="2023-09-27T17:48:00Z"/>
                <w:rFonts w:ascii="Calibri" w:eastAsia="Times New Roman" w:hAnsi="Calibri" w:cs="Calibri"/>
                <w:color w:val="000000"/>
                <w:lang w:eastAsia="en-CA"/>
              </w:rPr>
            </w:pPr>
            <w:ins w:id="8355"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F186085" w14:textId="77777777" w:rsidR="00B12739" w:rsidRPr="00AC2066" w:rsidRDefault="00B12739" w:rsidP="008205BD">
            <w:pPr>
              <w:spacing w:after="0" w:line="240" w:lineRule="auto"/>
              <w:jc w:val="center"/>
              <w:rPr>
                <w:ins w:id="8356"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253B99FF" w14:textId="77777777" w:rsidR="00B12739" w:rsidRPr="00AC2066" w:rsidRDefault="00B12739" w:rsidP="008205BD">
            <w:pPr>
              <w:spacing w:after="0" w:line="240" w:lineRule="auto"/>
              <w:jc w:val="center"/>
              <w:rPr>
                <w:ins w:id="8357" w:author="Lane, Stefanie" w:date="2023-09-27T17:48:00Z"/>
                <w:rFonts w:ascii="Calibri" w:eastAsia="Times New Roman" w:hAnsi="Calibri" w:cs="Calibri"/>
                <w:color w:val="000000"/>
                <w:lang w:eastAsia="en-CA"/>
              </w:rPr>
            </w:pPr>
            <w:ins w:id="8358" w:author="Lane, Stefanie" w:date="2023-09-27T17:48:00Z">
              <w:r w:rsidRPr="00AC2066">
                <w:rPr>
                  <w:rFonts w:ascii="Calibri" w:eastAsia="Times New Roman" w:hAnsi="Calibri" w:cs="Calibri"/>
                  <w:color w:val="000000"/>
                  <w:lang w:eastAsia="en-CA"/>
                </w:rPr>
                <w:t>lost</w:t>
              </w:r>
            </w:ins>
          </w:p>
        </w:tc>
      </w:tr>
      <w:tr w:rsidR="00B12739" w:rsidRPr="00AC2066" w14:paraId="098AA524" w14:textId="77777777" w:rsidTr="008205BD">
        <w:trPr>
          <w:trHeight w:val="288"/>
          <w:ins w:id="8359" w:author="Lane, Stefanie" w:date="2023-09-27T17:48:00Z"/>
        </w:trPr>
        <w:tc>
          <w:tcPr>
            <w:tcW w:w="1298" w:type="dxa"/>
            <w:vMerge/>
            <w:tcBorders>
              <w:top w:val="nil"/>
              <w:left w:val="single" w:sz="8" w:space="0" w:color="auto"/>
              <w:bottom w:val="single" w:sz="8" w:space="0" w:color="000000"/>
              <w:right w:val="nil"/>
            </w:tcBorders>
            <w:vAlign w:val="center"/>
            <w:hideMark/>
          </w:tcPr>
          <w:p w14:paraId="70ACEEF1" w14:textId="77777777" w:rsidR="00B12739" w:rsidRPr="00AC2066" w:rsidRDefault="00B12739" w:rsidP="008205BD">
            <w:pPr>
              <w:spacing w:after="0" w:line="240" w:lineRule="auto"/>
              <w:rPr>
                <w:ins w:id="836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578E0F" w14:textId="77777777" w:rsidR="00B12739" w:rsidRPr="00AC2066" w:rsidRDefault="00B12739" w:rsidP="008205BD">
            <w:pPr>
              <w:spacing w:after="0" w:line="240" w:lineRule="auto"/>
              <w:rPr>
                <w:ins w:id="836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F1AEAF" w14:textId="77777777" w:rsidR="00B12739" w:rsidRPr="00AC2066" w:rsidRDefault="00B12739" w:rsidP="008205BD">
            <w:pPr>
              <w:spacing w:after="0" w:line="240" w:lineRule="auto"/>
              <w:rPr>
                <w:ins w:id="8362" w:author="Lane, Stefanie" w:date="2023-09-27T17:48:00Z"/>
                <w:rFonts w:ascii="Calibri" w:eastAsia="Times New Roman" w:hAnsi="Calibri" w:cs="Calibri"/>
                <w:i/>
                <w:iCs/>
                <w:color w:val="000000"/>
                <w:lang w:eastAsia="en-CA"/>
              </w:rPr>
            </w:pPr>
            <w:ins w:id="8363" w:author="Lane, Stefanie" w:date="2023-09-27T17:48:00Z">
              <w:r w:rsidRPr="00AC2066">
                <w:rPr>
                  <w:rFonts w:ascii="Calibri" w:eastAsia="Times New Roman" w:hAnsi="Calibri" w:cs="Calibri"/>
                  <w:i/>
                  <w:iCs/>
                  <w:color w:val="000000"/>
                  <w:lang w:eastAsia="en-CA"/>
                </w:rPr>
                <w:t>Symphyotrichum subspicatum</w:t>
              </w:r>
            </w:ins>
          </w:p>
        </w:tc>
        <w:tc>
          <w:tcPr>
            <w:tcW w:w="734" w:type="dxa"/>
            <w:tcBorders>
              <w:top w:val="single" w:sz="4" w:space="0" w:color="auto"/>
              <w:left w:val="nil"/>
              <w:bottom w:val="single" w:sz="4" w:space="0" w:color="auto"/>
              <w:right w:val="nil"/>
            </w:tcBorders>
            <w:shd w:val="clear" w:color="auto" w:fill="auto"/>
            <w:noWrap/>
            <w:vAlign w:val="bottom"/>
            <w:hideMark/>
          </w:tcPr>
          <w:p w14:paraId="24C77C97" w14:textId="77777777" w:rsidR="00B12739" w:rsidRPr="00AC2066" w:rsidRDefault="00B12739" w:rsidP="008205BD">
            <w:pPr>
              <w:spacing w:after="0" w:line="240" w:lineRule="auto"/>
              <w:jc w:val="center"/>
              <w:rPr>
                <w:ins w:id="8364" w:author="Lane, Stefanie" w:date="2023-09-27T17:48:00Z"/>
                <w:rFonts w:ascii="Calibri" w:eastAsia="Times New Roman" w:hAnsi="Calibri" w:cs="Calibri"/>
                <w:color w:val="000000"/>
                <w:lang w:eastAsia="en-CA"/>
              </w:rPr>
            </w:pPr>
            <w:ins w:id="8365"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14038101" w14:textId="77777777" w:rsidR="00B12739" w:rsidRPr="00AC2066" w:rsidRDefault="00B12739" w:rsidP="008205BD">
            <w:pPr>
              <w:spacing w:after="0" w:line="240" w:lineRule="auto"/>
              <w:jc w:val="center"/>
              <w:rPr>
                <w:ins w:id="8366" w:author="Lane, Stefanie" w:date="2023-09-27T17:48:00Z"/>
                <w:rFonts w:ascii="Calibri" w:eastAsia="Times New Roman" w:hAnsi="Calibri" w:cs="Calibri"/>
                <w:color w:val="000000"/>
                <w:lang w:eastAsia="en-CA"/>
              </w:rPr>
            </w:pPr>
            <w:ins w:id="8367"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6578B62A" w14:textId="77777777" w:rsidR="00B12739" w:rsidRPr="00AC2066" w:rsidRDefault="00B12739" w:rsidP="008205BD">
            <w:pPr>
              <w:spacing w:after="0" w:line="240" w:lineRule="auto"/>
              <w:jc w:val="center"/>
              <w:rPr>
                <w:ins w:id="8368" w:author="Lane, Stefanie" w:date="2023-09-27T17:48:00Z"/>
                <w:rFonts w:ascii="Calibri" w:eastAsia="Times New Roman" w:hAnsi="Calibri" w:cs="Calibri"/>
                <w:color w:val="000000"/>
                <w:lang w:eastAsia="en-CA"/>
              </w:rPr>
            </w:pPr>
            <w:ins w:id="8369"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62F148F0" w14:textId="77777777" w:rsidR="00B12739" w:rsidRPr="00AC2066" w:rsidRDefault="00B12739" w:rsidP="008205BD">
            <w:pPr>
              <w:spacing w:after="0" w:line="240" w:lineRule="auto"/>
              <w:jc w:val="center"/>
              <w:rPr>
                <w:ins w:id="8370" w:author="Lane, Stefanie" w:date="2023-09-27T17:48:00Z"/>
                <w:rFonts w:ascii="Calibri" w:eastAsia="Times New Roman" w:hAnsi="Calibri" w:cs="Calibri"/>
                <w:color w:val="000000"/>
                <w:lang w:eastAsia="en-CA"/>
              </w:rPr>
            </w:pPr>
            <w:ins w:id="8371" w:author="Lane, Stefanie" w:date="2023-09-27T17:48:00Z">
              <w:r w:rsidRPr="00AC2066">
                <w:rPr>
                  <w:rFonts w:ascii="Calibri" w:eastAsia="Times New Roman" w:hAnsi="Calibri" w:cs="Calibri"/>
                  <w:color w:val="000000"/>
                  <w:lang w:eastAsia="en-CA"/>
                </w:rPr>
                <w:t>lost</w:t>
              </w:r>
            </w:ins>
          </w:p>
        </w:tc>
      </w:tr>
      <w:tr w:rsidR="00B12739" w:rsidRPr="00AC2066" w14:paraId="7F0BECFA" w14:textId="77777777" w:rsidTr="008205BD">
        <w:trPr>
          <w:trHeight w:val="288"/>
          <w:ins w:id="8372" w:author="Lane, Stefanie" w:date="2023-09-27T17:48:00Z"/>
        </w:trPr>
        <w:tc>
          <w:tcPr>
            <w:tcW w:w="1298" w:type="dxa"/>
            <w:vMerge/>
            <w:tcBorders>
              <w:top w:val="nil"/>
              <w:left w:val="single" w:sz="8" w:space="0" w:color="auto"/>
              <w:bottom w:val="single" w:sz="8" w:space="0" w:color="000000"/>
              <w:right w:val="nil"/>
            </w:tcBorders>
            <w:vAlign w:val="center"/>
            <w:hideMark/>
          </w:tcPr>
          <w:p w14:paraId="49E6F3F9" w14:textId="77777777" w:rsidR="00B12739" w:rsidRPr="00AC2066" w:rsidRDefault="00B12739" w:rsidP="008205BD">
            <w:pPr>
              <w:spacing w:after="0" w:line="240" w:lineRule="auto"/>
              <w:rPr>
                <w:ins w:id="837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C2A82E8" w14:textId="77777777" w:rsidR="00B12739" w:rsidRPr="00AC2066" w:rsidRDefault="00B12739" w:rsidP="008205BD">
            <w:pPr>
              <w:spacing w:after="0" w:line="240" w:lineRule="auto"/>
              <w:rPr>
                <w:ins w:id="837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ECC3E4" w14:textId="77777777" w:rsidR="00B12739" w:rsidRPr="00AC2066" w:rsidRDefault="00B12739" w:rsidP="008205BD">
            <w:pPr>
              <w:spacing w:after="0" w:line="240" w:lineRule="auto"/>
              <w:rPr>
                <w:ins w:id="8375" w:author="Lane, Stefanie" w:date="2023-09-27T17:48:00Z"/>
                <w:rFonts w:ascii="Calibri" w:eastAsia="Times New Roman" w:hAnsi="Calibri" w:cs="Calibri"/>
                <w:i/>
                <w:iCs/>
                <w:color w:val="000000"/>
                <w:lang w:eastAsia="en-CA"/>
              </w:rPr>
            </w:pPr>
            <w:ins w:id="8376" w:author="Lane, Stefanie" w:date="2023-09-27T17:48:00Z">
              <w:r w:rsidRPr="00AC2066">
                <w:rPr>
                  <w:rFonts w:ascii="Calibri" w:eastAsia="Times New Roman" w:hAnsi="Calibri" w:cs="Calibri"/>
                  <w:i/>
                  <w:iCs/>
                  <w:color w:val="000000"/>
                  <w:lang w:eastAsia="en-CA"/>
                </w:rPr>
                <w:t>Trifolium wormskioldii</w:t>
              </w:r>
            </w:ins>
          </w:p>
        </w:tc>
        <w:tc>
          <w:tcPr>
            <w:tcW w:w="734" w:type="dxa"/>
            <w:tcBorders>
              <w:top w:val="nil"/>
              <w:left w:val="nil"/>
              <w:bottom w:val="nil"/>
              <w:right w:val="nil"/>
            </w:tcBorders>
            <w:shd w:val="clear" w:color="auto" w:fill="auto"/>
            <w:noWrap/>
            <w:vAlign w:val="bottom"/>
            <w:hideMark/>
          </w:tcPr>
          <w:p w14:paraId="2723D1DA" w14:textId="77777777" w:rsidR="00B12739" w:rsidRPr="00AC2066" w:rsidRDefault="00B12739" w:rsidP="008205BD">
            <w:pPr>
              <w:spacing w:after="0" w:line="240" w:lineRule="auto"/>
              <w:jc w:val="center"/>
              <w:rPr>
                <w:ins w:id="8377" w:author="Lane, Stefanie" w:date="2023-09-27T17:48:00Z"/>
                <w:rFonts w:ascii="Calibri" w:eastAsia="Times New Roman" w:hAnsi="Calibri" w:cs="Calibri"/>
                <w:color w:val="000000"/>
                <w:lang w:eastAsia="en-CA"/>
              </w:rPr>
            </w:pPr>
            <w:ins w:id="8378"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243671BD" w14:textId="77777777" w:rsidR="00B12739" w:rsidRPr="00AC2066" w:rsidRDefault="00B12739" w:rsidP="008205BD">
            <w:pPr>
              <w:spacing w:after="0" w:line="240" w:lineRule="auto"/>
              <w:jc w:val="center"/>
              <w:rPr>
                <w:ins w:id="8379" w:author="Lane, Stefanie" w:date="2023-09-27T17:48:00Z"/>
                <w:rFonts w:ascii="Calibri" w:eastAsia="Times New Roman" w:hAnsi="Calibri" w:cs="Calibri"/>
                <w:color w:val="000000"/>
                <w:lang w:eastAsia="en-CA"/>
              </w:rPr>
            </w:pPr>
            <w:ins w:id="8380"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nil"/>
              <w:right w:val="nil"/>
            </w:tcBorders>
            <w:shd w:val="clear" w:color="auto" w:fill="auto"/>
            <w:noWrap/>
            <w:vAlign w:val="bottom"/>
            <w:hideMark/>
          </w:tcPr>
          <w:p w14:paraId="57B61575" w14:textId="77777777" w:rsidR="00B12739" w:rsidRPr="00AC2066" w:rsidRDefault="00B12739" w:rsidP="008205BD">
            <w:pPr>
              <w:spacing w:after="0" w:line="240" w:lineRule="auto"/>
              <w:jc w:val="center"/>
              <w:rPr>
                <w:ins w:id="8381"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7F621360" w14:textId="77777777" w:rsidR="00B12739" w:rsidRPr="00AC2066" w:rsidRDefault="00B12739" w:rsidP="008205BD">
            <w:pPr>
              <w:spacing w:after="0" w:line="240" w:lineRule="auto"/>
              <w:jc w:val="center"/>
              <w:rPr>
                <w:ins w:id="8382" w:author="Lane, Stefanie" w:date="2023-09-27T17:48:00Z"/>
                <w:rFonts w:ascii="Calibri" w:eastAsia="Times New Roman" w:hAnsi="Calibri" w:cs="Calibri"/>
                <w:color w:val="000000"/>
                <w:lang w:eastAsia="en-CA"/>
              </w:rPr>
            </w:pPr>
            <w:ins w:id="8383" w:author="Lane, Stefanie" w:date="2023-09-27T17:48:00Z">
              <w:r w:rsidRPr="00AC2066">
                <w:rPr>
                  <w:rFonts w:ascii="Calibri" w:eastAsia="Times New Roman" w:hAnsi="Calibri" w:cs="Calibri"/>
                  <w:color w:val="000000"/>
                  <w:lang w:eastAsia="en-CA"/>
                </w:rPr>
                <w:t>lost</w:t>
              </w:r>
            </w:ins>
          </w:p>
        </w:tc>
      </w:tr>
      <w:tr w:rsidR="00B12739" w:rsidRPr="00AC2066" w14:paraId="23E3B200" w14:textId="77777777" w:rsidTr="008205BD">
        <w:trPr>
          <w:trHeight w:val="288"/>
          <w:ins w:id="8384" w:author="Lane, Stefanie" w:date="2023-09-27T17:48:00Z"/>
        </w:trPr>
        <w:tc>
          <w:tcPr>
            <w:tcW w:w="1298" w:type="dxa"/>
            <w:vMerge/>
            <w:tcBorders>
              <w:top w:val="nil"/>
              <w:left w:val="single" w:sz="8" w:space="0" w:color="auto"/>
              <w:bottom w:val="single" w:sz="8" w:space="0" w:color="000000"/>
              <w:right w:val="nil"/>
            </w:tcBorders>
            <w:vAlign w:val="center"/>
            <w:hideMark/>
          </w:tcPr>
          <w:p w14:paraId="1BC5A992" w14:textId="77777777" w:rsidR="00B12739" w:rsidRPr="00AC2066" w:rsidRDefault="00B12739" w:rsidP="008205BD">
            <w:pPr>
              <w:spacing w:after="0" w:line="240" w:lineRule="auto"/>
              <w:rPr>
                <w:ins w:id="838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90717CA" w14:textId="77777777" w:rsidR="00B12739" w:rsidRPr="00AC2066" w:rsidRDefault="00B12739" w:rsidP="008205BD">
            <w:pPr>
              <w:spacing w:after="0" w:line="240" w:lineRule="auto"/>
              <w:rPr>
                <w:ins w:id="838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285A60" w14:textId="77777777" w:rsidR="00B12739" w:rsidRPr="00AC2066" w:rsidRDefault="00B12739" w:rsidP="008205BD">
            <w:pPr>
              <w:spacing w:after="0" w:line="240" w:lineRule="auto"/>
              <w:rPr>
                <w:ins w:id="8387" w:author="Lane, Stefanie" w:date="2023-09-27T17:48:00Z"/>
                <w:rFonts w:ascii="Calibri" w:eastAsia="Times New Roman" w:hAnsi="Calibri" w:cs="Calibri"/>
                <w:i/>
                <w:iCs/>
                <w:color w:val="000000"/>
                <w:lang w:eastAsia="en-CA"/>
              </w:rPr>
            </w:pPr>
            <w:ins w:id="8388" w:author="Lane, Stefanie" w:date="2023-09-27T17:48:00Z">
              <w:r w:rsidRPr="00AC2066">
                <w:rPr>
                  <w:rFonts w:ascii="Calibri" w:eastAsia="Times New Roman" w:hAnsi="Calibri" w:cs="Calibri"/>
                  <w:i/>
                  <w:iCs/>
                  <w:color w:val="000000"/>
                  <w:lang w:eastAsia="en-CA"/>
                </w:rPr>
                <w:t>Menyanthes trifoliata</w:t>
              </w:r>
            </w:ins>
          </w:p>
        </w:tc>
        <w:tc>
          <w:tcPr>
            <w:tcW w:w="734" w:type="dxa"/>
            <w:tcBorders>
              <w:top w:val="single" w:sz="4" w:space="0" w:color="auto"/>
              <w:left w:val="nil"/>
              <w:bottom w:val="single" w:sz="4" w:space="0" w:color="auto"/>
              <w:right w:val="nil"/>
            </w:tcBorders>
            <w:shd w:val="clear" w:color="auto" w:fill="auto"/>
            <w:noWrap/>
            <w:vAlign w:val="bottom"/>
            <w:hideMark/>
          </w:tcPr>
          <w:p w14:paraId="57200557" w14:textId="77777777" w:rsidR="00B12739" w:rsidRPr="00AC2066" w:rsidRDefault="00B12739" w:rsidP="008205BD">
            <w:pPr>
              <w:spacing w:after="0" w:line="240" w:lineRule="auto"/>
              <w:jc w:val="center"/>
              <w:rPr>
                <w:ins w:id="8389" w:author="Lane, Stefanie" w:date="2023-09-27T17:48:00Z"/>
                <w:rFonts w:ascii="Calibri" w:eastAsia="Times New Roman" w:hAnsi="Calibri" w:cs="Calibri"/>
                <w:color w:val="000000"/>
                <w:lang w:eastAsia="en-CA"/>
              </w:rPr>
            </w:pPr>
            <w:ins w:id="8390" w:author="Lane, Stefanie" w:date="2023-09-27T17:48:00Z">
              <w:r w:rsidRPr="00AC2066">
                <w:rPr>
                  <w:rFonts w:ascii="Calibri" w:eastAsia="Times New Roman" w:hAnsi="Calibri" w:cs="Calibri"/>
                  <w:color w:val="000000"/>
                  <w:lang w:eastAsia="en-CA"/>
                </w:rPr>
                <w:t>1.9</w:t>
              </w:r>
            </w:ins>
          </w:p>
        </w:tc>
        <w:tc>
          <w:tcPr>
            <w:tcW w:w="734" w:type="dxa"/>
            <w:tcBorders>
              <w:top w:val="single" w:sz="4" w:space="0" w:color="auto"/>
              <w:left w:val="nil"/>
              <w:bottom w:val="single" w:sz="4" w:space="0" w:color="auto"/>
              <w:right w:val="nil"/>
            </w:tcBorders>
            <w:shd w:val="clear" w:color="auto" w:fill="auto"/>
            <w:noWrap/>
            <w:vAlign w:val="bottom"/>
            <w:hideMark/>
          </w:tcPr>
          <w:p w14:paraId="0279CD2D" w14:textId="77777777" w:rsidR="00B12739" w:rsidRPr="00AC2066" w:rsidRDefault="00B12739" w:rsidP="008205BD">
            <w:pPr>
              <w:spacing w:after="0" w:line="240" w:lineRule="auto"/>
              <w:jc w:val="center"/>
              <w:rPr>
                <w:ins w:id="8391" w:author="Lane, Stefanie" w:date="2023-09-27T17:48:00Z"/>
                <w:rFonts w:ascii="Calibri" w:eastAsia="Times New Roman" w:hAnsi="Calibri" w:cs="Calibri"/>
                <w:color w:val="000000"/>
                <w:lang w:eastAsia="en-CA"/>
              </w:rPr>
            </w:pPr>
            <w:ins w:id="8392" w:author="Lane, Stefanie" w:date="2023-09-27T17:48:00Z">
              <w:r w:rsidRPr="00AC2066">
                <w:rPr>
                  <w:rFonts w:ascii="Calibri" w:eastAsia="Times New Roman" w:hAnsi="Calibri" w:cs="Calibri"/>
                  <w:color w:val="000000"/>
                  <w:lang w:eastAsia="en-CA"/>
                </w:rPr>
                <w:t>1.3</w:t>
              </w:r>
            </w:ins>
          </w:p>
        </w:tc>
        <w:tc>
          <w:tcPr>
            <w:tcW w:w="734" w:type="dxa"/>
            <w:tcBorders>
              <w:top w:val="single" w:sz="4" w:space="0" w:color="auto"/>
              <w:left w:val="nil"/>
              <w:bottom w:val="single" w:sz="4" w:space="0" w:color="auto"/>
              <w:right w:val="nil"/>
            </w:tcBorders>
            <w:shd w:val="clear" w:color="auto" w:fill="auto"/>
            <w:noWrap/>
            <w:vAlign w:val="bottom"/>
            <w:hideMark/>
          </w:tcPr>
          <w:p w14:paraId="15C0E069" w14:textId="77777777" w:rsidR="00B12739" w:rsidRPr="00AC2066" w:rsidRDefault="00B12739" w:rsidP="008205BD">
            <w:pPr>
              <w:spacing w:after="0" w:line="240" w:lineRule="auto"/>
              <w:jc w:val="center"/>
              <w:rPr>
                <w:ins w:id="8393" w:author="Lane, Stefanie" w:date="2023-09-27T17:48:00Z"/>
                <w:rFonts w:ascii="Calibri" w:eastAsia="Times New Roman" w:hAnsi="Calibri" w:cs="Calibri"/>
                <w:color w:val="000000"/>
                <w:lang w:eastAsia="en-CA"/>
              </w:rPr>
            </w:pPr>
            <w:ins w:id="8394"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236DE44E" w14:textId="77777777" w:rsidR="00B12739" w:rsidRPr="00AC2066" w:rsidRDefault="00B12739" w:rsidP="008205BD">
            <w:pPr>
              <w:spacing w:after="0" w:line="240" w:lineRule="auto"/>
              <w:jc w:val="center"/>
              <w:rPr>
                <w:ins w:id="8395" w:author="Lane, Stefanie" w:date="2023-09-27T17:48:00Z"/>
                <w:rFonts w:ascii="Calibri" w:eastAsia="Times New Roman" w:hAnsi="Calibri" w:cs="Calibri"/>
                <w:color w:val="000000"/>
                <w:lang w:eastAsia="en-CA"/>
              </w:rPr>
            </w:pPr>
            <w:ins w:id="8396" w:author="Lane, Stefanie" w:date="2023-09-27T17:48:00Z">
              <w:r w:rsidRPr="00AC2066">
                <w:rPr>
                  <w:rFonts w:ascii="Calibri" w:eastAsia="Times New Roman" w:hAnsi="Calibri" w:cs="Calibri"/>
                  <w:color w:val="000000"/>
                  <w:lang w:eastAsia="en-CA"/>
                </w:rPr>
                <w:t>-</w:t>
              </w:r>
            </w:ins>
          </w:p>
        </w:tc>
      </w:tr>
      <w:tr w:rsidR="00B12739" w:rsidRPr="00AC2066" w14:paraId="008D6DCF" w14:textId="77777777" w:rsidTr="008205BD">
        <w:trPr>
          <w:trHeight w:val="288"/>
          <w:ins w:id="8397" w:author="Lane, Stefanie" w:date="2023-09-27T17:48:00Z"/>
        </w:trPr>
        <w:tc>
          <w:tcPr>
            <w:tcW w:w="1298" w:type="dxa"/>
            <w:vMerge/>
            <w:tcBorders>
              <w:top w:val="nil"/>
              <w:left w:val="single" w:sz="8" w:space="0" w:color="auto"/>
              <w:bottom w:val="single" w:sz="8" w:space="0" w:color="000000"/>
              <w:right w:val="nil"/>
            </w:tcBorders>
            <w:vAlign w:val="center"/>
            <w:hideMark/>
          </w:tcPr>
          <w:p w14:paraId="235295D6" w14:textId="77777777" w:rsidR="00B12739" w:rsidRPr="00AC2066" w:rsidRDefault="00B12739" w:rsidP="008205BD">
            <w:pPr>
              <w:spacing w:after="0" w:line="240" w:lineRule="auto"/>
              <w:rPr>
                <w:ins w:id="839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24AF61B" w14:textId="77777777" w:rsidR="00B12739" w:rsidRPr="00AC2066" w:rsidRDefault="00B12739" w:rsidP="008205BD">
            <w:pPr>
              <w:spacing w:after="0" w:line="240" w:lineRule="auto"/>
              <w:rPr>
                <w:ins w:id="839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0D0289A" w14:textId="77777777" w:rsidR="00B12739" w:rsidRPr="00AC2066" w:rsidRDefault="00B12739" w:rsidP="008205BD">
            <w:pPr>
              <w:spacing w:after="0" w:line="240" w:lineRule="auto"/>
              <w:rPr>
                <w:ins w:id="8400" w:author="Lane, Stefanie" w:date="2023-09-27T17:48:00Z"/>
                <w:rFonts w:ascii="Calibri" w:eastAsia="Times New Roman" w:hAnsi="Calibri" w:cs="Calibri"/>
                <w:i/>
                <w:iCs/>
                <w:color w:val="000000"/>
                <w:lang w:eastAsia="en-CA"/>
              </w:rPr>
            </w:pPr>
            <w:ins w:id="8401" w:author="Lane, Stefanie" w:date="2023-09-27T17:48:00Z">
              <w:r w:rsidRPr="00AC2066">
                <w:rPr>
                  <w:rFonts w:ascii="Calibri" w:eastAsia="Times New Roman" w:hAnsi="Calibri" w:cs="Calibri"/>
                  <w:i/>
                  <w:iCs/>
                  <w:color w:val="000000"/>
                  <w:lang w:eastAsia="en-CA"/>
                </w:rPr>
                <w:t>Caltha palustris</w:t>
              </w:r>
            </w:ins>
          </w:p>
        </w:tc>
        <w:tc>
          <w:tcPr>
            <w:tcW w:w="734" w:type="dxa"/>
            <w:tcBorders>
              <w:top w:val="nil"/>
              <w:left w:val="nil"/>
              <w:bottom w:val="nil"/>
              <w:right w:val="nil"/>
            </w:tcBorders>
            <w:shd w:val="clear" w:color="auto" w:fill="auto"/>
            <w:noWrap/>
            <w:vAlign w:val="bottom"/>
            <w:hideMark/>
          </w:tcPr>
          <w:p w14:paraId="4CB257AA" w14:textId="77777777" w:rsidR="00B12739" w:rsidRPr="00AC2066" w:rsidRDefault="00B12739" w:rsidP="008205BD">
            <w:pPr>
              <w:spacing w:after="0" w:line="240" w:lineRule="auto"/>
              <w:jc w:val="center"/>
              <w:rPr>
                <w:ins w:id="8402" w:author="Lane, Stefanie" w:date="2023-09-27T17:48:00Z"/>
                <w:rFonts w:ascii="Calibri" w:eastAsia="Times New Roman" w:hAnsi="Calibri" w:cs="Calibri"/>
                <w:color w:val="000000"/>
                <w:lang w:eastAsia="en-CA"/>
              </w:rPr>
            </w:pPr>
            <w:ins w:id="8403"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70D9E5AE" w14:textId="77777777" w:rsidR="00B12739" w:rsidRPr="00AC2066" w:rsidRDefault="00B12739" w:rsidP="008205BD">
            <w:pPr>
              <w:spacing w:after="0" w:line="240" w:lineRule="auto"/>
              <w:jc w:val="center"/>
              <w:rPr>
                <w:ins w:id="8404" w:author="Lane, Stefanie" w:date="2023-09-27T17:48:00Z"/>
                <w:rFonts w:ascii="Calibri" w:eastAsia="Times New Roman" w:hAnsi="Calibri" w:cs="Calibri"/>
                <w:color w:val="000000"/>
                <w:lang w:eastAsia="en-CA"/>
              </w:rPr>
            </w:pPr>
            <w:ins w:id="8405"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724D301B" w14:textId="77777777" w:rsidR="00B12739" w:rsidRPr="00AC2066" w:rsidRDefault="00B12739" w:rsidP="008205BD">
            <w:pPr>
              <w:spacing w:after="0" w:line="240" w:lineRule="auto"/>
              <w:jc w:val="center"/>
              <w:rPr>
                <w:ins w:id="8406" w:author="Lane, Stefanie" w:date="2023-09-27T17:48:00Z"/>
                <w:rFonts w:ascii="Calibri" w:eastAsia="Times New Roman" w:hAnsi="Calibri" w:cs="Calibri"/>
                <w:color w:val="000000"/>
                <w:lang w:eastAsia="en-CA"/>
              </w:rPr>
            </w:pPr>
            <w:ins w:id="8407"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163B6B3B" w14:textId="77777777" w:rsidR="00B12739" w:rsidRPr="00AC2066" w:rsidRDefault="00B12739" w:rsidP="008205BD">
            <w:pPr>
              <w:spacing w:after="0" w:line="240" w:lineRule="auto"/>
              <w:jc w:val="center"/>
              <w:rPr>
                <w:ins w:id="8408" w:author="Lane, Stefanie" w:date="2023-09-27T17:48:00Z"/>
                <w:rFonts w:ascii="Calibri" w:eastAsia="Times New Roman" w:hAnsi="Calibri" w:cs="Calibri"/>
                <w:color w:val="000000"/>
                <w:lang w:eastAsia="en-CA"/>
              </w:rPr>
            </w:pPr>
            <w:ins w:id="8409" w:author="Lane, Stefanie" w:date="2023-09-27T17:48:00Z">
              <w:r w:rsidRPr="00AC2066">
                <w:rPr>
                  <w:rFonts w:ascii="Calibri" w:eastAsia="Times New Roman" w:hAnsi="Calibri" w:cs="Calibri"/>
                  <w:color w:val="000000"/>
                  <w:lang w:eastAsia="en-CA"/>
                </w:rPr>
                <w:t>-</w:t>
              </w:r>
            </w:ins>
          </w:p>
        </w:tc>
      </w:tr>
      <w:tr w:rsidR="00B12739" w:rsidRPr="00AC2066" w14:paraId="595A61DF" w14:textId="77777777" w:rsidTr="008205BD">
        <w:trPr>
          <w:trHeight w:val="288"/>
          <w:ins w:id="8410" w:author="Lane, Stefanie" w:date="2023-09-27T17:48:00Z"/>
        </w:trPr>
        <w:tc>
          <w:tcPr>
            <w:tcW w:w="1298" w:type="dxa"/>
            <w:vMerge/>
            <w:tcBorders>
              <w:top w:val="nil"/>
              <w:left w:val="single" w:sz="8" w:space="0" w:color="auto"/>
              <w:bottom w:val="single" w:sz="8" w:space="0" w:color="000000"/>
              <w:right w:val="nil"/>
            </w:tcBorders>
            <w:vAlign w:val="center"/>
            <w:hideMark/>
          </w:tcPr>
          <w:p w14:paraId="4CBA5A97" w14:textId="77777777" w:rsidR="00B12739" w:rsidRPr="00AC2066" w:rsidRDefault="00B12739" w:rsidP="008205BD">
            <w:pPr>
              <w:spacing w:after="0" w:line="240" w:lineRule="auto"/>
              <w:rPr>
                <w:ins w:id="841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4323C22" w14:textId="77777777" w:rsidR="00B12739" w:rsidRPr="00AC2066" w:rsidRDefault="00B12739" w:rsidP="008205BD">
            <w:pPr>
              <w:spacing w:after="0" w:line="240" w:lineRule="auto"/>
              <w:rPr>
                <w:ins w:id="841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639AB29" w14:textId="77777777" w:rsidR="00B12739" w:rsidRPr="00AC2066" w:rsidRDefault="00B12739" w:rsidP="008205BD">
            <w:pPr>
              <w:spacing w:after="0" w:line="240" w:lineRule="auto"/>
              <w:rPr>
                <w:ins w:id="8413" w:author="Lane, Stefanie" w:date="2023-09-27T17:48:00Z"/>
                <w:rFonts w:ascii="Calibri" w:eastAsia="Times New Roman" w:hAnsi="Calibri" w:cs="Calibri"/>
                <w:i/>
                <w:iCs/>
                <w:color w:val="000000"/>
                <w:lang w:eastAsia="en-CA"/>
              </w:rPr>
            </w:pPr>
            <w:ins w:id="8414" w:author="Lane, Stefanie" w:date="2023-09-27T17:48:00Z">
              <w:r w:rsidRPr="00AC2066">
                <w:rPr>
                  <w:rFonts w:ascii="Calibri" w:eastAsia="Times New Roman" w:hAnsi="Calibri" w:cs="Calibri"/>
                  <w:i/>
                  <w:iCs/>
                  <w:color w:val="000000"/>
                  <w:lang w:eastAsia="en-CA"/>
                </w:rPr>
                <w:t>Salix lasiandra</w:t>
              </w:r>
            </w:ins>
          </w:p>
        </w:tc>
        <w:tc>
          <w:tcPr>
            <w:tcW w:w="734" w:type="dxa"/>
            <w:tcBorders>
              <w:top w:val="single" w:sz="4" w:space="0" w:color="auto"/>
              <w:left w:val="nil"/>
              <w:bottom w:val="single" w:sz="4" w:space="0" w:color="auto"/>
              <w:right w:val="nil"/>
            </w:tcBorders>
            <w:shd w:val="clear" w:color="auto" w:fill="auto"/>
            <w:noWrap/>
            <w:vAlign w:val="bottom"/>
            <w:hideMark/>
          </w:tcPr>
          <w:p w14:paraId="5D681052" w14:textId="77777777" w:rsidR="00B12739" w:rsidRPr="00AC2066" w:rsidRDefault="00B12739" w:rsidP="008205BD">
            <w:pPr>
              <w:spacing w:after="0" w:line="240" w:lineRule="auto"/>
              <w:jc w:val="center"/>
              <w:rPr>
                <w:ins w:id="8415" w:author="Lane, Stefanie" w:date="2023-09-27T17:48:00Z"/>
                <w:rFonts w:ascii="Calibri" w:eastAsia="Times New Roman" w:hAnsi="Calibri" w:cs="Calibri"/>
                <w:color w:val="000000"/>
                <w:lang w:eastAsia="en-CA"/>
              </w:rPr>
            </w:pPr>
            <w:ins w:id="8416"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7C46FE1D" w14:textId="77777777" w:rsidR="00B12739" w:rsidRPr="00AC2066" w:rsidRDefault="00B12739" w:rsidP="008205BD">
            <w:pPr>
              <w:spacing w:after="0" w:line="240" w:lineRule="auto"/>
              <w:jc w:val="center"/>
              <w:rPr>
                <w:ins w:id="8417" w:author="Lane, Stefanie" w:date="2023-09-27T17:48:00Z"/>
                <w:rFonts w:ascii="Calibri" w:eastAsia="Times New Roman" w:hAnsi="Calibri" w:cs="Calibri"/>
                <w:color w:val="000000"/>
                <w:lang w:eastAsia="en-CA"/>
              </w:rPr>
            </w:pPr>
            <w:ins w:id="8418"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4A8FA70E" w14:textId="77777777" w:rsidR="00B12739" w:rsidRPr="00AC2066" w:rsidRDefault="00B12739" w:rsidP="008205BD">
            <w:pPr>
              <w:spacing w:after="0" w:line="240" w:lineRule="auto"/>
              <w:jc w:val="center"/>
              <w:rPr>
                <w:ins w:id="8419" w:author="Lane, Stefanie" w:date="2023-09-27T17:48:00Z"/>
                <w:rFonts w:ascii="Calibri" w:eastAsia="Times New Roman" w:hAnsi="Calibri" w:cs="Calibri"/>
                <w:color w:val="000000"/>
                <w:lang w:eastAsia="en-CA"/>
              </w:rPr>
            </w:pPr>
            <w:ins w:id="8420"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04089C21" w14:textId="77777777" w:rsidR="00B12739" w:rsidRPr="00AC2066" w:rsidRDefault="00B12739" w:rsidP="008205BD">
            <w:pPr>
              <w:spacing w:after="0" w:line="240" w:lineRule="auto"/>
              <w:jc w:val="center"/>
              <w:rPr>
                <w:ins w:id="8421" w:author="Lane, Stefanie" w:date="2023-09-27T17:48:00Z"/>
                <w:rFonts w:ascii="Calibri" w:eastAsia="Times New Roman" w:hAnsi="Calibri" w:cs="Calibri"/>
                <w:color w:val="000000"/>
                <w:lang w:eastAsia="en-CA"/>
              </w:rPr>
            </w:pPr>
            <w:ins w:id="8422" w:author="Lane, Stefanie" w:date="2023-09-27T17:48:00Z">
              <w:r w:rsidRPr="00AC2066">
                <w:rPr>
                  <w:rFonts w:ascii="Calibri" w:eastAsia="Times New Roman" w:hAnsi="Calibri" w:cs="Calibri"/>
                  <w:color w:val="000000"/>
                  <w:lang w:eastAsia="en-CA"/>
                </w:rPr>
                <w:t>-</w:t>
              </w:r>
            </w:ins>
          </w:p>
        </w:tc>
      </w:tr>
      <w:tr w:rsidR="00B12739" w:rsidRPr="00AC2066" w14:paraId="676BFDFD" w14:textId="77777777" w:rsidTr="008205BD">
        <w:trPr>
          <w:trHeight w:val="288"/>
          <w:ins w:id="8423" w:author="Lane, Stefanie" w:date="2023-09-27T17:48:00Z"/>
        </w:trPr>
        <w:tc>
          <w:tcPr>
            <w:tcW w:w="1298" w:type="dxa"/>
            <w:vMerge/>
            <w:tcBorders>
              <w:top w:val="nil"/>
              <w:left w:val="single" w:sz="8" w:space="0" w:color="auto"/>
              <w:bottom w:val="single" w:sz="8" w:space="0" w:color="000000"/>
              <w:right w:val="nil"/>
            </w:tcBorders>
            <w:vAlign w:val="center"/>
            <w:hideMark/>
          </w:tcPr>
          <w:p w14:paraId="7B699794" w14:textId="77777777" w:rsidR="00B12739" w:rsidRPr="00AC2066" w:rsidRDefault="00B12739" w:rsidP="008205BD">
            <w:pPr>
              <w:spacing w:after="0" w:line="240" w:lineRule="auto"/>
              <w:rPr>
                <w:ins w:id="842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E8F45D" w14:textId="77777777" w:rsidR="00B12739" w:rsidRPr="00AC2066" w:rsidRDefault="00B12739" w:rsidP="008205BD">
            <w:pPr>
              <w:spacing w:after="0" w:line="240" w:lineRule="auto"/>
              <w:rPr>
                <w:ins w:id="842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FF36755" w14:textId="77777777" w:rsidR="00B12739" w:rsidRPr="00AC2066" w:rsidRDefault="00B12739" w:rsidP="008205BD">
            <w:pPr>
              <w:spacing w:after="0" w:line="240" w:lineRule="auto"/>
              <w:rPr>
                <w:ins w:id="8426" w:author="Lane, Stefanie" w:date="2023-09-27T17:48:00Z"/>
                <w:rFonts w:ascii="Calibri" w:eastAsia="Times New Roman" w:hAnsi="Calibri" w:cs="Calibri"/>
                <w:i/>
                <w:iCs/>
                <w:color w:val="000000"/>
                <w:lang w:eastAsia="en-CA"/>
              </w:rPr>
            </w:pPr>
            <w:ins w:id="8427" w:author="Lane, Stefanie" w:date="2023-09-27T17:48:00Z">
              <w:r w:rsidRPr="00AC2066">
                <w:rPr>
                  <w:rFonts w:ascii="Calibri" w:eastAsia="Times New Roman" w:hAnsi="Calibri" w:cs="Calibri"/>
                  <w:i/>
                  <w:iCs/>
                  <w:color w:val="000000"/>
                  <w:lang w:eastAsia="en-CA"/>
                </w:rPr>
                <w:t>Carex lyngbyei</w:t>
              </w:r>
            </w:ins>
          </w:p>
        </w:tc>
        <w:tc>
          <w:tcPr>
            <w:tcW w:w="734" w:type="dxa"/>
            <w:tcBorders>
              <w:top w:val="nil"/>
              <w:left w:val="nil"/>
              <w:bottom w:val="nil"/>
              <w:right w:val="nil"/>
            </w:tcBorders>
            <w:shd w:val="clear" w:color="auto" w:fill="auto"/>
            <w:noWrap/>
            <w:vAlign w:val="bottom"/>
            <w:hideMark/>
          </w:tcPr>
          <w:p w14:paraId="27CFEFA9" w14:textId="77777777" w:rsidR="00B12739" w:rsidRPr="00AC2066" w:rsidRDefault="00B12739" w:rsidP="008205BD">
            <w:pPr>
              <w:spacing w:after="0" w:line="240" w:lineRule="auto"/>
              <w:jc w:val="center"/>
              <w:rPr>
                <w:ins w:id="8428" w:author="Lane, Stefanie" w:date="2023-09-27T17:48:00Z"/>
                <w:rFonts w:ascii="Calibri" w:eastAsia="Times New Roman" w:hAnsi="Calibri" w:cs="Calibri"/>
                <w:color w:val="000000"/>
                <w:lang w:eastAsia="en-CA"/>
              </w:rPr>
            </w:pPr>
            <w:ins w:id="8429"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6F2A00AE" w14:textId="77777777" w:rsidR="00B12739" w:rsidRPr="00AC2066" w:rsidRDefault="00B12739" w:rsidP="008205BD">
            <w:pPr>
              <w:spacing w:after="0" w:line="240" w:lineRule="auto"/>
              <w:jc w:val="center"/>
              <w:rPr>
                <w:ins w:id="8430" w:author="Lane, Stefanie" w:date="2023-09-27T17:48:00Z"/>
                <w:rFonts w:ascii="Calibri" w:eastAsia="Times New Roman" w:hAnsi="Calibri" w:cs="Calibri"/>
                <w:color w:val="000000"/>
                <w:lang w:eastAsia="en-CA"/>
              </w:rPr>
            </w:pPr>
            <w:ins w:id="8431" w:author="Lane, Stefanie" w:date="2023-09-27T17:48:00Z">
              <w:r w:rsidRPr="00AC2066">
                <w:rPr>
                  <w:rFonts w:ascii="Calibri" w:eastAsia="Times New Roman" w:hAnsi="Calibri" w:cs="Calibri"/>
                  <w:color w:val="000000"/>
                  <w:lang w:eastAsia="en-CA"/>
                </w:rPr>
                <w:t>1.4</w:t>
              </w:r>
            </w:ins>
          </w:p>
        </w:tc>
        <w:tc>
          <w:tcPr>
            <w:tcW w:w="734" w:type="dxa"/>
            <w:tcBorders>
              <w:top w:val="nil"/>
              <w:left w:val="nil"/>
              <w:bottom w:val="nil"/>
              <w:right w:val="nil"/>
            </w:tcBorders>
            <w:shd w:val="clear" w:color="auto" w:fill="auto"/>
            <w:noWrap/>
            <w:vAlign w:val="bottom"/>
            <w:hideMark/>
          </w:tcPr>
          <w:p w14:paraId="39690EB2" w14:textId="77777777" w:rsidR="00B12739" w:rsidRPr="00AC2066" w:rsidRDefault="00B12739" w:rsidP="008205BD">
            <w:pPr>
              <w:spacing w:after="0" w:line="240" w:lineRule="auto"/>
              <w:jc w:val="center"/>
              <w:rPr>
                <w:ins w:id="8432" w:author="Lane, Stefanie" w:date="2023-09-27T17:48:00Z"/>
                <w:rFonts w:ascii="Calibri" w:eastAsia="Times New Roman" w:hAnsi="Calibri" w:cs="Calibri"/>
                <w:color w:val="000000"/>
                <w:lang w:eastAsia="en-CA"/>
              </w:rPr>
            </w:pPr>
            <w:ins w:id="843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0E658355" w14:textId="77777777" w:rsidR="00B12739" w:rsidRPr="00AC2066" w:rsidRDefault="00B12739" w:rsidP="008205BD">
            <w:pPr>
              <w:spacing w:after="0" w:line="240" w:lineRule="auto"/>
              <w:jc w:val="center"/>
              <w:rPr>
                <w:ins w:id="8434" w:author="Lane, Stefanie" w:date="2023-09-27T17:48:00Z"/>
                <w:rFonts w:ascii="Calibri" w:eastAsia="Times New Roman" w:hAnsi="Calibri" w:cs="Calibri"/>
                <w:color w:val="000000"/>
                <w:lang w:eastAsia="en-CA"/>
              </w:rPr>
            </w:pPr>
            <w:ins w:id="8435" w:author="Lane, Stefanie" w:date="2023-09-27T17:48:00Z">
              <w:r w:rsidRPr="00AC2066">
                <w:rPr>
                  <w:rFonts w:ascii="Calibri" w:eastAsia="Times New Roman" w:hAnsi="Calibri" w:cs="Calibri"/>
                  <w:color w:val="000000"/>
                  <w:lang w:eastAsia="en-CA"/>
                </w:rPr>
                <w:t>-</w:t>
              </w:r>
            </w:ins>
          </w:p>
        </w:tc>
      </w:tr>
      <w:tr w:rsidR="00B12739" w:rsidRPr="00AC2066" w14:paraId="42560239" w14:textId="77777777" w:rsidTr="008205BD">
        <w:trPr>
          <w:trHeight w:val="288"/>
          <w:ins w:id="8436" w:author="Lane, Stefanie" w:date="2023-09-27T17:48:00Z"/>
        </w:trPr>
        <w:tc>
          <w:tcPr>
            <w:tcW w:w="1298" w:type="dxa"/>
            <w:vMerge/>
            <w:tcBorders>
              <w:top w:val="nil"/>
              <w:left w:val="single" w:sz="8" w:space="0" w:color="auto"/>
              <w:bottom w:val="single" w:sz="8" w:space="0" w:color="000000"/>
              <w:right w:val="nil"/>
            </w:tcBorders>
            <w:vAlign w:val="center"/>
            <w:hideMark/>
          </w:tcPr>
          <w:p w14:paraId="34FBAFE6" w14:textId="77777777" w:rsidR="00B12739" w:rsidRPr="00AC2066" w:rsidRDefault="00B12739" w:rsidP="008205BD">
            <w:pPr>
              <w:spacing w:after="0" w:line="240" w:lineRule="auto"/>
              <w:rPr>
                <w:ins w:id="843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697CDFE" w14:textId="77777777" w:rsidR="00B12739" w:rsidRPr="00AC2066" w:rsidRDefault="00B12739" w:rsidP="008205BD">
            <w:pPr>
              <w:spacing w:after="0" w:line="240" w:lineRule="auto"/>
              <w:rPr>
                <w:ins w:id="843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C64F07" w14:textId="77777777" w:rsidR="00B12739" w:rsidRPr="00AC2066" w:rsidRDefault="00B12739" w:rsidP="008205BD">
            <w:pPr>
              <w:spacing w:after="0" w:line="240" w:lineRule="auto"/>
              <w:rPr>
                <w:ins w:id="8439" w:author="Lane, Stefanie" w:date="2023-09-27T17:48:00Z"/>
                <w:rFonts w:ascii="Calibri" w:eastAsia="Times New Roman" w:hAnsi="Calibri" w:cs="Calibri"/>
                <w:i/>
                <w:iCs/>
                <w:color w:val="000000"/>
                <w:lang w:eastAsia="en-CA"/>
              </w:rPr>
            </w:pPr>
            <w:ins w:id="8440" w:author="Lane, Stefanie" w:date="2023-09-27T17:48:00Z">
              <w:r w:rsidRPr="00AC2066">
                <w:rPr>
                  <w:rFonts w:ascii="Calibri" w:eastAsia="Times New Roman" w:hAnsi="Calibri" w:cs="Calibri"/>
                  <w:i/>
                  <w:iCs/>
                  <w:color w:val="000000"/>
                  <w:lang w:eastAsia="en-CA"/>
                </w:rPr>
                <w:t>Potentilla anserina-pacifica</w:t>
              </w:r>
            </w:ins>
          </w:p>
        </w:tc>
        <w:tc>
          <w:tcPr>
            <w:tcW w:w="734" w:type="dxa"/>
            <w:tcBorders>
              <w:top w:val="single" w:sz="4" w:space="0" w:color="auto"/>
              <w:left w:val="nil"/>
              <w:bottom w:val="single" w:sz="4" w:space="0" w:color="auto"/>
              <w:right w:val="nil"/>
            </w:tcBorders>
            <w:shd w:val="clear" w:color="auto" w:fill="auto"/>
            <w:noWrap/>
            <w:vAlign w:val="bottom"/>
            <w:hideMark/>
          </w:tcPr>
          <w:p w14:paraId="6AD2C3DD" w14:textId="77777777" w:rsidR="00B12739" w:rsidRPr="00AC2066" w:rsidRDefault="00B12739" w:rsidP="008205BD">
            <w:pPr>
              <w:spacing w:after="0" w:line="240" w:lineRule="auto"/>
              <w:jc w:val="center"/>
              <w:rPr>
                <w:ins w:id="8441" w:author="Lane, Stefanie" w:date="2023-09-27T17:48:00Z"/>
                <w:rFonts w:ascii="Calibri" w:eastAsia="Times New Roman" w:hAnsi="Calibri" w:cs="Calibri"/>
                <w:color w:val="000000"/>
                <w:lang w:eastAsia="en-CA"/>
              </w:rPr>
            </w:pPr>
            <w:ins w:id="8442"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32B0ED19" w14:textId="77777777" w:rsidR="00B12739" w:rsidRPr="00AC2066" w:rsidRDefault="00B12739" w:rsidP="008205BD">
            <w:pPr>
              <w:spacing w:after="0" w:line="240" w:lineRule="auto"/>
              <w:jc w:val="center"/>
              <w:rPr>
                <w:ins w:id="8443" w:author="Lane, Stefanie" w:date="2023-09-27T17:48:00Z"/>
                <w:rFonts w:ascii="Calibri" w:eastAsia="Times New Roman" w:hAnsi="Calibri" w:cs="Calibri"/>
                <w:color w:val="000000"/>
                <w:lang w:eastAsia="en-CA"/>
              </w:rPr>
            </w:pPr>
            <w:ins w:id="8444"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48849CA4" w14:textId="77777777" w:rsidR="00B12739" w:rsidRPr="00AC2066" w:rsidRDefault="00B12739" w:rsidP="008205BD">
            <w:pPr>
              <w:spacing w:after="0" w:line="240" w:lineRule="auto"/>
              <w:jc w:val="center"/>
              <w:rPr>
                <w:ins w:id="8445" w:author="Lane, Stefanie" w:date="2023-09-27T17:48:00Z"/>
                <w:rFonts w:ascii="Calibri" w:eastAsia="Times New Roman" w:hAnsi="Calibri" w:cs="Calibri"/>
                <w:color w:val="000000"/>
                <w:lang w:eastAsia="en-CA"/>
              </w:rPr>
            </w:pPr>
            <w:ins w:id="8446"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227A2123" w14:textId="77777777" w:rsidR="00B12739" w:rsidRPr="00AC2066" w:rsidRDefault="00B12739" w:rsidP="008205BD">
            <w:pPr>
              <w:spacing w:after="0" w:line="240" w:lineRule="auto"/>
              <w:jc w:val="center"/>
              <w:rPr>
                <w:ins w:id="8447" w:author="Lane, Stefanie" w:date="2023-09-27T17:48:00Z"/>
                <w:rFonts w:ascii="Calibri" w:eastAsia="Times New Roman" w:hAnsi="Calibri" w:cs="Calibri"/>
                <w:color w:val="000000"/>
                <w:lang w:eastAsia="en-CA"/>
              </w:rPr>
            </w:pPr>
            <w:ins w:id="8448" w:author="Lane, Stefanie" w:date="2023-09-27T17:48:00Z">
              <w:r w:rsidRPr="00AC2066">
                <w:rPr>
                  <w:rFonts w:ascii="Calibri" w:eastAsia="Times New Roman" w:hAnsi="Calibri" w:cs="Calibri"/>
                  <w:color w:val="000000"/>
                  <w:lang w:eastAsia="en-CA"/>
                </w:rPr>
                <w:t>-</w:t>
              </w:r>
            </w:ins>
          </w:p>
        </w:tc>
      </w:tr>
      <w:tr w:rsidR="00B12739" w:rsidRPr="00AC2066" w14:paraId="3A1B6E47" w14:textId="77777777" w:rsidTr="008205BD">
        <w:trPr>
          <w:trHeight w:val="288"/>
          <w:ins w:id="8449" w:author="Lane, Stefanie" w:date="2023-09-27T17:48:00Z"/>
        </w:trPr>
        <w:tc>
          <w:tcPr>
            <w:tcW w:w="1298" w:type="dxa"/>
            <w:vMerge/>
            <w:tcBorders>
              <w:top w:val="nil"/>
              <w:left w:val="single" w:sz="8" w:space="0" w:color="auto"/>
              <w:bottom w:val="single" w:sz="8" w:space="0" w:color="000000"/>
              <w:right w:val="nil"/>
            </w:tcBorders>
            <w:vAlign w:val="center"/>
            <w:hideMark/>
          </w:tcPr>
          <w:p w14:paraId="78A01B9F" w14:textId="77777777" w:rsidR="00B12739" w:rsidRPr="00AC2066" w:rsidRDefault="00B12739" w:rsidP="008205BD">
            <w:pPr>
              <w:spacing w:after="0" w:line="240" w:lineRule="auto"/>
              <w:rPr>
                <w:ins w:id="845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1509793" w14:textId="77777777" w:rsidR="00B12739" w:rsidRPr="00AC2066" w:rsidRDefault="00B12739" w:rsidP="008205BD">
            <w:pPr>
              <w:spacing w:after="0" w:line="240" w:lineRule="auto"/>
              <w:rPr>
                <w:ins w:id="845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BD3C322" w14:textId="77777777" w:rsidR="00B12739" w:rsidRPr="00AC2066" w:rsidRDefault="00B12739" w:rsidP="008205BD">
            <w:pPr>
              <w:spacing w:after="0" w:line="240" w:lineRule="auto"/>
              <w:rPr>
                <w:ins w:id="8452" w:author="Lane, Stefanie" w:date="2023-09-27T17:48:00Z"/>
                <w:rFonts w:ascii="Calibri" w:eastAsia="Times New Roman" w:hAnsi="Calibri" w:cs="Calibri"/>
                <w:i/>
                <w:iCs/>
                <w:color w:val="000000"/>
                <w:lang w:eastAsia="en-CA"/>
              </w:rPr>
            </w:pPr>
            <w:ins w:id="8453" w:author="Lane, Stefanie" w:date="2023-09-27T17:48:00Z">
              <w:r w:rsidRPr="00AC2066">
                <w:rPr>
                  <w:rFonts w:ascii="Calibri" w:eastAsia="Times New Roman" w:hAnsi="Calibri" w:cs="Calibri"/>
                  <w:i/>
                  <w:iCs/>
                  <w:color w:val="000000"/>
                  <w:lang w:eastAsia="en-CA"/>
                </w:rPr>
                <w:t>Sidalcea hendersonii</w:t>
              </w:r>
            </w:ins>
          </w:p>
        </w:tc>
        <w:tc>
          <w:tcPr>
            <w:tcW w:w="734" w:type="dxa"/>
            <w:tcBorders>
              <w:top w:val="nil"/>
              <w:left w:val="nil"/>
              <w:bottom w:val="nil"/>
              <w:right w:val="nil"/>
            </w:tcBorders>
            <w:shd w:val="clear" w:color="auto" w:fill="auto"/>
            <w:noWrap/>
            <w:vAlign w:val="bottom"/>
            <w:hideMark/>
          </w:tcPr>
          <w:p w14:paraId="05F1DC4D" w14:textId="77777777" w:rsidR="00B12739" w:rsidRPr="00AC2066" w:rsidRDefault="00B12739" w:rsidP="008205BD">
            <w:pPr>
              <w:spacing w:after="0" w:line="240" w:lineRule="auto"/>
              <w:jc w:val="center"/>
              <w:rPr>
                <w:ins w:id="8454" w:author="Lane, Stefanie" w:date="2023-09-27T17:48:00Z"/>
                <w:rFonts w:ascii="Calibri" w:eastAsia="Times New Roman" w:hAnsi="Calibri" w:cs="Calibri"/>
                <w:color w:val="000000"/>
                <w:lang w:eastAsia="en-CA"/>
              </w:rPr>
            </w:pPr>
            <w:ins w:id="8455"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2A9D2DA5" w14:textId="77777777" w:rsidR="00B12739" w:rsidRPr="00AC2066" w:rsidRDefault="00B12739" w:rsidP="008205BD">
            <w:pPr>
              <w:spacing w:after="0" w:line="240" w:lineRule="auto"/>
              <w:jc w:val="center"/>
              <w:rPr>
                <w:ins w:id="8456" w:author="Lane, Stefanie" w:date="2023-09-27T17:48:00Z"/>
                <w:rFonts w:ascii="Calibri" w:eastAsia="Times New Roman" w:hAnsi="Calibri" w:cs="Calibri"/>
                <w:color w:val="000000"/>
                <w:lang w:eastAsia="en-CA"/>
              </w:rPr>
            </w:pPr>
            <w:ins w:id="8457"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6AECEB34" w14:textId="77777777" w:rsidR="00B12739" w:rsidRPr="00AC2066" w:rsidRDefault="00B12739" w:rsidP="008205BD">
            <w:pPr>
              <w:spacing w:after="0" w:line="240" w:lineRule="auto"/>
              <w:jc w:val="center"/>
              <w:rPr>
                <w:ins w:id="8458" w:author="Lane, Stefanie" w:date="2023-09-27T17:48:00Z"/>
                <w:rFonts w:ascii="Calibri" w:eastAsia="Times New Roman" w:hAnsi="Calibri" w:cs="Calibri"/>
                <w:color w:val="000000"/>
                <w:lang w:eastAsia="en-CA"/>
              </w:rPr>
            </w:pPr>
            <w:ins w:id="8459"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nil"/>
              <w:right w:val="single" w:sz="8" w:space="0" w:color="auto"/>
            </w:tcBorders>
            <w:shd w:val="clear" w:color="auto" w:fill="auto"/>
            <w:noWrap/>
            <w:vAlign w:val="bottom"/>
            <w:hideMark/>
          </w:tcPr>
          <w:p w14:paraId="1E08290C" w14:textId="77777777" w:rsidR="00B12739" w:rsidRPr="00AC2066" w:rsidRDefault="00B12739" w:rsidP="008205BD">
            <w:pPr>
              <w:spacing w:after="0" w:line="240" w:lineRule="auto"/>
              <w:jc w:val="center"/>
              <w:rPr>
                <w:ins w:id="8460" w:author="Lane, Stefanie" w:date="2023-09-27T17:48:00Z"/>
                <w:rFonts w:ascii="Calibri" w:eastAsia="Times New Roman" w:hAnsi="Calibri" w:cs="Calibri"/>
                <w:color w:val="000000"/>
                <w:lang w:eastAsia="en-CA"/>
              </w:rPr>
            </w:pPr>
            <w:ins w:id="8461" w:author="Lane, Stefanie" w:date="2023-09-27T17:48:00Z">
              <w:r w:rsidRPr="00AC2066">
                <w:rPr>
                  <w:rFonts w:ascii="Calibri" w:eastAsia="Times New Roman" w:hAnsi="Calibri" w:cs="Calibri"/>
                  <w:color w:val="000000"/>
                  <w:lang w:eastAsia="en-CA"/>
                </w:rPr>
                <w:t>-</w:t>
              </w:r>
            </w:ins>
          </w:p>
        </w:tc>
      </w:tr>
      <w:tr w:rsidR="00B12739" w:rsidRPr="00AC2066" w14:paraId="0C78D98A" w14:textId="77777777" w:rsidTr="008205BD">
        <w:trPr>
          <w:trHeight w:val="288"/>
          <w:ins w:id="8462" w:author="Lane, Stefanie" w:date="2023-09-27T17:48:00Z"/>
        </w:trPr>
        <w:tc>
          <w:tcPr>
            <w:tcW w:w="1298" w:type="dxa"/>
            <w:vMerge/>
            <w:tcBorders>
              <w:top w:val="nil"/>
              <w:left w:val="single" w:sz="8" w:space="0" w:color="auto"/>
              <w:bottom w:val="single" w:sz="8" w:space="0" w:color="000000"/>
              <w:right w:val="nil"/>
            </w:tcBorders>
            <w:vAlign w:val="center"/>
            <w:hideMark/>
          </w:tcPr>
          <w:p w14:paraId="4962671E" w14:textId="77777777" w:rsidR="00B12739" w:rsidRPr="00AC2066" w:rsidRDefault="00B12739" w:rsidP="008205BD">
            <w:pPr>
              <w:spacing w:after="0" w:line="240" w:lineRule="auto"/>
              <w:rPr>
                <w:ins w:id="846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F1AD51F" w14:textId="77777777" w:rsidR="00B12739" w:rsidRPr="00AC2066" w:rsidRDefault="00B12739" w:rsidP="008205BD">
            <w:pPr>
              <w:spacing w:after="0" w:line="240" w:lineRule="auto"/>
              <w:rPr>
                <w:ins w:id="846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36EDD55" w14:textId="77777777" w:rsidR="00B12739" w:rsidRPr="00AC2066" w:rsidRDefault="00B12739" w:rsidP="008205BD">
            <w:pPr>
              <w:spacing w:after="0" w:line="240" w:lineRule="auto"/>
              <w:rPr>
                <w:ins w:id="8465" w:author="Lane, Stefanie" w:date="2023-09-27T17:48:00Z"/>
                <w:rFonts w:ascii="Calibri" w:eastAsia="Times New Roman" w:hAnsi="Calibri" w:cs="Calibri"/>
                <w:i/>
                <w:iCs/>
                <w:color w:val="000000"/>
                <w:lang w:eastAsia="en-CA"/>
              </w:rPr>
            </w:pPr>
            <w:ins w:id="8466" w:author="Lane, Stefanie" w:date="2023-09-27T17:48:00Z">
              <w:r w:rsidRPr="00AC2066">
                <w:rPr>
                  <w:rFonts w:ascii="Calibri" w:eastAsia="Times New Roman" w:hAnsi="Calibri" w:cs="Calibri"/>
                  <w:i/>
                  <w:iCs/>
                  <w:color w:val="000000"/>
                  <w:lang w:eastAsia="en-CA"/>
                </w:rPr>
                <w:t>Lysimachia thyrsiflora</w:t>
              </w:r>
            </w:ins>
          </w:p>
        </w:tc>
        <w:tc>
          <w:tcPr>
            <w:tcW w:w="734" w:type="dxa"/>
            <w:tcBorders>
              <w:top w:val="single" w:sz="4" w:space="0" w:color="auto"/>
              <w:left w:val="nil"/>
              <w:bottom w:val="single" w:sz="4" w:space="0" w:color="auto"/>
              <w:right w:val="nil"/>
            </w:tcBorders>
            <w:shd w:val="clear" w:color="auto" w:fill="auto"/>
            <w:noWrap/>
            <w:vAlign w:val="bottom"/>
            <w:hideMark/>
          </w:tcPr>
          <w:p w14:paraId="6F2DBBE6" w14:textId="77777777" w:rsidR="00B12739" w:rsidRPr="00AC2066" w:rsidRDefault="00B12739" w:rsidP="008205BD">
            <w:pPr>
              <w:spacing w:after="0" w:line="240" w:lineRule="auto"/>
              <w:jc w:val="center"/>
              <w:rPr>
                <w:ins w:id="8467" w:author="Lane, Stefanie" w:date="2023-09-27T17:48:00Z"/>
                <w:rFonts w:ascii="Calibri" w:eastAsia="Times New Roman" w:hAnsi="Calibri" w:cs="Calibri"/>
                <w:color w:val="000000"/>
                <w:lang w:eastAsia="en-CA"/>
              </w:rPr>
            </w:pPr>
            <w:ins w:id="8468"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88E6555" w14:textId="77777777" w:rsidR="00B12739" w:rsidRPr="00AC2066" w:rsidRDefault="00B12739" w:rsidP="008205BD">
            <w:pPr>
              <w:spacing w:after="0" w:line="240" w:lineRule="auto"/>
              <w:jc w:val="center"/>
              <w:rPr>
                <w:ins w:id="8469" w:author="Lane, Stefanie" w:date="2023-09-27T17:48:00Z"/>
                <w:rFonts w:ascii="Calibri" w:eastAsia="Times New Roman" w:hAnsi="Calibri" w:cs="Calibri"/>
                <w:color w:val="000000"/>
                <w:lang w:eastAsia="en-CA"/>
              </w:rPr>
            </w:pPr>
            <w:ins w:id="8470"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19D2549C" w14:textId="77777777" w:rsidR="00B12739" w:rsidRPr="00AC2066" w:rsidRDefault="00B12739" w:rsidP="008205BD">
            <w:pPr>
              <w:spacing w:after="0" w:line="240" w:lineRule="auto"/>
              <w:jc w:val="center"/>
              <w:rPr>
                <w:ins w:id="8471" w:author="Lane, Stefanie" w:date="2023-09-27T17:48:00Z"/>
                <w:rFonts w:ascii="Calibri" w:eastAsia="Times New Roman" w:hAnsi="Calibri" w:cs="Calibri"/>
                <w:color w:val="000000"/>
                <w:lang w:eastAsia="en-CA"/>
              </w:rPr>
            </w:pPr>
            <w:ins w:id="8472"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5049946" w14:textId="77777777" w:rsidR="00B12739" w:rsidRPr="00AC2066" w:rsidRDefault="00B12739" w:rsidP="008205BD">
            <w:pPr>
              <w:spacing w:after="0" w:line="240" w:lineRule="auto"/>
              <w:jc w:val="center"/>
              <w:rPr>
                <w:ins w:id="8473" w:author="Lane, Stefanie" w:date="2023-09-27T17:48:00Z"/>
                <w:rFonts w:ascii="Calibri" w:eastAsia="Times New Roman" w:hAnsi="Calibri" w:cs="Calibri"/>
                <w:color w:val="000000"/>
                <w:lang w:eastAsia="en-CA"/>
              </w:rPr>
            </w:pPr>
            <w:ins w:id="8474" w:author="Lane, Stefanie" w:date="2023-09-27T17:48:00Z">
              <w:r w:rsidRPr="00AC2066">
                <w:rPr>
                  <w:rFonts w:ascii="Calibri" w:eastAsia="Times New Roman" w:hAnsi="Calibri" w:cs="Calibri"/>
                  <w:color w:val="000000"/>
                  <w:lang w:eastAsia="en-CA"/>
                </w:rPr>
                <w:t>-</w:t>
              </w:r>
            </w:ins>
          </w:p>
        </w:tc>
      </w:tr>
      <w:tr w:rsidR="00B12739" w:rsidRPr="00AC2066" w14:paraId="01B62A5E" w14:textId="77777777" w:rsidTr="008205BD">
        <w:trPr>
          <w:trHeight w:val="288"/>
          <w:ins w:id="8475" w:author="Lane, Stefanie" w:date="2023-09-27T17:48:00Z"/>
        </w:trPr>
        <w:tc>
          <w:tcPr>
            <w:tcW w:w="1298" w:type="dxa"/>
            <w:vMerge/>
            <w:tcBorders>
              <w:top w:val="nil"/>
              <w:left w:val="single" w:sz="8" w:space="0" w:color="auto"/>
              <w:bottom w:val="single" w:sz="8" w:space="0" w:color="000000"/>
              <w:right w:val="nil"/>
            </w:tcBorders>
            <w:vAlign w:val="center"/>
            <w:hideMark/>
          </w:tcPr>
          <w:p w14:paraId="133E4513" w14:textId="77777777" w:rsidR="00B12739" w:rsidRPr="00AC2066" w:rsidRDefault="00B12739" w:rsidP="008205BD">
            <w:pPr>
              <w:spacing w:after="0" w:line="240" w:lineRule="auto"/>
              <w:rPr>
                <w:ins w:id="847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6EC9762" w14:textId="77777777" w:rsidR="00B12739" w:rsidRPr="00AC2066" w:rsidRDefault="00B12739" w:rsidP="008205BD">
            <w:pPr>
              <w:spacing w:after="0" w:line="240" w:lineRule="auto"/>
              <w:rPr>
                <w:ins w:id="847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786E41" w14:textId="77777777" w:rsidR="00B12739" w:rsidRPr="00AC2066" w:rsidRDefault="00B12739" w:rsidP="008205BD">
            <w:pPr>
              <w:spacing w:after="0" w:line="240" w:lineRule="auto"/>
              <w:rPr>
                <w:ins w:id="8478" w:author="Lane, Stefanie" w:date="2023-09-27T17:48:00Z"/>
                <w:rFonts w:ascii="Calibri" w:eastAsia="Times New Roman" w:hAnsi="Calibri" w:cs="Calibri"/>
                <w:i/>
                <w:iCs/>
                <w:color w:val="000000"/>
                <w:lang w:eastAsia="en-CA"/>
              </w:rPr>
            </w:pPr>
            <w:ins w:id="8479" w:author="Lane, Stefanie" w:date="2023-09-27T17:48:00Z">
              <w:r w:rsidRPr="00AC2066">
                <w:rPr>
                  <w:rFonts w:ascii="Calibri" w:eastAsia="Times New Roman" w:hAnsi="Calibri" w:cs="Calibri"/>
                  <w:i/>
                  <w:iCs/>
                  <w:color w:val="000000"/>
                  <w:lang w:eastAsia="en-CA"/>
                </w:rPr>
                <w:t>Typha latifolia</w:t>
              </w:r>
            </w:ins>
          </w:p>
        </w:tc>
        <w:tc>
          <w:tcPr>
            <w:tcW w:w="734" w:type="dxa"/>
            <w:tcBorders>
              <w:top w:val="nil"/>
              <w:left w:val="nil"/>
              <w:bottom w:val="nil"/>
              <w:right w:val="nil"/>
            </w:tcBorders>
            <w:shd w:val="clear" w:color="auto" w:fill="auto"/>
            <w:noWrap/>
            <w:vAlign w:val="bottom"/>
            <w:hideMark/>
          </w:tcPr>
          <w:p w14:paraId="202AA3C8" w14:textId="77777777" w:rsidR="00B12739" w:rsidRPr="00AC2066" w:rsidRDefault="00B12739" w:rsidP="008205BD">
            <w:pPr>
              <w:spacing w:after="0" w:line="240" w:lineRule="auto"/>
              <w:jc w:val="center"/>
              <w:rPr>
                <w:ins w:id="8480" w:author="Lane, Stefanie" w:date="2023-09-27T17:48:00Z"/>
                <w:rFonts w:ascii="Calibri" w:eastAsia="Times New Roman" w:hAnsi="Calibri" w:cs="Calibri"/>
                <w:color w:val="000000"/>
                <w:lang w:eastAsia="en-CA"/>
              </w:rPr>
            </w:pPr>
            <w:ins w:id="8481"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1EDA0647" w14:textId="77777777" w:rsidR="00B12739" w:rsidRPr="00AC2066" w:rsidRDefault="00B12739" w:rsidP="008205BD">
            <w:pPr>
              <w:spacing w:after="0" w:line="240" w:lineRule="auto"/>
              <w:jc w:val="center"/>
              <w:rPr>
                <w:ins w:id="8482" w:author="Lane, Stefanie" w:date="2023-09-27T17:48:00Z"/>
                <w:rFonts w:ascii="Calibri" w:eastAsia="Times New Roman" w:hAnsi="Calibri" w:cs="Calibri"/>
                <w:color w:val="000000"/>
                <w:lang w:eastAsia="en-CA"/>
              </w:rPr>
            </w:pPr>
            <w:ins w:id="8483"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2D2F845F" w14:textId="77777777" w:rsidR="00B12739" w:rsidRPr="00AC2066" w:rsidRDefault="00B12739" w:rsidP="008205BD">
            <w:pPr>
              <w:spacing w:after="0" w:line="240" w:lineRule="auto"/>
              <w:jc w:val="center"/>
              <w:rPr>
                <w:ins w:id="8484" w:author="Lane, Stefanie" w:date="2023-09-27T17:48:00Z"/>
                <w:rFonts w:ascii="Calibri" w:eastAsia="Times New Roman" w:hAnsi="Calibri" w:cs="Calibri"/>
                <w:color w:val="000000"/>
                <w:lang w:eastAsia="en-CA"/>
              </w:rPr>
            </w:pPr>
            <w:ins w:id="8485"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nil"/>
              <w:right w:val="single" w:sz="8" w:space="0" w:color="auto"/>
            </w:tcBorders>
            <w:shd w:val="clear" w:color="auto" w:fill="auto"/>
            <w:noWrap/>
            <w:vAlign w:val="bottom"/>
            <w:hideMark/>
          </w:tcPr>
          <w:p w14:paraId="12F5FB4B" w14:textId="77777777" w:rsidR="00B12739" w:rsidRPr="00AC2066" w:rsidRDefault="00B12739" w:rsidP="008205BD">
            <w:pPr>
              <w:spacing w:after="0" w:line="240" w:lineRule="auto"/>
              <w:jc w:val="center"/>
              <w:rPr>
                <w:ins w:id="8486" w:author="Lane, Stefanie" w:date="2023-09-27T17:48:00Z"/>
                <w:rFonts w:ascii="Calibri" w:eastAsia="Times New Roman" w:hAnsi="Calibri" w:cs="Calibri"/>
                <w:color w:val="000000"/>
                <w:lang w:eastAsia="en-CA"/>
              </w:rPr>
            </w:pPr>
            <w:ins w:id="8487" w:author="Lane, Stefanie" w:date="2023-09-27T17:48:00Z">
              <w:r w:rsidRPr="00AC2066">
                <w:rPr>
                  <w:rFonts w:ascii="Calibri" w:eastAsia="Times New Roman" w:hAnsi="Calibri" w:cs="Calibri"/>
                  <w:color w:val="000000"/>
                  <w:lang w:eastAsia="en-CA"/>
                </w:rPr>
                <w:t>-</w:t>
              </w:r>
            </w:ins>
          </w:p>
        </w:tc>
      </w:tr>
      <w:tr w:rsidR="00B12739" w:rsidRPr="00AC2066" w14:paraId="70D3836A" w14:textId="77777777" w:rsidTr="008205BD">
        <w:trPr>
          <w:trHeight w:val="288"/>
          <w:ins w:id="8488" w:author="Lane, Stefanie" w:date="2023-09-27T17:48:00Z"/>
        </w:trPr>
        <w:tc>
          <w:tcPr>
            <w:tcW w:w="1298" w:type="dxa"/>
            <w:vMerge/>
            <w:tcBorders>
              <w:top w:val="nil"/>
              <w:left w:val="single" w:sz="8" w:space="0" w:color="auto"/>
              <w:bottom w:val="single" w:sz="8" w:space="0" w:color="000000"/>
              <w:right w:val="nil"/>
            </w:tcBorders>
            <w:vAlign w:val="center"/>
            <w:hideMark/>
          </w:tcPr>
          <w:p w14:paraId="4483FB84" w14:textId="77777777" w:rsidR="00B12739" w:rsidRPr="00AC2066" w:rsidRDefault="00B12739" w:rsidP="008205BD">
            <w:pPr>
              <w:spacing w:after="0" w:line="240" w:lineRule="auto"/>
              <w:rPr>
                <w:ins w:id="848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654C69B" w14:textId="77777777" w:rsidR="00B12739" w:rsidRPr="00AC2066" w:rsidRDefault="00B12739" w:rsidP="008205BD">
            <w:pPr>
              <w:spacing w:after="0" w:line="240" w:lineRule="auto"/>
              <w:rPr>
                <w:ins w:id="849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D53F602" w14:textId="77777777" w:rsidR="00B12739" w:rsidRPr="00AC2066" w:rsidRDefault="00B12739" w:rsidP="008205BD">
            <w:pPr>
              <w:spacing w:after="0" w:line="240" w:lineRule="auto"/>
              <w:rPr>
                <w:ins w:id="8491" w:author="Lane, Stefanie" w:date="2023-09-27T17:48:00Z"/>
                <w:rFonts w:ascii="Calibri" w:eastAsia="Times New Roman" w:hAnsi="Calibri" w:cs="Calibri"/>
                <w:i/>
                <w:iCs/>
                <w:color w:val="000000"/>
                <w:lang w:eastAsia="en-CA"/>
              </w:rPr>
            </w:pPr>
            <w:ins w:id="8492" w:author="Lane, Stefanie" w:date="2023-09-27T17:48:00Z">
              <w:r w:rsidRPr="00AC2066">
                <w:rPr>
                  <w:rFonts w:ascii="Calibri" w:eastAsia="Times New Roman" w:hAnsi="Calibri" w:cs="Calibri"/>
                  <w:i/>
                  <w:iCs/>
                  <w:color w:val="000000"/>
                  <w:lang w:eastAsia="en-CA"/>
                </w:rPr>
                <w:t>Hordeum brachyantherum</w:t>
              </w:r>
            </w:ins>
          </w:p>
        </w:tc>
        <w:tc>
          <w:tcPr>
            <w:tcW w:w="734" w:type="dxa"/>
            <w:tcBorders>
              <w:top w:val="single" w:sz="4" w:space="0" w:color="auto"/>
              <w:left w:val="nil"/>
              <w:bottom w:val="single" w:sz="4" w:space="0" w:color="auto"/>
              <w:right w:val="nil"/>
            </w:tcBorders>
            <w:shd w:val="clear" w:color="auto" w:fill="auto"/>
            <w:noWrap/>
            <w:vAlign w:val="bottom"/>
            <w:hideMark/>
          </w:tcPr>
          <w:p w14:paraId="2911926E" w14:textId="77777777" w:rsidR="00B12739" w:rsidRPr="00AC2066" w:rsidRDefault="00B12739" w:rsidP="008205BD">
            <w:pPr>
              <w:spacing w:after="0" w:line="240" w:lineRule="auto"/>
              <w:jc w:val="center"/>
              <w:rPr>
                <w:ins w:id="8493" w:author="Lane, Stefanie" w:date="2023-09-27T17:48:00Z"/>
                <w:rFonts w:ascii="Calibri" w:eastAsia="Times New Roman" w:hAnsi="Calibri" w:cs="Calibri"/>
                <w:color w:val="000000"/>
                <w:lang w:eastAsia="en-CA"/>
              </w:rPr>
            </w:pPr>
            <w:ins w:id="8494"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222B486D" w14:textId="77777777" w:rsidR="00B12739" w:rsidRPr="00AC2066" w:rsidRDefault="00B12739" w:rsidP="008205BD">
            <w:pPr>
              <w:spacing w:after="0" w:line="240" w:lineRule="auto"/>
              <w:jc w:val="center"/>
              <w:rPr>
                <w:ins w:id="8495" w:author="Lane, Stefanie" w:date="2023-09-27T17:48:00Z"/>
                <w:rFonts w:ascii="Calibri" w:eastAsia="Times New Roman" w:hAnsi="Calibri" w:cs="Calibri"/>
                <w:color w:val="000000"/>
                <w:lang w:eastAsia="en-CA"/>
              </w:rPr>
            </w:pPr>
            <w:ins w:id="8496"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186357E" w14:textId="77777777" w:rsidR="00B12739" w:rsidRPr="00AC2066" w:rsidRDefault="00B12739" w:rsidP="008205BD">
            <w:pPr>
              <w:spacing w:after="0" w:line="240" w:lineRule="auto"/>
              <w:jc w:val="center"/>
              <w:rPr>
                <w:ins w:id="8497" w:author="Lane, Stefanie" w:date="2023-09-27T17:48:00Z"/>
                <w:rFonts w:ascii="Calibri" w:eastAsia="Times New Roman" w:hAnsi="Calibri" w:cs="Calibri"/>
                <w:color w:val="000000"/>
                <w:lang w:eastAsia="en-CA"/>
              </w:rPr>
            </w:pPr>
            <w:ins w:id="8498"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4BF0FF2" w14:textId="77777777" w:rsidR="00B12739" w:rsidRPr="00AC2066" w:rsidRDefault="00B12739" w:rsidP="008205BD">
            <w:pPr>
              <w:spacing w:after="0" w:line="240" w:lineRule="auto"/>
              <w:jc w:val="center"/>
              <w:rPr>
                <w:ins w:id="8499" w:author="Lane, Stefanie" w:date="2023-09-27T17:48:00Z"/>
                <w:rFonts w:ascii="Calibri" w:eastAsia="Times New Roman" w:hAnsi="Calibri" w:cs="Calibri"/>
                <w:color w:val="000000"/>
                <w:lang w:eastAsia="en-CA"/>
              </w:rPr>
            </w:pPr>
            <w:ins w:id="8500" w:author="Lane, Stefanie" w:date="2023-09-27T17:48:00Z">
              <w:r w:rsidRPr="00AC2066">
                <w:rPr>
                  <w:rFonts w:ascii="Calibri" w:eastAsia="Times New Roman" w:hAnsi="Calibri" w:cs="Calibri"/>
                  <w:color w:val="000000"/>
                  <w:lang w:eastAsia="en-CA"/>
                </w:rPr>
                <w:t>-</w:t>
              </w:r>
            </w:ins>
          </w:p>
        </w:tc>
      </w:tr>
      <w:tr w:rsidR="00B12739" w:rsidRPr="00AC2066" w14:paraId="6F2320B2" w14:textId="77777777" w:rsidTr="008205BD">
        <w:trPr>
          <w:trHeight w:val="288"/>
          <w:ins w:id="8501" w:author="Lane, Stefanie" w:date="2023-09-27T17:48:00Z"/>
        </w:trPr>
        <w:tc>
          <w:tcPr>
            <w:tcW w:w="1298" w:type="dxa"/>
            <w:vMerge/>
            <w:tcBorders>
              <w:top w:val="nil"/>
              <w:left w:val="single" w:sz="8" w:space="0" w:color="auto"/>
              <w:bottom w:val="single" w:sz="8" w:space="0" w:color="000000"/>
              <w:right w:val="nil"/>
            </w:tcBorders>
            <w:vAlign w:val="center"/>
            <w:hideMark/>
          </w:tcPr>
          <w:p w14:paraId="7D6564CD" w14:textId="77777777" w:rsidR="00B12739" w:rsidRPr="00AC2066" w:rsidRDefault="00B12739" w:rsidP="008205BD">
            <w:pPr>
              <w:spacing w:after="0" w:line="240" w:lineRule="auto"/>
              <w:rPr>
                <w:ins w:id="850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5D910DF" w14:textId="77777777" w:rsidR="00B12739" w:rsidRPr="00AC2066" w:rsidRDefault="00B12739" w:rsidP="008205BD">
            <w:pPr>
              <w:spacing w:after="0" w:line="240" w:lineRule="auto"/>
              <w:rPr>
                <w:ins w:id="850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369135A" w14:textId="77777777" w:rsidR="00B12739" w:rsidRPr="00AC2066" w:rsidRDefault="00B12739" w:rsidP="008205BD">
            <w:pPr>
              <w:spacing w:after="0" w:line="240" w:lineRule="auto"/>
              <w:rPr>
                <w:ins w:id="8504" w:author="Lane, Stefanie" w:date="2023-09-27T17:48:00Z"/>
                <w:rFonts w:ascii="Calibri" w:eastAsia="Times New Roman" w:hAnsi="Calibri" w:cs="Calibri"/>
                <w:i/>
                <w:iCs/>
                <w:color w:val="000000"/>
                <w:lang w:eastAsia="en-CA"/>
              </w:rPr>
            </w:pPr>
            <w:ins w:id="8505" w:author="Lane, Stefanie" w:date="2023-09-27T17:48:00Z">
              <w:r w:rsidRPr="00AC2066">
                <w:rPr>
                  <w:rFonts w:ascii="Calibri" w:eastAsia="Times New Roman" w:hAnsi="Calibri" w:cs="Calibri"/>
                  <w:i/>
                  <w:iCs/>
                  <w:color w:val="000000"/>
                  <w:lang w:eastAsia="en-CA"/>
                </w:rPr>
                <w:t>Equisetum fluviatile</w:t>
              </w:r>
            </w:ins>
          </w:p>
        </w:tc>
        <w:tc>
          <w:tcPr>
            <w:tcW w:w="734" w:type="dxa"/>
            <w:tcBorders>
              <w:top w:val="nil"/>
              <w:left w:val="nil"/>
              <w:bottom w:val="nil"/>
              <w:right w:val="nil"/>
            </w:tcBorders>
            <w:shd w:val="clear" w:color="auto" w:fill="auto"/>
            <w:noWrap/>
            <w:vAlign w:val="bottom"/>
            <w:hideMark/>
          </w:tcPr>
          <w:p w14:paraId="51184374" w14:textId="77777777" w:rsidR="00B12739" w:rsidRPr="00AC2066" w:rsidRDefault="00B12739" w:rsidP="008205BD">
            <w:pPr>
              <w:spacing w:after="0" w:line="240" w:lineRule="auto"/>
              <w:jc w:val="center"/>
              <w:rPr>
                <w:ins w:id="8506" w:author="Lane, Stefanie" w:date="2023-09-27T17:48:00Z"/>
                <w:rFonts w:ascii="Calibri" w:eastAsia="Times New Roman" w:hAnsi="Calibri" w:cs="Calibri"/>
                <w:color w:val="000000"/>
                <w:lang w:eastAsia="en-CA"/>
              </w:rPr>
            </w:pPr>
            <w:ins w:id="8507"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2AE0983A" w14:textId="77777777" w:rsidR="00B12739" w:rsidRPr="00AC2066" w:rsidRDefault="00B12739" w:rsidP="008205BD">
            <w:pPr>
              <w:spacing w:after="0" w:line="240" w:lineRule="auto"/>
              <w:jc w:val="center"/>
              <w:rPr>
                <w:ins w:id="8508" w:author="Lane, Stefanie" w:date="2023-09-27T17:48:00Z"/>
                <w:rFonts w:ascii="Calibri" w:eastAsia="Times New Roman" w:hAnsi="Calibri" w:cs="Calibri"/>
                <w:color w:val="000000"/>
                <w:lang w:eastAsia="en-CA"/>
              </w:rPr>
            </w:pPr>
            <w:ins w:id="8509"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053CAFCE" w14:textId="77777777" w:rsidR="00B12739" w:rsidRPr="00AC2066" w:rsidRDefault="00B12739" w:rsidP="008205BD">
            <w:pPr>
              <w:spacing w:after="0" w:line="240" w:lineRule="auto"/>
              <w:jc w:val="center"/>
              <w:rPr>
                <w:ins w:id="8510" w:author="Lane, Stefanie" w:date="2023-09-27T17:48:00Z"/>
                <w:rFonts w:ascii="Calibri" w:eastAsia="Times New Roman" w:hAnsi="Calibri" w:cs="Calibri"/>
                <w:color w:val="000000"/>
                <w:lang w:eastAsia="en-CA"/>
              </w:rPr>
            </w:pPr>
            <w:ins w:id="8511"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nil"/>
              <w:right w:val="single" w:sz="8" w:space="0" w:color="auto"/>
            </w:tcBorders>
            <w:shd w:val="clear" w:color="auto" w:fill="auto"/>
            <w:noWrap/>
            <w:vAlign w:val="bottom"/>
            <w:hideMark/>
          </w:tcPr>
          <w:p w14:paraId="0431374C" w14:textId="77777777" w:rsidR="00B12739" w:rsidRPr="00AC2066" w:rsidRDefault="00B12739" w:rsidP="008205BD">
            <w:pPr>
              <w:spacing w:after="0" w:line="240" w:lineRule="auto"/>
              <w:jc w:val="center"/>
              <w:rPr>
                <w:ins w:id="8512" w:author="Lane, Stefanie" w:date="2023-09-27T17:48:00Z"/>
                <w:rFonts w:ascii="Calibri" w:eastAsia="Times New Roman" w:hAnsi="Calibri" w:cs="Calibri"/>
                <w:color w:val="000000"/>
                <w:lang w:eastAsia="en-CA"/>
              </w:rPr>
            </w:pPr>
            <w:ins w:id="8513" w:author="Lane, Stefanie" w:date="2023-09-27T17:48:00Z">
              <w:r w:rsidRPr="00AC2066">
                <w:rPr>
                  <w:rFonts w:ascii="Calibri" w:eastAsia="Times New Roman" w:hAnsi="Calibri" w:cs="Calibri"/>
                  <w:color w:val="000000"/>
                  <w:lang w:eastAsia="en-CA"/>
                </w:rPr>
                <w:t>-</w:t>
              </w:r>
            </w:ins>
          </w:p>
        </w:tc>
      </w:tr>
      <w:tr w:rsidR="00B12739" w:rsidRPr="00AC2066" w14:paraId="67D97EFD" w14:textId="77777777" w:rsidTr="008205BD">
        <w:trPr>
          <w:trHeight w:val="288"/>
          <w:ins w:id="8514" w:author="Lane, Stefanie" w:date="2023-09-27T17:48:00Z"/>
        </w:trPr>
        <w:tc>
          <w:tcPr>
            <w:tcW w:w="1298" w:type="dxa"/>
            <w:vMerge/>
            <w:tcBorders>
              <w:top w:val="nil"/>
              <w:left w:val="single" w:sz="8" w:space="0" w:color="auto"/>
              <w:bottom w:val="single" w:sz="8" w:space="0" w:color="000000"/>
              <w:right w:val="nil"/>
            </w:tcBorders>
            <w:vAlign w:val="center"/>
            <w:hideMark/>
          </w:tcPr>
          <w:p w14:paraId="31AA2E72" w14:textId="77777777" w:rsidR="00B12739" w:rsidRPr="00AC2066" w:rsidRDefault="00B12739" w:rsidP="008205BD">
            <w:pPr>
              <w:spacing w:after="0" w:line="240" w:lineRule="auto"/>
              <w:rPr>
                <w:ins w:id="851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C4A6E6" w14:textId="77777777" w:rsidR="00B12739" w:rsidRPr="00AC2066" w:rsidRDefault="00B12739" w:rsidP="008205BD">
            <w:pPr>
              <w:spacing w:after="0" w:line="240" w:lineRule="auto"/>
              <w:rPr>
                <w:ins w:id="851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B43BD70" w14:textId="77777777" w:rsidR="00B12739" w:rsidRPr="00AC2066" w:rsidRDefault="00B12739" w:rsidP="008205BD">
            <w:pPr>
              <w:spacing w:after="0" w:line="240" w:lineRule="auto"/>
              <w:rPr>
                <w:ins w:id="8517" w:author="Lane, Stefanie" w:date="2023-09-27T17:48:00Z"/>
                <w:rFonts w:ascii="Calibri" w:eastAsia="Times New Roman" w:hAnsi="Calibri" w:cs="Calibri"/>
                <w:i/>
                <w:iCs/>
                <w:color w:val="000000"/>
                <w:lang w:eastAsia="en-CA"/>
              </w:rPr>
            </w:pPr>
            <w:ins w:id="8518" w:author="Lane, Stefanie" w:date="2023-09-27T17:48:00Z">
              <w:r w:rsidRPr="00AC2066">
                <w:rPr>
                  <w:rFonts w:ascii="Calibri" w:eastAsia="Times New Roman" w:hAnsi="Calibri" w:cs="Calibri"/>
                  <w:i/>
                  <w:iCs/>
                  <w:color w:val="000000"/>
                  <w:lang w:eastAsia="en-CA"/>
                </w:rPr>
                <w:t>Schoenoplectus tabernaemontani</w:t>
              </w:r>
            </w:ins>
          </w:p>
        </w:tc>
        <w:tc>
          <w:tcPr>
            <w:tcW w:w="734" w:type="dxa"/>
            <w:tcBorders>
              <w:top w:val="single" w:sz="4" w:space="0" w:color="auto"/>
              <w:left w:val="nil"/>
              <w:bottom w:val="single" w:sz="4" w:space="0" w:color="auto"/>
              <w:right w:val="nil"/>
            </w:tcBorders>
            <w:shd w:val="clear" w:color="auto" w:fill="auto"/>
            <w:noWrap/>
            <w:vAlign w:val="bottom"/>
            <w:hideMark/>
          </w:tcPr>
          <w:p w14:paraId="50C76381" w14:textId="77777777" w:rsidR="00B12739" w:rsidRPr="00AC2066" w:rsidRDefault="00B12739" w:rsidP="008205BD">
            <w:pPr>
              <w:spacing w:after="0" w:line="240" w:lineRule="auto"/>
              <w:jc w:val="center"/>
              <w:rPr>
                <w:ins w:id="8519" w:author="Lane, Stefanie" w:date="2023-09-27T17:48:00Z"/>
                <w:rFonts w:ascii="Calibri" w:eastAsia="Times New Roman" w:hAnsi="Calibri" w:cs="Calibri"/>
                <w:color w:val="000000"/>
                <w:lang w:eastAsia="en-CA"/>
              </w:rPr>
            </w:pPr>
            <w:ins w:id="852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0C412256" w14:textId="77777777" w:rsidR="00B12739" w:rsidRPr="00AC2066" w:rsidRDefault="00B12739" w:rsidP="008205BD">
            <w:pPr>
              <w:spacing w:after="0" w:line="240" w:lineRule="auto"/>
              <w:jc w:val="center"/>
              <w:rPr>
                <w:ins w:id="8521" w:author="Lane, Stefanie" w:date="2023-09-27T17:48:00Z"/>
                <w:rFonts w:ascii="Calibri" w:eastAsia="Times New Roman" w:hAnsi="Calibri" w:cs="Calibri"/>
                <w:color w:val="000000"/>
                <w:lang w:eastAsia="en-CA"/>
              </w:rPr>
            </w:pPr>
            <w:ins w:id="8522"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39CEE1E2" w14:textId="77777777" w:rsidR="00B12739" w:rsidRPr="00AC2066" w:rsidRDefault="00B12739" w:rsidP="008205BD">
            <w:pPr>
              <w:spacing w:after="0" w:line="240" w:lineRule="auto"/>
              <w:jc w:val="center"/>
              <w:rPr>
                <w:ins w:id="8523" w:author="Lane, Stefanie" w:date="2023-09-27T17:48:00Z"/>
                <w:rFonts w:ascii="Calibri" w:eastAsia="Times New Roman" w:hAnsi="Calibri" w:cs="Calibri"/>
                <w:color w:val="000000"/>
                <w:lang w:eastAsia="en-CA"/>
              </w:rPr>
            </w:pPr>
            <w:ins w:id="8524"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50BC6E1F" w14:textId="77777777" w:rsidR="00B12739" w:rsidRPr="00AC2066" w:rsidRDefault="00B12739" w:rsidP="008205BD">
            <w:pPr>
              <w:spacing w:after="0" w:line="240" w:lineRule="auto"/>
              <w:jc w:val="center"/>
              <w:rPr>
                <w:ins w:id="8525" w:author="Lane, Stefanie" w:date="2023-09-27T17:48:00Z"/>
                <w:rFonts w:ascii="Calibri" w:eastAsia="Times New Roman" w:hAnsi="Calibri" w:cs="Calibri"/>
                <w:color w:val="000000"/>
                <w:lang w:eastAsia="en-CA"/>
              </w:rPr>
            </w:pPr>
            <w:ins w:id="8526" w:author="Lane, Stefanie" w:date="2023-09-27T17:48:00Z">
              <w:r w:rsidRPr="00AC2066">
                <w:rPr>
                  <w:rFonts w:ascii="Calibri" w:eastAsia="Times New Roman" w:hAnsi="Calibri" w:cs="Calibri"/>
                  <w:color w:val="000000"/>
                  <w:lang w:eastAsia="en-CA"/>
                </w:rPr>
                <w:t>-</w:t>
              </w:r>
            </w:ins>
          </w:p>
        </w:tc>
      </w:tr>
      <w:tr w:rsidR="00B12739" w:rsidRPr="00AC2066" w14:paraId="0118AAE0" w14:textId="77777777" w:rsidTr="008205BD">
        <w:trPr>
          <w:trHeight w:val="288"/>
          <w:ins w:id="8527" w:author="Lane, Stefanie" w:date="2023-09-27T17:48:00Z"/>
        </w:trPr>
        <w:tc>
          <w:tcPr>
            <w:tcW w:w="1298" w:type="dxa"/>
            <w:vMerge/>
            <w:tcBorders>
              <w:top w:val="nil"/>
              <w:left w:val="single" w:sz="8" w:space="0" w:color="auto"/>
              <w:bottom w:val="single" w:sz="8" w:space="0" w:color="000000"/>
              <w:right w:val="nil"/>
            </w:tcBorders>
            <w:vAlign w:val="center"/>
            <w:hideMark/>
          </w:tcPr>
          <w:p w14:paraId="1DE9A70C" w14:textId="77777777" w:rsidR="00B12739" w:rsidRPr="00AC2066" w:rsidRDefault="00B12739" w:rsidP="008205BD">
            <w:pPr>
              <w:spacing w:after="0" w:line="240" w:lineRule="auto"/>
              <w:rPr>
                <w:ins w:id="852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7BA49DB" w14:textId="77777777" w:rsidR="00B12739" w:rsidRPr="00AC2066" w:rsidRDefault="00B12739" w:rsidP="008205BD">
            <w:pPr>
              <w:spacing w:after="0" w:line="240" w:lineRule="auto"/>
              <w:rPr>
                <w:ins w:id="852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0B02FE0" w14:textId="77777777" w:rsidR="00B12739" w:rsidRPr="00AC2066" w:rsidRDefault="00B12739" w:rsidP="008205BD">
            <w:pPr>
              <w:spacing w:after="0" w:line="240" w:lineRule="auto"/>
              <w:rPr>
                <w:ins w:id="8530" w:author="Lane, Stefanie" w:date="2023-09-27T17:48:00Z"/>
                <w:rFonts w:ascii="Calibri" w:eastAsia="Times New Roman" w:hAnsi="Calibri" w:cs="Calibri"/>
                <w:i/>
                <w:iCs/>
                <w:color w:val="000000"/>
                <w:lang w:eastAsia="en-CA"/>
              </w:rPr>
            </w:pPr>
            <w:ins w:id="8531" w:author="Lane, Stefanie" w:date="2023-09-27T17:48:00Z">
              <w:r w:rsidRPr="00AC2066">
                <w:rPr>
                  <w:rFonts w:ascii="Calibri" w:eastAsia="Times New Roman" w:hAnsi="Calibri" w:cs="Calibri"/>
                  <w:i/>
                  <w:iCs/>
                  <w:color w:val="000000"/>
                  <w:lang w:eastAsia="en-CA"/>
                </w:rPr>
                <w:t>Lathyrus palustris</w:t>
              </w:r>
            </w:ins>
          </w:p>
        </w:tc>
        <w:tc>
          <w:tcPr>
            <w:tcW w:w="734" w:type="dxa"/>
            <w:tcBorders>
              <w:top w:val="nil"/>
              <w:left w:val="nil"/>
              <w:bottom w:val="nil"/>
              <w:right w:val="nil"/>
            </w:tcBorders>
            <w:shd w:val="clear" w:color="auto" w:fill="auto"/>
            <w:noWrap/>
            <w:vAlign w:val="bottom"/>
            <w:hideMark/>
          </w:tcPr>
          <w:p w14:paraId="72296BA1" w14:textId="77777777" w:rsidR="00B12739" w:rsidRPr="00AC2066" w:rsidRDefault="00B12739" w:rsidP="008205BD">
            <w:pPr>
              <w:spacing w:after="0" w:line="240" w:lineRule="auto"/>
              <w:jc w:val="center"/>
              <w:rPr>
                <w:ins w:id="8532" w:author="Lane, Stefanie" w:date="2023-09-27T17:48:00Z"/>
                <w:rFonts w:ascii="Calibri" w:eastAsia="Times New Roman" w:hAnsi="Calibri" w:cs="Calibri"/>
                <w:color w:val="000000"/>
                <w:lang w:eastAsia="en-CA"/>
              </w:rPr>
            </w:pPr>
            <w:ins w:id="8533"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nil"/>
              <w:right w:val="nil"/>
            </w:tcBorders>
            <w:shd w:val="clear" w:color="auto" w:fill="auto"/>
            <w:noWrap/>
            <w:vAlign w:val="bottom"/>
            <w:hideMark/>
          </w:tcPr>
          <w:p w14:paraId="3A12F5BA" w14:textId="77777777" w:rsidR="00B12739" w:rsidRPr="00AC2066" w:rsidRDefault="00B12739" w:rsidP="008205BD">
            <w:pPr>
              <w:spacing w:after="0" w:line="240" w:lineRule="auto"/>
              <w:jc w:val="center"/>
              <w:rPr>
                <w:ins w:id="8534" w:author="Lane, Stefanie" w:date="2023-09-27T17:48:00Z"/>
                <w:rFonts w:ascii="Calibri" w:eastAsia="Times New Roman" w:hAnsi="Calibri" w:cs="Calibri"/>
                <w:color w:val="000000"/>
                <w:lang w:eastAsia="en-CA"/>
              </w:rPr>
            </w:pPr>
            <w:ins w:id="8535"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0469AC54" w14:textId="77777777" w:rsidR="00B12739" w:rsidRPr="00AC2066" w:rsidRDefault="00B12739" w:rsidP="008205BD">
            <w:pPr>
              <w:spacing w:after="0" w:line="240" w:lineRule="auto"/>
              <w:jc w:val="center"/>
              <w:rPr>
                <w:ins w:id="8536" w:author="Lane, Stefanie" w:date="2023-09-27T17:48:00Z"/>
                <w:rFonts w:ascii="Calibri" w:eastAsia="Times New Roman" w:hAnsi="Calibri" w:cs="Calibri"/>
                <w:color w:val="000000"/>
                <w:lang w:eastAsia="en-CA"/>
              </w:rPr>
            </w:pPr>
            <w:ins w:id="8537"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6504B821" w14:textId="77777777" w:rsidR="00B12739" w:rsidRPr="00AC2066" w:rsidRDefault="00B12739" w:rsidP="008205BD">
            <w:pPr>
              <w:spacing w:after="0" w:line="240" w:lineRule="auto"/>
              <w:jc w:val="center"/>
              <w:rPr>
                <w:ins w:id="8538" w:author="Lane, Stefanie" w:date="2023-09-27T17:48:00Z"/>
                <w:rFonts w:ascii="Calibri" w:eastAsia="Times New Roman" w:hAnsi="Calibri" w:cs="Calibri"/>
                <w:color w:val="000000"/>
                <w:lang w:eastAsia="en-CA"/>
              </w:rPr>
            </w:pPr>
            <w:ins w:id="8539" w:author="Lane, Stefanie" w:date="2023-09-27T17:48:00Z">
              <w:r w:rsidRPr="00AC2066">
                <w:rPr>
                  <w:rFonts w:ascii="Calibri" w:eastAsia="Times New Roman" w:hAnsi="Calibri" w:cs="Calibri"/>
                  <w:color w:val="000000"/>
                  <w:lang w:eastAsia="en-CA"/>
                </w:rPr>
                <w:t>+</w:t>
              </w:r>
            </w:ins>
          </w:p>
        </w:tc>
      </w:tr>
      <w:tr w:rsidR="00B12739" w:rsidRPr="00AC2066" w14:paraId="6195C033" w14:textId="77777777" w:rsidTr="008205BD">
        <w:trPr>
          <w:trHeight w:val="288"/>
          <w:ins w:id="8540" w:author="Lane, Stefanie" w:date="2023-09-27T17:48:00Z"/>
        </w:trPr>
        <w:tc>
          <w:tcPr>
            <w:tcW w:w="1298" w:type="dxa"/>
            <w:vMerge/>
            <w:tcBorders>
              <w:top w:val="nil"/>
              <w:left w:val="single" w:sz="8" w:space="0" w:color="auto"/>
              <w:bottom w:val="single" w:sz="8" w:space="0" w:color="000000"/>
              <w:right w:val="nil"/>
            </w:tcBorders>
            <w:vAlign w:val="center"/>
            <w:hideMark/>
          </w:tcPr>
          <w:p w14:paraId="2A600188" w14:textId="77777777" w:rsidR="00B12739" w:rsidRPr="00AC2066" w:rsidRDefault="00B12739" w:rsidP="008205BD">
            <w:pPr>
              <w:spacing w:after="0" w:line="240" w:lineRule="auto"/>
              <w:rPr>
                <w:ins w:id="854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27940D" w14:textId="77777777" w:rsidR="00B12739" w:rsidRPr="00AC2066" w:rsidRDefault="00B12739" w:rsidP="008205BD">
            <w:pPr>
              <w:spacing w:after="0" w:line="240" w:lineRule="auto"/>
              <w:rPr>
                <w:ins w:id="854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9678D4D" w14:textId="77777777" w:rsidR="00B12739" w:rsidRPr="00AC2066" w:rsidRDefault="00B12739" w:rsidP="008205BD">
            <w:pPr>
              <w:spacing w:after="0" w:line="240" w:lineRule="auto"/>
              <w:rPr>
                <w:ins w:id="8543" w:author="Lane, Stefanie" w:date="2023-09-27T17:48:00Z"/>
                <w:rFonts w:ascii="Calibri" w:eastAsia="Times New Roman" w:hAnsi="Calibri" w:cs="Calibri"/>
                <w:i/>
                <w:iCs/>
                <w:color w:val="000000"/>
                <w:lang w:eastAsia="en-CA"/>
              </w:rPr>
            </w:pPr>
            <w:ins w:id="8544" w:author="Lane, Stefanie" w:date="2023-09-27T17:48:00Z">
              <w:r w:rsidRPr="00AC2066">
                <w:rPr>
                  <w:rFonts w:ascii="Calibri" w:eastAsia="Times New Roman" w:hAnsi="Calibri" w:cs="Calibri"/>
                  <w:i/>
                  <w:iCs/>
                  <w:color w:val="000000"/>
                  <w:lang w:eastAsia="en-CA"/>
                </w:rPr>
                <w:t>Rumex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24A4AB93" w14:textId="77777777" w:rsidR="00B12739" w:rsidRPr="00AC2066" w:rsidRDefault="00B12739" w:rsidP="008205BD">
            <w:pPr>
              <w:spacing w:after="0" w:line="240" w:lineRule="auto"/>
              <w:jc w:val="center"/>
              <w:rPr>
                <w:ins w:id="8545" w:author="Lane, Stefanie" w:date="2023-09-27T17:48:00Z"/>
                <w:rFonts w:ascii="Calibri" w:eastAsia="Times New Roman" w:hAnsi="Calibri" w:cs="Calibri"/>
                <w:color w:val="000000"/>
                <w:lang w:eastAsia="en-CA"/>
              </w:rPr>
            </w:pPr>
            <w:ins w:id="854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C56EFC1" w14:textId="77777777" w:rsidR="00B12739" w:rsidRPr="00AC2066" w:rsidRDefault="00B12739" w:rsidP="008205BD">
            <w:pPr>
              <w:spacing w:after="0" w:line="240" w:lineRule="auto"/>
              <w:jc w:val="center"/>
              <w:rPr>
                <w:ins w:id="8547" w:author="Lane, Stefanie" w:date="2023-09-27T17:48:00Z"/>
                <w:rFonts w:ascii="Calibri" w:eastAsia="Times New Roman" w:hAnsi="Calibri" w:cs="Calibri"/>
                <w:color w:val="000000"/>
                <w:lang w:eastAsia="en-CA"/>
              </w:rPr>
            </w:pPr>
            <w:ins w:id="8548"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0E38B8A6" w14:textId="77777777" w:rsidR="00B12739" w:rsidRPr="00AC2066" w:rsidRDefault="00B12739" w:rsidP="008205BD">
            <w:pPr>
              <w:spacing w:after="0" w:line="240" w:lineRule="auto"/>
              <w:jc w:val="center"/>
              <w:rPr>
                <w:ins w:id="8549" w:author="Lane, Stefanie" w:date="2023-09-27T17:48:00Z"/>
                <w:rFonts w:ascii="Calibri" w:eastAsia="Times New Roman" w:hAnsi="Calibri" w:cs="Calibri"/>
                <w:color w:val="000000"/>
                <w:lang w:eastAsia="en-CA"/>
              </w:rPr>
            </w:pPr>
            <w:ins w:id="8550"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110839C" w14:textId="77777777" w:rsidR="00B12739" w:rsidRPr="00AC2066" w:rsidRDefault="00B12739" w:rsidP="008205BD">
            <w:pPr>
              <w:spacing w:after="0" w:line="240" w:lineRule="auto"/>
              <w:jc w:val="center"/>
              <w:rPr>
                <w:ins w:id="8551" w:author="Lane, Stefanie" w:date="2023-09-27T17:48:00Z"/>
                <w:rFonts w:ascii="Calibri" w:eastAsia="Times New Roman" w:hAnsi="Calibri" w:cs="Calibri"/>
                <w:color w:val="000000"/>
                <w:lang w:eastAsia="en-CA"/>
              </w:rPr>
            </w:pPr>
            <w:ins w:id="8552" w:author="Lane, Stefanie" w:date="2023-09-27T17:48:00Z">
              <w:r w:rsidRPr="00AC2066">
                <w:rPr>
                  <w:rFonts w:ascii="Calibri" w:eastAsia="Times New Roman" w:hAnsi="Calibri" w:cs="Calibri"/>
                  <w:color w:val="000000"/>
                  <w:lang w:eastAsia="en-CA"/>
                </w:rPr>
                <w:t>+</w:t>
              </w:r>
            </w:ins>
          </w:p>
        </w:tc>
      </w:tr>
      <w:tr w:rsidR="00B12739" w:rsidRPr="00AC2066" w14:paraId="74628BE1" w14:textId="77777777" w:rsidTr="008205BD">
        <w:trPr>
          <w:trHeight w:val="288"/>
          <w:ins w:id="8553" w:author="Lane, Stefanie" w:date="2023-09-27T17:48:00Z"/>
        </w:trPr>
        <w:tc>
          <w:tcPr>
            <w:tcW w:w="1298" w:type="dxa"/>
            <w:vMerge/>
            <w:tcBorders>
              <w:top w:val="nil"/>
              <w:left w:val="single" w:sz="8" w:space="0" w:color="auto"/>
              <w:bottom w:val="single" w:sz="8" w:space="0" w:color="000000"/>
              <w:right w:val="nil"/>
            </w:tcBorders>
            <w:vAlign w:val="center"/>
            <w:hideMark/>
          </w:tcPr>
          <w:p w14:paraId="48FB5E23" w14:textId="77777777" w:rsidR="00B12739" w:rsidRPr="00AC2066" w:rsidRDefault="00B12739" w:rsidP="008205BD">
            <w:pPr>
              <w:spacing w:after="0" w:line="240" w:lineRule="auto"/>
              <w:rPr>
                <w:ins w:id="855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E5736FC" w14:textId="77777777" w:rsidR="00B12739" w:rsidRPr="00AC2066" w:rsidRDefault="00B12739" w:rsidP="008205BD">
            <w:pPr>
              <w:spacing w:after="0" w:line="240" w:lineRule="auto"/>
              <w:rPr>
                <w:ins w:id="855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E54C52" w14:textId="77777777" w:rsidR="00B12739" w:rsidRPr="00AC2066" w:rsidRDefault="00B12739" w:rsidP="008205BD">
            <w:pPr>
              <w:spacing w:after="0" w:line="240" w:lineRule="auto"/>
              <w:rPr>
                <w:ins w:id="8556" w:author="Lane, Stefanie" w:date="2023-09-27T17:48:00Z"/>
                <w:rFonts w:ascii="Calibri" w:eastAsia="Times New Roman" w:hAnsi="Calibri" w:cs="Calibri"/>
                <w:i/>
                <w:iCs/>
                <w:color w:val="000000"/>
                <w:lang w:eastAsia="en-CA"/>
              </w:rPr>
            </w:pPr>
            <w:ins w:id="8557" w:author="Lane, Stefanie" w:date="2023-09-27T17:48:00Z">
              <w:r w:rsidRPr="00AC2066">
                <w:rPr>
                  <w:rFonts w:ascii="Calibri" w:eastAsia="Times New Roman" w:hAnsi="Calibri" w:cs="Calibri"/>
                  <w:i/>
                  <w:iCs/>
                  <w:color w:val="000000"/>
                  <w:lang w:eastAsia="en-CA"/>
                </w:rPr>
                <w:t>Impatiens capensis</w:t>
              </w:r>
            </w:ins>
          </w:p>
        </w:tc>
        <w:tc>
          <w:tcPr>
            <w:tcW w:w="734" w:type="dxa"/>
            <w:tcBorders>
              <w:top w:val="nil"/>
              <w:left w:val="nil"/>
              <w:bottom w:val="nil"/>
              <w:right w:val="nil"/>
            </w:tcBorders>
            <w:shd w:val="clear" w:color="auto" w:fill="auto"/>
            <w:noWrap/>
            <w:vAlign w:val="bottom"/>
            <w:hideMark/>
          </w:tcPr>
          <w:p w14:paraId="51ADB97C" w14:textId="77777777" w:rsidR="00B12739" w:rsidRPr="00AC2066" w:rsidRDefault="00B12739" w:rsidP="008205BD">
            <w:pPr>
              <w:spacing w:after="0" w:line="240" w:lineRule="auto"/>
              <w:jc w:val="center"/>
              <w:rPr>
                <w:ins w:id="8558" w:author="Lane, Stefanie" w:date="2023-09-27T17:48:00Z"/>
                <w:rFonts w:ascii="Calibri" w:eastAsia="Times New Roman" w:hAnsi="Calibri" w:cs="Calibri"/>
                <w:color w:val="000000"/>
                <w:lang w:eastAsia="en-CA"/>
              </w:rPr>
            </w:pPr>
            <w:ins w:id="8559"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0B19FC5" w14:textId="77777777" w:rsidR="00B12739" w:rsidRPr="00AC2066" w:rsidRDefault="00B12739" w:rsidP="008205BD">
            <w:pPr>
              <w:spacing w:after="0" w:line="240" w:lineRule="auto"/>
              <w:jc w:val="center"/>
              <w:rPr>
                <w:ins w:id="8560" w:author="Lane, Stefanie" w:date="2023-09-27T17:48:00Z"/>
                <w:rFonts w:ascii="Calibri" w:eastAsia="Times New Roman" w:hAnsi="Calibri" w:cs="Calibri"/>
                <w:color w:val="000000"/>
                <w:lang w:eastAsia="en-CA"/>
              </w:rPr>
            </w:pPr>
            <w:ins w:id="8561"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094AF441" w14:textId="77777777" w:rsidR="00B12739" w:rsidRPr="00AC2066" w:rsidRDefault="00B12739" w:rsidP="008205BD">
            <w:pPr>
              <w:spacing w:after="0" w:line="240" w:lineRule="auto"/>
              <w:jc w:val="center"/>
              <w:rPr>
                <w:ins w:id="8562" w:author="Lane, Stefanie" w:date="2023-09-27T17:48:00Z"/>
                <w:rFonts w:ascii="Calibri" w:eastAsia="Times New Roman" w:hAnsi="Calibri" w:cs="Calibri"/>
                <w:color w:val="000000"/>
                <w:lang w:eastAsia="en-CA"/>
              </w:rPr>
            </w:pPr>
            <w:ins w:id="8563" w:author="Lane, Stefanie" w:date="2023-09-27T17:48:00Z">
              <w:r w:rsidRPr="00AC2066">
                <w:rPr>
                  <w:rFonts w:ascii="Calibri" w:eastAsia="Times New Roman" w:hAnsi="Calibri" w:cs="Calibri"/>
                  <w:color w:val="000000"/>
                  <w:lang w:eastAsia="en-CA"/>
                </w:rPr>
                <w:t>0.6</w:t>
              </w:r>
            </w:ins>
          </w:p>
        </w:tc>
        <w:tc>
          <w:tcPr>
            <w:tcW w:w="1696" w:type="dxa"/>
            <w:tcBorders>
              <w:top w:val="nil"/>
              <w:left w:val="nil"/>
              <w:bottom w:val="nil"/>
              <w:right w:val="single" w:sz="8" w:space="0" w:color="auto"/>
            </w:tcBorders>
            <w:shd w:val="clear" w:color="auto" w:fill="auto"/>
            <w:noWrap/>
            <w:vAlign w:val="bottom"/>
            <w:hideMark/>
          </w:tcPr>
          <w:p w14:paraId="1B89111F" w14:textId="77777777" w:rsidR="00B12739" w:rsidRPr="00AC2066" w:rsidRDefault="00B12739" w:rsidP="008205BD">
            <w:pPr>
              <w:spacing w:after="0" w:line="240" w:lineRule="auto"/>
              <w:jc w:val="center"/>
              <w:rPr>
                <w:ins w:id="8564" w:author="Lane, Stefanie" w:date="2023-09-27T17:48:00Z"/>
                <w:rFonts w:ascii="Calibri" w:eastAsia="Times New Roman" w:hAnsi="Calibri" w:cs="Calibri"/>
                <w:color w:val="000000"/>
                <w:lang w:eastAsia="en-CA"/>
              </w:rPr>
            </w:pPr>
            <w:ins w:id="8565" w:author="Lane, Stefanie" w:date="2023-09-27T17:48:00Z">
              <w:r w:rsidRPr="00AC2066">
                <w:rPr>
                  <w:rFonts w:ascii="Calibri" w:eastAsia="Times New Roman" w:hAnsi="Calibri" w:cs="Calibri"/>
                  <w:color w:val="000000"/>
                  <w:lang w:eastAsia="en-CA"/>
                </w:rPr>
                <w:t>+</w:t>
              </w:r>
            </w:ins>
          </w:p>
        </w:tc>
      </w:tr>
      <w:tr w:rsidR="00B12739" w:rsidRPr="00AC2066" w14:paraId="704EF3B5" w14:textId="77777777" w:rsidTr="008205BD">
        <w:trPr>
          <w:trHeight w:val="288"/>
          <w:ins w:id="8566" w:author="Lane, Stefanie" w:date="2023-09-27T17:48:00Z"/>
        </w:trPr>
        <w:tc>
          <w:tcPr>
            <w:tcW w:w="1298" w:type="dxa"/>
            <w:vMerge/>
            <w:tcBorders>
              <w:top w:val="nil"/>
              <w:left w:val="single" w:sz="8" w:space="0" w:color="auto"/>
              <w:bottom w:val="single" w:sz="8" w:space="0" w:color="000000"/>
              <w:right w:val="nil"/>
            </w:tcBorders>
            <w:vAlign w:val="center"/>
            <w:hideMark/>
          </w:tcPr>
          <w:p w14:paraId="039D2ABB" w14:textId="77777777" w:rsidR="00B12739" w:rsidRPr="00AC2066" w:rsidRDefault="00B12739" w:rsidP="008205BD">
            <w:pPr>
              <w:spacing w:after="0" w:line="240" w:lineRule="auto"/>
              <w:rPr>
                <w:ins w:id="856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F7D024E" w14:textId="77777777" w:rsidR="00B12739" w:rsidRPr="00AC2066" w:rsidRDefault="00B12739" w:rsidP="008205BD">
            <w:pPr>
              <w:spacing w:after="0" w:line="240" w:lineRule="auto"/>
              <w:rPr>
                <w:ins w:id="856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9CE30EB" w14:textId="77777777" w:rsidR="00B12739" w:rsidRPr="00AC2066" w:rsidRDefault="00B12739" w:rsidP="008205BD">
            <w:pPr>
              <w:spacing w:after="0" w:line="240" w:lineRule="auto"/>
              <w:rPr>
                <w:ins w:id="8569" w:author="Lane, Stefanie" w:date="2023-09-27T17:48:00Z"/>
                <w:rFonts w:ascii="Calibri" w:eastAsia="Times New Roman" w:hAnsi="Calibri" w:cs="Calibri"/>
                <w:i/>
                <w:iCs/>
                <w:color w:val="000000"/>
                <w:lang w:eastAsia="en-CA"/>
              </w:rPr>
            </w:pPr>
            <w:ins w:id="8570" w:author="Lane, Stefanie" w:date="2023-09-27T17:48:00Z">
              <w:r w:rsidRPr="00AC2066">
                <w:rPr>
                  <w:rFonts w:ascii="Calibri" w:eastAsia="Times New Roman" w:hAnsi="Calibri" w:cs="Calibri"/>
                  <w:i/>
                  <w:iCs/>
                  <w:color w:val="000000"/>
                  <w:lang w:eastAsia="en-CA"/>
                </w:rPr>
                <w:t>Equisetum arvense</w:t>
              </w:r>
            </w:ins>
          </w:p>
        </w:tc>
        <w:tc>
          <w:tcPr>
            <w:tcW w:w="734" w:type="dxa"/>
            <w:tcBorders>
              <w:top w:val="single" w:sz="4" w:space="0" w:color="auto"/>
              <w:left w:val="nil"/>
              <w:bottom w:val="single" w:sz="4" w:space="0" w:color="auto"/>
              <w:right w:val="nil"/>
            </w:tcBorders>
            <w:shd w:val="clear" w:color="auto" w:fill="auto"/>
            <w:noWrap/>
            <w:vAlign w:val="bottom"/>
            <w:hideMark/>
          </w:tcPr>
          <w:p w14:paraId="36378542" w14:textId="77777777" w:rsidR="00B12739" w:rsidRPr="00AC2066" w:rsidRDefault="00B12739" w:rsidP="008205BD">
            <w:pPr>
              <w:spacing w:after="0" w:line="240" w:lineRule="auto"/>
              <w:jc w:val="center"/>
              <w:rPr>
                <w:ins w:id="8571" w:author="Lane, Stefanie" w:date="2023-09-27T17:48:00Z"/>
                <w:rFonts w:ascii="Calibri" w:eastAsia="Times New Roman" w:hAnsi="Calibri" w:cs="Calibri"/>
                <w:color w:val="000000"/>
                <w:lang w:eastAsia="en-CA"/>
              </w:rPr>
            </w:pPr>
            <w:ins w:id="857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AFFFF4F" w14:textId="77777777" w:rsidR="00B12739" w:rsidRPr="00AC2066" w:rsidRDefault="00B12739" w:rsidP="008205BD">
            <w:pPr>
              <w:spacing w:after="0" w:line="240" w:lineRule="auto"/>
              <w:jc w:val="center"/>
              <w:rPr>
                <w:ins w:id="8573" w:author="Lane, Stefanie" w:date="2023-09-27T17:48:00Z"/>
                <w:rFonts w:ascii="Calibri" w:eastAsia="Times New Roman" w:hAnsi="Calibri" w:cs="Calibri"/>
                <w:color w:val="000000"/>
                <w:lang w:eastAsia="en-CA"/>
              </w:rPr>
            </w:pPr>
            <w:ins w:id="857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9F2345F" w14:textId="77777777" w:rsidR="00B12739" w:rsidRPr="00AC2066" w:rsidRDefault="00B12739" w:rsidP="008205BD">
            <w:pPr>
              <w:spacing w:after="0" w:line="240" w:lineRule="auto"/>
              <w:jc w:val="center"/>
              <w:rPr>
                <w:ins w:id="8575" w:author="Lane, Stefanie" w:date="2023-09-27T17:48:00Z"/>
                <w:rFonts w:ascii="Calibri" w:eastAsia="Times New Roman" w:hAnsi="Calibri" w:cs="Calibri"/>
                <w:color w:val="000000"/>
                <w:lang w:eastAsia="en-CA"/>
              </w:rPr>
            </w:pPr>
            <w:ins w:id="8576" w:author="Lane, Stefanie" w:date="2023-09-27T17:48:00Z">
              <w:r w:rsidRPr="00AC2066">
                <w:rPr>
                  <w:rFonts w:ascii="Calibri" w:eastAsia="Times New Roman" w:hAnsi="Calibri" w:cs="Calibri"/>
                  <w:color w:val="000000"/>
                  <w:lang w:eastAsia="en-CA"/>
                </w:rPr>
                <w:t>0.4</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BCFDC9A" w14:textId="77777777" w:rsidR="00B12739" w:rsidRPr="00AC2066" w:rsidRDefault="00B12739" w:rsidP="008205BD">
            <w:pPr>
              <w:spacing w:after="0" w:line="240" w:lineRule="auto"/>
              <w:jc w:val="center"/>
              <w:rPr>
                <w:ins w:id="8577" w:author="Lane, Stefanie" w:date="2023-09-27T17:48:00Z"/>
                <w:rFonts w:ascii="Calibri" w:eastAsia="Times New Roman" w:hAnsi="Calibri" w:cs="Calibri"/>
                <w:color w:val="000000"/>
                <w:lang w:eastAsia="en-CA"/>
              </w:rPr>
            </w:pPr>
            <w:ins w:id="8578" w:author="Lane, Stefanie" w:date="2023-09-27T17:48:00Z">
              <w:r w:rsidRPr="00AC2066">
                <w:rPr>
                  <w:rFonts w:ascii="Calibri" w:eastAsia="Times New Roman" w:hAnsi="Calibri" w:cs="Calibri"/>
                  <w:color w:val="000000"/>
                  <w:lang w:eastAsia="en-CA"/>
                </w:rPr>
                <w:t>gained</w:t>
              </w:r>
            </w:ins>
          </w:p>
        </w:tc>
      </w:tr>
      <w:tr w:rsidR="00B12739" w:rsidRPr="00AC2066" w14:paraId="3CCFF24E" w14:textId="77777777" w:rsidTr="008205BD">
        <w:trPr>
          <w:trHeight w:val="288"/>
          <w:ins w:id="8579" w:author="Lane, Stefanie" w:date="2023-09-27T17:48:00Z"/>
        </w:trPr>
        <w:tc>
          <w:tcPr>
            <w:tcW w:w="1298" w:type="dxa"/>
            <w:vMerge/>
            <w:tcBorders>
              <w:top w:val="nil"/>
              <w:left w:val="single" w:sz="8" w:space="0" w:color="auto"/>
              <w:bottom w:val="single" w:sz="8" w:space="0" w:color="000000"/>
              <w:right w:val="nil"/>
            </w:tcBorders>
            <w:vAlign w:val="center"/>
            <w:hideMark/>
          </w:tcPr>
          <w:p w14:paraId="1FE85906" w14:textId="77777777" w:rsidR="00B12739" w:rsidRPr="00AC2066" w:rsidRDefault="00B12739" w:rsidP="008205BD">
            <w:pPr>
              <w:spacing w:after="0" w:line="240" w:lineRule="auto"/>
              <w:rPr>
                <w:ins w:id="858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FABEECE" w14:textId="77777777" w:rsidR="00B12739" w:rsidRPr="00AC2066" w:rsidRDefault="00B12739" w:rsidP="008205BD">
            <w:pPr>
              <w:spacing w:after="0" w:line="240" w:lineRule="auto"/>
              <w:rPr>
                <w:ins w:id="858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1F53471" w14:textId="77777777" w:rsidR="00B12739" w:rsidRPr="00AC2066" w:rsidRDefault="00B12739" w:rsidP="008205BD">
            <w:pPr>
              <w:spacing w:after="0" w:line="240" w:lineRule="auto"/>
              <w:rPr>
                <w:ins w:id="8582" w:author="Lane, Stefanie" w:date="2023-09-27T17:48:00Z"/>
                <w:rFonts w:ascii="Calibri" w:eastAsia="Times New Roman" w:hAnsi="Calibri" w:cs="Calibri"/>
                <w:i/>
                <w:iCs/>
                <w:color w:val="000000"/>
                <w:lang w:eastAsia="en-CA"/>
              </w:rPr>
            </w:pPr>
            <w:ins w:id="8583" w:author="Lane, Stefanie" w:date="2023-09-27T17:48:00Z">
              <w:r w:rsidRPr="00AC2066">
                <w:rPr>
                  <w:rFonts w:ascii="Calibri" w:eastAsia="Times New Roman" w:hAnsi="Calibri" w:cs="Calibri"/>
                  <w:i/>
                  <w:iCs/>
                  <w:color w:val="000000"/>
                  <w:lang w:eastAsia="en-CA"/>
                </w:rPr>
                <w:t>Juncus effusus</w:t>
              </w:r>
            </w:ins>
          </w:p>
        </w:tc>
        <w:tc>
          <w:tcPr>
            <w:tcW w:w="734" w:type="dxa"/>
            <w:tcBorders>
              <w:top w:val="nil"/>
              <w:left w:val="nil"/>
              <w:bottom w:val="nil"/>
              <w:right w:val="nil"/>
            </w:tcBorders>
            <w:shd w:val="clear" w:color="auto" w:fill="auto"/>
            <w:noWrap/>
            <w:vAlign w:val="bottom"/>
            <w:hideMark/>
          </w:tcPr>
          <w:p w14:paraId="66E9CA8F" w14:textId="77777777" w:rsidR="00B12739" w:rsidRPr="00AC2066" w:rsidRDefault="00B12739" w:rsidP="008205BD">
            <w:pPr>
              <w:spacing w:after="0" w:line="240" w:lineRule="auto"/>
              <w:rPr>
                <w:ins w:id="8584"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320CC55D" w14:textId="77777777" w:rsidR="00B12739" w:rsidRPr="00AC2066" w:rsidRDefault="00B12739" w:rsidP="008205BD">
            <w:pPr>
              <w:spacing w:after="0" w:line="240" w:lineRule="auto"/>
              <w:jc w:val="center"/>
              <w:rPr>
                <w:ins w:id="8585"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2EFC4C77" w14:textId="77777777" w:rsidR="00B12739" w:rsidRPr="00AC2066" w:rsidRDefault="00B12739" w:rsidP="008205BD">
            <w:pPr>
              <w:spacing w:after="0" w:line="240" w:lineRule="auto"/>
              <w:jc w:val="center"/>
              <w:rPr>
                <w:ins w:id="8586" w:author="Lane, Stefanie" w:date="2023-09-27T17:48:00Z"/>
                <w:rFonts w:ascii="Calibri" w:eastAsia="Times New Roman" w:hAnsi="Calibri" w:cs="Calibri"/>
                <w:color w:val="000000"/>
                <w:lang w:eastAsia="en-CA"/>
              </w:rPr>
            </w:pPr>
            <w:ins w:id="8587"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200E363E" w14:textId="77777777" w:rsidR="00B12739" w:rsidRPr="00AC2066" w:rsidRDefault="00B12739" w:rsidP="008205BD">
            <w:pPr>
              <w:spacing w:after="0" w:line="240" w:lineRule="auto"/>
              <w:jc w:val="center"/>
              <w:rPr>
                <w:ins w:id="8588" w:author="Lane, Stefanie" w:date="2023-09-27T17:48:00Z"/>
                <w:rFonts w:ascii="Calibri" w:eastAsia="Times New Roman" w:hAnsi="Calibri" w:cs="Calibri"/>
                <w:color w:val="000000"/>
                <w:lang w:eastAsia="en-CA"/>
              </w:rPr>
            </w:pPr>
            <w:ins w:id="8589" w:author="Lane, Stefanie" w:date="2023-09-27T17:48:00Z">
              <w:r w:rsidRPr="00AC2066">
                <w:rPr>
                  <w:rFonts w:ascii="Calibri" w:eastAsia="Times New Roman" w:hAnsi="Calibri" w:cs="Calibri"/>
                  <w:color w:val="000000"/>
                  <w:lang w:eastAsia="en-CA"/>
                </w:rPr>
                <w:t>gained</w:t>
              </w:r>
            </w:ins>
          </w:p>
        </w:tc>
      </w:tr>
      <w:tr w:rsidR="00B12739" w:rsidRPr="00AC2066" w14:paraId="4ACABEA3" w14:textId="77777777" w:rsidTr="008205BD">
        <w:trPr>
          <w:trHeight w:val="288"/>
          <w:ins w:id="8590" w:author="Lane, Stefanie" w:date="2023-09-27T17:48:00Z"/>
        </w:trPr>
        <w:tc>
          <w:tcPr>
            <w:tcW w:w="1298" w:type="dxa"/>
            <w:vMerge/>
            <w:tcBorders>
              <w:top w:val="nil"/>
              <w:left w:val="single" w:sz="8" w:space="0" w:color="auto"/>
              <w:bottom w:val="single" w:sz="8" w:space="0" w:color="000000"/>
              <w:right w:val="nil"/>
            </w:tcBorders>
            <w:vAlign w:val="center"/>
            <w:hideMark/>
          </w:tcPr>
          <w:p w14:paraId="2A70CA67" w14:textId="77777777" w:rsidR="00B12739" w:rsidRPr="00AC2066" w:rsidRDefault="00B12739" w:rsidP="008205BD">
            <w:pPr>
              <w:spacing w:after="0" w:line="240" w:lineRule="auto"/>
              <w:rPr>
                <w:ins w:id="859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11AA95" w14:textId="77777777" w:rsidR="00B12739" w:rsidRPr="00AC2066" w:rsidRDefault="00B12739" w:rsidP="008205BD">
            <w:pPr>
              <w:spacing w:after="0" w:line="240" w:lineRule="auto"/>
              <w:rPr>
                <w:ins w:id="859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4C9F5CF" w14:textId="77777777" w:rsidR="00B12739" w:rsidRPr="00AC2066" w:rsidRDefault="00B12739" w:rsidP="008205BD">
            <w:pPr>
              <w:spacing w:after="0" w:line="240" w:lineRule="auto"/>
              <w:rPr>
                <w:ins w:id="8593" w:author="Lane, Stefanie" w:date="2023-09-27T17:48:00Z"/>
                <w:rFonts w:ascii="Calibri" w:eastAsia="Times New Roman" w:hAnsi="Calibri" w:cs="Calibri"/>
                <w:i/>
                <w:iCs/>
                <w:color w:val="000000"/>
                <w:lang w:eastAsia="en-CA"/>
              </w:rPr>
            </w:pPr>
            <w:ins w:id="8594" w:author="Lane, Stefanie" w:date="2023-09-27T17:48:00Z">
              <w:r w:rsidRPr="00AC2066">
                <w:rPr>
                  <w:rFonts w:ascii="Calibri" w:eastAsia="Times New Roman" w:hAnsi="Calibri" w:cs="Calibri"/>
                  <w:i/>
                  <w:iCs/>
                  <w:color w:val="000000"/>
                  <w:lang w:eastAsia="en-CA"/>
                </w:rPr>
                <w:t>Lysichiton americanum</w:t>
              </w:r>
            </w:ins>
          </w:p>
        </w:tc>
        <w:tc>
          <w:tcPr>
            <w:tcW w:w="734" w:type="dxa"/>
            <w:tcBorders>
              <w:top w:val="single" w:sz="4" w:space="0" w:color="auto"/>
              <w:left w:val="nil"/>
              <w:bottom w:val="single" w:sz="4" w:space="0" w:color="auto"/>
              <w:right w:val="nil"/>
            </w:tcBorders>
            <w:shd w:val="clear" w:color="auto" w:fill="auto"/>
            <w:noWrap/>
            <w:vAlign w:val="bottom"/>
            <w:hideMark/>
          </w:tcPr>
          <w:p w14:paraId="02E804AF" w14:textId="77777777" w:rsidR="00B12739" w:rsidRPr="00AC2066" w:rsidRDefault="00B12739" w:rsidP="008205BD">
            <w:pPr>
              <w:spacing w:after="0" w:line="240" w:lineRule="auto"/>
              <w:jc w:val="center"/>
              <w:rPr>
                <w:ins w:id="8595" w:author="Lane, Stefanie" w:date="2023-09-27T17:48:00Z"/>
                <w:rFonts w:ascii="Calibri" w:eastAsia="Times New Roman" w:hAnsi="Calibri" w:cs="Calibri"/>
                <w:color w:val="000000"/>
                <w:lang w:eastAsia="en-CA"/>
              </w:rPr>
            </w:pPr>
            <w:ins w:id="8596"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A085211" w14:textId="77777777" w:rsidR="00B12739" w:rsidRPr="00AC2066" w:rsidRDefault="00B12739" w:rsidP="008205BD">
            <w:pPr>
              <w:spacing w:after="0" w:line="240" w:lineRule="auto"/>
              <w:jc w:val="center"/>
              <w:rPr>
                <w:ins w:id="8597" w:author="Lane, Stefanie" w:date="2023-09-27T17:48:00Z"/>
                <w:rFonts w:ascii="Calibri" w:eastAsia="Times New Roman" w:hAnsi="Calibri" w:cs="Calibri"/>
                <w:color w:val="000000"/>
                <w:lang w:eastAsia="en-CA"/>
              </w:rPr>
            </w:pPr>
            <w:ins w:id="859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C411B43" w14:textId="77777777" w:rsidR="00B12739" w:rsidRPr="00AC2066" w:rsidRDefault="00B12739" w:rsidP="008205BD">
            <w:pPr>
              <w:spacing w:after="0" w:line="240" w:lineRule="auto"/>
              <w:jc w:val="center"/>
              <w:rPr>
                <w:ins w:id="8599" w:author="Lane, Stefanie" w:date="2023-09-27T17:48:00Z"/>
                <w:rFonts w:ascii="Calibri" w:eastAsia="Times New Roman" w:hAnsi="Calibri" w:cs="Calibri"/>
                <w:color w:val="000000"/>
                <w:lang w:eastAsia="en-CA"/>
              </w:rPr>
            </w:pPr>
            <w:ins w:id="8600"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78BFB5F3" w14:textId="77777777" w:rsidR="00B12739" w:rsidRPr="00AC2066" w:rsidRDefault="00B12739" w:rsidP="008205BD">
            <w:pPr>
              <w:spacing w:after="0" w:line="240" w:lineRule="auto"/>
              <w:jc w:val="center"/>
              <w:rPr>
                <w:ins w:id="8601" w:author="Lane, Stefanie" w:date="2023-09-27T17:48:00Z"/>
                <w:rFonts w:ascii="Calibri" w:eastAsia="Times New Roman" w:hAnsi="Calibri" w:cs="Calibri"/>
                <w:color w:val="000000"/>
                <w:lang w:eastAsia="en-CA"/>
              </w:rPr>
            </w:pPr>
            <w:ins w:id="8602" w:author="Lane, Stefanie" w:date="2023-09-27T17:48:00Z">
              <w:r w:rsidRPr="00AC2066">
                <w:rPr>
                  <w:rFonts w:ascii="Calibri" w:eastAsia="Times New Roman" w:hAnsi="Calibri" w:cs="Calibri"/>
                  <w:color w:val="000000"/>
                  <w:lang w:eastAsia="en-CA"/>
                </w:rPr>
                <w:t>gained</w:t>
              </w:r>
            </w:ins>
          </w:p>
        </w:tc>
      </w:tr>
      <w:tr w:rsidR="00B12739" w:rsidRPr="00AC2066" w14:paraId="530234A3" w14:textId="77777777" w:rsidTr="008205BD">
        <w:trPr>
          <w:trHeight w:val="288"/>
          <w:ins w:id="8603" w:author="Lane, Stefanie" w:date="2023-09-27T17:48:00Z"/>
        </w:trPr>
        <w:tc>
          <w:tcPr>
            <w:tcW w:w="1298" w:type="dxa"/>
            <w:vMerge/>
            <w:tcBorders>
              <w:top w:val="nil"/>
              <w:left w:val="single" w:sz="8" w:space="0" w:color="auto"/>
              <w:bottom w:val="single" w:sz="8" w:space="0" w:color="000000"/>
              <w:right w:val="nil"/>
            </w:tcBorders>
            <w:vAlign w:val="center"/>
            <w:hideMark/>
          </w:tcPr>
          <w:p w14:paraId="31208006" w14:textId="77777777" w:rsidR="00B12739" w:rsidRPr="00AC2066" w:rsidRDefault="00B12739" w:rsidP="008205BD">
            <w:pPr>
              <w:spacing w:after="0" w:line="240" w:lineRule="auto"/>
              <w:rPr>
                <w:ins w:id="860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6DC22F2" w14:textId="77777777" w:rsidR="00B12739" w:rsidRPr="00AC2066" w:rsidRDefault="00B12739" w:rsidP="008205BD">
            <w:pPr>
              <w:spacing w:after="0" w:line="240" w:lineRule="auto"/>
              <w:rPr>
                <w:ins w:id="860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63583AC" w14:textId="77777777" w:rsidR="00B12739" w:rsidRPr="00AC2066" w:rsidRDefault="00B12739" w:rsidP="008205BD">
            <w:pPr>
              <w:spacing w:after="0" w:line="240" w:lineRule="auto"/>
              <w:rPr>
                <w:ins w:id="8606" w:author="Lane, Stefanie" w:date="2023-09-27T17:48:00Z"/>
                <w:rFonts w:ascii="Calibri" w:eastAsia="Times New Roman" w:hAnsi="Calibri" w:cs="Calibri"/>
                <w:i/>
                <w:iCs/>
                <w:color w:val="000000"/>
                <w:lang w:eastAsia="en-CA"/>
              </w:rPr>
            </w:pPr>
            <w:ins w:id="8607" w:author="Lane, Stefanie" w:date="2023-09-27T17:48:00Z">
              <w:r w:rsidRPr="00AC2066">
                <w:rPr>
                  <w:rFonts w:ascii="Calibri" w:eastAsia="Times New Roman" w:hAnsi="Calibri" w:cs="Calibri"/>
                  <w:i/>
                  <w:iCs/>
                  <w:color w:val="000000"/>
                  <w:lang w:eastAsia="en-CA"/>
                </w:rPr>
                <w:t>Myrica gale</w:t>
              </w:r>
            </w:ins>
          </w:p>
        </w:tc>
        <w:tc>
          <w:tcPr>
            <w:tcW w:w="734" w:type="dxa"/>
            <w:tcBorders>
              <w:top w:val="nil"/>
              <w:left w:val="nil"/>
              <w:bottom w:val="nil"/>
              <w:right w:val="nil"/>
            </w:tcBorders>
            <w:shd w:val="clear" w:color="auto" w:fill="auto"/>
            <w:noWrap/>
            <w:vAlign w:val="bottom"/>
            <w:hideMark/>
          </w:tcPr>
          <w:p w14:paraId="4E090439" w14:textId="77777777" w:rsidR="00B12739" w:rsidRPr="00AC2066" w:rsidRDefault="00B12739" w:rsidP="008205BD">
            <w:pPr>
              <w:spacing w:after="0" w:line="240" w:lineRule="auto"/>
              <w:rPr>
                <w:ins w:id="8608"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F3D506" w14:textId="77777777" w:rsidR="00B12739" w:rsidRPr="00AC2066" w:rsidRDefault="00B12739" w:rsidP="008205BD">
            <w:pPr>
              <w:spacing w:after="0" w:line="240" w:lineRule="auto"/>
              <w:jc w:val="center"/>
              <w:rPr>
                <w:ins w:id="8609"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07402A9D" w14:textId="77777777" w:rsidR="00B12739" w:rsidRPr="00AC2066" w:rsidRDefault="00B12739" w:rsidP="008205BD">
            <w:pPr>
              <w:spacing w:after="0" w:line="240" w:lineRule="auto"/>
              <w:jc w:val="center"/>
              <w:rPr>
                <w:ins w:id="8610" w:author="Lane, Stefanie" w:date="2023-09-27T17:48:00Z"/>
                <w:rFonts w:ascii="Calibri" w:eastAsia="Times New Roman" w:hAnsi="Calibri" w:cs="Calibri"/>
                <w:color w:val="000000"/>
                <w:lang w:eastAsia="en-CA"/>
              </w:rPr>
            </w:pPr>
            <w:ins w:id="8611"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43AF7DEF" w14:textId="77777777" w:rsidR="00B12739" w:rsidRPr="00AC2066" w:rsidRDefault="00B12739" w:rsidP="008205BD">
            <w:pPr>
              <w:spacing w:after="0" w:line="240" w:lineRule="auto"/>
              <w:jc w:val="center"/>
              <w:rPr>
                <w:ins w:id="8612" w:author="Lane, Stefanie" w:date="2023-09-27T17:48:00Z"/>
                <w:rFonts w:ascii="Calibri" w:eastAsia="Times New Roman" w:hAnsi="Calibri" w:cs="Calibri"/>
                <w:color w:val="000000"/>
                <w:lang w:eastAsia="en-CA"/>
              </w:rPr>
            </w:pPr>
            <w:ins w:id="8613" w:author="Lane, Stefanie" w:date="2023-09-27T17:48:00Z">
              <w:r w:rsidRPr="00AC2066">
                <w:rPr>
                  <w:rFonts w:ascii="Calibri" w:eastAsia="Times New Roman" w:hAnsi="Calibri" w:cs="Calibri"/>
                  <w:color w:val="000000"/>
                  <w:lang w:eastAsia="en-CA"/>
                </w:rPr>
                <w:t>gained</w:t>
              </w:r>
            </w:ins>
          </w:p>
        </w:tc>
      </w:tr>
      <w:tr w:rsidR="00B12739" w:rsidRPr="00AC2066" w14:paraId="3E24BE53" w14:textId="77777777" w:rsidTr="008205BD">
        <w:trPr>
          <w:trHeight w:val="288"/>
          <w:ins w:id="8614" w:author="Lane, Stefanie" w:date="2023-09-27T17:48:00Z"/>
        </w:trPr>
        <w:tc>
          <w:tcPr>
            <w:tcW w:w="1298" w:type="dxa"/>
            <w:vMerge/>
            <w:tcBorders>
              <w:top w:val="nil"/>
              <w:left w:val="single" w:sz="8" w:space="0" w:color="auto"/>
              <w:bottom w:val="single" w:sz="8" w:space="0" w:color="000000"/>
              <w:right w:val="nil"/>
            </w:tcBorders>
            <w:vAlign w:val="center"/>
            <w:hideMark/>
          </w:tcPr>
          <w:p w14:paraId="2D80E2A7" w14:textId="77777777" w:rsidR="00B12739" w:rsidRPr="00AC2066" w:rsidRDefault="00B12739" w:rsidP="008205BD">
            <w:pPr>
              <w:spacing w:after="0" w:line="240" w:lineRule="auto"/>
              <w:rPr>
                <w:ins w:id="861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83F603" w14:textId="77777777" w:rsidR="00B12739" w:rsidRPr="00AC2066" w:rsidRDefault="00B12739" w:rsidP="008205BD">
            <w:pPr>
              <w:spacing w:after="0" w:line="240" w:lineRule="auto"/>
              <w:rPr>
                <w:ins w:id="861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581A6A9" w14:textId="77777777" w:rsidR="00B12739" w:rsidRPr="00AC2066" w:rsidRDefault="00B12739" w:rsidP="008205BD">
            <w:pPr>
              <w:spacing w:after="0" w:line="240" w:lineRule="auto"/>
              <w:rPr>
                <w:ins w:id="8617" w:author="Lane, Stefanie" w:date="2023-09-27T17:48:00Z"/>
                <w:rFonts w:ascii="Calibri" w:eastAsia="Times New Roman" w:hAnsi="Calibri" w:cs="Calibri"/>
                <w:i/>
                <w:iCs/>
                <w:color w:val="000000"/>
                <w:lang w:eastAsia="en-CA"/>
              </w:rPr>
            </w:pPr>
            <w:ins w:id="8618" w:author="Lane, Stefanie" w:date="2023-09-27T17:48:00Z">
              <w:r w:rsidRPr="00AC2066">
                <w:rPr>
                  <w:rFonts w:ascii="Calibri" w:eastAsia="Times New Roman" w:hAnsi="Calibri" w:cs="Calibri"/>
                  <w:i/>
                  <w:iCs/>
                  <w:color w:val="000000"/>
                  <w:lang w:eastAsia="en-CA"/>
                </w:rPr>
                <w:t>Salix scouleriana</w:t>
              </w:r>
            </w:ins>
          </w:p>
        </w:tc>
        <w:tc>
          <w:tcPr>
            <w:tcW w:w="734" w:type="dxa"/>
            <w:tcBorders>
              <w:top w:val="single" w:sz="4" w:space="0" w:color="auto"/>
              <w:left w:val="nil"/>
              <w:bottom w:val="single" w:sz="4" w:space="0" w:color="auto"/>
              <w:right w:val="nil"/>
            </w:tcBorders>
            <w:shd w:val="clear" w:color="auto" w:fill="auto"/>
            <w:noWrap/>
            <w:vAlign w:val="bottom"/>
            <w:hideMark/>
          </w:tcPr>
          <w:p w14:paraId="29E36582" w14:textId="77777777" w:rsidR="00B12739" w:rsidRPr="00AC2066" w:rsidRDefault="00B12739" w:rsidP="008205BD">
            <w:pPr>
              <w:spacing w:after="0" w:line="240" w:lineRule="auto"/>
              <w:jc w:val="center"/>
              <w:rPr>
                <w:ins w:id="8619" w:author="Lane, Stefanie" w:date="2023-09-27T17:48:00Z"/>
                <w:rFonts w:ascii="Calibri" w:eastAsia="Times New Roman" w:hAnsi="Calibri" w:cs="Calibri"/>
                <w:color w:val="000000"/>
                <w:lang w:eastAsia="en-CA"/>
              </w:rPr>
            </w:pPr>
            <w:ins w:id="8620"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3B9E3FA" w14:textId="77777777" w:rsidR="00B12739" w:rsidRPr="00AC2066" w:rsidRDefault="00B12739" w:rsidP="008205BD">
            <w:pPr>
              <w:spacing w:after="0" w:line="240" w:lineRule="auto"/>
              <w:jc w:val="center"/>
              <w:rPr>
                <w:ins w:id="8621" w:author="Lane, Stefanie" w:date="2023-09-27T17:48:00Z"/>
                <w:rFonts w:ascii="Calibri" w:eastAsia="Times New Roman" w:hAnsi="Calibri" w:cs="Calibri"/>
                <w:color w:val="000000"/>
                <w:lang w:eastAsia="en-CA"/>
              </w:rPr>
            </w:pPr>
            <w:ins w:id="862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D6BA6B0" w14:textId="77777777" w:rsidR="00B12739" w:rsidRPr="00AC2066" w:rsidRDefault="00B12739" w:rsidP="008205BD">
            <w:pPr>
              <w:spacing w:after="0" w:line="240" w:lineRule="auto"/>
              <w:jc w:val="center"/>
              <w:rPr>
                <w:ins w:id="8623" w:author="Lane, Stefanie" w:date="2023-09-27T17:48:00Z"/>
                <w:rFonts w:ascii="Calibri" w:eastAsia="Times New Roman" w:hAnsi="Calibri" w:cs="Calibri"/>
                <w:color w:val="000000"/>
                <w:lang w:eastAsia="en-CA"/>
              </w:rPr>
            </w:pPr>
            <w:ins w:id="8624"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05E6A8F9" w14:textId="77777777" w:rsidR="00B12739" w:rsidRPr="00AC2066" w:rsidRDefault="00B12739" w:rsidP="008205BD">
            <w:pPr>
              <w:spacing w:after="0" w:line="240" w:lineRule="auto"/>
              <w:jc w:val="center"/>
              <w:rPr>
                <w:ins w:id="8625" w:author="Lane, Stefanie" w:date="2023-09-27T17:48:00Z"/>
                <w:rFonts w:ascii="Calibri" w:eastAsia="Times New Roman" w:hAnsi="Calibri" w:cs="Calibri"/>
                <w:color w:val="000000"/>
                <w:lang w:eastAsia="en-CA"/>
              </w:rPr>
            </w:pPr>
            <w:ins w:id="8626" w:author="Lane, Stefanie" w:date="2023-09-27T17:48:00Z">
              <w:r w:rsidRPr="00AC2066">
                <w:rPr>
                  <w:rFonts w:ascii="Calibri" w:eastAsia="Times New Roman" w:hAnsi="Calibri" w:cs="Calibri"/>
                  <w:color w:val="000000"/>
                  <w:lang w:eastAsia="en-CA"/>
                </w:rPr>
                <w:t>gained</w:t>
              </w:r>
            </w:ins>
          </w:p>
        </w:tc>
      </w:tr>
      <w:tr w:rsidR="00B12739" w:rsidRPr="00AC2066" w14:paraId="04B64E31" w14:textId="77777777" w:rsidTr="008205BD">
        <w:trPr>
          <w:trHeight w:val="288"/>
          <w:ins w:id="8627" w:author="Lane, Stefanie" w:date="2023-09-27T17:48:00Z"/>
        </w:trPr>
        <w:tc>
          <w:tcPr>
            <w:tcW w:w="1298" w:type="dxa"/>
            <w:vMerge/>
            <w:tcBorders>
              <w:top w:val="nil"/>
              <w:left w:val="single" w:sz="8" w:space="0" w:color="auto"/>
              <w:bottom w:val="single" w:sz="8" w:space="0" w:color="000000"/>
              <w:right w:val="nil"/>
            </w:tcBorders>
            <w:vAlign w:val="center"/>
            <w:hideMark/>
          </w:tcPr>
          <w:p w14:paraId="2E6550AF" w14:textId="77777777" w:rsidR="00B12739" w:rsidRPr="00AC2066" w:rsidRDefault="00B12739" w:rsidP="008205BD">
            <w:pPr>
              <w:spacing w:after="0" w:line="240" w:lineRule="auto"/>
              <w:rPr>
                <w:ins w:id="862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FD5244F" w14:textId="77777777" w:rsidR="00B12739" w:rsidRPr="00AC2066" w:rsidRDefault="00B12739" w:rsidP="008205BD">
            <w:pPr>
              <w:spacing w:after="0" w:line="240" w:lineRule="auto"/>
              <w:rPr>
                <w:ins w:id="862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DEE9A1" w14:textId="77777777" w:rsidR="00B12739" w:rsidRPr="00AC2066" w:rsidRDefault="00B12739" w:rsidP="008205BD">
            <w:pPr>
              <w:spacing w:after="0" w:line="240" w:lineRule="auto"/>
              <w:rPr>
                <w:ins w:id="8630" w:author="Lane, Stefanie" w:date="2023-09-27T17:48:00Z"/>
                <w:rFonts w:ascii="Calibri" w:eastAsia="Times New Roman" w:hAnsi="Calibri" w:cs="Calibri"/>
                <w:i/>
                <w:iCs/>
                <w:color w:val="000000"/>
                <w:lang w:eastAsia="en-CA"/>
              </w:rPr>
            </w:pPr>
            <w:ins w:id="8631" w:author="Lane, Stefanie" w:date="2023-09-27T17:48:00Z">
              <w:r w:rsidRPr="00AC2066">
                <w:rPr>
                  <w:rFonts w:ascii="Calibri" w:eastAsia="Times New Roman" w:hAnsi="Calibri" w:cs="Calibri"/>
                  <w:i/>
                  <w:iCs/>
                  <w:color w:val="000000"/>
                  <w:lang w:eastAsia="en-CA"/>
                </w:rPr>
                <w:t>Asteraceae sp.</w:t>
              </w:r>
            </w:ins>
          </w:p>
        </w:tc>
        <w:tc>
          <w:tcPr>
            <w:tcW w:w="734" w:type="dxa"/>
            <w:tcBorders>
              <w:top w:val="nil"/>
              <w:left w:val="nil"/>
              <w:bottom w:val="nil"/>
              <w:right w:val="nil"/>
            </w:tcBorders>
            <w:shd w:val="clear" w:color="auto" w:fill="auto"/>
            <w:noWrap/>
            <w:vAlign w:val="bottom"/>
            <w:hideMark/>
          </w:tcPr>
          <w:p w14:paraId="38B593F0" w14:textId="77777777" w:rsidR="00B12739" w:rsidRPr="00AC2066" w:rsidRDefault="00B12739" w:rsidP="008205BD">
            <w:pPr>
              <w:spacing w:after="0" w:line="240" w:lineRule="auto"/>
              <w:rPr>
                <w:ins w:id="8632" w:author="Lane, Stefanie" w:date="2023-09-27T17:48:00Z"/>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28F93ED9" w14:textId="77777777" w:rsidR="00B12739" w:rsidRPr="00AC2066" w:rsidRDefault="00B12739" w:rsidP="008205BD">
            <w:pPr>
              <w:spacing w:after="0" w:line="240" w:lineRule="auto"/>
              <w:jc w:val="center"/>
              <w:rPr>
                <w:ins w:id="8633" w:author="Lane, Stefanie" w:date="2023-09-27T17:48:00Z"/>
                <w:rFonts w:ascii="Calibri" w:eastAsia="Times New Roman" w:hAnsi="Calibri" w:cs="Calibri"/>
                <w:color w:val="000000"/>
                <w:lang w:eastAsia="en-CA"/>
              </w:rPr>
            </w:pPr>
            <w:ins w:id="8634"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CECCA71" w14:textId="77777777" w:rsidR="00B12739" w:rsidRPr="00AC2066" w:rsidRDefault="00B12739" w:rsidP="008205BD">
            <w:pPr>
              <w:spacing w:after="0" w:line="240" w:lineRule="auto"/>
              <w:jc w:val="center"/>
              <w:rPr>
                <w:ins w:id="8635"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231F596C" w14:textId="77777777" w:rsidR="00B12739" w:rsidRPr="00AC2066" w:rsidRDefault="00B12739" w:rsidP="008205BD">
            <w:pPr>
              <w:spacing w:after="0" w:line="240" w:lineRule="auto"/>
              <w:jc w:val="center"/>
              <w:rPr>
                <w:ins w:id="8636" w:author="Lane, Stefanie" w:date="2023-09-27T17:48:00Z"/>
                <w:rFonts w:ascii="Calibri" w:eastAsia="Times New Roman" w:hAnsi="Calibri" w:cs="Calibri"/>
                <w:color w:val="000000"/>
                <w:lang w:eastAsia="en-CA"/>
              </w:rPr>
            </w:pPr>
            <w:ins w:id="8637" w:author="Lane, Stefanie" w:date="2023-09-27T17:48:00Z">
              <w:r w:rsidRPr="00AC2066">
                <w:rPr>
                  <w:rFonts w:ascii="Calibri" w:eastAsia="Times New Roman" w:hAnsi="Calibri" w:cs="Calibri"/>
                  <w:color w:val="000000"/>
                  <w:lang w:eastAsia="en-CA"/>
                </w:rPr>
                <w:t> </w:t>
              </w:r>
            </w:ins>
          </w:p>
        </w:tc>
      </w:tr>
      <w:tr w:rsidR="00B12739" w:rsidRPr="00AC2066" w14:paraId="75585CE2" w14:textId="77777777" w:rsidTr="008205BD">
        <w:trPr>
          <w:trHeight w:val="288"/>
          <w:ins w:id="8638" w:author="Lane, Stefanie" w:date="2023-09-27T17:48:00Z"/>
        </w:trPr>
        <w:tc>
          <w:tcPr>
            <w:tcW w:w="1298" w:type="dxa"/>
            <w:vMerge/>
            <w:tcBorders>
              <w:top w:val="nil"/>
              <w:left w:val="single" w:sz="8" w:space="0" w:color="auto"/>
              <w:bottom w:val="single" w:sz="8" w:space="0" w:color="000000"/>
              <w:right w:val="nil"/>
            </w:tcBorders>
            <w:vAlign w:val="center"/>
            <w:hideMark/>
          </w:tcPr>
          <w:p w14:paraId="60E26BFD" w14:textId="77777777" w:rsidR="00B12739" w:rsidRPr="00AC2066" w:rsidRDefault="00B12739" w:rsidP="008205BD">
            <w:pPr>
              <w:spacing w:after="0" w:line="240" w:lineRule="auto"/>
              <w:rPr>
                <w:ins w:id="863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955BFF8" w14:textId="77777777" w:rsidR="00B12739" w:rsidRPr="00AC2066" w:rsidRDefault="00B12739" w:rsidP="008205BD">
            <w:pPr>
              <w:spacing w:after="0" w:line="240" w:lineRule="auto"/>
              <w:rPr>
                <w:ins w:id="864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9B27EFD" w14:textId="77777777" w:rsidR="00B12739" w:rsidRPr="00AC2066" w:rsidRDefault="00B12739" w:rsidP="008205BD">
            <w:pPr>
              <w:spacing w:after="0" w:line="240" w:lineRule="auto"/>
              <w:rPr>
                <w:ins w:id="8641" w:author="Lane, Stefanie" w:date="2023-09-27T17:48:00Z"/>
                <w:rFonts w:ascii="Calibri" w:eastAsia="Times New Roman" w:hAnsi="Calibri" w:cs="Calibri"/>
                <w:i/>
                <w:iCs/>
                <w:color w:val="000000"/>
                <w:lang w:eastAsia="en-CA"/>
              </w:rPr>
            </w:pPr>
            <w:ins w:id="8642" w:author="Lane, Stefanie" w:date="2023-09-27T17:48:00Z">
              <w:r w:rsidRPr="00AC2066">
                <w:rPr>
                  <w:rFonts w:ascii="Calibri" w:eastAsia="Times New Roman" w:hAnsi="Calibri" w:cs="Calibri"/>
                  <w:i/>
                  <w:iCs/>
                  <w:color w:val="000000"/>
                  <w:lang w:eastAsia="en-CA"/>
                </w:rPr>
                <w:t>Carex sp.</w:t>
              </w:r>
            </w:ins>
          </w:p>
        </w:tc>
        <w:tc>
          <w:tcPr>
            <w:tcW w:w="734" w:type="dxa"/>
            <w:tcBorders>
              <w:top w:val="single" w:sz="4" w:space="0" w:color="auto"/>
              <w:left w:val="nil"/>
              <w:bottom w:val="single" w:sz="4" w:space="0" w:color="auto"/>
              <w:right w:val="nil"/>
            </w:tcBorders>
            <w:shd w:val="clear" w:color="auto" w:fill="auto"/>
            <w:noWrap/>
            <w:vAlign w:val="bottom"/>
            <w:hideMark/>
          </w:tcPr>
          <w:p w14:paraId="6FBE66FB" w14:textId="77777777" w:rsidR="00B12739" w:rsidRPr="00AC2066" w:rsidRDefault="00B12739" w:rsidP="008205BD">
            <w:pPr>
              <w:spacing w:after="0" w:line="240" w:lineRule="auto"/>
              <w:jc w:val="center"/>
              <w:rPr>
                <w:ins w:id="8643" w:author="Lane, Stefanie" w:date="2023-09-27T17:48:00Z"/>
                <w:rFonts w:ascii="Calibri" w:eastAsia="Times New Roman" w:hAnsi="Calibri" w:cs="Calibri"/>
                <w:color w:val="000000"/>
                <w:lang w:eastAsia="en-CA"/>
              </w:rPr>
            </w:pPr>
            <w:ins w:id="8644"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681986D" w14:textId="77777777" w:rsidR="00B12739" w:rsidRPr="00AC2066" w:rsidRDefault="00B12739" w:rsidP="008205BD">
            <w:pPr>
              <w:spacing w:after="0" w:line="240" w:lineRule="auto"/>
              <w:jc w:val="center"/>
              <w:rPr>
                <w:ins w:id="8645" w:author="Lane, Stefanie" w:date="2023-09-27T17:48:00Z"/>
                <w:rFonts w:ascii="Calibri" w:eastAsia="Times New Roman" w:hAnsi="Calibri" w:cs="Calibri"/>
                <w:color w:val="000000"/>
                <w:lang w:eastAsia="en-CA"/>
              </w:rPr>
            </w:pPr>
            <w:ins w:id="8646"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4C18781" w14:textId="77777777" w:rsidR="00B12739" w:rsidRPr="00AC2066" w:rsidRDefault="00B12739" w:rsidP="008205BD">
            <w:pPr>
              <w:spacing w:after="0" w:line="240" w:lineRule="auto"/>
              <w:jc w:val="center"/>
              <w:rPr>
                <w:ins w:id="8647" w:author="Lane, Stefanie" w:date="2023-09-27T17:48:00Z"/>
                <w:rFonts w:ascii="Calibri" w:eastAsia="Times New Roman" w:hAnsi="Calibri" w:cs="Calibri"/>
                <w:color w:val="000000"/>
                <w:lang w:eastAsia="en-CA"/>
              </w:rPr>
            </w:pPr>
            <w:ins w:id="8648"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F784E15" w14:textId="77777777" w:rsidR="00B12739" w:rsidRPr="00AC2066" w:rsidRDefault="00B12739" w:rsidP="008205BD">
            <w:pPr>
              <w:spacing w:after="0" w:line="240" w:lineRule="auto"/>
              <w:jc w:val="center"/>
              <w:rPr>
                <w:ins w:id="8649" w:author="Lane, Stefanie" w:date="2023-09-27T17:48:00Z"/>
                <w:rFonts w:ascii="Calibri" w:eastAsia="Times New Roman" w:hAnsi="Calibri" w:cs="Calibri"/>
                <w:color w:val="000000"/>
                <w:lang w:eastAsia="en-CA"/>
              </w:rPr>
            </w:pPr>
            <w:ins w:id="8650" w:author="Lane, Stefanie" w:date="2023-09-27T17:48:00Z">
              <w:r w:rsidRPr="00AC2066">
                <w:rPr>
                  <w:rFonts w:ascii="Calibri" w:eastAsia="Times New Roman" w:hAnsi="Calibri" w:cs="Calibri"/>
                  <w:color w:val="000000"/>
                  <w:lang w:eastAsia="en-CA"/>
                </w:rPr>
                <w:t> </w:t>
              </w:r>
            </w:ins>
          </w:p>
        </w:tc>
      </w:tr>
      <w:tr w:rsidR="00B12739" w:rsidRPr="00AC2066" w14:paraId="0BD34B91" w14:textId="77777777" w:rsidTr="008205BD">
        <w:trPr>
          <w:trHeight w:val="288"/>
          <w:ins w:id="8651" w:author="Lane, Stefanie" w:date="2023-09-27T17:48:00Z"/>
        </w:trPr>
        <w:tc>
          <w:tcPr>
            <w:tcW w:w="1298" w:type="dxa"/>
            <w:vMerge/>
            <w:tcBorders>
              <w:top w:val="nil"/>
              <w:left w:val="single" w:sz="8" w:space="0" w:color="auto"/>
              <w:bottom w:val="single" w:sz="8" w:space="0" w:color="000000"/>
              <w:right w:val="nil"/>
            </w:tcBorders>
            <w:vAlign w:val="center"/>
            <w:hideMark/>
          </w:tcPr>
          <w:p w14:paraId="59F0419C" w14:textId="77777777" w:rsidR="00B12739" w:rsidRPr="00AC2066" w:rsidRDefault="00B12739" w:rsidP="008205BD">
            <w:pPr>
              <w:spacing w:after="0" w:line="240" w:lineRule="auto"/>
              <w:rPr>
                <w:ins w:id="865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111F315" w14:textId="77777777" w:rsidR="00B12739" w:rsidRPr="00AC2066" w:rsidRDefault="00B12739" w:rsidP="008205BD">
            <w:pPr>
              <w:spacing w:after="0" w:line="240" w:lineRule="auto"/>
              <w:rPr>
                <w:ins w:id="865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8A75EAB" w14:textId="77777777" w:rsidR="00B12739" w:rsidRPr="00AC2066" w:rsidRDefault="00B12739" w:rsidP="008205BD">
            <w:pPr>
              <w:spacing w:after="0" w:line="240" w:lineRule="auto"/>
              <w:rPr>
                <w:ins w:id="8654" w:author="Lane, Stefanie" w:date="2023-09-27T17:48:00Z"/>
                <w:rFonts w:ascii="Calibri" w:eastAsia="Times New Roman" w:hAnsi="Calibri" w:cs="Calibri"/>
                <w:i/>
                <w:iCs/>
                <w:color w:val="000000"/>
                <w:lang w:eastAsia="en-CA"/>
              </w:rPr>
            </w:pPr>
            <w:ins w:id="8655" w:author="Lane, Stefanie" w:date="2023-09-27T17:48:00Z">
              <w:r w:rsidRPr="00AC2066">
                <w:rPr>
                  <w:rFonts w:ascii="Calibri" w:eastAsia="Times New Roman" w:hAnsi="Calibri" w:cs="Calibri"/>
                  <w:i/>
                  <w:iCs/>
                  <w:color w:val="000000"/>
                  <w:lang w:eastAsia="en-CA"/>
                </w:rPr>
                <w:t>Galium sp.</w:t>
              </w:r>
            </w:ins>
          </w:p>
        </w:tc>
        <w:tc>
          <w:tcPr>
            <w:tcW w:w="734" w:type="dxa"/>
            <w:tcBorders>
              <w:top w:val="nil"/>
              <w:left w:val="nil"/>
              <w:bottom w:val="nil"/>
              <w:right w:val="nil"/>
            </w:tcBorders>
            <w:shd w:val="clear" w:color="auto" w:fill="auto"/>
            <w:noWrap/>
            <w:vAlign w:val="bottom"/>
            <w:hideMark/>
          </w:tcPr>
          <w:p w14:paraId="27E7B1A5" w14:textId="77777777" w:rsidR="00B12739" w:rsidRPr="00AC2066" w:rsidRDefault="00B12739" w:rsidP="008205BD">
            <w:pPr>
              <w:spacing w:after="0" w:line="240" w:lineRule="auto"/>
              <w:rPr>
                <w:ins w:id="8656" w:author="Lane, Stefanie" w:date="2023-09-27T17:48:00Z"/>
                <w:rFonts w:ascii="Calibri" w:eastAsia="Times New Roman" w:hAnsi="Calibri" w:cs="Calibri"/>
                <w:i/>
                <w:iCs/>
                <w:color w:val="000000"/>
                <w:lang w:eastAsia="en-CA"/>
              </w:rPr>
            </w:pPr>
          </w:p>
        </w:tc>
        <w:tc>
          <w:tcPr>
            <w:tcW w:w="734" w:type="dxa"/>
            <w:tcBorders>
              <w:top w:val="nil"/>
              <w:left w:val="nil"/>
              <w:bottom w:val="single" w:sz="4" w:space="0" w:color="auto"/>
              <w:right w:val="nil"/>
            </w:tcBorders>
            <w:shd w:val="clear" w:color="auto" w:fill="auto"/>
            <w:noWrap/>
            <w:vAlign w:val="bottom"/>
            <w:hideMark/>
          </w:tcPr>
          <w:p w14:paraId="7E96D384" w14:textId="77777777" w:rsidR="00B12739" w:rsidRPr="00AC2066" w:rsidRDefault="00B12739" w:rsidP="008205BD">
            <w:pPr>
              <w:spacing w:after="0" w:line="240" w:lineRule="auto"/>
              <w:jc w:val="center"/>
              <w:rPr>
                <w:ins w:id="8657" w:author="Lane, Stefanie" w:date="2023-09-27T17:48:00Z"/>
                <w:rFonts w:ascii="Calibri" w:eastAsia="Times New Roman" w:hAnsi="Calibri" w:cs="Calibri"/>
                <w:color w:val="000000"/>
                <w:lang w:eastAsia="en-CA"/>
              </w:rPr>
            </w:pPr>
            <w:ins w:id="8658"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B3D6137" w14:textId="77777777" w:rsidR="00B12739" w:rsidRPr="00AC2066" w:rsidRDefault="00B12739" w:rsidP="008205BD">
            <w:pPr>
              <w:spacing w:after="0" w:line="240" w:lineRule="auto"/>
              <w:jc w:val="center"/>
              <w:rPr>
                <w:ins w:id="8659"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CC77B54" w14:textId="77777777" w:rsidR="00B12739" w:rsidRPr="00AC2066" w:rsidRDefault="00B12739" w:rsidP="008205BD">
            <w:pPr>
              <w:spacing w:after="0" w:line="240" w:lineRule="auto"/>
              <w:jc w:val="center"/>
              <w:rPr>
                <w:ins w:id="8660" w:author="Lane, Stefanie" w:date="2023-09-27T17:48:00Z"/>
                <w:rFonts w:ascii="Calibri" w:eastAsia="Times New Roman" w:hAnsi="Calibri" w:cs="Calibri"/>
                <w:color w:val="000000"/>
                <w:lang w:eastAsia="en-CA"/>
              </w:rPr>
            </w:pPr>
            <w:ins w:id="8661" w:author="Lane, Stefanie" w:date="2023-09-27T17:48:00Z">
              <w:r w:rsidRPr="00AC2066">
                <w:rPr>
                  <w:rFonts w:ascii="Calibri" w:eastAsia="Times New Roman" w:hAnsi="Calibri" w:cs="Calibri"/>
                  <w:color w:val="000000"/>
                  <w:lang w:eastAsia="en-CA"/>
                </w:rPr>
                <w:t> </w:t>
              </w:r>
            </w:ins>
          </w:p>
        </w:tc>
      </w:tr>
      <w:tr w:rsidR="00B12739" w:rsidRPr="00AC2066" w14:paraId="5D128E4C" w14:textId="77777777" w:rsidTr="008205BD">
        <w:trPr>
          <w:trHeight w:val="288"/>
          <w:ins w:id="8662" w:author="Lane, Stefanie" w:date="2023-09-27T17:48:00Z"/>
        </w:trPr>
        <w:tc>
          <w:tcPr>
            <w:tcW w:w="1298" w:type="dxa"/>
            <w:vMerge/>
            <w:tcBorders>
              <w:top w:val="nil"/>
              <w:left w:val="single" w:sz="8" w:space="0" w:color="auto"/>
              <w:bottom w:val="single" w:sz="8" w:space="0" w:color="000000"/>
              <w:right w:val="nil"/>
            </w:tcBorders>
            <w:vAlign w:val="center"/>
            <w:hideMark/>
          </w:tcPr>
          <w:p w14:paraId="4406AB81" w14:textId="77777777" w:rsidR="00B12739" w:rsidRPr="00AC2066" w:rsidRDefault="00B12739" w:rsidP="008205BD">
            <w:pPr>
              <w:spacing w:after="0" w:line="240" w:lineRule="auto"/>
              <w:rPr>
                <w:ins w:id="866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EE45AF" w14:textId="77777777" w:rsidR="00B12739" w:rsidRPr="00AC2066" w:rsidRDefault="00B12739" w:rsidP="008205BD">
            <w:pPr>
              <w:spacing w:after="0" w:line="240" w:lineRule="auto"/>
              <w:rPr>
                <w:ins w:id="866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5F431E7" w14:textId="77777777" w:rsidR="00B12739" w:rsidRPr="00AC2066" w:rsidRDefault="00B12739" w:rsidP="008205BD">
            <w:pPr>
              <w:spacing w:after="0" w:line="240" w:lineRule="auto"/>
              <w:rPr>
                <w:ins w:id="8665" w:author="Lane, Stefanie" w:date="2023-09-27T17:48:00Z"/>
                <w:rFonts w:ascii="Calibri" w:eastAsia="Times New Roman" w:hAnsi="Calibri" w:cs="Calibri"/>
                <w:i/>
                <w:iCs/>
                <w:color w:val="000000"/>
                <w:lang w:eastAsia="en-CA"/>
              </w:rPr>
            </w:pPr>
            <w:ins w:id="8666" w:author="Lane, Stefanie" w:date="2023-09-27T17:48:00Z">
              <w:r w:rsidRPr="00AC2066">
                <w:rPr>
                  <w:rFonts w:ascii="Calibri" w:eastAsia="Times New Roman" w:hAnsi="Calibri" w:cs="Calibri"/>
                  <w:i/>
                  <w:iCs/>
                  <w:color w:val="000000"/>
                  <w:lang w:eastAsia="en-CA"/>
                </w:rPr>
                <w:t>Juncus oxymeris</w:t>
              </w:r>
            </w:ins>
          </w:p>
        </w:tc>
        <w:tc>
          <w:tcPr>
            <w:tcW w:w="734" w:type="dxa"/>
            <w:tcBorders>
              <w:top w:val="single" w:sz="4" w:space="0" w:color="auto"/>
              <w:left w:val="nil"/>
              <w:bottom w:val="single" w:sz="4" w:space="0" w:color="auto"/>
              <w:right w:val="nil"/>
            </w:tcBorders>
            <w:shd w:val="clear" w:color="auto" w:fill="auto"/>
            <w:noWrap/>
            <w:vAlign w:val="bottom"/>
            <w:hideMark/>
          </w:tcPr>
          <w:p w14:paraId="242B30E7" w14:textId="77777777" w:rsidR="00B12739" w:rsidRPr="00AC2066" w:rsidRDefault="00B12739" w:rsidP="008205BD">
            <w:pPr>
              <w:spacing w:after="0" w:line="240" w:lineRule="auto"/>
              <w:jc w:val="center"/>
              <w:rPr>
                <w:ins w:id="8667" w:author="Lane, Stefanie" w:date="2023-09-27T17:48:00Z"/>
                <w:rFonts w:ascii="Calibri" w:eastAsia="Times New Roman" w:hAnsi="Calibri" w:cs="Calibri"/>
                <w:color w:val="000000"/>
                <w:lang w:eastAsia="en-CA"/>
              </w:rPr>
            </w:pPr>
            <w:ins w:id="8668"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27FFDA6C" w14:textId="77777777" w:rsidR="00B12739" w:rsidRPr="00AC2066" w:rsidRDefault="00B12739" w:rsidP="008205BD">
            <w:pPr>
              <w:spacing w:after="0" w:line="240" w:lineRule="auto"/>
              <w:jc w:val="center"/>
              <w:rPr>
                <w:ins w:id="8669" w:author="Lane, Stefanie" w:date="2023-09-27T17:48:00Z"/>
                <w:rFonts w:ascii="Calibri" w:eastAsia="Times New Roman" w:hAnsi="Calibri" w:cs="Calibri"/>
                <w:color w:val="000000"/>
                <w:lang w:eastAsia="en-CA"/>
              </w:rPr>
            </w:pPr>
            <w:ins w:id="867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1D6B262C" w14:textId="77777777" w:rsidR="00B12739" w:rsidRPr="00AC2066" w:rsidRDefault="00B12739" w:rsidP="008205BD">
            <w:pPr>
              <w:spacing w:after="0" w:line="240" w:lineRule="auto"/>
              <w:jc w:val="center"/>
              <w:rPr>
                <w:ins w:id="8671" w:author="Lane, Stefanie" w:date="2023-09-27T17:48:00Z"/>
                <w:rFonts w:ascii="Calibri" w:eastAsia="Times New Roman" w:hAnsi="Calibri" w:cs="Calibri"/>
                <w:color w:val="000000"/>
                <w:lang w:eastAsia="en-CA"/>
              </w:rPr>
            </w:pPr>
            <w:ins w:id="8672"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32A41DA8" w14:textId="77777777" w:rsidR="00B12739" w:rsidRPr="00AC2066" w:rsidRDefault="00B12739" w:rsidP="008205BD">
            <w:pPr>
              <w:spacing w:after="0" w:line="240" w:lineRule="auto"/>
              <w:jc w:val="center"/>
              <w:rPr>
                <w:ins w:id="8673" w:author="Lane, Stefanie" w:date="2023-09-27T17:48:00Z"/>
                <w:rFonts w:ascii="Calibri" w:eastAsia="Times New Roman" w:hAnsi="Calibri" w:cs="Calibri"/>
                <w:color w:val="000000"/>
                <w:lang w:eastAsia="en-CA"/>
              </w:rPr>
            </w:pPr>
            <w:ins w:id="8674" w:author="Lane, Stefanie" w:date="2023-09-27T17:48:00Z">
              <w:r w:rsidRPr="00AC2066">
                <w:rPr>
                  <w:rFonts w:ascii="Calibri" w:eastAsia="Times New Roman" w:hAnsi="Calibri" w:cs="Calibri"/>
                  <w:color w:val="000000"/>
                  <w:lang w:eastAsia="en-CA"/>
                </w:rPr>
                <w:t> </w:t>
              </w:r>
            </w:ins>
          </w:p>
        </w:tc>
      </w:tr>
      <w:tr w:rsidR="00B12739" w:rsidRPr="00AC2066" w14:paraId="72577699" w14:textId="77777777" w:rsidTr="008205BD">
        <w:trPr>
          <w:trHeight w:val="300"/>
          <w:ins w:id="8675" w:author="Lane, Stefanie" w:date="2023-09-27T17:48:00Z"/>
        </w:trPr>
        <w:tc>
          <w:tcPr>
            <w:tcW w:w="1298" w:type="dxa"/>
            <w:vMerge/>
            <w:tcBorders>
              <w:top w:val="nil"/>
              <w:left w:val="single" w:sz="8" w:space="0" w:color="auto"/>
              <w:bottom w:val="single" w:sz="8" w:space="0" w:color="000000"/>
              <w:right w:val="nil"/>
            </w:tcBorders>
            <w:vAlign w:val="center"/>
            <w:hideMark/>
          </w:tcPr>
          <w:p w14:paraId="2BE9D267" w14:textId="77777777" w:rsidR="00B12739" w:rsidRPr="00AC2066" w:rsidRDefault="00B12739" w:rsidP="008205BD">
            <w:pPr>
              <w:spacing w:after="0" w:line="240" w:lineRule="auto"/>
              <w:rPr>
                <w:ins w:id="867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4397643" w14:textId="77777777" w:rsidR="00B12739" w:rsidRPr="00AC2066" w:rsidRDefault="00B12739" w:rsidP="008205BD">
            <w:pPr>
              <w:spacing w:after="0" w:line="240" w:lineRule="auto"/>
              <w:rPr>
                <w:ins w:id="8677"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6B7AAEB2" w14:textId="77777777" w:rsidR="00B12739" w:rsidRPr="00AC2066" w:rsidRDefault="00B12739" w:rsidP="008205BD">
            <w:pPr>
              <w:spacing w:after="0" w:line="240" w:lineRule="auto"/>
              <w:rPr>
                <w:ins w:id="8678" w:author="Lane, Stefanie" w:date="2023-09-27T17:48:00Z"/>
                <w:rFonts w:ascii="Calibri" w:eastAsia="Times New Roman" w:hAnsi="Calibri" w:cs="Calibri"/>
                <w:i/>
                <w:iCs/>
                <w:color w:val="000000"/>
                <w:lang w:eastAsia="en-CA"/>
              </w:rPr>
            </w:pPr>
            <w:ins w:id="8679" w:author="Lane, Stefanie" w:date="2023-09-27T17:48:00Z">
              <w:r w:rsidRPr="00AC2066">
                <w:rPr>
                  <w:rFonts w:ascii="Calibri" w:eastAsia="Times New Roman" w:hAnsi="Calibri" w:cs="Calibri"/>
                  <w:i/>
                  <w:iCs/>
                  <w:color w:val="000000"/>
                  <w:lang w:eastAsia="en-CA"/>
                </w:rPr>
                <w:t>Salix sitchensis</w:t>
              </w:r>
            </w:ins>
          </w:p>
        </w:tc>
        <w:tc>
          <w:tcPr>
            <w:tcW w:w="734" w:type="dxa"/>
            <w:tcBorders>
              <w:top w:val="nil"/>
              <w:left w:val="nil"/>
              <w:bottom w:val="single" w:sz="8" w:space="0" w:color="auto"/>
              <w:right w:val="nil"/>
            </w:tcBorders>
            <w:shd w:val="clear" w:color="auto" w:fill="auto"/>
            <w:noWrap/>
            <w:vAlign w:val="bottom"/>
            <w:hideMark/>
          </w:tcPr>
          <w:p w14:paraId="5C8CD202" w14:textId="77777777" w:rsidR="00B12739" w:rsidRPr="00AC2066" w:rsidRDefault="00B12739" w:rsidP="008205BD">
            <w:pPr>
              <w:spacing w:after="0" w:line="240" w:lineRule="auto"/>
              <w:jc w:val="center"/>
              <w:rPr>
                <w:ins w:id="8680" w:author="Lane, Stefanie" w:date="2023-09-27T17:48:00Z"/>
                <w:rFonts w:ascii="Calibri" w:eastAsia="Times New Roman" w:hAnsi="Calibri" w:cs="Calibri"/>
                <w:color w:val="000000"/>
                <w:lang w:eastAsia="en-CA"/>
              </w:rPr>
            </w:pPr>
            <w:ins w:id="8681"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21616D92" w14:textId="77777777" w:rsidR="00B12739" w:rsidRPr="00AC2066" w:rsidRDefault="00B12739" w:rsidP="008205BD">
            <w:pPr>
              <w:spacing w:after="0" w:line="240" w:lineRule="auto"/>
              <w:jc w:val="center"/>
              <w:rPr>
                <w:ins w:id="8682" w:author="Lane, Stefanie" w:date="2023-09-27T17:48:00Z"/>
                <w:rFonts w:ascii="Calibri" w:eastAsia="Times New Roman" w:hAnsi="Calibri" w:cs="Calibri"/>
                <w:color w:val="000000"/>
                <w:lang w:eastAsia="en-CA"/>
              </w:rPr>
            </w:pPr>
            <w:ins w:id="8683"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31B54186" w14:textId="77777777" w:rsidR="00B12739" w:rsidRPr="00AC2066" w:rsidRDefault="00B12739" w:rsidP="008205BD">
            <w:pPr>
              <w:spacing w:after="0" w:line="240" w:lineRule="auto"/>
              <w:jc w:val="center"/>
              <w:rPr>
                <w:ins w:id="8684" w:author="Lane, Stefanie" w:date="2023-09-27T17:48:00Z"/>
                <w:rFonts w:ascii="Calibri" w:eastAsia="Times New Roman" w:hAnsi="Calibri" w:cs="Calibri"/>
                <w:color w:val="000000"/>
                <w:lang w:eastAsia="en-CA"/>
              </w:rPr>
            </w:pPr>
            <w:ins w:id="868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119F7019" w14:textId="77777777" w:rsidR="00B12739" w:rsidRPr="00AC2066" w:rsidRDefault="00B12739" w:rsidP="008205BD">
            <w:pPr>
              <w:spacing w:after="0" w:line="240" w:lineRule="auto"/>
              <w:jc w:val="center"/>
              <w:rPr>
                <w:ins w:id="8686" w:author="Lane, Stefanie" w:date="2023-09-27T17:48:00Z"/>
                <w:rFonts w:ascii="Calibri" w:eastAsia="Times New Roman" w:hAnsi="Calibri" w:cs="Calibri"/>
                <w:color w:val="000000"/>
                <w:lang w:eastAsia="en-CA"/>
              </w:rPr>
            </w:pPr>
            <w:ins w:id="8687" w:author="Lane, Stefanie" w:date="2023-09-27T17:48:00Z">
              <w:r w:rsidRPr="00AC2066">
                <w:rPr>
                  <w:rFonts w:ascii="Calibri" w:eastAsia="Times New Roman" w:hAnsi="Calibri" w:cs="Calibri"/>
                  <w:color w:val="000000"/>
                  <w:lang w:eastAsia="en-CA"/>
                </w:rPr>
                <w:t> </w:t>
              </w:r>
            </w:ins>
          </w:p>
        </w:tc>
      </w:tr>
      <w:tr w:rsidR="00B12739" w:rsidRPr="00AC2066" w14:paraId="7E280651" w14:textId="77777777" w:rsidTr="008205BD">
        <w:trPr>
          <w:trHeight w:val="300"/>
          <w:ins w:id="8688" w:author="Lane, Stefanie" w:date="2023-09-27T17:48:00Z"/>
        </w:trPr>
        <w:tc>
          <w:tcPr>
            <w:tcW w:w="1298" w:type="dxa"/>
            <w:vMerge w:val="restart"/>
            <w:tcBorders>
              <w:top w:val="nil"/>
              <w:left w:val="single" w:sz="8" w:space="0" w:color="auto"/>
              <w:bottom w:val="single" w:sz="8" w:space="0" w:color="000000"/>
              <w:right w:val="nil"/>
            </w:tcBorders>
            <w:shd w:val="clear" w:color="auto" w:fill="auto"/>
            <w:noWrap/>
            <w:vAlign w:val="center"/>
            <w:hideMark/>
          </w:tcPr>
          <w:p w14:paraId="7EA9E550" w14:textId="77777777" w:rsidR="00B12739" w:rsidRPr="00AC2066" w:rsidRDefault="00B12739" w:rsidP="008205BD">
            <w:pPr>
              <w:spacing w:after="0" w:line="240" w:lineRule="auto"/>
              <w:jc w:val="center"/>
              <w:rPr>
                <w:ins w:id="8689" w:author="Lane, Stefanie" w:date="2023-09-27T17:48:00Z"/>
                <w:rFonts w:ascii="Calibri" w:eastAsia="Times New Roman" w:hAnsi="Calibri" w:cs="Calibri"/>
                <w:color w:val="000000"/>
                <w:lang w:eastAsia="en-CA"/>
              </w:rPr>
            </w:pPr>
            <w:ins w:id="8690" w:author="Lane, Stefanie" w:date="2023-09-27T17:48:00Z">
              <w:r w:rsidRPr="00AC2066">
                <w:rPr>
                  <w:rFonts w:ascii="Calibri" w:eastAsia="Times New Roman" w:hAnsi="Calibri" w:cs="Calibri"/>
                  <w:color w:val="000000"/>
                  <w:lang w:eastAsia="en-CA"/>
                </w:rPr>
                <w:t>Sedge</w:t>
              </w:r>
            </w:ins>
          </w:p>
        </w:tc>
        <w:tc>
          <w:tcPr>
            <w:tcW w:w="1078" w:type="dxa"/>
            <w:gridSpan w:val="2"/>
            <w:tcBorders>
              <w:top w:val="nil"/>
              <w:left w:val="single" w:sz="8" w:space="0" w:color="auto"/>
              <w:bottom w:val="single" w:sz="8" w:space="0" w:color="auto"/>
              <w:right w:val="nil"/>
            </w:tcBorders>
            <w:shd w:val="clear" w:color="auto" w:fill="auto"/>
            <w:noWrap/>
            <w:vAlign w:val="bottom"/>
            <w:hideMark/>
          </w:tcPr>
          <w:p w14:paraId="56CF32FC" w14:textId="77777777" w:rsidR="00B12739" w:rsidRPr="00AC2066" w:rsidRDefault="00B12739" w:rsidP="008205BD">
            <w:pPr>
              <w:spacing w:after="0" w:line="240" w:lineRule="auto"/>
              <w:jc w:val="center"/>
              <w:rPr>
                <w:ins w:id="8691" w:author="Lane, Stefanie" w:date="2023-09-27T17:48:00Z"/>
                <w:rFonts w:ascii="Calibri" w:eastAsia="Times New Roman" w:hAnsi="Calibri" w:cs="Calibri"/>
                <w:color w:val="000000"/>
                <w:lang w:eastAsia="en-CA"/>
              </w:rPr>
            </w:pPr>
            <w:ins w:id="8692" w:author="Lane, Stefanie" w:date="2023-09-27T17:48:00Z">
              <w:r w:rsidRPr="00AC2066">
                <w:rPr>
                  <w:rFonts w:ascii="Calibri" w:eastAsia="Times New Roman" w:hAnsi="Calibri" w:cs="Calibri"/>
                  <w:color w:val="000000"/>
                  <w:lang w:eastAsia="en-CA"/>
                </w:rPr>
                <w:t>Unknown</w:t>
              </w:r>
            </w:ins>
          </w:p>
        </w:tc>
        <w:tc>
          <w:tcPr>
            <w:tcW w:w="3365" w:type="dxa"/>
            <w:tcBorders>
              <w:top w:val="nil"/>
              <w:left w:val="nil"/>
              <w:bottom w:val="single" w:sz="8" w:space="0" w:color="auto"/>
              <w:right w:val="nil"/>
            </w:tcBorders>
            <w:shd w:val="clear" w:color="auto" w:fill="auto"/>
            <w:noWrap/>
            <w:vAlign w:val="bottom"/>
            <w:hideMark/>
          </w:tcPr>
          <w:p w14:paraId="65E3D060" w14:textId="77777777" w:rsidR="00B12739" w:rsidRPr="00AC2066" w:rsidRDefault="00B12739" w:rsidP="008205BD">
            <w:pPr>
              <w:spacing w:after="0" w:line="240" w:lineRule="auto"/>
              <w:rPr>
                <w:ins w:id="8693" w:author="Lane, Stefanie" w:date="2023-09-27T17:48:00Z"/>
                <w:rFonts w:ascii="Calibri" w:eastAsia="Times New Roman" w:hAnsi="Calibri" w:cs="Calibri"/>
                <w:i/>
                <w:iCs/>
                <w:color w:val="000000"/>
                <w:lang w:eastAsia="en-CA"/>
              </w:rPr>
            </w:pPr>
            <w:ins w:id="8694" w:author="Lane, Stefanie" w:date="2023-09-27T17:48:00Z">
              <w:r w:rsidRPr="00AC2066">
                <w:rPr>
                  <w:rFonts w:ascii="Calibri" w:eastAsia="Times New Roman" w:hAnsi="Calibri" w:cs="Calibri"/>
                  <w:i/>
                  <w:iCs/>
                  <w:color w:val="000000"/>
                  <w:lang w:eastAsia="en-CA"/>
                </w:rPr>
                <w:t>Galium sp.</w:t>
              </w:r>
            </w:ins>
          </w:p>
        </w:tc>
        <w:tc>
          <w:tcPr>
            <w:tcW w:w="734" w:type="dxa"/>
            <w:tcBorders>
              <w:top w:val="nil"/>
              <w:left w:val="nil"/>
              <w:bottom w:val="single" w:sz="8" w:space="0" w:color="auto"/>
              <w:right w:val="nil"/>
            </w:tcBorders>
            <w:shd w:val="clear" w:color="auto" w:fill="auto"/>
            <w:noWrap/>
            <w:vAlign w:val="bottom"/>
            <w:hideMark/>
          </w:tcPr>
          <w:p w14:paraId="6FBDE31D" w14:textId="77777777" w:rsidR="00B12739" w:rsidRPr="00AC2066" w:rsidRDefault="00B12739" w:rsidP="008205BD">
            <w:pPr>
              <w:spacing w:after="0" w:line="240" w:lineRule="auto"/>
              <w:jc w:val="center"/>
              <w:rPr>
                <w:ins w:id="8695" w:author="Lane, Stefanie" w:date="2023-09-27T17:48:00Z"/>
                <w:rFonts w:ascii="Calibri" w:eastAsia="Times New Roman" w:hAnsi="Calibri" w:cs="Calibri"/>
                <w:color w:val="000000"/>
                <w:lang w:eastAsia="en-CA"/>
              </w:rPr>
            </w:pPr>
            <w:ins w:id="8696"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nil"/>
              <w:right w:val="nil"/>
            </w:tcBorders>
            <w:shd w:val="clear" w:color="auto" w:fill="auto"/>
            <w:noWrap/>
            <w:vAlign w:val="bottom"/>
            <w:hideMark/>
          </w:tcPr>
          <w:p w14:paraId="62BED37B" w14:textId="77777777" w:rsidR="00B12739" w:rsidRPr="00AC2066" w:rsidRDefault="00B12739" w:rsidP="008205BD">
            <w:pPr>
              <w:spacing w:after="0" w:line="240" w:lineRule="auto"/>
              <w:jc w:val="center"/>
              <w:rPr>
                <w:ins w:id="8697" w:author="Lane, Stefanie" w:date="2023-09-27T17:48:00Z"/>
                <w:rFonts w:ascii="Calibri" w:eastAsia="Times New Roman" w:hAnsi="Calibri" w:cs="Calibri"/>
                <w:color w:val="000000"/>
                <w:lang w:eastAsia="en-CA"/>
              </w:rPr>
            </w:pPr>
            <w:ins w:id="8698"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4DC410F1" w14:textId="77777777" w:rsidR="00B12739" w:rsidRPr="00AC2066" w:rsidRDefault="00B12739" w:rsidP="008205BD">
            <w:pPr>
              <w:spacing w:after="0" w:line="240" w:lineRule="auto"/>
              <w:jc w:val="center"/>
              <w:rPr>
                <w:ins w:id="8699" w:author="Lane, Stefanie" w:date="2023-09-27T17:48:00Z"/>
                <w:rFonts w:ascii="Calibri" w:eastAsia="Times New Roman" w:hAnsi="Calibri" w:cs="Calibri"/>
                <w:color w:val="000000"/>
                <w:lang w:eastAsia="en-CA"/>
              </w:rPr>
            </w:pPr>
            <w:ins w:id="8700"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75CABFAB" w14:textId="77777777" w:rsidR="00B12739" w:rsidRPr="00AC2066" w:rsidRDefault="00B12739" w:rsidP="008205BD">
            <w:pPr>
              <w:spacing w:after="0" w:line="240" w:lineRule="auto"/>
              <w:jc w:val="center"/>
              <w:rPr>
                <w:ins w:id="8701" w:author="Lane, Stefanie" w:date="2023-09-27T17:48:00Z"/>
                <w:rFonts w:ascii="Calibri" w:eastAsia="Times New Roman" w:hAnsi="Calibri" w:cs="Calibri"/>
                <w:color w:val="000000"/>
                <w:lang w:eastAsia="en-CA"/>
              </w:rPr>
            </w:pPr>
            <w:ins w:id="8702" w:author="Lane, Stefanie" w:date="2023-09-27T17:48:00Z">
              <w:r w:rsidRPr="00AC2066">
                <w:rPr>
                  <w:rFonts w:ascii="Calibri" w:eastAsia="Times New Roman" w:hAnsi="Calibri" w:cs="Calibri"/>
                  <w:color w:val="000000"/>
                  <w:lang w:eastAsia="en-CA"/>
                </w:rPr>
                <w:t> </w:t>
              </w:r>
            </w:ins>
          </w:p>
        </w:tc>
      </w:tr>
      <w:tr w:rsidR="00B12739" w:rsidRPr="00AC2066" w14:paraId="5186389D" w14:textId="77777777" w:rsidTr="008205BD">
        <w:trPr>
          <w:trHeight w:val="288"/>
          <w:ins w:id="8703" w:author="Lane, Stefanie" w:date="2023-09-27T17:48:00Z"/>
        </w:trPr>
        <w:tc>
          <w:tcPr>
            <w:tcW w:w="1298" w:type="dxa"/>
            <w:vMerge/>
            <w:tcBorders>
              <w:top w:val="nil"/>
              <w:left w:val="single" w:sz="8" w:space="0" w:color="auto"/>
              <w:bottom w:val="single" w:sz="8" w:space="0" w:color="000000"/>
              <w:right w:val="nil"/>
            </w:tcBorders>
            <w:vAlign w:val="center"/>
            <w:hideMark/>
          </w:tcPr>
          <w:p w14:paraId="608753B9" w14:textId="77777777" w:rsidR="00B12739" w:rsidRPr="00AC2066" w:rsidRDefault="00B12739" w:rsidP="008205BD">
            <w:pPr>
              <w:spacing w:after="0" w:line="240" w:lineRule="auto"/>
              <w:rPr>
                <w:ins w:id="8704"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42A3DB9D" w14:textId="77777777" w:rsidR="00B12739" w:rsidRPr="00AC2066" w:rsidRDefault="00B12739" w:rsidP="008205BD">
            <w:pPr>
              <w:spacing w:after="0" w:line="240" w:lineRule="auto"/>
              <w:jc w:val="center"/>
              <w:rPr>
                <w:ins w:id="8705" w:author="Lane, Stefanie" w:date="2023-09-27T17:48:00Z"/>
                <w:rFonts w:ascii="Calibri" w:eastAsia="Times New Roman" w:hAnsi="Calibri" w:cs="Calibri"/>
                <w:color w:val="000000"/>
                <w:lang w:eastAsia="en-CA"/>
              </w:rPr>
            </w:pPr>
            <w:ins w:id="8706" w:author="Lane, Stefanie" w:date="2023-09-27T17:48:00Z">
              <w:r w:rsidRPr="00AC2066">
                <w:rPr>
                  <w:rFonts w:ascii="Calibri" w:eastAsia="Times New Roman" w:hAnsi="Calibri" w:cs="Calibri"/>
                  <w:color w:val="000000"/>
                  <w:lang w:eastAsia="en-CA"/>
                </w:rPr>
                <w:t>Non-native</w:t>
              </w:r>
            </w:ins>
          </w:p>
        </w:tc>
        <w:tc>
          <w:tcPr>
            <w:tcW w:w="3365" w:type="dxa"/>
            <w:tcBorders>
              <w:top w:val="nil"/>
              <w:left w:val="nil"/>
              <w:bottom w:val="nil"/>
              <w:right w:val="nil"/>
            </w:tcBorders>
            <w:shd w:val="clear" w:color="auto" w:fill="auto"/>
            <w:noWrap/>
            <w:vAlign w:val="bottom"/>
            <w:hideMark/>
          </w:tcPr>
          <w:p w14:paraId="232CF618" w14:textId="77777777" w:rsidR="00B12739" w:rsidRPr="00AC2066" w:rsidRDefault="00B12739" w:rsidP="008205BD">
            <w:pPr>
              <w:spacing w:after="0" w:line="240" w:lineRule="auto"/>
              <w:rPr>
                <w:ins w:id="8707" w:author="Lane, Stefanie" w:date="2023-09-27T17:48:00Z"/>
                <w:rFonts w:ascii="Calibri" w:eastAsia="Times New Roman" w:hAnsi="Calibri" w:cs="Calibri"/>
                <w:i/>
                <w:iCs/>
                <w:color w:val="000000"/>
                <w:lang w:eastAsia="en-CA"/>
              </w:rPr>
            </w:pPr>
            <w:ins w:id="8708" w:author="Lane, Stefanie" w:date="2023-09-27T17:48:00Z">
              <w:r w:rsidRPr="00AC2066">
                <w:rPr>
                  <w:rFonts w:ascii="Calibri" w:eastAsia="Times New Roman" w:hAnsi="Calibri" w:cs="Calibri"/>
                  <w:i/>
                  <w:iCs/>
                  <w:color w:val="000000"/>
                  <w:lang w:eastAsia="en-CA"/>
                </w:rPr>
                <w:t>Alisma plantago aquatica</w:t>
              </w:r>
            </w:ins>
          </w:p>
        </w:tc>
        <w:tc>
          <w:tcPr>
            <w:tcW w:w="734" w:type="dxa"/>
            <w:tcBorders>
              <w:top w:val="nil"/>
              <w:left w:val="nil"/>
              <w:bottom w:val="nil"/>
              <w:right w:val="nil"/>
            </w:tcBorders>
            <w:shd w:val="clear" w:color="auto" w:fill="auto"/>
            <w:noWrap/>
            <w:vAlign w:val="bottom"/>
            <w:hideMark/>
          </w:tcPr>
          <w:p w14:paraId="0EE9CB51" w14:textId="77777777" w:rsidR="00B12739" w:rsidRPr="00AC2066" w:rsidRDefault="00B12739" w:rsidP="008205BD">
            <w:pPr>
              <w:spacing w:after="0" w:line="240" w:lineRule="auto"/>
              <w:jc w:val="center"/>
              <w:rPr>
                <w:ins w:id="8709" w:author="Lane, Stefanie" w:date="2023-09-27T17:48:00Z"/>
                <w:rFonts w:ascii="Calibri" w:eastAsia="Times New Roman" w:hAnsi="Calibri" w:cs="Calibri"/>
                <w:color w:val="000000"/>
                <w:lang w:eastAsia="en-CA"/>
              </w:rPr>
            </w:pPr>
            <w:ins w:id="8710" w:author="Lane, Stefanie" w:date="2023-09-27T17:48:00Z">
              <w:r w:rsidRPr="00AC2066">
                <w:rPr>
                  <w:rFonts w:ascii="Calibri" w:eastAsia="Times New Roman" w:hAnsi="Calibri" w:cs="Calibri"/>
                  <w:color w:val="000000"/>
                  <w:lang w:eastAsia="en-CA"/>
                </w:rPr>
                <w:t>0.4</w:t>
              </w:r>
            </w:ins>
          </w:p>
        </w:tc>
        <w:tc>
          <w:tcPr>
            <w:tcW w:w="734" w:type="dxa"/>
            <w:tcBorders>
              <w:top w:val="single" w:sz="8" w:space="0" w:color="auto"/>
              <w:left w:val="nil"/>
              <w:bottom w:val="nil"/>
              <w:right w:val="nil"/>
            </w:tcBorders>
            <w:shd w:val="clear" w:color="auto" w:fill="auto"/>
            <w:noWrap/>
            <w:vAlign w:val="bottom"/>
            <w:hideMark/>
          </w:tcPr>
          <w:p w14:paraId="3A2998AD" w14:textId="77777777" w:rsidR="00B12739" w:rsidRPr="00AC2066" w:rsidRDefault="00B12739" w:rsidP="008205BD">
            <w:pPr>
              <w:spacing w:after="0" w:line="240" w:lineRule="auto"/>
              <w:jc w:val="center"/>
              <w:rPr>
                <w:ins w:id="8711" w:author="Lane, Stefanie" w:date="2023-09-27T17:48:00Z"/>
                <w:rFonts w:ascii="Calibri" w:eastAsia="Times New Roman" w:hAnsi="Calibri" w:cs="Calibri"/>
                <w:color w:val="000000"/>
                <w:lang w:eastAsia="en-CA"/>
              </w:rPr>
            </w:pPr>
            <w:ins w:id="8712"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8D2EBCD" w14:textId="77777777" w:rsidR="00B12739" w:rsidRPr="00AC2066" w:rsidRDefault="00B12739" w:rsidP="008205BD">
            <w:pPr>
              <w:spacing w:after="0" w:line="240" w:lineRule="auto"/>
              <w:jc w:val="center"/>
              <w:rPr>
                <w:ins w:id="8713" w:author="Lane, Stefanie" w:date="2023-09-27T17:48:00Z"/>
                <w:rFonts w:ascii="Calibri" w:eastAsia="Times New Roman" w:hAnsi="Calibri" w:cs="Calibri"/>
                <w:color w:val="000000"/>
                <w:lang w:eastAsia="en-CA"/>
              </w:rPr>
            </w:pPr>
            <w:ins w:id="8714"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nil"/>
              <w:right w:val="single" w:sz="8" w:space="0" w:color="auto"/>
            </w:tcBorders>
            <w:shd w:val="clear" w:color="auto" w:fill="auto"/>
            <w:noWrap/>
            <w:vAlign w:val="bottom"/>
            <w:hideMark/>
          </w:tcPr>
          <w:p w14:paraId="7EAD1832" w14:textId="77777777" w:rsidR="00B12739" w:rsidRPr="00AC2066" w:rsidRDefault="00B12739" w:rsidP="008205BD">
            <w:pPr>
              <w:spacing w:after="0" w:line="240" w:lineRule="auto"/>
              <w:jc w:val="center"/>
              <w:rPr>
                <w:ins w:id="8715" w:author="Lane, Stefanie" w:date="2023-09-27T17:48:00Z"/>
                <w:rFonts w:ascii="Calibri" w:eastAsia="Times New Roman" w:hAnsi="Calibri" w:cs="Calibri"/>
                <w:color w:val="000000"/>
                <w:lang w:eastAsia="en-CA"/>
              </w:rPr>
            </w:pPr>
            <w:ins w:id="8716" w:author="Lane, Stefanie" w:date="2023-09-27T17:48:00Z">
              <w:r w:rsidRPr="00AC2066">
                <w:rPr>
                  <w:rFonts w:ascii="Calibri" w:eastAsia="Times New Roman" w:hAnsi="Calibri" w:cs="Calibri"/>
                  <w:color w:val="000000"/>
                  <w:lang w:eastAsia="en-CA"/>
                </w:rPr>
                <w:t>lost</w:t>
              </w:r>
            </w:ins>
          </w:p>
        </w:tc>
      </w:tr>
      <w:tr w:rsidR="00B12739" w:rsidRPr="00AC2066" w14:paraId="5FF2E066" w14:textId="77777777" w:rsidTr="008205BD">
        <w:trPr>
          <w:trHeight w:val="288"/>
          <w:ins w:id="8717" w:author="Lane, Stefanie" w:date="2023-09-27T17:48:00Z"/>
        </w:trPr>
        <w:tc>
          <w:tcPr>
            <w:tcW w:w="1298" w:type="dxa"/>
            <w:vMerge/>
            <w:tcBorders>
              <w:top w:val="nil"/>
              <w:left w:val="single" w:sz="8" w:space="0" w:color="auto"/>
              <w:bottom w:val="single" w:sz="8" w:space="0" w:color="000000"/>
              <w:right w:val="nil"/>
            </w:tcBorders>
            <w:vAlign w:val="center"/>
            <w:hideMark/>
          </w:tcPr>
          <w:p w14:paraId="2536C204" w14:textId="77777777" w:rsidR="00B12739" w:rsidRPr="00AC2066" w:rsidRDefault="00B12739" w:rsidP="008205BD">
            <w:pPr>
              <w:spacing w:after="0" w:line="240" w:lineRule="auto"/>
              <w:rPr>
                <w:ins w:id="871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0BDEB45" w14:textId="77777777" w:rsidR="00B12739" w:rsidRPr="00AC2066" w:rsidRDefault="00B12739" w:rsidP="008205BD">
            <w:pPr>
              <w:spacing w:after="0" w:line="240" w:lineRule="auto"/>
              <w:rPr>
                <w:ins w:id="871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0F78B69" w14:textId="77777777" w:rsidR="00B12739" w:rsidRPr="00AC2066" w:rsidRDefault="00B12739" w:rsidP="008205BD">
            <w:pPr>
              <w:spacing w:after="0" w:line="240" w:lineRule="auto"/>
              <w:rPr>
                <w:ins w:id="8720" w:author="Lane, Stefanie" w:date="2023-09-27T17:48:00Z"/>
                <w:rFonts w:ascii="Calibri" w:eastAsia="Times New Roman" w:hAnsi="Calibri" w:cs="Calibri"/>
                <w:i/>
                <w:iCs/>
                <w:color w:val="000000"/>
                <w:lang w:eastAsia="en-CA"/>
              </w:rPr>
            </w:pPr>
            <w:ins w:id="8721" w:author="Lane, Stefanie" w:date="2023-09-27T17:48:00Z">
              <w:r w:rsidRPr="00AC2066">
                <w:rPr>
                  <w:rFonts w:ascii="Calibri" w:eastAsia="Times New Roman" w:hAnsi="Calibri" w:cs="Calibri"/>
                  <w:i/>
                  <w:iCs/>
                  <w:color w:val="000000"/>
                  <w:lang w:eastAsia="en-CA"/>
                </w:rPr>
                <w:t>Myosotis scorpioides</w:t>
              </w:r>
            </w:ins>
          </w:p>
        </w:tc>
        <w:tc>
          <w:tcPr>
            <w:tcW w:w="734" w:type="dxa"/>
            <w:tcBorders>
              <w:top w:val="single" w:sz="4" w:space="0" w:color="auto"/>
              <w:left w:val="nil"/>
              <w:bottom w:val="single" w:sz="4" w:space="0" w:color="auto"/>
              <w:right w:val="nil"/>
            </w:tcBorders>
            <w:shd w:val="clear" w:color="auto" w:fill="auto"/>
            <w:noWrap/>
            <w:vAlign w:val="bottom"/>
            <w:hideMark/>
          </w:tcPr>
          <w:p w14:paraId="43AC10B6" w14:textId="77777777" w:rsidR="00B12739" w:rsidRPr="00AC2066" w:rsidRDefault="00B12739" w:rsidP="008205BD">
            <w:pPr>
              <w:spacing w:after="0" w:line="240" w:lineRule="auto"/>
              <w:jc w:val="center"/>
              <w:rPr>
                <w:ins w:id="8722" w:author="Lane, Stefanie" w:date="2023-09-27T17:48:00Z"/>
                <w:rFonts w:ascii="Calibri" w:eastAsia="Times New Roman" w:hAnsi="Calibri" w:cs="Calibri"/>
                <w:color w:val="000000"/>
                <w:lang w:eastAsia="en-CA"/>
              </w:rPr>
            </w:pPr>
            <w:ins w:id="8723"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3B0A0097" w14:textId="77777777" w:rsidR="00B12739" w:rsidRPr="00AC2066" w:rsidRDefault="00B12739" w:rsidP="008205BD">
            <w:pPr>
              <w:spacing w:after="0" w:line="240" w:lineRule="auto"/>
              <w:jc w:val="center"/>
              <w:rPr>
                <w:ins w:id="8724" w:author="Lane, Stefanie" w:date="2023-09-27T17:48:00Z"/>
                <w:rFonts w:ascii="Calibri" w:eastAsia="Times New Roman" w:hAnsi="Calibri" w:cs="Calibri"/>
                <w:color w:val="000000"/>
                <w:lang w:eastAsia="en-CA"/>
              </w:rPr>
            </w:pPr>
            <w:ins w:id="8725"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9C57EF8" w14:textId="77777777" w:rsidR="00B12739" w:rsidRPr="00AC2066" w:rsidRDefault="00B12739" w:rsidP="008205BD">
            <w:pPr>
              <w:spacing w:after="0" w:line="240" w:lineRule="auto"/>
              <w:jc w:val="center"/>
              <w:rPr>
                <w:ins w:id="8726" w:author="Lane, Stefanie" w:date="2023-09-27T17:48:00Z"/>
                <w:rFonts w:ascii="Calibri" w:eastAsia="Times New Roman" w:hAnsi="Calibri" w:cs="Calibri"/>
                <w:color w:val="000000"/>
                <w:lang w:eastAsia="en-CA"/>
              </w:rPr>
            </w:pPr>
            <w:ins w:id="8727"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A4A8F6" w14:textId="77777777" w:rsidR="00B12739" w:rsidRPr="00AC2066" w:rsidRDefault="00B12739" w:rsidP="008205BD">
            <w:pPr>
              <w:spacing w:after="0" w:line="240" w:lineRule="auto"/>
              <w:jc w:val="center"/>
              <w:rPr>
                <w:ins w:id="8728" w:author="Lane, Stefanie" w:date="2023-09-27T17:48:00Z"/>
                <w:rFonts w:ascii="Calibri" w:eastAsia="Times New Roman" w:hAnsi="Calibri" w:cs="Calibri"/>
                <w:color w:val="000000"/>
                <w:lang w:eastAsia="en-CA"/>
              </w:rPr>
            </w:pPr>
            <w:ins w:id="8729" w:author="Lane, Stefanie" w:date="2023-09-27T17:48:00Z">
              <w:r w:rsidRPr="00AC2066">
                <w:rPr>
                  <w:rFonts w:ascii="Calibri" w:eastAsia="Times New Roman" w:hAnsi="Calibri" w:cs="Calibri"/>
                  <w:color w:val="000000"/>
                  <w:lang w:eastAsia="en-CA"/>
                </w:rPr>
                <w:t>lost</w:t>
              </w:r>
            </w:ins>
          </w:p>
        </w:tc>
      </w:tr>
      <w:tr w:rsidR="00B12739" w:rsidRPr="00AC2066" w14:paraId="7BCD2269" w14:textId="77777777" w:rsidTr="008205BD">
        <w:trPr>
          <w:trHeight w:val="288"/>
          <w:ins w:id="8730" w:author="Lane, Stefanie" w:date="2023-09-27T17:48:00Z"/>
        </w:trPr>
        <w:tc>
          <w:tcPr>
            <w:tcW w:w="1298" w:type="dxa"/>
            <w:vMerge/>
            <w:tcBorders>
              <w:top w:val="nil"/>
              <w:left w:val="single" w:sz="8" w:space="0" w:color="auto"/>
              <w:bottom w:val="single" w:sz="8" w:space="0" w:color="000000"/>
              <w:right w:val="nil"/>
            </w:tcBorders>
            <w:vAlign w:val="center"/>
            <w:hideMark/>
          </w:tcPr>
          <w:p w14:paraId="03978CCA" w14:textId="77777777" w:rsidR="00B12739" w:rsidRPr="00AC2066" w:rsidRDefault="00B12739" w:rsidP="008205BD">
            <w:pPr>
              <w:spacing w:after="0" w:line="240" w:lineRule="auto"/>
              <w:rPr>
                <w:ins w:id="873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800CBCA" w14:textId="77777777" w:rsidR="00B12739" w:rsidRPr="00AC2066" w:rsidRDefault="00B12739" w:rsidP="008205BD">
            <w:pPr>
              <w:spacing w:after="0" w:line="240" w:lineRule="auto"/>
              <w:rPr>
                <w:ins w:id="8732"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0196FD3F" w14:textId="77777777" w:rsidR="00B12739" w:rsidRPr="00AC2066" w:rsidRDefault="00B12739" w:rsidP="008205BD">
            <w:pPr>
              <w:spacing w:after="0" w:line="240" w:lineRule="auto"/>
              <w:rPr>
                <w:ins w:id="8733" w:author="Lane, Stefanie" w:date="2023-09-27T17:48:00Z"/>
                <w:rFonts w:ascii="Calibri" w:eastAsia="Times New Roman" w:hAnsi="Calibri" w:cs="Calibri"/>
                <w:i/>
                <w:iCs/>
                <w:color w:val="000000"/>
                <w:lang w:eastAsia="en-CA"/>
              </w:rPr>
            </w:pPr>
            <w:ins w:id="8734" w:author="Lane, Stefanie" w:date="2023-09-27T17:48:00Z">
              <w:r w:rsidRPr="00AC2066">
                <w:rPr>
                  <w:rFonts w:ascii="Calibri" w:eastAsia="Times New Roman" w:hAnsi="Calibri" w:cs="Calibri"/>
                  <w:i/>
                  <w:iCs/>
                  <w:color w:val="000000"/>
                  <w:lang w:eastAsia="en-CA"/>
                </w:rPr>
                <w:t>Mentha arvensis</w:t>
              </w:r>
            </w:ins>
          </w:p>
        </w:tc>
        <w:tc>
          <w:tcPr>
            <w:tcW w:w="734" w:type="dxa"/>
            <w:tcBorders>
              <w:top w:val="nil"/>
              <w:left w:val="nil"/>
              <w:bottom w:val="single" w:sz="4" w:space="0" w:color="auto"/>
              <w:right w:val="nil"/>
            </w:tcBorders>
            <w:shd w:val="clear" w:color="auto" w:fill="auto"/>
            <w:noWrap/>
            <w:vAlign w:val="bottom"/>
            <w:hideMark/>
          </w:tcPr>
          <w:p w14:paraId="187E0CD7" w14:textId="77777777" w:rsidR="00B12739" w:rsidRPr="00AC2066" w:rsidRDefault="00B12739" w:rsidP="008205BD">
            <w:pPr>
              <w:spacing w:after="0" w:line="240" w:lineRule="auto"/>
              <w:jc w:val="center"/>
              <w:rPr>
                <w:ins w:id="8735" w:author="Lane, Stefanie" w:date="2023-09-27T17:48:00Z"/>
                <w:rFonts w:ascii="Calibri" w:eastAsia="Times New Roman" w:hAnsi="Calibri" w:cs="Calibri"/>
                <w:color w:val="000000"/>
                <w:lang w:eastAsia="en-CA"/>
              </w:rPr>
            </w:pPr>
            <w:ins w:id="8736"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single" w:sz="4" w:space="0" w:color="auto"/>
              <w:right w:val="nil"/>
            </w:tcBorders>
            <w:shd w:val="clear" w:color="auto" w:fill="auto"/>
            <w:noWrap/>
            <w:vAlign w:val="bottom"/>
            <w:hideMark/>
          </w:tcPr>
          <w:p w14:paraId="36BF5B5D" w14:textId="77777777" w:rsidR="00B12739" w:rsidRPr="00AC2066" w:rsidRDefault="00B12739" w:rsidP="008205BD">
            <w:pPr>
              <w:spacing w:after="0" w:line="240" w:lineRule="auto"/>
              <w:jc w:val="center"/>
              <w:rPr>
                <w:ins w:id="8737" w:author="Lane, Stefanie" w:date="2023-09-27T17:48:00Z"/>
                <w:rFonts w:ascii="Calibri" w:eastAsia="Times New Roman" w:hAnsi="Calibri" w:cs="Calibri"/>
                <w:color w:val="000000"/>
                <w:lang w:eastAsia="en-CA"/>
              </w:rPr>
            </w:pPr>
            <w:ins w:id="8738"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4" w:space="0" w:color="auto"/>
              <w:right w:val="nil"/>
            </w:tcBorders>
            <w:shd w:val="clear" w:color="auto" w:fill="auto"/>
            <w:noWrap/>
            <w:vAlign w:val="bottom"/>
            <w:hideMark/>
          </w:tcPr>
          <w:p w14:paraId="6620DA28" w14:textId="77777777" w:rsidR="00B12739" w:rsidRPr="00AC2066" w:rsidRDefault="00B12739" w:rsidP="008205BD">
            <w:pPr>
              <w:spacing w:after="0" w:line="240" w:lineRule="auto"/>
              <w:jc w:val="center"/>
              <w:rPr>
                <w:ins w:id="8739" w:author="Lane, Stefanie" w:date="2023-09-27T17:48:00Z"/>
                <w:rFonts w:ascii="Calibri" w:eastAsia="Times New Roman" w:hAnsi="Calibri" w:cs="Calibri"/>
                <w:color w:val="000000"/>
                <w:lang w:eastAsia="en-CA"/>
              </w:rPr>
            </w:pPr>
            <w:ins w:id="8740"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155E311C" w14:textId="77777777" w:rsidR="00B12739" w:rsidRPr="00AC2066" w:rsidRDefault="00B12739" w:rsidP="008205BD">
            <w:pPr>
              <w:spacing w:after="0" w:line="240" w:lineRule="auto"/>
              <w:jc w:val="center"/>
              <w:rPr>
                <w:ins w:id="8741" w:author="Lane, Stefanie" w:date="2023-09-27T17:48:00Z"/>
                <w:rFonts w:ascii="Calibri" w:eastAsia="Times New Roman" w:hAnsi="Calibri" w:cs="Calibri"/>
                <w:color w:val="000000"/>
                <w:lang w:eastAsia="en-CA"/>
              </w:rPr>
            </w:pPr>
            <w:ins w:id="8742" w:author="Lane, Stefanie" w:date="2023-09-27T17:48:00Z">
              <w:r w:rsidRPr="00AC2066">
                <w:rPr>
                  <w:rFonts w:ascii="Calibri" w:eastAsia="Times New Roman" w:hAnsi="Calibri" w:cs="Calibri"/>
                  <w:color w:val="000000"/>
                  <w:lang w:eastAsia="en-CA"/>
                </w:rPr>
                <w:t>-</w:t>
              </w:r>
            </w:ins>
          </w:p>
        </w:tc>
      </w:tr>
      <w:tr w:rsidR="00B12739" w:rsidRPr="00AC2066" w14:paraId="3E6ABEDA" w14:textId="77777777" w:rsidTr="008205BD">
        <w:trPr>
          <w:trHeight w:val="288"/>
          <w:ins w:id="8743" w:author="Lane, Stefanie" w:date="2023-09-27T17:48:00Z"/>
        </w:trPr>
        <w:tc>
          <w:tcPr>
            <w:tcW w:w="1298" w:type="dxa"/>
            <w:vMerge/>
            <w:tcBorders>
              <w:top w:val="nil"/>
              <w:left w:val="single" w:sz="8" w:space="0" w:color="auto"/>
              <w:bottom w:val="single" w:sz="8" w:space="0" w:color="000000"/>
              <w:right w:val="nil"/>
            </w:tcBorders>
            <w:vAlign w:val="center"/>
            <w:hideMark/>
          </w:tcPr>
          <w:p w14:paraId="5667ADEF" w14:textId="77777777" w:rsidR="00B12739" w:rsidRPr="00AC2066" w:rsidRDefault="00B12739" w:rsidP="008205BD">
            <w:pPr>
              <w:spacing w:after="0" w:line="240" w:lineRule="auto"/>
              <w:rPr>
                <w:ins w:id="874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88A049" w14:textId="77777777" w:rsidR="00B12739" w:rsidRPr="00AC2066" w:rsidRDefault="00B12739" w:rsidP="008205BD">
            <w:pPr>
              <w:spacing w:after="0" w:line="240" w:lineRule="auto"/>
              <w:rPr>
                <w:ins w:id="8745"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E79F107" w14:textId="77777777" w:rsidR="00B12739" w:rsidRPr="00AC2066" w:rsidRDefault="00B12739" w:rsidP="008205BD">
            <w:pPr>
              <w:spacing w:after="0" w:line="240" w:lineRule="auto"/>
              <w:rPr>
                <w:ins w:id="8746" w:author="Lane, Stefanie" w:date="2023-09-27T17:48:00Z"/>
                <w:rFonts w:ascii="Calibri" w:eastAsia="Times New Roman" w:hAnsi="Calibri" w:cs="Calibri"/>
                <w:i/>
                <w:iCs/>
                <w:color w:val="000000"/>
                <w:lang w:eastAsia="en-CA"/>
              </w:rPr>
            </w:pPr>
            <w:ins w:id="8747" w:author="Lane, Stefanie" w:date="2023-09-27T17:48:00Z">
              <w:r w:rsidRPr="00AC2066">
                <w:rPr>
                  <w:rFonts w:ascii="Calibri" w:eastAsia="Times New Roman" w:hAnsi="Calibri" w:cs="Calibri"/>
                  <w:i/>
                  <w:iCs/>
                  <w:color w:val="000000"/>
                  <w:lang w:eastAsia="en-CA"/>
                </w:rPr>
                <w:t>Agrostis stolonifera</w:t>
              </w:r>
            </w:ins>
          </w:p>
        </w:tc>
        <w:tc>
          <w:tcPr>
            <w:tcW w:w="734" w:type="dxa"/>
            <w:tcBorders>
              <w:top w:val="nil"/>
              <w:left w:val="nil"/>
              <w:bottom w:val="nil"/>
              <w:right w:val="nil"/>
            </w:tcBorders>
            <w:shd w:val="clear" w:color="auto" w:fill="auto"/>
            <w:noWrap/>
            <w:vAlign w:val="bottom"/>
            <w:hideMark/>
          </w:tcPr>
          <w:p w14:paraId="17207196" w14:textId="77777777" w:rsidR="00B12739" w:rsidRPr="00AC2066" w:rsidRDefault="00B12739" w:rsidP="008205BD">
            <w:pPr>
              <w:spacing w:after="0" w:line="240" w:lineRule="auto"/>
              <w:jc w:val="center"/>
              <w:rPr>
                <w:ins w:id="8748" w:author="Lane, Stefanie" w:date="2023-09-27T17:48:00Z"/>
                <w:rFonts w:ascii="Calibri" w:eastAsia="Times New Roman" w:hAnsi="Calibri" w:cs="Calibri"/>
                <w:color w:val="000000"/>
                <w:lang w:eastAsia="en-CA"/>
              </w:rPr>
            </w:pPr>
            <w:ins w:id="8749" w:author="Lane, Stefanie" w:date="2023-09-27T17:48:00Z">
              <w:r w:rsidRPr="00AC2066">
                <w:rPr>
                  <w:rFonts w:ascii="Calibri" w:eastAsia="Times New Roman" w:hAnsi="Calibri" w:cs="Calibri"/>
                  <w:color w:val="000000"/>
                  <w:lang w:eastAsia="en-CA"/>
                </w:rPr>
                <w:t>1.9</w:t>
              </w:r>
            </w:ins>
          </w:p>
        </w:tc>
        <w:tc>
          <w:tcPr>
            <w:tcW w:w="734" w:type="dxa"/>
            <w:tcBorders>
              <w:top w:val="nil"/>
              <w:left w:val="nil"/>
              <w:bottom w:val="nil"/>
              <w:right w:val="nil"/>
            </w:tcBorders>
            <w:shd w:val="clear" w:color="auto" w:fill="auto"/>
            <w:noWrap/>
            <w:vAlign w:val="bottom"/>
            <w:hideMark/>
          </w:tcPr>
          <w:p w14:paraId="52B24B60" w14:textId="77777777" w:rsidR="00B12739" w:rsidRPr="00AC2066" w:rsidRDefault="00B12739" w:rsidP="008205BD">
            <w:pPr>
              <w:spacing w:after="0" w:line="240" w:lineRule="auto"/>
              <w:jc w:val="center"/>
              <w:rPr>
                <w:ins w:id="8750" w:author="Lane, Stefanie" w:date="2023-09-27T17:48:00Z"/>
                <w:rFonts w:ascii="Calibri" w:eastAsia="Times New Roman" w:hAnsi="Calibri" w:cs="Calibri"/>
                <w:color w:val="000000"/>
                <w:lang w:eastAsia="en-CA"/>
              </w:rPr>
            </w:pPr>
            <w:ins w:id="8751" w:author="Lane, Stefanie" w:date="2023-09-27T17:48:00Z">
              <w:r w:rsidRPr="00AC2066">
                <w:rPr>
                  <w:rFonts w:ascii="Calibri" w:eastAsia="Times New Roman" w:hAnsi="Calibri" w:cs="Calibri"/>
                  <w:color w:val="000000"/>
                  <w:lang w:eastAsia="en-CA"/>
                </w:rPr>
                <w:t>2.3</w:t>
              </w:r>
            </w:ins>
          </w:p>
        </w:tc>
        <w:tc>
          <w:tcPr>
            <w:tcW w:w="734" w:type="dxa"/>
            <w:tcBorders>
              <w:top w:val="nil"/>
              <w:left w:val="nil"/>
              <w:bottom w:val="nil"/>
              <w:right w:val="nil"/>
            </w:tcBorders>
            <w:shd w:val="clear" w:color="auto" w:fill="auto"/>
            <w:noWrap/>
            <w:vAlign w:val="bottom"/>
            <w:hideMark/>
          </w:tcPr>
          <w:p w14:paraId="1D029172" w14:textId="77777777" w:rsidR="00B12739" w:rsidRPr="00AC2066" w:rsidRDefault="00B12739" w:rsidP="008205BD">
            <w:pPr>
              <w:spacing w:after="0" w:line="240" w:lineRule="auto"/>
              <w:jc w:val="center"/>
              <w:rPr>
                <w:ins w:id="8752" w:author="Lane, Stefanie" w:date="2023-09-27T17:48:00Z"/>
                <w:rFonts w:ascii="Calibri" w:eastAsia="Times New Roman" w:hAnsi="Calibri" w:cs="Calibri"/>
                <w:color w:val="000000"/>
                <w:lang w:eastAsia="en-CA"/>
              </w:rPr>
            </w:pPr>
            <w:ins w:id="8753" w:author="Lane, Stefanie" w:date="2023-09-27T17:48:00Z">
              <w:r w:rsidRPr="00AC2066">
                <w:rPr>
                  <w:rFonts w:ascii="Calibri" w:eastAsia="Times New Roman" w:hAnsi="Calibri" w:cs="Calibri"/>
                  <w:color w:val="000000"/>
                  <w:lang w:eastAsia="en-CA"/>
                </w:rPr>
                <w:t>1.3</w:t>
              </w:r>
            </w:ins>
          </w:p>
        </w:tc>
        <w:tc>
          <w:tcPr>
            <w:tcW w:w="1696" w:type="dxa"/>
            <w:tcBorders>
              <w:top w:val="nil"/>
              <w:left w:val="nil"/>
              <w:bottom w:val="nil"/>
              <w:right w:val="single" w:sz="8" w:space="0" w:color="auto"/>
            </w:tcBorders>
            <w:shd w:val="clear" w:color="auto" w:fill="auto"/>
            <w:noWrap/>
            <w:vAlign w:val="bottom"/>
            <w:hideMark/>
          </w:tcPr>
          <w:p w14:paraId="069287A7" w14:textId="77777777" w:rsidR="00B12739" w:rsidRPr="00AC2066" w:rsidRDefault="00B12739" w:rsidP="008205BD">
            <w:pPr>
              <w:spacing w:after="0" w:line="240" w:lineRule="auto"/>
              <w:jc w:val="center"/>
              <w:rPr>
                <w:ins w:id="8754" w:author="Lane, Stefanie" w:date="2023-09-27T17:48:00Z"/>
                <w:rFonts w:ascii="Calibri" w:eastAsia="Times New Roman" w:hAnsi="Calibri" w:cs="Calibri"/>
                <w:color w:val="000000"/>
                <w:lang w:eastAsia="en-CA"/>
              </w:rPr>
            </w:pPr>
            <w:ins w:id="8755" w:author="Lane, Stefanie" w:date="2023-09-27T17:48:00Z">
              <w:r w:rsidRPr="00AC2066">
                <w:rPr>
                  <w:rFonts w:ascii="Calibri" w:eastAsia="Times New Roman" w:hAnsi="Calibri" w:cs="Calibri"/>
                  <w:color w:val="000000"/>
                  <w:lang w:eastAsia="en-CA"/>
                </w:rPr>
                <w:t>-</w:t>
              </w:r>
            </w:ins>
          </w:p>
        </w:tc>
      </w:tr>
      <w:tr w:rsidR="00B12739" w:rsidRPr="00AC2066" w14:paraId="4BE991AD" w14:textId="77777777" w:rsidTr="008205BD">
        <w:trPr>
          <w:trHeight w:val="288"/>
          <w:ins w:id="8756" w:author="Lane, Stefanie" w:date="2023-09-27T17:48:00Z"/>
        </w:trPr>
        <w:tc>
          <w:tcPr>
            <w:tcW w:w="1298" w:type="dxa"/>
            <w:vMerge/>
            <w:tcBorders>
              <w:top w:val="nil"/>
              <w:left w:val="single" w:sz="8" w:space="0" w:color="auto"/>
              <w:bottom w:val="single" w:sz="8" w:space="0" w:color="000000"/>
              <w:right w:val="nil"/>
            </w:tcBorders>
            <w:vAlign w:val="center"/>
            <w:hideMark/>
          </w:tcPr>
          <w:p w14:paraId="202878FB" w14:textId="77777777" w:rsidR="00B12739" w:rsidRPr="00AC2066" w:rsidRDefault="00B12739" w:rsidP="008205BD">
            <w:pPr>
              <w:spacing w:after="0" w:line="240" w:lineRule="auto"/>
              <w:rPr>
                <w:ins w:id="875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BB5E91C" w14:textId="77777777" w:rsidR="00B12739" w:rsidRPr="00AC2066" w:rsidRDefault="00B12739" w:rsidP="008205BD">
            <w:pPr>
              <w:spacing w:after="0" w:line="240" w:lineRule="auto"/>
              <w:rPr>
                <w:ins w:id="875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CBCAC4B" w14:textId="77777777" w:rsidR="00B12739" w:rsidRPr="00AC2066" w:rsidRDefault="00B12739" w:rsidP="008205BD">
            <w:pPr>
              <w:spacing w:after="0" w:line="240" w:lineRule="auto"/>
              <w:rPr>
                <w:ins w:id="8759" w:author="Lane, Stefanie" w:date="2023-09-27T17:48:00Z"/>
                <w:rFonts w:ascii="Calibri" w:eastAsia="Times New Roman" w:hAnsi="Calibri" w:cs="Calibri"/>
                <w:i/>
                <w:iCs/>
                <w:color w:val="000000"/>
                <w:lang w:eastAsia="en-CA"/>
              </w:rPr>
            </w:pPr>
            <w:ins w:id="8760" w:author="Lane, Stefanie" w:date="2023-09-27T17:48:00Z">
              <w:r w:rsidRPr="00AC2066">
                <w:rPr>
                  <w:rFonts w:ascii="Calibri" w:eastAsia="Times New Roman" w:hAnsi="Calibri" w:cs="Calibri"/>
                  <w:i/>
                  <w:iCs/>
                  <w:color w:val="000000"/>
                  <w:lang w:eastAsia="en-CA"/>
                </w:rPr>
                <w:t>Lythrum salicaria</w:t>
              </w:r>
            </w:ins>
          </w:p>
        </w:tc>
        <w:tc>
          <w:tcPr>
            <w:tcW w:w="734" w:type="dxa"/>
            <w:tcBorders>
              <w:top w:val="single" w:sz="4" w:space="0" w:color="auto"/>
              <w:left w:val="nil"/>
              <w:bottom w:val="single" w:sz="4" w:space="0" w:color="auto"/>
              <w:right w:val="nil"/>
            </w:tcBorders>
            <w:shd w:val="clear" w:color="auto" w:fill="auto"/>
            <w:noWrap/>
            <w:vAlign w:val="bottom"/>
            <w:hideMark/>
          </w:tcPr>
          <w:p w14:paraId="0D2A79EA" w14:textId="77777777" w:rsidR="00B12739" w:rsidRPr="00AC2066" w:rsidRDefault="00B12739" w:rsidP="008205BD">
            <w:pPr>
              <w:spacing w:after="0" w:line="240" w:lineRule="auto"/>
              <w:jc w:val="center"/>
              <w:rPr>
                <w:ins w:id="8761" w:author="Lane, Stefanie" w:date="2023-09-27T17:48:00Z"/>
                <w:rFonts w:ascii="Calibri" w:eastAsia="Times New Roman" w:hAnsi="Calibri" w:cs="Calibri"/>
                <w:color w:val="000000"/>
                <w:lang w:eastAsia="en-CA"/>
              </w:rPr>
            </w:pPr>
            <w:ins w:id="8762"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3193B01E" w14:textId="77777777" w:rsidR="00B12739" w:rsidRPr="00AC2066" w:rsidRDefault="00B12739" w:rsidP="008205BD">
            <w:pPr>
              <w:spacing w:after="0" w:line="240" w:lineRule="auto"/>
              <w:jc w:val="center"/>
              <w:rPr>
                <w:ins w:id="8763" w:author="Lane, Stefanie" w:date="2023-09-27T17:48:00Z"/>
                <w:rFonts w:ascii="Calibri" w:eastAsia="Times New Roman" w:hAnsi="Calibri" w:cs="Calibri"/>
                <w:color w:val="000000"/>
                <w:lang w:eastAsia="en-CA"/>
              </w:rPr>
            </w:pPr>
            <w:ins w:id="8764"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09D84BE3" w14:textId="77777777" w:rsidR="00B12739" w:rsidRPr="00AC2066" w:rsidRDefault="00B12739" w:rsidP="008205BD">
            <w:pPr>
              <w:spacing w:after="0" w:line="240" w:lineRule="auto"/>
              <w:jc w:val="center"/>
              <w:rPr>
                <w:ins w:id="8765" w:author="Lane, Stefanie" w:date="2023-09-27T17:48:00Z"/>
                <w:rFonts w:ascii="Calibri" w:eastAsia="Times New Roman" w:hAnsi="Calibri" w:cs="Calibri"/>
                <w:color w:val="000000"/>
                <w:lang w:eastAsia="en-CA"/>
              </w:rPr>
            </w:pPr>
            <w:ins w:id="8766" w:author="Lane, Stefanie" w:date="2023-09-27T17:48:00Z">
              <w:r w:rsidRPr="00AC2066">
                <w:rPr>
                  <w:rFonts w:ascii="Calibri" w:eastAsia="Times New Roman" w:hAnsi="Calibri" w:cs="Calibri"/>
                  <w:color w:val="000000"/>
                  <w:lang w:eastAsia="en-CA"/>
                </w:rPr>
                <w:t>0.4</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9E406E6" w14:textId="77777777" w:rsidR="00B12739" w:rsidRPr="00AC2066" w:rsidRDefault="00B12739" w:rsidP="008205BD">
            <w:pPr>
              <w:spacing w:after="0" w:line="240" w:lineRule="auto"/>
              <w:jc w:val="center"/>
              <w:rPr>
                <w:ins w:id="8767" w:author="Lane, Stefanie" w:date="2023-09-27T17:48:00Z"/>
                <w:rFonts w:ascii="Calibri" w:eastAsia="Times New Roman" w:hAnsi="Calibri" w:cs="Calibri"/>
                <w:color w:val="000000"/>
                <w:lang w:eastAsia="en-CA"/>
              </w:rPr>
            </w:pPr>
            <w:ins w:id="8768" w:author="Lane, Stefanie" w:date="2023-09-27T17:48:00Z">
              <w:r w:rsidRPr="00AC2066">
                <w:rPr>
                  <w:rFonts w:ascii="Calibri" w:eastAsia="Times New Roman" w:hAnsi="Calibri" w:cs="Calibri"/>
                  <w:color w:val="000000"/>
                  <w:lang w:eastAsia="en-CA"/>
                </w:rPr>
                <w:t>+</w:t>
              </w:r>
            </w:ins>
          </w:p>
        </w:tc>
      </w:tr>
      <w:tr w:rsidR="00B12739" w:rsidRPr="00AC2066" w14:paraId="4995F565" w14:textId="77777777" w:rsidTr="008205BD">
        <w:trPr>
          <w:trHeight w:val="288"/>
          <w:ins w:id="8769" w:author="Lane, Stefanie" w:date="2023-09-27T17:48:00Z"/>
        </w:trPr>
        <w:tc>
          <w:tcPr>
            <w:tcW w:w="1298" w:type="dxa"/>
            <w:vMerge/>
            <w:tcBorders>
              <w:top w:val="nil"/>
              <w:left w:val="single" w:sz="8" w:space="0" w:color="auto"/>
              <w:bottom w:val="single" w:sz="8" w:space="0" w:color="000000"/>
              <w:right w:val="nil"/>
            </w:tcBorders>
            <w:vAlign w:val="center"/>
            <w:hideMark/>
          </w:tcPr>
          <w:p w14:paraId="5A8677CE" w14:textId="77777777" w:rsidR="00B12739" w:rsidRPr="00AC2066" w:rsidRDefault="00B12739" w:rsidP="008205BD">
            <w:pPr>
              <w:spacing w:after="0" w:line="240" w:lineRule="auto"/>
              <w:rPr>
                <w:ins w:id="877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3AF117E" w14:textId="77777777" w:rsidR="00B12739" w:rsidRPr="00AC2066" w:rsidRDefault="00B12739" w:rsidP="008205BD">
            <w:pPr>
              <w:spacing w:after="0" w:line="240" w:lineRule="auto"/>
              <w:rPr>
                <w:ins w:id="877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E3F120D" w14:textId="77777777" w:rsidR="00B12739" w:rsidRPr="00AC2066" w:rsidRDefault="00B12739" w:rsidP="008205BD">
            <w:pPr>
              <w:spacing w:after="0" w:line="240" w:lineRule="auto"/>
              <w:rPr>
                <w:ins w:id="8772" w:author="Lane, Stefanie" w:date="2023-09-27T17:48:00Z"/>
                <w:rFonts w:ascii="Calibri" w:eastAsia="Times New Roman" w:hAnsi="Calibri" w:cs="Calibri"/>
                <w:i/>
                <w:iCs/>
                <w:color w:val="000000"/>
                <w:lang w:eastAsia="en-CA"/>
              </w:rPr>
            </w:pPr>
            <w:ins w:id="8773" w:author="Lane, Stefanie" w:date="2023-09-27T17:48:00Z">
              <w:r w:rsidRPr="00AC2066">
                <w:rPr>
                  <w:rFonts w:ascii="Calibri" w:eastAsia="Times New Roman" w:hAnsi="Calibri" w:cs="Calibri"/>
                  <w:i/>
                  <w:iCs/>
                  <w:color w:val="000000"/>
                  <w:lang w:eastAsia="en-CA"/>
                </w:rPr>
                <w:t>Festuca arundinacea</w:t>
              </w:r>
            </w:ins>
          </w:p>
        </w:tc>
        <w:tc>
          <w:tcPr>
            <w:tcW w:w="734" w:type="dxa"/>
            <w:tcBorders>
              <w:top w:val="nil"/>
              <w:left w:val="nil"/>
              <w:bottom w:val="nil"/>
              <w:right w:val="nil"/>
            </w:tcBorders>
            <w:shd w:val="clear" w:color="auto" w:fill="auto"/>
            <w:noWrap/>
            <w:vAlign w:val="bottom"/>
            <w:hideMark/>
          </w:tcPr>
          <w:p w14:paraId="74A43930" w14:textId="77777777" w:rsidR="00B12739" w:rsidRPr="00AC2066" w:rsidRDefault="00B12739" w:rsidP="008205BD">
            <w:pPr>
              <w:spacing w:after="0" w:line="240" w:lineRule="auto"/>
              <w:jc w:val="center"/>
              <w:rPr>
                <w:ins w:id="8774" w:author="Lane, Stefanie" w:date="2023-09-27T17:48:00Z"/>
                <w:rFonts w:ascii="Calibri" w:eastAsia="Times New Roman" w:hAnsi="Calibri" w:cs="Calibri"/>
                <w:color w:val="000000"/>
                <w:lang w:eastAsia="en-CA"/>
              </w:rPr>
            </w:pPr>
            <w:ins w:id="877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5B32D6AE" w14:textId="77777777" w:rsidR="00B12739" w:rsidRPr="00AC2066" w:rsidRDefault="00B12739" w:rsidP="008205BD">
            <w:pPr>
              <w:spacing w:after="0" w:line="240" w:lineRule="auto"/>
              <w:jc w:val="center"/>
              <w:rPr>
                <w:ins w:id="8776" w:author="Lane, Stefanie" w:date="2023-09-27T17:48:00Z"/>
                <w:rFonts w:ascii="Calibri" w:eastAsia="Times New Roman" w:hAnsi="Calibri" w:cs="Calibri"/>
                <w:color w:val="000000"/>
                <w:lang w:eastAsia="en-CA"/>
              </w:rPr>
            </w:pPr>
            <w:ins w:id="8777"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4862AEF2" w14:textId="77777777" w:rsidR="00B12739" w:rsidRPr="00AC2066" w:rsidRDefault="00B12739" w:rsidP="008205BD">
            <w:pPr>
              <w:spacing w:after="0" w:line="240" w:lineRule="auto"/>
              <w:jc w:val="center"/>
              <w:rPr>
                <w:ins w:id="8778" w:author="Lane, Stefanie" w:date="2023-09-27T17:48:00Z"/>
                <w:rFonts w:ascii="Calibri" w:eastAsia="Times New Roman" w:hAnsi="Calibri" w:cs="Calibri"/>
                <w:color w:val="000000"/>
                <w:lang w:eastAsia="en-CA"/>
              </w:rPr>
            </w:pPr>
            <w:ins w:id="8779"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nil"/>
              <w:right w:val="single" w:sz="8" w:space="0" w:color="auto"/>
            </w:tcBorders>
            <w:shd w:val="clear" w:color="auto" w:fill="auto"/>
            <w:noWrap/>
            <w:vAlign w:val="bottom"/>
            <w:hideMark/>
          </w:tcPr>
          <w:p w14:paraId="0CDE5CAC" w14:textId="77777777" w:rsidR="00B12739" w:rsidRPr="00AC2066" w:rsidRDefault="00B12739" w:rsidP="008205BD">
            <w:pPr>
              <w:spacing w:after="0" w:line="240" w:lineRule="auto"/>
              <w:jc w:val="center"/>
              <w:rPr>
                <w:ins w:id="8780" w:author="Lane, Stefanie" w:date="2023-09-27T17:48:00Z"/>
                <w:rFonts w:ascii="Calibri" w:eastAsia="Times New Roman" w:hAnsi="Calibri" w:cs="Calibri"/>
                <w:color w:val="000000"/>
                <w:lang w:eastAsia="en-CA"/>
              </w:rPr>
            </w:pPr>
            <w:ins w:id="8781" w:author="Lane, Stefanie" w:date="2023-09-27T17:48:00Z">
              <w:r w:rsidRPr="00AC2066">
                <w:rPr>
                  <w:rFonts w:ascii="Calibri" w:eastAsia="Times New Roman" w:hAnsi="Calibri" w:cs="Calibri"/>
                  <w:color w:val="000000"/>
                  <w:lang w:eastAsia="en-CA"/>
                </w:rPr>
                <w:t>+</w:t>
              </w:r>
            </w:ins>
          </w:p>
        </w:tc>
      </w:tr>
      <w:tr w:rsidR="00B12739" w:rsidRPr="00AC2066" w14:paraId="069EDE7E" w14:textId="77777777" w:rsidTr="008205BD">
        <w:trPr>
          <w:trHeight w:val="288"/>
          <w:ins w:id="8782" w:author="Lane, Stefanie" w:date="2023-09-27T17:48:00Z"/>
        </w:trPr>
        <w:tc>
          <w:tcPr>
            <w:tcW w:w="1298" w:type="dxa"/>
            <w:vMerge/>
            <w:tcBorders>
              <w:top w:val="nil"/>
              <w:left w:val="single" w:sz="8" w:space="0" w:color="auto"/>
              <w:bottom w:val="single" w:sz="8" w:space="0" w:color="000000"/>
              <w:right w:val="nil"/>
            </w:tcBorders>
            <w:vAlign w:val="center"/>
            <w:hideMark/>
          </w:tcPr>
          <w:p w14:paraId="18F40567" w14:textId="77777777" w:rsidR="00B12739" w:rsidRPr="00AC2066" w:rsidRDefault="00B12739" w:rsidP="008205BD">
            <w:pPr>
              <w:spacing w:after="0" w:line="240" w:lineRule="auto"/>
              <w:rPr>
                <w:ins w:id="878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FEE7F" w14:textId="77777777" w:rsidR="00B12739" w:rsidRPr="00AC2066" w:rsidRDefault="00B12739" w:rsidP="008205BD">
            <w:pPr>
              <w:spacing w:after="0" w:line="240" w:lineRule="auto"/>
              <w:rPr>
                <w:ins w:id="878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AED732D" w14:textId="77777777" w:rsidR="00B12739" w:rsidRPr="00AC2066" w:rsidRDefault="00B12739" w:rsidP="008205BD">
            <w:pPr>
              <w:spacing w:after="0" w:line="240" w:lineRule="auto"/>
              <w:rPr>
                <w:ins w:id="8785" w:author="Lane, Stefanie" w:date="2023-09-27T17:48:00Z"/>
                <w:rFonts w:ascii="Calibri" w:eastAsia="Times New Roman" w:hAnsi="Calibri" w:cs="Calibri"/>
                <w:i/>
                <w:iCs/>
                <w:color w:val="000000"/>
                <w:lang w:eastAsia="en-CA"/>
              </w:rPr>
            </w:pPr>
            <w:ins w:id="8786" w:author="Lane, Stefanie" w:date="2023-09-27T17:48:00Z">
              <w:r w:rsidRPr="00AC2066">
                <w:rPr>
                  <w:rFonts w:ascii="Calibri" w:eastAsia="Times New Roman" w:hAnsi="Calibri" w:cs="Calibri"/>
                  <w:i/>
                  <w:iCs/>
                  <w:color w:val="000000"/>
                  <w:lang w:eastAsia="en-CA"/>
                </w:rPr>
                <w:t>Iris pseudacorus</w:t>
              </w:r>
            </w:ins>
          </w:p>
        </w:tc>
        <w:tc>
          <w:tcPr>
            <w:tcW w:w="734" w:type="dxa"/>
            <w:tcBorders>
              <w:top w:val="single" w:sz="4" w:space="0" w:color="auto"/>
              <w:left w:val="nil"/>
              <w:bottom w:val="single" w:sz="4" w:space="0" w:color="auto"/>
              <w:right w:val="nil"/>
            </w:tcBorders>
            <w:shd w:val="clear" w:color="auto" w:fill="auto"/>
            <w:noWrap/>
            <w:vAlign w:val="bottom"/>
            <w:hideMark/>
          </w:tcPr>
          <w:p w14:paraId="2268548D" w14:textId="77777777" w:rsidR="00B12739" w:rsidRPr="00AC2066" w:rsidRDefault="00B12739" w:rsidP="008205BD">
            <w:pPr>
              <w:spacing w:after="0" w:line="240" w:lineRule="auto"/>
              <w:jc w:val="center"/>
              <w:rPr>
                <w:ins w:id="8787" w:author="Lane, Stefanie" w:date="2023-09-27T17:48:00Z"/>
                <w:rFonts w:ascii="Calibri" w:eastAsia="Times New Roman" w:hAnsi="Calibri" w:cs="Calibri"/>
                <w:color w:val="000000"/>
                <w:lang w:eastAsia="en-CA"/>
              </w:rPr>
            </w:pPr>
            <w:ins w:id="878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1780587A" w14:textId="77777777" w:rsidR="00B12739" w:rsidRPr="00AC2066" w:rsidRDefault="00B12739" w:rsidP="008205BD">
            <w:pPr>
              <w:spacing w:after="0" w:line="240" w:lineRule="auto"/>
              <w:jc w:val="center"/>
              <w:rPr>
                <w:ins w:id="8789" w:author="Lane, Stefanie" w:date="2023-09-27T17:48:00Z"/>
                <w:rFonts w:ascii="Calibri" w:eastAsia="Times New Roman" w:hAnsi="Calibri" w:cs="Calibri"/>
                <w:color w:val="000000"/>
                <w:lang w:eastAsia="en-CA"/>
              </w:rPr>
            </w:pPr>
            <w:ins w:id="879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31CEFD17" w14:textId="77777777" w:rsidR="00B12739" w:rsidRPr="00AC2066" w:rsidRDefault="00B12739" w:rsidP="008205BD">
            <w:pPr>
              <w:spacing w:after="0" w:line="240" w:lineRule="auto"/>
              <w:jc w:val="center"/>
              <w:rPr>
                <w:ins w:id="8791" w:author="Lane, Stefanie" w:date="2023-09-27T17:48:00Z"/>
                <w:rFonts w:ascii="Calibri" w:eastAsia="Times New Roman" w:hAnsi="Calibri" w:cs="Calibri"/>
                <w:color w:val="000000"/>
                <w:lang w:eastAsia="en-CA"/>
              </w:rPr>
            </w:pPr>
            <w:ins w:id="8792" w:author="Lane, Stefanie" w:date="2023-09-27T17:48:00Z">
              <w:r w:rsidRPr="00AC2066">
                <w:rPr>
                  <w:rFonts w:ascii="Calibri" w:eastAsia="Times New Roman" w:hAnsi="Calibri" w:cs="Calibri"/>
                  <w:color w:val="000000"/>
                  <w:lang w:eastAsia="en-CA"/>
                </w:rPr>
                <w:t>0.3</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CD01ABE" w14:textId="77777777" w:rsidR="00B12739" w:rsidRPr="00AC2066" w:rsidRDefault="00B12739" w:rsidP="008205BD">
            <w:pPr>
              <w:spacing w:after="0" w:line="240" w:lineRule="auto"/>
              <w:jc w:val="center"/>
              <w:rPr>
                <w:ins w:id="8793" w:author="Lane, Stefanie" w:date="2023-09-27T17:48:00Z"/>
                <w:rFonts w:ascii="Calibri" w:eastAsia="Times New Roman" w:hAnsi="Calibri" w:cs="Calibri"/>
                <w:color w:val="000000"/>
                <w:lang w:eastAsia="en-CA"/>
              </w:rPr>
            </w:pPr>
            <w:ins w:id="8794" w:author="Lane, Stefanie" w:date="2023-09-27T17:48:00Z">
              <w:r w:rsidRPr="00AC2066">
                <w:rPr>
                  <w:rFonts w:ascii="Calibri" w:eastAsia="Times New Roman" w:hAnsi="Calibri" w:cs="Calibri"/>
                  <w:color w:val="000000"/>
                  <w:lang w:eastAsia="en-CA"/>
                </w:rPr>
                <w:t>gained</w:t>
              </w:r>
            </w:ins>
          </w:p>
        </w:tc>
      </w:tr>
      <w:tr w:rsidR="00B12739" w:rsidRPr="00AC2066" w14:paraId="4190C7F8" w14:textId="77777777" w:rsidTr="008205BD">
        <w:trPr>
          <w:trHeight w:val="288"/>
          <w:ins w:id="8795" w:author="Lane, Stefanie" w:date="2023-09-27T17:48:00Z"/>
        </w:trPr>
        <w:tc>
          <w:tcPr>
            <w:tcW w:w="1298" w:type="dxa"/>
            <w:vMerge/>
            <w:tcBorders>
              <w:top w:val="nil"/>
              <w:left w:val="single" w:sz="8" w:space="0" w:color="auto"/>
              <w:bottom w:val="single" w:sz="8" w:space="0" w:color="000000"/>
              <w:right w:val="nil"/>
            </w:tcBorders>
            <w:vAlign w:val="center"/>
            <w:hideMark/>
          </w:tcPr>
          <w:p w14:paraId="17CA37CE" w14:textId="77777777" w:rsidR="00B12739" w:rsidRPr="00AC2066" w:rsidRDefault="00B12739" w:rsidP="008205BD">
            <w:pPr>
              <w:spacing w:after="0" w:line="240" w:lineRule="auto"/>
              <w:rPr>
                <w:ins w:id="879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3CB9DDF" w14:textId="77777777" w:rsidR="00B12739" w:rsidRPr="00AC2066" w:rsidRDefault="00B12739" w:rsidP="008205BD">
            <w:pPr>
              <w:spacing w:after="0" w:line="240" w:lineRule="auto"/>
              <w:rPr>
                <w:ins w:id="879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744B26" w14:textId="77777777" w:rsidR="00B12739" w:rsidRPr="00AC2066" w:rsidRDefault="00B12739" w:rsidP="008205BD">
            <w:pPr>
              <w:spacing w:after="0" w:line="240" w:lineRule="auto"/>
              <w:rPr>
                <w:ins w:id="8798" w:author="Lane, Stefanie" w:date="2023-09-27T17:48:00Z"/>
                <w:rFonts w:ascii="Calibri" w:eastAsia="Times New Roman" w:hAnsi="Calibri" w:cs="Calibri"/>
                <w:i/>
                <w:iCs/>
                <w:color w:val="000000"/>
                <w:lang w:eastAsia="en-CA"/>
              </w:rPr>
            </w:pPr>
            <w:ins w:id="8799" w:author="Lane, Stefanie" w:date="2023-09-27T17:48:00Z">
              <w:r w:rsidRPr="00AC2066">
                <w:rPr>
                  <w:rFonts w:ascii="Calibri" w:eastAsia="Times New Roman" w:hAnsi="Calibri" w:cs="Calibri"/>
                  <w:i/>
                  <w:iCs/>
                  <w:color w:val="000000"/>
                  <w:lang w:eastAsia="en-CA"/>
                </w:rPr>
                <w:t>Lycopus europaeus</w:t>
              </w:r>
            </w:ins>
          </w:p>
        </w:tc>
        <w:tc>
          <w:tcPr>
            <w:tcW w:w="734" w:type="dxa"/>
            <w:tcBorders>
              <w:top w:val="nil"/>
              <w:left w:val="nil"/>
              <w:bottom w:val="nil"/>
              <w:right w:val="nil"/>
            </w:tcBorders>
            <w:shd w:val="clear" w:color="auto" w:fill="auto"/>
            <w:noWrap/>
            <w:vAlign w:val="bottom"/>
            <w:hideMark/>
          </w:tcPr>
          <w:p w14:paraId="0973FA87" w14:textId="77777777" w:rsidR="00B12739" w:rsidRPr="00AC2066" w:rsidRDefault="00B12739" w:rsidP="008205BD">
            <w:pPr>
              <w:spacing w:after="0" w:line="240" w:lineRule="auto"/>
              <w:rPr>
                <w:ins w:id="8800"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15EBB20" w14:textId="77777777" w:rsidR="00B12739" w:rsidRPr="00AC2066" w:rsidRDefault="00B12739" w:rsidP="008205BD">
            <w:pPr>
              <w:spacing w:after="0" w:line="240" w:lineRule="auto"/>
              <w:jc w:val="center"/>
              <w:rPr>
                <w:ins w:id="8801" w:author="Lane, Stefanie" w:date="2023-09-27T17:48:00Z"/>
                <w:rFonts w:ascii="Calibri" w:eastAsia="Times New Roman" w:hAnsi="Calibri" w:cs="Calibri"/>
                <w:color w:val="000000"/>
                <w:lang w:eastAsia="en-CA"/>
              </w:rPr>
            </w:pPr>
            <w:ins w:id="8802"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6A3D894C" w14:textId="77777777" w:rsidR="00B12739" w:rsidRPr="00AC2066" w:rsidRDefault="00B12739" w:rsidP="008205BD">
            <w:pPr>
              <w:spacing w:after="0" w:line="240" w:lineRule="auto"/>
              <w:jc w:val="center"/>
              <w:rPr>
                <w:ins w:id="8803" w:author="Lane, Stefanie" w:date="2023-09-27T17:48:00Z"/>
                <w:rFonts w:ascii="Calibri" w:eastAsia="Times New Roman" w:hAnsi="Calibri" w:cs="Calibri"/>
                <w:color w:val="000000"/>
                <w:lang w:eastAsia="en-CA"/>
              </w:rPr>
            </w:pPr>
            <w:ins w:id="8804"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55C91E2C" w14:textId="77777777" w:rsidR="00B12739" w:rsidRPr="00AC2066" w:rsidRDefault="00B12739" w:rsidP="008205BD">
            <w:pPr>
              <w:spacing w:after="0" w:line="240" w:lineRule="auto"/>
              <w:jc w:val="center"/>
              <w:rPr>
                <w:ins w:id="8805" w:author="Lane, Stefanie" w:date="2023-09-27T17:48:00Z"/>
                <w:rFonts w:ascii="Calibri" w:eastAsia="Times New Roman" w:hAnsi="Calibri" w:cs="Calibri"/>
                <w:color w:val="000000"/>
                <w:lang w:eastAsia="en-CA"/>
              </w:rPr>
            </w:pPr>
            <w:ins w:id="8806" w:author="Lane, Stefanie" w:date="2023-09-27T17:48:00Z">
              <w:r w:rsidRPr="00AC2066">
                <w:rPr>
                  <w:rFonts w:ascii="Calibri" w:eastAsia="Times New Roman" w:hAnsi="Calibri" w:cs="Calibri"/>
                  <w:color w:val="000000"/>
                  <w:lang w:eastAsia="en-CA"/>
                </w:rPr>
                <w:t>gained</w:t>
              </w:r>
            </w:ins>
          </w:p>
        </w:tc>
      </w:tr>
      <w:tr w:rsidR="00B12739" w:rsidRPr="00AC2066" w14:paraId="105291DA" w14:textId="77777777" w:rsidTr="008205BD">
        <w:trPr>
          <w:trHeight w:val="288"/>
          <w:ins w:id="8807" w:author="Lane, Stefanie" w:date="2023-09-27T17:48:00Z"/>
        </w:trPr>
        <w:tc>
          <w:tcPr>
            <w:tcW w:w="1298" w:type="dxa"/>
            <w:vMerge/>
            <w:tcBorders>
              <w:top w:val="nil"/>
              <w:left w:val="single" w:sz="8" w:space="0" w:color="auto"/>
              <w:bottom w:val="single" w:sz="8" w:space="0" w:color="000000"/>
              <w:right w:val="nil"/>
            </w:tcBorders>
            <w:vAlign w:val="center"/>
            <w:hideMark/>
          </w:tcPr>
          <w:p w14:paraId="0C086BB7" w14:textId="77777777" w:rsidR="00B12739" w:rsidRPr="00AC2066" w:rsidRDefault="00B12739" w:rsidP="008205BD">
            <w:pPr>
              <w:spacing w:after="0" w:line="240" w:lineRule="auto"/>
              <w:rPr>
                <w:ins w:id="880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190ADF" w14:textId="77777777" w:rsidR="00B12739" w:rsidRPr="00AC2066" w:rsidRDefault="00B12739" w:rsidP="008205BD">
            <w:pPr>
              <w:spacing w:after="0" w:line="240" w:lineRule="auto"/>
              <w:rPr>
                <w:ins w:id="880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DC2DA1C" w14:textId="77777777" w:rsidR="00B12739" w:rsidRPr="00AC2066" w:rsidRDefault="00B12739" w:rsidP="008205BD">
            <w:pPr>
              <w:spacing w:after="0" w:line="240" w:lineRule="auto"/>
              <w:rPr>
                <w:ins w:id="8810" w:author="Lane, Stefanie" w:date="2023-09-27T17:48:00Z"/>
                <w:rFonts w:ascii="Calibri" w:eastAsia="Times New Roman" w:hAnsi="Calibri" w:cs="Calibri"/>
                <w:i/>
                <w:iCs/>
                <w:color w:val="000000"/>
                <w:lang w:eastAsia="en-CA"/>
              </w:rPr>
            </w:pPr>
            <w:ins w:id="8811" w:author="Lane, Stefanie" w:date="2023-09-27T17:48:00Z">
              <w:r w:rsidRPr="00AC2066">
                <w:rPr>
                  <w:rFonts w:ascii="Calibri" w:eastAsia="Times New Roman" w:hAnsi="Calibri" w:cs="Calibri"/>
                  <w:i/>
                  <w:iCs/>
                  <w:color w:val="000000"/>
                  <w:lang w:eastAsia="en-CA"/>
                </w:rPr>
                <w:t>Mentha aquatica</w:t>
              </w:r>
            </w:ins>
          </w:p>
        </w:tc>
        <w:tc>
          <w:tcPr>
            <w:tcW w:w="734" w:type="dxa"/>
            <w:tcBorders>
              <w:top w:val="single" w:sz="4" w:space="0" w:color="auto"/>
              <w:left w:val="nil"/>
              <w:bottom w:val="single" w:sz="4" w:space="0" w:color="auto"/>
              <w:right w:val="nil"/>
            </w:tcBorders>
            <w:shd w:val="clear" w:color="auto" w:fill="auto"/>
            <w:noWrap/>
            <w:vAlign w:val="bottom"/>
            <w:hideMark/>
          </w:tcPr>
          <w:p w14:paraId="673660DA" w14:textId="77777777" w:rsidR="00B12739" w:rsidRPr="00AC2066" w:rsidRDefault="00B12739" w:rsidP="008205BD">
            <w:pPr>
              <w:spacing w:after="0" w:line="240" w:lineRule="auto"/>
              <w:jc w:val="center"/>
              <w:rPr>
                <w:ins w:id="8812" w:author="Lane, Stefanie" w:date="2023-09-27T17:48:00Z"/>
                <w:rFonts w:ascii="Calibri" w:eastAsia="Times New Roman" w:hAnsi="Calibri" w:cs="Calibri"/>
                <w:color w:val="000000"/>
                <w:lang w:eastAsia="en-CA"/>
              </w:rPr>
            </w:pPr>
            <w:ins w:id="8813"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C2E6EA0" w14:textId="77777777" w:rsidR="00B12739" w:rsidRPr="00AC2066" w:rsidRDefault="00B12739" w:rsidP="008205BD">
            <w:pPr>
              <w:spacing w:after="0" w:line="240" w:lineRule="auto"/>
              <w:jc w:val="center"/>
              <w:rPr>
                <w:ins w:id="8814" w:author="Lane, Stefanie" w:date="2023-09-27T17:48:00Z"/>
                <w:rFonts w:ascii="Calibri" w:eastAsia="Times New Roman" w:hAnsi="Calibri" w:cs="Calibri"/>
                <w:color w:val="000000"/>
                <w:lang w:eastAsia="en-CA"/>
              </w:rPr>
            </w:pPr>
            <w:ins w:id="8815"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0C56CB64" w14:textId="77777777" w:rsidR="00B12739" w:rsidRPr="00AC2066" w:rsidRDefault="00B12739" w:rsidP="008205BD">
            <w:pPr>
              <w:spacing w:after="0" w:line="240" w:lineRule="auto"/>
              <w:jc w:val="center"/>
              <w:rPr>
                <w:ins w:id="8816" w:author="Lane, Stefanie" w:date="2023-09-27T17:48:00Z"/>
                <w:rFonts w:ascii="Calibri" w:eastAsia="Times New Roman" w:hAnsi="Calibri" w:cs="Calibri"/>
                <w:color w:val="000000"/>
                <w:lang w:eastAsia="en-CA"/>
              </w:rPr>
            </w:pPr>
            <w:ins w:id="8817"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single" w:sz="4" w:space="0" w:color="auto"/>
              <w:right w:val="single" w:sz="8" w:space="0" w:color="auto"/>
            </w:tcBorders>
            <w:shd w:val="clear" w:color="auto" w:fill="auto"/>
            <w:noWrap/>
            <w:vAlign w:val="bottom"/>
            <w:hideMark/>
          </w:tcPr>
          <w:p w14:paraId="78C577F1" w14:textId="77777777" w:rsidR="00B12739" w:rsidRPr="00AC2066" w:rsidRDefault="00B12739" w:rsidP="008205BD">
            <w:pPr>
              <w:spacing w:after="0" w:line="240" w:lineRule="auto"/>
              <w:jc w:val="center"/>
              <w:rPr>
                <w:ins w:id="8818" w:author="Lane, Stefanie" w:date="2023-09-27T17:48:00Z"/>
                <w:rFonts w:ascii="Calibri" w:eastAsia="Times New Roman" w:hAnsi="Calibri" w:cs="Calibri"/>
                <w:color w:val="000000"/>
                <w:lang w:eastAsia="en-CA"/>
              </w:rPr>
            </w:pPr>
            <w:ins w:id="8819" w:author="Lane, Stefanie" w:date="2023-09-27T17:48:00Z">
              <w:r w:rsidRPr="00AC2066">
                <w:rPr>
                  <w:rFonts w:ascii="Calibri" w:eastAsia="Times New Roman" w:hAnsi="Calibri" w:cs="Calibri"/>
                  <w:color w:val="000000"/>
                  <w:lang w:eastAsia="en-CA"/>
                </w:rPr>
                <w:t>gained</w:t>
              </w:r>
            </w:ins>
          </w:p>
        </w:tc>
      </w:tr>
      <w:tr w:rsidR="00B12739" w:rsidRPr="00AC2066" w14:paraId="32CD2535" w14:textId="77777777" w:rsidTr="008205BD">
        <w:trPr>
          <w:trHeight w:val="288"/>
          <w:ins w:id="8820" w:author="Lane, Stefanie" w:date="2023-09-27T17:48:00Z"/>
        </w:trPr>
        <w:tc>
          <w:tcPr>
            <w:tcW w:w="1298" w:type="dxa"/>
            <w:vMerge/>
            <w:tcBorders>
              <w:top w:val="nil"/>
              <w:left w:val="single" w:sz="8" w:space="0" w:color="auto"/>
              <w:bottom w:val="single" w:sz="8" w:space="0" w:color="000000"/>
              <w:right w:val="nil"/>
            </w:tcBorders>
            <w:vAlign w:val="center"/>
            <w:hideMark/>
          </w:tcPr>
          <w:p w14:paraId="2AE71947" w14:textId="77777777" w:rsidR="00B12739" w:rsidRPr="00AC2066" w:rsidRDefault="00B12739" w:rsidP="008205BD">
            <w:pPr>
              <w:spacing w:after="0" w:line="240" w:lineRule="auto"/>
              <w:rPr>
                <w:ins w:id="882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EC18E5C" w14:textId="77777777" w:rsidR="00B12739" w:rsidRPr="00AC2066" w:rsidRDefault="00B12739" w:rsidP="008205BD">
            <w:pPr>
              <w:spacing w:after="0" w:line="240" w:lineRule="auto"/>
              <w:rPr>
                <w:ins w:id="8822" w:author="Lane, Stefanie" w:date="2023-09-27T17:48:00Z"/>
                <w:rFonts w:ascii="Calibri" w:eastAsia="Times New Roman" w:hAnsi="Calibri" w:cs="Calibri"/>
                <w:color w:val="000000"/>
                <w:lang w:eastAsia="en-CA"/>
              </w:rPr>
            </w:pPr>
          </w:p>
        </w:tc>
        <w:tc>
          <w:tcPr>
            <w:tcW w:w="3365" w:type="dxa"/>
            <w:tcBorders>
              <w:top w:val="nil"/>
              <w:left w:val="nil"/>
              <w:bottom w:val="single" w:sz="4" w:space="0" w:color="auto"/>
              <w:right w:val="nil"/>
            </w:tcBorders>
            <w:shd w:val="clear" w:color="auto" w:fill="auto"/>
            <w:noWrap/>
            <w:vAlign w:val="bottom"/>
            <w:hideMark/>
          </w:tcPr>
          <w:p w14:paraId="627F49E5" w14:textId="77777777" w:rsidR="00B12739" w:rsidRPr="00AC2066" w:rsidRDefault="00B12739" w:rsidP="008205BD">
            <w:pPr>
              <w:spacing w:after="0" w:line="240" w:lineRule="auto"/>
              <w:rPr>
                <w:ins w:id="8823" w:author="Lane, Stefanie" w:date="2023-09-27T17:48:00Z"/>
                <w:rFonts w:ascii="Calibri" w:eastAsia="Times New Roman" w:hAnsi="Calibri" w:cs="Calibri"/>
                <w:i/>
                <w:iCs/>
                <w:color w:val="000000"/>
                <w:lang w:eastAsia="en-CA"/>
              </w:rPr>
            </w:pPr>
            <w:ins w:id="8824" w:author="Lane, Stefanie" w:date="2023-09-27T17:48:00Z">
              <w:r w:rsidRPr="00AC2066">
                <w:rPr>
                  <w:rFonts w:ascii="Calibri" w:eastAsia="Times New Roman" w:hAnsi="Calibri" w:cs="Calibri"/>
                  <w:i/>
                  <w:iCs/>
                  <w:color w:val="000000"/>
                  <w:lang w:eastAsia="en-CA"/>
                </w:rPr>
                <w:t>Phalaris arundinacea</w:t>
              </w:r>
            </w:ins>
          </w:p>
        </w:tc>
        <w:tc>
          <w:tcPr>
            <w:tcW w:w="734" w:type="dxa"/>
            <w:tcBorders>
              <w:top w:val="nil"/>
              <w:left w:val="nil"/>
              <w:bottom w:val="single" w:sz="4" w:space="0" w:color="auto"/>
              <w:right w:val="nil"/>
            </w:tcBorders>
            <w:shd w:val="clear" w:color="auto" w:fill="auto"/>
            <w:noWrap/>
            <w:vAlign w:val="bottom"/>
            <w:hideMark/>
          </w:tcPr>
          <w:p w14:paraId="4842B460" w14:textId="77777777" w:rsidR="00B12739" w:rsidRPr="00AC2066" w:rsidRDefault="00B12739" w:rsidP="008205BD">
            <w:pPr>
              <w:spacing w:after="0" w:line="240" w:lineRule="auto"/>
              <w:jc w:val="center"/>
              <w:rPr>
                <w:ins w:id="8825" w:author="Lane, Stefanie" w:date="2023-09-27T17:48:00Z"/>
                <w:rFonts w:ascii="Calibri" w:eastAsia="Times New Roman" w:hAnsi="Calibri" w:cs="Calibri"/>
                <w:color w:val="000000"/>
                <w:lang w:eastAsia="en-CA"/>
              </w:rPr>
            </w:pPr>
            <w:ins w:id="8826"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20EAD14" w14:textId="77777777" w:rsidR="00B12739" w:rsidRPr="00AC2066" w:rsidRDefault="00B12739" w:rsidP="008205BD">
            <w:pPr>
              <w:spacing w:after="0" w:line="240" w:lineRule="auto"/>
              <w:jc w:val="center"/>
              <w:rPr>
                <w:ins w:id="8827" w:author="Lane, Stefanie" w:date="2023-09-27T17:48:00Z"/>
                <w:rFonts w:ascii="Calibri" w:eastAsia="Times New Roman" w:hAnsi="Calibri" w:cs="Calibri"/>
                <w:color w:val="000000"/>
                <w:lang w:eastAsia="en-CA"/>
              </w:rPr>
            </w:pPr>
            <w:ins w:id="8828"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812A8D0" w14:textId="77777777" w:rsidR="00B12739" w:rsidRPr="00AC2066" w:rsidRDefault="00B12739" w:rsidP="008205BD">
            <w:pPr>
              <w:spacing w:after="0" w:line="240" w:lineRule="auto"/>
              <w:jc w:val="center"/>
              <w:rPr>
                <w:ins w:id="8829" w:author="Lane, Stefanie" w:date="2023-09-27T17:48:00Z"/>
                <w:rFonts w:ascii="Calibri" w:eastAsia="Times New Roman" w:hAnsi="Calibri" w:cs="Calibri"/>
                <w:color w:val="000000"/>
                <w:lang w:eastAsia="en-CA"/>
              </w:rPr>
            </w:pPr>
            <w:ins w:id="8830"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EE31785" w14:textId="77777777" w:rsidR="00B12739" w:rsidRPr="00AC2066" w:rsidRDefault="00B12739" w:rsidP="008205BD">
            <w:pPr>
              <w:spacing w:after="0" w:line="240" w:lineRule="auto"/>
              <w:jc w:val="center"/>
              <w:rPr>
                <w:ins w:id="8831" w:author="Lane, Stefanie" w:date="2023-09-27T17:48:00Z"/>
                <w:rFonts w:ascii="Calibri" w:eastAsia="Times New Roman" w:hAnsi="Calibri" w:cs="Calibri"/>
                <w:color w:val="000000"/>
                <w:lang w:eastAsia="en-CA"/>
              </w:rPr>
            </w:pPr>
            <w:ins w:id="8832" w:author="Lane, Stefanie" w:date="2023-09-27T17:48:00Z">
              <w:r w:rsidRPr="00AC2066">
                <w:rPr>
                  <w:rFonts w:ascii="Calibri" w:eastAsia="Times New Roman" w:hAnsi="Calibri" w:cs="Calibri"/>
                  <w:color w:val="000000"/>
                  <w:lang w:eastAsia="en-CA"/>
                </w:rPr>
                <w:t>gained</w:t>
              </w:r>
            </w:ins>
          </w:p>
        </w:tc>
      </w:tr>
      <w:tr w:rsidR="00B12739" w:rsidRPr="00AC2066" w14:paraId="2EE608A2" w14:textId="77777777" w:rsidTr="008205BD">
        <w:trPr>
          <w:trHeight w:val="300"/>
          <w:ins w:id="8833" w:author="Lane, Stefanie" w:date="2023-09-27T17:48:00Z"/>
        </w:trPr>
        <w:tc>
          <w:tcPr>
            <w:tcW w:w="1298" w:type="dxa"/>
            <w:vMerge/>
            <w:tcBorders>
              <w:top w:val="nil"/>
              <w:left w:val="single" w:sz="8" w:space="0" w:color="auto"/>
              <w:bottom w:val="single" w:sz="8" w:space="0" w:color="000000"/>
              <w:right w:val="nil"/>
            </w:tcBorders>
            <w:vAlign w:val="center"/>
            <w:hideMark/>
          </w:tcPr>
          <w:p w14:paraId="50F9F4FC" w14:textId="77777777" w:rsidR="00B12739" w:rsidRPr="00AC2066" w:rsidRDefault="00B12739" w:rsidP="008205BD">
            <w:pPr>
              <w:spacing w:after="0" w:line="240" w:lineRule="auto"/>
              <w:rPr>
                <w:ins w:id="883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03841FD" w14:textId="77777777" w:rsidR="00B12739" w:rsidRPr="00AC2066" w:rsidRDefault="00B12739" w:rsidP="008205BD">
            <w:pPr>
              <w:spacing w:after="0" w:line="240" w:lineRule="auto"/>
              <w:rPr>
                <w:ins w:id="8835"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2948439B" w14:textId="77777777" w:rsidR="00B12739" w:rsidRPr="00AC2066" w:rsidRDefault="00B12739" w:rsidP="008205BD">
            <w:pPr>
              <w:spacing w:after="0" w:line="240" w:lineRule="auto"/>
              <w:rPr>
                <w:ins w:id="8836" w:author="Lane, Stefanie" w:date="2023-09-27T17:48:00Z"/>
                <w:rFonts w:ascii="Calibri" w:eastAsia="Times New Roman" w:hAnsi="Calibri" w:cs="Calibri"/>
                <w:i/>
                <w:iCs/>
                <w:color w:val="000000"/>
                <w:lang w:eastAsia="en-CA"/>
              </w:rPr>
            </w:pPr>
            <w:ins w:id="8837" w:author="Lane, Stefanie" w:date="2023-09-27T17:48:00Z">
              <w:r w:rsidRPr="00AC2066">
                <w:rPr>
                  <w:rFonts w:ascii="Calibri" w:eastAsia="Times New Roman" w:hAnsi="Calibri" w:cs="Calibri"/>
                  <w:i/>
                  <w:iCs/>
                  <w:color w:val="000000"/>
                  <w:lang w:eastAsia="en-CA"/>
                </w:rPr>
                <w:t>Cirsium arvense</w:t>
              </w:r>
            </w:ins>
          </w:p>
        </w:tc>
        <w:tc>
          <w:tcPr>
            <w:tcW w:w="734" w:type="dxa"/>
            <w:tcBorders>
              <w:top w:val="nil"/>
              <w:left w:val="nil"/>
              <w:bottom w:val="single" w:sz="8" w:space="0" w:color="auto"/>
              <w:right w:val="nil"/>
            </w:tcBorders>
            <w:shd w:val="clear" w:color="auto" w:fill="auto"/>
            <w:noWrap/>
            <w:vAlign w:val="bottom"/>
            <w:hideMark/>
          </w:tcPr>
          <w:p w14:paraId="545649BB" w14:textId="77777777" w:rsidR="00B12739" w:rsidRPr="00AC2066" w:rsidRDefault="00B12739" w:rsidP="008205BD">
            <w:pPr>
              <w:spacing w:after="0" w:line="240" w:lineRule="auto"/>
              <w:jc w:val="center"/>
              <w:rPr>
                <w:ins w:id="8838" w:author="Lane, Stefanie" w:date="2023-09-27T17:48:00Z"/>
                <w:rFonts w:ascii="Calibri" w:eastAsia="Times New Roman" w:hAnsi="Calibri" w:cs="Calibri"/>
                <w:color w:val="000000"/>
                <w:lang w:eastAsia="en-CA"/>
              </w:rPr>
            </w:pPr>
            <w:ins w:id="8839"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0D575C29" w14:textId="77777777" w:rsidR="00B12739" w:rsidRPr="00AC2066" w:rsidRDefault="00B12739" w:rsidP="008205BD">
            <w:pPr>
              <w:spacing w:after="0" w:line="240" w:lineRule="auto"/>
              <w:jc w:val="center"/>
              <w:rPr>
                <w:ins w:id="8840" w:author="Lane, Stefanie" w:date="2023-09-27T17:48:00Z"/>
                <w:rFonts w:ascii="Calibri" w:eastAsia="Times New Roman" w:hAnsi="Calibri" w:cs="Calibri"/>
                <w:color w:val="000000"/>
                <w:lang w:eastAsia="en-CA"/>
              </w:rPr>
            </w:pPr>
            <w:ins w:id="8841"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8" w:space="0" w:color="auto"/>
              <w:right w:val="nil"/>
            </w:tcBorders>
            <w:shd w:val="clear" w:color="auto" w:fill="auto"/>
            <w:noWrap/>
            <w:vAlign w:val="bottom"/>
            <w:hideMark/>
          </w:tcPr>
          <w:p w14:paraId="6B774079" w14:textId="77777777" w:rsidR="00B12739" w:rsidRPr="00AC2066" w:rsidRDefault="00B12739" w:rsidP="008205BD">
            <w:pPr>
              <w:spacing w:after="0" w:line="240" w:lineRule="auto"/>
              <w:jc w:val="center"/>
              <w:rPr>
                <w:ins w:id="8842" w:author="Lane, Stefanie" w:date="2023-09-27T17:48:00Z"/>
                <w:rFonts w:ascii="Calibri" w:eastAsia="Times New Roman" w:hAnsi="Calibri" w:cs="Calibri"/>
                <w:color w:val="000000"/>
                <w:lang w:eastAsia="en-CA"/>
              </w:rPr>
            </w:pPr>
            <w:ins w:id="8843"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58F148E8" w14:textId="77777777" w:rsidR="00B12739" w:rsidRPr="00AC2066" w:rsidRDefault="00B12739" w:rsidP="008205BD">
            <w:pPr>
              <w:spacing w:after="0" w:line="240" w:lineRule="auto"/>
              <w:jc w:val="center"/>
              <w:rPr>
                <w:ins w:id="8844" w:author="Lane, Stefanie" w:date="2023-09-27T17:48:00Z"/>
                <w:rFonts w:ascii="Calibri" w:eastAsia="Times New Roman" w:hAnsi="Calibri" w:cs="Calibri"/>
                <w:color w:val="000000"/>
                <w:lang w:eastAsia="en-CA"/>
              </w:rPr>
            </w:pPr>
            <w:ins w:id="8845" w:author="Lane, Stefanie" w:date="2023-09-27T17:48:00Z">
              <w:r w:rsidRPr="00AC2066">
                <w:rPr>
                  <w:rFonts w:ascii="Calibri" w:eastAsia="Times New Roman" w:hAnsi="Calibri" w:cs="Calibri"/>
                  <w:color w:val="000000"/>
                  <w:lang w:eastAsia="en-CA"/>
                </w:rPr>
                <w:t> </w:t>
              </w:r>
            </w:ins>
          </w:p>
        </w:tc>
      </w:tr>
      <w:tr w:rsidR="00B12739" w:rsidRPr="00AC2066" w14:paraId="5DB3A2EA" w14:textId="77777777" w:rsidTr="008205BD">
        <w:trPr>
          <w:trHeight w:val="288"/>
          <w:ins w:id="8846" w:author="Lane, Stefanie" w:date="2023-09-27T17:48:00Z"/>
        </w:trPr>
        <w:tc>
          <w:tcPr>
            <w:tcW w:w="1298" w:type="dxa"/>
            <w:vMerge/>
            <w:tcBorders>
              <w:top w:val="nil"/>
              <w:left w:val="single" w:sz="8" w:space="0" w:color="auto"/>
              <w:bottom w:val="single" w:sz="8" w:space="0" w:color="000000"/>
              <w:right w:val="nil"/>
            </w:tcBorders>
            <w:vAlign w:val="center"/>
            <w:hideMark/>
          </w:tcPr>
          <w:p w14:paraId="3FBE3EA7" w14:textId="77777777" w:rsidR="00B12739" w:rsidRPr="00AC2066" w:rsidRDefault="00B12739" w:rsidP="008205BD">
            <w:pPr>
              <w:spacing w:after="0" w:line="240" w:lineRule="auto"/>
              <w:rPr>
                <w:ins w:id="8847" w:author="Lane, Stefanie" w:date="2023-09-27T17:48:00Z"/>
                <w:rFonts w:ascii="Calibri" w:eastAsia="Times New Roman" w:hAnsi="Calibri" w:cs="Calibri"/>
                <w:color w:val="000000"/>
                <w:lang w:eastAsia="en-CA"/>
              </w:rPr>
            </w:pPr>
          </w:p>
        </w:tc>
        <w:tc>
          <w:tcPr>
            <w:tcW w:w="1078" w:type="dxa"/>
            <w:gridSpan w:val="2"/>
            <w:vMerge w:val="restart"/>
            <w:tcBorders>
              <w:top w:val="nil"/>
              <w:left w:val="single" w:sz="8" w:space="0" w:color="auto"/>
              <w:bottom w:val="single" w:sz="8" w:space="0" w:color="000000"/>
              <w:right w:val="nil"/>
            </w:tcBorders>
            <w:shd w:val="clear" w:color="auto" w:fill="auto"/>
            <w:noWrap/>
            <w:vAlign w:val="center"/>
            <w:hideMark/>
          </w:tcPr>
          <w:p w14:paraId="00766DDB" w14:textId="77777777" w:rsidR="00B12739" w:rsidRPr="00AC2066" w:rsidRDefault="00B12739" w:rsidP="008205BD">
            <w:pPr>
              <w:spacing w:after="0" w:line="240" w:lineRule="auto"/>
              <w:jc w:val="center"/>
              <w:rPr>
                <w:ins w:id="8848" w:author="Lane, Stefanie" w:date="2023-09-27T17:48:00Z"/>
                <w:rFonts w:ascii="Calibri" w:eastAsia="Times New Roman" w:hAnsi="Calibri" w:cs="Calibri"/>
                <w:color w:val="000000"/>
                <w:lang w:eastAsia="en-CA"/>
              </w:rPr>
            </w:pPr>
            <w:ins w:id="8849" w:author="Lane, Stefanie" w:date="2023-09-27T17:48:00Z">
              <w:r w:rsidRPr="00AC2066">
                <w:rPr>
                  <w:rFonts w:ascii="Calibri" w:eastAsia="Times New Roman" w:hAnsi="Calibri" w:cs="Calibri"/>
                  <w:color w:val="000000"/>
                  <w:lang w:eastAsia="en-CA"/>
                </w:rPr>
                <w:t>Native</w:t>
              </w:r>
            </w:ins>
          </w:p>
        </w:tc>
        <w:tc>
          <w:tcPr>
            <w:tcW w:w="3365" w:type="dxa"/>
            <w:tcBorders>
              <w:top w:val="nil"/>
              <w:left w:val="nil"/>
              <w:bottom w:val="single" w:sz="4" w:space="0" w:color="auto"/>
              <w:right w:val="nil"/>
            </w:tcBorders>
            <w:shd w:val="clear" w:color="auto" w:fill="auto"/>
            <w:noWrap/>
            <w:vAlign w:val="bottom"/>
            <w:hideMark/>
          </w:tcPr>
          <w:p w14:paraId="5A610E39" w14:textId="77777777" w:rsidR="00B12739" w:rsidRPr="00AC2066" w:rsidRDefault="00B12739" w:rsidP="008205BD">
            <w:pPr>
              <w:spacing w:after="0" w:line="240" w:lineRule="auto"/>
              <w:rPr>
                <w:ins w:id="8850" w:author="Lane, Stefanie" w:date="2023-09-27T17:48:00Z"/>
                <w:rFonts w:ascii="Calibri" w:eastAsia="Times New Roman" w:hAnsi="Calibri" w:cs="Calibri"/>
                <w:i/>
                <w:iCs/>
                <w:color w:val="000000"/>
                <w:lang w:eastAsia="en-CA"/>
              </w:rPr>
            </w:pPr>
            <w:ins w:id="8851" w:author="Lane, Stefanie" w:date="2023-09-27T17:48:00Z">
              <w:r w:rsidRPr="00AC2066">
                <w:rPr>
                  <w:rFonts w:ascii="Calibri" w:eastAsia="Times New Roman" w:hAnsi="Calibri" w:cs="Calibri"/>
                  <w:i/>
                  <w:iCs/>
                  <w:color w:val="000000"/>
                  <w:lang w:eastAsia="en-CA"/>
                </w:rPr>
                <w:t>Deschampsia caespitosa</w:t>
              </w:r>
            </w:ins>
          </w:p>
        </w:tc>
        <w:tc>
          <w:tcPr>
            <w:tcW w:w="734" w:type="dxa"/>
            <w:tcBorders>
              <w:top w:val="nil"/>
              <w:left w:val="nil"/>
              <w:bottom w:val="single" w:sz="4" w:space="0" w:color="auto"/>
              <w:right w:val="nil"/>
            </w:tcBorders>
            <w:shd w:val="clear" w:color="auto" w:fill="auto"/>
            <w:noWrap/>
            <w:vAlign w:val="bottom"/>
            <w:hideMark/>
          </w:tcPr>
          <w:p w14:paraId="586B8C3B" w14:textId="77777777" w:rsidR="00B12739" w:rsidRPr="00AC2066" w:rsidRDefault="00B12739" w:rsidP="008205BD">
            <w:pPr>
              <w:spacing w:after="0" w:line="240" w:lineRule="auto"/>
              <w:jc w:val="center"/>
              <w:rPr>
                <w:ins w:id="8852" w:author="Lane, Stefanie" w:date="2023-09-27T17:48:00Z"/>
                <w:rFonts w:ascii="Calibri" w:eastAsia="Times New Roman" w:hAnsi="Calibri" w:cs="Calibri"/>
                <w:color w:val="000000"/>
                <w:lang w:eastAsia="en-CA"/>
              </w:rPr>
            </w:pPr>
            <w:ins w:id="8853"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single" w:sz="4" w:space="0" w:color="auto"/>
              <w:right w:val="nil"/>
            </w:tcBorders>
            <w:shd w:val="clear" w:color="auto" w:fill="auto"/>
            <w:noWrap/>
            <w:vAlign w:val="bottom"/>
            <w:hideMark/>
          </w:tcPr>
          <w:p w14:paraId="30EF8B7A" w14:textId="77777777" w:rsidR="00B12739" w:rsidRPr="00AC2066" w:rsidRDefault="00B12739" w:rsidP="008205BD">
            <w:pPr>
              <w:spacing w:after="0" w:line="240" w:lineRule="auto"/>
              <w:jc w:val="center"/>
              <w:rPr>
                <w:ins w:id="8854" w:author="Lane, Stefanie" w:date="2023-09-27T17:48:00Z"/>
                <w:rFonts w:ascii="Calibri" w:eastAsia="Times New Roman" w:hAnsi="Calibri" w:cs="Calibri"/>
                <w:color w:val="000000"/>
                <w:lang w:eastAsia="en-CA"/>
              </w:rPr>
            </w:pPr>
            <w:ins w:id="8855"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70C68B34" w14:textId="77777777" w:rsidR="00B12739" w:rsidRPr="00AC2066" w:rsidRDefault="00B12739" w:rsidP="008205BD">
            <w:pPr>
              <w:spacing w:after="0" w:line="240" w:lineRule="auto"/>
              <w:jc w:val="center"/>
              <w:rPr>
                <w:ins w:id="8856" w:author="Lane, Stefanie" w:date="2023-09-27T17:48:00Z"/>
                <w:rFonts w:ascii="Calibri" w:eastAsia="Times New Roman" w:hAnsi="Calibri" w:cs="Calibri"/>
                <w:color w:val="000000"/>
                <w:lang w:eastAsia="en-CA"/>
              </w:rPr>
            </w:pPr>
            <w:ins w:id="8857"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0BD73976" w14:textId="77777777" w:rsidR="00B12739" w:rsidRPr="00AC2066" w:rsidRDefault="00B12739" w:rsidP="008205BD">
            <w:pPr>
              <w:spacing w:after="0" w:line="240" w:lineRule="auto"/>
              <w:jc w:val="center"/>
              <w:rPr>
                <w:ins w:id="8858" w:author="Lane, Stefanie" w:date="2023-09-27T17:48:00Z"/>
                <w:rFonts w:ascii="Calibri" w:eastAsia="Times New Roman" w:hAnsi="Calibri" w:cs="Calibri"/>
                <w:color w:val="000000"/>
                <w:lang w:eastAsia="en-CA"/>
              </w:rPr>
            </w:pPr>
            <w:ins w:id="8859" w:author="Lane, Stefanie" w:date="2023-09-27T17:48:00Z">
              <w:r w:rsidRPr="00AC2066">
                <w:rPr>
                  <w:rFonts w:ascii="Calibri" w:eastAsia="Times New Roman" w:hAnsi="Calibri" w:cs="Calibri"/>
                  <w:color w:val="000000"/>
                  <w:lang w:eastAsia="en-CA"/>
                </w:rPr>
                <w:t>lost</w:t>
              </w:r>
            </w:ins>
          </w:p>
        </w:tc>
      </w:tr>
      <w:tr w:rsidR="00B12739" w:rsidRPr="00AC2066" w14:paraId="5DF8E55D" w14:textId="77777777" w:rsidTr="008205BD">
        <w:trPr>
          <w:trHeight w:val="288"/>
          <w:ins w:id="8860" w:author="Lane, Stefanie" w:date="2023-09-27T17:48:00Z"/>
        </w:trPr>
        <w:tc>
          <w:tcPr>
            <w:tcW w:w="1298" w:type="dxa"/>
            <w:vMerge/>
            <w:tcBorders>
              <w:top w:val="nil"/>
              <w:left w:val="single" w:sz="8" w:space="0" w:color="auto"/>
              <w:bottom w:val="single" w:sz="8" w:space="0" w:color="000000"/>
              <w:right w:val="nil"/>
            </w:tcBorders>
            <w:vAlign w:val="center"/>
            <w:hideMark/>
          </w:tcPr>
          <w:p w14:paraId="326C7DDD" w14:textId="77777777" w:rsidR="00B12739" w:rsidRPr="00AC2066" w:rsidRDefault="00B12739" w:rsidP="008205BD">
            <w:pPr>
              <w:spacing w:after="0" w:line="240" w:lineRule="auto"/>
              <w:rPr>
                <w:ins w:id="886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7254AF3" w14:textId="77777777" w:rsidR="00B12739" w:rsidRPr="00AC2066" w:rsidRDefault="00B12739" w:rsidP="008205BD">
            <w:pPr>
              <w:spacing w:after="0" w:line="240" w:lineRule="auto"/>
              <w:rPr>
                <w:ins w:id="886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CB90094" w14:textId="77777777" w:rsidR="00B12739" w:rsidRPr="00AC2066" w:rsidRDefault="00B12739" w:rsidP="008205BD">
            <w:pPr>
              <w:spacing w:after="0" w:line="240" w:lineRule="auto"/>
              <w:rPr>
                <w:ins w:id="8863" w:author="Lane, Stefanie" w:date="2023-09-27T17:48:00Z"/>
                <w:rFonts w:ascii="Calibri" w:eastAsia="Times New Roman" w:hAnsi="Calibri" w:cs="Calibri"/>
                <w:i/>
                <w:iCs/>
                <w:color w:val="000000"/>
                <w:lang w:eastAsia="en-CA"/>
              </w:rPr>
            </w:pPr>
            <w:ins w:id="8864" w:author="Lane, Stefanie" w:date="2023-09-27T17:48:00Z">
              <w:r w:rsidRPr="00AC2066">
                <w:rPr>
                  <w:rFonts w:ascii="Calibri" w:eastAsia="Times New Roman" w:hAnsi="Calibri" w:cs="Calibri"/>
                  <w:i/>
                  <w:iCs/>
                  <w:color w:val="000000"/>
                  <w:lang w:eastAsia="en-CA"/>
                </w:rPr>
                <w:t>Leersia oryzoides</w:t>
              </w:r>
            </w:ins>
          </w:p>
        </w:tc>
        <w:tc>
          <w:tcPr>
            <w:tcW w:w="734" w:type="dxa"/>
            <w:tcBorders>
              <w:top w:val="nil"/>
              <w:left w:val="nil"/>
              <w:bottom w:val="nil"/>
              <w:right w:val="nil"/>
            </w:tcBorders>
            <w:shd w:val="clear" w:color="auto" w:fill="auto"/>
            <w:noWrap/>
            <w:vAlign w:val="bottom"/>
            <w:hideMark/>
          </w:tcPr>
          <w:p w14:paraId="2057FF5D" w14:textId="77777777" w:rsidR="00B12739" w:rsidRPr="00AC2066" w:rsidRDefault="00B12739" w:rsidP="008205BD">
            <w:pPr>
              <w:spacing w:after="0" w:line="240" w:lineRule="auto"/>
              <w:jc w:val="center"/>
              <w:rPr>
                <w:ins w:id="8865" w:author="Lane, Stefanie" w:date="2023-09-27T17:48:00Z"/>
                <w:rFonts w:ascii="Calibri" w:eastAsia="Times New Roman" w:hAnsi="Calibri" w:cs="Calibri"/>
                <w:color w:val="000000"/>
                <w:lang w:eastAsia="en-CA"/>
              </w:rPr>
            </w:pPr>
            <w:ins w:id="886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6AEC6534" w14:textId="77777777" w:rsidR="00B12739" w:rsidRPr="00AC2066" w:rsidRDefault="00B12739" w:rsidP="008205BD">
            <w:pPr>
              <w:spacing w:after="0" w:line="240" w:lineRule="auto"/>
              <w:jc w:val="center"/>
              <w:rPr>
                <w:ins w:id="8867" w:author="Lane, Stefanie" w:date="2023-09-27T17:48:00Z"/>
                <w:rFonts w:ascii="Calibri" w:eastAsia="Times New Roman" w:hAnsi="Calibri" w:cs="Calibri"/>
                <w:color w:val="000000"/>
                <w:lang w:eastAsia="en-CA"/>
              </w:rPr>
            </w:pPr>
            <w:ins w:id="8868"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09F3749B" w14:textId="77777777" w:rsidR="00B12739" w:rsidRPr="00AC2066" w:rsidRDefault="00B12739" w:rsidP="008205BD">
            <w:pPr>
              <w:spacing w:after="0" w:line="240" w:lineRule="auto"/>
              <w:jc w:val="center"/>
              <w:rPr>
                <w:ins w:id="8869"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BCD0366" w14:textId="77777777" w:rsidR="00B12739" w:rsidRPr="00AC2066" w:rsidRDefault="00B12739" w:rsidP="008205BD">
            <w:pPr>
              <w:spacing w:after="0" w:line="240" w:lineRule="auto"/>
              <w:jc w:val="center"/>
              <w:rPr>
                <w:ins w:id="8870" w:author="Lane, Stefanie" w:date="2023-09-27T17:48:00Z"/>
                <w:rFonts w:ascii="Calibri" w:eastAsia="Times New Roman" w:hAnsi="Calibri" w:cs="Calibri"/>
                <w:color w:val="000000"/>
                <w:lang w:eastAsia="en-CA"/>
              </w:rPr>
            </w:pPr>
            <w:ins w:id="8871" w:author="Lane, Stefanie" w:date="2023-09-27T17:48:00Z">
              <w:r w:rsidRPr="00AC2066">
                <w:rPr>
                  <w:rFonts w:ascii="Calibri" w:eastAsia="Times New Roman" w:hAnsi="Calibri" w:cs="Calibri"/>
                  <w:color w:val="000000"/>
                  <w:lang w:eastAsia="en-CA"/>
                </w:rPr>
                <w:t>lost</w:t>
              </w:r>
            </w:ins>
          </w:p>
        </w:tc>
      </w:tr>
      <w:tr w:rsidR="00B12739" w:rsidRPr="00AC2066" w14:paraId="52013F9C" w14:textId="77777777" w:rsidTr="008205BD">
        <w:trPr>
          <w:trHeight w:val="288"/>
          <w:ins w:id="8872" w:author="Lane, Stefanie" w:date="2023-09-27T17:48:00Z"/>
        </w:trPr>
        <w:tc>
          <w:tcPr>
            <w:tcW w:w="1298" w:type="dxa"/>
            <w:vMerge/>
            <w:tcBorders>
              <w:top w:val="nil"/>
              <w:left w:val="single" w:sz="8" w:space="0" w:color="auto"/>
              <w:bottom w:val="single" w:sz="8" w:space="0" w:color="000000"/>
              <w:right w:val="nil"/>
            </w:tcBorders>
            <w:vAlign w:val="center"/>
            <w:hideMark/>
          </w:tcPr>
          <w:p w14:paraId="4D207DAF" w14:textId="77777777" w:rsidR="00B12739" w:rsidRPr="00AC2066" w:rsidRDefault="00B12739" w:rsidP="008205BD">
            <w:pPr>
              <w:spacing w:after="0" w:line="240" w:lineRule="auto"/>
              <w:rPr>
                <w:ins w:id="887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827598" w14:textId="77777777" w:rsidR="00B12739" w:rsidRPr="00AC2066" w:rsidRDefault="00B12739" w:rsidP="008205BD">
            <w:pPr>
              <w:spacing w:after="0" w:line="240" w:lineRule="auto"/>
              <w:rPr>
                <w:ins w:id="887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1E62BF4" w14:textId="77777777" w:rsidR="00B12739" w:rsidRPr="00AC2066" w:rsidRDefault="00B12739" w:rsidP="008205BD">
            <w:pPr>
              <w:spacing w:after="0" w:line="240" w:lineRule="auto"/>
              <w:rPr>
                <w:ins w:id="8875" w:author="Lane, Stefanie" w:date="2023-09-27T17:48:00Z"/>
                <w:rFonts w:ascii="Calibri" w:eastAsia="Times New Roman" w:hAnsi="Calibri" w:cs="Calibri"/>
                <w:i/>
                <w:iCs/>
                <w:color w:val="000000"/>
                <w:lang w:eastAsia="en-CA"/>
              </w:rPr>
            </w:pPr>
            <w:ins w:id="8876" w:author="Lane, Stefanie" w:date="2023-09-27T17:48:00Z">
              <w:r w:rsidRPr="00AC2066">
                <w:rPr>
                  <w:rFonts w:ascii="Calibri" w:eastAsia="Times New Roman" w:hAnsi="Calibri" w:cs="Calibri"/>
                  <w:i/>
                  <w:iCs/>
                  <w:color w:val="000000"/>
                  <w:lang w:eastAsia="en-CA"/>
                </w:rPr>
                <w:t>Lilaeopsis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4630DA20" w14:textId="77777777" w:rsidR="00B12739" w:rsidRPr="00AC2066" w:rsidRDefault="00B12739" w:rsidP="008205BD">
            <w:pPr>
              <w:spacing w:after="0" w:line="240" w:lineRule="auto"/>
              <w:jc w:val="center"/>
              <w:rPr>
                <w:ins w:id="8877" w:author="Lane, Stefanie" w:date="2023-09-27T17:48:00Z"/>
                <w:rFonts w:ascii="Calibri" w:eastAsia="Times New Roman" w:hAnsi="Calibri" w:cs="Calibri"/>
                <w:color w:val="000000"/>
                <w:lang w:eastAsia="en-CA"/>
              </w:rPr>
            </w:pPr>
            <w:ins w:id="8878"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B2CD717" w14:textId="77777777" w:rsidR="00B12739" w:rsidRPr="00AC2066" w:rsidRDefault="00B12739" w:rsidP="008205BD">
            <w:pPr>
              <w:spacing w:after="0" w:line="240" w:lineRule="auto"/>
              <w:jc w:val="center"/>
              <w:rPr>
                <w:ins w:id="8879" w:author="Lane, Stefanie" w:date="2023-09-27T17:48:00Z"/>
                <w:rFonts w:ascii="Calibri" w:eastAsia="Times New Roman" w:hAnsi="Calibri" w:cs="Calibri"/>
                <w:color w:val="000000"/>
                <w:lang w:eastAsia="en-CA"/>
              </w:rPr>
            </w:pPr>
            <w:ins w:id="8880"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6244628C" w14:textId="77777777" w:rsidR="00B12739" w:rsidRPr="00AC2066" w:rsidRDefault="00B12739" w:rsidP="008205BD">
            <w:pPr>
              <w:spacing w:after="0" w:line="240" w:lineRule="auto"/>
              <w:jc w:val="center"/>
              <w:rPr>
                <w:ins w:id="8881" w:author="Lane, Stefanie" w:date="2023-09-27T17:48:00Z"/>
                <w:rFonts w:ascii="Calibri" w:eastAsia="Times New Roman" w:hAnsi="Calibri" w:cs="Calibri"/>
                <w:color w:val="000000"/>
                <w:lang w:eastAsia="en-CA"/>
              </w:rPr>
            </w:pPr>
            <w:ins w:id="8882"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748582DA" w14:textId="77777777" w:rsidR="00B12739" w:rsidRPr="00AC2066" w:rsidRDefault="00B12739" w:rsidP="008205BD">
            <w:pPr>
              <w:spacing w:after="0" w:line="240" w:lineRule="auto"/>
              <w:jc w:val="center"/>
              <w:rPr>
                <w:ins w:id="8883" w:author="Lane, Stefanie" w:date="2023-09-27T17:48:00Z"/>
                <w:rFonts w:ascii="Calibri" w:eastAsia="Times New Roman" w:hAnsi="Calibri" w:cs="Calibri"/>
                <w:color w:val="000000"/>
                <w:lang w:eastAsia="en-CA"/>
              </w:rPr>
            </w:pPr>
            <w:ins w:id="8884" w:author="Lane, Stefanie" w:date="2023-09-27T17:48:00Z">
              <w:r w:rsidRPr="00AC2066">
                <w:rPr>
                  <w:rFonts w:ascii="Calibri" w:eastAsia="Times New Roman" w:hAnsi="Calibri" w:cs="Calibri"/>
                  <w:color w:val="000000"/>
                  <w:lang w:eastAsia="en-CA"/>
                </w:rPr>
                <w:t>lost</w:t>
              </w:r>
            </w:ins>
          </w:p>
        </w:tc>
      </w:tr>
      <w:tr w:rsidR="00B12739" w:rsidRPr="00AC2066" w14:paraId="59F8B970" w14:textId="77777777" w:rsidTr="008205BD">
        <w:trPr>
          <w:trHeight w:val="288"/>
          <w:ins w:id="8885" w:author="Lane, Stefanie" w:date="2023-09-27T17:48:00Z"/>
        </w:trPr>
        <w:tc>
          <w:tcPr>
            <w:tcW w:w="1298" w:type="dxa"/>
            <w:vMerge/>
            <w:tcBorders>
              <w:top w:val="nil"/>
              <w:left w:val="single" w:sz="8" w:space="0" w:color="auto"/>
              <w:bottom w:val="single" w:sz="8" w:space="0" w:color="000000"/>
              <w:right w:val="nil"/>
            </w:tcBorders>
            <w:vAlign w:val="center"/>
            <w:hideMark/>
          </w:tcPr>
          <w:p w14:paraId="4BDCE314" w14:textId="77777777" w:rsidR="00B12739" w:rsidRPr="00AC2066" w:rsidRDefault="00B12739" w:rsidP="008205BD">
            <w:pPr>
              <w:spacing w:after="0" w:line="240" w:lineRule="auto"/>
              <w:rPr>
                <w:ins w:id="888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4006382" w14:textId="77777777" w:rsidR="00B12739" w:rsidRPr="00AC2066" w:rsidRDefault="00B12739" w:rsidP="008205BD">
            <w:pPr>
              <w:spacing w:after="0" w:line="240" w:lineRule="auto"/>
              <w:rPr>
                <w:ins w:id="888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DF66BFC" w14:textId="77777777" w:rsidR="00B12739" w:rsidRPr="00AC2066" w:rsidRDefault="00B12739" w:rsidP="008205BD">
            <w:pPr>
              <w:spacing w:after="0" w:line="240" w:lineRule="auto"/>
              <w:rPr>
                <w:ins w:id="8888" w:author="Lane, Stefanie" w:date="2023-09-27T17:48:00Z"/>
                <w:rFonts w:ascii="Calibri" w:eastAsia="Times New Roman" w:hAnsi="Calibri" w:cs="Calibri"/>
                <w:i/>
                <w:iCs/>
                <w:color w:val="000000"/>
                <w:lang w:eastAsia="en-CA"/>
              </w:rPr>
            </w:pPr>
            <w:ins w:id="8889" w:author="Lane, Stefanie" w:date="2023-09-27T17:48:00Z">
              <w:r w:rsidRPr="00AC2066">
                <w:rPr>
                  <w:rFonts w:ascii="Calibri" w:eastAsia="Times New Roman" w:hAnsi="Calibri" w:cs="Calibri"/>
                  <w:i/>
                  <w:iCs/>
                  <w:color w:val="000000"/>
                  <w:lang w:eastAsia="en-CA"/>
                </w:rPr>
                <w:t>Mimulus guttatus</w:t>
              </w:r>
            </w:ins>
          </w:p>
        </w:tc>
        <w:tc>
          <w:tcPr>
            <w:tcW w:w="734" w:type="dxa"/>
            <w:tcBorders>
              <w:top w:val="nil"/>
              <w:left w:val="nil"/>
              <w:bottom w:val="nil"/>
              <w:right w:val="nil"/>
            </w:tcBorders>
            <w:shd w:val="clear" w:color="auto" w:fill="auto"/>
            <w:noWrap/>
            <w:vAlign w:val="bottom"/>
            <w:hideMark/>
          </w:tcPr>
          <w:p w14:paraId="019982D5" w14:textId="77777777" w:rsidR="00B12739" w:rsidRPr="00AC2066" w:rsidRDefault="00B12739" w:rsidP="008205BD">
            <w:pPr>
              <w:spacing w:after="0" w:line="240" w:lineRule="auto"/>
              <w:jc w:val="center"/>
              <w:rPr>
                <w:ins w:id="8890" w:author="Lane, Stefanie" w:date="2023-09-27T17:48:00Z"/>
                <w:rFonts w:ascii="Calibri" w:eastAsia="Times New Roman" w:hAnsi="Calibri" w:cs="Calibri"/>
                <w:color w:val="000000"/>
                <w:lang w:eastAsia="en-CA"/>
              </w:rPr>
            </w:pPr>
            <w:ins w:id="889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93CE883" w14:textId="77777777" w:rsidR="00B12739" w:rsidRPr="00AC2066" w:rsidRDefault="00B12739" w:rsidP="008205BD">
            <w:pPr>
              <w:spacing w:after="0" w:line="240" w:lineRule="auto"/>
              <w:jc w:val="center"/>
              <w:rPr>
                <w:ins w:id="8892"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30B0E034" w14:textId="77777777" w:rsidR="00B12739" w:rsidRPr="00AC2066" w:rsidRDefault="00B12739" w:rsidP="008205BD">
            <w:pPr>
              <w:spacing w:after="0" w:line="240" w:lineRule="auto"/>
              <w:jc w:val="center"/>
              <w:rPr>
                <w:ins w:id="8893"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C95FE97" w14:textId="77777777" w:rsidR="00B12739" w:rsidRPr="00AC2066" w:rsidRDefault="00B12739" w:rsidP="008205BD">
            <w:pPr>
              <w:spacing w:after="0" w:line="240" w:lineRule="auto"/>
              <w:jc w:val="center"/>
              <w:rPr>
                <w:ins w:id="8894" w:author="Lane, Stefanie" w:date="2023-09-27T17:48:00Z"/>
                <w:rFonts w:ascii="Calibri" w:eastAsia="Times New Roman" w:hAnsi="Calibri" w:cs="Calibri"/>
                <w:color w:val="000000"/>
                <w:lang w:eastAsia="en-CA"/>
              </w:rPr>
            </w:pPr>
            <w:ins w:id="8895" w:author="Lane, Stefanie" w:date="2023-09-27T17:48:00Z">
              <w:r w:rsidRPr="00AC2066">
                <w:rPr>
                  <w:rFonts w:ascii="Calibri" w:eastAsia="Times New Roman" w:hAnsi="Calibri" w:cs="Calibri"/>
                  <w:color w:val="000000"/>
                  <w:lang w:eastAsia="en-CA"/>
                </w:rPr>
                <w:t>lost</w:t>
              </w:r>
            </w:ins>
          </w:p>
        </w:tc>
      </w:tr>
      <w:tr w:rsidR="00B12739" w:rsidRPr="00AC2066" w14:paraId="559F7BDD" w14:textId="77777777" w:rsidTr="008205BD">
        <w:trPr>
          <w:trHeight w:val="288"/>
          <w:ins w:id="8896" w:author="Lane, Stefanie" w:date="2023-09-27T17:48:00Z"/>
        </w:trPr>
        <w:tc>
          <w:tcPr>
            <w:tcW w:w="1298" w:type="dxa"/>
            <w:vMerge/>
            <w:tcBorders>
              <w:top w:val="nil"/>
              <w:left w:val="single" w:sz="8" w:space="0" w:color="auto"/>
              <w:bottom w:val="single" w:sz="8" w:space="0" w:color="000000"/>
              <w:right w:val="nil"/>
            </w:tcBorders>
            <w:vAlign w:val="center"/>
            <w:hideMark/>
          </w:tcPr>
          <w:p w14:paraId="551367AA" w14:textId="77777777" w:rsidR="00B12739" w:rsidRPr="00AC2066" w:rsidRDefault="00B12739" w:rsidP="008205BD">
            <w:pPr>
              <w:spacing w:after="0" w:line="240" w:lineRule="auto"/>
              <w:rPr>
                <w:ins w:id="889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47CBAB3" w14:textId="77777777" w:rsidR="00B12739" w:rsidRPr="00AC2066" w:rsidRDefault="00B12739" w:rsidP="008205BD">
            <w:pPr>
              <w:spacing w:after="0" w:line="240" w:lineRule="auto"/>
              <w:rPr>
                <w:ins w:id="889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0134BFB" w14:textId="77777777" w:rsidR="00B12739" w:rsidRPr="00AC2066" w:rsidRDefault="00B12739" w:rsidP="008205BD">
            <w:pPr>
              <w:spacing w:after="0" w:line="240" w:lineRule="auto"/>
              <w:rPr>
                <w:ins w:id="8899" w:author="Lane, Stefanie" w:date="2023-09-27T17:48:00Z"/>
                <w:rFonts w:ascii="Calibri" w:eastAsia="Times New Roman" w:hAnsi="Calibri" w:cs="Calibri"/>
                <w:i/>
                <w:iCs/>
                <w:color w:val="000000"/>
                <w:lang w:eastAsia="en-CA"/>
              </w:rPr>
            </w:pPr>
            <w:ins w:id="8900" w:author="Lane, Stefanie" w:date="2023-09-27T17:48:00Z">
              <w:r w:rsidRPr="00AC2066">
                <w:rPr>
                  <w:rFonts w:ascii="Calibri" w:eastAsia="Times New Roman" w:hAnsi="Calibri" w:cs="Calibri"/>
                  <w:i/>
                  <w:iCs/>
                  <w:color w:val="000000"/>
                  <w:lang w:eastAsia="en-CA"/>
                </w:rPr>
                <w:t>Oenanthe sarmentosa</w:t>
              </w:r>
            </w:ins>
          </w:p>
        </w:tc>
        <w:tc>
          <w:tcPr>
            <w:tcW w:w="734" w:type="dxa"/>
            <w:tcBorders>
              <w:top w:val="single" w:sz="4" w:space="0" w:color="auto"/>
              <w:left w:val="nil"/>
              <w:bottom w:val="single" w:sz="4" w:space="0" w:color="auto"/>
              <w:right w:val="nil"/>
            </w:tcBorders>
            <w:shd w:val="clear" w:color="auto" w:fill="auto"/>
            <w:noWrap/>
            <w:vAlign w:val="bottom"/>
            <w:hideMark/>
          </w:tcPr>
          <w:p w14:paraId="1F56A5B1" w14:textId="77777777" w:rsidR="00B12739" w:rsidRPr="00AC2066" w:rsidRDefault="00B12739" w:rsidP="008205BD">
            <w:pPr>
              <w:spacing w:after="0" w:line="240" w:lineRule="auto"/>
              <w:jc w:val="center"/>
              <w:rPr>
                <w:ins w:id="8901" w:author="Lane, Stefanie" w:date="2023-09-27T17:48:00Z"/>
                <w:rFonts w:ascii="Calibri" w:eastAsia="Times New Roman" w:hAnsi="Calibri" w:cs="Calibri"/>
                <w:color w:val="000000"/>
                <w:lang w:eastAsia="en-CA"/>
              </w:rPr>
            </w:pPr>
            <w:ins w:id="8902" w:author="Lane, Stefanie" w:date="2023-09-27T17:48:00Z">
              <w:r w:rsidRPr="00AC2066">
                <w:rPr>
                  <w:rFonts w:ascii="Calibri" w:eastAsia="Times New Roman" w:hAnsi="Calibri" w:cs="Calibri"/>
                  <w:color w:val="000000"/>
                  <w:lang w:eastAsia="en-CA"/>
                </w:rPr>
                <w:t>0.7</w:t>
              </w:r>
            </w:ins>
          </w:p>
        </w:tc>
        <w:tc>
          <w:tcPr>
            <w:tcW w:w="734" w:type="dxa"/>
            <w:tcBorders>
              <w:top w:val="single" w:sz="4" w:space="0" w:color="auto"/>
              <w:left w:val="nil"/>
              <w:bottom w:val="single" w:sz="4" w:space="0" w:color="auto"/>
              <w:right w:val="nil"/>
            </w:tcBorders>
            <w:shd w:val="clear" w:color="auto" w:fill="auto"/>
            <w:noWrap/>
            <w:vAlign w:val="bottom"/>
            <w:hideMark/>
          </w:tcPr>
          <w:p w14:paraId="5A1F320B" w14:textId="77777777" w:rsidR="00B12739" w:rsidRPr="00AC2066" w:rsidRDefault="00B12739" w:rsidP="008205BD">
            <w:pPr>
              <w:spacing w:after="0" w:line="240" w:lineRule="auto"/>
              <w:jc w:val="center"/>
              <w:rPr>
                <w:ins w:id="8903" w:author="Lane, Stefanie" w:date="2023-09-27T17:48:00Z"/>
                <w:rFonts w:ascii="Calibri" w:eastAsia="Times New Roman" w:hAnsi="Calibri" w:cs="Calibri"/>
                <w:color w:val="000000"/>
                <w:lang w:eastAsia="en-CA"/>
              </w:rPr>
            </w:pPr>
            <w:ins w:id="8904"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79CFB96B" w14:textId="77777777" w:rsidR="00B12739" w:rsidRPr="00AC2066" w:rsidRDefault="00B12739" w:rsidP="008205BD">
            <w:pPr>
              <w:spacing w:after="0" w:line="240" w:lineRule="auto"/>
              <w:jc w:val="center"/>
              <w:rPr>
                <w:ins w:id="8905" w:author="Lane, Stefanie" w:date="2023-09-27T17:48:00Z"/>
                <w:rFonts w:ascii="Calibri" w:eastAsia="Times New Roman" w:hAnsi="Calibri" w:cs="Calibri"/>
                <w:color w:val="000000"/>
                <w:lang w:eastAsia="en-CA"/>
              </w:rPr>
            </w:pPr>
            <w:ins w:id="8906"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31092D84" w14:textId="77777777" w:rsidR="00B12739" w:rsidRPr="00AC2066" w:rsidRDefault="00B12739" w:rsidP="008205BD">
            <w:pPr>
              <w:spacing w:after="0" w:line="240" w:lineRule="auto"/>
              <w:jc w:val="center"/>
              <w:rPr>
                <w:ins w:id="8907" w:author="Lane, Stefanie" w:date="2023-09-27T17:48:00Z"/>
                <w:rFonts w:ascii="Calibri" w:eastAsia="Times New Roman" w:hAnsi="Calibri" w:cs="Calibri"/>
                <w:color w:val="000000"/>
                <w:lang w:eastAsia="en-CA"/>
              </w:rPr>
            </w:pPr>
            <w:ins w:id="8908" w:author="Lane, Stefanie" w:date="2023-09-27T17:48:00Z">
              <w:r w:rsidRPr="00AC2066">
                <w:rPr>
                  <w:rFonts w:ascii="Calibri" w:eastAsia="Times New Roman" w:hAnsi="Calibri" w:cs="Calibri"/>
                  <w:color w:val="000000"/>
                  <w:lang w:eastAsia="en-CA"/>
                </w:rPr>
                <w:t>lost</w:t>
              </w:r>
            </w:ins>
          </w:p>
        </w:tc>
      </w:tr>
      <w:tr w:rsidR="00B12739" w:rsidRPr="00AC2066" w14:paraId="009B0E1F" w14:textId="77777777" w:rsidTr="008205BD">
        <w:trPr>
          <w:trHeight w:val="288"/>
          <w:ins w:id="8909" w:author="Lane, Stefanie" w:date="2023-09-27T17:48:00Z"/>
        </w:trPr>
        <w:tc>
          <w:tcPr>
            <w:tcW w:w="1298" w:type="dxa"/>
            <w:vMerge/>
            <w:tcBorders>
              <w:top w:val="nil"/>
              <w:left w:val="single" w:sz="8" w:space="0" w:color="auto"/>
              <w:bottom w:val="single" w:sz="8" w:space="0" w:color="000000"/>
              <w:right w:val="nil"/>
            </w:tcBorders>
            <w:vAlign w:val="center"/>
            <w:hideMark/>
          </w:tcPr>
          <w:p w14:paraId="2553A6B3" w14:textId="77777777" w:rsidR="00B12739" w:rsidRPr="00AC2066" w:rsidRDefault="00B12739" w:rsidP="008205BD">
            <w:pPr>
              <w:spacing w:after="0" w:line="240" w:lineRule="auto"/>
              <w:rPr>
                <w:ins w:id="891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52EE0F2" w14:textId="77777777" w:rsidR="00B12739" w:rsidRPr="00AC2066" w:rsidRDefault="00B12739" w:rsidP="008205BD">
            <w:pPr>
              <w:spacing w:after="0" w:line="240" w:lineRule="auto"/>
              <w:rPr>
                <w:ins w:id="891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2785511" w14:textId="77777777" w:rsidR="00B12739" w:rsidRPr="00AC2066" w:rsidRDefault="00B12739" w:rsidP="008205BD">
            <w:pPr>
              <w:spacing w:after="0" w:line="240" w:lineRule="auto"/>
              <w:rPr>
                <w:ins w:id="8912" w:author="Lane, Stefanie" w:date="2023-09-27T17:48:00Z"/>
                <w:rFonts w:ascii="Calibri" w:eastAsia="Times New Roman" w:hAnsi="Calibri" w:cs="Calibri"/>
                <w:i/>
                <w:iCs/>
                <w:color w:val="000000"/>
                <w:lang w:eastAsia="en-CA"/>
              </w:rPr>
            </w:pPr>
            <w:ins w:id="8913" w:author="Lane, Stefanie" w:date="2023-09-27T17:48:00Z">
              <w:r w:rsidRPr="00AC2066">
                <w:rPr>
                  <w:rFonts w:ascii="Calibri" w:eastAsia="Times New Roman" w:hAnsi="Calibri" w:cs="Calibri"/>
                  <w:i/>
                  <w:iCs/>
                  <w:color w:val="000000"/>
                  <w:lang w:eastAsia="en-CA"/>
                </w:rPr>
                <w:t>Platanthera dilatata</w:t>
              </w:r>
            </w:ins>
          </w:p>
        </w:tc>
        <w:tc>
          <w:tcPr>
            <w:tcW w:w="734" w:type="dxa"/>
            <w:tcBorders>
              <w:top w:val="nil"/>
              <w:left w:val="nil"/>
              <w:bottom w:val="nil"/>
              <w:right w:val="nil"/>
            </w:tcBorders>
            <w:shd w:val="clear" w:color="auto" w:fill="auto"/>
            <w:noWrap/>
            <w:vAlign w:val="bottom"/>
            <w:hideMark/>
          </w:tcPr>
          <w:p w14:paraId="1D644D03" w14:textId="77777777" w:rsidR="00B12739" w:rsidRPr="00AC2066" w:rsidRDefault="00B12739" w:rsidP="008205BD">
            <w:pPr>
              <w:spacing w:after="0" w:line="240" w:lineRule="auto"/>
              <w:jc w:val="center"/>
              <w:rPr>
                <w:ins w:id="8914" w:author="Lane, Stefanie" w:date="2023-09-27T17:48:00Z"/>
                <w:rFonts w:ascii="Calibri" w:eastAsia="Times New Roman" w:hAnsi="Calibri" w:cs="Calibri"/>
                <w:color w:val="000000"/>
                <w:lang w:eastAsia="en-CA"/>
              </w:rPr>
            </w:pPr>
            <w:ins w:id="8915"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2BEB2BC8" w14:textId="77777777" w:rsidR="00B12739" w:rsidRPr="00AC2066" w:rsidRDefault="00B12739" w:rsidP="008205BD">
            <w:pPr>
              <w:spacing w:after="0" w:line="240" w:lineRule="auto"/>
              <w:jc w:val="center"/>
              <w:rPr>
                <w:ins w:id="8916" w:author="Lane, Stefanie" w:date="2023-09-27T17:48:00Z"/>
                <w:rFonts w:ascii="Calibri" w:eastAsia="Times New Roman" w:hAnsi="Calibri" w:cs="Calibri"/>
                <w:color w:val="000000"/>
                <w:lang w:eastAsia="en-CA"/>
              </w:rPr>
            </w:pPr>
            <w:ins w:id="8917"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7FB5A44" w14:textId="77777777" w:rsidR="00B12739" w:rsidRPr="00AC2066" w:rsidRDefault="00B12739" w:rsidP="008205BD">
            <w:pPr>
              <w:spacing w:after="0" w:line="240" w:lineRule="auto"/>
              <w:jc w:val="center"/>
              <w:rPr>
                <w:ins w:id="8918" w:author="Lane, Stefanie" w:date="2023-09-27T17:48:00Z"/>
                <w:rFonts w:ascii="Calibri" w:eastAsia="Times New Roman" w:hAnsi="Calibri" w:cs="Calibri"/>
                <w:color w:val="00000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00C2CEE7" w14:textId="77777777" w:rsidR="00B12739" w:rsidRPr="00AC2066" w:rsidRDefault="00B12739" w:rsidP="008205BD">
            <w:pPr>
              <w:spacing w:after="0" w:line="240" w:lineRule="auto"/>
              <w:jc w:val="center"/>
              <w:rPr>
                <w:ins w:id="8919" w:author="Lane, Stefanie" w:date="2023-09-27T17:48:00Z"/>
                <w:rFonts w:ascii="Calibri" w:eastAsia="Times New Roman" w:hAnsi="Calibri" w:cs="Calibri"/>
                <w:color w:val="000000"/>
                <w:lang w:eastAsia="en-CA"/>
              </w:rPr>
            </w:pPr>
            <w:ins w:id="8920" w:author="Lane, Stefanie" w:date="2023-09-27T17:48:00Z">
              <w:r w:rsidRPr="00AC2066">
                <w:rPr>
                  <w:rFonts w:ascii="Calibri" w:eastAsia="Times New Roman" w:hAnsi="Calibri" w:cs="Calibri"/>
                  <w:color w:val="000000"/>
                  <w:lang w:eastAsia="en-CA"/>
                </w:rPr>
                <w:t>lost</w:t>
              </w:r>
            </w:ins>
          </w:p>
        </w:tc>
      </w:tr>
      <w:tr w:rsidR="00B12739" w:rsidRPr="00AC2066" w14:paraId="02136C71" w14:textId="77777777" w:rsidTr="008205BD">
        <w:trPr>
          <w:trHeight w:val="288"/>
          <w:ins w:id="8921" w:author="Lane, Stefanie" w:date="2023-09-27T17:48:00Z"/>
        </w:trPr>
        <w:tc>
          <w:tcPr>
            <w:tcW w:w="1298" w:type="dxa"/>
            <w:vMerge/>
            <w:tcBorders>
              <w:top w:val="nil"/>
              <w:left w:val="single" w:sz="8" w:space="0" w:color="auto"/>
              <w:bottom w:val="single" w:sz="8" w:space="0" w:color="000000"/>
              <w:right w:val="nil"/>
            </w:tcBorders>
            <w:vAlign w:val="center"/>
            <w:hideMark/>
          </w:tcPr>
          <w:p w14:paraId="20058C3A" w14:textId="77777777" w:rsidR="00B12739" w:rsidRPr="00AC2066" w:rsidRDefault="00B12739" w:rsidP="008205BD">
            <w:pPr>
              <w:spacing w:after="0" w:line="240" w:lineRule="auto"/>
              <w:rPr>
                <w:ins w:id="892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FE14F76" w14:textId="77777777" w:rsidR="00B12739" w:rsidRPr="00AC2066" w:rsidRDefault="00B12739" w:rsidP="008205BD">
            <w:pPr>
              <w:spacing w:after="0" w:line="240" w:lineRule="auto"/>
              <w:rPr>
                <w:ins w:id="892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1B212CB" w14:textId="77777777" w:rsidR="00B12739" w:rsidRPr="00AC2066" w:rsidRDefault="00B12739" w:rsidP="008205BD">
            <w:pPr>
              <w:spacing w:after="0" w:line="240" w:lineRule="auto"/>
              <w:rPr>
                <w:ins w:id="8924" w:author="Lane, Stefanie" w:date="2023-09-27T17:48:00Z"/>
                <w:rFonts w:ascii="Calibri" w:eastAsia="Times New Roman" w:hAnsi="Calibri" w:cs="Calibri"/>
                <w:i/>
                <w:iCs/>
                <w:color w:val="000000"/>
                <w:lang w:eastAsia="en-CA"/>
              </w:rPr>
            </w:pPr>
            <w:ins w:id="8925" w:author="Lane, Stefanie" w:date="2023-09-27T17:48:00Z">
              <w:r w:rsidRPr="00AC2066">
                <w:rPr>
                  <w:rFonts w:ascii="Calibri" w:eastAsia="Times New Roman" w:hAnsi="Calibri" w:cs="Calibri"/>
                  <w:i/>
                  <w:iCs/>
                  <w:color w:val="000000"/>
                  <w:lang w:eastAsia="en-CA"/>
                </w:rPr>
                <w:t>Poa palustris</w:t>
              </w:r>
            </w:ins>
          </w:p>
        </w:tc>
        <w:tc>
          <w:tcPr>
            <w:tcW w:w="734" w:type="dxa"/>
            <w:tcBorders>
              <w:top w:val="single" w:sz="4" w:space="0" w:color="auto"/>
              <w:left w:val="nil"/>
              <w:bottom w:val="single" w:sz="4" w:space="0" w:color="auto"/>
              <w:right w:val="nil"/>
            </w:tcBorders>
            <w:shd w:val="clear" w:color="auto" w:fill="auto"/>
            <w:noWrap/>
            <w:vAlign w:val="bottom"/>
            <w:hideMark/>
          </w:tcPr>
          <w:p w14:paraId="3787E70A" w14:textId="77777777" w:rsidR="00B12739" w:rsidRPr="00AC2066" w:rsidRDefault="00B12739" w:rsidP="008205BD">
            <w:pPr>
              <w:spacing w:after="0" w:line="240" w:lineRule="auto"/>
              <w:jc w:val="center"/>
              <w:rPr>
                <w:ins w:id="8926" w:author="Lane, Stefanie" w:date="2023-09-27T17:48:00Z"/>
                <w:rFonts w:ascii="Calibri" w:eastAsia="Times New Roman" w:hAnsi="Calibri" w:cs="Calibri"/>
                <w:color w:val="000000"/>
                <w:lang w:eastAsia="en-CA"/>
              </w:rPr>
            </w:pPr>
            <w:ins w:id="8927" w:author="Lane, Stefanie" w:date="2023-09-27T17:48:00Z">
              <w:r w:rsidRPr="00AC2066">
                <w:rPr>
                  <w:rFonts w:ascii="Calibri" w:eastAsia="Times New Roman" w:hAnsi="Calibri" w:cs="Calibri"/>
                  <w:color w:val="000000"/>
                  <w:lang w:eastAsia="en-CA"/>
                </w:rPr>
                <w:t>1.0</w:t>
              </w:r>
            </w:ins>
          </w:p>
        </w:tc>
        <w:tc>
          <w:tcPr>
            <w:tcW w:w="734" w:type="dxa"/>
            <w:tcBorders>
              <w:top w:val="single" w:sz="4" w:space="0" w:color="auto"/>
              <w:left w:val="nil"/>
              <w:bottom w:val="single" w:sz="4" w:space="0" w:color="auto"/>
              <w:right w:val="nil"/>
            </w:tcBorders>
            <w:shd w:val="clear" w:color="auto" w:fill="auto"/>
            <w:noWrap/>
            <w:vAlign w:val="bottom"/>
            <w:hideMark/>
          </w:tcPr>
          <w:p w14:paraId="73B736AF" w14:textId="77777777" w:rsidR="00B12739" w:rsidRPr="00AC2066" w:rsidRDefault="00B12739" w:rsidP="008205BD">
            <w:pPr>
              <w:spacing w:after="0" w:line="240" w:lineRule="auto"/>
              <w:jc w:val="center"/>
              <w:rPr>
                <w:ins w:id="8928" w:author="Lane, Stefanie" w:date="2023-09-27T17:48:00Z"/>
                <w:rFonts w:ascii="Calibri" w:eastAsia="Times New Roman" w:hAnsi="Calibri" w:cs="Calibri"/>
                <w:color w:val="000000"/>
                <w:lang w:eastAsia="en-CA"/>
              </w:rPr>
            </w:pPr>
            <w:ins w:id="8929"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56B9BF6C" w14:textId="77777777" w:rsidR="00B12739" w:rsidRPr="00AC2066" w:rsidRDefault="00B12739" w:rsidP="008205BD">
            <w:pPr>
              <w:spacing w:after="0" w:line="240" w:lineRule="auto"/>
              <w:jc w:val="center"/>
              <w:rPr>
                <w:ins w:id="8930" w:author="Lane, Stefanie" w:date="2023-09-27T17:48:00Z"/>
                <w:rFonts w:ascii="Calibri" w:eastAsia="Times New Roman" w:hAnsi="Calibri" w:cs="Calibri"/>
                <w:color w:val="000000"/>
                <w:lang w:eastAsia="en-CA"/>
              </w:rPr>
            </w:pPr>
            <w:ins w:id="8931"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2EF18926" w14:textId="77777777" w:rsidR="00B12739" w:rsidRPr="00AC2066" w:rsidRDefault="00B12739" w:rsidP="008205BD">
            <w:pPr>
              <w:spacing w:after="0" w:line="240" w:lineRule="auto"/>
              <w:jc w:val="center"/>
              <w:rPr>
                <w:ins w:id="8932" w:author="Lane, Stefanie" w:date="2023-09-27T17:48:00Z"/>
                <w:rFonts w:ascii="Calibri" w:eastAsia="Times New Roman" w:hAnsi="Calibri" w:cs="Calibri"/>
                <w:color w:val="000000"/>
                <w:lang w:eastAsia="en-CA"/>
              </w:rPr>
            </w:pPr>
            <w:ins w:id="8933" w:author="Lane, Stefanie" w:date="2023-09-27T17:48:00Z">
              <w:r w:rsidRPr="00AC2066">
                <w:rPr>
                  <w:rFonts w:ascii="Calibri" w:eastAsia="Times New Roman" w:hAnsi="Calibri" w:cs="Calibri"/>
                  <w:color w:val="000000"/>
                  <w:lang w:eastAsia="en-CA"/>
                </w:rPr>
                <w:t>lost</w:t>
              </w:r>
            </w:ins>
          </w:p>
        </w:tc>
      </w:tr>
      <w:tr w:rsidR="00B12739" w:rsidRPr="00AC2066" w14:paraId="0F4CD6E6" w14:textId="77777777" w:rsidTr="008205BD">
        <w:trPr>
          <w:trHeight w:val="288"/>
          <w:ins w:id="8934" w:author="Lane, Stefanie" w:date="2023-09-27T17:48:00Z"/>
        </w:trPr>
        <w:tc>
          <w:tcPr>
            <w:tcW w:w="1298" w:type="dxa"/>
            <w:vMerge/>
            <w:tcBorders>
              <w:top w:val="nil"/>
              <w:left w:val="single" w:sz="8" w:space="0" w:color="auto"/>
              <w:bottom w:val="single" w:sz="8" w:space="0" w:color="000000"/>
              <w:right w:val="nil"/>
            </w:tcBorders>
            <w:vAlign w:val="center"/>
            <w:hideMark/>
          </w:tcPr>
          <w:p w14:paraId="1211EC5F" w14:textId="77777777" w:rsidR="00B12739" w:rsidRPr="00AC2066" w:rsidRDefault="00B12739" w:rsidP="008205BD">
            <w:pPr>
              <w:spacing w:after="0" w:line="240" w:lineRule="auto"/>
              <w:rPr>
                <w:ins w:id="893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4A5BEA5" w14:textId="77777777" w:rsidR="00B12739" w:rsidRPr="00AC2066" w:rsidRDefault="00B12739" w:rsidP="008205BD">
            <w:pPr>
              <w:spacing w:after="0" w:line="240" w:lineRule="auto"/>
              <w:rPr>
                <w:ins w:id="893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758FB161" w14:textId="77777777" w:rsidR="00B12739" w:rsidRPr="00AC2066" w:rsidRDefault="00B12739" w:rsidP="008205BD">
            <w:pPr>
              <w:spacing w:after="0" w:line="240" w:lineRule="auto"/>
              <w:rPr>
                <w:ins w:id="8937" w:author="Lane, Stefanie" w:date="2023-09-27T17:48:00Z"/>
                <w:rFonts w:ascii="Calibri" w:eastAsia="Times New Roman" w:hAnsi="Calibri" w:cs="Calibri"/>
                <w:i/>
                <w:iCs/>
                <w:color w:val="000000"/>
                <w:lang w:eastAsia="en-CA"/>
              </w:rPr>
            </w:pPr>
            <w:ins w:id="8938" w:author="Lane, Stefanie" w:date="2023-09-27T17:48:00Z">
              <w:r w:rsidRPr="00AC2066">
                <w:rPr>
                  <w:rFonts w:ascii="Calibri" w:eastAsia="Times New Roman" w:hAnsi="Calibri" w:cs="Calibri"/>
                  <w:i/>
                  <w:iCs/>
                  <w:color w:val="000000"/>
                  <w:lang w:eastAsia="en-CA"/>
                </w:rPr>
                <w:t>Puccinellia pauciflora</w:t>
              </w:r>
            </w:ins>
          </w:p>
        </w:tc>
        <w:tc>
          <w:tcPr>
            <w:tcW w:w="734" w:type="dxa"/>
            <w:tcBorders>
              <w:top w:val="nil"/>
              <w:left w:val="nil"/>
              <w:bottom w:val="single" w:sz="4" w:space="0" w:color="auto"/>
              <w:right w:val="nil"/>
            </w:tcBorders>
            <w:shd w:val="clear" w:color="auto" w:fill="auto"/>
            <w:noWrap/>
            <w:vAlign w:val="bottom"/>
            <w:hideMark/>
          </w:tcPr>
          <w:p w14:paraId="2494D698" w14:textId="77777777" w:rsidR="00B12739" w:rsidRPr="00AC2066" w:rsidRDefault="00B12739" w:rsidP="008205BD">
            <w:pPr>
              <w:spacing w:after="0" w:line="240" w:lineRule="auto"/>
              <w:jc w:val="center"/>
              <w:rPr>
                <w:ins w:id="8939" w:author="Lane, Stefanie" w:date="2023-09-27T17:48:00Z"/>
                <w:rFonts w:ascii="Calibri" w:eastAsia="Times New Roman" w:hAnsi="Calibri" w:cs="Calibri"/>
                <w:color w:val="000000"/>
                <w:lang w:eastAsia="en-CA"/>
              </w:rPr>
            </w:pPr>
            <w:ins w:id="8940"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7CF93E89" w14:textId="77777777" w:rsidR="00B12739" w:rsidRPr="00AC2066" w:rsidRDefault="00B12739" w:rsidP="008205BD">
            <w:pPr>
              <w:spacing w:after="0" w:line="240" w:lineRule="auto"/>
              <w:jc w:val="center"/>
              <w:rPr>
                <w:ins w:id="8941"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00E10C41" w14:textId="77777777" w:rsidR="00B12739" w:rsidRPr="00AC2066" w:rsidRDefault="00B12739" w:rsidP="008205BD">
            <w:pPr>
              <w:spacing w:after="0" w:line="240" w:lineRule="auto"/>
              <w:jc w:val="center"/>
              <w:rPr>
                <w:ins w:id="8942" w:author="Lane, Stefanie" w:date="2023-09-27T17:48:00Z"/>
                <w:rFonts w:ascii="Times New Roman" w:eastAsia="Times New Roman" w:hAnsi="Times New Roman" w:cs="Times New Roman"/>
                <w:sz w:val="20"/>
                <w:szCs w:val="20"/>
                <w:lang w:eastAsia="en-CA"/>
              </w:rPr>
            </w:pPr>
          </w:p>
        </w:tc>
        <w:tc>
          <w:tcPr>
            <w:tcW w:w="1696" w:type="dxa"/>
            <w:tcBorders>
              <w:top w:val="nil"/>
              <w:left w:val="nil"/>
              <w:bottom w:val="single" w:sz="4" w:space="0" w:color="auto"/>
              <w:right w:val="single" w:sz="8" w:space="0" w:color="auto"/>
            </w:tcBorders>
            <w:shd w:val="clear" w:color="auto" w:fill="auto"/>
            <w:noWrap/>
            <w:vAlign w:val="bottom"/>
            <w:hideMark/>
          </w:tcPr>
          <w:p w14:paraId="549FBE1A" w14:textId="77777777" w:rsidR="00B12739" w:rsidRPr="00AC2066" w:rsidRDefault="00B12739" w:rsidP="008205BD">
            <w:pPr>
              <w:spacing w:after="0" w:line="240" w:lineRule="auto"/>
              <w:jc w:val="center"/>
              <w:rPr>
                <w:ins w:id="8943" w:author="Lane, Stefanie" w:date="2023-09-27T17:48:00Z"/>
                <w:rFonts w:ascii="Calibri" w:eastAsia="Times New Roman" w:hAnsi="Calibri" w:cs="Calibri"/>
                <w:color w:val="000000"/>
                <w:lang w:eastAsia="en-CA"/>
              </w:rPr>
            </w:pPr>
            <w:ins w:id="8944" w:author="Lane, Stefanie" w:date="2023-09-27T17:48:00Z">
              <w:r w:rsidRPr="00AC2066">
                <w:rPr>
                  <w:rFonts w:ascii="Calibri" w:eastAsia="Times New Roman" w:hAnsi="Calibri" w:cs="Calibri"/>
                  <w:color w:val="000000"/>
                  <w:lang w:eastAsia="en-CA"/>
                </w:rPr>
                <w:t>lost</w:t>
              </w:r>
            </w:ins>
          </w:p>
        </w:tc>
      </w:tr>
      <w:tr w:rsidR="00B12739" w:rsidRPr="00AC2066" w14:paraId="7AD19B00" w14:textId="77777777" w:rsidTr="008205BD">
        <w:trPr>
          <w:trHeight w:val="288"/>
          <w:ins w:id="8945" w:author="Lane, Stefanie" w:date="2023-09-27T17:48:00Z"/>
        </w:trPr>
        <w:tc>
          <w:tcPr>
            <w:tcW w:w="1298" w:type="dxa"/>
            <w:vMerge/>
            <w:tcBorders>
              <w:top w:val="nil"/>
              <w:left w:val="single" w:sz="8" w:space="0" w:color="auto"/>
              <w:bottom w:val="single" w:sz="8" w:space="0" w:color="000000"/>
              <w:right w:val="nil"/>
            </w:tcBorders>
            <w:vAlign w:val="center"/>
            <w:hideMark/>
          </w:tcPr>
          <w:p w14:paraId="11DCE044" w14:textId="77777777" w:rsidR="00B12739" w:rsidRPr="00AC2066" w:rsidRDefault="00B12739" w:rsidP="008205BD">
            <w:pPr>
              <w:spacing w:after="0" w:line="240" w:lineRule="auto"/>
              <w:rPr>
                <w:ins w:id="894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19458B5" w14:textId="77777777" w:rsidR="00B12739" w:rsidRPr="00AC2066" w:rsidRDefault="00B12739" w:rsidP="008205BD">
            <w:pPr>
              <w:spacing w:after="0" w:line="240" w:lineRule="auto"/>
              <w:rPr>
                <w:ins w:id="894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31C06F3" w14:textId="77777777" w:rsidR="00B12739" w:rsidRPr="00AC2066" w:rsidRDefault="00B12739" w:rsidP="008205BD">
            <w:pPr>
              <w:spacing w:after="0" w:line="240" w:lineRule="auto"/>
              <w:rPr>
                <w:ins w:id="8948" w:author="Lane, Stefanie" w:date="2023-09-27T17:48:00Z"/>
                <w:rFonts w:ascii="Calibri" w:eastAsia="Times New Roman" w:hAnsi="Calibri" w:cs="Calibri"/>
                <w:i/>
                <w:iCs/>
                <w:color w:val="000000"/>
                <w:lang w:eastAsia="en-CA"/>
              </w:rPr>
            </w:pPr>
            <w:ins w:id="8949" w:author="Lane, Stefanie" w:date="2023-09-27T17:48:00Z">
              <w:r w:rsidRPr="00AC2066">
                <w:rPr>
                  <w:rFonts w:ascii="Calibri" w:eastAsia="Times New Roman" w:hAnsi="Calibri" w:cs="Calibri"/>
                  <w:i/>
                  <w:iCs/>
                  <w:color w:val="000000"/>
                  <w:lang w:eastAsia="en-CA"/>
                </w:rPr>
                <w:t>Sium suave</w:t>
              </w:r>
            </w:ins>
          </w:p>
        </w:tc>
        <w:tc>
          <w:tcPr>
            <w:tcW w:w="734" w:type="dxa"/>
            <w:tcBorders>
              <w:top w:val="nil"/>
              <w:left w:val="nil"/>
              <w:bottom w:val="single" w:sz="4" w:space="0" w:color="auto"/>
              <w:right w:val="nil"/>
            </w:tcBorders>
            <w:shd w:val="clear" w:color="auto" w:fill="auto"/>
            <w:noWrap/>
            <w:vAlign w:val="bottom"/>
            <w:hideMark/>
          </w:tcPr>
          <w:p w14:paraId="35436109" w14:textId="77777777" w:rsidR="00B12739" w:rsidRPr="00AC2066" w:rsidRDefault="00B12739" w:rsidP="008205BD">
            <w:pPr>
              <w:spacing w:after="0" w:line="240" w:lineRule="auto"/>
              <w:jc w:val="center"/>
              <w:rPr>
                <w:ins w:id="8950" w:author="Lane, Stefanie" w:date="2023-09-27T17:48:00Z"/>
                <w:rFonts w:ascii="Calibri" w:eastAsia="Times New Roman" w:hAnsi="Calibri" w:cs="Calibri"/>
                <w:color w:val="000000"/>
                <w:lang w:eastAsia="en-CA"/>
              </w:rPr>
            </w:pPr>
            <w:ins w:id="8951"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74EE580E" w14:textId="77777777" w:rsidR="00B12739" w:rsidRPr="00AC2066" w:rsidRDefault="00B12739" w:rsidP="008205BD">
            <w:pPr>
              <w:spacing w:after="0" w:line="240" w:lineRule="auto"/>
              <w:jc w:val="center"/>
              <w:rPr>
                <w:ins w:id="8952" w:author="Lane, Stefanie" w:date="2023-09-27T17:48:00Z"/>
                <w:rFonts w:ascii="Calibri" w:eastAsia="Times New Roman" w:hAnsi="Calibri" w:cs="Calibri"/>
                <w:color w:val="000000"/>
                <w:lang w:eastAsia="en-CA"/>
              </w:rPr>
            </w:pPr>
            <w:ins w:id="8953"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76B4FD5B" w14:textId="77777777" w:rsidR="00B12739" w:rsidRPr="00AC2066" w:rsidRDefault="00B12739" w:rsidP="008205BD">
            <w:pPr>
              <w:spacing w:after="0" w:line="240" w:lineRule="auto"/>
              <w:jc w:val="center"/>
              <w:rPr>
                <w:ins w:id="8954" w:author="Lane, Stefanie" w:date="2023-09-27T17:48:00Z"/>
                <w:rFonts w:ascii="Calibri" w:eastAsia="Times New Roman" w:hAnsi="Calibri" w:cs="Calibri"/>
                <w:color w:val="000000"/>
                <w:lang w:eastAsia="en-CA"/>
              </w:rPr>
            </w:pPr>
            <w:ins w:id="8955"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4" w:space="0" w:color="auto"/>
              <w:right w:val="single" w:sz="8" w:space="0" w:color="auto"/>
            </w:tcBorders>
            <w:shd w:val="clear" w:color="auto" w:fill="auto"/>
            <w:noWrap/>
            <w:vAlign w:val="bottom"/>
            <w:hideMark/>
          </w:tcPr>
          <w:p w14:paraId="18687808" w14:textId="77777777" w:rsidR="00B12739" w:rsidRPr="00AC2066" w:rsidRDefault="00B12739" w:rsidP="008205BD">
            <w:pPr>
              <w:spacing w:after="0" w:line="240" w:lineRule="auto"/>
              <w:jc w:val="center"/>
              <w:rPr>
                <w:ins w:id="8956" w:author="Lane, Stefanie" w:date="2023-09-27T17:48:00Z"/>
                <w:rFonts w:ascii="Calibri" w:eastAsia="Times New Roman" w:hAnsi="Calibri" w:cs="Calibri"/>
                <w:color w:val="000000"/>
                <w:lang w:eastAsia="en-CA"/>
              </w:rPr>
            </w:pPr>
            <w:ins w:id="8957" w:author="Lane, Stefanie" w:date="2023-09-27T17:48:00Z">
              <w:r w:rsidRPr="00AC2066">
                <w:rPr>
                  <w:rFonts w:ascii="Calibri" w:eastAsia="Times New Roman" w:hAnsi="Calibri" w:cs="Calibri"/>
                  <w:color w:val="000000"/>
                  <w:lang w:eastAsia="en-CA"/>
                </w:rPr>
                <w:t>lost</w:t>
              </w:r>
            </w:ins>
          </w:p>
        </w:tc>
      </w:tr>
      <w:tr w:rsidR="00B12739" w:rsidRPr="00AC2066" w14:paraId="171ED6D5" w14:textId="77777777" w:rsidTr="008205BD">
        <w:trPr>
          <w:trHeight w:val="288"/>
          <w:ins w:id="8958" w:author="Lane, Stefanie" w:date="2023-09-27T17:48:00Z"/>
        </w:trPr>
        <w:tc>
          <w:tcPr>
            <w:tcW w:w="1298" w:type="dxa"/>
            <w:vMerge/>
            <w:tcBorders>
              <w:top w:val="nil"/>
              <w:left w:val="single" w:sz="8" w:space="0" w:color="auto"/>
              <w:bottom w:val="single" w:sz="8" w:space="0" w:color="000000"/>
              <w:right w:val="nil"/>
            </w:tcBorders>
            <w:vAlign w:val="center"/>
            <w:hideMark/>
          </w:tcPr>
          <w:p w14:paraId="563455DF" w14:textId="77777777" w:rsidR="00B12739" w:rsidRPr="00AC2066" w:rsidRDefault="00B12739" w:rsidP="008205BD">
            <w:pPr>
              <w:spacing w:after="0" w:line="240" w:lineRule="auto"/>
              <w:rPr>
                <w:ins w:id="895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0CF240E" w14:textId="77777777" w:rsidR="00B12739" w:rsidRPr="00AC2066" w:rsidRDefault="00B12739" w:rsidP="008205BD">
            <w:pPr>
              <w:spacing w:after="0" w:line="240" w:lineRule="auto"/>
              <w:rPr>
                <w:ins w:id="896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5A6F0F9" w14:textId="77777777" w:rsidR="00B12739" w:rsidRPr="00AC2066" w:rsidRDefault="00B12739" w:rsidP="008205BD">
            <w:pPr>
              <w:spacing w:after="0" w:line="240" w:lineRule="auto"/>
              <w:rPr>
                <w:ins w:id="8961" w:author="Lane, Stefanie" w:date="2023-09-27T17:48:00Z"/>
                <w:rFonts w:ascii="Calibri" w:eastAsia="Times New Roman" w:hAnsi="Calibri" w:cs="Calibri"/>
                <w:i/>
                <w:iCs/>
                <w:color w:val="000000"/>
                <w:lang w:eastAsia="en-CA"/>
              </w:rPr>
            </w:pPr>
            <w:ins w:id="8962" w:author="Lane, Stefanie" w:date="2023-09-27T17:48:00Z">
              <w:r w:rsidRPr="00AC2066">
                <w:rPr>
                  <w:rFonts w:ascii="Calibri" w:eastAsia="Times New Roman" w:hAnsi="Calibri" w:cs="Calibri"/>
                  <w:i/>
                  <w:iCs/>
                  <w:color w:val="000000"/>
                  <w:lang w:eastAsia="en-CA"/>
                </w:rPr>
                <w:t>Caltha palustris</w:t>
              </w:r>
            </w:ins>
          </w:p>
        </w:tc>
        <w:tc>
          <w:tcPr>
            <w:tcW w:w="734" w:type="dxa"/>
            <w:tcBorders>
              <w:top w:val="nil"/>
              <w:left w:val="nil"/>
              <w:bottom w:val="nil"/>
              <w:right w:val="nil"/>
            </w:tcBorders>
            <w:shd w:val="clear" w:color="auto" w:fill="auto"/>
            <w:noWrap/>
            <w:vAlign w:val="bottom"/>
            <w:hideMark/>
          </w:tcPr>
          <w:p w14:paraId="407749AA" w14:textId="77777777" w:rsidR="00B12739" w:rsidRPr="00AC2066" w:rsidRDefault="00B12739" w:rsidP="008205BD">
            <w:pPr>
              <w:spacing w:after="0" w:line="240" w:lineRule="auto"/>
              <w:jc w:val="center"/>
              <w:rPr>
                <w:ins w:id="8963" w:author="Lane, Stefanie" w:date="2023-09-27T17:48:00Z"/>
                <w:rFonts w:ascii="Calibri" w:eastAsia="Times New Roman" w:hAnsi="Calibri" w:cs="Calibri"/>
                <w:color w:val="000000"/>
                <w:lang w:eastAsia="en-CA"/>
              </w:rPr>
            </w:pPr>
            <w:ins w:id="8964" w:author="Lane, Stefanie" w:date="2023-09-27T17:48:00Z">
              <w:r w:rsidRPr="00AC2066">
                <w:rPr>
                  <w:rFonts w:ascii="Calibri" w:eastAsia="Times New Roman" w:hAnsi="Calibri" w:cs="Calibri"/>
                  <w:color w:val="000000"/>
                  <w:lang w:eastAsia="en-CA"/>
                </w:rPr>
                <w:t>1.1</w:t>
              </w:r>
            </w:ins>
          </w:p>
        </w:tc>
        <w:tc>
          <w:tcPr>
            <w:tcW w:w="734" w:type="dxa"/>
            <w:tcBorders>
              <w:top w:val="nil"/>
              <w:left w:val="nil"/>
              <w:bottom w:val="nil"/>
              <w:right w:val="nil"/>
            </w:tcBorders>
            <w:shd w:val="clear" w:color="auto" w:fill="auto"/>
            <w:noWrap/>
            <w:vAlign w:val="bottom"/>
            <w:hideMark/>
          </w:tcPr>
          <w:p w14:paraId="3B51C3FE" w14:textId="77777777" w:rsidR="00B12739" w:rsidRPr="00AC2066" w:rsidRDefault="00B12739" w:rsidP="008205BD">
            <w:pPr>
              <w:spacing w:after="0" w:line="240" w:lineRule="auto"/>
              <w:jc w:val="center"/>
              <w:rPr>
                <w:ins w:id="8965" w:author="Lane, Stefanie" w:date="2023-09-27T17:48:00Z"/>
                <w:rFonts w:ascii="Calibri" w:eastAsia="Times New Roman" w:hAnsi="Calibri" w:cs="Calibri"/>
                <w:color w:val="000000"/>
                <w:lang w:eastAsia="en-CA"/>
              </w:rPr>
            </w:pPr>
            <w:ins w:id="8966" w:author="Lane, Stefanie" w:date="2023-09-27T17:48:00Z">
              <w:r w:rsidRPr="00AC2066">
                <w:rPr>
                  <w:rFonts w:ascii="Calibri" w:eastAsia="Times New Roman" w:hAnsi="Calibri" w:cs="Calibri"/>
                  <w:color w:val="000000"/>
                  <w:lang w:eastAsia="en-CA"/>
                </w:rPr>
                <w:t>0.5</w:t>
              </w:r>
            </w:ins>
          </w:p>
        </w:tc>
        <w:tc>
          <w:tcPr>
            <w:tcW w:w="734" w:type="dxa"/>
            <w:tcBorders>
              <w:top w:val="nil"/>
              <w:left w:val="nil"/>
              <w:bottom w:val="single" w:sz="4" w:space="0" w:color="auto"/>
              <w:right w:val="nil"/>
            </w:tcBorders>
            <w:shd w:val="clear" w:color="auto" w:fill="auto"/>
            <w:noWrap/>
            <w:vAlign w:val="bottom"/>
            <w:hideMark/>
          </w:tcPr>
          <w:p w14:paraId="4AD8BAD1" w14:textId="77777777" w:rsidR="00B12739" w:rsidRPr="00AC2066" w:rsidRDefault="00B12739" w:rsidP="008205BD">
            <w:pPr>
              <w:spacing w:after="0" w:line="240" w:lineRule="auto"/>
              <w:jc w:val="center"/>
              <w:rPr>
                <w:ins w:id="8967" w:author="Lane, Stefanie" w:date="2023-09-27T17:48:00Z"/>
                <w:rFonts w:ascii="Calibri" w:eastAsia="Times New Roman" w:hAnsi="Calibri" w:cs="Calibri"/>
                <w:color w:val="000000"/>
                <w:lang w:eastAsia="en-CA"/>
              </w:rPr>
            </w:pPr>
            <w:ins w:id="8968"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7783D211" w14:textId="77777777" w:rsidR="00B12739" w:rsidRPr="00AC2066" w:rsidRDefault="00B12739" w:rsidP="008205BD">
            <w:pPr>
              <w:spacing w:after="0" w:line="240" w:lineRule="auto"/>
              <w:jc w:val="center"/>
              <w:rPr>
                <w:ins w:id="8969" w:author="Lane, Stefanie" w:date="2023-09-27T17:48:00Z"/>
                <w:rFonts w:ascii="Calibri" w:eastAsia="Times New Roman" w:hAnsi="Calibri" w:cs="Calibri"/>
                <w:color w:val="000000"/>
                <w:lang w:eastAsia="en-CA"/>
              </w:rPr>
            </w:pPr>
            <w:ins w:id="8970" w:author="Lane, Stefanie" w:date="2023-09-27T17:48:00Z">
              <w:r w:rsidRPr="00AC2066">
                <w:rPr>
                  <w:rFonts w:ascii="Calibri" w:eastAsia="Times New Roman" w:hAnsi="Calibri" w:cs="Calibri"/>
                  <w:color w:val="000000"/>
                  <w:lang w:eastAsia="en-CA"/>
                </w:rPr>
                <w:t>-</w:t>
              </w:r>
            </w:ins>
          </w:p>
        </w:tc>
      </w:tr>
      <w:tr w:rsidR="00B12739" w:rsidRPr="00AC2066" w14:paraId="21477F24" w14:textId="77777777" w:rsidTr="008205BD">
        <w:trPr>
          <w:trHeight w:val="288"/>
          <w:ins w:id="8971" w:author="Lane, Stefanie" w:date="2023-09-27T17:48:00Z"/>
        </w:trPr>
        <w:tc>
          <w:tcPr>
            <w:tcW w:w="1298" w:type="dxa"/>
            <w:vMerge/>
            <w:tcBorders>
              <w:top w:val="nil"/>
              <w:left w:val="single" w:sz="8" w:space="0" w:color="auto"/>
              <w:bottom w:val="single" w:sz="8" w:space="0" w:color="000000"/>
              <w:right w:val="nil"/>
            </w:tcBorders>
            <w:vAlign w:val="center"/>
            <w:hideMark/>
          </w:tcPr>
          <w:p w14:paraId="15245836" w14:textId="77777777" w:rsidR="00B12739" w:rsidRPr="00AC2066" w:rsidRDefault="00B12739" w:rsidP="008205BD">
            <w:pPr>
              <w:spacing w:after="0" w:line="240" w:lineRule="auto"/>
              <w:rPr>
                <w:ins w:id="897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58D740" w14:textId="77777777" w:rsidR="00B12739" w:rsidRPr="00AC2066" w:rsidRDefault="00B12739" w:rsidP="008205BD">
            <w:pPr>
              <w:spacing w:after="0" w:line="240" w:lineRule="auto"/>
              <w:rPr>
                <w:ins w:id="897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21467E9B" w14:textId="77777777" w:rsidR="00B12739" w:rsidRPr="00AC2066" w:rsidRDefault="00B12739" w:rsidP="008205BD">
            <w:pPr>
              <w:spacing w:after="0" w:line="240" w:lineRule="auto"/>
              <w:rPr>
                <w:ins w:id="8974" w:author="Lane, Stefanie" w:date="2023-09-27T17:48:00Z"/>
                <w:rFonts w:ascii="Calibri" w:eastAsia="Times New Roman" w:hAnsi="Calibri" w:cs="Calibri"/>
                <w:i/>
                <w:iCs/>
                <w:color w:val="000000"/>
                <w:lang w:eastAsia="en-CA"/>
              </w:rPr>
            </w:pPr>
            <w:ins w:id="8975" w:author="Lane, Stefanie" w:date="2023-09-27T17:48:00Z">
              <w:r w:rsidRPr="00AC2066">
                <w:rPr>
                  <w:rFonts w:ascii="Calibri" w:eastAsia="Times New Roman" w:hAnsi="Calibri" w:cs="Calibri"/>
                  <w:i/>
                  <w:iCs/>
                  <w:color w:val="000000"/>
                  <w:lang w:eastAsia="en-CA"/>
                </w:rPr>
                <w:t>Equisetum fluviatile</w:t>
              </w:r>
            </w:ins>
          </w:p>
        </w:tc>
        <w:tc>
          <w:tcPr>
            <w:tcW w:w="734" w:type="dxa"/>
            <w:tcBorders>
              <w:top w:val="single" w:sz="4" w:space="0" w:color="auto"/>
              <w:left w:val="nil"/>
              <w:bottom w:val="single" w:sz="4" w:space="0" w:color="auto"/>
              <w:right w:val="nil"/>
            </w:tcBorders>
            <w:shd w:val="clear" w:color="auto" w:fill="auto"/>
            <w:noWrap/>
            <w:vAlign w:val="bottom"/>
            <w:hideMark/>
          </w:tcPr>
          <w:p w14:paraId="2873B74F" w14:textId="77777777" w:rsidR="00B12739" w:rsidRPr="00AC2066" w:rsidRDefault="00B12739" w:rsidP="008205BD">
            <w:pPr>
              <w:spacing w:after="0" w:line="240" w:lineRule="auto"/>
              <w:jc w:val="center"/>
              <w:rPr>
                <w:ins w:id="8976" w:author="Lane, Stefanie" w:date="2023-09-27T17:48:00Z"/>
                <w:rFonts w:ascii="Calibri" w:eastAsia="Times New Roman" w:hAnsi="Calibri" w:cs="Calibri"/>
                <w:color w:val="000000"/>
                <w:lang w:eastAsia="en-CA"/>
              </w:rPr>
            </w:pPr>
            <w:ins w:id="8977" w:author="Lane, Stefanie" w:date="2023-09-27T17:48:00Z">
              <w:r w:rsidRPr="00AC2066">
                <w:rPr>
                  <w:rFonts w:ascii="Calibri" w:eastAsia="Times New Roman" w:hAnsi="Calibri" w:cs="Calibri"/>
                  <w:color w:val="000000"/>
                  <w:lang w:eastAsia="en-CA"/>
                </w:rPr>
                <w:t>0.9</w:t>
              </w:r>
            </w:ins>
          </w:p>
        </w:tc>
        <w:tc>
          <w:tcPr>
            <w:tcW w:w="734" w:type="dxa"/>
            <w:tcBorders>
              <w:top w:val="single" w:sz="4" w:space="0" w:color="auto"/>
              <w:left w:val="nil"/>
              <w:bottom w:val="single" w:sz="4" w:space="0" w:color="auto"/>
              <w:right w:val="nil"/>
            </w:tcBorders>
            <w:shd w:val="clear" w:color="auto" w:fill="auto"/>
            <w:noWrap/>
            <w:vAlign w:val="bottom"/>
            <w:hideMark/>
          </w:tcPr>
          <w:p w14:paraId="7A4C119C" w14:textId="77777777" w:rsidR="00B12739" w:rsidRPr="00AC2066" w:rsidRDefault="00B12739" w:rsidP="008205BD">
            <w:pPr>
              <w:spacing w:after="0" w:line="240" w:lineRule="auto"/>
              <w:jc w:val="center"/>
              <w:rPr>
                <w:ins w:id="8978" w:author="Lane, Stefanie" w:date="2023-09-27T17:48:00Z"/>
                <w:rFonts w:ascii="Calibri" w:eastAsia="Times New Roman" w:hAnsi="Calibri" w:cs="Calibri"/>
                <w:color w:val="000000"/>
                <w:lang w:eastAsia="en-CA"/>
              </w:rPr>
            </w:pPr>
            <w:ins w:id="8979" w:author="Lane, Stefanie" w:date="2023-09-27T17:48:00Z">
              <w:r w:rsidRPr="00AC2066">
                <w:rPr>
                  <w:rFonts w:ascii="Calibri" w:eastAsia="Times New Roman" w:hAnsi="Calibri" w:cs="Calibri"/>
                  <w:color w:val="000000"/>
                  <w:lang w:eastAsia="en-CA"/>
                </w:rPr>
                <w:t>0.6</w:t>
              </w:r>
            </w:ins>
          </w:p>
        </w:tc>
        <w:tc>
          <w:tcPr>
            <w:tcW w:w="734" w:type="dxa"/>
            <w:tcBorders>
              <w:top w:val="nil"/>
              <w:left w:val="nil"/>
              <w:bottom w:val="single" w:sz="4" w:space="0" w:color="auto"/>
              <w:right w:val="nil"/>
            </w:tcBorders>
            <w:shd w:val="clear" w:color="auto" w:fill="auto"/>
            <w:noWrap/>
            <w:vAlign w:val="bottom"/>
            <w:hideMark/>
          </w:tcPr>
          <w:p w14:paraId="534C8B8D" w14:textId="77777777" w:rsidR="00B12739" w:rsidRPr="00AC2066" w:rsidRDefault="00B12739" w:rsidP="008205BD">
            <w:pPr>
              <w:spacing w:after="0" w:line="240" w:lineRule="auto"/>
              <w:jc w:val="center"/>
              <w:rPr>
                <w:ins w:id="8980" w:author="Lane, Stefanie" w:date="2023-09-27T17:48:00Z"/>
                <w:rFonts w:ascii="Calibri" w:eastAsia="Times New Roman" w:hAnsi="Calibri" w:cs="Calibri"/>
                <w:color w:val="000000"/>
                <w:lang w:eastAsia="en-CA"/>
              </w:rPr>
            </w:pPr>
            <w:ins w:id="8981"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3A92800E" w14:textId="77777777" w:rsidR="00B12739" w:rsidRPr="00AC2066" w:rsidRDefault="00B12739" w:rsidP="008205BD">
            <w:pPr>
              <w:spacing w:after="0" w:line="240" w:lineRule="auto"/>
              <w:jc w:val="center"/>
              <w:rPr>
                <w:ins w:id="8982" w:author="Lane, Stefanie" w:date="2023-09-27T17:48:00Z"/>
                <w:rFonts w:ascii="Calibri" w:eastAsia="Times New Roman" w:hAnsi="Calibri" w:cs="Calibri"/>
                <w:color w:val="000000"/>
                <w:lang w:eastAsia="en-CA"/>
              </w:rPr>
            </w:pPr>
            <w:ins w:id="8983" w:author="Lane, Stefanie" w:date="2023-09-27T17:48:00Z">
              <w:r w:rsidRPr="00AC2066">
                <w:rPr>
                  <w:rFonts w:ascii="Calibri" w:eastAsia="Times New Roman" w:hAnsi="Calibri" w:cs="Calibri"/>
                  <w:color w:val="000000"/>
                  <w:lang w:eastAsia="en-CA"/>
                </w:rPr>
                <w:t>-</w:t>
              </w:r>
            </w:ins>
          </w:p>
        </w:tc>
      </w:tr>
      <w:tr w:rsidR="00F97798" w:rsidRPr="00AC2066" w14:paraId="7D2DCC67" w14:textId="77777777" w:rsidTr="008205BD">
        <w:trPr>
          <w:trHeight w:val="288"/>
          <w:ins w:id="8984" w:author="Lane, Stefanie" w:date="2023-09-27T17:48:00Z"/>
        </w:trPr>
        <w:tc>
          <w:tcPr>
            <w:tcW w:w="1298" w:type="dxa"/>
            <w:vMerge/>
            <w:tcBorders>
              <w:top w:val="nil"/>
              <w:left w:val="single" w:sz="8" w:space="0" w:color="auto"/>
              <w:bottom w:val="single" w:sz="8" w:space="0" w:color="000000"/>
              <w:right w:val="nil"/>
            </w:tcBorders>
            <w:vAlign w:val="center"/>
            <w:hideMark/>
          </w:tcPr>
          <w:p w14:paraId="4EE54AB0" w14:textId="77777777" w:rsidR="00B12739" w:rsidRPr="00AC2066" w:rsidRDefault="00B12739" w:rsidP="008205BD">
            <w:pPr>
              <w:spacing w:after="0" w:line="240" w:lineRule="auto"/>
              <w:rPr>
                <w:ins w:id="898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6F2E22" w14:textId="77777777" w:rsidR="00B12739" w:rsidRPr="00AC2066" w:rsidRDefault="00B12739" w:rsidP="008205BD">
            <w:pPr>
              <w:spacing w:after="0" w:line="240" w:lineRule="auto"/>
              <w:rPr>
                <w:ins w:id="898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3D49B348" w14:textId="77777777" w:rsidR="00B12739" w:rsidRPr="00AC2066" w:rsidRDefault="00B12739" w:rsidP="008205BD">
            <w:pPr>
              <w:spacing w:after="0" w:line="240" w:lineRule="auto"/>
              <w:rPr>
                <w:ins w:id="8987" w:author="Lane, Stefanie" w:date="2023-09-27T17:48:00Z"/>
                <w:rFonts w:ascii="Calibri" w:eastAsia="Times New Roman" w:hAnsi="Calibri" w:cs="Calibri"/>
                <w:i/>
                <w:iCs/>
                <w:color w:val="000000"/>
                <w:lang w:eastAsia="en-CA"/>
              </w:rPr>
            </w:pPr>
            <w:ins w:id="8988" w:author="Lane, Stefanie" w:date="2023-09-27T17:48:00Z">
              <w:r w:rsidRPr="00AC2066">
                <w:rPr>
                  <w:rFonts w:ascii="Calibri" w:eastAsia="Times New Roman" w:hAnsi="Calibri" w:cs="Calibri"/>
                  <w:i/>
                  <w:iCs/>
                  <w:color w:val="000000"/>
                  <w:lang w:eastAsia="en-CA"/>
                </w:rPr>
                <w:t>Schoenoplectus tabernaemontani</w:t>
              </w:r>
            </w:ins>
          </w:p>
        </w:tc>
        <w:tc>
          <w:tcPr>
            <w:tcW w:w="734" w:type="dxa"/>
            <w:tcBorders>
              <w:top w:val="nil"/>
              <w:left w:val="nil"/>
              <w:bottom w:val="nil"/>
              <w:right w:val="nil"/>
            </w:tcBorders>
            <w:shd w:val="clear" w:color="auto" w:fill="auto"/>
            <w:noWrap/>
            <w:vAlign w:val="bottom"/>
            <w:hideMark/>
          </w:tcPr>
          <w:p w14:paraId="4F6F9E55" w14:textId="77777777" w:rsidR="00B12739" w:rsidRPr="00AC2066" w:rsidRDefault="00B12739" w:rsidP="008205BD">
            <w:pPr>
              <w:spacing w:after="0" w:line="240" w:lineRule="auto"/>
              <w:jc w:val="center"/>
              <w:rPr>
                <w:ins w:id="8989" w:author="Lane, Stefanie" w:date="2023-09-27T17:48:00Z"/>
                <w:rFonts w:ascii="Calibri" w:eastAsia="Times New Roman" w:hAnsi="Calibri" w:cs="Calibri"/>
                <w:color w:val="000000"/>
                <w:lang w:eastAsia="en-CA"/>
              </w:rPr>
            </w:pPr>
            <w:ins w:id="8990"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081A002B" w14:textId="77777777" w:rsidR="00B12739" w:rsidRPr="00AC2066" w:rsidRDefault="00B12739" w:rsidP="008205BD">
            <w:pPr>
              <w:spacing w:after="0" w:line="240" w:lineRule="auto"/>
              <w:jc w:val="center"/>
              <w:rPr>
                <w:ins w:id="8991" w:author="Lane, Stefanie" w:date="2023-09-27T17:48:00Z"/>
                <w:rFonts w:ascii="Calibri" w:eastAsia="Times New Roman" w:hAnsi="Calibri" w:cs="Calibri"/>
                <w:color w:val="000000"/>
                <w:lang w:eastAsia="en-CA"/>
              </w:rPr>
            </w:pPr>
            <w:ins w:id="8992"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8852A90" w14:textId="77777777" w:rsidR="00B12739" w:rsidRPr="00AC2066" w:rsidRDefault="00B12739" w:rsidP="008205BD">
            <w:pPr>
              <w:spacing w:after="0" w:line="240" w:lineRule="auto"/>
              <w:jc w:val="center"/>
              <w:rPr>
                <w:ins w:id="8993" w:author="Lane, Stefanie" w:date="2023-09-27T17:48:00Z"/>
                <w:rFonts w:ascii="Calibri" w:eastAsia="Times New Roman" w:hAnsi="Calibri" w:cs="Calibri"/>
                <w:color w:val="000000"/>
                <w:lang w:eastAsia="en-CA"/>
              </w:rPr>
            </w:pPr>
            <w:ins w:id="8994"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57BED850" w14:textId="77777777" w:rsidR="00B12739" w:rsidRPr="00AC2066" w:rsidRDefault="00B12739" w:rsidP="008205BD">
            <w:pPr>
              <w:spacing w:after="0" w:line="240" w:lineRule="auto"/>
              <w:jc w:val="center"/>
              <w:rPr>
                <w:ins w:id="8995" w:author="Lane, Stefanie" w:date="2023-09-27T17:48:00Z"/>
                <w:rFonts w:ascii="Calibri" w:eastAsia="Times New Roman" w:hAnsi="Calibri" w:cs="Calibri"/>
                <w:color w:val="000000"/>
                <w:lang w:eastAsia="en-CA"/>
              </w:rPr>
            </w:pPr>
            <w:ins w:id="8996" w:author="Lane, Stefanie" w:date="2023-09-27T17:48:00Z">
              <w:r w:rsidRPr="00AC2066">
                <w:rPr>
                  <w:rFonts w:ascii="Calibri" w:eastAsia="Times New Roman" w:hAnsi="Calibri" w:cs="Calibri"/>
                  <w:color w:val="000000"/>
                  <w:lang w:eastAsia="en-CA"/>
                </w:rPr>
                <w:t>-</w:t>
              </w:r>
            </w:ins>
          </w:p>
        </w:tc>
      </w:tr>
      <w:tr w:rsidR="00F97798" w:rsidRPr="00AC2066" w14:paraId="30DDAAB8" w14:textId="77777777" w:rsidTr="008205BD">
        <w:trPr>
          <w:trHeight w:val="288"/>
          <w:ins w:id="8997" w:author="Lane, Stefanie" w:date="2023-09-27T17:48:00Z"/>
        </w:trPr>
        <w:tc>
          <w:tcPr>
            <w:tcW w:w="1298" w:type="dxa"/>
            <w:vMerge/>
            <w:tcBorders>
              <w:top w:val="nil"/>
              <w:left w:val="single" w:sz="8" w:space="0" w:color="auto"/>
              <w:bottom w:val="single" w:sz="8" w:space="0" w:color="000000"/>
              <w:right w:val="nil"/>
            </w:tcBorders>
            <w:vAlign w:val="center"/>
            <w:hideMark/>
          </w:tcPr>
          <w:p w14:paraId="16205BE5" w14:textId="77777777" w:rsidR="00B12739" w:rsidRPr="00AC2066" w:rsidRDefault="00B12739" w:rsidP="008205BD">
            <w:pPr>
              <w:spacing w:after="0" w:line="240" w:lineRule="auto"/>
              <w:rPr>
                <w:ins w:id="899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272110B" w14:textId="77777777" w:rsidR="00B12739" w:rsidRPr="00AC2066" w:rsidRDefault="00B12739" w:rsidP="008205BD">
            <w:pPr>
              <w:spacing w:after="0" w:line="240" w:lineRule="auto"/>
              <w:rPr>
                <w:ins w:id="8999"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1D04BD52" w14:textId="77777777" w:rsidR="00B12739" w:rsidRPr="00AC2066" w:rsidRDefault="00B12739" w:rsidP="008205BD">
            <w:pPr>
              <w:spacing w:after="0" w:line="240" w:lineRule="auto"/>
              <w:rPr>
                <w:ins w:id="9000" w:author="Lane, Stefanie" w:date="2023-09-27T17:48:00Z"/>
                <w:rFonts w:ascii="Calibri" w:eastAsia="Times New Roman" w:hAnsi="Calibri" w:cs="Calibri"/>
                <w:i/>
                <w:iCs/>
                <w:color w:val="000000"/>
                <w:lang w:eastAsia="en-CA"/>
              </w:rPr>
            </w:pPr>
            <w:ins w:id="9001" w:author="Lane, Stefanie" w:date="2023-09-27T17:48:00Z">
              <w:r w:rsidRPr="00AC2066">
                <w:rPr>
                  <w:rFonts w:ascii="Calibri" w:eastAsia="Times New Roman" w:hAnsi="Calibri" w:cs="Calibri"/>
                  <w:i/>
                  <w:iCs/>
                  <w:color w:val="000000"/>
                  <w:lang w:eastAsia="en-CA"/>
                </w:rPr>
                <w:t>Trifolium wormskioldii</w:t>
              </w:r>
            </w:ins>
          </w:p>
        </w:tc>
        <w:tc>
          <w:tcPr>
            <w:tcW w:w="734" w:type="dxa"/>
            <w:tcBorders>
              <w:top w:val="single" w:sz="4" w:space="0" w:color="auto"/>
              <w:left w:val="nil"/>
              <w:bottom w:val="single" w:sz="4" w:space="0" w:color="auto"/>
              <w:right w:val="nil"/>
            </w:tcBorders>
            <w:shd w:val="clear" w:color="auto" w:fill="auto"/>
            <w:noWrap/>
            <w:vAlign w:val="bottom"/>
            <w:hideMark/>
          </w:tcPr>
          <w:p w14:paraId="59DFC309" w14:textId="77777777" w:rsidR="00B12739" w:rsidRPr="00AC2066" w:rsidRDefault="00B12739" w:rsidP="008205BD">
            <w:pPr>
              <w:spacing w:after="0" w:line="240" w:lineRule="auto"/>
              <w:jc w:val="center"/>
              <w:rPr>
                <w:ins w:id="9002" w:author="Lane, Stefanie" w:date="2023-09-27T17:48:00Z"/>
                <w:rFonts w:ascii="Calibri" w:eastAsia="Times New Roman" w:hAnsi="Calibri" w:cs="Calibri"/>
                <w:color w:val="000000"/>
                <w:lang w:eastAsia="en-CA"/>
              </w:rPr>
            </w:pPr>
            <w:ins w:id="9003"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784A1EB6" w14:textId="77777777" w:rsidR="00B12739" w:rsidRPr="00AC2066" w:rsidRDefault="00B12739" w:rsidP="008205BD">
            <w:pPr>
              <w:spacing w:after="0" w:line="240" w:lineRule="auto"/>
              <w:jc w:val="center"/>
              <w:rPr>
                <w:ins w:id="9004" w:author="Lane, Stefanie" w:date="2023-09-27T17:48:00Z"/>
                <w:rFonts w:ascii="Calibri" w:eastAsia="Times New Roman" w:hAnsi="Calibri" w:cs="Calibri"/>
                <w:color w:val="000000"/>
                <w:lang w:eastAsia="en-CA"/>
              </w:rPr>
            </w:pPr>
            <w:ins w:id="9005"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E892247" w14:textId="77777777" w:rsidR="00B12739" w:rsidRPr="00AC2066" w:rsidRDefault="00B12739" w:rsidP="008205BD">
            <w:pPr>
              <w:spacing w:after="0" w:line="240" w:lineRule="auto"/>
              <w:jc w:val="center"/>
              <w:rPr>
                <w:ins w:id="9006" w:author="Lane, Stefanie" w:date="2023-09-27T17:48:00Z"/>
                <w:rFonts w:ascii="Calibri" w:eastAsia="Times New Roman" w:hAnsi="Calibri" w:cs="Calibri"/>
                <w:color w:val="000000"/>
                <w:lang w:eastAsia="en-CA"/>
              </w:rPr>
            </w:pPr>
            <w:ins w:id="9007"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7DF4E8DD" w14:textId="77777777" w:rsidR="00B12739" w:rsidRPr="00AC2066" w:rsidRDefault="00B12739" w:rsidP="008205BD">
            <w:pPr>
              <w:spacing w:after="0" w:line="240" w:lineRule="auto"/>
              <w:jc w:val="center"/>
              <w:rPr>
                <w:ins w:id="9008" w:author="Lane, Stefanie" w:date="2023-09-27T17:48:00Z"/>
                <w:rFonts w:ascii="Calibri" w:eastAsia="Times New Roman" w:hAnsi="Calibri" w:cs="Calibri"/>
                <w:color w:val="000000"/>
                <w:lang w:eastAsia="en-CA"/>
              </w:rPr>
            </w:pPr>
            <w:ins w:id="9009" w:author="Lane, Stefanie" w:date="2023-09-27T17:48:00Z">
              <w:r w:rsidRPr="00AC2066">
                <w:rPr>
                  <w:rFonts w:ascii="Calibri" w:eastAsia="Times New Roman" w:hAnsi="Calibri" w:cs="Calibri"/>
                  <w:color w:val="000000"/>
                  <w:lang w:eastAsia="en-CA"/>
                </w:rPr>
                <w:t>-</w:t>
              </w:r>
            </w:ins>
          </w:p>
        </w:tc>
      </w:tr>
      <w:tr w:rsidR="00F97798" w:rsidRPr="00AC2066" w14:paraId="061BC11F" w14:textId="77777777" w:rsidTr="008205BD">
        <w:trPr>
          <w:trHeight w:val="288"/>
          <w:ins w:id="9010" w:author="Lane, Stefanie" w:date="2023-09-27T17:48:00Z"/>
        </w:trPr>
        <w:tc>
          <w:tcPr>
            <w:tcW w:w="1298" w:type="dxa"/>
            <w:vMerge/>
            <w:tcBorders>
              <w:top w:val="nil"/>
              <w:left w:val="single" w:sz="8" w:space="0" w:color="auto"/>
              <w:bottom w:val="single" w:sz="8" w:space="0" w:color="000000"/>
              <w:right w:val="nil"/>
            </w:tcBorders>
            <w:vAlign w:val="center"/>
            <w:hideMark/>
          </w:tcPr>
          <w:p w14:paraId="1D6597ED" w14:textId="77777777" w:rsidR="00B12739" w:rsidRPr="00AC2066" w:rsidRDefault="00B12739" w:rsidP="008205BD">
            <w:pPr>
              <w:spacing w:after="0" w:line="240" w:lineRule="auto"/>
              <w:rPr>
                <w:ins w:id="901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D821066" w14:textId="77777777" w:rsidR="00B12739" w:rsidRPr="00AC2066" w:rsidRDefault="00B12739" w:rsidP="008205BD">
            <w:pPr>
              <w:spacing w:after="0" w:line="240" w:lineRule="auto"/>
              <w:rPr>
                <w:ins w:id="9012"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1BC06D3" w14:textId="77777777" w:rsidR="00B12739" w:rsidRPr="00AC2066" w:rsidRDefault="00B12739" w:rsidP="008205BD">
            <w:pPr>
              <w:spacing w:after="0" w:line="240" w:lineRule="auto"/>
              <w:rPr>
                <w:ins w:id="9013" w:author="Lane, Stefanie" w:date="2023-09-27T17:48:00Z"/>
                <w:rFonts w:ascii="Calibri" w:eastAsia="Times New Roman" w:hAnsi="Calibri" w:cs="Calibri"/>
                <w:i/>
                <w:iCs/>
                <w:color w:val="000000"/>
                <w:lang w:eastAsia="en-CA"/>
              </w:rPr>
            </w:pPr>
            <w:ins w:id="9014" w:author="Lane, Stefanie" w:date="2023-09-27T17:48:00Z">
              <w:r w:rsidRPr="00AC2066">
                <w:rPr>
                  <w:rFonts w:ascii="Calibri" w:eastAsia="Times New Roman" w:hAnsi="Calibri" w:cs="Calibri"/>
                  <w:i/>
                  <w:iCs/>
                  <w:color w:val="000000"/>
                  <w:lang w:eastAsia="en-CA"/>
                </w:rPr>
                <w:t>Sagittaria latifolia</w:t>
              </w:r>
            </w:ins>
          </w:p>
        </w:tc>
        <w:tc>
          <w:tcPr>
            <w:tcW w:w="734" w:type="dxa"/>
            <w:tcBorders>
              <w:top w:val="nil"/>
              <w:left w:val="nil"/>
              <w:bottom w:val="nil"/>
              <w:right w:val="nil"/>
            </w:tcBorders>
            <w:shd w:val="clear" w:color="auto" w:fill="auto"/>
            <w:noWrap/>
            <w:vAlign w:val="bottom"/>
            <w:hideMark/>
          </w:tcPr>
          <w:p w14:paraId="055EAA77" w14:textId="77777777" w:rsidR="00B12739" w:rsidRPr="00AC2066" w:rsidRDefault="00B12739" w:rsidP="008205BD">
            <w:pPr>
              <w:spacing w:after="0" w:line="240" w:lineRule="auto"/>
              <w:jc w:val="center"/>
              <w:rPr>
                <w:ins w:id="9015" w:author="Lane, Stefanie" w:date="2023-09-27T17:48:00Z"/>
                <w:rFonts w:ascii="Calibri" w:eastAsia="Times New Roman" w:hAnsi="Calibri" w:cs="Calibri"/>
                <w:color w:val="000000"/>
                <w:lang w:eastAsia="en-CA"/>
              </w:rPr>
            </w:pPr>
            <w:ins w:id="9016"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1BBE5A98" w14:textId="77777777" w:rsidR="00B12739" w:rsidRPr="00AC2066" w:rsidRDefault="00B12739" w:rsidP="008205BD">
            <w:pPr>
              <w:spacing w:after="0" w:line="240" w:lineRule="auto"/>
              <w:jc w:val="center"/>
              <w:rPr>
                <w:ins w:id="9017" w:author="Lane, Stefanie" w:date="2023-09-27T17:48:00Z"/>
                <w:rFonts w:ascii="Calibri" w:eastAsia="Times New Roman" w:hAnsi="Calibri" w:cs="Calibri"/>
                <w:color w:val="000000"/>
                <w:lang w:eastAsia="en-CA"/>
              </w:rPr>
            </w:pPr>
            <w:ins w:id="9018"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0A63802" w14:textId="77777777" w:rsidR="00B12739" w:rsidRPr="00AC2066" w:rsidRDefault="00B12739" w:rsidP="008205BD">
            <w:pPr>
              <w:spacing w:after="0" w:line="240" w:lineRule="auto"/>
              <w:jc w:val="center"/>
              <w:rPr>
                <w:ins w:id="9019" w:author="Lane, Stefanie" w:date="2023-09-27T17:48:00Z"/>
                <w:rFonts w:ascii="Calibri" w:eastAsia="Times New Roman" w:hAnsi="Calibri" w:cs="Calibri"/>
                <w:color w:val="000000"/>
                <w:lang w:eastAsia="en-CA"/>
              </w:rPr>
            </w:pPr>
            <w:ins w:id="9020"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33BF86CF" w14:textId="77777777" w:rsidR="00B12739" w:rsidRPr="00AC2066" w:rsidRDefault="00B12739" w:rsidP="008205BD">
            <w:pPr>
              <w:spacing w:after="0" w:line="240" w:lineRule="auto"/>
              <w:jc w:val="center"/>
              <w:rPr>
                <w:ins w:id="9021" w:author="Lane, Stefanie" w:date="2023-09-27T17:48:00Z"/>
                <w:rFonts w:ascii="Calibri" w:eastAsia="Times New Roman" w:hAnsi="Calibri" w:cs="Calibri"/>
                <w:color w:val="000000"/>
                <w:lang w:eastAsia="en-CA"/>
              </w:rPr>
            </w:pPr>
            <w:ins w:id="9022" w:author="Lane, Stefanie" w:date="2023-09-27T17:48:00Z">
              <w:r w:rsidRPr="00AC2066">
                <w:rPr>
                  <w:rFonts w:ascii="Calibri" w:eastAsia="Times New Roman" w:hAnsi="Calibri" w:cs="Calibri"/>
                  <w:color w:val="000000"/>
                  <w:lang w:eastAsia="en-CA"/>
                </w:rPr>
                <w:t>-</w:t>
              </w:r>
            </w:ins>
          </w:p>
        </w:tc>
      </w:tr>
      <w:tr w:rsidR="00F97798" w:rsidRPr="00AC2066" w14:paraId="306CD893" w14:textId="77777777" w:rsidTr="008205BD">
        <w:trPr>
          <w:trHeight w:val="288"/>
          <w:ins w:id="9023" w:author="Lane, Stefanie" w:date="2023-09-27T17:48:00Z"/>
        </w:trPr>
        <w:tc>
          <w:tcPr>
            <w:tcW w:w="1298" w:type="dxa"/>
            <w:vMerge/>
            <w:tcBorders>
              <w:top w:val="nil"/>
              <w:left w:val="single" w:sz="8" w:space="0" w:color="auto"/>
              <w:bottom w:val="single" w:sz="8" w:space="0" w:color="000000"/>
              <w:right w:val="nil"/>
            </w:tcBorders>
            <w:vAlign w:val="center"/>
            <w:hideMark/>
          </w:tcPr>
          <w:p w14:paraId="7D135990" w14:textId="77777777" w:rsidR="00B12739" w:rsidRPr="00AC2066" w:rsidRDefault="00B12739" w:rsidP="008205BD">
            <w:pPr>
              <w:spacing w:after="0" w:line="240" w:lineRule="auto"/>
              <w:rPr>
                <w:ins w:id="902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A5FDCA0" w14:textId="77777777" w:rsidR="00B12739" w:rsidRPr="00AC2066" w:rsidRDefault="00B12739" w:rsidP="008205BD">
            <w:pPr>
              <w:spacing w:after="0" w:line="240" w:lineRule="auto"/>
              <w:rPr>
                <w:ins w:id="9025"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9FD4F1" w14:textId="77777777" w:rsidR="00B12739" w:rsidRPr="00AC2066" w:rsidRDefault="00B12739" w:rsidP="008205BD">
            <w:pPr>
              <w:spacing w:after="0" w:line="240" w:lineRule="auto"/>
              <w:rPr>
                <w:ins w:id="9026" w:author="Lane, Stefanie" w:date="2023-09-27T17:48:00Z"/>
                <w:rFonts w:ascii="Calibri" w:eastAsia="Times New Roman" w:hAnsi="Calibri" w:cs="Calibri"/>
                <w:i/>
                <w:iCs/>
                <w:color w:val="000000"/>
                <w:lang w:eastAsia="en-CA"/>
              </w:rPr>
            </w:pPr>
            <w:ins w:id="9027" w:author="Lane, Stefanie" w:date="2023-09-27T17:48:00Z">
              <w:r w:rsidRPr="00AC2066">
                <w:rPr>
                  <w:rFonts w:ascii="Calibri" w:eastAsia="Times New Roman" w:hAnsi="Calibri" w:cs="Calibri"/>
                  <w:i/>
                  <w:iCs/>
                  <w:color w:val="000000"/>
                  <w:lang w:eastAsia="en-CA"/>
                </w:rPr>
                <w:t>Bidens cernua</w:t>
              </w:r>
            </w:ins>
          </w:p>
        </w:tc>
        <w:tc>
          <w:tcPr>
            <w:tcW w:w="734" w:type="dxa"/>
            <w:tcBorders>
              <w:top w:val="single" w:sz="4" w:space="0" w:color="auto"/>
              <w:left w:val="nil"/>
              <w:bottom w:val="single" w:sz="4" w:space="0" w:color="auto"/>
              <w:right w:val="nil"/>
            </w:tcBorders>
            <w:shd w:val="clear" w:color="auto" w:fill="auto"/>
            <w:noWrap/>
            <w:vAlign w:val="bottom"/>
            <w:hideMark/>
          </w:tcPr>
          <w:p w14:paraId="60B91430" w14:textId="77777777" w:rsidR="00B12739" w:rsidRPr="00AC2066" w:rsidRDefault="00B12739" w:rsidP="008205BD">
            <w:pPr>
              <w:spacing w:after="0" w:line="240" w:lineRule="auto"/>
              <w:jc w:val="center"/>
              <w:rPr>
                <w:ins w:id="9028" w:author="Lane, Stefanie" w:date="2023-09-27T17:48:00Z"/>
                <w:rFonts w:ascii="Calibri" w:eastAsia="Times New Roman" w:hAnsi="Calibri" w:cs="Calibri"/>
                <w:color w:val="000000"/>
                <w:lang w:eastAsia="en-CA"/>
              </w:rPr>
            </w:pPr>
            <w:ins w:id="9029" w:author="Lane, Stefanie" w:date="2023-09-27T17:48:00Z">
              <w:r w:rsidRPr="00AC2066">
                <w:rPr>
                  <w:rFonts w:ascii="Calibri" w:eastAsia="Times New Roman" w:hAnsi="Calibri" w:cs="Calibri"/>
                  <w:color w:val="000000"/>
                  <w:lang w:eastAsia="en-CA"/>
                </w:rPr>
                <w:t>0.5</w:t>
              </w:r>
            </w:ins>
          </w:p>
        </w:tc>
        <w:tc>
          <w:tcPr>
            <w:tcW w:w="734" w:type="dxa"/>
            <w:tcBorders>
              <w:top w:val="single" w:sz="4" w:space="0" w:color="auto"/>
              <w:left w:val="nil"/>
              <w:bottom w:val="single" w:sz="4" w:space="0" w:color="auto"/>
              <w:right w:val="nil"/>
            </w:tcBorders>
            <w:shd w:val="clear" w:color="auto" w:fill="auto"/>
            <w:noWrap/>
            <w:vAlign w:val="bottom"/>
            <w:hideMark/>
          </w:tcPr>
          <w:p w14:paraId="37487258" w14:textId="77777777" w:rsidR="00B12739" w:rsidRPr="00AC2066" w:rsidRDefault="00B12739" w:rsidP="008205BD">
            <w:pPr>
              <w:spacing w:after="0" w:line="240" w:lineRule="auto"/>
              <w:jc w:val="center"/>
              <w:rPr>
                <w:ins w:id="9030" w:author="Lane, Stefanie" w:date="2023-09-27T17:48:00Z"/>
                <w:rFonts w:ascii="Calibri" w:eastAsia="Times New Roman" w:hAnsi="Calibri" w:cs="Calibri"/>
                <w:color w:val="000000"/>
                <w:lang w:eastAsia="en-CA"/>
              </w:rPr>
            </w:pPr>
            <w:ins w:id="9031"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71576BF0" w14:textId="77777777" w:rsidR="00B12739" w:rsidRPr="00AC2066" w:rsidRDefault="00B12739" w:rsidP="008205BD">
            <w:pPr>
              <w:spacing w:after="0" w:line="240" w:lineRule="auto"/>
              <w:jc w:val="center"/>
              <w:rPr>
                <w:ins w:id="9032" w:author="Lane, Stefanie" w:date="2023-09-27T17:48:00Z"/>
                <w:rFonts w:ascii="Calibri" w:eastAsia="Times New Roman" w:hAnsi="Calibri" w:cs="Calibri"/>
                <w:color w:val="000000"/>
                <w:lang w:eastAsia="en-CA"/>
              </w:rPr>
            </w:pPr>
            <w:ins w:id="9033"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41D4CB73" w14:textId="77777777" w:rsidR="00B12739" w:rsidRPr="00AC2066" w:rsidRDefault="00B12739" w:rsidP="008205BD">
            <w:pPr>
              <w:spacing w:after="0" w:line="240" w:lineRule="auto"/>
              <w:jc w:val="center"/>
              <w:rPr>
                <w:ins w:id="9034" w:author="Lane, Stefanie" w:date="2023-09-27T17:48:00Z"/>
                <w:rFonts w:ascii="Calibri" w:eastAsia="Times New Roman" w:hAnsi="Calibri" w:cs="Calibri"/>
                <w:color w:val="000000"/>
                <w:lang w:eastAsia="en-CA"/>
              </w:rPr>
            </w:pPr>
            <w:ins w:id="9035" w:author="Lane, Stefanie" w:date="2023-09-27T17:48:00Z">
              <w:r w:rsidRPr="00AC2066">
                <w:rPr>
                  <w:rFonts w:ascii="Calibri" w:eastAsia="Times New Roman" w:hAnsi="Calibri" w:cs="Calibri"/>
                  <w:color w:val="000000"/>
                  <w:lang w:eastAsia="en-CA"/>
                </w:rPr>
                <w:t>-</w:t>
              </w:r>
            </w:ins>
          </w:p>
        </w:tc>
      </w:tr>
      <w:tr w:rsidR="00F97798" w:rsidRPr="00AC2066" w14:paraId="21365B55" w14:textId="77777777" w:rsidTr="008205BD">
        <w:trPr>
          <w:trHeight w:val="288"/>
          <w:ins w:id="9036" w:author="Lane, Stefanie" w:date="2023-09-27T17:48:00Z"/>
        </w:trPr>
        <w:tc>
          <w:tcPr>
            <w:tcW w:w="1298" w:type="dxa"/>
            <w:vMerge/>
            <w:tcBorders>
              <w:top w:val="nil"/>
              <w:left w:val="single" w:sz="8" w:space="0" w:color="auto"/>
              <w:bottom w:val="single" w:sz="8" w:space="0" w:color="000000"/>
              <w:right w:val="nil"/>
            </w:tcBorders>
            <w:vAlign w:val="center"/>
            <w:hideMark/>
          </w:tcPr>
          <w:p w14:paraId="2CAF313A" w14:textId="77777777" w:rsidR="00B12739" w:rsidRPr="00AC2066" w:rsidRDefault="00B12739" w:rsidP="008205BD">
            <w:pPr>
              <w:spacing w:after="0" w:line="240" w:lineRule="auto"/>
              <w:rPr>
                <w:ins w:id="903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0037D7" w14:textId="77777777" w:rsidR="00B12739" w:rsidRPr="00AC2066" w:rsidRDefault="00B12739" w:rsidP="008205BD">
            <w:pPr>
              <w:spacing w:after="0" w:line="240" w:lineRule="auto"/>
              <w:rPr>
                <w:ins w:id="9038"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1B6B0EAC" w14:textId="77777777" w:rsidR="00B12739" w:rsidRPr="00AC2066" w:rsidRDefault="00B12739" w:rsidP="008205BD">
            <w:pPr>
              <w:spacing w:after="0" w:line="240" w:lineRule="auto"/>
              <w:rPr>
                <w:ins w:id="9039" w:author="Lane, Stefanie" w:date="2023-09-27T17:48:00Z"/>
                <w:rFonts w:ascii="Calibri" w:eastAsia="Times New Roman" w:hAnsi="Calibri" w:cs="Calibri"/>
                <w:i/>
                <w:iCs/>
                <w:color w:val="000000"/>
                <w:lang w:eastAsia="en-CA"/>
              </w:rPr>
            </w:pPr>
            <w:ins w:id="9040" w:author="Lane, Stefanie" w:date="2023-09-27T17:48:00Z">
              <w:r w:rsidRPr="00AC2066">
                <w:rPr>
                  <w:rFonts w:ascii="Calibri" w:eastAsia="Times New Roman" w:hAnsi="Calibri" w:cs="Calibri"/>
                  <w:i/>
                  <w:iCs/>
                  <w:color w:val="000000"/>
                  <w:lang w:eastAsia="en-CA"/>
                </w:rPr>
                <w:t>Eleocharis palustris</w:t>
              </w:r>
            </w:ins>
          </w:p>
        </w:tc>
        <w:tc>
          <w:tcPr>
            <w:tcW w:w="734" w:type="dxa"/>
            <w:tcBorders>
              <w:top w:val="nil"/>
              <w:left w:val="nil"/>
              <w:bottom w:val="nil"/>
              <w:right w:val="nil"/>
            </w:tcBorders>
            <w:shd w:val="clear" w:color="auto" w:fill="auto"/>
            <w:noWrap/>
            <w:vAlign w:val="bottom"/>
            <w:hideMark/>
          </w:tcPr>
          <w:p w14:paraId="751E8E9C" w14:textId="77777777" w:rsidR="00B12739" w:rsidRPr="00AC2066" w:rsidRDefault="00B12739" w:rsidP="008205BD">
            <w:pPr>
              <w:spacing w:after="0" w:line="240" w:lineRule="auto"/>
              <w:jc w:val="center"/>
              <w:rPr>
                <w:ins w:id="9041" w:author="Lane, Stefanie" w:date="2023-09-27T17:48:00Z"/>
                <w:rFonts w:ascii="Calibri" w:eastAsia="Times New Roman" w:hAnsi="Calibri" w:cs="Calibri"/>
                <w:color w:val="000000"/>
                <w:lang w:eastAsia="en-CA"/>
              </w:rPr>
            </w:pPr>
            <w:ins w:id="9042" w:author="Lane, Stefanie" w:date="2023-09-27T17:48:00Z">
              <w:r w:rsidRPr="00AC2066">
                <w:rPr>
                  <w:rFonts w:ascii="Calibri" w:eastAsia="Times New Roman" w:hAnsi="Calibri" w:cs="Calibri"/>
                  <w:color w:val="000000"/>
                  <w:lang w:eastAsia="en-CA"/>
                </w:rPr>
                <w:t>0.8</w:t>
              </w:r>
            </w:ins>
          </w:p>
        </w:tc>
        <w:tc>
          <w:tcPr>
            <w:tcW w:w="734" w:type="dxa"/>
            <w:tcBorders>
              <w:top w:val="nil"/>
              <w:left w:val="nil"/>
              <w:bottom w:val="nil"/>
              <w:right w:val="nil"/>
            </w:tcBorders>
            <w:shd w:val="clear" w:color="auto" w:fill="auto"/>
            <w:noWrap/>
            <w:vAlign w:val="bottom"/>
            <w:hideMark/>
          </w:tcPr>
          <w:p w14:paraId="3051E45E" w14:textId="77777777" w:rsidR="00B12739" w:rsidRPr="00AC2066" w:rsidRDefault="00B12739" w:rsidP="008205BD">
            <w:pPr>
              <w:spacing w:after="0" w:line="240" w:lineRule="auto"/>
              <w:jc w:val="center"/>
              <w:rPr>
                <w:ins w:id="9043" w:author="Lane, Stefanie" w:date="2023-09-27T17:48:00Z"/>
                <w:rFonts w:ascii="Calibri" w:eastAsia="Times New Roman" w:hAnsi="Calibri" w:cs="Calibri"/>
                <w:color w:val="000000"/>
                <w:lang w:eastAsia="en-CA"/>
              </w:rPr>
            </w:pPr>
            <w:ins w:id="9044" w:author="Lane, Stefanie" w:date="2023-09-27T17:48:00Z">
              <w:r w:rsidRPr="00AC2066">
                <w:rPr>
                  <w:rFonts w:ascii="Calibri" w:eastAsia="Times New Roman" w:hAnsi="Calibri" w:cs="Calibri"/>
                  <w:color w:val="000000"/>
                  <w:lang w:eastAsia="en-CA"/>
                </w:rPr>
                <w:t>0.4</w:t>
              </w:r>
            </w:ins>
          </w:p>
        </w:tc>
        <w:tc>
          <w:tcPr>
            <w:tcW w:w="734" w:type="dxa"/>
            <w:tcBorders>
              <w:top w:val="nil"/>
              <w:left w:val="nil"/>
              <w:bottom w:val="nil"/>
              <w:right w:val="nil"/>
            </w:tcBorders>
            <w:shd w:val="clear" w:color="auto" w:fill="auto"/>
            <w:noWrap/>
            <w:vAlign w:val="bottom"/>
            <w:hideMark/>
          </w:tcPr>
          <w:p w14:paraId="50B2C0FD" w14:textId="77777777" w:rsidR="00B12739" w:rsidRPr="00AC2066" w:rsidRDefault="00B12739" w:rsidP="008205BD">
            <w:pPr>
              <w:spacing w:after="0" w:line="240" w:lineRule="auto"/>
              <w:jc w:val="center"/>
              <w:rPr>
                <w:ins w:id="9045" w:author="Lane, Stefanie" w:date="2023-09-27T17:48:00Z"/>
                <w:rFonts w:ascii="Calibri" w:eastAsia="Times New Roman" w:hAnsi="Calibri" w:cs="Calibri"/>
                <w:color w:val="000000"/>
                <w:lang w:eastAsia="en-CA"/>
              </w:rPr>
            </w:pPr>
            <w:ins w:id="9046"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single" w:sz="4" w:space="0" w:color="auto"/>
              <w:right w:val="single" w:sz="8" w:space="0" w:color="auto"/>
            </w:tcBorders>
            <w:shd w:val="clear" w:color="auto" w:fill="auto"/>
            <w:noWrap/>
            <w:vAlign w:val="bottom"/>
            <w:hideMark/>
          </w:tcPr>
          <w:p w14:paraId="74A297C1" w14:textId="77777777" w:rsidR="00B12739" w:rsidRPr="00AC2066" w:rsidRDefault="00B12739" w:rsidP="008205BD">
            <w:pPr>
              <w:spacing w:after="0" w:line="240" w:lineRule="auto"/>
              <w:jc w:val="center"/>
              <w:rPr>
                <w:ins w:id="9047" w:author="Lane, Stefanie" w:date="2023-09-27T17:48:00Z"/>
                <w:rFonts w:ascii="Calibri" w:eastAsia="Times New Roman" w:hAnsi="Calibri" w:cs="Calibri"/>
                <w:color w:val="000000"/>
                <w:lang w:eastAsia="en-CA"/>
              </w:rPr>
            </w:pPr>
            <w:ins w:id="9048" w:author="Lane, Stefanie" w:date="2023-09-27T17:48:00Z">
              <w:r w:rsidRPr="00AC2066">
                <w:rPr>
                  <w:rFonts w:ascii="Calibri" w:eastAsia="Times New Roman" w:hAnsi="Calibri" w:cs="Calibri"/>
                  <w:color w:val="000000"/>
                  <w:lang w:eastAsia="en-CA"/>
                </w:rPr>
                <w:t>-</w:t>
              </w:r>
            </w:ins>
          </w:p>
        </w:tc>
      </w:tr>
      <w:tr w:rsidR="00F97798" w:rsidRPr="00AC2066" w14:paraId="58518EC5" w14:textId="77777777" w:rsidTr="008205BD">
        <w:trPr>
          <w:trHeight w:val="288"/>
          <w:ins w:id="9049" w:author="Lane, Stefanie" w:date="2023-09-27T17:48:00Z"/>
        </w:trPr>
        <w:tc>
          <w:tcPr>
            <w:tcW w:w="1298" w:type="dxa"/>
            <w:vMerge/>
            <w:tcBorders>
              <w:top w:val="nil"/>
              <w:left w:val="single" w:sz="8" w:space="0" w:color="auto"/>
              <w:bottom w:val="single" w:sz="8" w:space="0" w:color="000000"/>
              <w:right w:val="nil"/>
            </w:tcBorders>
            <w:vAlign w:val="center"/>
            <w:hideMark/>
          </w:tcPr>
          <w:p w14:paraId="74632F81" w14:textId="77777777" w:rsidR="00B12739" w:rsidRPr="00AC2066" w:rsidRDefault="00B12739" w:rsidP="008205BD">
            <w:pPr>
              <w:spacing w:after="0" w:line="240" w:lineRule="auto"/>
              <w:rPr>
                <w:ins w:id="905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C22545D" w14:textId="77777777" w:rsidR="00B12739" w:rsidRPr="00AC2066" w:rsidRDefault="00B12739" w:rsidP="008205BD">
            <w:pPr>
              <w:spacing w:after="0" w:line="240" w:lineRule="auto"/>
              <w:rPr>
                <w:ins w:id="9051"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C0B27DC" w14:textId="77777777" w:rsidR="00B12739" w:rsidRPr="00AC2066" w:rsidRDefault="00B12739" w:rsidP="008205BD">
            <w:pPr>
              <w:spacing w:after="0" w:line="240" w:lineRule="auto"/>
              <w:rPr>
                <w:ins w:id="9052" w:author="Lane, Stefanie" w:date="2023-09-27T17:48:00Z"/>
                <w:rFonts w:ascii="Calibri" w:eastAsia="Times New Roman" w:hAnsi="Calibri" w:cs="Calibri"/>
                <w:i/>
                <w:iCs/>
                <w:color w:val="000000"/>
                <w:lang w:eastAsia="en-CA"/>
              </w:rPr>
            </w:pPr>
            <w:ins w:id="9053" w:author="Lane, Stefanie" w:date="2023-09-27T17:48:00Z">
              <w:r w:rsidRPr="00AC2066">
                <w:rPr>
                  <w:rFonts w:ascii="Calibri" w:eastAsia="Times New Roman" w:hAnsi="Calibri" w:cs="Calibri"/>
                  <w:i/>
                  <w:iCs/>
                  <w:color w:val="000000"/>
                  <w:lang w:eastAsia="en-CA"/>
                </w:rPr>
                <w:t>Menyanthes trifoliata</w:t>
              </w:r>
            </w:ins>
          </w:p>
        </w:tc>
        <w:tc>
          <w:tcPr>
            <w:tcW w:w="734" w:type="dxa"/>
            <w:tcBorders>
              <w:top w:val="single" w:sz="4" w:space="0" w:color="auto"/>
              <w:left w:val="nil"/>
              <w:bottom w:val="single" w:sz="4" w:space="0" w:color="auto"/>
              <w:right w:val="nil"/>
            </w:tcBorders>
            <w:shd w:val="clear" w:color="auto" w:fill="auto"/>
            <w:noWrap/>
            <w:vAlign w:val="bottom"/>
            <w:hideMark/>
          </w:tcPr>
          <w:p w14:paraId="030505FB" w14:textId="77777777" w:rsidR="00B12739" w:rsidRPr="00AC2066" w:rsidRDefault="00B12739" w:rsidP="008205BD">
            <w:pPr>
              <w:spacing w:after="0" w:line="240" w:lineRule="auto"/>
              <w:jc w:val="center"/>
              <w:rPr>
                <w:ins w:id="9054" w:author="Lane, Stefanie" w:date="2023-09-27T17:48:00Z"/>
                <w:rFonts w:ascii="Calibri" w:eastAsia="Times New Roman" w:hAnsi="Calibri" w:cs="Calibri"/>
                <w:color w:val="000000"/>
                <w:lang w:eastAsia="en-CA"/>
              </w:rPr>
            </w:pPr>
            <w:ins w:id="9055" w:author="Lane, Stefanie" w:date="2023-09-27T17:48:00Z">
              <w:r w:rsidRPr="00AC2066">
                <w:rPr>
                  <w:rFonts w:ascii="Calibri" w:eastAsia="Times New Roman" w:hAnsi="Calibri" w:cs="Calibri"/>
                  <w:color w:val="000000"/>
                  <w:lang w:eastAsia="en-CA"/>
                </w:rPr>
                <w:t>0.3</w:t>
              </w:r>
            </w:ins>
          </w:p>
        </w:tc>
        <w:tc>
          <w:tcPr>
            <w:tcW w:w="734" w:type="dxa"/>
            <w:tcBorders>
              <w:top w:val="single" w:sz="4" w:space="0" w:color="auto"/>
              <w:left w:val="nil"/>
              <w:bottom w:val="single" w:sz="4" w:space="0" w:color="auto"/>
              <w:right w:val="nil"/>
            </w:tcBorders>
            <w:shd w:val="clear" w:color="auto" w:fill="auto"/>
            <w:noWrap/>
            <w:vAlign w:val="bottom"/>
            <w:hideMark/>
          </w:tcPr>
          <w:p w14:paraId="72C326C0" w14:textId="77777777" w:rsidR="00B12739" w:rsidRPr="00AC2066" w:rsidRDefault="00B12739" w:rsidP="008205BD">
            <w:pPr>
              <w:spacing w:after="0" w:line="240" w:lineRule="auto"/>
              <w:jc w:val="center"/>
              <w:rPr>
                <w:ins w:id="9056" w:author="Lane, Stefanie" w:date="2023-09-27T17:48:00Z"/>
                <w:rFonts w:ascii="Calibri" w:eastAsia="Times New Roman" w:hAnsi="Calibri" w:cs="Calibri"/>
                <w:color w:val="000000"/>
                <w:lang w:eastAsia="en-CA"/>
              </w:rPr>
            </w:pPr>
            <w:ins w:id="9057" w:author="Lane, Stefanie" w:date="2023-09-27T17:48:00Z">
              <w:r w:rsidRPr="00AC2066">
                <w:rPr>
                  <w:rFonts w:ascii="Calibri" w:eastAsia="Times New Roman" w:hAnsi="Calibri" w:cs="Calibri"/>
                  <w:color w:val="000000"/>
                  <w:lang w:eastAsia="en-CA"/>
                </w:rPr>
                <w:t>0.7</w:t>
              </w:r>
            </w:ins>
          </w:p>
        </w:tc>
        <w:tc>
          <w:tcPr>
            <w:tcW w:w="734" w:type="dxa"/>
            <w:tcBorders>
              <w:top w:val="single" w:sz="4" w:space="0" w:color="auto"/>
              <w:left w:val="nil"/>
              <w:bottom w:val="single" w:sz="4" w:space="0" w:color="auto"/>
              <w:right w:val="nil"/>
            </w:tcBorders>
            <w:shd w:val="clear" w:color="auto" w:fill="auto"/>
            <w:noWrap/>
            <w:vAlign w:val="bottom"/>
            <w:hideMark/>
          </w:tcPr>
          <w:p w14:paraId="43B29946" w14:textId="77777777" w:rsidR="00B12739" w:rsidRPr="00AC2066" w:rsidRDefault="00B12739" w:rsidP="008205BD">
            <w:pPr>
              <w:spacing w:after="0" w:line="240" w:lineRule="auto"/>
              <w:jc w:val="center"/>
              <w:rPr>
                <w:ins w:id="9058" w:author="Lane, Stefanie" w:date="2023-09-27T17:48:00Z"/>
                <w:rFonts w:ascii="Calibri" w:eastAsia="Times New Roman" w:hAnsi="Calibri" w:cs="Calibri"/>
                <w:color w:val="000000"/>
                <w:lang w:eastAsia="en-CA"/>
              </w:rPr>
            </w:pPr>
            <w:ins w:id="9059" w:author="Lane, Stefanie" w:date="2023-09-27T17:48:00Z">
              <w:r w:rsidRPr="00AC2066">
                <w:rPr>
                  <w:rFonts w:ascii="Calibri" w:eastAsia="Times New Roman" w:hAnsi="Calibri" w:cs="Calibri"/>
                  <w:color w:val="000000"/>
                  <w:lang w:eastAsia="en-CA"/>
                </w:rPr>
                <w:t>0.2</w:t>
              </w:r>
            </w:ins>
          </w:p>
        </w:tc>
        <w:tc>
          <w:tcPr>
            <w:tcW w:w="1696" w:type="dxa"/>
            <w:tcBorders>
              <w:top w:val="nil"/>
              <w:left w:val="nil"/>
              <w:bottom w:val="single" w:sz="4" w:space="0" w:color="auto"/>
              <w:right w:val="single" w:sz="8" w:space="0" w:color="auto"/>
            </w:tcBorders>
            <w:shd w:val="clear" w:color="auto" w:fill="auto"/>
            <w:noWrap/>
            <w:vAlign w:val="bottom"/>
            <w:hideMark/>
          </w:tcPr>
          <w:p w14:paraId="35AEF736" w14:textId="77777777" w:rsidR="00B12739" w:rsidRPr="00AC2066" w:rsidRDefault="00B12739" w:rsidP="008205BD">
            <w:pPr>
              <w:spacing w:after="0" w:line="240" w:lineRule="auto"/>
              <w:jc w:val="center"/>
              <w:rPr>
                <w:ins w:id="9060" w:author="Lane, Stefanie" w:date="2023-09-27T17:48:00Z"/>
                <w:rFonts w:ascii="Calibri" w:eastAsia="Times New Roman" w:hAnsi="Calibri" w:cs="Calibri"/>
                <w:color w:val="000000"/>
                <w:lang w:eastAsia="en-CA"/>
              </w:rPr>
            </w:pPr>
            <w:ins w:id="9061" w:author="Lane, Stefanie" w:date="2023-09-27T17:48:00Z">
              <w:r w:rsidRPr="00AC2066">
                <w:rPr>
                  <w:rFonts w:ascii="Calibri" w:eastAsia="Times New Roman" w:hAnsi="Calibri" w:cs="Calibri"/>
                  <w:color w:val="000000"/>
                  <w:lang w:eastAsia="en-CA"/>
                </w:rPr>
                <w:t>-</w:t>
              </w:r>
            </w:ins>
          </w:p>
        </w:tc>
      </w:tr>
      <w:tr w:rsidR="00F97798" w:rsidRPr="00AC2066" w14:paraId="5ECC28CA" w14:textId="77777777" w:rsidTr="008205BD">
        <w:trPr>
          <w:trHeight w:val="288"/>
          <w:ins w:id="9062" w:author="Lane, Stefanie" w:date="2023-09-27T17:48:00Z"/>
        </w:trPr>
        <w:tc>
          <w:tcPr>
            <w:tcW w:w="1298" w:type="dxa"/>
            <w:vMerge/>
            <w:tcBorders>
              <w:top w:val="nil"/>
              <w:left w:val="single" w:sz="8" w:space="0" w:color="auto"/>
              <w:bottom w:val="single" w:sz="8" w:space="0" w:color="000000"/>
              <w:right w:val="nil"/>
            </w:tcBorders>
            <w:vAlign w:val="center"/>
            <w:hideMark/>
          </w:tcPr>
          <w:p w14:paraId="253E6417" w14:textId="77777777" w:rsidR="00B12739" w:rsidRPr="00AC2066" w:rsidRDefault="00B12739" w:rsidP="008205BD">
            <w:pPr>
              <w:spacing w:after="0" w:line="240" w:lineRule="auto"/>
              <w:rPr>
                <w:ins w:id="906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5927E8D" w14:textId="77777777" w:rsidR="00B12739" w:rsidRPr="00AC2066" w:rsidRDefault="00B12739" w:rsidP="008205BD">
            <w:pPr>
              <w:spacing w:after="0" w:line="240" w:lineRule="auto"/>
              <w:rPr>
                <w:ins w:id="9064"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00DC9E7" w14:textId="77777777" w:rsidR="00B12739" w:rsidRPr="00AC2066" w:rsidRDefault="00B12739" w:rsidP="008205BD">
            <w:pPr>
              <w:spacing w:after="0" w:line="240" w:lineRule="auto"/>
              <w:rPr>
                <w:ins w:id="9065" w:author="Lane, Stefanie" w:date="2023-09-27T17:48:00Z"/>
                <w:rFonts w:ascii="Calibri" w:eastAsia="Times New Roman" w:hAnsi="Calibri" w:cs="Calibri"/>
                <w:i/>
                <w:iCs/>
                <w:color w:val="000000"/>
                <w:lang w:eastAsia="en-CA"/>
              </w:rPr>
            </w:pPr>
            <w:ins w:id="9066" w:author="Lane, Stefanie" w:date="2023-09-27T17:48:00Z">
              <w:r w:rsidRPr="00AC2066">
                <w:rPr>
                  <w:rFonts w:ascii="Calibri" w:eastAsia="Times New Roman" w:hAnsi="Calibri" w:cs="Calibri"/>
                  <w:i/>
                  <w:iCs/>
                  <w:color w:val="000000"/>
                  <w:lang w:eastAsia="en-CA"/>
                </w:rPr>
                <w:t>Carex lyngbyei</w:t>
              </w:r>
            </w:ins>
          </w:p>
        </w:tc>
        <w:tc>
          <w:tcPr>
            <w:tcW w:w="734" w:type="dxa"/>
            <w:tcBorders>
              <w:top w:val="nil"/>
              <w:left w:val="nil"/>
              <w:bottom w:val="nil"/>
              <w:right w:val="nil"/>
            </w:tcBorders>
            <w:shd w:val="clear" w:color="auto" w:fill="auto"/>
            <w:noWrap/>
            <w:vAlign w:val="bottom"/>
            <w:hideMark/>
          </w:tcPr>
          <w:p w14:paraId="6C078539" w14:textId="77777777" w:rsidR="00B12739" w:rsidRPr="00AC2066" w:rsidRDefault="00B12739" w:rsidP="008205BD">
            <w:pPr>
              <w:spacing w:after="0" w:line="240" w:lineRule="auto"/>
              <w:jc w:val="center"/>
              <w:rPr>
                <w:ins w:id="9067" w:author="Lane, Stefanie" w:date="2023-09-27T17:48:00Z"/>
                <w:rFonts w:ascii="Calibri" w:eastAsia="Times New Roman" w:hAnsi="Calibri" w:cs="Calibri"/>
                <w:color w:val="000000"/>
                <w:lang w:eastAsia="en-CA"/>
              </w:rPr>
            </w:pPr>
            <w:ins w:id="9068" w:author="Lane, Stefanie" w:date="2023-09-27T17:48:00Z">
              <w:r w:rsidRPr="00AC2066">
                <w:rPr>
                  <w:rFonts w:ascii="Calibri" w:eastAsia="Times New Roman" w:hAnsi="Calibri" w:cs="Calibri"/>
                  <w:color w:val="000000"/>
                  <w:lang w:eastAsia="en-CA"/>
                </w:rPr>
                <w:t>3.0</w:t>
              </w:r>
            </w:ins>
          </w:p>
        </w:tc>
        <w:tc>
          <w:tcPr>
            <w:tcW w:w="734" w:type="dxa"/>
            <w:tcBorders>
              <w:top w:val="nil"/>
              <w:left w:val="nil"/>
              <w:bottom w:val="nil"/>
              <w:right w:val="nil"/>
            </w:tcBorders>
            <w:shd w:val="clear" w:color="auto" w:fill="auto"/>
            <w:noWrap/>
            <w:vAlign w:val="bottom"/>
            <w:hideMark/>
          </w:tcPr>
          <w:p w14:paraId="778EC188" w14:textId="77777777" w:rsidR="00B12739" w:rsidRPr="00AC2066" w:rsidRDefault="00B12739" w:rsidP="008205BD">
            <w:pPr>
              <w:spacing w:after="0" w:line="240" w:lineRule="auto"/>
              <w:jc w:val="center"/>
              <w:rPr>
                <w:ins w:id="9069" w:author="Lane, Stefanie" w:date="2023-09-27T17:48:00Z"/>
                <w:rFonts w:ascii="Calibri" w:eastAsia="Times New Roman" w:hAnsi="Calibri" w:cs="Calibri"/>
                <w:color w:val="000000"/>
                <w:lang w:eastAsia="en-CA"/>
              </w:rPr>
            </w:pPr>
            <w:ins w:id="9070" w:author="Lane, Stefanie" w:date="2023-09-27T17:48:00Z">
              <w:r w:rsidRPr="00AC2066">
                <w:rPr>
                  <w:rFonts w:ascii="Calibri" w:eastAsia="Times New Roman" w:hAnsi="Calibri" w:cs="Calibri"/>
                  <w:color w:val="000000"/>
                  <w:lang w:eastAsia="en-CA"/>
                </w:rPr>
                <w:t>3.0</w:t>
              </w:r>
            </w:ins>
          </w:p>
        </w:tc>
        <w:tc>
          <w:tcPr>
            <w:tcW w:w="734" w:type="dxa"/>
            <w:tcBorders>
              <w:top w:val="nil"/>
              <w:left w:val="nil"/>
              <w:bottom w:val="nil"/>
              <w:right w:val="nil"/>
            </w:tcBorders>
            <w:shd w:val="clear" w:color="auto" w:fill="auto"/>
            <w:noWrap/>
            <w:vAlign w:val="bottom"/>
            <w:hideMark/>
          </w:tcPr>
          <w:p w14:paraId="3AA378EA" w14:textId="77777777" w:rsidR="00B12739" w:rsidRPr="00AC2066" w:rsidRDefault="00B12739" w:rsidP="008205BD">
            <w:pPr>
              <w:spacing w:after="0" w:line="240" w:lineRule="auto"/>
              <w:jc w:val="center"/>
              <w:rPr>
                <w:ins w:id="9071" w:author="Lane, Stefanie" w:date="2023-09-27T17:48:00Z"/>
                <w:rFonts w:ascii="Calibri" w:eastAsia="Times New Roman" w:hAnsi="Calibri" w:cs="Calibri"/>
                <w:color w:val="000000"/>
                <w:lang w:eastAsia="en-CA"/>
              </w:rPr>
            </w:pPr>
            <w:ins w:id="9072" w:author="Lane, Stefanie" w:date="2023-09-27T17:48:00Z">
              <w:r w:rsidRPr="00AC2066">
                <w:rPr>
                  <w:rFonts w:ascii="Calibri" w:eastAsia="Times New Roman" w:hAnsi="Calibri" w:cs="Calibri"/>
                  <w:color w:val="000000"/>
                  <w:lang w:eastAsia="en-CA"/>
                </w:rPr>
                <w:t>1.9</w:t>
              </w:r>
            </w:ins>
          </w:p>
        </w:tc>
        <w:tc>
          <w:tcPr>
            <w:tcW w:w="1696" w:type="dxa"/>
            <w:tcBorders>
              <w:top w:val="nil"/>
              <w:left w:val="nil"/>
              <w:bottom w:val="single" w:sz="4" w:space="0" w:color="auto"/>
              <w:right w:val="single" w:sz="8" w:space="0" w:color="auto"/>
            </w:tcBorders>
            <w:shd w:val="clear" w:color="auto" w:fill="auto"/>
            <w:noWrap/>
            <w:vAlign w:val="bottom"/>
            <w:hideMark/>
          </w:tcPr>
          <w:p w14:paraId="2C628240" w14:textId="77777777" w:rsidR="00B12739" w:rsidRPr="00AC2066" w:rsidRDefault="00B12739" w:rsidP="008205BD">
            <w:pPr>
              <w:spacing w:after="0" w:line="240" w:lineRule="auto"/>
              <w:jc w:val="center"/>
              <w:rPr>
                <w:ins w:id="9073" w:author="Lane, Stefanie" w:date="2023-09-27T17:48:00Z"/>
                <w:rFonts w:ascii="Calibri" w:eastAsia="Times New Roman" w:hAnsi="Calibri" w:cs="Calibri"/>
                <w:color w:val="000000"/>
                <w:lang w:eastAsia="en-CA"/>
              </w:rPr>
            </w:pPr>
            <w:ins w:id="9074" w:author="Lane, Stefanie" w:date="2023-09-27T17:48:00Z">
              <w:r w:rsidRPr="00AC2066">
                <w:rPr>
                  <w:rFonts w:ascii="Calibri" w:eastAsia="Times New Roman" w:hAnsi="Calibri" w:cs="Calibri"/>
                  <w:color w:val="000000"/>
                  <w:lang w:eastAsia="en-CA"/>
                </w:rPr>
                <w:t>-</w:t>
              </w:r>
            </w:ins>
          </w:p>
        </w:tc>
      </w:tr>
      <w:tr w:rsidR="00F97798" w:rsidRPr="00AC2066" w14:paraId="3D34CCB4" w14:textId="77777777" w:rsidTr="008205BD">
        <w:trPr>
          <w:trHeight w:val="288"/>
          <w:ins w:id="9075" w:author="Lane, Stefanie" w:date="2023-09-27T17:48:00Z"/>
        </w:trPr>
        <w:tc>
          <w:tcPr>
            <w:tcW w:w="1298" w:type="dxa"/>
            <w:vMerge/>
            <w:tcBorders>
              <w:top w:val="nil"/>
              <w:left w:val="single" w:sz="8" w:space="0" w:color="auto"/>
              <w:bottom w:val="single" w:sz="8" w:space="0" w:color="000000"/>
              <w:right w:val="nil"/>
            </w:tcBorders>
            <w:vAlign w:val="center"/>
            <w:hideMark/>
          </w:tcPr>
          <w:p w14:paraId="547B2F20" w14:textId="77777777" w:rsidR="00B12739" w:rsidRPr="00AC2066" w:rsidRDefault="00B12739" w:rsidP="008205BD">
            <w:pPr>
              <w:spacing w:after="0" w:line="240" w:lineRule="auto"/>
              <w:rPr>
                <w:ins w:id="907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4CBD038" w14:textId="77777777" w:rsidR="00B12739" w:rsidRPr="00AC2066" w:rsidRDefault="00B12739" w:rsidP="008205BD">
            <w:pPr>
              <w:spacing w:after="0" w:line="240" w:lineRule="auto"/>
              <w:rPr>
                <w:ins w:id="9077"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9FFB5E7" w14:textId="77777777" w:rsidR="00B12739" w:rsidRPr="00AC2066" w:rsidRDefault="00B12739" w:rsidP="008205BD">
            <w:pPr>
              <w:spacing w:after="0" w:line="240" w:lineRule="auto"/>
              <w:rPr>
                <w:ins w:id="9078" w:author="Lane, Stefanie" w:date="2023-09-27T17:48:00Z"/>
                <w:rFonts w:ascii="Calibri" w:eastAsia="Times New Roman" w:hAnsi="Calibri" w:cs="Calibri"/>
                <w:i/>
                <w:iCs/>
                <w:color w:val="000000"/>
                <w:lang w:eastAsia="en-CA"/>
              </w:rPr>
            </w:pPr>
            <w:ins w:id="9079" w:author="Lane, Stefanie" w:date="2023-09-27T17:48:00Z">
              <w:r w:rsidRPr="00AC2066">
                <w:rPr>
                  <w:rFonts w:ascii="Calibri" w:eastAsia="Times New Roman" w:hAnsi="Calibri" w:cs="Calibri"/>
                  <w:i/>
                  <w:iCs/>
                  <w:color w:val="000000"/>
                  <w:lang w:eastAsia="en-CA"/>
                </w:rPr>
                <w:t>Typha latifolia</w:t>
              </w:r>
            </w:ins>
          </w:p>
        </w:tc>
        <w:tc>
          <w:tcPr>
            <w:tcW w:w="734" w:type="dxa"/>
            <w:tcBorders>
              <w:top w:val="single" w:sz="4" w:space="0" w:color="auto"/>
              <w:left w:val="nil"/>
              <w:bottom w:val="single" w:sz="4" w:space="0" w:color="auto"/>
              <w:right w:val="nil"/>
            </w:tcBorders>
            <w:shd w:val="clear" w:color="auto" w:fill="auto"/>
            <w:noWrap/>
            <w:vAlign w:val="bottom"/>
            <w:hideMark/>
          </w:tcPr>
          <w:p w14:paraId="11F25CA7" w14:textId="77777777" w:rsidR="00B12739" w:rsidRPr="00AC2066" w:rsidRDefault="00B12739" w:rsidP="008205BD">
            <w:pPr>
              <w:spacing w:after="0" w:line="240" w:lineRule="auto"/>
              <w:jc w:val="center"/>
              <w:rPr>
                <w:ins w:id="9080" w:author="Lane, Stefanie" w:date="2023-09-27T17:48:00Z"/>
                <w:rFonts w:ascii="Calibri" w:eastAsia="Times New Roman" w:hAnsi="Calibri" w:cs="Calibri"/>
                <w:color w:val="000000"/>
                <w:lang w:eastAsia="en-CA"/>
              </w:rPr>
            </w:pPr>
            <w:ins w:id="9081" w:author="Lane, Stefanie" w:date="2023-09-27T17:48:00Z">
              <w:r w:rsidRPr="00AC2066">
                <w:rPr>
                  <w:rFonts w:ascii="Calibri" w:eastAsia="Times New Roman" w:hAnsi="Calibri" w:cs="Calibri"/>
                  <w:color w:val="000000"/>
                  <w:lang w:eastAsia="en-CA"/>
                </w:rPr>
                <w:t>0.6</w:t>
              </w:r>
            </w:ins>
          </w:p>
        </w:tc>
        <w:tc>
          <w:tcPr>
            <w:tcW w:w="734" w:type="dxa"/>
            <w:tcBorders>
              <w:top w:val="single" w:sz="4" w:space="0" w:color="auto"/>
              <w:left w:val="nil"/>
              <w:bottom w:val="single" w:sz="4" w:space="0" w:color="auto"/>
              <w:right w:val="nil"/>
            </w:tcBorders>
            <w:shd w:val="clear" w:color="auto" w:fill="auto"/>
            <w:noWrap/>
            <w:vAlign w:val="bottom"/>
            <w:hideMark/>
          </w:tcPr>
          <w:p w14:paraId="19D91E34" w14:textId="77777777" w:rsidR="00B12739" w:rsidRPr="00AC2066" w:rsidRDefault="00B12739" w:rsidP="008205BD">
            <w:pPr>
              <w:spacing w:after="0" w:line="240" w:lineRule="auto"/>
              <w:jc w:val="center"/>
              <w:rPr>
                <w:ins w:id="9082" w:author="Lane, Stefanie" w:date="2023-09-27T17:48:00Z"/>
                <w:rFonts w:ascii="Calibri" w:eastAsia="Times New Roman" w:hAnsi="Calibri" w:cs="Calibri"/>
                <w:color w:val="000000"/>
                <w:lang w:eastAsia="en-CA"/>
              </w:rPr>
            </w:pPr>
            <w:ins w:id="9083" w:author="Lane, Stefanie" w:date="2023-09-27T17:48:00Z">
              <w:r w:rsidRPr="00AC2066">
                <w:rPr>
                  <w:rFonts w:ascii="Calibri" w:eastAsia="Times New Roman" w:hAnsi="Calibri" w:cs="Calibri"/>
                  <w:color w:val="000000"/>
                  <w:lang w:eastAsia="en-CA"/>
                </w:rPr>
                <w:t>0.4</w:t>
              </w:r>
            </w:ins>
          </w:p>
        </w:tc>
        <w:tc>
          <w:tcPr>
            <w:tcW w:w="734" w:type="dxa"/>
            <w:tcBorders>
              <w:top w:val="single" w:sz="4" w:space="0" w:color="auto"/>
              <w:left w:val="nil"/>
              <w:bottom w:val="single" w:sz="4" w:space="0" w:color="auto"/>
              <w:right w:val="nil"/>
            </w:tcBorders>
            <w:shd w:val="clear" w:color="auto" w:fill="auto"/>
            <w:noWrap/>
            <w:vAlign w:val="bottom"/>
            <w:hideMark/>
          </w:tcPr>
          <w:p w14:paraId="396878D3" w14:textId="77777777" w:rsidR="00B12739" w:rsidRPr="00AC2066" w:rsidRDefault="00B12739" w:rsidP="008205BD">
            <w:pPr>
              <w:spacing w:after="0" w:line="240" w:lineRule="auto"/>
              <w:jc w:val="center"/>
              <w:rPr>
                <w:ins w:id="9084" w:author="Lane, Stefanie" w:date="2023-09-27T17:48:00Z"/>
                <w:rFonts w:ascii="Calibri" w:eastAsia="Times New Roman" w:hAnsi="Calibri" w:cs="Calibri"/>
                <w:color w:val="000000"/>
                <w:lang w:eastAsia="en-CA"/>
              </w:rPr>
            </w:pPr>
            <w:ins w:id="9085" w:author="Lane, Stefanie" w:date="2023-09-27T17:48:00Z">
              <w:r w:rsidRPr="00AC2066">
                <w:rPr>
                  <w:rFonts w:ascii="Calibri" w:eastAsia="Times New Roman" w:hAnsi="Calibri" w:cs="Calibri"/>
                  <w:color w:val="000000"/>
                  <w:lang w:eastAsia="en-CA"/>
                </w:rPr>
                <w:t>0.4</w:t>
              </w:r>
            </w:ins>
          </w:p>
        </w:tc>
        <w:tc>
          <w:tcPr>
            <w:tcW w:w="1696" w:type="dxa"/>
            <w:tcBorders>
              <w:top w:val="nil"/>
              <w:left w:val="nil"/>
              <w:bottom w:val="single" w:sz="4" w:space="0" w:color="auto"/>
              <w:right w:val="single" w:sz="8" w:space="0" w:color="auto"/>
            </w:tcBorders>
            <w:shd w:val="clear" w:color="auto" w:fill="auto"/>
            <w:noWrap/>
            <w:vAlign w:val="bottom"/>
            <w:hideMark/>
          </w:tcPr>
          <w:p w14:paraId="77EFF883" w14:textId="77777777" w:rsidR="00B12739" w:rsidRPr="00AC2066" w:rsidRDefault="00B12739" w:rsidP="008205BD">
            <w:pPr>
              <w:spacing w:after="0" w:line="240" w:lineRule="auto"/>
              <w:jc w:val="center"/>
              <w:rPr>
                <w:ins w:id="9086" w:author="Lane, Stefanie" w:date="2023-09-27T17:48:00Z"/>
                <w:rFonts w:ascii="Calibri" w:eastAsia="Times New Roman" w:hAnsi="Calibri" w:cs="Calibri"/>
                <w:color w:val="000000"/>
                <w:lang w:eastAsia="en-CA"/>
              </w:rPr>
            </w:pPr>
            <w:ins w:id="9087" w:author="Lane, Stefanie" w:date="2023-09-27T17:48:00Z">
              <w:r w:rsidRPr="00AC2066">
                <w:rPr>
                  <w:rFonts w:ascii="Calibri" w:eastAsia="Times New Roman" w:hAnsi="Calibri" w:cs="Calibri"/>
                  <w:color w:val="000000"/>
                  <w:lang w:eastAsia="en-CA"/>
                </w:rPr>
                <w:t>-</w:t>
              </w:r>
            </w:ins>
          </w:p>
        </w:tc>
      </w:tr>
      <w:tr w:rsidR="00F97798" w:rsidRPr="00AC2066" w14:paraId="5C9AF551" w14:textId="77777777" w:rsidTr="008205BD">
        <w:trPr>
          <w:trHeight w:val="288"/>
          <w:ins w:id="9088" w:author="Lane, Stefanie" w:date="2023-09-27T17:48:00Z"/>
        </w:trPr>
        <w:tc>
          <w:tcPr>
            <w:tcW w:w="1298" w:type="dxa"/>
            <w:vMerge/>
            <w:tcBorders>
              <w:top w:val="nil"/>
              <w:left w:val="single" w:sz="8" w:space="0" w:color="auto"/>
              <w:bottom w:val="single" w:sz="8" w:space="0" w:color="000000"/>
              <w:right w:val="nil"/>
            </w:tcBorders>
            <w:vAlign w:val="center"/>
            <w:hideMark/>
          </w:tcPr>
          <w:p w14:paraId="297C28F1" w14:textId="77777777" w:rsidR="00B12739" w:rsidRPr="00AC2066" w:rsidRDefault="00B12739" w:rsidP="008205BD">
            <w:pPr>
              <w:spacing w:after="0" w:line="240" w:lineRule="auto"/>
              <w:rPr>
                <w:ins w:id="908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B3B7CEB" w14:textId="77777777" w:rsidR="00B12739" w:rsidRPr="00AC2066" w:rsidRDefault="00B12739" w:rsidP="008205BD">
            <w:pPr>
              <w:spacing w:after="0" w:line="240" w:lineRule="auto"/>
              <w:rPr>
                <w:ins w:id="9090"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4341544" w14:textId="77777777" w:rsidR="00B12739" w:rsidRPr="00AC2066" w:rsidRDefault="00B12739" w:rsidP="008205BD">
            <w:pPr>
              <w:spacing w:after="0" w:line="240" w:lineRule="auto"/>
              <w:rPr>
                <w:ins w:id="9091" w:author="Lane, Stefanie" w:date="2023-09-27T17:48:00Z"/>
                <w:rFonts w:ascii="Calibri" w:eastAsia="Times New Roman" w:hAnsi="Calibri" w:cs="Calibri"/>
                <w:i/>
                <w:iCs/>
                <w:color w:val="000000"/>
                <w:lang w:eastAsia="en-CA"/>
              </w:rPr>
            </w:pPr>
            <w:ins w:id="9092" w:author="Lane, Stefanie" w:date="2023-09-27T17:48:00Z">
              <w:r w:rsidRPr="00AC2066">
                <w:rPr>
                  <w:rFonts w:ascii="Calibri" w:eastAsia="Times New Roman" w:hAnsi="Calibri" w:cs="Calibri"/>
                  <w:i/>
                  <w:iCs/>
                  <w:color w:val="000000"/>
                  <w:lang w:eastAsia="en-CA"/>
                </w:rPr>
                <w:t>Symphyotrichum subspicatum</w:t>
              </w:r>
            </w:ins>
          </w:p>
        </w:tc>
        <w:tc>
          <w:tcPr>
            <w:tcW w:w="734" w:type="dxa"/>
            <w:tcBorders>
              <w:top w:val="nil"/>
              <w:left w:val="nil"/>
              <w:bottom w:val="nil"/>
              <w:right w:val="nil"/>
            </w:tcBorders>
            <w:shd w:val="clear" w:color="auto" w:fill="auto"/>
            <w:noWrap/>
            <w:vAlign w:val="bottom"/>
            <w:hideMark/>
          </w:tcPr>
          <w:p w14:paraId="6D20BFFF" w14:textId="77777777" w:rsidR="00B12739" w:rsidRPr="00AC2066" w:rsidRDefault="00B12739" w:rsidP="008205BD">
            <w:pPr>
              <w:spacing w:after="0" w:line="240" w:lineRule="auto"/>
              <w:jc w:val="center"/>
              <w:rPr>
                <w:ins w:id="9093" w:author="Lane, Stefanie" w:date="2023-09-27T17:48:00Z"/>
                <w:rFonts w:ascii="Calibri" w:eastAsia="Times New Roman" w:hAnsi="Calibri" w:cs="Calibri"/>
                <w:color w:val="000000"/>
                <w:lang w:eastAsia="en-CA"/>
              </w:rPr>
            </w:pPr>
            <w:ins w:id="9094"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C7281DD" w14:textId="77777777" w:rsidR="00B12739" w:rsidRPr="00AC2066" w:rsidRDefault="00B12739" w:rsidP="008205BD">
            <w:pPr>
              <w:spacing w:after="0" w:line="240" w:lineRule="auto"/>
              <w:jc w:val="center"/>
              <w:rPr>
                <w:ins w:id="9095" w:author="Lane, Stefanie" w:date="2023-09-27T17:48:00Z"/>
                <w:rFonts w:ascii="Calibri" w:eastAsia="Times New Roman" w:hAnsi="Calibri" w:cs="Calibri"/>
                <w:color w:val="000000"/>
                <w:lang w:eastAsia="en-CA"/>
              </w:rPr>
            </w:pPr>
            <w:ins w:id="9096"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6FECC83C" w14:textId="77777777" w:rsidR="00B12739" w:rsidRPr="00AC2066" w:rsidRDefault="00B12739" w:rsidP="008205BD">
            <w:pPr>
              <w:spacing w:after="0" w:line="240" w:lineRule="auto"/>
              <w:jc w:val="center"/>
              <w:rPr>
                <w:ins w:id="9097" w:author="Lane, Stefanie" w:date="2023-09-27T17:48:00Z"/>
                <w:rFonts w:ascii="Calibri" w:eastAsia="Times New Roman" w:hAnsi="Calibri" w:cs="Calibri"/>
                <w:color w:val="000000"/>
                <w:lang w:eastAsia="en-CA"/>
              </w:rPr>
            </w:pPr>
            <w:ins w:id="9098"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single" w:sz="4" w:space="0" w:color="auto"/>
              <w:right w:val="single" w:sz="8" w:space="0" w:color="auto"/>
            </w:tcBorders>
            <w:shd w:val="clear" w:color="auto" w:fill="auto"/>
            <w:noWrap/>
            <w:vAlign w:val="bottom"/>
            <w:hideMark/>
          </w:tcPr>
          <w:p w14:paraId="69CA948A" w14:textId="77777777" w:rsidR="00B12739" w:rsidRPr="00AC2066" w:rsidRDefault="00B12739" w:rsidP="008205BD">
            <w:pPr>
              <w:spacing w:after="0" w:line="240" w:lineRule="auto"/>
              <w:jc w:val="center"/>
              <w:rPr>
                <w:ins w:id="9099" w:author="Lane, Stefanie" w:date="2023-09-27T17:48:00Z"/>
                <w:rFonts w:ascii="Calibri" w:eastAsia="Times New Roman" w:hAnsi="Calibri" w:cs="Calibri"/>
                <w:color w:val="000000"/>
                <w:lang w:eastAsia="en-CA"/>
              </w:rPr>
            </w:pPr>
            <w:ins w:id="9100" w:author="Lane, Stefanie" w:date="2023-09-27T17:48:00Z">
              <w:r w:rsidRPr="00AC2066">
                <w:rPr>
                  <w:rFonts w:ascii="Calibri" w:eastAsia="Times New Roman" w:hAnsi="Calibri" w:cs="Calibri"/>
                  <w:color w:val="000000"/>
                  <w:lang w:eastAsia="en-CA"/>
                </w:rPr>
                <w:t>-</w:t>
              </w:r>
            </w:ins>
          </w:p>
        </w:tc>
      </w:tr>
      <w:tr w:rsidR="00F97798" w:rsidRPr="00AC2066" w14:paraId="41AD3F66" w14:textId="77777777" w:rsidTr="008205BD">
        <w:trPr>
          <w:trHeight w:val="288"/>
          <w:ins w:id="9101" w:author="Lane, Stefanie" w:date="2023-09-27T17:48:00Z"/>
        </w:trPr>
        <w:tc>
          <w:tcPr>
            <w:tcW w:w="1298" w:type="dxa"/>
            <w:vMerge/>
            <w:tcBorders>
              <w:top w:val="nil"/>
              <w:left w:val="single" w:sz="8" w:space="0" w:color="auto"/>
              <w:bottom w:val="single" w:sz="8" w:space="0" w:color="000000"/>
              <w:right w:val="nil"/>
            </w:tcBorders>
            <w:vAlign w:val="center"/>
            <w:hideMark/>
          </w:tcPr>
          <w:p w14:paraId="7E6E4216" w14:textId="77777777" w:rsidR="00B12739" w:rsidRPr="00AC2066" w:rsidRDefault="00B12739" w:rsidP="008205BD">
            <w:pPr>
              <w:spacing w:after="0" w:line="240" w:lineRule="auto"/>
              <w:rPr>
                <w:ins w:id="910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6EA4E23" w14:textId="77777777" w:rsidR="00B12739" w:rsidRPr="00AC2066" w:rsidRDefault="00B12739" w:rsidP="008205BD">
            <w:pPr>
              <w:spacing w:after="0" w:line="240" w:lineRule="auto"/>
              <w:rPr>
                <w:ins w:id="9103"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5C47034" w14:textId="77777777" w:rsidR="00B12739" w:rsidRPr="00AC2066" w:rsidRDefault="00B12739" w:rsidP="008205BD">
            <w:pPr>
              <w:spacing w:after="0" w:line="240" w:lineRule="auto"/>
              <w:rPr>
                <w:ins w:id="9104" w:author="Lane, Stefanie" w:date="2023-09-27T17:48:00Z"/>
                <w:rFonts w:ascii="Calibri" w:eastAsia="Times New Roman" w:hAnsi="Calibri" w:cs="Calibri"/>
                <w:i/>
                <w:iCs/>
                <w:color w:val="000000"/>
                <w:lang w:eastAsia="en-CA"/>
              </w:rPr>
            </w:pPr>
            <w:ins w:id="9105" w:author="Lane, Stefanie" w:date="2023-09-27T17:48:00Z">
              <w:r w:rsidRPr="00AC2066">
                <w:rPr>
                  <w:rFonts w:ascii="Calibri" w:eastAsia="Times New Roman" w:hAnsi="Calibri" w:cs="Calibri"/>
                  <w:i/>
                  <w:iCs/>
                  <w:color w:val="000000"/>
                  <w:lang w:eastAsia="en-CA"/>
                </w:rPr>
                <w:t>Rumex occidentalis</w:t>
              </w:r>
            </w:ins>
          </w:p>
        </w:tc>
        <w:tc>
          <w:tcPr>
            <w:tcW w:w="734" w:type="dxa"/>
            <w:tcBorders>
              <w:top w:val="single" w:sz="4" w:space="0" w:color="auto"/>
              <w:left w:val="nil"/>
              <w:bottom w:val="single" w:sz="4" w:space="0" w:color="auto"/>
              <w:right w:val="nil"/>
            </w:tcBorders>
            <w:shd w:val="clear" w:color="auto" w:fill="auto"/>
            <w:noWrap/>
            <w:vAlign w:val="bottom"/>
            <w:hideMark/>
          </w:tcPr>
          <w:p w14:paraId="1C114C6A" w14:textId="77777777" w:rsidR="00B12739" w:rsidRPr="00AC2066" w:rsidRDefault="00B12739" w:rsidP="008205BD">
            <w:pPr>
              <w:spacing w:after="0" w:line="240" w:lineRule="auto"/>
              <w:jc w:val="center"/>
              <w:rPr>
                <w:ins w:id="9106" w:author="Lane, Stefanie" w:date="2023-09-27T17:48:00Z"/>
                <w:rFonts w:ascii="Calibri" w:eastAsia="Times New Roman" w:hAnsi="Calibri" w:cs="Calibri"/>
                <w:color w:val="000000"/>
                <w:lang w:eastAsia="en-CA"/>
              </w:rPr>
            </w:pPr>
            <w:ins w:id="9107"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5EAD49F6" w14:textId="77777777" w:rsidR="00B12739" w:rsidRPr="00AC2066" w:rsidRDefault="00B12739" w:rsidP="008205BD">
            <w:pPr>
              <w:spacing w:after="0" w:line="240" w:lineRule="auto"/>
              <w:jc w:val="center"/>
              <w:rPr>
                <w:ins w:id="9108" w:author="Lane, Stefanie" w:date="2023-09-27T17:48:00Z"/>
                <w:rFonts w:ascii="Calibri" w:eastAsia="Times New Roman" w:hAnsi="Calibri" w:cs="Calibri"/>
                <w:color w:val="000000"/>
                <w:lang w:eastAsia="en-CA"/>
              </w:rPr>
            </w:pPr>
            <w:ins w:id="9109" w:author="Lane, Stefanie" w:date="2023-09-27T17:48:00Z">
              <w:r w:rsidRPr="00AC2066">
                <w:rPr>
                  <w:rFonts w:ascii="Calibri" w:eastAsia="Times New Roman" w:hAnsi="Calibri" w:cs="Calibri"/>
                  <w:color w:val="000000"/>
                  <w:lang w:eastAsia="en-CA"/>
                </w:rPr>
                <w:t>0.2</w:t>
              </w:r>
            </w:ins>
          </w:p>
        </w:tc>
        <w:tc>
          <w:tcPr>
            <w:tcW w:w="734" w:type="dxa"/>
            <w:tcBorders>
              <w:top w:val="single" w:sz="4" w:space="0" w:color="auto"/>
              <w:left w:val="nil"/>
              <w:bottom w:val="single" w:sz="4" w:space="0" w:color="auto"/>
              <w:right w:val="nil"/>
            </w:tcBorders>
            <w:shd w:val="clear" w:color="auto" w:fill="auto"/>
            <w:noWrap/>
            <w:vAlign w:val="bottom"/>
            <w:hideMark/>
          </w:tcPr>
          <w:p w14:paraId="38FB38D6" w14:textId="77777777" w:rsidR="00B12739" w:rsidRPr="00AC2066" w:rsidRDefault="00B12739" w:rsidP="008205BD">
            <w:pPr>
              <w:spacing w:after="0" w:line="240" w:lineRule="auto"/>
              <w:jc w:val="center"/>
              <w:rPr>
                <w:ins w:id="9110" w:author="Lane, Stefanie" w:date="2023-09-27T17:48:00Z"/>
                <w:rFonts w:ascii="Calibri" w:eastAsia="Times New Roman" w:hAnsi="Calibri" w:cs="Calibri"/>
                <w:color w:val="000000"/>
                <w:lang w:eastAsia="en-CA"/>
              </w:rPr>
            </w:pPr>
            <w:ins w:id="9111"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18C034C0" w14:textId="77777777" w:rsidR="00B12739" w:rsidRPr="00AC2066" w:rsidRDefault="00B12739" w:rsidP="008205BD">
            <w:pPr>
              <w:spacing w:after="0" w:line="240" w:lineRule="auto"/>
              <w:jc w:val="center"/>
              <w:rPr>
                <w:ins w:id="9112" w:author="Lane, Stefanie" w:date="2023-09-27T17:48:00Z"/>
                <w:rFonts w:ascii="Calibri" w:eastAsia="Times New Roman" w:hAnsi="Calibri" w:cs="Calibri"/>
                <w:color w:val="000000"/>
                <w:lang w:eastAsia="en-CA"/>
              </w:rPr>
            </w:pPr>
            <w:ins w:id="9113" w:author="Lane, Stefanie" w:date="2023-09-27T17:48:00Z">
              <w:r w:rsidRPr="00AC2066">
                <w:rPr>
                  <w:rFonts w:ascii="Calibri" w:eastAsia="Times New Roman" w:hAnsi="Calibri" w:cs="Calibri"/>
                  <w:color w:val="000000"/>
                  <w:lang w:eastAsia="en-CA"/>
                </w:rPr>
                <w:t>-</w:t>
              </w:r>
            </w:ins>
          </w:p>
        </w:tc>
      </w:tr>
      <w:tr w:rsidR="00B12739" w:rsidRPr="00AC2066" w14:paraId="744C6609" w14:textId="77777777" w:rsidTr="008205BD">
        <w:trPr>
          <w:trHeight w:val="288"/>
          <w:ins w:id="9114" w:author="Lane, Stefanie" w:date="2023-09-27T17:48:00Z"/>
        </w:trPr>
        <w:tc>
          <w:tcPr>
            <w:tcW w:w="1298" w:type="dxa"/>
            <w:vMerge/>
            <w:tcBorders>
              <w:top w:val="nil"/>
              <w:left w:val="single" w:sz="8" w:space="0" w:color="auto"/>
              <w:bottom w:val="single" w:sz="8" w:space="0" w:color="000000"/>
              <w:right w:val="nil"/>
            </w:tcBorders>
            <w:vAlign w:val="center"/>
            <w:hideMark/>
          </w:tcPr>
          <w:p w14:paraId="4163B783" w14:textId="77777777" w:rsidR="00B12739" w:rsidRPr="00AC2066" w:rsidRDefault="00B12739" w:rsidP="008205BD">
            <w:pPr>
              <w:spacing w:after="0" w:line="240" w:lineRule="auto"/>
              <w:rPr>
                <w:ins w:id="911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983ED5D" w14:textId="77777777" w:rsidR="00B12739" w:rsidRPr="00AC2066" w:rsidRDefault="00B12739" w:rsidP="008205BD">
            <w:pPr>
              <w:spacing w:after="0" w:line="240" w:lineRule="auto"/>
              <w:rPr>
                <w:ins w:id="9116"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535DB48" w14:textId="77777777" w:rsidR="00B12739" w:rsidRPr="00AC2066" w:rsidRDefault="00B12739" w:rsidP="008205BD">
            <w:pPr>
              <w:spacing w:after="0" w:line="240" w:lineRule="auto"/>
              <w:rPr>
                <w:ins w:id="9117" w:author="Lane, Stefanie" w:date="2023-09-27T17:48:00Z"/>
                <w:rFonts w:ascii="Calibri" w:eastAsia="Times New Roman" w:hAnsi="Calibri" w:cs="Calibri"/>
                <w:i/>
                <w:iCs/>
                <w:color w:val="000000"/>
                <w:lang w:eastAsia="en-CA"/>
              </w:rPr>
            </w:pPr>
            <w:ins w:id="9118" w:author="Lane, Stefanie" w:date="2023-09-27T17:48:00Z">
              <w:r w:rsidRPr="00AC2066">
                <w:rPr>
                  <w:rFonts w:ascii="Calibri" w:eastAsia="Times New Roman" w:hAnsi="Calibri" w:cs="Calibri"/>
                  <w:i/>
                  <w:iCs/>
                  <w:color w:val="000000"/>
                  <w:lang w:eastAsia="en-CA"/>
                </w:rPr>
                <w:t>Lysimachia thyrsiflora</w:t>
              </w:r>
            </w:ins>
          </w:p>
        </w:tc>
        <w:tc>
          <w:tcPr>
            <w:tcW w:w="734" w:type="dxa"/>
            <w:tcBorders>
              <w:top w:val="nil"/>
              <w:left w:val="nil"/>
              <w:bottom w:val="nil"/>
              <w:right w:val="nil"/>
            </w:tcBorders>
            <w:shd w:val="clear" w:color="auto" w:fill="auto"/>
            <w:noWrap/>
            <w:vAlign w:val="bottom"/>
            <w:hideMark/>
          </w:tcPr>
          <w:p w14:paraId="3E2A3279" w14:textId="77777777" w:rsidR="00B12739" w:rsidRPr="00AC2066" w:rsidRDefault="00B12739" w:rsidP="008205BD">
            <w:pPr>
              <w:spacing w:after="0" w:line="240" w:lineRule="auto"/>
              <w:jc w:val="center"/>
              <w:rPr>
                <w:ins w:id="9119" w:author="Lane, Stefanie" w:date="2023-09-27T17:48:00Z"/>
                <w:rFonts w:ascii="Calibri" w:eastAsia="Times New Roman" w:hAnsi="Calibri" w:cs="Calibri"/>
                <w:color w:val="000000"/>
                <w:lang w:eastAsia="en-CA"/>
              </w:rPr>
            </w:pPr>
            <w:ins w:id="9120"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73DF1336" w14:textId="77777777" w:rsidR="00B12739" w:rsidRPr="00AC2066" w:rsidRDefault="00B12739" w:rsidP="008205BD">
            <w:pPr>
              <w:spacing w:after="0" w:line="240" w:lineRule="auto"/>
              <w:jc w:val="center"/>
              <w:rPr>
                <w:ins w:id="9121" w:author="Lane, Stefanie" w:date="2023-09-27T17:48:00Z"/>
                <w:rFonts w:ascii="Calibri" w:eastAsia="Times New Roman" w:hAnsi="Calibri" w:cs="Calibri"/>
                <w:color w:val="000000"/>
                <w:lang w:eastAsia="en-CA"/>
              </w:rPr>
            </w:pPr>
          </w:p>
        </w:tc>
        <w:tc>
          <w:tcPr>
            <w:tcW w:w="734" w:type="dxa"/>
            <w:tcBorders>
              <w:top w:val="nil"/>
              <w:left w:val="nil"/>
              <w:bottom w:val="nil"/>
              <w:right w:val="nil"/>
            </w:tcBorders>
            <w:shd w:val="clear" w:color="auto" w:fill="auto"/>
            <w:noWrap/>
            <w:vAlign w:val="bottom"/>
            <w:hideMark/>
          </w:tcPr>
          <w:p w14:paraId="4FF0F4DA" w14:textId="77777777" w:rsidR="00B12739" w:rsidRPr="00AC2066" w:rsidRDefault="00B12739" w:rsidP="008205BD">
            <w:pPr>
              <w:spacing w:after="0" w:line="240" w:lineRule="auto"/>
              <w:jc w:val="center"/>
              <w:rPr>
                <w:ins w:id="9122" w:author="Lane, Stefanie" w:date="2023-09-27T17:48:00Z"/>
                <w:rFonts w:ascii="Calibri" w:eastAsia="Times New Roman" w:hAnsi="Calibri" w:cs="Calibri"/>
                <w:color w:val="000000"/>
                <w:lang w:eastAsia="en-CA"/>
              </w:rPr>
            </w:pPr>
            <w:ins w:id="9123"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nil"/>
              <w:right w:val="single" w:sz="8" w:space="0" w:color="auto"/>
            </w:tcBorders>
            <w:shd w:val="clear" w:color="auto" w:fill="auto"/>
            <w:noWrap/>
            <w:vAlign w:val="bottom"/>
            <w:hideMark/>
          </w:tcPr>
          <w:p w14:paraId="69EE414F" w14:textId="77777777" w:rsidR="00B12739" w:rsidRPr="00AC2066" w:rsidRDefault="00B12739" w:rsidP="008205BD">
            <w:pPr>
              <w:spacing w:after="0" w:line="240" w:lineRule="auto"/>
              <w:jc w:val="center"/>
              <w:rPr>
                <w:ins w:id="9124" w:author="Lane, Stefanie" w:date="2023-09-27T17:48:00Z"/>
                <w:rFonts w:ascii="Calibri" w:eastAsia="Times New Roman" w:hAnsi="Calibri" w:cs="Calibri"/>
                <w:color w:val="000000"/>
                <w:lang w:eastAsia="en-CA"/>
              </w:rPr>
            </w:pPr>
            <w:ins w:id="9125" w:author="Lane, Stefanie" w:date="2023-09-27T17:48:00Z">
              <w:r w:rsidRPr="00AC2066">
                <w:rPr>
                  <w:rFonts w:ascii="Calibri" w:eastAsia="Times New Roman" w:hAnsi="Calibri" w:cs="Calibri"/>
                  <w:color w:val="000000"/>
                  <w:lang w:eastAsia="en-CA"/>
                </w:rPr>
                <w:t>+</w:t>
              </w:r>
            </w:ins>
          </w:p>
        </w:tc>
      </w:tr>
      <w:tr w:rsidR="00B12739" w:rsidRPr="00AC2066" w14:paraId="382C4042" w14:textId="77777777" w:rsidTr="008205BD">
        <w:trPr>
          <w:trHeight w:val="288"/>
          <w:ins w:id="9126" w:author="Lane, Stefanie" w:date="2023-09-27T17:48:00Z"/>
        </w:trPr>
        <w:tc>
          <w:tcPr>
            <w:tcW w:w="1298" w:type="dxa"/>
            <w:vMerge/>
            <w:tcBorders>
              <w:top w:val="nil"/>
              <w:left w:val="single" w:sz="8" w:space="0" w:color="auto"/>
              <w:bottom w:val="single" w:sz="8" w:space="0" w:color="000000"/>
              <w:right w:val="nil"/>
            </w:tcBorders>
            <w:vAlign w:val="center"/>
            <w:hideMark/>
          </w:tcPr>
          <w:p w14:paraId="31F36E84" w14:textId="77777777" w:rsidR="00B12739" w:rsidRPr="00AC2066" w:rsidRDefault="00B12739" w:rsidP="008205BD">
            <w:pPr>
              <w:spacing w:after="0" w:line="240" w:lineRule="auto"/>
              <w:rPr>
                <w:ins w:id="912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62E3928C" w14:textId="77777777" w:rsidR="00B12739" w:rsidRPr="00AC2066" w:rsidRDefault="00B12739" w:rsidP="008205BD">
            <w:pPr>
              <w:spacing w:after="0" w:line="240" w:lineRule="auto"/>
              <w:rPr>
                <w:ins w:id="912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4F79E178" w14:textId="77777777" w:rsidR="00B12739" w:rsidRPr="00AC2066" w:rsidRDefault="00B12739" w:rsidP="008205BD">
            <w:pPr>
              <w:spacing w:after="0" w:line="240" w:lineRule="auto"/>
              <w:rPr>
                <w:ins w:id="9129" w:author="Lane, Stefanie" w:date="2023-09-27T17:48:00Z"/>
                <w:rFonts w:ascii="Calibri" w:eastAsia="Times New Roman" w:hAnsi="Calibri" w:cs="Calibri"/>
                <w:i/>
                <w:iCs/>
                <w:color w:val="000000"/>
                <w:lang w:eastAsia="en-CA"/>
              </w:rPr>
            </w:pPr>
            <w:ins w:id="9130" w:author="Lane, Stefanie" w:date="2023-09-27T17:48:00Z">
              <w:r w:rsidRPr="00AC2066">
                <w:rPr>
                  <w:rFonts w:ascii="Calibri" w:eastAsia="Times New Roman" w:hAnsi="Calibri" w:cs="Calibri"/>
                  <w:i/>
                  <w:iCs/>
                  <w:color w:val="000000"/>
                  <w:lang w:eastAsia="en-CA"/>
                </w:rPr>
                <w:t>Sidalcea hendersonii</w:t>
              </w:r>
            </w:ins>
          </w:p>
        </w:tc>
        <w:tc>
          <w:tcPr>
            <w:tcW w:w="734" w:type="dxa"/>
            <w:tcBorders>
              <w:top w:val="single" w:sz="4" w:space="0" w:color="auto"/>
              <w:left w:val="nil"/>
              <w:bottom w:val="single" w:sz="4" w:space="0" w:color="auto"/>
              <w:right w:val="nil"/>
            </w:tcBorders>
            <w:shd w:val="clear" w:color="auto" w:fill="auto"/>
            <w:noWrap/>
            <w:vAlign w:val="bottom"/>
            <w:hideMark/>
          </w:tcPr>
          <w:p w14:paraId="11CBA5EB" w14:textId="77777777" w:rsidR="00B12739" w:rsidRPr="00AC2066" w:rsidRDefault="00B12739" w:rsidP="008205BD">
            <w:pPr>
              <w:spacing w:after="0" w:line="240" w:lineRule="auto"/>
              <w:jc w:val="center"/>
              <w:rPr>
                <w:ins w:id="9131" w:author="Lane, Stefanie" w:date="2023-09-27T17:48:00Z"/>
                <w:rFonts w:ascii="Calibri" w:eastAsia="Times New Roman" w:hAnsi="Calibri" w:cs="Calibri"/>
                <w:color w:val="000000"/>
                <w:lang w:eastAsia="en-CA"/>
              </w:rPr>
            </w:pPr>
            <w:ins w:id="9132"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4CA8DC5F" w14:textId="77777777" w:rsidR="00B12739" w:rsidRPr="00AC2066" w:rsidRDefault="00B12739" w:rsidP="008205BD">
            <w:pPr>
              <w:spacing w:after="0" w:line="240" w:lineRule="auto"/>
              <w:jc w:val="center"/>
              <w:rPr>
                <w:ins w:id="9133" w:author="Lane, Stefanie" w:date="2023-09-27T17:48:00Z"/>
                <w:rFonts w:ascii="Calibri" w:eastAsia="Times New Roman" w:hAnsi="Calibri" w:cs="Calibri"/>
                <w:color w:val="000000"/>
                <w:lang w:eastAsia="en-CA"/>
              </w:rPr>
            </w:pPr>
            <w:ins w:id="9134"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051B049A" w14:textId="77777777" w:rsidR="00B12739" w:rsidRPr="00AC2066" w:rsidRDefault="00B12739" w:rsidP="008205BD">
            <w:pPr>
              <w:spacing w:after="0" w:line="240" w:lineRule="auto"/>
              <w:jc w:val="center"/>
              <w:rPr>
                <w:ins w:id="9135" w:author="Lane, Stefanie" w:date="2023-09-27T17:48:00Z"/>
                <w:rFonts w:ascii="Calibri" w:eastAsia="Times New Roman" w:hAnsi="Calibri" w:cs="Calibri"/>
                <w:color w:val="000000"/>
                <w:lang w:eastAsia="en-CA"/>
              </w:rPr>
            </w:pPr>
            <w:ins w:id="9136" w:author="Lane, Stefanie" w:date="2023-09-27T17:48:00Z">
              <w:r w:rsidRPr="00AC2066">
                <w:rPr>
                  <w:rFonts w:ascii="Calibri" w:eastAsia="Times New Roman" w:hAnsi="Calibri" w:cs="Calibri"/>
                  <w:color w:val="000000"/>
                  <w:lang w:eastAsia="en-CA"/>
                </w:rPr>
                <w:t>0.2</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788C447C" w14:textId="77777777" w:rsidR="00B12739" w:rsidRPr="00AC2066" w:rsidRDefault="00B12739" w:rsidP="008205BD">
            <w:pPr>
              <w:spacing w:after="0" w:line="240" w:lineRule="auto"/>
              <w:jc w:val="center"/>
              <w:rPr>
                <w:ins w:id="9137" w:author="Lane, Stefanie" w:date="2023-09-27T17:48:00Z"/>
                <w:rFonts w:ascii="Calibri" w:eastAsia="Times New Roman" w:hAnsi="Calibri" w:cs="Calibri"/>
                <w:color w:val="000000"/>
                <w:lang w:eastAsia="en-CA"/>
              </w:rPr>
            </w:pPr>
            <w:ins w:id="9138" w:author="Lane, Stefanie" w:date="2023-09-27T17:48:00Z">
              <w:r w:rsidRPr="00AC2066">
                <w:rPr>
                  <w:rFonts w:ascii="Calibri" w:eastAsia="Times New Roman" w:hAnsi="Calibri" w:cs="Calibri"/>
                  <w:color w:val="000000"/>
                  <w:lang w:eastAsia="en-CA"/>
                </w:rPr>
                <w:t>+</w:t>
              </w:r>
            </w:ins>
          </w:p>
        </w:tc>
      </w:tr>
      <w:tr w:rsidR="00B12739" w:rsidRPr="00AC2066" w14:paraId="24BD34C0" w14:textId="77777777" w:rsidTr="008205BD">
        <w:trPr>
          <w:trHeight w:val="288"/>
          <w:ins w:id="9139" w:author="Lane, Stefanie" w:date="2023-09-27T17:48:00Z"/>
        </w:trPr>
        <w:tc>
          <w:tcPr>
            <w:tcW w:w="1298" w:type="dxa"/>
            <w:vMerge/>
            <w:tcBorders>
              <w:top w:val="nil"/>
              <w:left w:val="single" w:sz="8" w:space="0" w:color="auto"/>
              <w:bottom w:val="single" w:sz="8" w:space="0" w:color="000000"/>
              <w:right w:val="nil"/>
            </w:tcBorders>
            <w:vAlign w:val="center"/>
            <w:hideMark/>
          </w:tcPr>
          <w:p w14:paraId="14A9FD85" w14:textId="77777777" w:rsidR="00B12739" w:rsidRPr="00AC2066" w:rsidRDefault="00B12739" w:rsidP="008205BD">
            <w:pPr>
              <w:spacing w:after="0" w:line="240" w:lineRule="auto"/>
              <w:rPr>
                <w:ins w:id="914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86F8D1D" w14:textId="77777777" w:rsidR="00B12739" w:rsidRPr="00AC2066" w:rsidRDefault="00B12739" w:rsidP="008205BD">
            <w:pPr>
              <w:spacing w:after="0" w:line="240" w:lineRule="auto"/>
              <w:rPr>
                <w:ins w:id="914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A857B69" w14:textId="77777777" w:rsidR="00B12739" w:rsidRPr="00AC2066" w:rsidRDefault="00B12739" w:rsidP="008205BD">
            <w:pPr>
              <w:spacing w:after="0" w:line="240" w:lineRule="auto"/>
              <w:rPr>
                <w:ins w:id="9142" w:author="Lane, Stefanie" w:date="2023-09-27T17:48:00Z"/>
                <w:rFonts w:ascii="Calibri" w:eastAsia="Times New Roman" w:hAnsi="Calibri" w:cs="Calibri"/>
                <w:i/>
                <w:iCs/>
                <w:color w:val="000000"/>
                <w:lang w:eastAsia="en-CA"/>
              </w:rPr>
            </w:pPr>
            <w:ins w:id="9143" w:author="Lane, Stefanie" w:date="2023-09-27T17:48:00Z">
              <w:r w:rsidRPr="00AC2066">
                <w:rPr>
                  <w:rFonts w:ascii="Calibri" w:eastAsia="Times New Roman" w:hAnsi="Calibri" w:cs="Calibri"/>
                  <w:i/>
                  <w:iCs/>
                  <w:color w:val="000000"/>
                  <w:lang w:eastAsia="en-CA"/>
                </w:rPr>
                <w:t>Potentilla anserina-pacifica</w:t>
              </w:r>
            </w:ins>
          </w:p>
        </w:tc>
        <w:tc>
          <w:tcPr>
            <w:tcW w:w="734" w:type="dxa"/>
            <w:tcBorders>
              <w:top w:val="nil"/>
              <w:left w:val="nil"/>
              <w:bottom w:val="nil"/>
              <w:right w:val="nil"/>
            </w:tcBorders>
            <w:shd w:val="clear" w:color="auto" w:fill="auto"/>
            <w:noWrap/>
            <w:vAlign w:val="bottom"/>
            <w:hideMark/>
          </w:tcPr>
          <w:p w14:paraId="7DDC37DE" w14:textId="77777777" w:rsidR="00B12739" w:rsidRPr="00AC2066" w:rsidRDefault="00B12739" w:rsidP="008205BD">
            <w:pPr>
              <w:spacing w:after="0" w:line="240" w:lineRule="auto"/>
              <w:jc w:val="center"/>
              <w:rPr>
                <w:ins w:id="9144" w:author="Lane, Stefanie" w:date="2023-09-27T17:48:00Z"/>
                <w:rFonts w:ascii="Calibri" w:eastAsia="Times New Roman" w:hAnsi="Calibri" w:cs="Calibri"/>
                <w:color w:val="000000"/>
                <w:lang w:eastAsia="en-CA"/>
              </w:rPr>
            </w:pPr>
            <w:ins w:id="9145"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04583FDB" w14:textId="77777777" w:rsidR="00B12739" w:rsidRPr="00AC2066" w:rsidRDefault="00B12739" w:rsidP="008205BD">
            <w:pPr>
              <w:spacing w:after="0" w:line="240" w:lineRule="auto"/>
              <w:jc w:val="center"/>
              <w:rPr>
                <w:ins w:id="9146" w:author="Lane, Stefanie" w:date="2023-09-27T17:48:00Z"/>
                <w:rFonts w:ascii="Calibri" w:eastAsia="Times New Roman" w:hAnsi="Calibri" w:cs="Calibri"/>
                <w:color w:val="000000"/>
                <w:lang w:eastAsia="en-CA"/>
              </w:rPr>
            </w:pPr>
            <w:ins w:id="9147" w:author="Lane, Stefanie" w:date="2023-09-27T17:48:00Z">
              <w:r w:rsidRPr="00AC2066">
                <w:rPr>
                  <w:rFonts w:ascii="Calibri" w:eastAsia="Times New Roman" w:hAnsi="Calibri" w:cs="Calibri"/>
                  <w:color w:val="000000"/>
                  <w:lang w:eastAsia="en-CA"/>
                </w:rPr>
                <w:t>0.7</w:t>
              </w:r>
            </w:ins>
          </w:p>
        </w:tc>
        <w:tc>
          <w:tcPr>
            <w:tcW w:w="734" w:type="dxa"/>
            <w:tcBorders>
              <w:top w:val="nil"/>
              <w:left w:val="nil"/>
              <w:bottom w:val="nil"/>
              <w:right w:val="nil"/>
            </w:tcBorders>
            <w:shd w:val="clear" w:color="auto" w:fill="auto"/>
            <w:noWrap/>
            <w:vAlign w:val="bottom"/>
            <w:hideMark/>
          </w:tcPr>
          <w:p w14:paraId="48965FF1" w14:textId="77777777" w:rsidR="00B12739" w:rsidRPr="00AC2066" w:rsidRDefault="00B12739" w:rsidP="008205BD">
            <w:pPr>
              <w:spacing w:after="0" w:line="240" w:lineRule="auto"/>
              <w:jc w:val="center"/>
              <w:rPr>
                <w:ins w:id="9148" w:author="Lane, Stefanie" w:date="2023-09-27T17:48:00Z"/>
                <w:rFonts w:ascii="Calibri" w:eastAsia="Times New Roman" w:hAnsi="Calibri" w:cs="Calibri"/>
                <w:color w:val="000000"/>
                <w:lang w:eastAsia="en-CA"/>
              </w:rPr>
            </w:pPr>
            <w:ins w:id="9149" w:author="Lane, Stefanie" w:date="2023-09-27T17:48:00Z">
              <w:r w:rsidRPr="00AC2066">
                <w:rPr>
                  <w:rFonts w:ascii="Calibri" w:eastAsia="Times New Roman" w:hAnsi="Calibri" w:cs="Calibri"/>
                  <w:color w:val="000000"/>
                  <w:lang w:eastAsia="en-CA"/>
                </w:rPr>
                <w:t>0.8</w:t>
              </w:r>
            </w:ins>
          </w:p>
        </w:tc>
        <w:tc>
          <w:tcPr>
            <w:tcW w:w="1696" w:type="dxa"/>
            <w:tcBorders>
              <w:top w:val="nil"/>
              <w:left w:val="nil"/>
              <w:bottom w:val="nil"/>
              <w:right w:val="single" w:sz="8" w:space="0" w:color="auto"/>
            </w:tcBorders>
            <w:shd w:val="clear" w:color="auto" w:fill="auto"/>
            <w:noWrap/>
            <w:vAlign w:val="bottom"/>
            <w:hideMark/>
          </w:tcPr>
          <w:p w14:paraId="4BEB80E8" w14:textId="77777777" w:rsidR="00B12739" w:rsidRPr="00AC2066" w:rsidRDefault="00B12739" w:rsidP="008205BD">
            <w:pPr>
              <w:spacing w:after="0" w:line="240" w:lineRule="auto"/>
              <w:jc w:val="center"/>
              <w:rPr>
                <w:ins w:id="9150" w:author="Lane, Stefanie" w:date="2023-09-27T17:48:00Z"/>
                <w:rFonts w:ascii="Calibri" w:eastAsia="Times New Roman" w:hAnsi="Calibri" w:cs="Calibri"/>
                <w:color w:val="000000"/>
                <w:lang w:eastAsia="en-CA"/>
              </w:rPr>
            </w:pPr>
            <w:ins w:id="9151" w:author="Lane, Stefanie" w:date="2023-09-27T17:48:00Z">
              <w:r w:rsidRPr="00AC2066">
                <w:rPr>
                  <w:rFonts w:ascii="Calibri" w:eastAsia="Times New Roman" w:hAnsi="Calibri" w:cs="Calibri"/>
                  <w:color w:val="000000"/>
                  <w:lang w:eastAsia="en-CA"/>
                </w:rPr>
                <w:t>+</w:t>
              </w:r>
            </w:ins>
          </w:p>
        </w:tc>
      </w:tr>
      <w:tr w:rsidR="00B12739" w:rsidRPr="00AC2066" w14:paraId="22510ACF" w14:textId="77777777" w:rsidTr="008205BD">
        <w:trPr>
          <w:trHeight w:val="288"/>
          <w:ins w:id="9152" w:author="Lane, Stefanie" w:date="2023-09-27T17:48:00Z"/>
        </w:trPr>
        <w:tc>
          <w:tcPr>
            <w:tcW w:w="1298" w:type="dxa"/>
            <w:vMerge/>
            <w:tcBorders>
              <w:top w:val="nil"/>
              <w:left w:val="single" w:sz="8" w:space="0" w:color="auto"/>
              <w:bottom w:val="single" w:sz="8" w:space="0" w:color="000000"/>
              <w:right w:val="nil"/>
            </w:tcBorders>
            <w:vAlign w:val="center"/>
            <w:hideMark/>
          </w:tcPr>
          <w:p w14:paraId="099D75E1" w14:textId="77777777" w:rsidR="00B12739" w:rsidRPr="00AC2066" w:rsidRDefault="00B12739" w:rsidP="008205BD">
            <w:pPr>
              <w:spacing w:after="0" w:line="240" w:lineRule="auto"/>
              <w:rPr>
                <w:ins w:id="915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78C00131" w14:textId="77777777" w:rsidR="00B12739" w:rsidRPr="00AC2066" w:rsidRDefault="00B12739" w:rsidP="008205BD">
            <w:pPr>
              <w:spacing w:after="0" w:line="240" w:lineRule="auto"/>
              <w:rPr>
                <w:ins w:id="915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8FAA770" w14:textId="77777777" w:rsidR="00B12739" w:rsidRPr="00AC2066" w:rsidRDefault="00B12739" w:rsidP="008205BD">
            <w:pPr>
              <w:spacing w:after="0" w:line="240" w:lineRule="auto"/>
              <w:rPr>
                <w:ins w:id="9155" w:author="Lane, Stefanie" w:date="2023-09-27T17:48:00Z"/>
                <w:rFonts w:ascii="Calibri" w:eastAsia="Times New Roman" w:hAnsi="Calibri" w:cs="Calibri"/>
                <w:i/>
                <w:iCs/>
                <w:color w:val="000000"/>
                <w:lang w:eastAsia="en-CA"/>
              </w:rPr>
            </w:pPr>
            <w:ins w:id="9156" w:author="Lane, Stefanie" w:date="2023-09-27T17:48:00Z">
              <w:r w:rsidRPr="00AC2066">
                <w:rPr>
                  <w:rFonts w:ascii="Calibri" w:eastAsia="Times New Roman" w:hAnsi="Calibri" w:cs="Calibri"/>
                  <w:i/>
                  <w:iCs/>
                  <w:color w:val="000000"/>
                  <w:lang w:eastAsia="en-CA"/>
                </w:rPr>
                <w:t>Rumex conglomeratus</w:t>
              </w:r>
            </w:ins>
          </w:p>
        </w:tc>
        <w:tc>
          <w:tcPr>
            <w:tcW w:w="734" w:type="dxa"/>
            <w:tcBorders>
              <w:top w:val="single" w:sz="4" w:space="0" w:color="auto"/>
              <w:left w:val="nil"/>
              <w:bottom w:val="single" w:sz="4" w:space="0" w:color="auto"/>
              <w:right w:val="nil"/>
            </w:tcBorders>
            <w:shd w:val="clear" w:color="auto" w:fill="auto"/>
            <w:noWrap/>
            <w:vAlign w:val="bottom"/>
            <w:hideMark/>
          </w:tcPr>
          <w:p w14:paraId="42F67098" w14:textId="77777777" w:rsidR="00B12739" w:rsidRPr="00AC2066" w:rsidRDefault="00B12739" w:rsidP="008205BD">
            <w:pPr>
              <w:spacing w:after="0" w:line="240" w:lineRule="auto"/>
              <w:jc w:val="center"/>
              <w:rPr>
                <w:ins w:id="9157" w:author="Lane, Stefanie" w:date="2023-09-27T17:48:00Z"/>
                <w:rFonts w:ascii="Calibri" w:eastAsia="Times New Roman" w:hAnsi="Calibri" w:cs="Calibri"/>
                <w:color w:val="000000"/>
                <w:lang w:eastAsia="en-CA"/>
              </w:rPr>
            </w:pPr>
            <w:ins w:id="9158"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034A4945" w14:textId="77777777" w:rsidR="00B12739" w:rsidRPr="00AC2066" w:rsidRDefault="00B12739" w:rsidP="008205BD">
            <w:pPr>
              <w:spacing w:after="0" w:line="240" w:lineRule="auto"/>
              <w:jc w:val="center"/>
              <w:rPr>
                <w:ins w:id="9159" w:author="Lane, Stefanie" w:date="2023-09-27T17:48:00Z"/>
                <w:rFonts w:ascii="Calibri" w:eastAsia="Times New Roman" w:hAnsi="Calibri" w:cs="Calibri"/>
                <w:color w:val="000000"/>
                <w:lang w:eastAsia="en-CA"/>
              </w:rPr>
            </w:pPr>
            <w:ins w:id="9160"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53E98B92" w14:textId="77777777" w:rsidR="00B12739" w:rsidRPr="00AC2066" w:rsidRDefault="00B12739" w:rsidP="008205BD">
            <w:pPr>
              <w:spacing w:after="0" w:line="240" w:lineRule="auto"/>
              <w:jc w:val="center"/>
              <w:rPr>
                <w:ins w:id="9161" w:author="Lane, Stefanie" w:date="2023-09-27T17:48:00Z"/>
                <w:rFonts w:ascii="Calibri" w:eastAsia="Times New Roman" w:hAnsi="Calibri" w:cs="Calibri"/>
                <w:color w:val="000000"/>
                <w:lang w:eastAsia="en-CA"/>
              </w:rPr>
            </w:pPr>
            <w:ins w:id="9162" w:author="Lane, Stefanie" w:date="2023-09-27T17:48:00Z">
              <w:r w:rsidRPr="00AC2066">
                <w:rPr>
                  <w:rFonts w:ascii="Calibri" w:eastAsia="Times New Roman" w:hAnsi="Calibri" w:cs="Calibri"/>
                  <w:color w:val="000000"/>
                  <w:lang w:eastAsia="en-CA"/>
                </w:rPr>
                <w:t>0.1</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419C4006" w14:textId="77777777" w:rsidR="00B12739" w:rsidRPr="00AC2066" w:rsidRDefault="00B12739" w:rsidP="008205BD">
            <w:pPr>
              <w:spacing w:after="0" w:line="240" w:lineRule="auto"/>
              <w:jc w:val="center"/>
              <w:rPr>
                <w:ins w:id="9163" w:author="Lane, Stefanie" w:date="2023-09-27T17:48:00Z"/>
                <w:rFonts w:ascii="Calibri" w:eastAsia="Times New Roman" w:hAnsi="Calibri" w:cs="Calibri"/>
                <w:color w:val="000000"/>
                <w:lang w:eastAsia="en-CA"/>
              </w:rPr>
            </w:pPr>
            <w:ins w:id="9164" w:author="Lane, Stefanie" w:date="2023-09-27T17:48:00Z">
              <w:r w:rsidRPr="00AC2066">
                <w:rPr>
                  <w:rFonts w:ascii="Calibri" w:eastAsia="Times New Roman" w:hAnsi="Calibri" w:cs="Calibri"/>
                  <w:color w:val="000000"/>
                  <w:lang w:eastAsia="en-CA"/>
                </w:rPr>
                <w:t>+</w:t>
              </w:r>
            </w:ins>
          </w:p>
        </w:tc>
      </w:tr>
      <w:tr w:rsidR="00B12739" w:rsidRPr="00AC2066" w14:paraId="088B163E" w14:textId="77777777" w:rsidTr="008205BD">
        <w:trPr>
          <w:trHeight w:val="288"/>
          <w:ins w:id="9165" w:author="Lane, Stefanie" w:date="2023-09-27T17:48:00Z"/>
        </w:trPr>
        <w:tc>
          <w:tcPr>
            <w:tcW w:w="1298" w:type="dxa"/>
            <w:vMerge/>
            <w:tcBorders>
              <w:top w:val="nil"/>
              <w:left w:val="single" w:sz="8" w:space="0" w:color="auto"/>
              <w:bottom w:val="single" w:sz="8" w:space="0" w:color="000000"/>
              <w:right w:val="nil"/>
            </w:tcBorders>
            <w:vAlign w:val="center"/>
            <w:hideMark/>
          </w:tcPr>
          <w:p w14:paraId="1A187EDE" w14:textId="77777777" w:rsidR="00B12739" w:rsidRPr="00AC2066" w:rsidRDefault="00B12739" w:rsidP="008205BD">
            <w:pPr>
              <w:spacing w:after="0" w:line="240" w:lineRule="auto"/>
              <w:rPr>
                <w:ins w:id="916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8C7D20E" w14:textId="77777777" w:rsidR="00B12739" w:rsidRPr="00AC2066" w:rsidRDefault="00B12739" w:rsidP="008205BD">
            <w:pPr>
              <w:spacing w:after="0" w:line="240" w:lineRule="auto"/>
              <w:rPr>
                <w:ins w:id="916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64D240E5" w14:textId="77777777" w:rsidR="00B12739" w:rsidRPr="00AC2066" w:rsidRDefault="00B12739" w:rsidP="008205BD">
            <w:pPr>
              <w:spacing w:after="0" w:line="240" w:lineRule="auto"/>
              <w:rPr>
                <w:ins w:id="9168" w:author="Lane, Stefanie" w:date="2023-09-27T17:48:00Z"/>
                <w:rFonts w:ascii="Calibri" w:eastAsia="Times New Roman" w:hAnsi="Calibri" w:cs="Calibri"/>
                <w:i/>
                <w:iCs/>
                <w:color w:val="000000"/>
                <w:lang w:eastAsia="en-CA"/>
              </w:rPr>
            </w:pPr>
            <w:ins w:id="9169" w:author="Lane, Stefanie" w:date="2023-09-27T17:48:00Z">
              <w:r w:rsidRPr="00AC2066">
                <w:rPr>
                  <w:rFonts w:ascii="Calibri" w:eastAsia="Times New Roman" w:hAnsi="Calibri" w:cs="Calibri"/>
                  <w:i/>
                  <w:iCs/>
                  <w:color w:val="000000"/>
                  <w:lang w:eastAsia="en-CA"/>
                </w:rPr>
                <w:t>Lathyrus palustris</w:t>
              </w:r>
            </w:ins>
          </w:p>
        </w:tc>
        <w:tc>
          <w:tcPr>
            <w:tcW w:w="734" w:type="dxa"/>
            <w:tcBorders>
              <w:top w:val="nil"/>
              <w:left w:val="nil"/>
              <w:bottom w:val="nil"/>
              <w:right w:val="nil"/>
            </w:tcBorders>
            <w:shd w:val="clear" w:color="auto" w:fill="auto"/>
            <w:noWrap/>
            <w:vAlign w:val="bottom"/>
            <w:hideMark/>
          </w:tcPr>
          <w:p w14:paraId="71107AEA" w14:textId="77777777" w:rsidR="00B12739" w:rsidRPr="00AC2066" w:rsidRDefault="00B12739" w:rsidP="008205BD">
            <w:pPr>
              <w:spacing w:after="0" w:line="240" w:lineRule="auto"/>
              <w:jc w:val="center"/>
              <w:rPr>
                <w:ins w:id="9170" w:author="Lane, Stefanie" w:date="2023-09-27T17:48:00Z"/>
                <w:rFonts w:ascii="Calibri" w:eastAsia="Times New Roman" w:hAnsi="Calibri" w:cs="Calibri"/>
                <w:color w:val="000000"/>
                <w:lang w:eastAsia="en-CA"/>
              </w:rPr>
            </w:pPr>
            <w:ins w:id="917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nil"/>
              <w:right w:val="nil"/>
            </w:tcBorders>
            <w:shd w:val="clear" w:color="auto" w:fill="auto"/>
            <w:noWrap/>
            <w:vAlign w:val="bottom"/>
            <w:hideMark/>
          </w:tcPr>
          <w:p w14:paraId="2048482A" w14:textId="77777777" w:rsidR="00B12739" w:rsidRPr="00AC2066" w:rsidRDefault="00B12739" w:rsidP="008205BD">
            <w:pPr>
              <w:spacing w:after="0" w:line="240" w:lineRule="auto"/>
              <w:jc w:val="center"/>
              <w:rPr>
                <w:ins w:id="9172" w:author="Lane, Stefanie" w:date="2023-09-27T17:48:00Z"/>
                <w:rFonts w:ascii="Calibri" w:eastAsia="Times New Roman" w:hAnsi="Calibri" w:cs="Calibri"/>
                <w:color w:val="000000"/>
                <w:lang w:eastAsia="en-CA"/>
              </w:rPr>
            </w:pPr>
            <w:ins w:id="9173" w:author="Lane, Stefanie" w:date="2023-09-27T17:48:00Z">
              <w:r w:rsidRPr="00AC2066">
                <w:rPr>
                  <w:rFonts w:ascii="Calibri" w:eastAsia="Times New Roman" w:hAnsi="Calibri" w:cs="Calibri"/>
                  <w:color w:val="000000"/>
                  <w:lang w:eastAsia="en-CA"/>
                </w:rPr>
                <w:t>0.3</w:t>
              </w:r>
            </w:ins>
          </w:p>
        </w:tc>
        <w:tc>
          <w:tcPr>
            <w:tcW w:w="734" w:type="dxa"/>
            <w:tcBorders>
              <w:top w:val="nil"/>
              <w:left w:val="nil"/>
              <w:bottom w:val="nil"/>
              <w:right w:val="nil"/>
            </w:tcBorders>
            <w:shd w:val="clear" w:color="auto" w:fill="auto"/>
            <w:noWrap/>
            <w:vAlign w:val="bottom"/>
            <w:hideMark/>
          </w:tcPr>
          <w:p w14:paraId="10052F21" w14:textId="77777777" w:rsidR="00B12739" w:rsidRPr="00AC2066" w:rsidRDefault="00B12739" w:rsidP="008205BD">
            <w:pPr>
              <w:spacing w:after="0" w:line="240" w:lineRule="auto"/>
              <w:jc w:val="center"/>
              <w:rPr>
                <w:ins w:id="9174" w:author="Lane, Stefanie" w:date="2023-09-27T17:48:00Z"/>
                <w:rFonts w:ascii="Calibri" w:eastAsia="Times New Roman" w:hAnsi="Calibri" w:cs="Calibri"/>
                <w:color w:val="000000"/>
                <w:lang w:eastAsia="en-CA"/>
              </w:rPr>
            </w:pPr>
            <w:ins w:id="9175" w:author="Lane, Stefanie" w:date="2023-09-27T17:48:00Z">
              <w:r w:rsidRPr="00AC2066">
                <w:rPr>
                  <w:rFonts w:ascii="Calibri" w:eastAsia="Times New Roman" w:hAnsi="Calibri" w:cs="Calibri"/>
                  <w:color w:val="000000"/>
                  <w:lang w:eastAsia="en-CA"/>
                </w:rPr>
                <w:t>0.5</w:t>
              </w:r>
            </w:ins>
          </w:p>
        </w:tc>
        <w:tc>
          <w:tcPr>
            <w:tcW w:w="1696" w:type="dxa"/>
            <w:tcBorders>
              <w:top w:val="nil"/>
              <w:left w:val="nil"/>
              <w:bottom w:val="nil"/>
              <w:right w:val="single" w:sz="8" w:space="0" w:color="auto"/>
            </w:tcBorders>
            <w:shd w:val="clear" w:color="auto" w:fill="auto"/>
            <w:noWrap/>
            <w:vAlign w:val="bottom"/>
            <w:hideMark/>
          </w:tcPr>
          <w:p w14:paraId="31EDBD7C" w14:textId="77777777" w:rsidR="00B12739" w:rsidRPr="00AC2066" w:rsidRDefault="00B12739" w:rsidP="008205BD">
            <w:pPr>
              <w:spacing w:after="0" w:line="240" w:lineRule="auto"/>
              <w:jc w:val="center"/>
              <w:rPr>
                <w:ins w:id="9176" w:author="Lane, Stefanie" w:date="2023-09-27T17:48:00Z"/>
                <w:rFonts w:ascii="Calibri" w:eastAsia="Times New Roman" w:hAnsi="Calibri" w:cs="Calibri"/>
                <w:color w:val="000000"/>
                <w:lang w:eastAsia="en-CA"/>
              </w:rPr>
            </w:pPr>
            <w:ins w:id="9177" w:author="Lane, Stefanie" w:date="2023-09-27T17:48:00Z">
              <w:r w:rsidRPr="00AC2066">
                <w:rPr>
                  <w:rFonts w:ascii="Calibri" w:eastAsia="Times New Roman" w:hAnsi="Calibri" w:cs="Calibri"/>
                  <w:color w:val="000000"/>
                  <w:lang w:eastAsia="en-CA"/>
                </w:rPr>
                <w:t>+</w:t>
              </w:r>
            </w:ins>
          </w:p>
        </w:tc>
      </w:tr>
      <w:tr w:rsidR="00B12739" w:rsidRPr="00AC2066" w14:paraId="511FC0E2" w14:textId="77777777" w:rsidTr="008205BD">
        <w:trPr>
          <w:trHeight w:val="288"/>
          <w:ins w:id="9178" w:author="Lane, Stefanie" w:date="2023-09-27T17:48:00Z"/>
        </w:trPr>
        <w:tc>
          <w:tcPr>
            <w:tcW w:w="1298" w:type="dxa"/>
            <w:vMerge/>
            <w:tcBorders>
              <w:top w:val="nil"/>
              <w:left w:val="single" w:sz="8" w:space="0" w:color="auto"/>
              <w:bottom w:val="single" w:sz="8" w:space="0" w:color="000000"/>
              <w:right w:val="nil"/>
            </w:tcBorders>
            <w:vAlign w:val="center"/>
            <w:hideMark/>
          </w:tcPr>
          <w:p w14:paraId="5AE0F3FB" w14:textId="77777777" w:rsidR="00B12739" w:rsidRPr="00AC2066" w:rsidRDefault="00B12739" w:rsidP="008205BD">
            <w:pPr>
              <w:spacing w:after="0" w:line="240" w:lineRule="auto"/>
              <w:rPr>
                <w:ins w:id="917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02FCCB84" w14:textId="77777777" w:rsidR="00B12739" w:rsidRPr="00AC2066" w:rsidRDefault="00B12739" w:rsidP="008205BD">
            <w:pPr>
              <w:spacing w:after="0" w:line="240" w:lineRule="auto"/>
              <w:rPr>
                <w:ins w:id="918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37182693" w14:textId="77777777" w:rsidR="00B12739" w:rsidRPr="00AC2066" w:rsidRDefault="00B12739" w:rsidP="008205BD">
            <w:pPr>
              <w:spacing w:after="0" w:line="240" w:lineRule="auto"/>
              <w:rPr>
                <w:ins w:id="9181" w:author="Lane, Stefanie" w:date="2023-09-27T17:48:00Z"/>
                <w:rFonts w:ascii="Calibri" w:eastAsia="Times New Roman" w:hAnsi="Calibri" w:cs="Calibri"/>
                <w:i/>
                <w:iCs/>
                <w:color w:val="000000"/>
                <w:lang w:eastAsia="en-CA"/>
              </w:rPr>
            </w:pPr>
            <w:ins w:id="9182" w:author="Lane, Stefanie" w:date="2023-09-27T17:48:00Z">
              <w:r w:rsidRPr="00AC2066">
                <w:rPr>
                  <w:rFonts w:ascii="Calibri" w:eastAsia="Times New Roman" w:hAnsi="Calibri" w:cs="Calibri"/>
                  <w:i/>
                  <w:iCs/>
                  <w:color w:val="000000"/>
                  <w:lang w:eastAsia="en-CA"/>
                </w:rPr>
                <w:t>Impatiens capensis</w:t>
              </w:r>
            </w:ins>
          </w:p>
        </w:tc>
        <w:tc>
          <w:tcPr>
            <w:tcW w:w="734" w:type="dxa"/>
            <w:tcBorders>
              <w:top w:val="single" w:sz="4" w:space="0" w:color="auto"/>
              <w:left w:val="nil"/>
              <w:bottom w:val="single" w:sz="4" w:space="0" w:color="auto"/>
              <w:right w:val="nil"/>
            </w:tcBorders>
            <w:shd w:val="clear" w:color="auto" w:fill="auto"/>
            <w:noWrap/>
            <w:vAlign w:val="bottom"/>
            <w:hideMark/>
          </w:tcPr>
          <w:p w14:paraId="348CA1E8" w14:textId="77777777" w:rsidR="00B12739" w:rsidRPr="00AC2066" w:rsidRDefault="00B12739" w:rsidP="008205BD">
            <w:pPr>
              <w:spacing w:after="0" w:line="240" w:lineRule="auto"/>
              <w:jc w:val="center"/>
              <w:rPr>
                <w:ins w:id="9183" w:author="Lane, Stefanie" w:date="2023-09-27T17:48:00Z"/>
                <w:rFonts w:ascii="Calibri" w:eastAsia="Times New Roman" w:hAnsi="Calibri" w:cs="Calibri"/>
                <w:color w:val="000000"/>
                <w:lang w:eastAsia="en-CA"/>
              </w:rPr>
            </w:pPr>
            <w:ins w:id="9184" w:author="Lane, Stefanie" w:date="2023-09-27T17:48:00Z">
              <w:r w:rsidRPr="00AC2066">
                <w:rPr>
                  <w:rFonts w:ascii="Calibri" w:eastAsia="Times New Roman" w:hAnsi="Calibri" w:cs="Calibri"/>
                  <w:color w:val="000000"/>
                  <w:lang w:eastAsia="en-CA"/>
                </w:rPr>
                <w:t>0.1</w:t>
              </w:r>
            </w:ins>
          </w:p>
        </w:tc>
        <w:tc>
          <w:tcPr>
            <w:tcW w:w="734" w:type="dxa"/>
            <w:tcBorders>
              <w:top w:val="single" w:sz="4" w:space="0" w:color="auto"/>
              <w:left w:val="nil"/>
              <w:bottom w:val="single" w:sz="4" w:space="0" w:color="auto"/>
              <w:right w:val="nil"/>
            </w:tcBorders>
            <w:shd w:val="clear" w:color="auto" w:fill="auto"/>
            <w:noWrap/>
            <w:vAlign w:val="bottom"/>
            <w:hideMark/>
          </w:tcPr>
          <w:p w14:paraId="122C1D39" w14:textId="77777777" w:rsidR="00B12739" w:rsidRPr="00AC2066" w:rsidRDefault="00B12739" w:rsidP="008205BD">
            <w:pPr>
              <w:spacing w:after="0" w:line="240" w:lineRule="auto"/>
              <w:jc w:val="center"/>
              <w:rPr>
                <w:ins w:id="9185" w:author="Lane, Stefanie" w:date="2023-09-27T17:48:00Z"/>
                <w:rFonts w:ascii="Calibri" w:eastAsia="Times New Roman" w:hAnsi="Calibri" w:cs="Calibri"/>
                <w:color w:val="000000"/>
                <w:lang w:eastAsia="en-CA"/>
              </w:rPr>
            </w:pPr>
            <w:ins w:id="9186" w:author="Lane, Stefanie" w:date="2023-09-27T17:48:00Z">
              <w:r w:rsidRPr="00AC2066">
                <w:rPr>
                  <w:rFonts w:ascii="Calibri" w:eastAsia="Times New Roman" w:hAnsi="Calibri" w:cs="Calibri"/>
                  <w:color w:val="000000"/>
                  <w:lang w:eastAsia="en-CA"/>
                </w:rPr>
                <w:t>1.1</w:t>
              </w:r>
            </w:ins>
          </w:p>
        </w:tc>
        <w:tc>
          <w:tcPr>
            <w:tcW w:w="734" w:type="dxa"/>
            <w:tcBorders>
              <w:top w:val="single" w:sz="4" w:space="0" w:color="auto"/>
              <w:left w:val="nil"/>
              <w:bottom w:val="single" w:sz="4" w:space="0" w:color="auto"/>
              <w:right w:val="nil"/>
            </w:tcBorders>
            <w:shd w:val="clear" w:color="auto" w:fill="auto"/>
            <w:noWrap/>
            <w:vAlign w:val="bottom"/>
            <w:hideMark/>
          </w:tcPr>
          <w:p w14:paraId="4169C250" w14:textId="77777777" w:rsidR="00B12739" w:rsidRPr="00AC2066" w:rsidRDefault="00B12739" w:rsidP="008205BD">
            <w:pPr>
              <w:spacing w:after="0" w:line="240" w:lineRule="auto"/>
              <w:jc w:val="center"/>
              <w:rPr>
                <w:ins w:id="9187" w:author="Lane, Stefanie" w:date="2023-09-27T17:48:00Z"/>
                <w:rFonts w:ascii="Calibri" w:eastAsia="Times New Roman" w:hAnsi="Calibri" w:cs="Calibri"/>
                <w:color w:val="000000"/>
                <w:lang w:eastAsia="en-CA"/>
              </w:rPr>
            </w:pPr>
            <w:ins w:id="9188" w:author="Lane, Stefanie" w:date="2023-09-27T17:48:00Z">
              <w:r w:rsidRPr="00AC2066">
                <w:rPr>
                  <w:rFonts w:ascii="Calibri" w:eastAsia="Times New Roman" w:hAnsi="Calibri" w:cs="Calibri"/>
                  <w:color w:val="000000"/>
                  <w:lang w:eastAsia="en-CA"/>
                </w:rPr>
                <w:t>0.9</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1505028" w14:textId="77777777" w:rsidR="00B12739" w:rsidRPr="00AC2066" w:rsidRDefault="00B12739" w:rsidP="008205BD">
            <w:pPr>
              <w:spacing w:after="0" w:line="240" w:lineRule="auto"/>
              <w:jc w:val="center"/>
              <w:rPr>
                <w:ins w:id="9189" w:author="Lane, Stefanie" w:date="2023-09-27T17:48:00Z"/>
                <w:rFonts w:ascii="Calibri" w:eastAsia="Times New Roman" w:hAnsi="Calibri" w:cs="Calibri"/>
                <w:color w:val="000000"/>
                <w:lang w:eastAsia="en-CA"/>
              </w:rPr>
            </w:pPr>
            <w:ins w:id="9190" w:author="Lane, Stefanie" w:date="2023-09-27T17:48:00Z">
              <w:r w:rsidRPr="00AC2066">
                <w:rPr>
                  <w:rFonts w:ascii="Calibri" w:eastAsia="Times New Roman" w:hAnsi="Calibri" w:cs="Calibri"/>
                  <w:color w:val="000000"/>
                  <w:lang w:eastAsia="en-CA"/>
                </w:rPr>
                <w:t>+</w:t>
              </w:r>
            </w:ins>
          </w:p>
        </w:tc>
      </w:tr>
      <w:tr w:rsidR="00B12739" w:rsidRPr="00AC2066" w14:paraId="01FBC076" w14:textId="77777777" w:rsidTr="008205BD">
        <w:trPr>
          <w:trHeight w:val="288"/>
          <w:ins w:id="9191" w:author="Lane, Stefanie" w:date="2023-09-27T17:48:00Z"/>
        </w:trPr>
        <w:tc>
          <w:tcPr>
            <w:tcW w:w="1298" w:type="dxa"/>
            <w:vMerge/>
            <w:tcBorders>
              <w:top w:val="nil"/>
              <w:left w:val="single" w:sz="8" w:space="0" w:color="auto"/>
              <w:bottom w:val="single" w:sz="8" w:space="0" w:color="000000"/>
              <w:right w:val="nil"/>
            </w:tcBorders>
            <w:vAlign w:val="center"/>
            <w:hideMark/>
          </w:tcPr>
          <w:p w14:paraId="4A377A57" w14:textId="77777777" w:rsidR="00B12739" w:rsidRPr="00AC2066" w:rsidRDefault="00B12739" w:rsidP="008205BD">
            <w:pPr>
              <w:spacing w:after="0" w:line="240" w:lineRule="auto"/>
              <w:rPr>
                <w:ins w:id="919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D5D2615" w14:textId="77777777" w:rsidR="00B12739" w:rsidRPr="00AC2066" w:rsidRDefault="00B12739" w:rsidP="008205BD">
            <w:pPr>
              <w:spacing w:after="0" w:line="240" w:lineRule="auto"/>
              <w:rPr>
                <w:ins w:id="919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98AE29A" w14:textId="77777777" w:rsidR="00B12739" w:rsidRPr="00AC2066" w:rsidRDefault="00B12739" w:rsidP="008205BD">
            <w:pPr>
              <w:spacing w:after="0" w:line="240" w:lineRule="auto"/>
              <w:rPr>
                <w:ins w:id="9194" w:author="Lane, Stefanie" w:date="2023-09-27T17:48:00Z"/>
                <w:rFonts w:ascii="Calibri" w:eastAsia="Times New Roman" w:hAnsi="Calibri" w:cs="Calibri"/>
                <w:i/>
                <w:iCs/>
                <w:color w:val="000000"/>
                <w:lang w:eastAsia="en-CA"/>
              </w:rPr>
            </w:pPr>
            <w:ins w:id="9195" w:author="Lane, Stefanie" w:date="2023-09-27T17:48:00Z">
              <w:r w:rsidRPr="00AC2066">
                <w:rPr>
                  <w:rFonts w:ascii="Calibri" w:eastAsia="Times New Roman" w:hAnsi="Calibri" w:cs="Calibri"/>
                  <w:i/>
                  <w:iCs/>
                  <w:color w:val="000000"/>
                  <w:lang w:eastAsia="en-CA"/>
                </w:rPr>
                <w:t>Salix lasiandra</w:t>
              </w:r>
            </w:ins>
          </w:p>
        </w:tc>
        <w:tc>
          <w:tcPr>
            <w:tcW w:w="734" w:type="dxa"/>
            <w:tcBorders>
              <w:top w:val="nil"/>
              <w:left w:val="nil"/>
              <w:bottom w:val="single" w:sz="4" w:space="0" w:color="auto"/>
              <w:right w:val="nil"/>
            </w:tcBorders>
            <w:shd w:val="clear" w:color="auto" w:fill="auto"/>
            <w:noWrap/>
            <w:vAlign w:val="bottom"/>
            <w:hideMark/>
          </w:tcPr>
          <w:p w14:paraId="3023E1CC" w14:textId="77777777" w:rsidR="00B12739" w:rsidRPr="00AC2066" w:rsidRDefault="00B12739" w:rsidP="008205BD">
            <w:pPr>
              <w:spacing w:after="0" w:line="240" w:lineRule="auto"/>
              <w:jc w:val="center"/>
              <w:rPr>
                <w:ins w:id="9196" w:author="Lane, Stefanie" w:date="2023-09-27T17:48:00Z"/>
                <w:rFonts w:ascii="Calibri" w:eastAsia="Times New Roman" w:hAnsi="Calibri" w:cs="Calibri"/>
                <w:color w:val="000000"/>
                <w:lang w:eastAsia="en-CA"/>
              </w:rPr>
            </w:pPr>
            <w:ins w:id="9197"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single" w:sz="4" w:space="0" w:color="auto"/>
              <w:right w:val="nil"/>
            </w:tcBorders>
            <w:shd w:val="clear" w:color="auto" w:fill="auto"/>
            <w:noWrap/>
            <w:vAlign w:val="bottom"/>
            <w:hideMark/>
          </w:tcPr>
          <w:p w14:paraId="6B9A1D42" w14:textId="77777777" w:rsidR="00B12739" w:rsidRPr="00AC2066" w:rsidRDefault="00B12739" w:rsidP="008205BD">
            <w:pPr>
              <w:spacing w:after="0" w:line="240" w:lineRule="auto"/>
              <w:jc w:val="center"/>
              <w:rPr>
                <w:ins w:id="9198" w:author="Lane, Stefanie" w:date="2023-09-27T17:48:00Z"/>
                <w:rFonts w:ascii="Calibri" w:eastAsia="Times New Roman" w:hAnsi="Calibri" w:cs="Calibri"/>
                <w:color w:val="000000"/>
                <w:lang w:eastAsia="en-CA"/>
              </w:rPr>
            </w:pPr>
            <w:ins w:id="9199" w:author="Lane, Stefanie" w:date="2023-09-27T17:48:00Z">
              <w:r w:rsidRPr="00AC2066">
                <w:rPr>
                  <w:rFonts w:ascii="Calibri" w:eastAsia="Times New Roman" w:hAnsi="Calibri" w:cs="Calibri"/>
                  <w:color w:val="000000"/>
                  <w:lang w:eastAsia="en-CA"/>
                </w:rPr>
                <w:t>&lt; 0.1</w:t>
              </w:r>
            </w:ins>
          </w:p>
        </w:tc>
        <w:tc>
          <w:tcPr>
            <w:tcW w:w="734" w:type="dxa"/>
            <w:tcBorders>
              <w:top w:val="nil"/>
              <w:left w:val="nil"/>
              <w:bottom w:val="nil"/>
              <w:right w:val="nil"/>
            </w:tcBorders>
            <w:shd w:val="clear" w:color="auto" w:fill="auto"/>
            <w:noWrap/>
            <w:vAlign w:val="bottom"/>
            <w:hideMark/>
          </w:tcPr>
          <w:p w14:paraId="12615821" w14:textId="77777777" w:rsidR="00B12739" w:rsidRPr="00AC2066" w:rsidRDefault="00B12739" w:rsidP="008205BD">
            <w:pPr>
              <w:spacing w:after="0" w:line="240" w:lineRule="auto"/>
              <w:jc w:val="center"/>
              <w:rPr>
                <w:ins w:id="9200" w:author="Lane, Stefanie" w:date="2023-09-27T17:48:00Z"/>
                <w:rFonts w:ascii="Calibri" w:eastAsia="Times New Roman" w:hAnsi="Calibri" w:cs="Calibri"/>
                <w:color w:val="000000"/>
                <w:lang w:eastAsia="en-CA"/>
              </w:rPr>
            </w:pPr>
            <w:ins w:id="9201" w:author="Lane, Stefanie" w:date="2023-09-27T17:48:00Z">
              <w:r w:rsidRPr="00AC2066">
                <w:rPr>
                  <w:rFonts w:ascii="Calibri" w:eastAsia="Times New Roman" w:hAnsi="Calibri" w:cs="Calibri"/>
                  <w:color w:val="000000"/>
                  <w:lang w:eastAsia="en-CA"/>
                </w:rPr>
                <w:t>0.3</w:t>
              </w:r>
            </w:ins>
          </w:p>
        </w:tc>
        <w:tc>
          <w:tcPr>
            <w:tcW w:w="1696" w:type="dxa"/>
            <w:tcBorders>
              <w:top w:val="nil"/>
              <w:left w:val="nil"/>
              <w:bottom w:val="nil"/>
              <w:right w:val="single" w:sz="8" w:space="0" w:color="auto"/>
            </w:tcBorders>
            <w:shd w:val="clear" w:color="auto" w:fill="auto"/>
            <w:noWrap/>
            <w:vAlign w:val="bottom"/>
            <w:hideMark/>
          </w:tcPr>
          <w:p w14:paraId="3B7E93E0" w14:textId="77777777" w:rsidR="00B12739" w:rsidRPr="00AC2066" w:rsidRDefault="00B12739" w:rsidP="008205BD">
            <w:pPr>
              <w:spacing w:after="0" w:line="240" w:lineRule="auto"/>
              <w:jc w:val="center"/>
              <w:rPr>
                <w:ins w:id="9202" w:author="Lane, Stefanie" w:date="2023-09-27T17:48:00Z"/>
                <w:rFonts w:ascii="Calibri" w:eastAsia="Times New Roman" w:hAnsi="Calibri" w:cs="Calibri"/>
                <w:color w:val="000000"/>
                <w:lang w:eastAsia="en-CA"/>
              </w:rPr>
            </w:pPr>
            <w:ins w:id="9203" w:author="Lane, Stefanie" w:date="2023-09-27T17:48:00Z">
              <w:r w:rsidRPr="00AC2066">
                <w:rPr>
                  <w:rFonts w:ascii="Calibri" w:eastAsia="Times New Roman" w:hAnsi="Calibri" w:cs="Calibri"/>
                  <w:color w:val="000000"/>
                  <w:lang w:eastAsia="en-CA"/>
                </w:rPr>
                <w:t>+</w:t>
              </w:r>
            </w:ins>
          </w:p>
        </w:tc>
      </w:tr>
      <w:tr w:rsidR="00B12739" w:rsidRPr="00AC2066" w14:paraId="2988DF35" w14:textId="77777777" w:rsidTr="008205BD">
        <w:trPr>
          <w:trHeight w:val="288"/>
          <w:ins w:id="9204" w:author="Lane, Stefanie" w:date="2023-09-27T17:48:00Z"/>
        </w:trPr>
        <w:tc>
          <w:tcPr>
            <w:tcW w:w="1298" w:type="dxa"/>
            <w:vMerge/>
            <w:tcBorders>
              <w:top w:val="nil"/>
              <w:left w:val="single" w:sz="8" w:space="0" w:color="auto"/>
              <w:bottom w:val="single" w:sz="8" w:space="0" w:color="000000"/>
              <w:right w:val="nil"/>
            </w:tcBorders>
            <w:vAlign w:val="center"/>
            <w:hideMark/>
          </w:tcPr>
          <w:p w14:paraId="3213184E" w14:textId="77777777" w:rsidR="00B12739" w:rsidRPr="00AC2066" w:rsidRDefault="00B12739" w:rsidP="008205BD">
            <w:pPr>
              <w:spacing w:after="0" w:line="240" w:lineRule="auto"/>
              <w:rPr>
                <w:ins w:id="9205"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1982CFA" w14:textId="77777777" w:rsidR="00B12739" w:rsidRPr="00AC2066" w:rsidRDefault="00B12739" w:rsidP="008205BD">
            <w:pPr>
              <w:spacing w:after="0" w:line="240" w:lineRule="auto"/>
              <w:rPr>
                <w:ins w:id="9206"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6602259F" w14:textId="77777777" w:rsidR="00B12739" w:rsidRPr="00AC2066" w:rsidRDefault="00B12739" w:rsidP="008205BD">
            <w:pPr>
              <w:spacing w:after="0" w:line="240" w:lineRule="auto"/>
              <w:rPr>
                <w:ins w:id="9207" w:author="Lane, Stefanie" w:date="2023-09-27T17:48:00Z"/>
                <w:rFonts w:ascii="Calibri" w:eastAsia="Times New Roman" w:hAnsi="Calibri" w:cs="Calibri"/>
                <w:i/>
                <w:iCs/>
                <w:color w:val="000000"/>
                <w:lang w:eastAsia="en-CA"/>
              </w:rPr>
            </w:pPr>
            <w:ins w:id="9208" w:author="Lane, Stefanie" w:date="2023-09-27T17:48:00Z">
              <w:r w:rsidRPr="00AC2066">
                <w:rPr>
                  <w:rFonts w:ascii="Calibri" w:eastAsia="Times New Roman" w:hAnsi="Calibri" w:cs="Calibri"/>
                  <w:i/>
                  <w:iCs/>
                  <w:color w:val="000000"/>
                  <w:lang w:eastAsia="en-CA"/>
                </w:rPr>
                <w:t>Equisetum arvense</w:t>
              </w:r>
            </w:ins>
          </w:p>
        </w:tc>
        <w:tc>
          <w:tcPr>
            <w:tcW w:w="734" w:type="dxa"/>
            <w:tcBorders>
              <w:top w:val="nil"/>
              <w:left w:val="nil"/>
              <w:bottom w:val="single" w:sz="4" w:space="0" w:color="auto"/>
              <w:right w:val="nil"/>
            </w:tcBorders>
            <w:shd w:val="clear" w:color="auto" w:fill="auto"/>
            <w:noWrap/>
            <w:vAlign w:val="bottom"/>
            <w:hideMark/>
          </w:tcPr>
          <w:p w14:paraId="7B6A2471" w14:textId="77777777" w:rsidR="00B12739" w:rsidRPr="00AC2066" w:rsidRDefault="00B12739" w:rsidP="008205BD">
            <w:pPr>
              <w:spacing w:after="0" w:line="240" w:lineRule="auto"/>
              <w:jc w:val="center"/>
              <w:rPr>
                <w:ins w:id="9209" w:author="Lane, Stefanie" w:date="2023-09-27T17:48:00Z"/>
                <w:rFonts w:ascii="Calibri" w:eastAsia="Times New Roman" w:hAnsi="Calibri" w:cs="Calibri"/>
                <w:color w:val="000000"/>
                <w:lang w:eastAsia="en-CA"/>
              </w:rPr>
            </w:pPr>
            <w:ins w:id="9210"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32050188" w14:textId="77777777" w:rsidR="00B12739" w:rsidRPr="00AC2066" w:rsidRDefault="00B12739" w:rsidP="008205BD">
            <w:pPr>
              <w:spacing w:after="0" w:line="240" w:lineRule="auto"/>
              <w:jc w:val="center"/>
              <w:rPr>
                <w:ins w:id="9211" w:author="Lane, Stefanie" w:date="2023-09-27T17:48:00Z"/>
                <w:rFonts w:ascii="Calibri" w:eastAsia="Times New Roman" w:hAnsi="Calibri" w:cs="Calibri"/>
                <w:color w:val="000000"/>
                <w:lang w:eastAsia="en-CA"/>
              </w:rPr>
            </w:pPr>
            <w:ins w:id="921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05188943" w14:textId="77777777" w:rsidR="00B12739" w:rsidRPr="00AC2066" w:rsidRDefault="00B12739" w:rsidP="008205BD">
            <w:pPr>
              <w:spacing w:after="0" w:line="240" w:lineRule="auto"/>
              <w:jc w:val="center"/>
              <w:rPr>
                <w:ins w:id="9213" w:author="Lane, Stefanie" w:date="2023-09-27T17:48:00Z"/>
                <w:rFonts w:ascii="Calibri" w:eastAsia="Times New Roman" w:hAnsi="Calibri" w:cs="Calibri"/>
                <w:color w:val="000000"/>
                <w:lang w:eastAsia="en-CA"/>
              </w:rPr>
            </w:pPr>
            <w:ins w:id="9214" w:author="Lane, Stefanie" w:date="2023-09-27T17:48:00Z">
              <w:r w:rsidRPr="00AC2066">
                <w:rPr>
                  <w:rFonts w:ascii="Calibri" w:eastAsia="Times New Roman" w:hAnsi="Calibri" w:cs="Calibri"/>
                  <w:color w:val="000000"/>
                  <w:lang w:eastAsia="en-CA"/>
                </w:rPr>
                <w:t>0.7</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1956946D" w14:textId="77777777" w:rsidR="00B12739" w:rsidRPr="00AC2066" w:rsidRDefault="00B12739" w:rsidP="008205BD">
            <w:pPr>
              <w:spacing w:after="0" w:line="240" w:lineRule="auto"/>
              <w:jc w:val="center"/>
              <w:rPr>
                <w:ins w:id="9215" w:author="Lane, Stefanie" w:date="2023-09-27T17:48:00Z"/>
                <w:rFonts w:ascii="Calibri" w:eastAsia="Times New Roman" w:hAnsi="Calibri" w:cs="Calibri"/>
                <w:color w:val="000000"/>
                <w:lang w:eastAsia="en-CA"/>
              </w:rPr>
            </w:pPr>
            <w:ins w:id="9216" w:author="Lane, Stefanie" w:date="2023-09-27T17:48:00Z">
              <w:r w:rsidRPr="00AC2066">
                <w:rPr>
                  <w:rFonts w:ascii="Calibri" w:eastAsia="Times New Roman" w:hAnsi="Calibri" w:cs="Calibri"/>
                  <w:color w:val="000000"/>
                  <w:lang w:eastAsia="en-CA"/>
                </w:rPr>
                <w:t>gained</w:t>
              </w:r>
            </w:ins>
          </w:p>
        </w:tc>
      </w:tr>
      <w:tr w:rsidR="00B12739" w:rsidRPr="00AC2066" w14:paraId="0D700679" w14:textId="77777777" w:rsidTr="008205BD">
        <w:trPr>
          <w:trHeight w:val="288"/>
          <w:ins w:id="9217" w:author="Lane, Stefanie" w:date="2023-09-27T17:48:00Z"/>
        </w:trPr>
        <w:tc>
          <w:tcPr>
            <w:tcW w:w="1298" w:type="dxa"/>
            <w:vMerge/>
            <w:tcBorders>
              <w:top w:val="nil"/>
              <w:left w:val="single" w:sz="8" w:space="0" w:color="auto"/>
              <w:bottom w:val="single" w:sz="8" w:space="0" w:color="000000"/>
              <w:right w:val="nil"/>
            </w:tcBorders>
            <w:vAlign w:val="center"/>
            <w:hideMark/>
          </w:tcPr>
          <w:p w14:paraId="02E7C448" w14:textId="77777777" w:rsidR="00B12739" w:rsidRPr="00AC2066" w:rsidRDefault="00B12739" w:rsidP="008205BD">
            <w:pPr>
              <w:spacing w:after="0" w:line="240" w:lineRule="auto"/>
              <w:rPr>
                <w:ins w:id="9218"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61B156" w14:textId="77777777" w:rsidR="00B12739" w:rsidRPr="00AC2066" w:rsidRDefault="00B12739" w:rsidP="008205BD">
            <w:pPr>
              <w:spacing w:after="0" w:line="240" w:lineRule="auto"/>
              <w:rPr>
                <w:ins w:id="9219"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0EDCE60C" w14:textId="77777777" w:rsidR="00B12739" w:rsidRPr="00AC2066" w:rsidRDefault="00B12739" w:rsidP="008205BD">
            <w:pPr>
              <w:spacing w:after="0" w:line="240" w:lineRule="auto"/>
              <w:rPr>
                <w:ins w:id="9220" w:author="Lane, Stefanie" w:date="2023-09-27T17:48:00Z"/>
                <w:rFonts w:ascii="Calibri" w:eastAsia="Times New Roman" w:hAnsi="Calibri" w:cs="Calibri"/>
                <w:i/>
                <w:iCs/>
                <w:color w:val="000000"/>
                <w:lang w:eastAsia="en-CA"/>
              </w:rPr>
            </w:pPr>
            <w:ins w:id="9221" w:author="Lane, Stefanie" w:date="2023-09-27T17:48:00Z">
              <w:r w:rsidRPr="00AC2066">
                <w:rPr>
                  <w:rFonts w:ascii="Calibri" w:eastAsia="Times New Roman" w:hAnsi="Calibri" w:cs="Calibri"/>
                  <w:i/>
                  <w:iCs/>
                  <w:color w:val="000000"/>
                  <w:lang w:eastAsia="en-CA"/>
                </w:rPr>
                <w:t>Galium palustre</w:t>
              </w:r>
            </w:ins>
          </w:p>
        </w:tc>
        <w:tc>
          <w:tcPr>
            <w:tcW w:w="734" w:type="dxa"/>
            <w:tcBorders>
              <w:top w:val="nil"/>
              <w:left w:val="nil"/>
              <w:bottom w:val="nil"/>
              <w:right w:val="nil"/>
            </w:tcBorders>
            <w:shd w:val="clear" w:color="auto" w:fill="auto"/>
            <w:noWrap/>
            <w:vAlign w:val="bottom"/>
            <w:hideMark/>
          </w:tcPr>
          <w:p w14:paraId="4B720E82" w14:textId="77777777" w:rsidR="00B12739" w:rsidRPr="00AC2066" w:rsidRDefault="00B12739" w:rsidP="008205BD">
            <w:pPr>
              <w:spacing w:after="0" w:line="240" w:lineRule="auto"/>
              <w:rPr>
                <w:ins w:id="9222"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71A37B3F" w14:textId="77777777" w:rsidR="00B12739" w:rsidRPr="00AC2066" w:rsidRDefault="00B12739" w:rsidP="008205BD">
            <w:pPr>
              <w:spacing w:after="0" w:line="240" w:lineRule="auto"/>
              <w:jc w:val="center"/>
              <w:rPr>
                <w:ins w:id="9223"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27BC20EA" w14:textId="77777777" w:rsidR="00B12739" w:rsidRPr="00AC2066" w:rsidRDefault="00B12739" w:rsidP="008205BD">
            <w:pPr>
              <w:spacing w:after="0" w:line="240" w:lineRule="auto"/>
              <w:jc w:val="center"/>
              <w:rPr>
                <w:ins w:id="9224" w:author="Lane, Stefanie" w:date="2023-09-27T17:48:00Z"/>
                <w:rFonts w:ascii="Calibri" w:eastAsia="Times New Roman" w:hAnsi="Calibri" w:cs="Calibri"/>
                <w:color w:val="000000"/>
                <w:lang w:eastAsia="en-CA"/>
              </w:rPr>
            </w:pPr>
            <w:ins w:id="9225"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774782C0" w14:textId="77777777" w:rsidR="00B12739" w:rsidRPr="00AC2066" w:rsidRDefault="00B12739" w:rsidP="008205BD">
            <w:pPr>
              <w:spacing w:after="0" w:line="240" w:lineRule="auto"/>
              <w:jc w:val="center"/>
              <w:rPr>
                <w:ins w:id="9226" w:author="Lane, Stefanie" w:date="2023-09-27T17:48:00Z"/>
                <w:rFonts w:ascii="Calibri" w:eastAsia="Times New Roman" w:hAnsi="Calibri" w:cs="Calibri"/>
                <w:color w:val="000000"/>
                <w:lang w:eastAsia="en-CA"/>
              </w:rPr>
            </w:pPr>
            <w:ins w:id="9227" w:author="Lane, Stefanie" w:date="2023-09-27T17:48:00Z">
              <w:r w:rsidRPr="00AC2066">
                <w:rPr>
                  <w:rFonts w:ascii="Calibri" w:eastAsia="Times New Roman" w:hAnsi="Calibri" w:cs="Calibri"/>
                  <w:color w:val="000000"/>
                  <w:lang w:eastAsia="en-CA"/>
                </w:rPr>
                <w:t>gained</w:t>
              </w:r>
            </w:ins>
          </w:p>
        </w:tc>
      </w:tr>
      <w:tr w:rsidR="00B12739" w:rsidRPr="00AC2066" w14:paraId="46F60F22" w14:textId="77777777" w:rsidTr="008205BD">
        <w:trPr>
          <w:trHeight w:val="288"/>
          <w:ins w:id="9228" w:author="Lane, Stefanie" w:date="2023-09-27T17:48:00Z"/>
        </w:trPr>
        <w:tc>
          <w:tcPr>
            <w:tcW w:w="1298" w:type="dxa"/>
            <w:vMerge/>
            <w:tcBorders>
              <w:top w:val="nil"/>
              <w:left w:val="single" w:sz="8" w:space="0" w:color="auto"/>
              <w:bottom w:val="single" w:sz="8" w:space="0" w:color="000000"/>
              <w:right w:val="nil"/>
            </w:tcBorders>
            <w:vAlign w:val="center"/>
            <w:hideMark/>
          </w:tcPr>
          <w:p w14:paraId="1DB51A37" w14:textId="77777777" w:rsidR="00B12739" w:rsidRPr="00AC2066" w:rsidRDefault="00B12739" w:rsidP="008205BD">
            <w:pPr>
              <w:spacing w:after="0" w:line="240" w:lineRule="auto"/>
              <w:rPr>
                <w:ins w:id="9229"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7BB63AE" w14:textId="77777777" w:rsidR="00B12739" w:rsidRPr="00AC2066" w:rsidRDefault="00B12739" w:rsidP="008205BD">
            <w:pPr>
              <w:spacing w:after="0" w:line="240" w:lineRule="auto"/>
              <w:rPr>
                <w:ins w:id="9230"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AEBF0C9" w14:textId="77777777" w:rsidR="00B12739" w:rsidRPr="00AC2066" w:rsidRDefault="00B12739" w:rsidP="008205BD">
            <w:pPr>
              <w:spacing w:after="0" w:line="240" w:lineRule="auto"/>
              <w:rPr>
                <w:ins w:id="9231" w:author="Lane, Stefanie" w:date="2023-09-27T17:48:00Z"/>
                <w:rFonts w:ascii="Calibri" w:eastAsia="Times New Roman" w:hAnsi="Calibri" w:cs="Calibri"/>
                <w:i/>
                <w:iCs/>
                <w:color w:val="000000"/>
                <w:lang w:eastAsia="en-CA"/>
              </w:rPr>
            </w:pPr>
            <w:ins w:id="9232" w:author="Lane, Stefanie" w:date="2023-09-27T17:48:00Z">
              <w:r w:rsidRPr="00AC2066">
                <w:rPr>
                  <w:rFonts w:ascii="Calibri" w:eastAsia="Times New Roman" w:hAnsi="Calibri" w:cs="Calibri"/>
                  <w:i/>
                  <w:iCs/>
                  <w:color w:val="000000"/>
                  <w:lang w:eastAsia="en-CA"/>
                </w:rPr>
                <w:t>Galium trifidum</w:t>
              </w:r>
            </w:ins>
          </w:p>
        </w:tc>
        <w:tc>
          <w:tcPr>
            <w:tcW w:w="734" w:type="dxa"/>
            <w:tcBorders>
              <w:top w:val="single" w:sz="4" w:space="0" w:color="auto"/>
              <w:left w:val="nil"/>
              <w:bottom w:val="single" w:sz="4" w:space="0" w:color="auto"/>
              <w:right w:val="nil"/>
            </w:tcBorders>
            <w:shd w:val="clear" w:color="auto" w:fill="auto"/>
            <w:noWrap/>
            <w:vAlign w:val="bottom"/>
            <w:hideMark/>
          </w:tcPr>
          <w:p w14:paraId="48814269" w14:textId="77777777" w:rsidR="00B12739" w:rsidRPr="00AC2066" w:rsidRDefault="00B12739" w:rsidP="008205BD">
            <w:pPr>
              <w:spacing w:after="0" w:line="240" w:lineRule="auto"/>
              <w:jc w:val="center"/>
              <w:rPr>
                <w:ins w:id="9233" w:author="Lane, Stefanie" w:date="2023-09-27T17:48:00Z"/>
                <w:rFonts w:ascii="Calibri" w:eastAsia="Times New Roman" w:hAnsi="Calibri" w:cs="Calibri"/>
                <w:color w:val="000000"/>
                <w:lang w:eastAsia="en-CA"/>
              </w:rPr>
            </w:pPr>
            <w:ins w:id="9234"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21DD857F" w14:textId="77777777" w:rsidR="00B12739" w:rsidRPr="00AC2066" w:rsidRDefault="00B12739" w:rsidP="008205BD">
            <w:pPr>
              <w:spacing w:after="0" w:line="240" w:lineRule="auto"/>
              <w:jc w:val="center"/>
              <w:rPr>
                <w:ins w:id="9235" w:author="Lane, Stefanie" w:date="2023-09-27T17:48:00Z"/>
                <w:rFonts w:ascii="Calibri" w:eastAsia="Times New Roman" w:hAnsi="Calibri" w:cs="Calibri"/>
                <w:color w:val="000000"/>
                <w:lang w:eastAsia="en-CA"/>
              </w:rPr>
            </w:pPr>
            <w:ins w:id="9236"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A571A53" w14:textId="77777777" w:rsidR="00B12739" w:rsidRPr="00AC2066" w:rsidRDefault="00B12739" w:rsidP="008205BD">
            <w:pPr>
              <w:spacing w:after="0" w:line="240" w:lineRule="auto"/>
              <w:jc w:val="center"/>
              <w:rPr>
                <w:ins w:id="9237" w:author="Lane, Stefanie" w:date="2023-09-27T17:48:00Z"/>
                <w:rFonts w:ascii="Calibri" w:eastAsia="Times New Roman" w:hAnsi="Calibri" w:cs="Calibri"/>
                <w:color w:val="000000"/>
                <w:lang w:eastAsia="en-CA"/>
              </w:rPr>
            </w:pPr>
            <w:ins w:id="9238"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A99BD0B" w14:textId="77777777" w:rsidR="00B12739" w:rsidRPr="00AC2066" w:rsidRDefault="00B12739" w:rsidP="008205BD">
            <w:pPr>
              <w:spacing w:after="0" w:line="240" w:lineRule="auto"/>
              <w:jc w:val="center"/>
              <w:rPr>
                <w:ins w:id="9239" w:author="Lane, Stefanie" w:date="2023-09-27T17:48:00Z"/>
                <w:rFonts w:ascii="Calibri" w:eastAsia="Times New Roman" w:hAnsi="Calibri" w:cs="Calibri"/>
                <w:color w:val="000000"/>
                <w:lang w:eastAsia="en-CA"/>
              </w:rPr>
            </w:pPr>
            <w:ins w:id="9240" w:author="Lane, Stefanie" w:date="2023-09-27T17:48:00Z">
              <w:r w:rsidRPr="00AC2066">
                <w:rPr>
                  <w:rFonts w:ascii="Calibri" w:eastAsia="Times New Roman" w:hAnsi="Calibri" w:cs="Calibri"/>
                  <w:color w:val="000000"/>
                  <w:lang w:eastAsia="en-CA"/>
                </w:rPr>
                <w:t>gained</w:t>
              </w:r>
            </w:ins>
          </w:p>
        </w:tc>
      </w:tr>
      <w:tr w:rsidR="00F97798" w:rsidRPr="00AC2066" w14:paraId="5111B0CA" w14:textId="77777777" w:rsidTr="008205BD">
        <w:trPr>
          <w:trHeight w:val="288"/>
          <w:ins w:id="9241" w:author="Lane, Stefanie" w:date="2023-09-27T17:48:00Z"/>
        </w:trPr>
        <w:tc>
          <w:tcPr>
            <w:tcW w:w="1298" w:type="dxa"/>
            <w:vMerge/>
            <w:tcBorders>
              <w:top w:val="nil"/>
              <w:left w:val="single" w:sz="8" w:space="0" w:color="auto"/>
              <w:bottom w:val="single" w:sz="8" w:space="0" w:color="000000"/>
              <w:right w:val="nil"/>
            </w:tcBorders>
            <w:vAlign w:val="center"/>
            <w:hideMark/>
          </w:tcPr>
          <w:p w14:paraId="68AF77C5" w14:textId="77777777" w:rsidR="00B12739" w:rsidRPr="00AC2066" w:rsidRDefault="00B12739" w:rsidP="008205BD">
            <w:pPr>
              <w:spacing w:after="0" w:line="240" w:lineRule="auto"/>
              <w:rPr>
                <w:ins w:id="9242"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2E92BA67" w14:textId="77777777" w:rsidR="00B12739" w:rsidRPr="00AC2066" w:rsidRDefault="00B12739" w:rsidP="008205BD">
            <w:pPr>
              <w:spacing w:after="0" w:line="240" w:lineRule="auto"/>
              <w:rPr>
                <w:ins w:id="9243"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4E05C23B" w14:textId="77777777" w:rsidR="00B12739" w:rsidRPr="00AC2066" w:rsidRDefault="00B12739" w:rsidP="008205BD">
            <w:pPr>
              <w:spacing w:after="0" w:line="240" w:lineRule="auto"/>
              <w:rPr>
                <w:ins w:id="9244" w:author="Lane, Stefanie" w:date="2023-09-27T17:48:00Z"/>
                <w:rFonts w:ascii="Calibri" w:eastAsia="Times New Roman" w:hAnsi="Calibri" w:cs="Calibri"/>
                <w:i/>
                <w:iCs/>
                <w:color w:val="000000"/>
                <w:lang w:eastAsia="en-CA"/>
              </w:rPr>
            </w:pPr>
            <w:ins w:id="9245" w:author="Lane, Stefanie" w:date="2023-09-27T17:48:00Z">
              <w:r w:rsidRPr="00AC2066">
                <w:rPr>
                  <w:rFonts w:ascii="Calibri" w:eastAsia="Times New Roman" w:hAnsi="Calibri" w:cs="Calibri"/>
                  <w:i/>
                  <w:iCs/>
                  <w:color w:val="000000"/>
                  <w:lang w:eastAsia="en-CA"/>
                </w:rPr>
                <w:t>Hypericum scouleri</w:t>
              </w:r>
            </w:ins>
          </w:p>
        </w:tc>
        <w:tc>
          <w:tcPr>
            <w:tcW w:w="734" w:type="dxa"/>
            <w:tcBorders>
              <w:top w:val="nil"/>
              <w:left w:val="nil"/>
              <w:bottom w:val="nil"/>
              <w:right w:val="nil"/>
            </w:tcBorders>
            <w:shd w:val="clear" w:color="auto" w:fill="auto"/>
            <w:noWrap/>
            <w:vAlign w:val="bottom"/>
            <w:hideMark/>
          </w:tcPr>
          <w:p w14:paraId="4DF92FD8" w14:textId="77777777" w:rsidR="00B12739" w:rsidRPr="00AC2066" w:rsidRDefault="00B12739" w:rsidP="008205BD">
            <w:pPr>
              <w:spacing w:after="0" w:line="240" w:lineRule="auto"/>
              <w:rPr>
                <w:ins w:id="9246"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6BAD4636" w14:textId="77777777" w:rsidR="00B12739" w:rsidRPr="00AC2066" w:rsidRDefault="00B12739" w:rsidP="008205BD">
            <w:pPr>
              <w:spacing w:after="0" w:line="240" w:lineRule="auto"/>
              <w:jc w:val="center"/>
              <w:rPr>
                <w:ins w:id="9247"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nil"/>
              <w:right w:val="nil"/>
            </w:tcBorders>
            <w:shd w:val="clear" w:color="auto" w:fill="auto"/>
            <w:noWrap/>
            <w:vAlign w:val="bottom"/>
            <w:hideMark/>
          </w:tcPr>
          <w:p w14:paraId="716B702A" w14:textId="77777777" w:rsidR="00B12739" w:rsidRPr="00AC2066" w:rsidRDefault="00B12739" w:rsidP="008205BD">
            <w:pPr>
              <w:spacing w:after="0" w:line="240" w:lineRule="auto"/>
              <w:jc w:val="center"/>
              <w:rPr>
                <w:ins w:id="9248" w:author="Lane, Stefanie" w:date="2023-09-27T17:48:00Z"/>
                <w:rFonts w:ascii="Calibri" w:eastAsia="Times New Roman" w:hAnsi="Calibri" w:cs="Calibri"/>
                <w:color w:val="000000"/>
                <w:lang w:eastAsia="en-CA"/>
              </w:rPr>
            </w:pPr>
            <w:ins w:id="9249"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41BAE07C" w14:textId="77777777" w:rsidR="00B12739" w:rsidRPr="00AC2066" w:rsidRDefault="00B12739" w:rsidP="008205BD">
            <w:pPr>
              <w:spacing w:after="0" w:line="240" w:lineRule="auto"/>
              <w:jc w:val="center"/>
              <w:rPr>
                <w:ins w:id="9250" w:author="Lane, Stefanie" w:date="2023-09-27T17:48:00Z"/>
                <w:rFonts w:ascii="Calibri" w:eastAsia="Times New Roman" w:hAnsi="Calibri" w:cs="Calibri"/>
                <w:color w:val="000000"/>
                <w:lang w:eastAsia="en-CA"/>
              </w:rPr>
            </w:pPr>
            <w:ins w:id="9251" w:author="Lane, Stefanie" w:date="2023-09-27T17:48:00Z">
              <w:r w:rsidRPr="00AC2066">
                <w:rPr>
                  <w:rFonts w:ascii="Calibri" w:eastAsia="Times New Roman" w:hAnsi="Calibri" w:cs="Calibri"/>
                  <w:color w:val="000000"/>
                  <w:lang w:eastAsia="en-CA"/>
                </w:rPr>
                <w:t>gained</w:t>
              </w:r>
            </w:ins>
          </w:p>
        </w:tc>
      </w:tr>
      <w:tr w:rsidR="00F97798" w:rsidRPr="00AC2066" w14:paraId="32F2BB77" w14:textId="77777777" w:rsidTr="008205BD">
        <w:trPr>
          <w:trHeight w:val="288"/>
          <w:ins w:id="9252" w:author="Lane, Stefanie" w:date="2023-09-27T17:48:00Z"/>
        </w:trPr>
        <w:tc>
          <w:tcPr>
            <w:tcW w:w="1298" w:type="dxa"/>
            <w:vMerge/>
            <w:tcBorders>
              <w:top w:val="nil"/>
              <w:left w:val="single" w:sz="8" w:space="0" w:color="auto"/>
              <w:bottom w:val="single" w:sz="8" w:space="0" w:color="000000"/>
              <w:right w:val="nil"/>
            </w:tcBorders>
            <w:vAlign w:val="center"/>
            <w:hideMark/>
          </w:tcPr>
          <w:p w14:paraId="555211C1" w14:textId="77777777" w:rsidR="00B12739" w:rsidRPr="00AC2066" w:rsidRDefault="00B12739" w:rsidP="008205BD">
            <w:pPr>
              <w:spacing w:after="0" w:line="240" w:lineRule="auto"/>
              <w:rPr>
                <w:ins w:id="9253"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87FF5CD" w14:textId="77777777" w:rsidR="00B12739" w:rsidRPr="00AC2066" w:rsidRDefault="00B12739" w:rsidP="008205BD">
            <w:pPr>
              <w:spacing w:after="0" w:line="240" w:lineRule="auto"/>
              <w:rPr>
                <w:ins w:id="9254"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0058765" w14:textId="77777777" w:rsidR="00B12739" w:rsidRPr="00AC2066" w:rsidRDefault="00B12739" w:rsidP="008205BD">
            <w:pPr>
              <w:spacing w:after="0" w:line="240" w:lineRule="auto"/>
              <w:rPr>
                <w:ins w:id="9255" w:author="Lane, Stefanie" w:date="2023-09-27T17:48:00Z"/>
                <w:rFonts w:ascii="Calibri" w:eastAsia="Times New Roman" w:hAnsi="Calibri" w:cs="Calibri"/>
                <w:i/>
                <w:iCs/>
                <w:color w:val="000000"/>
                <w:lang w:eastAsia="en-CA"/>
              </w:rPr>
            </w:pPr>
            <w:ins w:id="9256" w:author="Lane, Stefanie" w:date="2023-09-27T17:48:00Z">
              <w:r w:rsidRPr="00AC2066">
                <w:rPr>
                  <w:rFonts w:ascii="Calibri" w:eastAsia="Times New Roman" w:hAnsi="Calibri" w:cs="Calibri"/>
                  <w:i/>
                  <w:iCs/>
                  <w:color w:val="000000"/>
                  <w:lang w:eastAsia="en-CA"/>
                </w:rPr>
                <w:t>Juncus articulatus</w:t>
              </w:r>
            </w:ins>
          </w:p>
        </w:tc>
        <w:tc>
          <w:tcPr>
            <w:tcW w:w="734" w:type="dxa"/>
            <w:tcBorders>
              <w:top w:val="single" w:sz="4" w:space="0" w:color="auto"/>
              <w:left w:val="nil"/>
              <w:bottom w:val="single" w:sz="4" w:space="0" w:color="auto"/>
              <w:right w:val="nil"/>
            </w:tcBorders>
            <w:shd w:val="clear" w:color="auto" w:fill="auto"/>
            <w:noWrap/>
            <w:vAlign w:val="bottom"/>
            <w:hideMark/>
          </w:tcPr>
          <w:p w14:paraId="1F282A4D" w14:textId="77777777" w:rsidR="00B12739" w:rsidRPr="00AC2066" w:rsidRDefault="00B12739" w:rsidP="008205BD">
            <w:pPr>
              <w:spacing w:after="0" w:line="240" w:lineRule="auto"/>
              <w:jc w:val="center"/>
              <w:rPr>
                <w:ins w:id="9257" w:author="Lane, Stefanie" w:date="2023-09-27T17:48:00Z"/>
                <w:rFonts w:ascii="Calibri" w:eastAsia="Times New Roman" w:hAnsi="Calibri" w:cs="Calibri"/>
                <w:color w:val="000000"/>
                <w:lang w:eastAsia="en-CA"/>
              </w:rPr>
            </w:pPr>
            <w:ins w:id="9258"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62EB8225" w14:textId="77777777" w:rsidR="00B12739" w:rsidRPr="00AC2066" w:rsidRDefault="00B12739" w:rsidP="008205BD">
            <w:pPr>
              <w:spacing w:after="0" w:line="240" w:lineRule="auto"/>
              <w:jc w:val="center"/>
              <w:rPr>
                <w:ins w:id="9259" w:author="Lane, Stefanie" w:date="2023-09-27T17:48:00Z"/>
                <w:rFonts w:ascii="Calibri" w:eastAsia="Times New Roman" w:hAnsi="Calibri" w:cs="Calibri"/>
                <w:color w:val="000000"/>
                <w:lang w:eastAsia="en-CA"/>
              </w:rPr>
            </w:pPr>
            <w:ins w:id="9260"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FECABCA" w14:textId="77777777" w:rsidR="00B12739" w:rsidRPr="00AC2066" w:rsidRDefault="00B12739" w:rsidP="008205BD">
            <w:pPr>
              <w:spacing w:after="0" w:line="240" w:lineRule="auto"/>
              <w:jc w:val="center"/>
              <w:rPr>
                <w:ins w:id="9261" w:author="Lane, Stefanie" w:date="2023-09-27T17:48:00Z"/>
                <w:rFonts w:ascii="Calibri" w:eastAsia="Times New Roman" w:hAnsi="Calibri" w:cs="Calibri"/>
                <w:color w:val="000000"/>
                <w:lang w:eastAsia="en-CA"/>
              </w:rPr>
            </w:pPr>
            <w:ins w:id="9262"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3587693B" w14:textId="77777777" w:rsidR="00B12739" w:rsidRPr="00AC2066" w:rsidRDefault="00B12739" w:rsidP="008205BD">
            <w:pPr>
              <w:spacing w:after="0" w:line="240" w:lineRule="auto"/>
              <w:jc w:val="center"/>
              <w:rPr>
                <w:ins w:id="9263" w:author="Lane, Stefanie" w:date="2023-09-27T17:48:00Z"/>
                <w:rFonts w:ascii="Calibri" w:eastAsia="Times New Roman" w:hAnsi="Calibri" w:cs="Calibri"/>
                <w:color w:val="000000"/>
                <w:lang w:eastAsia="en-CA"/>
              </w:rPr>
            </w:pPr>
            <w:ins w:id="9264" w:author="Lane, Stefanie" w:date="2023-09-27T17:48:00Z">
              <w:r w:rsidRPr="00AC2066">
                <w:rPr>
                  <w:rFonts w:ascii="Calibri" w:eastAsia="Times New Roman" w:hAnsi="Calibri" w:cs="Calibri"/>
                  <w:color w:val="000000"/>
                  <w:lang w:eastAsia="en-CA"/>
                </w:rPr>
                <w:t>gained</w:t>
              </w:r>
            </w:ins>
          </w:p>
        </w:tc>
      </w:tr>
      <w:tr w:rsidR="00B12739" w:rsidRPr="00AC2066" w14:paraId="1B9EA4A6" w14:textId="77777777" w:rsidTr="008205BD">
        <w:trPr>
          <w:trHeight w:val="288"/>
          <w:ins w:id="9265" w:author="Lane, Stefanie" w:date="2023-09-27T17:48:00Z"/>
        </w:trPr>
        <w:tc>
          <w:tcPr>
            <w:tcW w:w="1298" w:type="dxa"/>
            <w:vMerge/>
            <w:tcBorders>
              <w:top w:val="nil"/>
              <w:left w:val="single" w:sz="8" w:space="0" w:color="auto"/>
              <w:bottom w:val="single" w:sz="8" w:space="0" w:color="000000"/>
              <w:right w:val="nil"/>
            </w:tcBorders>
            <w:vAlign w:val="center"/>
            <w:hideMark/>
          </w:tcPr>
          <w:p w14:paraId="015FC9BE" w14:textId="77777777" w:rsidR="00B12739" w:rsidRPr="00AC2066" w:rsidRDefault="00B12739" w:rsidP="008205BD">
            <w:pPr>
              <w:spacing w:after="0" w:line="240" w:lineRule="auto"/>
              <w:rPr>
                <w:ins w:id="9266"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52CB38FE" w14:textId="77777777" w:rsidR="00B12739" w:rsidRPr="00AC2066" w:rsidRDefault="00B12739" w:rsidP="008205BD">
            <w:pPr>
              <w:spacing w:after="0" w:line="240" w:lineRule="auto"/>
              <w:rPr>
                <w:ins w:id="9267"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5956403D" w14:textId="77777777" w:rsidR="00B12739" w:rsidRPr="00AC2066" w:rsidRDefault="00B12739" w:rsidP="008205BD">
            <w:pPr>
              <w:spacing w:after="0" w:line="240" w:lineRule="auto"/>
              <w:rPr>
                <w:ins w:id="9268" w:author="Lane, Stefanie" w:date="2023-09-27T17:48:00Z"/>
                <w:rFonts w:ascii="Calibri" w:eastAsia="Times New Roman" w:hAnsi="Calibri" w:cs="Calibri"/>
                <w:i/>
                <w:iCs/>
                <w:color w:val="000000"/>
                <w:lang w:eastAsia="en-CA"/>
              </w:rPr>
            </w:pPr>
            <w:ins w:id="9269" w:author="Lane, Stefanie" w:date="2023-09-27T17:48:00Z">
              <w:r w:rsidRPr="00AC2066">
                <w:rPr>
                  <w:rFonts w:ascii="Calibri" w:eastAsia="Times New Roman" w:hAnsi="Calibri" w:cs="Calibri"/>
                  <w:i/>
                  <w:iCs/>
                  <w:color w:val="000000"/>
                  <w:lang w:eastAsia="en-CA"/>
                </w:rPr>
                <w:t>Juncus oxymeris</w:t>
              </w:r>
            </w:ins>
          </w:p>
        </w:tc>
        <w:tc>
          <w:tcPr>
            <w:tcW w:w="734" w:type="dxa"/>
            <w:tcBorders>
              <w:top w:val="nil"/>
              <w:left w:val="nil"/>
              <w:bottom w:val="nil"/>
              <w:right w:val="nil"/>
            </w:tcBorders>
            <w:shd w:val="clear" w:color="auto" w:fill="auto"/>
            <w:noWrap/>
            <w:vAlign w:val="bottom"/>
            <w:hideMark/>
          </w:tcPr>
          <w:p w14:paraId="5CEB52E7" w14:textId="77777777" w:rsidR="00B12739" w:rsidRPr="00AC2066" w:rsidRDefault="00B12739" w:rsidP="008205BD">
            <w:pPr>
              <w:spacing w:after="0" w:line="240" w:lineRule="auto"/>
              <w:rPr>
                <w:ins w:id="9270"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4AD85397" w14:textId="77777777" w:rsidR="00B12739" w:rsidRPr="00AC2066" w:rsidRDefault="00B12739" w:rsidP="008205BD">
            <w:pPr>
              <w:spacing w:after="0" w:line="240" w:lineRule="auto"/>
              <w:jc w:val="center"/>
              <w:rPr>
                <w:ins w:id="9271" w:author="Lane, Stefanie" w:date="2023-09-27T17:48:00Z"/>
                <w:rFonts w:ascii="Times New Roman" w:eastAsia="Times New Roman" w:hAnsi="Times New Roman" w:cs="Times New Roman"/>
                <w:sz w:val="20"/>
                <w:szCs w:val="20"/>
                <w:lang w:eastAsia="en-CA"/>
              </w:rPr>
            </w:pPr>
          </w:p>
        </w:tc>
        <w:tc>
          <w:tcPr>
            <w:tcW w:w="734" w:type="dxa"/>
            <w:tcBorders>
              <w:top w:val="nil"/>
              <w:left w:val="nil"/>
              <w:bottom w:val="single" w:sz="4" w:space="0" w:color="auto"/>
              <w:right w:val="nil"/>
            </w:tcBorders>
            <w:shd w:val="clear" w:color="auto" w:fill="auto"/>
            <w:noWrap/>
            <w:vAlign w:val="bottom"/>
            <w:hideMark/>
          </w:tcPr>
          <w:p w14:paraId="680BA25E" w14:textId="77777777" w:rsidR="00B12739" w:rsidRPr="00AC2066" w:rsidRDefault="00B12739" w:rsidP="008205BD">
            <w:pPr>
              <w:spacing w:after="0" w:line="240" w:lineRule="auto"/>
              <w:jc w:val="center"/>
              <w:rPr>
                <w:ins w:id="9272" w:author="Lane, Stefanie" w:date="2023-09-27T17:48:00Z"/>
                <w:rFonts w:ascii="Calibri" w:eastAsia="Times New Roman" w:hAnsi="Calibri" w:cs="Calibri"/>
                <w:color w:val="000000"/>
                <w:lang w:eastAsia="en-CA"/>
              </w:rPr>
            </w:pPr>
            <w:ins w:id="9273" w:author="Lane, Stefanie" w:date="2023-09-27T17:48:00Z">
              <w:r w:rsidRPr="00AC2066">
                <w:rPr>
                  <w:rFonts w:ascii="Calibri" w:eastAsia="Times New Roman" w:hAnsi="Calibri" w:cs="Calibri"/>
                  <w:color w:val="000000"/>
                  <w:lang w:eastAsia="en-CA"/>
                </w:rPr>
                <w:t>&lt; 0.1</w:t>
              </w:r>
            </w:ins>
          </w:p>
        </w:tc>
        <w:tc>
          <w:tcPr>
            <w:tcW w:w="1696" w:type="dxa"/>
            <w:tcBorders>
              <w:top w:val="nil"/>
              <w:left w:val="nil"/>
              <w:bottom w:val="single" w:sz="4" w:space="0" w:color="auto"/>
              <w:right w:val="single" w:sz="8" w:space="0" w:color="auto"/>
            </w:tcBorders>
            <w:shd w:val="clear" w:color="auto" w:fill="auto"/>
            <w:noWrap/>
            <w:vAlign w:val="bottom"/>
            <w:hideMark/>
          </w:tcPr>
          <w:p w14:paraId="2160DA2D" w14:textId="77777777" w:rsidR="00B12739" w:rsidRPr="00AC2066" w:rsidRDefault="00B12739" w:rsidP="008205BD">
            <w:pPr>
              <w:spacing w:after="0" w:line="240" w:lineRule="auto"/>
              <w:jc w:val="center"/>
              <w:rPr>
                <w:ins w:id="9274" w:author="Lane, Stefanie" w:date="2023-09-27T17:48:00Z"/>
                <w:rFonts w:ascii="Calibri" w:eastAsia="Times New Roman" w:hAnsi="Calibri" w:cs="Calibri"/>
                <w:color w:val="000000"/>
                <w:lang w:eastAsia="en-CA"/>
              </w:rPr>
            </w:pPr>
            <w:ins w:id="9275" w:author="Lane, Stefanie" w:date="2023-09-27T17:48:00Z">
              <w:r w:rsidRPr="00AC2066">
                <w:rPr>
                  <w:rFonts w:ascii="Calibri" w:eastAsia="Times New Roman" w:hAnsi="Calibri" w:cs="Calibri"/>
                  <w:color w:val="000000"/>
                  <w:lang w:eastAsia="en-CA"/>
                </w:rPr>
                <w:t>gained</w:t>
              </w:r>
            </w:ins>
          </w:p>
        </w:tc>
      </w:tr>
      <w:tr w:rsidR="00B12739" w:rsidRPr="00AC2066" w14:paraId="22ABFDAA" w14:textId="77777777" w:rsidTr="008205BD">
        <w:trPr>
          <w:trHeight w:val="288"/>
          <w:ins w:id="9276" w:author="Lane, Stefanie" w:date="2023-09-27T17:48:00Z"/>
        </w:trPr>
        <w:tc>
          <w:tcPr>
            <w:tcW w:w="1298" w:type="dxa"/>
            <w:vMerge/>
            <w:tcBorders>
              <w:top w:val="nil"/>
              <w:left w:val="single" w:sz="8" w:space="0" w:color="auto"/>
              <w:bottom w:val="single" w:sz="8" w:space="0" w:color="000000"/>
              <w:right w:val="nil"/>
            </w:tcBorders>
            <w:vAlign w:val="center"/>
            <w:hideMark/>
          </w:tcPr>
          <w:p w14:paraId="301F45E7" w14:textId="77777777" w:rsidR="00B12739" w:rsidRPr="00AC2066" w:rsidRDefault="00B12739" w:rsidP="008205BD">
            <w:pPr>
              <w:spacing w:after="0" w:line="240" w:lineRule="auto"/>
              <w:rPr>
                <w:ins w:id="9277"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3AC98157" w14:textId="77777777" w:rsidR="00B12739" w:rsidRPr="00AC2066" w:rsidRDefault="00B12739" w:rsidP="008205BD">
            <w:pPr>
              <w:spacing w:after="0" w:line="240" w:lineRule="auto"/>
              <w:rPr>
                <w:ins w:id="9278"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5F73B8F3" w14:textId="77777777" w:rsidR="00B12739" w:rsidRPr="00AC2066" w:rsidRDefault="00B12739" w:rsidP="008205BD">
            <w:pPr>
              <w:spacing w:after="0" w:line="240" w:lineRule="auto"/>
              <w:rPr>
                <w:ins w:id="9279" w:author="Lane, Stefanie" w:date="2023-09-27T17:48:00Z"/>
                <w:rFonts w:ascii="Calibri" w:eastAsia="Times New Roman" w:hAnsi="Calibri" w:cs="Calibri"/>
                <w:i/>
                <w:iCs/>
                <w:color w:val="000000"/>
                <w:lang w:eastAsia="en-CA"/>
              </w:rPr>
            </w:pPr>
            <w:ins w:id="9280" w:author="Lane, Stefanie" w:date="2023-09-27T17:48:00Z">
              <w:r w:rsidRPr="00AC2066">
                <w:rPr>
                  <w:rFonts w:ascii="Calibri" w:eastAsia="Times New Roman" w:hAnsi="Calibri" w:cs="Calibri"/>
                  <w:i/>
                  <w:iCs/>
                  <w:color w:val="000000"/>
                  <w:lang w:eastAsia="en-CA"/>
                </w:rPr>
                <w:t>Scirpus microcarpus</w:t>
              </w:r>
            </w:ins>
          </w:p>
        </w:tc>
        <w:tc>
          <w:tcPr>
            <w:tcW w:w="734" w:type="dxa"/>
            <w:tcBorders>
              <w:top w:val="single" w:sz="4" w:space="0" w:color="auto"/>
              <w:left w:val="nil"/>
              <w:bottom w:val="single" w:sz="4" w:space="0" w:color="auto"/>
              <w:right w:val="nil"/>
            </w:tcBorders>
            <w:shd w:val="clear" w:color="auto" w:fill="auto"/>
            <w:noWrap/>
            <w:vAlign w:val="bottom"/>
            <w:hideMark/>
          </w:tcPr>
          <w:p w14:paraId="758B3404" w14:textId="77777777" w:rsidR="00B12739" w:rsidRPr="00AC2066" w:rsidRDefault="00B12739" w:rsidP="008205BD">
            <w:pPr>
              <w:spacing w:after="0" w:line="240" w:lineRule="auto"/>
              <w:jc w:val="center"/>
              <w:rPr>
                <w:ins w:id="9281" w:author="Lane, Stefanie" w:date="2023-09-27T17:48:00Z"/>
                <w:rFonts w:ascii="Calibri" w:eastAsia="Times New Roman" w:hAnsi="Calibri" w:cs="Calibri"/>
                <w:color w:val="000000"/>
                <w:lang w:eastAsia="en-CA"/>
              </w:rPr>
            </w:pPr>
            <w:ins w:id="9282"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78577350" w14:textId="77777777" w:rsidR="00B12739" w:rsidRPr="00AC2066" w:rsidRDefault="00B12739" w:rsidP="008205BD">
            <w:pPr>
              <w:spacing w:after="0" w:line="240" w:lineRule="auto"/>
              <w:jc w:val="center"/>
              <w:rPr>
                <w:ins w:id="9283" w:author="Lane, Stefanie" w:date="2023-09-27T17:48:00Z"/>
                <w:rFonts w:ascii="Calibri" w:eastAsia="Times New Roman" w:hAnsi="Calibri" w:cs="Calibri"/>
                <w:color w:val="000000"/>
                <w:lang w:eastAsia="en-CA"/>
              </w:rPr>
            </w:pPr>
            <w:ins w:id="9284"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4" w:space="0" w:color="auto"/>
              <w:right w:val="nil"/>
            </w:tcBorders>
            <w:shd w:val="clear" w:color="auto" w:fill="auto"/>
            <w:noWrap/>
            <w:vAlign w:val="bottom"/>
            <w:hideMark/>
          </w:tcPr>
          <w:p w14:paraId="4DEFB9A0" w14:textId="77777777" w:rsidR="00B12739" w:rsidRPr="00AC2066" w:rsidRDefault="00B12739" w:rsidP="008205BD">
            <w:pPr>
              <w:spacing w:after="0" w:line="240" w:lineRule="auto"/>
              <w:jc w:val="center"/>
              <w:rPr>
                <w:ins w:id="9285" w:author="Lane, Stefanie" w:date="2023-09-27T17:48:00Z"/>
                <w:rFonts w:ascii="Calibri" w:eastAsia="Times New Roman" w:hAnsi="Calibri" w:cs="Calibri"/>
                <w:color w:val="000000"/>
                <w:lang w:eastAsia="en-CA"/>
              </w:rPr>
            </w:pPr>
            <w:ins w:id="9286" w:author="Lane, Stefanie" w:date="2023-09-27T17:48:00Z">
              <w:r w:rsidRPr="00AC2066">
                <w:rPr>
                  <w:rFonts w:ascii="Calibri" w:eastAsia="Times New Roman" w:hAnsi="Calibri" w:cs="Calibri"/>
                  <w:color w:val="000000"/>
                  <w:lang w:eastAsia="en-CA"/>
                </w:rPr>
                <w:t>0.1</w:t>
              </w:r>
            </w:ins>
          </w:p>
        </w:tc>
        <w:tc>
          <w:tcPr>
            <w:tcW w:w="1696" w:type="dxa"/>
            <w:tcBorders>
              <w:top w:val="nil"/>
              <w:left w:val="nil"/>
              <w:bottom w:val="single" w:sz="4" w:space="0" w:color="auto"/>
              <w:right w:val="single" w:sz="8" w:space="0" w:color="auto"/>
            </w:tcBorders>
            <w:shd w:val="clear" w:color="auto" w:fill="auto"/>
            <w:noWrap/>
            <w:vAlign w:val="bottom"/>
            <w:hideMark/>
          </w:tcPr>
          <w:p w14:paraId="00B108D1" w14:textId="77777777" w:rsidR="00B12739" w:rsidRPr="00AC2066" w:rsidRDefault="00B12739" w:rsidP="008205BD">
            <w:pPr>
              <w:spacing w:after="0" w:line="240" w:lineRule="auto"/>
              <w:jc w:val="center"/>
              <w:rPr>
                <w:ins w:id="9287" w:author="Lane, Stefanie" w:date="2023-09-27T17:48:00Z"/>
                <w:rFonts w:ascii="Calibri" w:eastAsia="Times New Roman" w:hAnsi="Calibri" w:cs="Calibri"/>
                <w:color w:val="000000"/>
                <w:lang w:eastAsia="en-CA"/>
              </w:rPr>
            </w:pPr>
            <w:ins w:id="9288" w:author="Lane, Stefanie" w:date="2023-09-27T17:48:00Z">
              <w:r w:rsidRPr="00AC2066">
                <w:rPr>
                  <w:rFonts w:ascii="Calibri" w:eastAsia="Times New Roman" w:hAnsi="Calibri" w:cs="Calibri"/>
                  <w:color w:val="000000"/>
                  <w:lang w:eastAsia="en-CA"/>
                </w:rPr>
                <w:t>gained</w:t>
              </w:r>
            </w:ins>
          </w:p>
        </w:tc>
      </w:tr>
      <w:tr w:rsidR="00B12739" w:rsidRPr="00AC2066" w14:paraId="1DC5DA97" w14:textId="77777777" w:rsidTr="008205BD">
        <w:trPr>
          <w:trHeight w:val="288"/>
          <w:ins w:id="9289" w:author="Lane, Stefanie" w:date="2023-09-27T17:48:00Z"/>
        </w:trPr>
        <w:tc>
          <w:tcPr>
            <w:tcW w:w="1298" w:type="dxa"/>
            <w:vMerge/>
            <w:tcBorders>
              <w:top w:val="nil"/>
              <w:left w:val="single" w:sz="8" w:space="0" w:color="auto"/>
              <w:bottom w:val="single" w:sz="8" w:space="0" w:color="000000"/>
              <w:right w:val="nil"/>
            </w:tcBorders>
            <w:vAlign w:val="center"/>
            <w:hideMark/>
          </w:tcPr>
          <w:p w14:paraId="3B2F1E07" w14:textId="77777777" w:rsidR="00B12739" w:rsidRPr="00AC2066" w:rsidRDefault="00B12739" w:rsidP="008205BD">
            <w:pPr>
              <w:spacing w:after="0" w:line="240" w:lineRule="auto"/>
              <w:rPr>
                <w:ins w:id="9290"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99FCB86" w14:textId="77777777" w:rsidR="00B12739" w:rsidRPr="00AC2066" w:rsidRDefault="00B12739" w:rsidP="008205BD">
            <w:pPr>
              <w:spacing w:after="0" w:line="240" w:lineRule="auto"/>
              <w:rPr>
                <w:ins w:id="9291" w:author="Lane, Stefanie" w:date="2023-09-27T17:48:00Z"/>
                <w:rFonts w:ascii="Calibri" w:eastAsia="Times New Roman" w:hAnsi="Calibri" w:cs="Calibri"/>
                <w:color w:val="000000"/>
                <w:lang w:eastAsia="en-CA"/>
              </w:rPr>
            </w:pPr>
          </w:p>
        </w:tc>
        <w:tc>
          <w:tcPr>
            <w:tcW w:w="3365" w:type="dxa"/>
            <w:tcBorders>
              <w:top w:val="nil"/>
              <w:left w:val="nil"/>
              <w:bottom w:val="nil"/>
              <w:right w:val="nil"/>
            </w:tcBorders>
            <w:shd w:val="clear" w:color="auto" w:fill="auto"/>
            <w:noWrap/>
            <w:vAlign w:val="bottom"/>
            <w:hideMark/>
          </w:tcPr>
          <w:p w14:paraId="224F8EBA" w14:textId="77777777" w:rsidR="00B12739" w:rsidRPr="00AC2066" w:rsidRDefault="00B12739" w:rsidP="008205BD">
            <w:pPr>
              <w:spacing w:after="0" w:line="240" w:lineRule="auto"/>
              <w:rPr>
                <w:ins w:id="9292" w:author="Lane, Stefanie" w:date="2023-09-27T17:48:00Z"/>
                <w:rFonts w:ascii="Calibri" w:eastAsia="Times New Roman" w:hAnsi="Calibri" w:cs="Calibri"/>
                <w:i/>
                <w:iCs/>
                <w:color w:val="000000"/>
                <w:lang w:eastAsia="en-CA"/>
              </w:rPr>
            </w:pPr>
            <w:ins w:id="9293" w:author="Lane, Stefanie" w:date="2023-09-27T17:48:00Z">
              <w:r w:rsidRPr="00AC2066">
                <w:rPr>
                  <w:rFonts w:ascii="Calibri" w:eastAsia="Times New Roman" w:hAnsi="Calibri" w:cs="Calibri"/>
                  <w:i/>
                  <w:iCs/>
                  <w:color w:val="000000"/>
                  <w:lang w:eastAsia="en-CA"/>
                </w:rPr>
                <w:t>Equisetum palustre</w:t>
              </w:r>
            </w:ins>
          </w:p>
        </w:tc>
        <w:tc>
          <w:tcPr>
            <w:tcW w:w="734" w:type="dxa"/>
            <w:tcBorders>
              <w:top w:val="nil"/>
              <w:left w:val="nil"/>
              <w:bottom w:val="nil"/>
              <w:right w:val="nil"/>
            </w:tcBorders>
            <w:shd w:val="clear" w:color="auto" w:fill="auto"/>
            <w:noWrap/>
            <w:vAlign w:val="bottom"/>
            <w:hideMark/>
          </w:tcPr>
          <w:p w14:paraId="61232E24" w14:textId="77777777" w:rsidR="00B12739" w:rsidRPr="00AC2066" w:rsidRDefault="00B12739" w:rsidP="008205BD">
            <w:pPr>
              <w:spacing w:after="0" w:line="240" w:lineRule="auto"/>
              <w:rPr>
                <w:ins w:id="9294" w:author="Lane, Stefanie" w:date="2023-09-27T17:48:00Z"/>
                <w:rFonts w:ascii="Calibri" w:eastAsia="Times New Roman" w:hAnsi="Calibri" w:cs="Calibri"/>
                <w:i/>
                <w:iCs/>
                <w:color w:val="000000"/>
                <w:lang w:eastAsia="en-CA"/>
              </w:rPr>
            </w:pPr>
          </w:p>
        </w:tc>
        <w:tc>
          <w:tcPr>
            <w:tcW w:w="734" w:type="dxa"/>
            <w:tcBorders>
              <w:top w:val="nil"/>
              <w:left w:val="nil"/>
              <w:bottom w:val="nil"/>
              <w:right w:val="nil"/>
            </w:tcBorders>
            <w:shd w:val="clear" w:color="auto" w:fill="auto"/>
            <w:noWrap/>
            <w:vAlign w:val="bottom"/>
            <w:hideMark/>
          </w:tcPr>
          <w:p w14:paraId="1DADFA3D" w14:textId="77777777" w:rsidR="00B12739" w:rsidRPr="00AC2066" w:rsidRDefault="00B12739" w:rsidP="008205BD">
            <w:pPr>
              <w:spacing w:after="0" w:line="240" w:lineRule="auto"/>
              <w:jc w:val="center"/>
              <w:rPr>
                <w:ins w:id="9295" w:author="Lane, Stefanie" w:date="2023-09-27T17:48:00Z"/>
                <w:rFonts w:ascii="Calibri" w:eastAsia="Times New Roman" w:hAnsi="Calibri" w:cs="Calibri"/>
                <w:color w:val="000000"/>
                <w:lang w:eastAsia="en-CA"/>
              </w:rPr>
            </w:pPr>
            <w:ins w:id="9296" w:author="Lane, Stefanie" w:date="2023-09-27T17:48:00Z">
              <w:r w:rsidRPr="00AC2066">
                <w:rPr>
                  <w:rFonts w:ascii="Calibri" w:eastAsia="Times New Roman" w:hAnsi="Calibri" w:cs="Calibri"/>
                  <w:color w:val="000000"/>
                  <w:lang w:eastAsia="en-CA"/>
                </w:rPr>
                <w:t>0.2</w:t>
              </w:r>
            </w:ins>
          </w:p>
        </w:tc>
        <w:tc>
          <w:tcPr>
            <w:tcW w:w="734" w:type="dxa"/>
            <w:tcBorders>
              <w:top w:val="nil"/>
              <w:left w:val="nil"/>
              <w:bottom w:val="nil"/>
              <w:right w:val="nil"/>
            </w:tcBorders>
            <w:shd w:val="clear" w:color="auto" w:fill="auto"/>
            <w:noWrap/>
            <w:vAlign w:val="bottom"/>
            <w:hideMark/>
          </w:tcPr>
          <w:p w14:paraId="3665C3DD" w14:textId="77777777" w:rsidR="00B12739" w:rsidRPr="00AC2066" w:rsidRDefault="00B12739" w:rsidP="008205BD">
            <w:pPr>
              <w:spacing w:after="0" w:line="240" w:lineRule="auto"/>
              <w:jc w:val="center"/>
              <w:rPr>
                <w:ins w:id="9297" w:author="Lane, Stefanie" w:date="2023-09-27T17:48:00Z"/>
                <w:rFonts w:ascii="Calibri" w:eastAsia="Times New Roman" w:hAnsi="Calibri" w:cs="Calibri"/>
                <w:color w:val="000000"/>
                <w:lang w:eastAsia="en-CA"/>
              </w:rPr>
            </w:pPr>
          </w:p>
        </w:tc>
        <w:tc>
          <w:tcPr>
            <w:tcW w:w="1696" w:type="dxa"/>
            <w:tcBorders>
              <w:top w:val="nil"/>
              <w:left w:val="nil"/>
              <w:bottom w:val="nil"/>
              <w:right w:val="single" w:sz="8" w:space="0" w:color="auto"/>
            </w:tcBorders>
            <w:shd w:val="clear" w:color="auto" w:fill="auto"/>
            <w:noWrap/>
            <w:vAlign w:val="bottom"/>
            <w:hideMark/>
          </w:tcPr>
          <w:p w14:paraId="7917B69F" w14:textId="77777777" w:rsidR="00B12739" w:rsidRPr="00AC2066" w:rsidRDefault="00B12739" w:rsidP="008205BD">
            <w:pPr>
              <w:spacing w:after="0" w:line="240" w:lineRule="auto"/>
              <w:jc w:val="center"/>
              <w:rPr>
                <w:ins w:id="9298" w:author="Lane, Stefanie" w:date="2023-09-27T17:48:00Z"/>
                <w:rFonts w:ascii="Calibri" w:eastAsia="Times New Roman" w:hAnsi="Calibri" w:cs="Calibri"/>
                <w:color w:val="000000"/>
                <w:lang w:eastAsia="en-CA"/>
              </w:rPr>
            </w:pPr>
            <w:ins w:id="9299" w:author="Lane, Stefanie" w:date="2023-09-27T17:48:00Z">
              <w:r w:rsidRPr="00AC2066">
                <w:rPr>
                  <w:rFonts w:ascii="Calibri" w:eastAsia="Times New Roman" w:hAnsi="Calibri" w:cs="Calibri"/>
                  <w:color w:val="000000"/>
                  <w:lang w:eastAsia="en-CA"/>
                </w:rPr>
                <w:t> </w:t>
              </w:r>
            </w:ins>
          </w:p>
        </w:tc>
      </w:tr>
      <w:tr w:rsidR="00B12739" w:rsidRPr="00AC2066" w14:paraId="4D66F4C4" w14:textId="77777777" w:rsidTr="008205BD">
        <w:trPr>
          <w:trHeight w:val="288"/>
          <w:ins w:id="9300" w:author="Lane, Stefanie" w:date="2023-09-27T17:48:00Z"/>
        </w:trPr>
        <w:tc>
          <w:tcPr>
            <w:tcW w:w="1298" w:type="dxa"/>
            <w:vMerge/>
            <w:tcBorders>
              <w:top w:val="nil"/>
              <w:left w:val="single" w:sz="8" w:space="0" w:color="auto"/>
              <w:bottom w:val="single" w:sz="8" w:space="0" w:color="000000"/>
              <w:right w:val="nil"/>
            </w:tcBorders>
            <w:vAlign w:val="center"/>
            <w:hideMark/>
          </w:tcPr>
          <w:p w14:paraId="4A5F8AD4" w14:textId="77777777" w:rsidR="00B12739" w:rsidRPr="00AC2066" w:rsidRDefault="00B12739" w:rsidP="008205BD">
            <w:pPr>
              <w:spacing w:after="0" w:line="240" w:lineRule="auto"/>
              <w:rPr>
                <w:ins w:id="9301"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4E5DB4CA" w14:textId="77777777" w:rsidR="00B12739" w:rsidRPr="00AC2066" w:rsidRDefault="00B12739" w:rsidP="008205BD">
            <w:pPr>
              <w:spacing w:after="0" w:line="240" w:lineRule="auto"/>
              <w:rPr>
                <w:ins w:id="9302" w:author="Lane, Stefanie" w:date="2023-09-27T17:48:00Z"/>
                <w:rFonts w:ascii="Calibri" w:eastAsia="Times New Roman" w:hAnsi="Calibri" w:cs="Calibri"/>
                <w:color w:val="000000"/>
                <w:lang w:eastAsia="en-CA"/>
              </w:rPr>
            </w:pPr>
          </w:p>
        </w:tc>
        <w:tc>
          <w:tcPr>
            <w:tcW w:w="3365" w:type="dxa"/>
            <w:tcBorders>
              <w:top w:val="single" w:sz="4" w:space="0" w:color="auto"/>
              <w:left w:val="nil"/>
              <w:bottom w:val="single" w:sz="4" w:space="0" w:color="auto"/>
              <w:right w:val="nil"/>
            </w:tcBorders>
            <w:shd w:val="clear" w:color="auto" w:fill="auto"/>
            <w:noWrap/>
            <w:vAlign w:val="bottom"/>
            <w:hideMark/>
          </w:tcPr>
          <w:p w14:paraId="7BED980C" w14:textId="77777777" w:rsidR="00B12739" w:rsidRPr="00AC2066" w:rsidRDefault="00B12739" w:rsidP="008205BD">
            <w:pPr>
              <w:spacing w:after="0" w:line="240" w:lineRule="auto"/>
              <w:rPr>
                <w:ins w:id="9303" w:author="Lane, Stefanie" w:date="2023-09-27T17:48:00Z"/>
                <w:rFonts w:ascii="Calibri" w:eastAsia="Times New Roman" w:hAnsi="Calibri" w:cs="Calibri"/>
                <w:i/>
                <w:iCs/>
                <w:color w:val="000000"/>
                <w:lang w:eastAsia="en-CA"/>
              </w:rPr>
            </w:pPr>
            <w:ins w:id="9304" w:author="Lane, Stefanie" w:date="2023-09-27T17:48:00Z">
              <w:r w:rsidRPr="00AC2066">
                <w:rPr>
                  <w:rFonts w:ascii="Calibri" w:eastAsia="Times New Roman" w:hAnsi="Calibri" w:cs="Calibri"/>
                  <w:i/>
                  <w:iCs/>
                  <w:color w:val="000000"/>
                  <w:lang w:eastAsia="en-CA"/>
                </w:rPr>
                <w:t>Lysichiton americanum</w:t>
              </w:r>
            </w:ins>
          </w:p>
        </w:tc>
        <w:tc>
          <w:tcPr>
            <w:tcW w:w="734" w:type="dxa"/>
            <w:tcBorders>
              <w:top w:val="single" w:sz="4" w:space="0" w:color="auto"/>
              <w:left w:val="nil"/>
              <w:bottom w:val="single" w:sz="4" w:space="0" w:color="auto"/>
              <w:right w:val="nil"/>
            </w:tcBorders>
            <w:shd w:val="clear" w:color="auto" w:fill="auto"/>
            <w:noWrap/>
            <w:vAlign w:val="bottom"/>
            <w:hideMark/>
          </w:tcPr>
          <w:p w14:paraId="64EF0F6D" w14:textId="77777777" w:rsidR="00B12739" w:rsidRPr="00AC2066" w:rsidRDefault="00B12739" w:rsidP="008205BD">
            <w:pPr>
              <w:spacing w:after="0" w:line="240" w:lineRule="auto"/>
              <w:jc w:val="center"/>
              <w:rPr>
                <w:ins w:id="9305" w:author="Lane, Stefanie" w:date="2023-09-27T17:48:00Z"/>
                <w:rFonts w:ascii="Calibri" w:eastAsia="Times New Roman" w:hAnsi="Calibri" w:cs="Calibri"/>
                <w:color w:val="000000"/>
                <w:lang w:eastAsia="en-CA"/>
              </w:rPr>
            </w:pPr>
            <w:ins w:id="9306" w:author="Lane, Stefanie" w:date="2023-09-27T17:48:00Z">
              <w:r w:rsidRPr="00AC2066">
                <w:rPr>
                  <w:rFonts w:ascii="Calibri" w:eastAsia="Times New Roman" w:hAnsi="Calibri" w:cs="Calibri"/>
                  <w:color w:val="000000"/>
                  <w:lang w:eastAsia="en-CA"/>
                </w:rPr>
                <w:t> </w:t>
              </w:r>
            </w:ins>
          </w:p>
        </w:tc>
        <w:tc>
          <w:tcPr>
            <w:tcW w:w="734" w:type="dxa"/>
            <w:tcBorders>
              <w:top w:val="single" w:sz="4" w:space="0" w:color="auto"/>
              <w:left w:val="nil"/>
              <w:bottom w:val="single" w:sz="4" w:space="0" w:color="auto"/>
              <w:right w:val="nil"/>
            </w:tcBorders>
            <w:shd w:val="clear" w:color="auto" w:fill="auto"/>
            <w:noWrap/>
            <w:vAlign w:val="bottom"/>
            <w:hideMark/>
          </w:tcPr>
          <w:p w14:paraId="422FA73B" w14:textId="77777777" w:rsidR="00B12739" w:rsidRPr="00AC2066" w:rsidRDefault="00B12739" w:rsidP="008205BD">
            <w:pPr>
              <w:spacing w:after="0" w:line="240" w:lineRule="auto"/>
              <w:jc w:val="center"/>
              <w:rPr>
                <w:ins w:id="9307" w:author="Lane, Stefanie" w:date="2023-09-27T17:48:00Z"/>
                <w:rFonts w:ascii="Calibri" w:eastAsia="Times New Roman" w:hAnsi="Calibri" w:cs="Calibri"/>
                <w:color w:val="000000"/>
                <w:lang w:eastAsia="en-CA"/>
              </w:rPr>
            </w:pPr>
            <w:ins w:id="9308" w:author="Lane, Stefanie" w:date="2023-09-27T17:48:00Z">
              <w:r w:rsidRPr="00AC2066">
                <w:rPr>
                  <w:rFonts w:ascii="Calibri" w:eastAsia="Times New Roman" w:hAnsi="Calibri" w:cs="Calibri"/>
                  <w:color w:val="000000"/>
                  <w:lang w:eastAsia="en-CA"/>
                </w:rPr>
                <w:t>&lt; 0.1</w:t>
              </w:r>
            </w:ins>
          </w:p>
        </w:tc>
        <w:tc>
          <w:tcPr>
            <w:tcW w:w="734" w:type="dxa"/>
            <w:tcBorders>
              <w:top w:val="single" w:sz="4" w:space="0" w:color="auto"/>
              <w:left w:val="nil"/>
              <w:bottom w:val="single" w:sz="4" w:space="0" w:color="auto"/>
              <w:right w:val="nil"/>
            </w:tcBorders>
            <w:shd w:val="clear" w:color="auto" w:fill="auto"/>
            <w:noWrap/>
            <w:vAlign w:val="bottom"/>
            <w:hideMark/>
          </w:tcPr>
          <w:p w14:paraId="392F6C15" w14:textId="77777777" w:rsidR="00B12739" w:rsidRPr="00AC2066" w:rsidRDefault="00B12739" w:rsidP="008205BD">
            <w:pPr>
              <w:spacing w:after="0" w:line="240" w:lineRule="auto"/>
              <w:jc w:val="center"/>
              <w:rPr>
                <w:ins w:id="9309" w:author="Lane, Stefanie" w:date="2023-09-27T17:48:00Z"/>
                <w:rFonts w:ascii="Calibri" w:eastAsia="Times New Roman" w:hAnsi="Calibri" w:cs="Calibri"/>
                <w:color w:val="000000"/>
                <w:lang w:eastAsia="en-CA"/>
              </w:rPr>
            </w:pPr>
            <w:ins w:id="9310" w:author="Lane, Stefanie" w:date="2023-09-27T17:48:00Z">
              <w:r w:rsidRPr="00AC2066">
                <w:rPr>
                  <w:rFonts w:ascii="Calibri" w:eastAsia="Times New Roman" w:hAnsi="Calibri" w:cs="Calibri"/>
                  <w:color w:val="000000"/>
                  <w:lang w:eastAsia="en-CA"/>
                </w:rPr>
                <w:t> </w:t>
              </w:r>
            </w:ins>
          </w:p>
        </w:tc>
        <w:tc>
          <w:tcPr>
            <w:tcW w:w="1696" w:type="dxa"/>
            <w:tcBorders>
              <w:top w:val="single" w:sz="4" w:space="0" w:color="auto"/>
              <w:left w:val="nil"/>
              <w:bottom w:val="single" w:sz="4" w:space="0" w:color="auto"/>
              <w:right w:val="single" w:sz="8" w:space="0" w:color="auto"/>
            </w:tcBorders>
            <w:shd w:val="clear" w:color="auto" w:fill="auto"/>
            <w:noWrap/>
            <w:vAlign w:val="bottom"/>
            <w:hideMark/>
          </w:tcPr>
          <w:p w14:paraId="6B523FD0" w14:textId="77777777" w:rsidR="00B12739" w:rsidRPr="00AC2066" w:rsidRDefault="00B12739" w:rsidP="008205BD">
            <w:pPr>
              <w:spacing w:after="0" w:line="240" w:lineRule="auto"/>
              <w:jc w:val="center"/>
              <w:rPr>
                <w:ins w:id="9311" w:author="Lane, Stefanie" w:date="2023-09-27T17:48:00Z"/>
                <w:rFonts w:ascii="Calibri" w:eastAsia="Times New Roman" w:hAnsi="Calibri" w:cs="Calibri"/>
                <w:color w:val="000000"/>
                <w:lang w:eastAsia="en-CA"/>
              </w:rPr>
            </w:pPr>
            <w:ins w:id="9312" w:author="Lane, Stefanie" w:date="2023-09-27T17:48:00Z">
              <w:r w:rsidRPr="00AC2066">
                <w:rPr>
                  <w:rFonts w:ascii="Calibri" w:eastAsia="Times New Roman" w:hAnsi="Calibri" w:cs="Calibri"/>
                  <w:color w:val="000000"/>
                  <w:lang w:eastAsia="en-CA"/>
                </w:rPr>
                <w:t> </w:t>
              </w:r>
            </w:ins>
          </w:p>
        </w:tc>
      </w:tr>
      <w:tr w:rsidR="00F97798" w:rsidRPr="00AC2066" w14:paraId="6577A6D0" w14:textId="77777777" w:rsidTr="008205BD">
        <w:trPr>
          <w:trHeight w:val="300"/>
          <w:ins w:id="9313" w:author="Lane, Stefanie" w:date="2023-09-27T17:48:00Z"/>
        </w:trPr>
        <w:tc>
          <w:tcPr>
            <w:tcW w:w="1298" w:type="dxa"/>
            <w:vMerge/>
            <w:tcBorders>
              <w:top w:val="nil"/>
              <w:left w:val="single" w:sz="8" w:space="0" w:color="auto"/>
              <w:bottom w:val="single" w:sz="8" w:space="0" w:color="000000"/>
              <w:right w:val="nil"/>
            </w:tcBorders>
            <w:vAlign w:val="center"/>
            <w:hideMark/>
          </w:tcPr>
          <w:p w14:paraId="01C8D3C1" w14:textId="77777777" w:rsidR="00B12739" w:rsidRPr="00AC2066" w:rsidRDefault="00B12739" w:rsidP="008205BD">
            <w:pPr>
              <w:spacing w:after="0" w:line="240" w:lineRule="auto"/>
              <w:rPr>
                <w:ins w:id="9314" w:author="Lane, Stefanie" w:date="2023-09-27T17:48:00Z"/>
                <w:rFonts w:ascii="Calibri" w:eastAsia="Times New Roman" w:hAnsi="Calibri" w:cs="Calibri"/>
                <w:color w:val="000000"/>
                <w:lang w:eastAsia="en-CA"/>
              </w:rPr>
            </w:pPr>
          </w:p>
        </w:tc>
        <w:tc>
          <w:tcPr>
            <w:tcW w:w="1078" w:type="dxa"/>
            <w:gridSpan w:val="2"/>
            <w:vMerge/>
            <w:tcBorders>
              <w:top w:val="nil"/>
              <w:left w:val="single" w:sz="8" w:space="0" w:color="auto"/>
              <w:bottom w:val="single" w:sz="8" w:space="0" w:color="000000"/>
              <w:right w:val="nil"/>
            </w:tcBorders>
            <w:vAlign w:val="center"/>
            <w:hideMark/>
          </w:tcPr>
          <w:p w14:paraId="107050B5" w14:textId="77777777" w:rsidR="00B12739" w:rsidRPr="00AC2066" w:rsidRDefault="00B12739" w:rsidP="008205BD">
            <w:pPr>
              <w:spacing w:after="0" w:line="240" w:lineRule="auto"/>
              <w:rPr>
                <w:ins w:id="9315" w:author="Lane, Stefanie" w:date="2023-09-27T17:48:00Z"/>
                <w:rFonts w:ascii="Calibri" w:eastAsia="Times New Roman" w:hAnsi="Calibri" w:cs="Calibri"/>
                <w:color w:val="000000"/>
                <w:lang w:eastAsia="en-CA"/>
              </w:rPr>
            </w:pPr>
          </w:p>
        </w:tc>
        <w:tc>
          <w:tcPr>
            <w:tcW w:w="3365" w:type="dxa"/>
            <w:tcBorders>
              <w:top w:val="nil"/>
              <w:left w:val="nil"/>
              <w:bottom w:val="single" w:sz="8" w:space="0" w:color="auto"/>
              <w:right w:val="nil"/>
            </w:tcBorders>
            <w:shd w:val="clear" w:color="auto" w:fill="auto"/>
            <w:noWrap/>
            <w:vAlign w:val="bottom"/>
            <w:hideMark/>
          </w:tcPr>
          <w:p w14:paraId="3FD4EF12" w14:textId="77777777" w:rsidR="00B12739" w:rsidRPr="00AC2066" w:rsidRDefault="00B12739" w:rsidP="008205BD">
            <w:pPr>
              <w:spacing w:after="0" w:line="240" w:lineRule="auto"/>
              <w:rPr>
                <w:ins w:id="9316" w:author="Lane, Stefanie" w:date="2023-09-27T17:48:00Z"/>
                <w:rFonts w:ascii="Calibri" w:eastAsia="Times New Roman" w:hAnsi="Calibri" w:cs="Calibri"/>
                <w:i/>
                <w:iCs/>
                <w:color w:val="000000"/>
                <w:lang w:eastAsia="en-CA"/>
              </w:rPr>
            </w:pPr>
            <w:ins w:id="9317" w:author="Lane, Stefanie" w:date="2023-09-27T17:48:00Z">
              <w:r w:rsidRPr="00AC2066">
                <w:rPr>
                  <w:rFonts w:ascii="Calibri" w:eastAsia="Times New Roman" w:hAnsi="Calibri" w:cs="Calibri"/>
                  <w:i/>
                  <w:iCs/>
                  <w:color w:val="000000"/>
                  <w:lang w:eastAsia="en-CA"/>
                </w:rPr>
                <w:t>Salix sitchensis</w:t>
              </w:r>
            </w:ins>
          </w:p>
        </w:tc>
        <w:tc>
          <w:tcPr>
            <w:tcW w:w="734" w:type="dxa"/>
            <w:tcBorders>
              <w:top w:val="nil"/>
              <w:left w:val="nil"/>
              <w:bottom w:val="single" w:sz="8" w:space="0" w:color="auto"/>
              <w:right w:val="nil"/>
            </w:tcBorders>
            <w:shd w:val="clear" w:color="auto" w:fill="auto"/>
            <w:noWrap/>
            <w:vAlign w:val="bottom"/>
            <w:hideMark/>
          </w:tcPr>
          <w:p w14:paraId="66E462AC" w14:textId="77777777" w:rsidR="00B12739" w:rsidRPr="00AC2066" w:rsidRDefault="00B12739" w:rsidP="008205BD">
            <w:pPr>
              <w:spacing w:after="0" w:line="240" w:lineRule="auto"/>
              <w:jc w:val="center"/>
              <w:rPr>
                <w:ins w:id="9318" w:author="Lane, Stefanie" w:date="2023-09-27T17:48:00Z"/>
                <w:rFonts w:ascii="Calibri" w:eastAsia="Times New Roman" w:hAnsi="Calibri" w:cs="Calibri"/>
                <w:color w:val="000000"/>
                <w:lang w:eastAsia="en-CA"/>
              </w:rPr>
            </w:pPr>
            <w:ins w:id="9319" w:author="Lane, Stefanie" w:date="2023-09-27T17:48:00Z">
              <w:r w:rsidRPr="00AC2066">
                <w:rPr>
                  <w:rFonts w:ascii="Calibri" w:eastAsia="Times New Roman" w:hAnsi="Calibri" w:cs="Calibri"/>
                  <w:color w:val="000000"/>
                  <w:lang w:eastAsia="en-CA"/>
                </w:rPr>
                <w:t> </w:t>
              </w:r>
            </w:ins>
          </w:p>
        </w:tc>
        <w:tc>
          <w:tcPr>
            <w:tcW w:w="734" w:type="dxa"/>
            <w:tcBorders>
              <w:top w:val="nil"/>
              <w:left w:val="nil"/>
              <w:bottom w:val="single" w:sz="8" w:space="0" w:color="auto"/>
              <w:right w:val="nil"/>
            </w:tcBorders>
            <w:shd w:val="clear" w:color="auto" w:fill="auto"/>
            <w:noWrap/>
            <w:vAlign w:val="bottom"/>
            <w:hideMark/>
          </w:tcPr>
          <w:p w14:paraId="62AA5838" w14:textId="77777777" w:rsidR="00B12739" w:rsidRPr="00AC2066" w:rsidRDefault="00B12739" w:rsidP="008205BD">
            <w:pPr>
              <w:spacing w:after="0" w:line="240" w:lineRule="auto"/>
              <w:jc w:val="center"/>
              <w:rPr>
                <w:ins w:id="9320" w:author="Lane, Stefanie" w:date="2023-09-27T17:48:00Z"/>
                <w:rFonts w:ascii="Calibri" w:eastAsia="Times New Roman" w:hAnsi="Calibri" w:cs="Calibri"/>
                <w:color w:val="000000"/>
                <w:lang w:eastAsia="en-CA"/>
              </w:rPr>
            </w:pPr>
            <w:ins w:id="9321" w:author="Lane, Stefanie" w:date="2023-09-27T17:48:00Z">
              <w:r w:rsidRPr="00AC2066">
                <w:rPr>
                  <w:rFonts w:ascii="Calibri" w:eastAsia="Times New Roman" w:hAnsi="Calibri" w:cs="Calibri"/>
                  <w:color w:val="000000"/>
                  <w:lang w:eastAsia="en-CA"/>
                </w:rPr>
                <w:t>0.1</w:t>
              </w:r>
            </w:ins>
          </w:p>
        </w:tc>
        <w:tc>
          <w:tcPr>
            <w:tcW w:w="734" w:type="dxa"/>
            <w:tcBorders>
              <w:top w:val="nil"/>
              <w:left w:val="nil"/>
              <w:bottom w:val="single" w:sz="8" w:space="0" w:color="auto"/>
              <w:right w:val="nil"/>
            </w:tcBorders>
            <w:shd w:val="clear" w:color="auto" w:fill="auto"/>
            <w:noWrap/>
            <w:vAlign w:val="bottom"/>
            <w:hideMark/>
          </w:tcPr>
          <w:p w14:paraId="3C074039" w14:textId="77777777" w:rsidR="00B12739" w:rsidRPr="00AC2066" w:rsidRDefault="00B12739" w:rsidP="008205BD">
            <w:pPr>
              <w:spacing w:after="0" w:line="240" w:lineRule="auto"/>
              <w:jc w:val="center"/>
              <w:rPr>
                <w:ins w:id="9322" w:author="Lane, Stefanie" w:date="2023-09-27T17:48:00Z"/>
                <w:rFonts w:ascii="Calibri" w:eastAsia="Times New Roman" w:hAnsi="Calibri" w:cs="Calibri"/>
                <w:color w:val="000000"/>
                <w:lang w:eastAsia="en-CA"/>
              </w:rPr>
            </w:pPr>
            <w:ins w:id="9323" w:author="Lane, Stefanie" w:date="2023-09-27T17:48:00Z">
              <w:r w:rsidRPr="00AC2066">
                <w:rPr>
                  <w:rFonts w:ascii="Calibri" w:eastAsia="Times New Roman" w:hAnsi="Calibri" w:cs="Calibri"/>
                  <w:color w:val="000000"/>
                  <w:lang w:eastAsia="en-CA"/>
                </w:rPr>
                <w:t> </w:t>
              </w:r>
            </w:ins>
          </w:p>
        </w:tc>
        <w:tc>
          <w:tcPr>
            <w:tcW w:w="1696" w:type="dxa"/>
            <w:tcBorders>
              <w:top w:val="nil"/>
              <w:left w:val="nil"/>
              <w:bottom w:val="single" w:sz="8" w:space="0" w:color="auto"/>
              <w:right w:val="single" w:sz="8" w:space="0" w:color="auto"/>
            </w:tcBorders>
            <w:shd w:val="clear" w:color="auto" w:fill="auto"/>
            <w:noWrap/>
            <w:vAlign w:val="bottom"/>
            <w:hideMark/>
          </w:tcPr>
          <w:p w14:paraId="7D37A96A" w14:textId="77777777" w:rsidR="00B12739" w:rsidRPr="00AC2066" w:rsidRDefault="00B12739" w:rsidP="008205BD">
            <w:pPr>
              <w:spacing w:after="0" w:line="240" w:lineRule="auto"/>
              <w:jc w:val="center"/>
              <w:rPr>
                <w:ins w:id="9324" w:author="Lane, Stefanie" w:date="2023-09-27T17:48:00Z"/>
                <w:rFonts w:ascii="Calibri" w:eastAsia="Times New Roman" w:hAnsi="Calibri" w:cs="Calibri"/>
                <w:color w:val="000000"/>
                <w:lang w:eastAsia="en-CA"/>
              </w:rPr>
            </w:pPr>
            <w:ins w:id="9325" w:author="Lane, Stefanie" w:date="2023-09-27T17:48:00Z">
              <w:r w:rsidRPr="00AC2066">
                <w:rPr>
                  <w:rFonts w:ascii="Calibri" w:eastAsia="Times New Roman" w:hAnsi="Calibri" w:cs="Calibri"/>
                  <w:color w:val="000000"/>
                  <w:lang w:eastAsia="en-CA"/>
                </w:rPr>
                <w:t> </w:t>
              </w:r>
            </w:ins>
          </w:p>
        </w:tc>
      </w:tr>
    </w:tbl>
    <w:p w14:paraId="2145E9DC" w14:textId="77777777" w:rsidR="004D2595" w:rsidRPr="00C44004" w:rsidDel="00B87B0A" w:rsidRDefault="004D2595" w:rsidP="00CB6B19">
      <w:pPr>
        <w:rPr>
          <w:del w:id="9326" w:author="Lane, Stefanie" w:date="2023-09-27T17:49:00Z"/>
        </w:rPr>
      </w:pPr>
    </w:p>
    <w:p w14:paraId="0D8395E2" w14:textId="0CF01BD9" w:rsidR="00BB151C" w:rsidDel="00B87B0A" w:rsidRDefault="00BB151C" w:rsidP="00EB4CE1">
      <w:pPr>
        <w:rPr>
          <w:del w:id="9327" w:author="Lane, Stefanie" w:date="2023-09-27T17:49:00Z"/>
        </w:rPr>
      </w:pPr>
    </w:p>
    <w:p w14:paraId="726902CF" w14:textId="0564CF8E" w:rsidR="001B0904" w:rsidRDefault="001B0904" w:rsidP="00EB4CE1"/>
    <w:p w14:paraId="6899D46B" w14:textId="16A6BD21" w:rsidR="00F11875" w:rsidRPr="008029F2" w:rsidRDefault="008029F2" w:rsidP="008029F2">
      <w:pPr>
        <w:rPr>
          <w:b/>
        </w:rPr>
      </w:pPr>
      <w:r w:rsidRPr="008029F2">
        <w:rPr>
          <w:b/>
        </w:rPr>
        <w:t>Table S6</w:t>
      </w:r>
      <w:r>
        <w:rPr>
          <w:b/>
        </w:rPr>
        <w:t xml:space="preserve"> </w:t>
      </w:r>
      <w:r w:rsidRPr="008029F2">
        <w:t>Mean cover class values for all species recorded in each observation dataset, averaged across all plots. Across all observations, there was a net loss of five native species, and a net gain of two non-native species. Plants identified only to Family or genus are included for reference, but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ED0801" w:rsidRDefault="00F11875" w:rsidP="00F11875">
            <w:pPr>
              <w:spacing w:after="0" w:line="240" w:lineRule="auto"/>
              <w:rPr>
                <w:rFonts w:ascii="Calibri" w:eastAsia="Times New Roman" w:hAnsi="Calibri" w:cs="Calibri"/>
                <w:b/>
                <w:bCs/>
                <w:color w:val="000000"/>
              </w:rPr>
            </w:pPr>
            <w:r w:rsidRPr="00ED0801">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Myosotis </w:t>
            </w:r>
            <w:r w:rsidR="00B651DB" w:rsidRPr="00ED0801">
              <w:rPr>
                <w:rFonts w:ascii="Calibri" w:eastAsia="Times New Roman" w:hAnsi="Calibri" w:cs="Calibri"/>
                <w: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637A0C8B" w:rsidR="00F11875" w:rsidRPr="00ED0801" w:rsidRDefault="00B678A8"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Schedonorus arundinaceus</w:t>
            </w:r>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Iris </w:t>
            </w:r>
            <w:r w:rsidR="00B651DB" w:rsidRPr="00ED0801">
              <w:rPr>
                <w:rFonts w:ascii="Calibri" w:eastAsia="Times New Roman" w:hAnsi="Calibri" w:cs="Calibri"/>
                <w: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ED0801" w:rsidRDefault="00F11875" w:rsidP="00F11875">
            <w:pPr>
              <w:spacing w:after="0" w:line="240" w:lineRule="auto"/>
              <w:jc w:val="center"/>
              <w:rPr>
                <w:rFonts w:ascii="Calibri" w:eastAsia="Times New Roman" w:hAnsi="Calibri" w:cs="Calibri"/>
                <w: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5C402C80" w:rsidR="00F11875" w:rsidRPr="00ED0801" w:rsidRDefault="000A23F7"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Erythranthe scouleri</w:t>
            </w:r>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Trifolium </w:t>
            </w:r>
            <w:r w:rsidR="00414079" w:rsidRPr="00ED0801">
              <w:rPr>
                <w:rFonts w:ascii="Calibri" w:eastAsia="Times New Roman" w:hAnsi="Calibri" w:cs="Calibri"/>
                <w: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24F81BF2" w:rsidR="00F11875" w:rsidRPr="00ED0801" w:rsidRDefault="00C0046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Mentha canadensis</w:t>
            </w:r>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137F24">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776B95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137F24">
        <w:trPr>
          <w:trHeight w:val="290"/>
          <w:jc w:val="center"/>
        </w:trPr>
        <w:tc>
          <w:tcPr>
            <w:tcW w:w="3320" w:type="dxa"/>
            <w:tcBorders>
              <w:top w:val="single" w:sz="4" w:space="0" w:color="auto"/>
              <w:left w:val="nil"/>
              <w:bottom w:val="nil"/>
              <w:right w:val="nil"/>
            </w:tcBorders>
            <w:shd w:val="clear" w:color="auto" w:fill="auto"/>
            <w:noWrap/>
            <w:vAlign w:val="bottom"/>
            <w:hideMark/>
          </w:tcPr>
          <w:p w14:paraId="0E7AB61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Eleocharis palustris</w:t>
            </w:r>
          </w:p>
        </w:tc>
        <w:tc>
          <w:tcPr>
            <w:tcW w:w="680" w:type="dxa"/>
            <w:tcBorders>
              <w:top w:val="single" w:sz="4" w:space="0" w:color="auto"/>
              <w:left w:val="nil"/>
              <w:bottom w:val="nil"/>
              <w:right w:val="nil"/>
            </w:tcBorders>
            <w:shd w:val="clear" w:color="auto" w:fill="auto"/>
            <w:noWrap/>
            <w:vAlign w:val="bottom"/>
            <w:hideMark/>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Sidalcea</w:t>
            </w:r>
            <w:r w:rsidR="00F11875" w:rsidRPr="00ED0801">
              <w:rPr>
                <w:rFonts w:ascii="Calibri" w:eastAsia="Times New Roman" w:hAnsi="Calibri" w:cs="Calibri"/>
                <w: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Festuca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Salix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ED0801" w:rsidRDefault="00414079"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Asteraceae</w:t>
            </w:r>
            <w:r w:rsidR="00F11875" w:rsidRPr="00ED0801">
              <w:rPr>
                <w:rFonts w:ascii="Calibri" w:eastAsia="Times New Roman" w:hAnsi="Calibri" w:cs="Calibri"/>
                <w:i/>
                <w:color w:val="000000"/>
              </w:rPr>
              <w:t xml:space="preserve"> </w:t>
            </w:r>
            <w:r w:rsidR="00F11875" w:rsidRPr="00ED0801">
              <w:rPr>
                <w:rFonts w:ascii="Calibri" w:eastAsia="Times New Roman" w:hAnsi="Calibri" w:cs="Calibri"/>
                <w:color w:val="000000"/>
              </w:rPr>
              <w:t>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Carex </w:t>
            </w:r>
            <w:r w:rsidRPr="00ED0801">
              <w:rPr>
                <w:rFonts w:ascii="Calibri" w:eastAsia="Times New Roman" w:hAnsi="Calibri" w:cs="Calibri"/>
                <w:color w:val="000000"/>
              </w:rPr>
              <w:t>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 xml:space="preserve">Galium </w:t>
            </w:r>
            <w:r w:rsidRPr="00ED0801">
              <w:rPr>
                <w:rFonts w:ascii="Calibri" w:eastAsia="Times New Roman" w:hAnsi="Calibri" w:cs="Calibri"/>
                <w:color w:val="000000"/>
              </w:rPr>
              <w:t>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ED0801" w:rsidRDefault="00F11875" w:rsidP="00F11875">
            <w:pPr>
              <w:spacing w:after="0" w:line="240" w:lineRule="auto"/>
              <w:rPr>
                <w:rFonts w:ascii="Calibri" w:eastAsia="Times New Roman" w:hAnsi="Calibri" w:cs="Calibri"/>
                <w:i/>
                <w:color w:val="000000"/>
              </w:rPr>
            </w:pPr>
            <w:r w:rsidRPr="00ED0801">
              <w:rPr>
                <w:rFonts w:ascii="Calibri" w:eastAsia="Times New Roman" w:hAnsi="Calibri" w:cs="Calibri"/>
                <w:i/>
                <w:color w:val="000000"/>
              </w:rPr>
              <w:t>Poaceae</w:t>
            </w:r>
            <w:r w:rsidRPr="00ED0801">
              <w:rPr>
                <w:rFonts w:ascii="Calibri" w:eastAsia="Times New Roman" w:hAnsi="Calibri" w:cs="Calibri"/>
                <w:color w:val="000000"/>
              </w:rPr>
              <w:t xml:space="preserv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6CD35A6E"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 xml:space="preserve">Species </w:t>
            </w:r>
            <w:r w:rsidR="0005128E">
              <w:rPr>
                <w:rFonts w:ascii="Calibri" w:eastAsia="Times New Roman" w:hAnsi="Calibri" w:cs="Calibri"/>
                <w:b/>
                <w:bCs/>
                <w:color w:val="000000"/>
              </w:rPr>
              <w:t>reported</w:t>
            </w:r>
            <w:r w:rsidRPr="00132719">
              <w:rPr>
                <w:rFonts w:ascii="Calibri" w:eastAsia="Times New Roman" w:hAnsi="Calibri" w:cs="Calibri"/>
                <w:b/>
                <w:bCs/>
                <w:color w:val="000000"/>
              </w:rPr>
              <w:t xml:space="preserve">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Erythranthe scouleri</w:t>
            </w:r>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rFonts w:ascii="Calibri" w:eastAsia="Times New Roman" w:hAnsi="Calibri" w:cs="Calibri"/>
                <w:i/>
                <w:iCs/>
                <w:color w:val="000000"/>
              </w:rPr>
            </w:pPr>
            <w:r>
              <w:rPr>
                <w:rFonts w:ascii="Calibri" w:eastAsia="Times New Roman" w:hAnsi="Calibri" w:cs="Calibri"/>
                <w:i/>
                <w:iCs/>
                <w:color w:val="000000"/>
              </w:rPr>
              <w:t>Mimulus guttatus</w:t>
            </w:r>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6D3DB4E8" w:rsidR="00775B7B" w:rsidRPr="00132719" w:rsidRDefault="00C00465" w:rsidP="00775B7B">
            <w:pPr>
              <w:spacing w:after="0" w:line="240" w:lineRule="auto"/>
              <w:rPr>
                <w:rFonts w:ascii="Calibri" w:eastAsia="Times New Roman" w:hAnsi="Calibri" w:cs="Calibri"/>
                <w:i/>
                <w:iCs/>
              </w:rPr>
            </w:pPr>
            <w:r>
              <w:rPr>
                <w:rFonts w:ascii="Calibri" w:eastAsia="Times New Roman" w:hAnsi="Calibri" w:cs="Calibri"/>
                <w:i/>
                <w:iCs/>
              </w:rPr>
              <w:t>Mentha canadensis</w:t>
            </w:r>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F636D9D"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rFonts w:ascii="Calibri" w:eastAsia="Times New Roman" w:hAnsi="Calibri" w:cs="Calibri"/>
                <w:i/>
                <w:iCs/>
                <w:color w:val="000000"/>
              </w:rPr>
            </w:pPr>
            <w:r>
              <w:rPr>
                <w:rFonts w:ascii="Calibri" w:eastAsia="Times New Roman" w:hAnsi="Calibri" w:cs="Calibri"/>
                <w:i/>
                <w:iCs/>
                <w:color w:val="000000"/>
              </w:rPr>
              <w:t>Schedonorus arundinaceus</w:t>
            </w:r>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r>
              <w:rPr>
                <w:rFonts w:ascii="Calibri" w:eastAsia="Times New Roman" w:hAnsi="Calibri" w:cs="Calibri"/>
                <w:i/>
                <w:iCs/>
                <w:color w:val="000000"/>
              </w:rPr>
              <w:t>Festuca arundinacea</w:t>
            </w:r>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10D7EDF7" w:rsidR="009A0221" w:rsidRPr="00132719" w:rsidRDefault="009A0221" w:rsidP="009A0221">
            <w:pPr>
              <w:spacing w:after="0" w:line="240" w:lineRule="auto"/>
              <w:rPr>
                <w:rFonts w:ascii="Calibri" w:eastAsia="Times New Roman" w:hAnsi="Calibri" w:cs="Calibri"/>
                <w:i/>
                <w:iCs/>
              </w:rPr>
            </w:pPr>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46D0D5FA" w:rsidR="009D2585" w:rsidRDefault="009D2585" w:rsidP="009D2585">
      <w:pPr>
        <w:rPr>
          <w:ins w:id="9328" w:author="Lane, Stefanie" w:date="2023-09-19T10:10:00Z"/>
        </w:rPr>
      </w:pPr>
      <w:r>
        <w:rPr>
          <w:b/>
        </w:rPr>
        <w:t xml:space="preserve">Fig. S1 </w:t>
      </w:r>
      <w:r w:rsidRPr="003B2929">
        <w:t xml:space="preserve">Cluster analysis using Bray-Curtis distance measure shows similar trends of increasing </w:t>
      </w:r>
      <w:r w:rsidR="00D01521">
        <w:t>homogeneity within assemblages</w:t>
      </w:r>
      <w:r w:rsidRPr="003B2929">
        <w:t xml:space="preserve"> as when using Euclidean distance (</w:t>
      </w:r>
      <w:r>
        <w:t>Fig.</w:t>
      </w:r>
      <w:r w:rsidRPr="003B2929">
        <w:t xml:space="preserve"> </w:t>
      </w:r>
      <w:r w:rsidR="009A277A">
        <w:t>3</w:t>
      </w:r>
      <w:r w:rsidRPr="003B2929">
        <w:t xml:space="preserve">) </w:t>
      </w:r>
    </w:p>
    <w:p w14:paraId="7AFA0FD8" w14:textId="77777777" w:rsidR="005461FD" w:rsidRDefault="005461FD" w:rsidP="009D2585">
      <w:pPr>
        <w:rPr>
          <w:ins w:id="9329" w:author="Lane, Stefanie" w:date="2023-09-19T10:10:00Z"/>
        </w:rPr>
      </w:pPr>
    </w:p>
    <w:p w14:paraId="395A0B19" w14:textId="77777777" w:rsidR="005461FD" w:rsidRDefault="005461FD" w:rsidP="009D2585">
      <w:pPr>
        <w:rPr>
          <w:ins w:id="9330" w:author="Lane, Stefanie" w:date="2023-09-19T10:10:00Z"/>
        </w:rPr>
      </w:pPr>
    </w:p>
    <w:p w14:paraId="20A9A30A" w14:textId="77777777" w:rsidR="005461FD" w:rsidRDefault="005461FD" w:rsidP="009D2585">
      <w:pPr>
        <w:rPr>
          <w:ins w:id="9331" w:author="Lane, Stefanie" w:date="2023-09-19T10:10:00Z"/>
        </w:rPr>
      </w:pPr>
    </w:p>
    <w:p w14:paraId="485C6B81" w14:textId="77777777" w:rsidR="005461FD" w:rsidRDefault="005461FD" w:rsidP="009D2585">
      <w:pPr>
        <w:rPr>
          <w:ins w:id="9332" w:author="Lane, Stefanie" w:date="2023-09-19T10:10:00Z"/>
        </w:rPr>
      </w:pPr>
    </w:p>
    <w:p w14:paraId="1E49E444" w14:textId="77777777" w:rsidR="005461FD" w:rsidRDefault="005461FD" w:rsidP="009D2585">
      <w:pPr>
        <w:rPr>
          <w:ins w:id="9333" w:author="Lane, Stefanie" w:date="2023-09-19T10:10:00Z"/>
        </w:rPr>
      </w:pPr>
    </w:p>
    <w:p w14:paraId="1F433C35" w14:textId="77777777" w:rsidR="005461FD" w:rsidRDefault="005461FD" w:rsidP="009D2585">
      <w:pPr>
        <w:rPr>
          <w:ins w:id="9334" w:author="Lane, Stefanie" w:date="2023-09-19T10:10:00Z"/>
        </w:rPr>
      </w:pPr>
    </w:p>
    <w:p w14:paraId="5EE4EE72" w14:textId="77777777" w:rsidR="005461FD" w:rsidRDefault="005461FD" w:rsidP="009D2585">
      <w:pPr>
        <w:rPr>
          <w:ins w:id="9335" w:author="Lane, Stefanie" w:date="2023-09-19T10:10:00Z"/>
        </w:rPr>
      </w:pPr>
    </w:p>
    <w:p w14:paraId="3B2EC3CC" w14:textId="77777777" w:rsidR="005461FD" w:rsidRDefault="005461FD" w:rsidP="009D2585">
      <w:pPr>
        <w:rPr>
          <w:ins w:id="9336" w:author="Lane, Stefanie" w:date="2023-09-19T10:10:00Z"/>
        </w:rPr>
      </w:pPr>
    </w:p>
    <w:p w14:paraId="29494C10" w14:textId="77777777" w:rsidR="005461FD" w:rsidRDefault="005461FD" w:rsidP="009D2585">
      <w:pPr>
        <w:rPr>
          <w:ins w:id="9337" w:author="Lane, Stefanie" w:date="2023-09-19T10:10:00Z"/>
        </w:rPr>
      </w:pPr>
    </w:p>
    <w:p w14:paraId="6A1CFE54" w14:textId="77777777" w:rsidR="005461FD" w:rsidRDefault="005461FD" w:rsidP="009D2585">
      <w:pPr>
        <w:rPr>
          <w:ins w:id="9338" w:author="Lane, Stefanie" w:date="2023-09-19T10:10:00Z"/>
        </w:rPr>
      </w:pPr>
    </w:p>
    <w:p w14:paraId="7BFEC320" w14:textId="77777777" w:rsidR="005461FD" w:rsidRDefault="005461FD" w:rsidP="009D2585">
      <w:pPr>
        <w:rPr>
          <w:ins w:id="9339" w:author="Lane, Stefanie" w:date="2023-09-19T10:10:00Z"/>
        </w:rPr>
      </w:pPr>
    </w:p>
    <w:p w14:paraId="34CBAE3A" w14:textId="77777777" w:rsidR="005461FD" w:rsidRDefault="005461FD" w:rsidP="009D2585">
      <w:pPr>
        <w:rPr>
          <w:ins w:id="9340" w:author="Lane, Stefanie" w:date="2023-09-19T10:10:00Z"/>
        </w:rPr>
      </w:pPr>
    </w:p>
    <w:p w14:paraId="17341474" w14:textId="77777777" w:rsidR="005461FD" w:rsidRDefault="005461FD" w:rsidP="009D2585">
      <w:pPr>
        <w:rPr>
          <w:ins w:id="9341" w:author="Lane, Stefanie" w:date="2023-09-19T10:10:00Z"/>
        </w:rPr>
      </w:pPr>
    </w:p>
    <w:p w14:paraId="5E4556BA" w14:textId="77777777" w:rsidR="005461FD" w:rsidRDefault="005461FD" w:rsidP="005461FD">
      <w:pPr>
        <w:rPr>
          <w:ins w:id="9342" w:author="Lane, Stefanie" w:date="2023-09-19T10:10:00Z"/>
          <w:b/>
        </w:rPr>
      </w:pPr>
      <w:ins w:id="9343" w:author="Lane, Stefanie" w:date="2023-09-19T10:10:00Z">
        <w:r>
          <w:rPr>
            <w:noProof/>
          </w:rPr>
          <w:drawing>
            <wp:inline distT="0" distB="0" distL="0" distR="0" wp14:anchorId="63B983E6" wp14:editId="5F060B29">
              <wp:extent cx="6400800" cy="6400800"/>
              <wp:effectExtent l="0" t="0" r="0" b="0"/>
              <wp:docPr id="116616699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66996" name="Picture 1" descr="A diagram of a graph&#10;&#10;Description automatically generated with medium confidence"/>
                      <pic:cNvPicPr/>
                    </pic:nvPicPr>
                    <pic:blipFill>
                      <a:blip r:embed="rId31"/>
                      <a:stretch>
                        <a:fillRect/>
                      </a:stretch>
                    </pic:blipFill>
                    <pic:spPr>
                      <a:xfrm>
                        <a:off x="0" y="0"/>
                        <a:ext cx="6400800" cy="6400800"/>
                      </a:xfrm>
                      <a:prstGeom prst="rect">
                        <a:avLst/>
                      </a:prstGeom>
                    </pic:spPr>
                  </pic:pic>
                </a:graphicData>
              </a:graphic>
            </wp:inline>
          </w:drawing>
        </w:r>
      </w:ins>
    </w:p>
    <w:p w14:paraId="251CFA42" w14:textId="6BCC7191" w:rsidR="005461FD" w:rsidRPr="009D0ABD" w:rsidRDefault="005461FD" w:rsidP="005461FD">
      <w:pPr>
        <w:rPr>
          <w:ins w:id="9344" w:author="Lane, Stefanie" w:date="2023-09-19T10:10:00Z"/>
          <w:bCs/>
        </w:rPr>
      </w:pPr>
      <w:ins w:id="9345" w:author="Lane, Stefanie" w:date="2023-09-19T10:10:00Z">
        <w:r w:rsidRPr="009D0ABD">
          <w:rPr>
            <w:b/>
          </w:rPr>
          <w:t>Fig. S</w:t>
        </w:r>
        <w:r>
          <w:rPr>
            <w:b/>
          </w:rPr>
          <w:t>2</w:t>
        </w:r>
        <w:r>
          <w:rPr>
            <w:bCs/>
          </w:rPr>
          <w:t>. Percentage of plots clustered in each assemblage calculated for each transect</w:t>
        </w:r>
      </w:ins>
      <w:ins w:id="9346" w:author="Lane, Stefanie" w:date="2023-09-19T10:11:00Z">
        <w:r w:rsidR="009F4332">
          <w:rPr>
            <w:bCs/>
          </w:rPr>
          <w:t xml:space="preserve">. Relatively even percentages of plots </w:t>
        </w:r>
        <w:r w:rsidR="00594AD2">
          <w:rPr>
            <w:bCs/>
          </w:rPr>
          <w:t xml:space="preserve">within each assemblage along a single transect support </w:t>
        </w:r>
      </w:ins>
      <w:ins w:id="9347" w:author="Lane, Stefanie" w:date="2023-09-19T10:12:00Z">
        <w:r w:rsidR="00E1016E">
          <w:rPr>
            <w:bCs/>
          </w:rPr>
          <w:t>accuracy of transect relocation and/or plant community stability</w:t>
        </w:r>
      </w:ins>
      <w:r w:rsidR="00A43F16">
        <w:rPr>
          <w:bCs/>
        </w:rPr>
        <w:t xml:space="preserve"> </w:t>
      </w:r>
      <w:commentRangeStart w:id="9348"/>
      <w:r w:rsidR="00A43F16">
        <w:rPr>
          <w:bCs/>
        </w:rPr>
        <w:t>(e.g., transects W,X)</w:t>
      </w:r>
      <w:ins w:id="9349" w:author="Lane, Stefanie" w:date="2023-09-19T10:12:00Z">
        <w:r w:rsidR="00E1016E">
          <w:rPr>
            <w:bCs/>
          </w:rPr>
          <w:t xml:space="preserve">. Discrepancies (e.g., transects </w:t>
        </w:r>
      </w:ins>
      <w:commentRangeEnd w:id="9348"/>
      <w:r w:rsidR="00A43F16">
        <w:rPr>
          <w:rStyle w:val="CommentReference"/>
        </w:rPr>
        <w:commentReference w:id="9348"/>
      </w:r>
      <w:ins w:id="9350" w:author="Lane, Stefanie" w:date="2023-09-19T10:12:00Z">
        <w:r w:rsidR="00E1016E">
          <w:rPr>
            <w:bCs/>
          </w:rPr>
          <w:t xml:space="preserve">U, V) may be indicative of spatial inaccuracies in transect relocation and/or greater turnover within a given sampling year. </w:t>
        </w:r>
      </w:ins>
    </w:p>
    <w:p w14:paraId="05F101AC" w14:textId="77777777" w:rsidR="005461FD" w:rsidRDefault="005461FD" w:rsidP="009D2585"/>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AD4FD3F" w:rsidR="009D2585" w:rsidRDefault="009D2585" w:rsidP="009D2585">
      <w:pPr>
        <w:rPr>
          <w:ins w:id="9351" w:author="Lane, Stefanie" w:date="2023-09-12T18:29:00Z"/>
        </w:rPr>
      </w:pPr>
      <w:del w:id="9352" w:author="Lane, Stefanie" w:date="2023-09-19T10:09:00Z">
        <w:r w:rsidDel="005461FD">
          <w:rPr>
            <w:b/>
          </w:rPr>
          <w:delText>Fig. S2</w:delText>
        </w:r>
      </w:del>
      <w:ins w:id="9353" w:author="Lane, Stefanie" w:date="2023-09-19T10:09:00Z">
        <w:r w:rsidR="005461FD">
          <w:rPr>
            <w:b/>
          </w:rPr>
          <w:t>Fig. S3</w:t>
        </w:r>
      </w:ins>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although the ratio of native to non-native cover in Bogbean assemblage becomes more even by 2019. ‘Unknown’ species origin represents species identified only to genus, and assessment of native status cannot be made</w:t>
      </w:r>
      <w:ins w:id="9354" w:author="Lane, Stefanie" w:date="2023-09-12T18:29:00Z">
        <w:r w:rsidR="008F7790">
          <w:t xml:space="preserve">. </w:t>
        </w:r>
      </w:ins>
    </w:p>
    <w:p w14:paraId="6BC5B893" w14:textId="77777777" w:rsidR="004C5D48" w:rsidRDefault="004C5D48" w:rsidP="009D2585">
      <w:pPr>
        <w:rPr>
          <w:ins w:id="9355" w:author="Lane, Stefanie" w:date="2023-09-12T18:29:00Z"/>
        </w:rPr>
      </w:pPr>
    </w:p>
    <w:p w14:paraId="2E289CF5" w14:textId="77777777" w:rsidR="004C5D48" w:rsidRDefault="004C5D48" w:rsidP="009D2585">
      <w:pPr>
        <w:rPr>
          <w:ins w:id="9356" w:author="Lane, Stefanie" w:date="2023-09-12T18:29:00Z"/>
        </w:rPr>
      </w:pPr>
    </w:p>
    <w:p w14:paraId="06BC99E5" w14:textId="2CB00CA4" w:rsidR="004C5D48" w:rsidRDefault="004C5D48">
      <w:pPr>
        <w:rPr>
          <w:ins w:id="9357" w:author="Lane, Stefanie" w:date="2023-09-12T18:29:00Z"/>
        </w:rPr>
      </w:pPr>
      <w:ins w:id="9358" w:author="Lane, Stefanie" w:date="2023-09-12T18:29:00Z">
        <w:r>
          <w:br w:type="page"/>
        </w:r>
      </w:ins>
    </w:p>
    <w:p w14:paraId="6CDCE64E" w14:textId="70C8B0BD" w:rsidR="004C5D48" w:rsidRPr="004C5D48" w:rsidDel="005461FD" w:rsidRDefault="004C5D48" w:rsidP="009D2585">
      <w:pPr>
        <w:rPr>
          <w:del w:id="9359" w:author="Lane, Stefanie" w:date="2023-09-19T10:10:00Z"/>
          <w:bCs/>
          <w:rPrChange w:id="9360" w:author="Lane, Stefanie" w:date="2023-09-12T18:30:00Z">
            <w:rPr>
              <w:del w:id="9361" w:author="Lane, Stefanie" w:date="2023-09-19T10:10:00Z"/>
              <w:b/>
            </w:rPr>
          </w:rPrChange>
        </w:rPr>
      </w:pPr>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1" w:author="Gary" w:date="2023-09-27T19:59:00Z" w:initials="G">
    <w:p w14:paraId="501C9587" w14:textId="7F5CF685" w:rsidR="00EF0DB1" w:rsidRDefault="00EF0DB1">
      <w:pPr>
        <w:pStyle w:val="CommentText"/>
      </w:pPr>
      <w:r>
        <w:rPr>
          <w:rStyle w:val="CommentReference"/>
        </w:rPr>
        <w:annotationRef/>
      </w:r>
      <w:r>
        <w:t>Is this wording correct?</w:t>
      </w:r>
    </w:p>
  </w:comment>
  <w:comment w:id="159" w:author="Gary" w:date="2023-09-20T12:50:00Z" w:initials="G">
    <w:p w14:paraId="41168333" w14:textId="1ACF8DFF" w:rsidR="00EF0DB1" w:rsidRDefault="00EF0DB1">
      <w:pPr>
        <w:pStyle w:val="CommentText"/>
      </w:pPr>
      <w:r>
        <w:rPr>
          <w:rStyle w:val="CommentReference"/>
        </w:rPr>
        <w:annotationRef/>
      </w:r>
      <w:r>
        <w:t>eight transects (Q-X)</w:t>
      </w:r>
    </w:p>
  </w:comment>
  <w:comment w:id="186" w:author="Gary" w:date="2023-09-20T12:52:00Z" w:initials="G">
    <w:p w14:paraId="766B27EC" w14:textId="6FE626A4" w:rsidR="00EF0DB1" w:rsidRDefault="00EF0DB1">
      <w:pPr>
        <w:pStyle w:val="CommentText"/>
      </w:pPr>
      <w:r>
        <w:rPr>
          <w:rStyle w:val="CommentReference"/>
        </w:rPr>
        <w:annotationRef/>
      </w:r>
      <w:r>
        <w:t>eight</w:t>
      </w:r>
    </w:p>
  </w:comment>
  <w:comment w:id="234" w:author="Gary" w:date="2023-09-25T19:04:00Z" w:initials="G">
    <w:p w14:paraId="6E456ABC" w14:textId="3BA464F1" w:rsidR="00EF0DB1" w:rsidRDefault="00EF0DB1">
      <w:pPr>
        <w:pStyle w:val="CommentText"/>
      </w:pPr>
      <w:r>
        <w:rPr>
          <w:rStyle w:val="CommentReference"/>
        </w:rPr>
        <w:annotationRef/>
      </w:r>
      <w:r>
        <w:t>Normally  a co-author citation like this just</w:t>
      </w:r>
    </w:p>
  </w:comment>
  <w:comment w:id="578" w:author="Gary" w:date="2023-09-20T13:02:00Z" w:initials="G">
    <w:p w14:paraId="31E68913" w14:textId="5FBC02E7" w:rsidR="00EF0DB1" w:rsidRDefault="00EF0DB1">
      <w:pPr>
        <w:pStyle w:val="CommentText"/>
      </w:pPr>
      <w:r>
        <w:rPr>
          <w:rStyle w:val="CommentReference"/>
        </w:rPr>
        <w:annotationRef/>
      </w:r>
      <w:r>
        <w:t>maybe just state as R-X</w:t>
      </w:r>
    </w:p>
  </w:comment>
  <w:comment w:id="584" w:author="Gary" w:date="2023-09-20T13:10:00Z" w:initials="G">
    <w:p w14:paraId="583B83BD" w14:textId="53C7A5C5" w:rsidR="00EF0DB1" w:rsidRDefault="00EF0DB1">
      <w:pPr>
        <w:pStyle w:val="CommentText"/>
      </w:pPr>
      <w:r>
        <w:rPr>
          <w:rStyle w:val="CommentReference"/>
        </w:rPr>
        <w:annotationRef/>
      </w:r>
      <w:r>
        <w:t>Stefanie I’m a bit of a punctuation nerd. When embedded in a sentence, “however” should follow a semi-colon and then be followed by a comma. Hence, “…survey; however, the number…”</w:t>
      </w:r>
    </w:p>
  </w:comment>
  <w:comment w:id="744" w:author="Gary" w:date="2023-09-20T19:26:00Z" w:initials="G">
    <w:p w14:paraId="1D09A8EB" w14:textId="4748B3A0" w:rsidR="00EF0DB1" w:rsidRDefault="00EF0DB1">
      <w:pPr>
        <w:pStyle w:val="CommentText"/>
      </w:pPr>
      <w:r>
        <w:rPr>
          <w:rStyle w:val="CommentReference"/>
        </w:rPr>
        <w:annotationRef/>
      </w:r>
      <w:r>
        <w:t xml:space="preserve">Stefanie in case some readers wish to check the original paper I think we should add the following sentence here: “Moreover, the Fescue assemblage was larger than that shown in B&amp;P 1982, which we attribute to the previously described dataset differences between the two studies.”  </w:t>
      </w:r>
    </w:p>
  </w:comment>
  <w:comment w:id="745" w:author="Lane, Stefanie" w:date="2023-09-25T15:51:00Z" w:initials="LS">
    <w:p w14:paraId="0D289DA8" w14:textId="77777777" w:rsidR="00EF0DB1" w:rsidRDefault="00EF0DB1">
      <w:pPr>
        <w:pStyle w:val="CommentText"/>
      </w:pPr>
      <w:r>
        <w:rPr>
          <w:rStyle w:val="CommentReference"/>
        </w:rPr>
        <w:annotationRef/>
      </w:r>
      <w:r>
        <w:rPr>
          <w:lang w:val="en-CA"/>
        </w:rPr>
        <w:t>Agreed we may want to alert readers to comparison between datasets/analyses. I wonder if this is ok to do in the Methods (maybe 2-3 sentences at the end of 'differences between datasets')? Something like "...For example, we note that for the 1979 data, 17 more plots clustered in the Fescue assemblage in this analysis than in B&amp;P (1982), which we attribute to the previously described…" (note: 29 plots in Fescue assemblage in this analysis of the 1979 data; only 12 in 1982 Table 2)</w:t>
      </w:r>
    </w:p>
    <w:p w14:paraId="6A34E1B6" w14:textId="77777777" w:rsidR="00EF0DB1" w:rsidRDefault="00EF0DB1">
      <w:pPr>
        <w:pStyle w:val="CommentText"/>
      </w:pPr>
    </w:p>
    <w:p w14:paraId="7B82D246" w14:textId="77777777" w:rsidR="00EF0DB1" w:rsidRDefault="00EF0DB1" w:rsidP="00FD66B6">
      <w:pPr>
        <w:pStyle w:val="CommentText"/>
      </w:pPr>
      <w:r>
        <w:rPr>
          <w:lang w:val="en-CA"/>
        </w:rPr>
        <w:t>Here, I worry it opens the door for needing to explain overall differences due to analyses, which starts to feel tangential/scope creepy</w:t>
      </w:r>
    </w:p>
  </w:comment>
  <w:comment w:id="746" w:author="Gary" w:date="2023-09-26T13:33:00Z" w:initials="G">
    <w:p w14:paraId="2567CA26" w14:textId="586110D1" w:rsidR="00EF0DB1" w:rsidRDefault="00EF0DB1">
      <w:pPr>
        <w:pStyle w:val="CommentText"/>
      </w:pPr>
      <w:r>
        <w:rPr>
          <w:rStyle w:val="CommentReference"/>
        </w:rPr>
        <w:annotationRef/>
      </w:r>
      <w:r>
        <w:t>I agree let’s leave it out. If anyone does notice the difference from the original Fescue they can contact you…or surmise that it was likely due to the dataset differences.</w:t>
      </w:r>
    </w:p>
  </w:comment>
  <w:comment w:id="752" w:author="Gary" w:date="2023-09-20T19:54:00Z" w:initials="G">
    <w:p w14:paraId="41F5546E" w14:textId="3F27D951" w:rsidR="00EF0DB1" w:rsidRDefault="00EF0DB1">
      <w:pPr>
        <w:pStyle w:val="CommentText"/>
      </w:pPr>
      <w:r>
        <w:rPr>
          <w:rStyle w:val="CommentReference"/>
        </w:rPr>
        <w:annotationRef/>
      </w:r>
      <w:r>
        <w:t>Spell-out genus name at start of sentence.</w:t>
      </w:r>
    </w:p>
  </w:comment>
  <w:comment w:id="774" w:author="Gary" w:date="2023-09-22T10:43:00Z" w:initials="G">
    <w:p w14:paraId="37367EE6" w14:textId="38DD9AD9" w:rsidR="00EF0DB1" w:rsidRDefault="00EF0DB1">
      <w:pPr>
        <w:pStyle w:val="CommentText"/>
      </w:pPr>
      <w:r>
        <w:rPr>
          <w:rStyle w:val="CommentReference"/>
        </w:rPr>
        <w:annotationRef/>
      </w:r>
      <w:r>
        <w:t>Overstatement? Closer to 33% as 29 plots in 1979 and 18 plots in 2019.</w:t>
      </w:r>
    </w:p>
  </w:comment>
  <w:comment w:id="841" w:author="Gary" w:date="2023-09-22T11:32:00Z" w:initials="G">
    <w:p w14:paraId="37F20F2A" w14:textId="6A36A1BE" w:rsidR="00EF0DB1" w:rsidRDefault="00EF0DB1">
      <w:pPr>
        <w:pStyle w:val="CommentText"/>
      </w:pPr>
      <w:r>
        <w:rPr>
          <w:rStyle w:val="CommentReference"/>
        </w:rPr>
        <w:annotationRef/>
      </w:r>
      <w:r>
        <w:t>keep both descriptors here?</w:t>
      </w:r>
    </w:p>
  </w:comment>
  <w:comment w:id="1335" w:author="Gary" w:date="2023-09-20T19:23:00Z" w:initials="G">
    <w:p w14:paraId="07D0E6EF" w14:textId="62302D1E" w:rsidR="00EF0DB1" w:rsidRDefault="00EF0DB1">
      <w:pPr>
        <w:pStyle w:val="CommentText"/>
      </w:pPr>
      <w:r>
        <w:rPr>
          <w:rStyle w:val="CommentReference"/>
        </w:rPr>
        <w:annotationRef/>
      </w:r>
      <w:r>
        <w:t>Missing Years at top of Table 1?</w:t>
      </w:r>
    </w:p>
  </w:comment>
  <w:comment w:id="1338" w:author="Gary" w:date="2023-09-26T12:14:00Z" w:initials="G">
    <w:p w14:paraId="5600C90B" w14:textId="0445CF7A" w:rsidR="00EF0DB1" w:rsidRDefault="00EF0DB1">
      <w:pPr>
        <w:pStyle w:val="CommentText"/>
      </w:pPr>
      <w:r>
        <w:rPr>
          <w:rStyle w:val="CommentReference"/>
        </w:rPr>
        <w:annotationRef/>
      </w:r>
      <w:r>
        <w:t xml:space="preserve">Suggest show indicator values to 2 decimal places and show small p-values as &lt;0.01 or &lt;0.001 as in Table S2. </w:t>
      </w:r>
    </w:p>
  </w:comment>
  <w:comment w:id="2477" w:author="Gary" w:date="2023-09-21T14:56:00Z" w:initials="G">
    <w:p w14:paraId="6482ADD0" w14:textId="3F9A89CA" w:rsidR="00EF0DB1" w:rsidRDefault="00EF0DB1">
      <w:pPr>
        <w:pStyle w:val="CommentText"/>
      </w:pPr>
      <w:r>
        <w:rPr>
          <w:rStyle w:val="CommentReference"/>
        </w:rPr>
        <w:annotationRef/>
      </w:r>
      <w:r>
        <w:t>Should this be 28 fewer plots? Table S1 states 27.</w:t>
      </w:r>
    </w:p>
  </w:comment>
  <w:comment w:id="2478" w:author="Lane, Stefanie" w:date="2023-09-25T14:43:00Z" w:initials="LS">
    <w:p w14:paraId="475A3B46" w14:textId="77777777" w:rsidR="00EF0DB1" w:rsidRDefault="00EF0DB1" w:rsidP="00FD66B6">
      <w:pPr>
        <w:pStyle w:val="CommentText"/>
      </w:pPr>
      <w:r>
        <w:rPr>
          <w:rStyle w:val="CommentReference"/>
        </w:rPr>
        <w:annotationRef/>
      </w:r>
      <w:r>
        <w:rPr>
          <w:lang w:val="en-CA"/>
        </w:rPr>
        <w:t>For this table, just comparing total # plots compared between datasets ('total' values)</w:t>
      </w:r>
    </w:p>
  </w:comment>
  <w:comment w:id="2740" w:author="Gary" w:date="2023-09-22T12:03:00Z" w:initials="G">
    <w:p w14:paraId="4501AF9B" w14:textId="1364C126" w:rsidR="00EF0DB1" w:rsidRDefault="00EF0DB1">
      <w:pPr>
        <w:pStyle w:val="CommentText"/>
      </w:pPr>
      <w:r>
        <w:rPr>
          <w:rStyle w:val="CommentReference"/>
        </w:rPr>
        <w:annotationRef/>
      </w:r>
      <w:r>
        <w:t>Suggest replace with a more neutral statement such as “Dendrograms from cluster analysis of species cover data from each sampling period showing the three main assemblage types.”  The comment about distance between types is misleading as Fescue and Bogbean actually link at a shorter distance in 2019.</w:t>
      </w:r>
    </w:p>
  </w:comment>
  <w:comment w:id="2741" w:author="Lane, Stefanie" w:date="2023-09-25T15:01:00Z" w:initials="LS">
    <w:p w14:paraId="4287F535" w14:textId="77777777" w:rsidR="00EF0DB1" w:rsidRDefault="00EF0DB1" w:rsidP="00FD66B6">
      <w:pPr>
        <w:pStyle w:val="CommentText"/>
      </w:pPr>
      <w:r>
        <w:rPr>
          <w:rStyle w:val="CommentReference"/>
        </w:rPr>
        <w:annotationRef/>
      </w:r>
      <w:r>
        <w:rPr>
          <w:lang w:val="en-CA"/>
        </w:rPr>
        <w:t xml:space="preserve">Hm; to me this looks like Sedge (green) &amp; Fescue (gold) cluster closer together in 2019; bogbean (blue) looks to be the most dissimilar in 2019. </w:t>
      </w:r>
    </w:p>
  </w:comment>
  <w:comment w:id="2742" w:author="Gary" w:date="2023-09-26T11:23:00Z" w:initials="G">
    <w:p w14:paraId="15A938B6" w14:textId="39015B83" w:rsidR="00EF0DB1" w:rsidRDefault="00EF0DB1">
      <w:pPr>
        <w:pStyle w:val="CommentText"/>
      </w:pPr>
      <w:r>
        <w:rPr>
          <w:rStyle w:val="CommentReference"/>
        </w:rPr>
        <w:annotationRef/>
      </w:r>
      <w:r>
        <w:t>Oops…my mistake…got colours mixed</w:t>
      </w:r>
    </w:p>
  </w:comment>
  <w:comment w:id="2743" w:author="Gary" w:date="2023-09-26T11:45:00Z" w:initials="G">
    <w:p w14:paraId="7DFFCDD4" w14:textId="15D4D7BC" w:rsidR="00EF0DB1" w:rsidRDefault="00EF0DB1">
      <w:pPr>
        <w:pStyle w:val="CommentText"/>
      </w:pPr>
      <w:r>
        <w:rPr>
          <w:rStyle w:val="CommentReference"/>
        </w:rPr>
        <w:annotationRef/>
      </w:r>
      <w:r>
        <w:t xml:space="preserve">I changed your wording as “break points” implied the clusters were formed divisively (top down) whereas they actually  formed agglomeratively (bottom up). </w:t>
      </w:r>
    </w:p>
  </w:comment>
  <w:comment w:id="2754" w:author="Gary" w:date="2023-09-22T12:17:00Z" w:initials="G">
    <w:p w14:paraId="6AD0C364" w14:textId="487B6B56" w:rsidR="00EF0DB1" w:rsidRDefault="00EF0DB1">
      <w:pPr>
        <w:pStyle w:val="CommentText"/>
      </w:pPr>
      <w:r>
        <w:rPr>
          <w:rStyle w:val="CommentReference"/>
        </w:rPr>
        <w:annotationRef/>
      </w:r>
      <w:r>
        <w:t>Restate species names for each assemblage?</w:t>
      </w:r>
    </w:p>
  </w:comment>
  <w:comment w:id="2774" w:author="Gary" w:date="2023-09-22T12:24:00Z" w:initials="G">
    <w:p w14:paraId="58DE17E0" w14:textId="0DAA3CB8" w:rsidR="00EF0DB1" w:rsidRDefault="00EF0DB1">
      <w:pPr>
        <w:pStyle w:val="CommentText"/>
      </w:pPr>
      <w:r>
        <w:rPr>
          <w:rStyle w:val="CommentReference"/>
        </w:rPr>
        <w:annotationRef/>
      </w:r>
      <w:r>
        <w:t xml:space="preserve">On reflection is this really a cause for concern? </w:t>
      </w:r>
    </w:p>
  </w:comment>
  <w:comment w:id="2775" w:author="Lane, Stefanie" w:date="2023-09-25T15:18:00Z" w:initials="LS">
    <w:p w14:paraId="46459DE8" w14:textId="77777777" w:rsidR="00EF0DB1" w:rsidRDefault="00EF0DB1">
      <w:pPr>
        <w:pStyle w:val="CommentText"/>
      </w:pPr>
      <w:r>
        <w:rPr>
          <w:rStyle w:val="CommentReference"/>
        </w:rPr>
        <w:annotationRef/>
      </w:r>
      <w:r>
        <w:rPr>
          <w:lang w:val="en-CA"/>
        </w:rPr>
        <w:t xml:space="preserve">I kind of think so: overall trend is that dissimilarity is increasing between assemblages (dendrogram), while frequency of finding a given unique species within an assemblage is decreasing (increasing B-div). </w:t>
      </w:r>
    </w:p>
    <w:p w14:paraId="77C7A41F" w14:textId="77777777" w:rsidR="00EF0DB1" w:rsidRDefault="00EF0DB1">
      <w:pPr>
        <w:pStyle w:val="CommentText"/>
      </w:pPr>
    </w:p>
    <w:p w14:paraId="40F0271B" w14:textId="77777777" w:rsidR="00EF0DB1" w:rsidRDefault="00EF0DB1">
      <w:pPr>
        <w:pStyle w:val="CommentText"/>
      </w:pPr>
      <w:r>
        <w:rPr>
          <w:lang w:val="en-CA"/>
        </w:rPr>
        <w:t xml:space="preserve">To me, this means that dominant (by cover abundance) species are increasingly dominant within each assemblage, while chance of finding unique species within each assemblage (regardless of cover abundance) decreases. </w:t>
      </w:r>
    </w:p>
    <w:p w14:paraId="58191BBC" w14:textId="77777777" w:rsidR="00EF0DB1" w:rsidRDefault="00EF0DB1">
      <w:pPr>
        <w:pStyle w:val="CommentText"/>
      </w:pPr>
    </w:p>
    <w:p w14:paraId="38EE4025" w14:textId="77777777" w:rsidR="00EF0DB1" w:rsidRDefault="00EF0DB1" w:rsidP="00FD66B6">
      <w:pPr>
        <w:pStyle w:val="CommentText"/>
      </w:pPr>
      <w:r>
        <w:rPr>
          <w:lang w:val="en-CA"/>
        </w:rPr>
        <w:t>See also 4th paragraph in this section</w:t>
      </w:r>
    </w:p>
  </w:comment>
  <w:comment w:id="2776" w:author="Gary" w:date="2023-09-26T11:54:00Z" w:initials="G">
    <w:p w14:paraId="4D4955FD" w14:textId="2BB145B6" w:rsidR="00EF0DB1" w:rsidRDefault="00EF0DB1">
      <w:pPr>
        <w:pStyle w:val="CommentText"/>
      </w:pPr>
      <w:r>
        <w:rPr>
          <w:rStyle w:val="CommentReference"/>
        </w:rPr>
        <w:annotationRef/>
      </w:r>
      <w:r>
        <w:t>Good answer. I meant this as a thesis defense type question.  I was thinking of a highly productive Carex lyngbyei tidal marsh that is a low diversity, homogeneous community but still a highly desirable assemblage type.</w:t>
      </w:r>
    </w:p>
  </w:comment>
  <w:comment w:id="2777" w:author="Gary" w:date="2023-09-22T12:22:00Z" w:initials="G">
    <w:p w14:paraId="7CBF46B9" w14:textId="6D5C6507" w:rsidR="00EF0DB1" w:rsidRDefault="00EF0DB1">
      <w:pPr>
        <w:pStyle w:val="CommentText"/>
      </w:pPr>
      <w:r>
        <w:rPr>
          <w:rStyle w:val="CommentReference"/>
        </w:rPr>
        <w:annotationRef/>
      </w:r>
      <w:r>
        <w:t>See my comment on Fig.3. The Sedge assemblage appears as most dissimilar from the other two by 2019. Need to rephrase?</w:t>
      </w:r>
    </w:p>
  </w:comment>
  <w:comment w:id="2778" w:author="Lane, Stefanie" w:date="2023-09-25T15:10:00Z" w:initials="LS">
    <w:p w14:paraId="7D31C262" w14:textId="77777777" w:rsidR="00EF0DB1" w:rsidRDefault="00EF0DB1" w:rsidP="00FD66B6">
      <w:pPr>
        <w:pStyle w:val="CommentText"/>
      </w:pPr>
      <w:r>
        <w:rPr>
          <w:rStyle w:val="CommentReference"/>
        </w:rPr>
        <w:annotationRef/>
      </w:r>
      <w:r>
        <w:rPr>
          <w:lang w:val="en-CA"/>
        </w:rPr>
        <w:t>Hmm, maybe it's a color symbology or legend issue wrt perception? Sedge &amp; fescue are most similar in 2019, bogbean is most dissimilar. Trend is reversed in 1979, 1999 datasets (artifact of plot selection - if I run your whole dataset, I get the same dendrogram as your publication)</w:t>
      </w:r>
    </w:p>
  </w:comment>
  <w:comment w:id="2783" w:author="Gary" w:date="2023-09-22T12:38:00Z" w:initials="G">
    <w:p w14:paraId="3505459D" w14:textId="77777777" w:rsidR="00EF0DB1" w:rsidRDefault="00EF0DB1" w:rsidP="00FD66B6">
      <w:pPr>
        <w:pStyle w:val="CommentText"/>
      </w:pPr>
      <w:r>
        <w:rPr>
          <w:rStyle w:val="CommentReference"/>
        </w:rPr>
        <w:annotationRef/>
      </w:r>
      <w:r>
        <w:t>Error. Need to rephrase this part.</w:t>
      </w:r>
    </w:p>
  </w:comment>
  <w:comment w:id="2784" w:author="Lane, Stefanie" w:date="2023-09-25T15:18:00Z" w:initials="LS">
    <w:p w14:paraId="2009C301" w14:textId="77777777" w:rsidR="00EF0DB1" w:rsidRDefault="00EF0DB1" w:rsidP="00FD66B6">
      <w:pPr>
        <w:pStyle w:val="CommentText"/>
      </w:pPr>
      <w:r>
        <w:rPr>
          <w:rStyle w:val="CommentReference"/>
        </w:rPr>
        <w:annotationRef/>
      </w:r>
      <w:r>
        <w:rPr>
          <w:lang w:val="en-CA"/>
        </w:rPr>
        <w:t>Confirm? See note in caption at Fig. 3</w:t>
      </w:r>
    </w:p>
  </w:comment>
  <w:comment w:id="2785" w:author="Gary" w:date="2023-09-26T12:00:00Z" w:initials="G">
    <w:p w14:paraId="77088FF4" w14:textId="318DE602" w:rsidR="00EF0DB1" w:rsidRDefault="00EF0DB1">
      <w:pPr>
        <w:pStyle w:val="CommentText"/>
      </w:pPr>
      <w:r>
        <w:rPr>
          <w:rStyle w:val="CommentReference"/>
        </w:rPr>
        <w:annotationRef/>
      </w:r>
      <w:r>
        <w:t>My mistake. Ok as is.</w:t>
      </w:r>
    </w:p>
  </w:comment>
  <w:comment w:id="2815" w:author="Gary" w:date="2023-09-22T12:48:00Z" w:initials="G">
    <w:p w14:paraId="601234EC" w14:textId="08A7A1FE" w:rsidR="00EF0DB1" w:rsidRDefault="00EF0DB1">
      <w:pPr>
        <w:pStyle w:val="CommentText"/>
      </w:pPr>
      <w:r>
        <w:rPr>
          <w:rStyle w:val="CommentReference"/>
        </w:rPr>
        <w:annotationRef/>
      </w:r>
      <w:r>
        <w:t>See my comments on this.  Rephrase?</w:t>
      </w:r>
    </w:p>
  </w:comment>
  <w:comment w:id="2816" w:author="Lane, Stefanie" w:date="2023-09-25T16:26:00Z" w:initials="LS">
    <w:p w14:paraId="57F9C750" w14:textId="77777777" w:rsidR="00EF0DB1" w:rsidRDefault="00EF0DB1" w:rsidP="00FD66B6">
      <w:pPr>
        <w:pStyle w:val="CommentText"/>
      </w:pPr>
      <w:r>
        <w:rPr>
          <w:rStyle w:val="CommentReference"/>
        </w:rPr>
        <w:annotationRef/>
      </w:r>
      <w:r>
        <w:rPr>
          <w:lang w:val="en-CA"/>
        </w:rPr>
        <w:t xml:space="preserve">Better? </w:t>
      </w:r>
    </w:p>
  </w:comment>
  <w:comment w:id="2817" w:author="Gary" w:date="2023-09-26T12:30:00Z" w:initials="G">
    <w:p w14:paraId="32EB80E2" w14:textId="47B7A9B6" w:rsidR="00EF0DB1" w:rsidRDefault="00EF0DB1">
      <w:pPr>
        <w:pStyle w:val="CommentText"/>
      </w:pPr>
      <w:r>
        <w:rPr>
          <w:rStyle w:val="CommentReference"/>
        </w:rPr>
        <w:annotationRef/>
      </w:r>
      <w:r>
        <w:t>Still need rephrasing?  Where is Table 3? Also Fig 3 shows Bogbean as more distinct but Sedge-Fescue have become more similar.</w:t>
      </w:r>
    </w:p>
  </w:comment>
  <w:comment w:id="2818" w:author="Lane, Stefanie" w:date="2023-09-27T17:55:00Z" w:initials="SL">
    <w:p w14:paraId="3F0183C2" w14:textId="77777777" w:rsidR="00EF0DB1" w:rsidRDefault="00EF0DB1" w:rsidP="008205BD">
      <w:pPr>
        <w:pStyle w:val="CommentText"/>
      </w:pPr>
      <w:r>
        <w:rPr>
          <w:rStyle w:val="CommentReference"/>
        </w:rPr>
        <w:annotationRef/>
      </w:r>
      <w:r>
        <w:rPr>
          <w:lang w:val="en-CA"/>
        </w:rPr>
        <w:t>Should have been Table 2, brain glitch</w:t>
      </w:r>
    </w:p>
  </w:comment>
  <w:comment w:id="2838" w:author="Gary" w:date="2023-09-22T12:53:00Z" w:initials="G">
    <w:p w14:paraId="64AAB8CF" w14:textId="3B7502C4" w:rsidR="00EF0DB1" w:rsidRDefault="00EF0DB1">
      <w:pPr>
        <w:pStyle w:val="CommentText"/>
      </w:pPr>
      <w:r>
        <w:rPr>
          <w:rStyle w:val="CommentReference"/>
        </w:rPr>
        <w:annotationRef/>
      </w:r>
      <w:r>
        <w:t>Run-on sentence.</w:t>
      </w:r>
    </w:p>
  </w:comment>
  <w:comment w:id="2883" w:author="Lane, Stefanie" w:date="2023-09-07T11:46:00Z" w:initials="SL">
    <w:p w14:paraId="78C4AE49" w14:textId="77777777" w:rsidR="00EF0DB1" w:rsidRDefault="00EF0DB1" w:rsidP="00836572">
      <w:pPr>
        <w:pStyle w:val="CommentText"/>
        <w:rPr>
          <w:lang w:val="en-CA"/>
        </w:rPr>
      </w:pPr>
      <w:r>
        <w:rPr>
          <w:rStyle w:val="CommentReference"/>
        </w:rPr>
        <w:annotationRef/>
      </w:r>
    </w:p>
    <w:p w14:paraId="02F0974A" w14:textId="0156C4B3" w:rsidR="00EF0DB1" w:rsidRDefault="00EF0DB1" w:rsidP="00836572">
      <w:pPr>
        <w:pStyle w:val="CommentText"/>
      </w:pPr>
      <w:r>
        <w:rPr>
          <w:lang w:val="en-CA"/>
        </w:rPr>
        <w:t>Gary flagged this as a logical leap</w:t>
      </w:r>
    </w:p>
  </w:comment>
  <w:comment w:id="2888" w:author="Gary" w:date="2023-09-26T10:46:00Z" w:initials="G">
    <w:p w14:paraId="5912234E" w14:textId="11566604" w:rsidR="00EF0DB1" w:rsidRDefault="00EF0DB1">
      <w:pPr>
        <w:pStyle w:val="CommentText"/>
      </w:pPr>
      <w:r>
        <w:rPr>
          <w:rStyle w:val="CommentReference"/>
        </w:rPr>
        <w:annotationRef/>
      </w:r>
      <w:r>
        <w:t>hydrogeomorphic?</w:t>
      </w:r>
    </w:p>
  </w:comment>
  <w:comment w:id="2894" w:author="Gary" w:date="2023-09-22T13:02:00Z" w:initials="G">
    <w:p w14:paraId="6C421E25" w14:textId="5B5D769C" w:rsidR="00EF0DB1" w:rsidRDefault="00EF0DB1">
      <w:pPr>
        <w:pStyle w:val="CommentText"/>
      </w:pPr>
      <w:r>
        <w:rPr>
          <w:rStyle w:val="CommentReference"/>
        </w:rPr>
        <w:annotationRef/>
      </w:r>
      <w:r>
        <w:t>outcomes?</w:t>
      </w:r>
    </w:p>
  </w:comment>
  <w:comment w:id="2939" w:author="Gary" w:date="2023-09-26T12:50:00Z" w:initials="G">
    <w:p w14:paraId="105E1158" w14:textId="383AF54A" w:rsidR="00EF0DB1" w:rsidRDefault="00EF0DB1">
      <w:pPr>
        <w:pStyle w:val="CommentText"/>
      </w:pPr>
      <w:r>
        <w:rPr>
          <w:rStyle w:val="CommentReference"/>
        </w:rPr>
        <w:annotationRef/>
      </w:r>
      <w:r>
        <w:t>Sounds like there many…don’t need to admit.</w:t>
      </w:r>
    </w:p>
  </w:comment>
  <w:comment w:id="3058" w:author="Gary" w:date="2023-09-22T10:50:00Z" w:initials="G">
    <w:p w14:paraId="55BFB88D" w14:textId="51797E79" w:rsidR="00EF0DB1" w:rsidRDefault="00EF0DB1">
      <w:pPr>
        <w:pStyle w:val="CommentText"/>
      </w:pPr>
      <w:r>
        <w:rPr>
          <w:rStyle w:val="CommentReference"/>
        </w:rPr>
        <w:annotationRef/>
      </w:r>
      <w:r>
        <w:t>I think this was stated as 28 plots in text.</w:t>
      </w:r>
    </w:p>
  </w:comment>
  <w:comment w:id="3059" w:author="Lane, Stefanie" w:date="2023-09-27T17:42:00Z" w:initials="SL">
    <w:p w14:paraId="25A5F736" w14:textId="77777777" w:rsidR="00EF0DB1" w:rsidRDefault="00EF0DB1" w:rsidP="008205BD">
      <w:pPr>
        <w:pStyle w:val="CommentText"/>
      </w:pPr>
      <w:r>
        <w:rPr>
          <w:rStyle w:val="CommentReference"/>
        </w:rPr>
        <w:annotationRef/>
      </w:r>
      <w:r>
        <w:rPr>
          <w:lang w:val="en-CA"/>
        </w:rPr>
        <w:t>Confirmed 27</w:t>
      </w:r>
    </w:p>
  </w:comment>
  <w:comment w:id="9348" w:author="Gary" w:date="2023-09-22T10:58:00Z" w:initials="G">
    <w:p w14:paraId="2B9D9F14" w14:textId="754822B1" w:rsidR="00EF0DB1" w:rsidRDefault="00EF0DB1">
      <w:pPr>
        <w:pStyle w:val="CommentText"/>
      </w:pPr>
      <w:r>
        <w:rPr>
          <w:rStyle w:val="CommentReference"/>
        </w:rPr>
        <w:annotationRef/>
      </w:r>
      <w:r>
        <w:t>I added a few more transects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1C9587" w15:done="1"/>
  <w15:commentEx w15:paraId="41168333" w15:done="1"/>
  <w15:commentEx w15:paraId="766B27EC" w15:done="1"/>
  <w15:commentEx w15:paraId="6E456ABC" w15:done="1"/>
  <w15:commentEx w15:paraId="31E68913" w15:done="1"/>
  <w15:commentEx w15:paraId="583B83BD" w15:done="1"/>
  <w15:commentEx w15:paraId="1D09A8EB" w15:done="1"/>
  <w15:commentEx w15:paraId="7B82D246" w15:paraIdParent="1D09A8EB" w15:done="1"/>
  <w15:commentEx w15:paraId="2567CA26" w15:paraIdParent="1D09A8EB" w15:done="1"/>
  <w15:commentEx w15:paraId="41F5546E" w15:done="1"/>
  <w15:commentEx w15:paraId="37367EE6" w15:done="1"/>
  <w15:commentEx w15:paraId="37F20F2A" w15:done="1"/>
  <w15:commentEx w15:paraId="07D0E6EF" w15:done="1"/>
  <w15:commentEx w15:paraId="5600C90B" w15:done="1"/>
  <w15:commentEx w15:paraId="6482ADD0" w15:done="1"/>
  <w15:commentEx w15:paraId="475A3B46" w15:paraIdParent="6482ADD0" w15:done="1"/>
  <w15:commentEx w15:paraId="4501AF9B" w15:done="1"/>
  <w15:commentEx w15:paraId="4287F535" w15:paraIdParent="4501AF9B" w15:done="1"/>
  <w15:commentEx w15:paraId="15A938B6" w15:paraIdParent="4501AF9B" w15:done="1"/>
  <w15:commentEx w15:paraId="7DFFCDD4" w15:paraIdParent="4501AF9B" w15:done="1"/>
  <w15:commentEx w15:paraId="6AD0C364" w15:done="1"/>
  <w15:commentEx w15:paraId="58DE17E0" w15:done="1"/>
  <w15:commentEx w15:paraId="38EE4025" w15:paraIdParent="58DE17E0" w15:done="1"/>
  <w15:commentEx w15:paraId="4D4955FD" w15:paraIdParent="58DE17E0" w15:done="1"/>
  <w15:commentEx w15:paraId="7CBF46B9" w15:done="1"/>
  <w15:commentEx w15:paraId="7D31C262" w15:paraIdParent="7CBF46B9" w15:done="1"/>
  <w15:commentEx w15:paraId="3505459D" w15:done="1"/>
  <w15:commentEx w15:paraId="2009C301" w15:paraIdParent="3505459D" w15:done="1"/>
  <w15:commentEx w15:paraId="77088FF4" w15:paraIdParent="3505459D" w15:done="1"/>
  <w15:commentEx w15:paraId="601234EC" w15:done="1"/>
  <w15:commentEx w15:paraId="57F9C750" w15:paraIdParent="601234EC" w15:done="1"/>
  <w15:commentEx w15:paraId="32EB80E2" w15:paraIdParent="601234EC" w15:done="1"/>
  <w15:commentEx w15:paraId="3F0183C2" w15:paraIdParent="601234EC" w15:done="1"/>
  <w15:commentEx w15:paraId="64AAB8CF" w15:done="1"/>
  <w15:commentEx w15:paraId="02F0974A" w15:done="1"/>
  <w15:commentEx w15:paraId="5912234E" w15:done="1"/>
  <w15:commentEx w15:paraId="6C421E25" w15:done="0"/>
  <w15:commentEx w15:paraId="105E1158" w15:done="1"/>
  <w15:commentEx w15:paraId="55BFB88D" w15:done="1"/>
  <w15:commentEx w15:paraId="25A5F736" w15:paraIdParent="55BFB88D" w15:done="1"/>
  <w15:commentEx w15:paraId="2B9D9F1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DDAF0D8" w16cex:dateUtc="2023-09-25T22:51:00Z"/>
  <w16cex:commentExtensible w16cex:durableId="486C08B1" w16cex:dateUtc="2023-09-25T21:43:00Z"/>
  <w16cex:commentExtensible w16cex:durableId="3C70FE29" w16cex:dateUtc="2023-09-25T22:01:00Z"/>
  <w16cex:commentExtensible w16cex:durableId="37DF2F1D" w16cex:dateUtc="2023-09-25T22:18:00Z"/>
  <w16cex:commentExtensible w16cex:durableId="1F5720CC" w16cex:dateUtc="2023-09-25T22:10:00Z"/>
  <w16cex:commentExtensible w16cex:durableId="3AAFA2F1" w16cex:dateUtc="2023-09-25T22:18:00Z"/>
  <w16cex:commentExtensible w16cex:durableId="7CC917DD" w16cex:dateUtc="2023-09-25T23:26:00Z"/>
  <w16cex:commentExtensible w16cex:durableId="437690F8" w16cex:dateUtc="2023-09-28T00:55:00Z"/>
  <w16cex:commentExtensible w16cex:durableId="056174FD" w16cex:dateUtc="2023-09-07T18:46:00Z"/>
  <w16cex:commentExtensible w16cex:durableId="73E62E8A" w16cex:dateUtc="2023-09-28T0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1C9587" w16cid:durableId="28BF0823"/>
  <w16cid:commentId w16cid:paraId="41168333" w16cid:durableId="28B56903"/>
  <w16cid:commentId w16cid:paraId="766B27EC" w16cid:durableId="28B56980"/>
  <w16cid:commentId w16cid:paraId="6E456ABC" w16cid:durableId="28BC5830"/>
  <w16cid:commentId w16cid:paraId="31E68913" w16cid:durableId="28B56BFF"/>
  <w16cid:commentId w16cid:paraId="583B83BD" w16cid:durableId="28B56DBB"/>
  <w16cid:commentId w16cid:paraId="1D09A8EB" w16cid:durableId="28B5C600"/>
  <w16cid:commentId w16cid:paraId="7B82D246" w16cid:durableId="4DDAF0D8"/>
  <w16cid:commentId w16cid:paraId="2567CA26" w16cid:durableId="28BD5C3A"/>
  <w16cid:commentId w16cid:paraId="41F5546E" w16cid:durableId="28B5CC7B"/>
  <w16cid:commentId w16cid:paraId="37367EE6" w16cid:durableId="28B7EE68"/>
  <w16cid:commentId w16cid:paraId="37F20F2A" w16cid:durableId="28B7F9B7"/>
  <w16cid:commentId w16cid:paraId="07D0E6EF" w16cid:durableId="28B5C53E"/>
  <w16cid:commentId w16cid:paraId="5600C90B" w16cid:durableId="28BD49AD"/>
  <w16cid:commentId w16cid:paraId="6482ADD0" w16cid:durableId="28B6D834"/>
  <w16cid:commentId w16cid:paraId="475A3B46" w16cid:durableId="486C08B1"/>
  <w16cid:commentId w16cid:paraId="4501AF9B" w16cid:durableId="28B800FE"/>
  <w16cid:commentId w16cid:paraId="4287F535" w16cid:durableId="3C70FE29"/>
  <w16cid:commentId w16cid:paraId="15A938B6" w16cid:durableId="28BD3DBE"/>
  <w16cid:commentId w16cid:paraId="7DFFCDD4" w16cid:durableId="28BD42C4"/>
  <w16cid:commentId w16cid:paraId="6AD0C364" w16cid:durableId="28B8046D"/>
  <w16cid:commentId w16cid:paraId="58DE17E0" w16cid:durableId="28B805EB"/>
  <w16cid:commentId w16cid:paraId="38EE4025" w16cid:durableId="37DF2F1D"/>
  <w16cid:commentId w16cid:paraId="4D4955FD" w16cid:durableId="28BD44FC"/>
  <w16cid:commentId w16cid:paraId="7CBF46B9" w16cid:durableId="28B8059A"/>
  <w16cid:commentId w16cid:paraId="7D31C262" w16cid:durableId="1F5720CC"/>
  <w16cid:commentId w16cid:paraId="3505459D" w16cid:durableId="28B8095E"/>
  <w16cid:commentId w16cid:paraId="2009C301" w16cid:durableId="3AAFA2F1"/>
  <w16cid:commentId w16cid:paraId="77088FF4" w16cid:durableId="28BD466E"/>
  <w16cid:commentId w16cid:paraId="601234EC" w16cid:durableId="28B80BA1"/>
  <w16cid:commentId w16cid:paraId="57F9C750" w16cid:durableId="7CC917DD"/>
  <w16cid:commentId w16cid:paraId="32EB80E2" w16cid:durableId="28BD4D4C"/>
  <w16cid:commentId w16cid:paraId="3F0183C2" w16cid:durableId="437690F8"/>
  <w16cid:commentId w16cid:paraId="64AAB8CF" w16cid:durableId="28B80CCB"/>
  <w16cid:commentId w16cid:paraId="02F0974A" w16cid:durableId="056174FD"/>
  <w16cid:commentId w16cid:paraId="5912234E" w16cid:durableId="28BD350A"/>
  <w16cid:commentId w16cid:paraId="6C421E25" w16cid:durableId="28B80EE1"/>
  <w16cid:commentId w16cid:paraId="105E1158" w16cid:durableId="28BD51F8"/>
  <w16cid:commentId w16cid:paraId="55BFB88D" w16cid:durableId="28B7EFFE"/>
  <w16cid:commentId w16cid:paraId="25A5F736" w16cid:durableId="73E62E8A"/>
  <w16cid:commentId w16cid:paraId="2B9D9F14" w16cid:durableId="28B7F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2BC6D" w14:textId="77777777" w:rsidR="002D3270" w:rsidRDefault="002D3270" w:rsidP="00BF4E75">
      <w:pPr>
        <w:spacing w:after="0" w:line="240" w:lineRule="auto"/>
      </w:pPr>
      <w:r>
        <w:separator/>
      </w:r>
    </w:p>
  </w:endnote>
  <w:endnote w:type="continuationSeparator" w:id="0">
    <w:p w14:paraId="3C43CBE4" w14:textId="77777777" w:rsidR="002D3270" w:rsidRDefault="002D3270" w:rsidP="00BF4E75">
      <w:pPr>
        <w:spacing w:after="0" w:line="240" w:lineRule="auto"/>
      </w:pPr>
      <w:r>
        <w:continuationSeparator/>
      </w:r>
    </w:p>
  </w:endnote>
  <w:endnote w:type="continuationNotice" w:id="1">
    <w:p w14:paraId="47095E85" w14:textId="77777777" w:rsidR="002D3270" w:rsidRDefault="002D32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65B36" w14:textId="77777777" w:rsidR="002D3270" w:rsidRDefault="002D3270" w:rsidP="00BF4E75">
      <w:pPr>
        <w:spacing w:after="0" w:line="240" w:lineRule="auto"/>
      </w:pPr>
      <w:r>
        <w:separator/>
      </w:r>
    </w:p>
  </w:footnote>
  <w:footnote w:type="continuationSeparator" w:id="0">
    <w:p w14:paraId="18D131B7" w14:textId="77777777" w:rsidR="002D3270" w:rsidRDefault="002D3270" w:rsidP="00BF4E75">
      <w:pPr>
        <w:spacing w:after="0" w:line="240" w:lineRule="auto"/>
      </w:pPr>
      <w:r>
        <w:continuationSeparator/>
      </w:r>
    </w:p>
  </w:footnote>
  <w:footnote w:type="continuationNotice" w:id="1">
    <w:p w14:paraId="6CE4A0FB" w14:textId="77777777" w:rsidR="002D3270" w:rsidRDefault="002D32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EF0DB1" w:rsidRDefault="00EF0DB1">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EF0DB1" w:rsidRDefault="00EF0D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EF0DB1" w:rsidRDefault="00EF0DB1">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EF0DB1" w:rsidRDefault="00EF0D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4068"/>
    <w:multiLevelType w:val="hybridMultilevel"/>
    <w:tmpl w:val="7C8E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D70C47"/>
    <w:multiLevelType w:val="multilevel"/>
    <w:tmpl w:val="DC94B4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20942"/>
    <w:multiLevelType w:val="hybridMultilevel"/>
    <w:tmpl w:val="1B2A81B0"/>
    <w:lvl w:ilvl="0" w:tplc="1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D7571F7"/>
    <w:multiLevelType w:val="hybridMultilevel"/>
    <w:tmpl w:val="280A624C"/>
    <w:lvl w:ilvl="0" w:tplc="A9C8F004">
      <w:start w:val="1"/>
      <w:numFmt w:val="bullet"/>
      <w:lvlText w:val="-"/>
      <w:lvlJc w:val="left"/>
      <w:pPr>
        <w:ind w:left="720" w:hanging="360"/>
      </w:pPr>
      <w:rPr>
        <w:rFonts w:ascii="Calibri" w:eastAsia="Times New Roman" w:hAnsi="Calibri" w:cs="Calibri"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73110"/>
    <w:multiLevelType w:val="hybridMultilevel"/>
    <w:tmpl w:val="1BA858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F211542"/>
    <w:multiLevelType w:val="hybridMultilevel"/>
    <w:tmpl w:val="2244DA52"/>
    <w:lvl w:ilvl="0" w:tplc="1F04668A">
      <w:start w:val="1"/>
      <w:numFmt w:val="bullet"/>
      <w:lvlText w:val=""/>
      <w:lvlJc w:val="left"/>
      <w:pPr>
        <w:ind w:left="1080" w:hanging="360"/>
      </w:pPr>
      <w:rPr>
        <w:rFonts w:ascii="Symbol" w:eastAsiaTheme="minorHAnsi" w:hAnsi="Symbol"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647165"/>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FB200D"/>
    <w:multiLevelType w:val="hybridMultilevel"/>
    <w:tmpl w:val="A52C1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2B21F6"/>
    <w:multiLevelType w:val="hybridMultilevel"/>
    <w:tmpl w:val="634A8AB8"/>
    <w:lvl w:ilvl="0" w:tplc="14F0ADC8">
      <w:start w:val="1"/>
      <w:numFmt w:val="bullet"/>
      <w:lvlText w:val=""/>
      <w:lvlJc w:val="left"/>
      <w:pPr>
        <w:ind w:left="720" w:hanging="360"/>
      </w:pPr>
      <w:rPr>
        <w:rFonts w:ascii="Symbol" w:eastAsiaTheme="minorHAnsi" w:hAnsi="Symbol" w:cstheme="minorHAns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AC2BBD"/>
    <w:multiLevelType w:val="hybridMultilevel"/>
    <w:tmpl w:val="4C8CF8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F217DCB"/>
    <w:multiLevelType w:val="multilevel"/>
    <w:tmpl w:val="B1B4CE3E"/>
    <w:lvl w:ilvl="0">
      <w:start w:val="1"/>
      <w:numFmt w:val="decimal"/>
      <w:lvlText w:val="%1"/>
      <w:lvlJc w:val="left"/>
      <w:pPr>
        <w:ind w:left="432" w:hanging="432"/>
      </w:pPr>
    </w:lvl>
    <w:lvl w:ilvl="1">
      <w:start w:val="1"/>
      <w:numFmt w:val="decimal"/>
      <w:lvlText w:val="%1.%2"/>
      <w:lvlJc w:val="left"/>
      <w:pPr>
        <w:ind w:left="576" w:hanging="576"/>
      </w:pPr>
      <w:rPr>
        <w:b/>
        <w:bCs/>
        <w:sz w:val="28"/>
        <w:szCs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89281A"/>
    <w:multiLevelType w:val="hybridMultilevel"/>
    <w:tmpl w:val="67D84CBE"/>
    <w:lvl w:ilvl="0" w:tplc="707A55FE">
      <w:start w:val="1"/>
      <w:numFmt w:val="decimal"/>
      <w:lvlText w:val="%1."/>
      <w:lvlJc w:val="left"/>
      <w:pPr>
        <w:ind w:left="720" w:hanging="360"/>
      </w:pPr>
    </w:lvl>
    <w:lvl w:ilvl="1" w:tplc="7340C380">
      <w:start w:val="1"/>
      <w:numFmt w:val="decimal"/>
      <w:lvlText w:val="%2."/>
      <w:lvlJc w:val="left"/>
      <w:pPr>
        <w:ind w:left="720" w:hanging="360"/>
      </w:pPr>
    </w:lvl>
    <w:lvl w:ilvl="2" w:tplc="BCEADBC4">
      <w:start w:val="1"/>
      <w:numFmt w:val="decimal"/>
      <w:lvlText w:val="%3."/>
      <w:lvlJc w:val="left"/>
      <w:pPr>
        <w:ind w:left="720" w:hanging="360"/>
      </w:pPr>
    </w:lvl>
    <w:lvl w:ilvl="3" w:tplc="7526D548">
      <w:start w:val="1"/>
      <w:numFmt w:val="decimal"/>
      <w:lvlText w:val="%4."/>
      <w:lvlJc w:val="left"/>
      <w:pPr>
        <w:ind w:left="720" w:hanging="360"/>
      </w:pPr>
    </w:lvl>
    <w:lvl w:ilvl="4" w:tplc="B3C62288">
      <w:start w:val="1"/>
      <w:numFmt w:val="decimal"/>
      <w:lvlText w:val="%5."/>
      <w:lvlJc w:val="left"/>
      <w:pPr>
        <w:ind w:left="720" w:hanging="360"/>
      </w:pPr>
    </w:lvl>
    <w:lvl w:ilvl="5" w:tplc="3CD4E16C">
      <w:start w:val="1"/>
      <w:numFmt w:val="decimal"/>
      <w:lvlText w:val="%6."/>
      <w:lvlJc w:val="left"/>
      <w:pPr>
        <w:ind w:left="720" w:hanging="360"/>
      </w:pPr>
    </w:lvl>
    <w:lvl w:ilvl="6" w:tplc="74D21226">
      <w:start w:val="1"/>
      <w:numFmt w:val="decimal"/>
      <w:lvlText w:val="%7."/>
      <w:lvlJc w:val="left"/>
      <w:pPr>
        <w:ind w:left="720" w:hanging="360"/>
      </w:pPr>
    </w:lvl>
    <w:lvl w:ilvl="7" w:tplc="84BE0A06">
      <w:start w:val="1"/>
      <w:numFmt w:val="decimal"/>
      <w:lvlText w:val="%8."/>
      <w:lvlJc w:val="left"/>
      <w:pPr>
        <w:ind w:left="720" w:hanging="360"/>
      </w:pPr>
    </w:lvl>
    <w:lvl w:ilvl="8" w:tplc="E8581446">
      <w:start w:val="1"/>
      <w:numFmt w:val="decimal"/>
      <w:lvlText w:val="%9."/>
      <w:lvlJc w:val="left"/>
      <w:pPr>
        <w:ind w:left="720" w:hanging="360"/>
      </w:pPr>
    </w:lvl>
  </w:abstractNum>
  <w:abstractNum w:abstractNumId="21" w15:restartNumberingAfterBreak="0">
    <w:nsid w:val="245346B0"/>
    <w:multiLevelType w:val="hybridMultilevel"/>
    <w:tmpl w:val="63B81AFE"/>
    <w:lvl w:ilvl="0" w:tplc="C07E216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2" w15:restartNumberingAfterBreak="0">
    <w:nsid w:val="264979C2"/>
    <w:multiLevelType w:val="hybridMultilevel"/>
    <w:tmpl w:val="8BAE3B12"/>
    <w:lvl w:ilvl="0" w:tplc="FA5E8DC6">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28"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246134"/>
    <w:multiLevelType w:val="hybridMultilevel"/>
    <w:tmpl w:val="158AB8E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2256DD"/>
    <w:multiLevelType w:val="hybridMultilevel"/>
    <w:tmpl w:val="74A2E2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5A0186"/>
    <w:multiLevelType w:val="hybridMultilevel"/>
    <w:tmpl w:val="35B25722"/>
    <w:lvl w:ilvl="0" w:tplc="40788DBE">
      <w:start w:val="3"/>
      <w:numFmt w:val="bullet"/>
      <w:lvlText w:val=""/>
      <w:lvlJc w:val="left"/>
      <w:pPr>
        <w:ind w:left="720" w:hanging="360"/>
      </w:pPr>
      <w:rPr>
        <w:rFonts w:ascii="Symbol" w:eastAsiaTheme="minorHAnsi"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D8C58D7"/>
    <w:multiLevelType w:val="hybridMultilevel"/>
    <w:tmpl w:val="E84E9EE0"/>
    <w:lvl w:ilvl="0" w:tplc="D448810A">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6" w15:restartNumberingAfterBreak="0">
    <w:nsid w:val="3DCB5C30"/>
    <w:multiLevelType w:val="hybridMultilevel"/>
    <w:tmpl w:val="49CEB51E"/>
    <w:lvl w:ilvl="0" w:tplc="7E9210C2">
      <w:numFmt w:val="bullet"/>
      <w:lvlText w:val=""/>
      <w:lvlJc w:val="left"/>
      <w:pPr>
        <w:ind w:left="1080" w:hanging="360"/>
      </w:pPr>
      <w:rPr>
        <w:rFonts w:ascii="Symbol" w:eastAsiaTheme="minorHAns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AD0063"/>
    <w:multiLevelType w:val="hybridMultilevel"/>
    <w:tmpl w:val="57084930"/>
    <w:lvl w:ilvl="0" w:tplc="21B23478">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2951A3"/>
    <w:multiLevelType w:val="multilevel"/>
    <w:tmpl w:val="1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A526B8D"/>
    <w:multiLevelType w:val="hybridMultilevel"/>
    <w:tmpl w:val="92BA7922"/>
    <w:lvl w:ilvl="0" w:tplc="0824B808">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15:restartNumberingAfterBreak="0">
    <w:nsid w:val="4AE746BB"/>
    <w:multiLevelType w:val="hybridMultilevel"/>
    <w:tmpl w:val="FD3CAB7A"/>
    <w:lvl w:ilvl="0" w:tplc="ED768208">
      <w:start w:val="2"/>
      <w:numFmt w:val="bullet"/>
      <w:lvlText w:val=""/>
      <w:lvlJc w:val="left"/>
      <w:pPr>
        <w:ind w:left="1080" w:hanging="360"/>
      </w:pPr>
      <w:rPr>
        <w:rFonts w:ascii="Symbol" w:eastAsiaTheme="minorHAnsi" w:hAnsi="Symbol" w:cs="Segoe UI" w:hint="default"/>
        <w:sz w:val="18"/>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9"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E60D08"/>
    <w:multiLevelType w:val="hybridMultilevel"/>
    <w:tmpl w:val="23CCB808"/>
    <w:lvl w:ilvl="0" w:tplc="CBE48AFA">
      <w:start w:val="1"/>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6055503"/>
    <w:multiLevelType w:val="hybridMultilevel"/>
    <w:tmpl w:val="C1AEDB7A"/>
    <w:lvl w:ilvl="0" w:tplc="B0485F76">
      <w:numFmt w:val="bullet"/>
      <w:lvlText w:val="-"/>
      <w:lvlJc w:val="left"/>
      <w:pPr>
        <w:ind w:left="1080" w:hanging="360"/>
      </w:pPr>
      <w:rPr>
        <w:rFonts w:ascii="Calibri" w:eastAsiaTheme="minorHAns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6F375B"/>
    <w:multiLevelType w:val="hybridMultilevel"/>
    <w:tmpl w:val="85B267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04107"/>
    <w:multiLevelType w:val="hybridMultilevel"/>
    <w:tmpl w:val="4434FC2E"/>
    <w:lvl w:ilvl="0" w:tplc="B4887880">
      <w:start w:val="2"/>
      <w:numFmt w:val="bullet"/>
      <w:lvlText w:val=""/>
      <w:lvlJc w:val="left"/>
      <w:pPr>
        <w:ind w:left="720" w:hanging="360"/>
      </w:pPr>
      <w:rPr>
        <w:rFonts w:ascii="Symbol" w:eastAsiaTheme="minorHAnsi" w:hAnsi="Symbol" w:cstheme="minorHAns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7"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00E4900"/>
    <w:multiLevelType w:val="hybridMultilevel"/>
    <w:tmpl w:val="B3A8A988"/>
    <w:lvl w:ilvl="0" w:tplc="66589BAC">
      <w:start w:val="2"/>
      <w:numFmt w:val="bullet"/>
      <w:lvlText w:val=""/>
      <w:lvlJc w:val="left"/>
      <w:pPr>
        <w:ind w:left="1080" w:hanging="360"/>
      </w:pPr>
      <w:rPr>
        <w:rFonts w:ascii="Symbol" w:eastAsiaTheme="minorHAnsi" w:hAnsi="Symbol" w:cstheme="minorHAns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9" w15:restartNumberingAfterBreak="0">
    <w:nsid w:val="610B365E"/>
    <w:multiLevelType w:val="multilevel"/>
    <w:tmpl w:val="C170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6B97496F"/>
    <w:multiLevelType w:val="hybridMultilevel"/>
    <w:tmpl w:val="15744AE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BD0522D"/>
    <w:multiLevelType w:val="multilevel"/>
    <w:tmpl w:val="E4CC17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F8458EF"/>
    <w:multiLevelType w:val="hybridMultilevel"/>
    <w:tmpl w:val="7932EB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0AA66C1"/>
    <w:multiLevelType w:val="hybridMultilevel"/>
    <w:tmpl w:val="B1967B76"/>
    <w:lvl w:ilvl="0" w:tplc="AF7254DA">
      <w:start w:val="5"/>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D72CEC"/>
    <w:multiLevelType w:val="hybridMultilevel"/>
    <w:tmpl w:val="F0F0A892"/>
    <w:lvl w:ilvl="0" w:tplc="A990AD88">
      <w:numFmt w:val="bullet"/>
      <w:lvlText w:val=""/>
      <w:lvlJc w:val="left"/>
      <w:pPr>
        <w:ind w:left="1080" w:hanging="360"/>
      </w:pPr>
      <w:rPr>
        <w:rFonts w:ascii="Symbol" w:eastAsiaTheme="minorHAnsi"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0" w15:restartNumberingAfterBreak="0">
    <w:nsid w:val="72393D32"/>
    <w:multiLevelType w:val="multilevel"/>
    <w:tmpl w:val="D5A824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15:restartNumberingAfterBreak="0">
    <w:nsid w:val="728F18B9"/>
    <w:multiLevelType w:val="hybridMultilevel"/>
    <w:tmpl w:val="6C406C84"/>
    <w:lvl w:ilvl="0" w:tplc="935E0D04">
      <w:start w:val="1"/>
      <w:numFmt w:val="decimal"/>
      <w:lvlText w:val="%1."/>
      <w:lvlJc w:val="left"/>
      <w:pPr>
        <w:ind w:left="720" w:hanging="360"/>
      </w:pPr>
    </w:lvl>
    <w:lvl w:ilvl="1" w:tplc="C33EA2EA">
      <w:start w:val="1"/>
      <w:numFmt w:val="decimal"/>
      <w:lvlText w:val="%2."/>
      <w:lvlJc w:val="left"/>
      <w:pPr>
        <w:ind w:left="720" w:hanging="360"/>
      </w:pPr>
    </w:lvl>
    <w:lvl w:ilvl="2" w:tplc="5A0E50F6">
      <w:start w:val="1"/>
      <w:numFmt w:val="decimal"/>
      <w:lvlText w:val="%3."/>
      <w:lvlJc w:val="left"/>
      <w:pPr>
        <w:ind w:left="720" w:hanging="360"/>
      </w:pPr>
    </w:lvl>
    <w:lvl w:ilvl="3" w:tplc="864EEAD6">
      <w:start w:val="1"/>
      <w:numFmt w:val="decimal"/>
      <w:lvlText w:val="%4."/>
      <w:lvlJc w:val="left"/>
      <w:pPr>
        <w:ind w:left="720" w:hanging="360"/>
      </w:pPr>
    </w:lvl>
    <w:lvl w:ilvl="4" w:tplc="9E6AF5C0">
      <w:start w:val="1"/>
      <w:numFmt w:val="decimal"/>
      <w:lvlText w:val="%5."/>
      <w:lvlJc w:val="left"/>
      <w:pPr>
        <w:ind w:left="720" w:hanging="360"/>
      </w:pPr>
    </w:lvl>
    <w:lvl w:ilvl="5" w:tplc="85AE025C">
      <w:start w:val="1"/>
      <w:numFmt w:val="decimal"/>
      <w:lvlText w:val="%6."/>
      <w:lvlJc w:val="left"/>
      <w:pPr>
        <w:ind w:left="720" w:hanging="360"/>
      </w:pPr>
    </w:lvl>
    <w:lvl w:ilvl="6" w:tplc="BE86D2C8">
      <w:start w:val="1"/>
      <w:numFmt w:val="decimal"/>
      <w:lvlText w:val="%7."/>
      <w:lvlJc w:val="left"/>
      <w:pPr>
        <w:ind w:left="720" w:hanging="360"/>
      </w:pPr>
    </w:lvl>
    <w:lvl w:ilvl="7" w:tplc="F95ABD98">
      <w:start w:val="1"/>
      <w:numFmt w:val="decimal"/>
      <w:lvlText w:val="%8."/>
      <w:lvlJc w:val="left"/>
      <w:pPr>
        <w:ind w:left="720" w:hanging="360"/>
      </w:pPr>
    </w:lvl>
    <w:lvl w:ilvl="8" w:tplc="21D8B600">
      <w:start w:val="1"/>
      <w:numFmt w:val="decimal"/>
      <w:lvlText w:val="%9."/>
      <w:lvlJc w:val="left"/>
      <w:pPr>
        <w:ind w:left="720" w:hanging="360"/>
      </w:pPr>
    </w:lvl>
  </w:abstractNum>
  <w:abstractNum w:abstractNumId="72"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47A4B88"/>
    <w:multiLevelType w:val="hybridMultilevel"/>
    <w:tmpl w:val="85AA41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4F1CB1"/>
    <w:multiLevelType w:val="hybridMultilevel"/>
    <w:tmpl w:val="791CA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57564BC"/>
    <w:multiLevelType w:val="multilevel"/>
    <w:tmpl w:val="4BECEE6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8" w15:restartNumberingAfterBreak="0">
    <w:nsid w:val="761D7F5C"/>
    <w:multiLevelType w:val="hybridMultilevel"/>
    <w:tmpl w:val="79AC34A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9" w15:restartNumberingAfterBreak="0">
    <w:nsid w:val="77BC2689"/>
    <w:multiLevelType w:val="hybridMultilevel"/>
    <w:tmpl w:val="63763CC8"/>
    <w:lvl w:ilvl="0" w:tplc="AD3A062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0" w15:restartNumberingAfterBreak="0">
    <w:nsid w:val="78192A92"/>
    <w:multiLevelType w:val="hybridMultilevel"/>
    <w:tmpl w:val="214A877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7A944C92"/>
    <w:multiLevelType w:val="hybridMultilevel"/>
    <w:tmpl w:val="7346DA1A"/>
    <w:lvl w:ilvl="0" w:tplc="41C44F2A">
      <w:numFmt w:val="bullet"/>
      <w:lvlText w:val="-"/>
      <w:lvlJc w:val="left"/>
      <w:pPr>
        <w:ind w:left="936" w:hanging="360"/>
      </w:pPr>
      <w:rPr>
        <w:rFonts w:ascii="Calibri" w:eastAsiaTheme="minorHAnsi" w:hAnsi="Calibri" w:cs="Calibri" w:hint="default"/>
      </w:rPr>
    </w:lvl>
    <w:lvl w:ilvl="1" w:tplc="10090003">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82"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E4279B0"/>
    <w:multiLevelType w:val="hybridMultilevel"/>
    <w:tmpl w:val="B5421758"/>
    <w:lvl w:ilvl="0" w:tplc="10090001">
      <w:start w:val="1"/>
      <w:numFmt w:val="bullet"/>
      <w:lvlText w:val=""/>
      <w:lvlJc w:val="left"/>
      <w:pPr>
        <w:ind w:left="720" w:hanging="360"/>
      </w:pPr>
      <w:rPr>
        <w:rFonts w:ascii="Symbol" w:hAnsi="Symbol" w:hint="default"/>
      </w:rPr>
    </w:lvl>
    <w:lvl w:ilvl="1" w:tplc="10090019">
      <w:start w:val="1"/>
      <w:numFmt w:val="lowerLetter"/>
      <w:lvlText w:val="%2."/>
      <w:lvlJc w:val="left"/>
      <w:pPr>
        <w:ind w:left="1440" w:hanging="360"/>
      </w:pPr>
    </w:lvl>
    <w:lvl w:ilvl="2" w:tplc="E96ED7D4">
      <w:start w:val="1"/>
      <w:numFmt w:val="bullet"/>
      <w:lvlText w:val=""/>
      <w:lvlJc w:val="left"/>
      <w:pPr>
        <w:ind w:left="2340" w:hanging="360"/>
      </w:pPr>
      <w:rPr>
        <w:rFonts w:ascii="Symbol" w:eastAsiaTheme="minorHAnsi" w:hAnsi="Symbol" w:cstheme="minorBidi"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3737418">
    <w:abstractNumId w:val="46"/>
  </w:num>
  <w:num w:numId="2" w16cid:durableId="930163350">
    <w:abstractNumId w:val="19"/>
  </w:num>
  <w:num w:numId="3" w16cid:durableId="2137722252">
    <w:abstractNumId w:val="30"/>
  </w:num>
  <w:num w:numId="4" w16cid:durableId="1667443599">
    <w:abstractNumId w:val="40"/>
  </w:num>
  <w:num w:numId="5" w16cid:durableId="1368792032">
    <w:abstractNumId w:val="75"/>
  </w:num>
  <w:num w:numId="6" w16cid:durableId="494613218">
    <w:abstractNumId w:val="63"/>
  </w:num>
  <w:num w:numId="7" w16cid:durableId="213348184">
    <w:abstractNumId w:val="26"/>
  </w:num>
  <w:num w:numId="8" w16cid:durableId="1130173215">
    <w:abstractNumId w:val="25"/>
  </w:num>
  <w:num w:numId="9" w16cid:durableId="1068765833">
    <w:abstractNumId w:val="44"/>
  </w:num>
  <w:num w:numId="10" w16cid:durableId="1694302985">
    <w:abstractNumId w:val="9"/>
  </w:num>
  <w:num w:numId="11" w16cid:durableId="1948925553">
    <w:abstractNumId w:val="7"/>
  </w:num>
  <w:num w:numId="12" w16cid:durableId="1035472338">
    <w:abstractNumId w:val="11"/>
  </w:num>
  <w:num w:numId="13" w16cid:durableId="305277655">
    <w:abstractNumId w:val="28"/>
  </w:num>
  <w:num w:numId="14" w16cid:durableId="1162087934">
    <w:abstractNumId w:val="49"/>
  </w:num>
  <w:num w:numId="15" w16cid:durableId="106003509">
    <w:abstractNumId w:val="24"/>
  </w:num>
  <w:num w:numId="16" w16cid:durableId="673144487">
    <w:abstractNumId w:val="37"/>
  </w:num>
  <w:num w:numId="17" w16cid:durableId="167331221">
    <w:abstractNumId w:val="50"/>
  </w:num>
  <w:num w:numId="18" w16cid:durableId="1046836826">
    <w:abstractNumId w:val="41"/>
  </w:num>
  <w:num w:numId="19" w16cid:durableId="1434744206">
    <w:abstractNumId w:val="27"/>
  </w:num>
  <w:num w:numId="20" w16cid:durableId="878510647">
    <w:abstractNumId w:val="34"/>
  </w:num>
  <w:num w:numId="21" w16cid:durableId="132607014">
    <w:abstractNumId w:val="73"/>
  </w:num>
  <w:num w:numId="22" w16cid:durableId="174003317">
    <w:abstractNumId w:val="83"/>
  </w:num>
  <w:num w:numId="23" w16cid:durableId="1430395340">
    <w:abstractNumId w:val="66"/>
  </w:num>
  <w:num w:numId="24" w16cid:durableId="808671595">
    <w:abstractNumId w:val="12"/>
  </w:num>
  <w:num w:numId="25" w16cid:durableId="281304990">
    <w:abstractNumId w:val="15"/>
  </w:num>
  <w:num w:numId="26" w16cid:durableId="454518221">
    <w:abstractNumId w:val="62"/>
  </w:num>
  <w:num w:numId="27" w16cid:durableId="1224176854">
    <w:abstractNumId w:val="60"/>
  </w:num>
  <w:num w:numId="28" w16cid:durableId="263533518">
    <w:abstractNumId w:val="85"/>
  </w:num>
  <w:num w:numId="29" w16cid:durableId="1332836550">
    <w:abstractNumId w:val="13"/>
  </w:num>
  <w:num w:numId="30" w16cid:durableId="1188759535">
    <w:abstractNumId w:val="57"/>
  </w:num>
  <w:num w:numId="31" w16cid:durableId="1058822122">
    <w:abstractNumId w:val="52"/>
  </w:num>
  <w:num w:numId="32" w16cid:durableId="222182173">
    <w:abstractNumId w:val="61"/>
  </w:num>
  <w:num w:numId="33" w16cid:durableId="733309760">
    <w:abstractNumId w:val="18"/>
  </w:num>
  <w:num w:numId="34" w16cid:durableId="1643344887">
    <w:abstractNumId w:val="1"/>
  </w:num>
  <w:num w:numId="35" w16cid:durableId="993680430">
    <w:abstractNumId w:val="39"/>
  </w:num>
  <w:num w:numId="36" w16cid:durableId="1670644225">
    <w:abstractNumId w:val="23"/>
  </w:num>
  <w:num w:numId="37" w16cid:durableId="1376076353">
    <w:abstractNumId w:val="32"/>
  </w:num>
  <w:num w:numId="38" w16cid:durableId="1767000273">
    <w:abstractNumId w:val="72"/>
  </w:num>
  <w:num w:numId="39" w16cid:durableId="1330793166">
    <w:abstractNumId w:val="54"/>
  </w:num>
  <w:num w:numId="40" w16cid:durableId="719865026">
    <w:abstractNumId w:val="82"/>
  </w:num>
  <w:num w:numId="41" w16cid:durableId="1416243213">
    <w:abstractNumId w:val="84"/>
  </w:num>
  <w:num w:numId="42" w16cid:durableId="1060398663">
    <w:abstractNumId w:val="42"/>
  </w:num>
  <w:num w:numId="43" w16cid:durableId="1832405393">
    <w:abstractNumId w:val="38"/>
  </w:num>
  <w:num w:numId="44" w16cid:durableId="1349139641">
    <w:abstractNumId w:val="47"/>
  </w:num>
  <w:num w:numId="45" w16cid:durableId="591477060">
    <w:abstractNumId w:val="31"/>
  </w:num>
  <w:num w:numId="46" w16cid:durableId="1748990130">
    <w:abstractNumId w:val="59"/>
  </w:num>
  <w:num w:numId="47" w16cid:durableId="867261332">
    <w:abstractNumId w:val="2"/>
  </w:num>
  <w:num w:numId="48" w16cid:durableId="104467361">
    <w:abstractNumId w:val="86"/>
  </w:num>
  <w:num w:numId="49" w16cid:durableId="846408352">
    <w:abstractNumId w:val="67"/>
  </w:num>
  <w:num w:numId="50" w16cid:durableId="398407697">
    <w:abstractNumId w:val="77"/>
  </w:num>
  <w:num w:numId="51" w16cid:durableId="2091535850">
    <w:abstractNumId w:val="74"/>
  </w:num>
  <w:num w:numId="52" w16cid:durableId="348719189">
    <w:abstractNumId w:val="29"/>
  </w:num>
  <w:num w:numId="53" w16cid:durableId="1016537134">
    <w:abstractNumId w:val="51"/>
  </w:num>
  <w:num w:numId="54" w16cid:durableId="1348950225">
    <w:abstractNumId w:val="55"/>
  </w:num>
  <w:num w:numId="55" w16cid:durableId="1793554752">
    <w:abstractNumId w:val="4"/>
  </w:num>
  <w:num w:numId="56" w16cid:durableId="892158631">
    <w:abstractNumId w:val="76"/>
  </w:num>
  <w:num w:numId="57" w16cid:durableId="1095904115">
    <w:abstractNumId w:val="10"/>
  </w:num>
  <w:num w:numId="58" w16cid:durableId="1544518683">
    <w:abstractNumId w:val="6"/>
  </w:num>
  <w:num w:numId="59" w16cid:durableId="2111391361">
    <w:abstractNumId w:val="0"/>
  </w:num>
  <w:num w:numId="60" w16cid:durableId="1711297700">
    <w:abstractNumId w:val="16"/>
  </w:num>
  <w:num w:numId="61" w16cid:durableId="592589514">
    <w:abstractNumId w:val="45"/>
  </w:num>
  <w:num w:numId="62" w16cid:durableId="1419669881">
    <w:abstractNumId w:val="36"/>
  </w:num>
  <w:num w:numId="63" w16cid:durableId="416288342">
    <w:abstractNumId w:val="68"/>
  </w:num>
  <w:num w:numId="64" w16cid:durableId="722563328">
    <w:abstractNumId w:val="65"/>
  </w:num>
  <w:num w:numId="65" w16cid:durableId="1598102500">
    <w:abstractNumId w:val="80"/>
  </w:num>
  <w:num w:numId="66" w16cid:durableId="122626558">
    <w:abstractNumId w:val="5"/>
  </w:num>
  <w:num w:numId="67" w16cid:durableId="1101685685">
    <w:abstractNumId w:val="64"/>
  </w:num>
  <w:num w:numId="68" w16cid:durableId="126747500">
    <w:abstractNumId w:val="48"/>
  </w:num>
  <w:num w:numId="69" w16cid:durableId="1788307527">
    <w:abstractNumId w:val="43"/>
  </w:num>
  <w:num w:numId="70" w16cid:durableId="1495218691">
    <w:abstractNumId w:val="56"/>
  </w:num>
  <w:num w:numId="71" w16cid:durableId="1335835313">
    <w:abstractNumId w:val="35"/>
  </w:num>
  <w:num w:numId="72" w16cid:durableId="1910772235">
    <w:abstractNumId w:val="21"/>
  </w:num>
  <w:num w:numId="73" w16cid:durableId="291447776">
    <w:abstractNumId w:val="58"/>
  </w:num>
  <w:num w:numId="74" w16cid:durableId="854463388">
    <w:abstractNumId w:val="20"/>
  </w:num>
  <w:num w:numId="75" w16cid:durableId="481699126">
    <w:abstractNumId w:val="71"/>
  </w:num>
  <w:num w:numId="76" w16cid:durableId="608632894">
    <w:abstractNumId w:val="78"/>
  </w:num>
  <w:num w:numId="77" w16cid:durableId="611474901">
    <w:abstractNumId w:val="53"/>
  </w:num>
  <w:num w:numId="78" w16cid:durableId="1044796703">
    <w:abstractNumId w:val="3"/>
  </w:num>
  <w:num w:numId="79" w16cid:durableId="710223892">
    <w:abstractNumId w:val="8"/>
  </w:num>
  <w:num w:numId="80" w16cid:durableId="1316641387">
    <w:abstractNumId w:val="14"/>
  </w:num>
  <w:num w:numId="81" w16cid:durableId="436562773">
    <w:abstractNumId w:val="79"/>
  </w:num>
  <w:num w:numId="82" w16cid:durableId="1677226253">
    <w:abstractNumId w:val="77"/>
    <w:lvlOverride w:ilvl="0">
      <w:startOverride w:val="2"/>
    </w:lvlOverride>
    <w:lvlOverride w:ilvl="1">
      <w:startOverride w:val="1"/>
    </w:lvlOverride>
  </w:num>
  <w:num w:numId="83" w16cid:durableId="122495299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65485716">
    <w:abstractNumId w:val="17"/>
  </w:num>
  <w:num w:numId="85" w16cid:durableId="1774977610">
    <w:abstractNumId w:val="69"/>
  </w:num>
  <w:num w:numId="86" w16cid:durableId="911425155">
    <w:abstractNumId w:val="81"/>
  </w:num>
  <w:num w:numId="87" w16cid:durableId="1639988614">
    <w:abstractNumId w:val="22"/>
  </w:num>
  <w:num w:numId="88" w16cid:durableId="1002779810">
    <w:abstractNumId w:val="33"/>
  </w:num>
  <w:numIdMacAtCleanup w:val="8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ane, Stefanie">
    <w15:presenceInfo w15:providerId="AD" w15:userId="S::stefanie.lane@ubc.ca::4a8c6c9c-e558-4387-bb26-bde8015993b6"/>
  </w15:person>
  <w15:person w15:author="Gary">
    <w15:presenceInfo w15:providerId="None" w15:userId="Ga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489"/>
    <w:rsid w:val="00000D0B"/>
    <w:rsid w:val="00000D46"/>
    <w:rsid w:val="00001C8B"/>
    <w:rsid w:val="000020A6"/>
    <w:rsid w:val="000028F8"/>
    <w:rsid w:val="000028FD"/>
    <w:rsid w:val="00002B17"/>
    <w:rsid w:val="0000464B"/>
    <w:rsid w:val="0000574D"/>
    <w:rsid w:val="000078AC"/>
    <w:rsid w:val="00007C90"/>
    <w:rsid w:val="00007D89"/>
    <w:rsid w:val="000100C5"/>
    <w:rsid w:val="0001042C"/>
    <w:rsid w:val="00010D37"/>
    <w:rsid w:val="0001195D"/>
    <w:rsid w:val="00011E3D"/>
    <w:rsid w:val="000125BB"/>
    <w:rsid w:val="00012A89"/>
    <w:rsid w:val="00012C42"/>
    <w:rsid w:val="000146C2"/>
    <w:rsid w:val="00014A9A"/>
    <w:rsid w:val="00014C3B"/>
    <w:rsid w:val="00014CC8"/>
    <w:rsid w:val="00014D08"/>
    <w:rsid w:val="0001502A"/>
    <w:rsid w:val="0001682B"/>
    <w:rsid w:val="000169C2"/>
    <w:rsid w:val="0001759B"/>
    <w:rsid w:val="000178FD"/>
    <w:rsid w:val="00020056"/>
    <w:rsid w:val="00020B45"/>
    <w:rsid w:val="00021ECF"/>
    <w:rsid w:val="00021F48"/>
    <w:rsid w:val="00023269"/>
    <w:rsid w:val="00023622"/>
    <w:rsid w:val="00023B13"/>
    <w:rsid w:val="00023E65"/>
    <w:rsid w:val="00025568"/>
    <w:rsid w:val="00027FAA"/>
    <w:rsid w:val="000305F7"/>
    <w:rsid w:val="0003077F"/>
    <w:rsid w:val="00030FB9"/>
    <w:rsid w:val="00032A06"/>
    <w:rsid w:val="00032DAC"/>
    <w:rsid w:val="00032E9E"/>
    <w:rsid w:val="00032F50"/>
    <w:rsid w:val="000331D1"/>
    <w:rsid w:val="0003331D"/>
    <w:rsid w:val="000335B7"/>
    <w:rsid w:val="000337F6"/>
    <w:rsid w:val="0003389B"/>
    <w:rsid w:val="00034EBC"/>
    <w:rsid w:val="00034FC5"/>
    <w:rsid w:val="00035204"/>
    <w:rsid w:val="0003526B"/>
    <w:rsid w:val="000353ED"/>
    <w:rsid w:val="0003545C"/>
    <w:rsid w:val="000359C2"/>
    <w:rsid w:val="00035B77"/>
    <w:rsid w:val="00036063"/>
    <w:rsid w:val="00036FEE"/>
    <w:rsid w:val="0003711B"/>
    <w:rsid w:val="00040606"/>
    <w:rsid w:val="000406CD"/>
    <w:rsid w:val="000414B4"/>
    <w:rsid w:val="000415CA"/>
    <w:rsid w:val="00041623"/>
    <w:rsid w:val="000423C4"/>
    <w:rsid w:val="000425A4"/>
    <w:rsid w:val="00042A32"/>
    <w:rsid w:val="00042C5A"/>
    <w:rsid w:val="000431F1"/>
    <w:rsid w:val="00044FA6"/>
    <w:rsid w:val="00045C36"/>
    <w:rsid w:val="00046624"/>
    <w:rsid w:val="000469D4"/>
    <w:rsid w:val="00046A60"/>
    <w:rsid w:val="000475FF"/>
    <w:rsid w:val="00050718"/>
    <w:rsid w:val="00050B97"/>
    <w:rsid w:val="00051192"/>
    <w:rsid w:val="0005128E"/>
    <w:rsid w:val="0005195D"/>
    <w:rsid w:val="00051B04"/>
    <w:rsid w:val="000526C6"/>
    <w:rsid w:val="00053453"/>
    <w:rsid w:val="00054383"/>
    <w:rsid w:val="0005604F"/>
    <w:rsid w:val="00056084"/>
    <w:rsid w:val="00057AEE"/>
    <w:rsid w:val="00057D4B"/>
    <w:rsid w:val="00060358"/>
    <w:rsid w:val="00060445"/>
    <w:rsid w:val="00060AB0"/>
    <w:rsid w:val="00060AB7"/>
    <w:rsid w:val="00061706"/>
    <w:rsid w:val="00062BA9"/>
    <w:rsid w:val="000637FD"/>
    <w:rsid w:val="00063E63"/>
    <w:rsid w:val="0006408D"/>
    <w:rsid w:val="000648CF"/>
    <w:rsid w:val="00064908"/>
    <w:rsid w:val="00064A54"/>
    <w:rsid w:val="00064ACC"/>
    <w:rsid w:val="0006502E"/>
    <w:rsid w:val="00065197"/>
    <w:rsid w:val="0006539E"/>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016"/>
    <w:rsid w:val="000761F4"/>
    <w:rsid w:val="000766B8"/>
    <w:rsid w:val="00076FA5"/>
    <w:rsid w:val="000770BA"/>
    <w:rsid w:val="00080FBC"/>
    <w:rsid w:val="00081087"/>
    <w:rsid w:val="000815B6"/>
    <w:rsid w:val="0008222B"/>
    <w:rsid w:val="000822A0"/>
    <w:rsid w:val="00083189"/>
    <w:rsid w:val="000832A2"/>
    <w:rsid w:val="000834F5"/>
    <w:rsid w:val="000841DF"/>
    <w:rsid w:val="00084867"/>
    <w:rsid w:val="00084BC6"/>
    <w:rsid w:val="000851B5"/>
    <w:rsid w:val="00085771"/>
    <w:rsid w:val="00085CD4"/>
    <w:rsid w:val="00086CE1"/>
    <w:rsid w:val="00086D6C"/>
    <w:rsid w:val="00086F4C"/>
    <w:rsid w:val="0008706B"/>
    <w:rsid w:val="00087251"/>
    <w:rsid w:val="000900E9"/>
    <w:rsid w:val="00091870"/>
    <w:rsid w:val="00091B5C"/>
    <w:rsid w:val="0009302C"/>
    <w:rsid w:val="000938AA"/>
    <w:rsid w:val="00094D57"/>
    <w:rsid w:val="00094EB5"/>
    <w:rsid w:val="000A0ACB"/>
    <w:rsid w:val="000A179C"/>
    <w:rsid w:val="000A1A61"/>
    <w:rsid w:val="000A23F7"/>
    <w:rsid w:val="000A283C"/>
    <w:rsid w:val="000A2ECF"/>
    <w:rsid w:val="000A2FAF"/>
    <w:rsid w:val="000A3AB7"/>
    <w:rsid w:val="000A3E15"/>
    <w:rsid w:val="000A3E1A"/>
    <w:rsid w:val="000A497A"/>
    <w:rsid w:val="000A4A50"/>
    <w:rsid w:val="000A57D0"/>
    <w:rsid w:val="000A5A24"/>
    <w:rsid w:val="000A6492"/>
    <w:rsid w:val="000A7784"/>
    <w:rsid w:val="000A7824"/>
    <w:rsid w:val="000B0818"/>
    <w:rsid w:val="000B2B17"/>
    <w:rsid w:val="000B2B56"/>
    <w:rsid w:val="000B37AD"/>
    <w:rsid w:val="000B556F"/>
    <w:rsid w:val="000B5D81"/>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C8"/>
    <w:rsid w:val="000D0EFF"/>
    <w:rsid w:val="000D1015"/>
    <w:rsid w:val="000D1B5F"/>
    <w:rsid w:val="000D215B"/>
    <w:rsid w:val="000D2AAE"/>
    <w:rsid w:val="000D3031"/>
    <w:rsid w:val="000D33FC"/>
    <w:rsid w:val="000D340D"/>
    <w:rsid w:val="000D3AD7"/>
    <w:rsid w:val="000D3E53"/>
    <w:rsid w:val="000D3FE4"/>
    <w:rsid w:val="000D4503"/>
    <w:rsid w:val="000D4F36"/>
    <w:rsid w:val="000D57FF"/>
    <w:rsid w:val="000D7921"/>
    <w:rsid w:val="000E0AA0"/>
    <w:rsid w:val="000E1309"/>
    <w:rsid w:val="000E1354"/>
    <w:rsid w:val="000E1C8D"/>
    <w:rsid w:val="000E2011"/>
    <w:rsid w:val="000E32F2"/>
    <w:rsid w:val="000E42AB"/>
    <w:rsid w:val="000E42E8"/>
    <w:rsid w:val="000E45C4"/>
    <w:rsid w:val="000E4F24"/>
    <w:rsid w:val="000E4F3A"/>
    <w:rsid w:val="000E5484"/>
    <w:rsid w:val="000E5B61"/>
    <w:rsid w:val="000E643E"/>
    <w:rsid w:val="000E6E42"/>
    <w:rsid w:val="000E729E"/>
    <w:rsid w:val="000E7352"/>
    <w:rsid w:val="000E7AE9"/>
    <w:rsid w:val="000F08CD"/>
    <w:rsid w:val="000F0F9A"/>
    <w:rsid w:val="000F0FB8"/>
    <w:rsid w:val="000F1B01"/>
    <w:rsid w:val="000F1BD4"/>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61B"/>
    <w:rsid w:val="00102B71"/>
    <w:rsid w:val="00102EE5"/>
    <w:rsid w:val="0010340E"/>
    <w:rsid w:val="00103DCF"/>
    <w:rsid w:val="00103F95"/>
    <w:rsid w:val="001042B3"/>
    <w:rsid w:val="00104466"/>
    <w:rsid w:val="001045B0"/>
    <w:rsid w:val="00105479"/>
    <w:rsid w:val="001056CE"/>
    <w:rsid w:val="001062CB"/>
    <w:rsid w:val="00106BDF"/>
    <w:rsid w:val="001105CB"/>
    <w:rsid w:val="00110DE4"/>
    <w:rsid w:val="00111023"/>
    <w:rsid w:val="001121E1"/>
    <w:rsid w:val="00112B78"/>
    <w:rsid w:val="00113427"/>
    <w:rsid w:val="0011360B"/>
    <w:rsid w:val="00114665"/>
    <w:rsid w:val="001148CD"/>
    <w:rsid w:val="001148DE"/>
    <w:rsid w:val="00114E8B"/>
    <w:rsid w:val="00114EB3"/>
    <w:rsid w:val="00115FDC"/>
    <w:rsid w:val="00116D28"/>
    <w:rsid w:val="00116F1A"/>
    <w:rsid w:val="00116F9C"/>
    <w:rsid w:val="00120429"/>
    <w:rsid w:val="0012104D"/>
    <w:rsid w:val="00121419"/>
    <w:rsid w:val="00122537"/>
    <w:rsid w:val="00122884"/>
    <w:rsid w:val="00124273"/>
    <w:rsid w:val="00124BDB"/>
    <w:rsid w:val="00124F9C"/>
    <w:rsid w:val="00126067"/>
    <w:rsid w:val="001262D0"/>
    <w:rsid w:val="00126416"/>
    <w:rsid w:val="00126A23"/>
    <w:rsid w:val="00127FC1"/>
    <w:rsid w:val="00130227"/>
    <w:rsid w:val="001307AD"/>
    <w:rsid w:val="00130DE3"/>
    <w:rsid w:val="001326DF"/>
    <w:rsid w:val="00132719"/>
    <w:rsid w:val="00132E6A"/>
    <w:rsid w:val="00132E99"/>
    <w:rsid w:val="00133550"/>
    <w:rsid w:val="0013382B"/>
    <w:rsid w:val="00134052"/>
    <w:rsid w:val="0013437B"/>
    <w:rsid w:val="00134DAF"/>
    <w:rsid w:val="0013525E"/>
    <w:rsid w:val="00135A6C"/>
    <w:rsid w:val="00136362"/>
    <w:rsid w:val="001369F0"/>
    <w:rsid w:val="0013709B"/>
    <w:rsid w:val="00137AA7"/>
    <w:rsid w:val="00137DE2"/>
    <w:rsid w:val="00137F24"/>
    <w:rsid w:val="001401E6"/>
    <w:rsid w:val="00140BDF"/>
    <w:rsid w:val="001410CD"/>
    <w:rsid w:val="0014157A"/>
    <w:rsid w:val="001416D2"/>
    <w:rsid w:val="00141FDA"/>
    <w:rsid w:val="00142404"/>
    <w:rsid w:val="00142945"/>
    <w:rsid w:val="001429F4"/>
    <w:rsid w:val="0014430F"/>
    <w:rsid w:val="00145842"/>
    <w:rsid w:val="001461B7"/>
    <w:rsid w:val="00147878"/>
    <w:rsid w:val="001504D2"/>
    <w:rsid w:val="00151669"/>
    <w:rsid w:val="00151992"/>
    <w:rsid w:val="00151EBA"/>
    <w:rsid w:val="00153D83"/>
    <w:rsid w:val="0015409D"/>
    <w:rsid w:val="0015412F"/>
    <w:rsid w:val="0015482B"/>
    <w:rsid w:val="00154B30"/>
    <w:rsid w:val="0015525B"/>
    <w:rsid w:val="001552E4"/>
    <w:rsid w:val="0015552F"/>
    <w:rsid w:val="0015578C"/>
    <w:rsid w:val="00155EC6"/>
    <w:rsid w:val="00156528"/>
    <w:rsid w:val="00156AE4"/>
    <w:rsid w:val="0015725C"/>
    <w:rsid w:val="0015732E"/>
    <w:rsid w:val="001578C8"/>
    <w:rsid w:val="00157C42"/>
    <w:rsid w:val="001606D5"/>
    <w:rsid w:val="00160864"/>
    <w:rsid w:val="0016094B"/>
    <w:rsid w:val="00160B87"/>
    <w:rsid w:val="00160C1F"/>
    <w:rsid w:val="00160E70"/>
    <w:rsid w:val="00161052"/>
    <w:rsid w:val="001617DD"/>
    <w:rsid w:val="00161D2C"/>
    <w:rsid w:val="00162107"/>
    <w:rsid w:val="0016265B"/>
    <w:rsid w:val="001626A3"/>
    <w:rsid w:val="001627D6"/>
    <w:rsid w:val="00162ED5"/>
    <w:rsid w:val="001630DD"/>
    <w:rsid w:val="00163B51"/>
    <w:rsid w:val="001646E3"/>
    <w:rsid w:val="00164C40"/>
    <w:rsid w:val="00165333"/>
    <w:rsid w:val="0016567D"/>
    <w:rsid w:val="001656ED"/>
    <w:rsid w:val="00165997"/>
    <w:rsid w:val="00165AD4"/>
    <w:rsid w:val="00165DCB"/>
    <w:rsid w:val="00170E03"/>
    <w:rsid w:val="00171408"/>
    <w:rsid w:val="0017156E"/>
    <w:rsid w:val="00173151"/>
    <w:rsid w:val="00173A95"/>
    <w:rsid w:val="00173B15"/>
    <w:rsid w:val="00175845"/>
    <w:rsid w:val="00175D27"/>
    <w:rsid w:val="001760FB"/>
    <w:rsid w:val="00176325"/>
    <w:rsid w:val="0017705E"/>
    <w:rsid w:val="00177A8E"/>
    <w:rsid w:val="00177E71"/>
    <w:rsid w:val="00177F29"/>
    <w:rsid w:val="00180C15"/>
    <w:rsid w:val="00181EBA"/>
    <w:rsid w:val="001820E2"/>
    <w:rsid w:val="00182C65"/>
    <w:rsid w:val="00182D7E"/>
    <w:rsid w:val="00183271"/>
    <w:rsid w:val="00183D94"/>
    <w:rsid w:val="00183E18"/>
    <w:rsid w:val="00184350"/>
    <w:rsid w:val="00184440"/>
    <w:rsid w:val="0018553F"/>
    <w:rsid w:val="0018587A"/>
    <w:rsid w:val="00185AB9"/>
    <w:rsid w:val="001867AC"/>
    <w:rsid w:val="00186A03"/>
    <w:rsid w:val="00190738"/>
    <w:rsid w:val="00191332"/>
    <w:rsid w:val="00191909"/>
    <w:rsid w:val="00191A59"/>
    <w:rsid w:val="00192617"/>
    <w:rsid w:val="00192CAF"/>
    <w:rsid w:val="00193021"/>
    <w:rsid w:val="00193320"/>
    <w:rsid w:val="00193391"/>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97617"/>
    <w:rsid w:val="001A0EA3"/>
    <w:rsid w:val="001A11D6"/>
    <w:rsid w:val="001A1881"/>
    <w:rsid w:val="001A34D2"/>
    <w:rsid w:val="001A3616"/>
    <w:rsid w:val="001A3EA1"/>
    <w:rsid w:val="001A3ED2"/>
    <w:rsid w:val="001A595A"/>
    <w:rsid w:val="001A5B3B"/>
    <w:rsid w:val="001A62D5"/>
    <w:rsid w:val="001A6498"/>
    <w:rsid w:val="001A6DA8"/>
    <w:rsid w:val="001A6EA1"/>
    <w:rsid w:val="001A74A2"/>
    <w:rsid w:val="001A7972"/>
    <w:rsid w:val="001B0737"/>
    <w:rsid w:val="001B0904"/>
    <w:rsid w:val="001B103D"/>
    <w:rsid w:val="001B122A"/>
    <w:rsid w:val="001B1861"/>
    <w:rsid w:val="001B29FA"/>
    <w:rsid w:val="001B332E"/>
    <w:rsid w:val="001B3E75"/>
    <w:rsid w:val="001B3F90"/>
    <w:rsid w:val="001B46DC"/>
    <w:rsid w:val="001B4C28"/>
    <w:rsid w:val="001B6814"/>
    <w:rsid w:val="001B70A0"/>
    <w:rsid w:val="001B77EA"/>
    <w:rsid w:val="001B7EC2"/>
    <w:rsid w:val="001C0069"/>
    <w:rsid w:val="001C0365"/>
    <w:rsid w:val="001C04D5"/>
    <w:rsid w:val="001C2072"/>
    <w:rsid w:val="001C22FB"/>
    <w:rsid w:val="001C2799"/>
    <w:rsid w:val="001C2C49"/>
    <w:rsid w:val="001C2E6E"/>
    <w:rsid w:val="001C33F4"/>
    <w:rsid w:val="001C3C06"/>
    <w:rsid w:val="001C4110"/>
    <w:rsid w:val="001C4C35"/>
    <w:rsid w:val="001C4F33"/>
    <w:rsid w:val="001C585A"/>
    <w:rsid w:val="001C64DC"/>
    <w:rsid w:val="001C707E"/>
    <w:rsid w:val="001D071B"/>
    <w:rsid w:val="001D0894"/>
    <w:rsid w:val="001D098D"/>
    <w:rsid w:val="001D3977"/>
    <w:rsid w:val="001D3B02"/>
    <w:rsid w:val="001D3EAE"/>
    <w:rsid w:val="001D4552"/>
    <w:rsid w:val="001D47E7"/>
    <w:rsid w:val="001D487B"/>
    <w:rsid w:val="001D5ED1"/>
    <w:rsid w:val="001D61AD"/>
    <w:rsid w:val="001D7003"/>
    <w:rsid w:val="001D74D7"/>
    <w:rsid w:val="001D7731"/>
    <w:rsid w:val="001D7CD1"/>
    <w:rsid w:val="001E033A"/>
    <w:rsid w:val="001E072A"/>
    <w:rsid w:val="001E0C81"/>
    <w:rsid w:val="001E1BE5"/>
    <w:rsid w:val="001E210B"/>
    <w:rsid w:val="001E2497"/>
    <w:rsid w:val="001E2B56"/>
    <w:rsid w:val="001E2DF8"/>
    <w:rsid w:val="001E3351"/>
    <w:rsid w:val="001E3C6F"/>
    <w:rsid w:val="001E40D0"/>
    <w:rsid w:val="001E50E6"/>
    <w:rsid w:val="001E54D2"/>
    <w:rsid w:val="001E5A8C"/>
    <w:rsid w:val="001E5D06"/>
    <w:rsid w:val="001E6553"/>
    <w:rsid w:val="001E726B"/>
    <w:rsid w:val="001E759C"/>
    <w:rsid w:val="001E79B7"/>
    <w:rsid w:val="001E7A66"/>
    <w:rsid w:val="001E7B81"/>
    <w:rsid w:val="001E7F0A"/>
    <w:rsid w:val="001F0165"/>
    <w:rsid w:val="001F0C92"/>
    <w:rsid w:val="001F1679"/>
    <w:rsid w:val="001F19B1"/>
    <w:rsid w:val="001F1D23"/>
    <w:rsid w:val="001F2342"/>
    <w:rsid w:val="001F2BA8"/>
    <w:rsid w:val="001F3018"/>
    <w:rsid w:val="001F3B46"/>
    <w:rsid w:val="001F436B"/>
    <w:rsid w:val="001F4CD8"/>
    <w:rsid w:val="001F4D1F"/>
    <w:rsid w:val="001F5046"/>
    <w:rsid w:val="001F5545"/>
    <w:rsid w:val="001F5852"/>
    <w:rsid w:val="001F699E"/>
    <w:rsid w:val="001F6AC9"/>
    <w:rsid w:val="001F6F8B"/>
    <w:rsid w:val="001F764C"/>
    <w:rsid w:val="0020057A"/>
    <w:rsid w:val="00201185"/>
    <w:rsid w:val="00201A74"/>
    <w:rsid w:val="00201BB9"/>
    <w:rsid w:val="00202599"/>
    <w:rsid w:val="002025D5"/>
    <w:rsid w:val="00202A12"/>
    <w:rsid w:val="00204B42"/>
    <w:rsid w:val="00204F18"/>
    <w:rsid w:val="0020507B"/>
    <w:rsid w:val="00205444"/>
    <w:rsid w:val="00205674"/>
    <w:rsid w:val="002058BA"/>
    <w:rsid w:val="00205D24"/>
    <w:rsid w:val="002066B9"/>
    <w:rsid w:val="00206A47"/>
    <w:rsid w:val="00206F53"/>
    <w:rsid w:val="00207B11"/>
    <w:rsid w:val="0021014A"/>
    <w:rsid w:val="00210833"/>
    <w:rsid w:val="002116AC"/>
    <w:rsid w:val="002117EF"/>
    <w:rsid w:val="00215022"/>
    <w:rsid w:val="0021565C"/>
    <w:rsid w:val="00215C48"/>
    <w:rsid w:val="00215C67"/>
    <w:rsid w:val="00216BAC"/>
    <w:rsid w:val="00217779"/>
    <w:rsid w:val="00221150"/>
    <w:rsid w:val="0022148A"/>
    <w:rsid w:val="00222995"/>
    <w:rsid w:val="0022363E"/>
    <w:rsid w:val="0022504C"/>
    <w:rsid w:val="00226A79"/>
    <w:rsid w:val="00230665"/>
    <w:rsid w:val="00230F74"/>
    <w:rsid w:val="00231775"/>
    <w:rsid w:val="00231BAA"/>
    <w:rsid w:val="00232AF1"/>
    <w:rsid w:val="00232B99"/>
    <w:rsid w:val="002339C6"/>
    <w:rsid w:val="00233A34"/>
    <w:rsid w:val="002346AE"/>
    <w:rsid w:val="002355AC"/>
    <w:rsid w:val="00235C27"/>
    <w:rsid w:val="00235C72"/>
    <w:rsid w:val="00236A5C"/>
    <w:rsid w:val="00236BE8"/>
    <w:rsid w:val="0023791D"/>
    <w:rsid w:val="00240EFF"/>
    <w:rsid w:val="0024165F"/>
    <w:rsid w:val="0024166F"/>
    <w:rsid w:val="0024173A"/>
    <w:rsid w:val="00241A51"/>
    <w:rsid w:val="00241ED3"/>
    <w:rsid w:val="0024305C"/>
    <w:rsid w:val="00243976"/>
    <w:rsid w:val="002445D1"/>
    <w:rsid w:val="002451C8"/>
    <w:rsid w:val="0024557E"/>
    <w:rsid w:val="0024586C"/>
    <w:rsid w:val="00245C13"/>
    <w:rsid w:val="00245C4A"/>
    <w:rsid w:val="0024702D"/>
    <w:rsid w:val="002501CE"/>
    <w:rsid w:val="00250355"/>
    <w:rsid w:val="002505BD"/>
    <w:rsid w:val="00250695"/>
    <w:rsid w:val="00250AFD"/>
    <w:rsid w:val="0025136C"/>
    <w:rsid w:val="00251DBF"/>
    <w:rsid w:val="00251F2D"/>
    <w:rsid w:val="00252136"/>
    <w:rsid w:val="00252FF7"/>
    <w:rsid w:val="002530CB"/>
    <w:rsid w:val="002532A3"/>
    <w:rsid w:val="00253CA2"/>
    <w:rsid w:val="00254112"/>
    <w:rsid w:val="0025479E"/>
    <w:rsid w:val="002552DE"/>
    <w:rsid w:val="002553BF"/>
    <w:rsid w:val="00255AC0"/>
    <w:rsid w:val="00255BCB"/>
    <w:rsid w:val="00255F0D"/>
    <w:rsid w:val="002565E4"/>
    <w:rsid w:val="00256BCE"/>
    <w:rsid w:val="00257238"/>
    <w:rsid w:val="0025752A"/>
    <w:rsid w:val="002576B4"/>
    <w:rsid w:val="00257895"/>
    <w:rsid w:val="00257EE0"/>
    <w:rsid w:val="002605CE"/>
    <w:rsid w:val="00260E9B"/>
    <w:rsid w:val="0026100C"/>
    <w:rsid w:val="002613DE"/>
    <w:rsid w:val="00261A1F"/>
    <w:rsid w:val="00262172"/>
    <w:rsid w:val="00262B24"/>
    <w:rsid w:val="0026386E"/>
    <w:rsid w:val="0026387D"/>
    <w:rsid w:val="0026405A"/>
    <w:rsid w:val="00264104"/>
    <w:rsid w:val="002647A9"/>
    <w:rsid w:val="0026490B"/>
    <w:rsid w:val="00265339"/>
    <w:rsid w:val="00265374"/>
    <w:rsid w:val="00265AD3"/>
    <w:rsid w:val="00265CEC"/>
    <w:rsid w:val="00266237"/>
    <w:rsid w:val="0026711C"/>
    <w:rsid w:val="0026723A"/>
    <w:rsid w:val="00270100"/>
    <w:rsid w:val="0027015A"/>
    <w:rsid w:val="0027184F"/>
    <w:rsid w:val="002719F7"/>
    <w:rsid w:val="00271F10"/>
    <w:rsid w:val="0027229B"/>
    <w:rsid w:val="0027315E"/>
    <w:rsid w:val="00274100"/>
    <w:rsid w:val="0027472F"/>
    <w:rsid w:val="002753AC"/>
    <w:rsid w:val="00276B00"/>
    <w:rsid w:val="00277767"/>
    <w:rsid w:val="00277DF8"/>
    <w:rsid w:val="002807D2"/>
    <w:rsid w:val="0028101F"/>
    <w:rsid w:val="00281198"/>
    <w:rsid w:val="00281A74"/>
    <w:rsid w:val="00281B1F"/>
    <w:rsid w:val="00281B21"/>
    <w:rsid w:val="002825EC"/>
    <w:rsid w:val="00282781"/>
    <w:rsid w:val="00282C8C"/>
    <w:rsid w:val="00282CBC"/>
    <w:rsid w:val="00282D23"/>
    <w:rsid w:val="00283600"/>
    <w:rsid w:val="002839E8"/>
    <w:rsid w:val="00283FAA"/>
    <w:rsid w:val="002846E2"/>
    <w:rsid w:val="0028482A"/>
    <w:rsid w:val="002853ED"/>
    <w:rsid w:val="002870BD"/>
    <w:rsid w:val="002878CD"/>
    <w:rsid w:val="002907CC"/>
    <w:rsid w:val="0029101D"/>
    <w:rsid w:val="00291286"/>
    <w:rsid w:val="00291332"/>
    <w:rsid w:val="00291BAF"/>
    <w:rsid w:val="00292C3B"/>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2AFF"/>
    <w:rsid w:val="002A34E3"/>
    <w:rsid w:val="002A3848"/>
    <w:rsid w:val="002A39AE"/>
    <w:rsid w:val="002A3EFC"/>
    <w:rsid w:val="002A428F"/>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817"/>
    <w:rsid w:val="002B3DDB"/>
    <w:rsid w:val="002B4227"/>
    <w:rsid w:val="002B4493"/>
    <w:rsid w:val="002B602F"/>
    <w:rsid w:val="002B6766"/>
    <w:rsid w:val="002B6BE6"/>
    <w:rsid w:val="002B7A49"/>
    <w:rsid w:val="002B7F52"/>
    <w:rsid w:val="002B7FA1"/>
    <w:rsid w:val="002C0185"/>
    <w:rsid w:val="002C0FB1"/>
    <w:rsid w:val="002C15CA"/>
    <w:rsid w:val="002C1B96"/>
    <w:rsid w:val="002C1D2C"/>
    <w:rsid w:val="002C24E0"/>
    <w:rsid w:val="002C2500"/>
    <w:rsid w:val="002C2814"/>
    <w:rsid w:val="002C2B35"/>
    <w:rsid w:val="002C2E18"/>
    <w:rsid w:val="002C3C8D"/>
    <w:rsid w:val="002C4D69"/>
    <w:rsid w:val="002C4FFA"/>
    <w:rsid w:val="002C51FE"/>
    <w:rsid w:val="002C55D8"/>
    <w:rsid w:val="002C5A13"/>
    <w:rsid w:val="002C6819"/>
    <w:rsid w:val="002C75E0"/>
    <w:rsid w:val="002C7961"/>
    <w:rsid w:val="002C7CA2"/>
    <w:rsid w:val="002D0061"/>
    <w:rsid w:val="002D0C63"/>
    <w:rsid w:val="002D186B"/>
    <w:rsid w:val="002D28F3"/>
    <w:rsid w:val="002D3270"/>
    <w:rsid w:val="002D3D31"/>
    <w:rsid w:val="002D465C"/>
    <w:rsid w:val="002D4941"/>
    <w:rsid w:val="002D498A"/>
    <w:rsid w:val="002D5588"/>
    <w:rsid w:val="002D5D96"/>
    <w:rsid w:val="002D6004"/>
    <w:rsid w:val="002D603D"/>
    <w:rsid w:val="002D6550"/>
    <w:rsid w:val="002D6BFB"/>
    <w:rsid w:val="002D6E9B"/>
    <w:rsid w:val="002D727E"/>
    <w:rsid w:val="002D7F1C"/>
    <w:rsid w:val="002E0274"/>
    <w:rsid w:val="002E02B0"/>
    <w:rsid w:val="002E0992"/>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1B2"/>
    <w:rsid w:val="002F1348"/>
    <w:rsid w:val="002F1902"/>
    <w:rsid w:val="002F27E1"/>
    <w:rsid w:val="002F2AE6"/>
    <w:rsid w:val="002F31C1"/>
    <w:rsid w:val="002F35CA"/>
    <w:rsid w:val="002F3708"/>
    <w:rsid w:val="002F3BE6"/>
    <w:rsid w:val="002F3C7E"/>
    <w:rsid w:val="002F438B"/>
    <w:rsid w:val="002F47C7"/>
    <w:rsid w:val="002F4857"/>
    <w:rsid w:val="002F4DD5"/>
    <w:rsid w:val="002F548C"/>
    <w:rsid w:val="002F591F"/>
    <w:rsid w:val="002F5F88"/>
    <w:rsid w:val="002F6512"/>
    <w:rsid w:val="002F72ED"/>
    <w:rsid w:val="002F78F4"/>
    <w:rsid w:val="002F7CB6"/>
    <w:rsid w:val="00300749"/>
    <w:rsid w:val="00300D58"/>
    <w:rsid w:val="00302A99"/>
    <w:rsid w:val="00302BAF"/>
    <w:rsid w:val="00302E12"/>
    <w:rsid w:val="003039A5"/>
    <w:rsid w:val="003044BF"/>
    <w:rsid w:val="00304676"/>
    <w:rsid w:val="0030673F"/>
    <w:rsid w:val="003069B8"/>
    <w:rsid w:val="00306F95"/>
    <w:rsid w:val="00307412"/>
    <w:rsid w:val="00307FEB"/>
    <w:rsid w:val="00310235"/>
    <w:rsid w:val="00310388"/>
    <w:rsid w:val="00311779"/>
    <w:rsid w:val="00311A63"/>
    <w:rsid w:val="00311DF5"/>
    <w:rsid w:val="00311ED8"/>
    <w:rsid w:val="003124A1"/>
    <w:rsid w:val="0031292D"/>
    <w:rsid w:val="0031370A"/>
    <w:rsid w:val="0031391C"/>
    <w:rsid w:val="0031439A"/>
    <w:rsid w:val="00314D54"/>
    <w:rsid w:val="00314F59"/>
    <w:rsid w:val="00315522"/>
    <w:rsid w:val="003158C9"/>
    <w:rsid w:val="00315C34"/>
    <w:rsid w:val="00316E6C"/>
    <w:rsid w:val="003171E9"/>
    <w:rsid w:val="003213DF"/>
    <w:rsid w:val="00321B37"/>
    <w:rsid w:val="00321C4A"/>
    <w:rsid w:val="00321D8D"/>
    <w:rsid w:val="00322751"/>
    <w:rsid w:val="003228D3"/>
    <w:rsid w:val="00323240"/>
    <w:rsid w:val="003232CF"/>
    <w:rsid w:val="0032440B"/>
    <w:rsid w:val="0032580F"/>
    <w:rsid w:val="0032655A"/>
    <w:rsid w:val="00326E41"/>
    <w:rsid w:val="00327456"/>
    <w:rsid w:val="00327D46"/>
    <w:rsid w:val="00330735"/>
    <w:rsid w:val="0033085B"/>
    <w:rsid w:val="00331981"/>
    <w:rsid w:val="00331C29"/>
    <w:rsid w:val="00331CF9"/>
    <w:rsid w:val="00331E39"/>
    <w:rsid w:val="00331FEC"/>
    <w:rsid w:val="0033265B"/>
    <w:rsid w:val="00332C68"/>
    <w:rsid w:val="00332EF5"/>
    <w:rsid w:val="00333323"/>
    <w:rsid w:val="003341A4"/>
    <w:rsid w:val="00334ABA"/>
    <w:rsid w:val="00335529"/>
    <w:rsid w:val="00335EA8"/>
    <w:rsid w:val="00336572"/>
    <w:rsid w:val="00336630"/>
    <w:rsid w:val="00336818"/>
    <w:rsid w:val="0033682E"/>
    <w:rsid w:val="00336C31"/>
    <w:rsid w:val="00336FE4"/>
    <w:rsid w:val="00340BB0"/>
    <w:rsid w:val="00340BED"/>
    <w:rsid w:val="00340ED7"/>
    <w:rsid w:val="003414EC"/>
    <w:rsid w:val="00341A26"/>
    <w:rsid w:val="00341E7A"/>
    <w:rsid w:val="00341EBD"/>
    <w:rsid w:val="00342ABF"/>
    <w:rsid w:val="003436E0"/>
    <w:rsid w:val="00343A98"/>
    <w:rsid w:val="00344CC9"/>
    <w:rsid w:val="00345191"/>
    <w:rsid w:val="003452F6"/>
    <w:rsid w:val="00345405"/>
    <w:rsid w:val="00345DE4"/>
    <w:rsid w:val="00346135"/>
    <w:rsid w:val="00350D7F"/>
    <w:rsid w:val="00351298"/>
    <w:rsid w:val="003516CD"/>
    <w:rsid w:val="003516D0"/>
    <w:rsid w:val="003518FC"/>
    <w:rsid w:val="00351D89"/>
    <w:rsid w:val="00352A16"/>
    <w:rsid w:val="0035373D"/>
    <w:rsid w:val="00353F7C"/>
    <w:rsid w:val="00353FEA"/>
    <w:rsid w:val="00354D05"/>
    <w:rsid w:val="003554A2"/>
    <w:rsid w:val="00355BBB"/>
    <w:rsid w:val="00355E83"/>
    <w:rsid w:val="00356B3E"/>
    <w:rsid w:val="00356FC2"/>
    <w:rsid w:val="003578C0"/>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273C"/>
    <w:rsid w:val="00373A49"/>
    <w:rsid w:val="00373BDC"/>
    <w:rsid w:val="003743C2"/>
    <w:rsid w:val="003744EF"/>
    <w:rsid w:val="00374DDA"/>
    <w:rsid w:val="00375FF5"/>
    <w:rsid w:val="00376059"/>
    <w:rsid w:val="00376419"/>
    <w:rsid w:val="003765AB"/>
    <w:rsid w:val="00376FC5"/>
    <w:rsid w:val="00377013"/>
    <w:rsid w:val="003770D0"/>
    <w:rsid w:val="003778BD"/>
    <w:rsid w:val="00377AD3"/>
    <w:rsid w:val="00377EFC"/>
    <w:rsid w:val="00380102"/>
    <w:rsid w:val="0038013D"/>
    <w:rsid w:val="003808F4"/>
    <w:rsid w:val="00380BA0"/>
    <w:rsid w:val="00380D8E"/>
    <w:rsid w:val="0038192E"/>
    <w:rsid w:val="00381BF8"/>
    <w:rsid w:val="003820A4"/>
    <w:rsid w:val="003821F1"/>
    <w:rsid w:val="003828C6"/>
    <w:rsid w:val="00382938"/>
    <w:rsid w:val="00382E30"/>
    <w:rsid w:val="003830F4"/>
    <w:rsid w:val="00383DA9"/>
    <w:rsid w:val="00383F64"/>
    <w:rsid w:val="003841DB"/>
    <w:rsid w:val="003843D8"/>
    <w:rsid w:val="003857E9"/>
    <w:rsid w:val="003867D0"/>
    <w:rsid w:val="00386A2F"/>
    <w:rsid w:val="00386AB6"/>
    <w:rsid w:val="00387B4B"/>
    <w:rsid w:val="003900B2"/>
    <w:rsid w:val="00390CC3"/>
    <w:rsid w:val="00390DB5"/>
    <w:rsid w:val="003911FA"/>
    <w:rsid w:val="00391339"/>
    <w:rsid w:val="00392DC9"/>
    <w:rsid w:val="00392F8F"/>
    <w:rsid w:val="003930BE"/>
    <w:rsid w:val="003967C6"/>
    <w:rsid w:val="003969AA"/>
    <w:rsid w:val="003A048B"/>
    <w:rsid w:val="003A0F7F"/>
    <w:rsid w:val="003A1F95"/>
    <w:rsid w:val="003A302D"/>
    <w:rsid w:val="003A3518"/>
    <w:rsid w:val="003A476F"/>
    <w:rsid w:val="003A6805"/>
    <w:rsid w:val="003A6BBD"/>
    <w:rsid w:val="003A6BF0"/>
    <w:rsid w:val="003A7DE9"/>
    <w:rsid w:val="003A7FEF"/>
    <w:rsid w:val="003B0E2E"/>
    <w:rsid w:val="003B1B0B"/>
    <w:rsid w:val="003B2576"/>
    <w:rsid w:val="003B2929"/>
    <w:rsid w:val="003B2DDD"/>
    <w:rsid w:val="003B3564"/>
    <w:rsid w:val="003B5A38"/>
    <w:rsid w:val="003B66C2"/>
    <w:rsid w:val="003B6B3D"/>
    <w:rsid w:val="003B6E82"/>
    <w:rsid w:val="003B7A2A"/>
    <w:rsid w:val="003C11E7"/>
    <w:rsid w:val="003C16FB"/>
    <w:rsid w:val="003C24CD"/>
    <w:rsid w:val="003C77E5"/>
    <w:rsid w:val="003C783A"/>
    <w:rsid w:val="003C7AD2"/>
    <w:rsid w:val="003C7E31"/>
    <w:rsid w:val="003D0B07"/>
    <w:rsid w:val="003D0C8D"/>
    <w:rsid w:val="003D15FC"/>
    <w:rsid w:val="003D1B65"/>
    <w:rsid w:val="003D1FED"/>
    <w:rsid w:val="003D217F"/>
    <w:rsid w:val="003D30A6"/>
    <w:rsid w:val="003D3321"/>
    <w:rsid w:val="003D3366"/>
    <w:rsid w:val="003D3573"/>
    <w:rsid w:val="003D3735"/>
    <w:rsid w:val="003D427D"/>
    <w:rsid w:val="003D4C7B"/>
    <w:rsid w:val="003D5043"/>
    <w:rsid w:val="003D5257"/>
    <w:rsid w:val="003D607F"/>
    <w:rsid w:val="003D67ED"/>
    <w:rsid w:val="003D7780"/>
    <w:rsid w:val="003E057F"/>
    <w:rsid w:val="003E0877"/>
    <w:rsid w:val="003E1207"/>
    <w:rsid w:val="003E1637"/>
    <w:rsid w:val="003E322E"/>
    <w:rsid w:val="003E38B1"/>
    <w:rsid w:val="003E3BE9"/>
    <w:rsid w:val="003E42DD"/>
    <w:rsid w:val="003E48D9"/>
    <w:rsid w:val="003E5380"/>
    <w:rsid w:val="003E53B1"/>
    <w:rsid w:val="003E5928"/>
    <w:rsid w:val="003E5EE4"/>
    <w:rsid w:val="003E6D9C"/>
    <w:rsid w:val="003E73BD"/>
    <w:rsid w:val="003E77DE"/>
    <w:rsid w:val="003E7D1B"/>
    <w:rsid w:val="003E7D76"/>
    <w:rsid w:val="003F0CC5"/>
    <w:rsid w:val="003F0DE8"/>
    <w:rsid w:val="003F13BD"/>
    <w:rsid w:val="003F19D8"/>
    <w:rsid w:val="003F241A"/>
    <w:rsid w:val="003F2561"/>
    <w:rsid w:val="003F3DA8"/>
    <w:rsid w:val="003F3E2D"/>
    <w:rsid w:val="003F3F7D"/>
    <w:rsid w:val="003F4603"/>
    <w:rsid w:val="003F46BE"/>
    <w:rsid w:val="003F479F"/>
    <w:rsid w:val="003F5BE9"/>
    <w:rsid w:val="003F6D05"/>
    <w:rsid w:val="00401995"/>
    <w:rsid w:val="00401CF6"/>
    <w:rsid w:val="00403637"/>
    <w:rsid w:val="00403789"/>
    <w:rsid w:val="0040424A"/>
    <w:rsid w:val="00404C66"/>
    <w:rsid w:val="00404CFC"/>
    <w:rsid w:val="004050CF"/>
    <w:rsid w:val="004052D4"/>
    <w:rsid w:val="00405320"/>
    <w:rsid w:val="0040538A"/>
    <w:rsid w:val="00405AFC"/>
    <w:rsid w:val="00405FBE"/>
    <w:rsid w:val="0040644B"/>
    <w:rsid w:val="004074EB"/>
    <w:rsid w:val="004079C7"/>
    <w:rsid w:val="00410567"/>
    <w:rsid w:val="00412910"/>
    <w:rsid w:val="00412BC8"/>
    <w:rsid w:val="0041348E"/>
    <w:rsid w:val="00414079"/>
    <w:rsid w:val="0041482D"/>
    <w:rsid w:val="00414AE3"/>
    <w:rsid w:val="00414EFE"/>
    <w:rsid w:val="00415113"/>
    <w:rsid w:val="00415786"/>
    <w:rsid w:val="00416A5C"/>
    <w:rsid w:val="00417186"/>
    <w:rsid w:val="00417CFC"/>
    <w:rsid w:val="0042019D"/>
    <w:rsid w:val="004201F0"/>
    <w:rsid w:val="004209CF"/>
    <w:rsid w:val="00420FB3"/>
    <w:rsid w:val="004215E5"/>
    <w:rsid w:val="0042175C"/>
    <w:rsid w:val="00421CA1"/>
    <w:rsid w:val="004230F9"/>
    <w:rsid w:val="00423C40"/>
    <w:rsid w:val="004243E3"/>
    <w:rsid w:val="004250FF"/>
    <w:rsid w:val="004269BE"/>
    <w:rsid w:val="00426C5C"/>
    <w:rsid w:val="00426E61"/>
    <w:rsid w:val="00427EC4"/>
    <w:rsid w:val="004306D0"/>
    <w:rsid w:val="00431393"/>
    <w:rsid w:val="004313B8"/>
    <w:rsid w:val="00431651"/>
    <w:rsid w:val="004318EB"/>
    <w:rsid w:val="00431B5B"/>
    <w:rsid w:val="0043332E"/>
    <w:rsid w:val="0043333B"/>
    <w:rsid w:val="004335E7"/>
    <w:rsid w:val="00433C77"/>
    <w:rsid w:val="00434A28"/>
    <w:rsid w:val="00434C56"/>
    <w:rsid w:val="00434F6A"/>
    <w:rsid w:val="00434F98"/>
    <w:rsid w:val="004351B5"/>
    <w:rsid w:val="00435B0E"/>
    <w:rsid w:val="0043651F"/>
    <w:rsid w:val="00436959"/>
    <w:rsid w:val="00436FFB"/>
    <w:rsid w:val="00437EB0"/>
    <w:rsid w:val="00441CBB"/>
    <w:rsid w:val="00443F59"/>
    <w:rsid w:val="00443FA2"/>
    <w:rsid w:val="004440E6"/>
    <w:rsid w:val="00444F7F"/>
    <w:rsid w:val="004450EA"/>
    <w:rsid w:val="0044529D"/>
    <w:rsid w:val="00446B55"/>
    <w:rsid w:val="00447116"/>
    <w:rsid w:val="00447198"/>
    <w:rsid w:val="00447259"/>
    <w:rsid w:val="00447764"/>
    <w:rsid w:val="00447DA1"/>
    <w:rsid w:val="004506A9"/>
    <w:rsid w:val="00450EEF"/>
    <w:rsid w:val="004517BA"/>
    <w:rsid w:val="00451D10"/>
    <w:rsid w:val="00452942"/>
    <w:rsid w:val="00452B89"/>
    <w:rsid w:val="00453072"/>
    <w:rsid w:val="00453ACC"/>
    <w:rsid w:val="00454781"/>
    <w:rsid w:val="00454B0C"/>
    <w:rsid w:val="004556CD"/>
    <w:rsid w:val="00455A73"/>
    <w:rsid w:val="00455E89"/>
    <w:rsid w:val="004567B5"/>
    <w:rsid w:val="00456B4F"/>
    <w:rsid w:val="00457587"/>
    <w:rsid w:val="0045765D"/>
    <w:rsid w:val="00457D2C"/>
    <w:rsid w:val="00460055"/>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2BD5"/>
    <w:rsid w:val="00472FA5"/>
    <w:rsid w:val="00474703"/>
    <w:rsid w:val="0047773F"/>
    <w:rsid w:val="00481F1F"/>
    <w:rsid w:val="0048210E"/>
    <w:rsid w:val="0048310F"/>
    <w:rsid w:val="004832DC"/>
    <w:rsid w:val="004834EB"/>
    <w:rsid w:val="00483733"/>
    <w:rsid w:val="00483828"/>
    <w:rsid w:val="00483D34"/>
    <w:rsid w:val="0048433D"/>
    <w:rsid w:val="0048459B"/>
    <w:rsid w:val="00484DDC"/>
    <w:rsid w:val="00485A40"/>
    <w:rsid w:val="0048665D"/>
    <w:rsid w:val="00486ABD"/>
    <w:rsid w:val="00486D2E"/>
    <w:rsid w:val="00487436"/>
    <w:rsid w:val="00490B85"/>
    <w:rsid w:val="00491F5F"/>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97DBB"/>
    <w:rsid w:val="004A0096"/>
    <w:rsid w:val="004A05B5"/>
    <w:rsid w:val="004A11CD"/>
    <w:rsid w:val="004A211C"/>
    <w:rsid w:val="004A2BB7"/>
    <w:rsid w:val="004A412C"/>
    <w:rsid w:val="004A4198"/>
    <w:rsid w:val="004A46B4"/>
    <w:rsid w:val="004A4987"/>
    <w:rsid w:val="004A64E8"/>
    <w:rsid w:val="004A6577"/>
    <w:rsid w:val="004A6A3E"/>
    <w:rsid w:val="004A6FF1"/>
    <w:rsid w:val="004A7E82"/>
    <w:rsid w:val="004B0EA2"/>
    <w:rsid w:val="004B1258"/>
    <w:rsid w:val="004B125C"/>
    <w:rsid w:val="004B1BD8"/>
    <w:rsid w:val="004B1CD4"/>
    <w:rsid w:val="004B1E88"/>
    <w:rsid w:val="004B3298"/>
    <w:rsid w:val="004B34D7"/>
    <w:rsid w:val="004B4DCF"/>
    <w:rsid w:val="004B4F5B"/>
    <w:rsid w:val="004B5453"/>
    <w:rsid w:val="004B5482"/>
    <w:rsid w:val="004B5A6B"/>
    <w:rsid w:val="004C0674"/>
    <w:rsid w:val="004C0E17"/>
    <w:rsid w:val="004C1992"/>
    <w:rsid w:val="004C27A2"/>
    <w:rsid w:val="004C3383"/>
    <w:rsid w:val="004C3D45"/>
    <w:rsid w:val="004C45C5"/>
    <w:rsid w:val="004C46A4"/>
    <w:rsid w:val="004C58D7"/>
    <w:rsid w:val="004C5AEE"/>
    <w:rsid w:val="004C5D48"/>
    <w:rsid w:val="004C6C15"/>
    <w:rsid w:val="004C75E2"/>
    <w:rsid w:val="004C7DF9"/>
    <w:rsid w:val="004D02DE"/>
    <w:rsid w:val="004D05CA"/>
    <w:rsid w:val="004D0CB1"/>
    <w:rsid w:val="004D0D10"/>
    <w:rsid w:val="004D0F00"/>
    <w:rsid w:val="004D0FAD"/>
    <w:rsid w:val="004D1A85"/>
    <w:rsid w:val="004D1B87"/>
    <w:rsid w:val="004D1F88"/>
    <w:rsid w:val="004D2595"/>
    <w:rsid w:val="004D3AB1"/>
    <w:rsid w:val="004D4027"/>
    <w:rsid w:val="004D4202"/>
    <w:rsid w:val="004D6175"/>
    <w:rsid w:val="004D64AE"/>
    <w:rsid w:val="004D6D42"/>
    <w:rsid w:val="004D714E"/>
    <w:rsid w:val="004D7289"/>
    <w:rsid w:val="004D7707"/>
    <w:rsid w:val="004D7A19"/>
    <w:rsid w:val="004E025F"/>
    <w:rsid w:val="004E02A1"/>
    <w:rsid w:val="004E0419"/>
    <w:rsid w:val="004E07B6"/>
    <w:rsid w:val="004E07CE"/>
    <w:rsid w:val="004E0F3A"/>
    <w:rsid w:val="004E24B0"/>
    <w:rsid w:val="004E2523"/>
    <w:rsid w:val="004E2A52"/>
    <w:rsid w:val="004E3A0E"/>
    <w:rsid w:val="004E3A5A"/>
    <w:rsid w:val="004E41B7"/>
    <w:rsid w:val="004E4F25"/>
    <w:rsid w:val="004E4FD4"/>
    <w:rsid w:val="004E511D"/>
    <w:rsid w:val="004E55A1"/>
    <w:rsid w:val="004E5737"/>
    <w:rsid w:val="004E5A69"/>
    <w:rsid w:val="004E6247"/>
    <w:rsid w:val="004E6525"/>
    <w:rsid w:val="004E715D"/>
    <w:rsid w:val="004E761A"/>
    <w:rsid w:val="004E7BED"/>
    <w:rsid w:val="004E7DB3"/>
    <w:rsid w:val="004F0A5E"/>
    <w:rsid w:val="004F158E"/>
    <w:rsid w:val="004F15B5"/>
    <w:rsid w:val="004F15DE"/>
    <w:rsid w:val="004F1DD3"/>
    <w:rsid w:val="004F22B4"/>
    <w:rsid w:val="004F2CC3"/>
    <w:rsid w:val="004F3149"/>
    <w:rsid w:val="004F31B5"/>
    <w:rsid w:val="004F4742"/>
    <w:rsid w:val="004F551A"/>
    <w:rsid w:val="004F5CAC"/>
    <w:rsid w:val="004F5D7D"/>
    <w:rsid w:val="004F6583"/>
    <w:rsid w:val="005006C8"/>
    <w:rsid w:val="00500E4E"/>
    <w:rsid w:val="00500E54"/>
    <w:rsid w:val="0050262B"/>
    <w:rsid w:val="00502AA6"/>
    <w:rsid w:val="0050398A"/>
    <w:rsid w:val="0050398F"/>
    <w:rsid w:val="00504CB3"/>
    <w:rsid w:val="00504E47"/>
    <w:rsid w:val="00505257"/>
    <w:rsid w:val="005057F7"/>
    <w:rsid w:val="005061D3"/>
    <w:rsid w:val="00506E75"/>
    <w:rsid w:val="005105F8"/>
    <w:rsid w:val="00510C96"/>
    <w:rsid w:val="00511F46"/>
    <w:rsid w:val="005138C0"/>
    <w:rsid w:val="00513926"/>
    <w:rsid w:val="00513A79"/>
    <w:rsid w:val="00514DA9"/>
    <w:rsid w:val="00515791"/>
    <w:rsid w:val="00516504"/>
    <w:rsid w:val="00516E54"/>
    <w:rsid w:val="0051750B"/>
    <w:rsid w:val="0051760C"/>
    <w:rsid w:val="00517991"/>
    <w:rsid w:val="00517DAD"/>
    <w:rsid w:val="005205A8"/>
    <w:rsid w:val="00520744"/>
    <w:rsid w:val="005209C4"/>
    <w:rsid w:val="00520A50"/>
    <w:rsid w:val="005211A7"/>
    <w:rsid w:val="0052296F"/>
    <w:rsid w:val="00522ABE"/>
    <w:rsid w:val="00522C09"/>
    <w:rsid w:val="00523B84"/>
    <w:rsid w:val="00523DCA"/>
    <w:rsid w:val="00524332"/>
    <w:rsid w:val="005245AB"/>
    <w:rsid w:val="005245B5"/>
    <w:rsid w:val="0052691A"/>
    <w:rsid w:val="00526DA5"/>
    <w:rsid w:val="005271BD"/>
    <w:rsid w:val="00530C3C"/>
    <w:rsid w:val="00530FB6"/>
    <w:rsid w:val="005314CF"/>
    <w:rsid w:val="005316FD"/>
    <w:rsid w:val="005317D4"/>
    <w:rsid w:val="00531C1E"/>
    <w:rsid w:val="00532682"/>
    <w:rsid w:val="00533507"/>
    <w:rsid w:val="00533EF4"/>
    <w:rsid w:val="00534F10"/>
    <w:rsid w:val="00535269"/>
    <w:rsid w:val="00535270"/>
    <w:rsid w:val="00535E4B"/>
    <w:rsid w:val="00536771"/>
    <w:rsid w:val="00536D7E"/>
    <w:rsid w:val="005372BF"/>
    <w:rsid w:val="00537848"/>
    <w:rsid w:val="0054108C"/>
    <w:rsid w:val="00541E9E"/>
    <w:rsid w:val="0054211F"/>
    <w:rsid w:val="005421B5"/>
    <w:rsid w:val="005429E8"/>
    <w:rsid w:val="00542F64"/>
    <w:rsid w:val="005433FF"/>
    <w:rsid w:val="0054402A"/>
    <w:rsid w:val="005446D0"/>
    <w:rsid w:val="00545520"/>
    <w:rsid w:val="00545B23"/>
    <w:rsid w:val="005461FD"/>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7BC"/>
    <w:rsid w:val="005569B1"/>
    <w:rsid w:val="00556C34"/>
    <w:rsid w:val="00557665"/>
    <w:rsid w:val="005576FA"/>
    <w:rsid w:val="0055787A"/>
    <w:rsid w:val="00557B60"/>
    <w:rsid w:val="00557C64"/>
    <w:rsid w:val="005607E0"/>
    <w:rsid w:val="00560BD4"/>
    <w:rsid w:val="00561B5B"/>
    <w:rsid w:val="00561EB0"/>
    <w:rsid w:val="00562266"/>
    <w:rsid w:val="005622C3"/>
    <w:rsid w:val="005624D1"/>
    <w:rsid w:val="00562B01"/>
    <w:rsid w:val="00563294"/>
    <w:rsid w:val="00563415"/>
    <w:rsid w:val="00563755"/>
    <w:rsid w:val="00563A63"/>
    <w:rsid w:val="00563CDE"/>
    <w:rsid w:val="00563E1B"/>
    <w:rsid w:val="00564330"/>
    <w:rsid w:val="00564893"/>
    <w:rsid w:val="00564B1B"/>
    <w:rsid w:val="00565D1D"/>
    <w:rsid w:val="00566C69"/>
    <w:rsid w:val="00567277"/>
    <w:rsid w:val="005701E4"/>
    <w:rsid w:val="005709DE"/>
    <w:rsid w:val="00571772"/>
    <w:rsid w:val="00571E01"/>
    <w:rsid w:val="005726B7"/>
    <w:rsid w:val="00572AAF"/>
    <w:rsid w:val="005741BB"/>
    <w:rsid w:val="005744F3"/>
    <w:rsid w:val="00576443"/>
    <w:rsid w:val="005775E0"/>
    <w:rsid w:val="0057766C"/>
    <w:rsid w:val="005776B5"/>
    <w:rsid w:val="005777B8"/>
    <w:rsid w:val="0057782C"/>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22C"/>
    <w:rsid w:val="0059149A"/>
    <w:rsid w:val="00591510"/>
    <w:rsid w:val="0059170F"/>
    <w:rsid w:val="00591C26"/>
    <w:rsid w:val="00592970"/>
    <w:rsid w:val="00592A8A"/>
    <w:rsid w:val="00592B7A"/>
    <w:rsid w:val="00592C5E"/>
    <w:rsid w:val="00593A44"/>
    <w:rsid w:val="00594299"/>
    <w:rsid w:val="005942EF"/>
    <w:rsid w:val="00594AD2"/>
    <w:rsid w:val="00595372"/>
    <w:rsid w:val="00595899"/>
    <w:rsid w:val="00595E0F"/>
    <w:rsid w:val="00596F6D"/>
    <w:rsid w:val="00597434"/>
    <w:rsid w:val="00597B02"/>
    <w:rsid w:val="00597B6A"/>
    <w:rsid w:val="005A0A05"/>
    <w:rsid w:val="005A0CEB"/>
    <w:rsid w:val="005A13B4"/>
    <w:rsid w:val="005A152F"/>
    <w:rsid w:val="005A1813"/>
    <w:rsid w:val="005A1945"/>
    <w:rsid w:val="005A3958"/>
    <w:rsid w:val="005A3964"/>
    <w:rsid w:val="005A45E0"/>
    <w:rsid w:val="005A5EAC"/>
    <w:rsid w:val="005A646D"/>
    <w:rsid w:val="005A64B1"/>
    <w:rsid w:val="005A6C4D"/>
    <w:rsid w:val="005A73BE"/>
    <w:rsid w:val="005A76EB"/>
    <w:rsid w:val="005A7F9E"/>
    <w:rsid w:val="005B01F1"/>
    <w:rsid w:val="005B1812"/>
    <w:rsid w:val="005B182C"/>
    <w:rsid w:val="005B1D1F"/>
    <w:rsid w:val="005B2868"/>
    <w:rsid w:val="005B2A34"/>
    <w:rsid w:val="005B2E38"/>
    <w:rsid w:val="005B324C"/>
    <w:rsid w:val="005B3DD8"/>
    <w:rsid w:val="005B3EAB"/>
    <w:rsid w:val="005B3F3F"/>
    <w:rsid w:val="005B41A4"/>
    <w:rsid w:val="005B45C6"/>
    <w:rsid w:val="005B5681"/>
    <w:rsid w:val="005B69FA"/>
    <w:rsid w:val="005B6ED0"/>
    <w:rsid w:val="005B6F7B"/>
    <w:rsid w:val="005B73D6"/>
    <w:rsid w:val="005C05E1"/>
    <w:rsid w:val="005C0700"/>
    <w:rsid w:val="005C10A8"/>
    <w:rsid w:val="005C1666"/>
    <w:rsid w:val="005C168D"/>
    <w:rsid w:val="005C1DBD"/>
    <w:rsid w:val="005C2E6D"/>
    <w:rsid w:val="005C36C7"/>
    <w:rsid w:val="005C36D9"/>
    <w:rsid w:val="005C3E4E"/>
    <w:rsid w:val="005C54DB"/>
    <w:rsid w:val="005C5598"/>
    <w:rsid w:val="005C67FA"/>
    <w:rsid w:val="005C7667"/>
    <w:rsid w:val="005C7E26"/>
    <w:rsid w:val="005D0F1A"/>
    <w:rsid w:val="005D14F1"/>
    <w:rsid w:val="005D2289"/>
    <w:rsid w:val="005D3606"/>
    <w:rsid w:val="005D42F4"/>
    <w:rsid w:val="005D4914"/>
    <w:rsid w:val="005D4D22"/>
    <w:rsid w:val="005D604F"/>
    <w:rsid w:val="005D63D3"/>
    <w:rsid w:val="005D71DC"/>
    <w:rsid w:val="005D7840"/>
    <w:rsid w:val="005D7854"/>
    <w:rsid w:val="005E086E"/>
    <w:rsid w:val="005E1406"/>
    <w:rsid w:val="005E1C14"/>
    <w:rsid w:val="005E3171"/>
    <w:rsid w:val="005E3503"/>
    <w:rsid w:val="005E4258"/>
    <w:rsid w:val="005E5E5C"/>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065F"/>
    <w:rsid w:val="00601380"/>
    <w:rsid w:val="006016D4"/>
    <w:rsid w:val="0060179E"/>
    <w:rsid w:val="00601C8E"/>
    <w:rsid w:val="00602041"/>
    <w:rsid w:val="00602074"/>
    <w:rsid w:val="0060276B"/>
    <w:rsid w:val="006033C4"/>
    <w:rsid w:val="00603887"/>
    <w:rsid w:val="00604724"/>
    <w:rsid w:val="0060507D"/>
    <w:rsid w:val="006056DB"/>
    <w:rsid w:val="006058F4"/>
    <w:rsid w:val="00606561"/>
    <w:rsid w:val="00606677"/>
    <w:rsid w:val="006072B1"/>
    <w:rsid w:val="00607597"/>
    <w:rsid w:val="00607741"/>
    <w:rsid w:val="00610608"/>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AD9"/>
    <w:rsid w:val="00615DAF"/>
    <w:rsid w:val="00615FBC"/>
    <w:rsid w:val="00616D04"/>
    <w:rsid w:val="00617508"/>
    <w:rsid w:val="0062006A"/>
    <w:rsid w:val="006202C7"/>
    <w:rsid w:val="00621AD0"/>
    <w:rsid w:val="006227CC"/>
    <w:rsid w:val="006228AE"/>
    <w:rsid w:val="006229F7"/>
    <w:rsid w:val="00623488"/>
    <w:rsid w:val="006236E0"/>
    <w:rsid w:val="00624467"/>
    <w:rsid w:val="00624A07"/>
    <w:rsid w:val="00625AAE"/>
    <w:rsid w:val="006260D4"/>
    <w:rsid w:val="006261B2"/>
    <w:rsid w:val="006268EF"/>
    <w:rsid w:val="00626CB4"/>
    <w:rsid w:val="006270A2"/>
    <w:rsid w:val="00627299"/>
    <w:rsid w:val="00627D91"/>
    <w:rsid w:val="00627EFA"/>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0E"/>
    <w:rsid w:val="00640EC2"/>
    <w:rsid w:val="00640F94"/>
    <w:rsid w:val="00641175"/>
    <w:rsid w:val="0064149B"/>
    <w:rsid w:val="00642FB2"/>
    <w:rsid w:val="006431A1"/>
    <w:rsid w:val="00644338"/>
    <w:rsid w:val="00644A7C"/>
    <w:rsid w:val="00645972"/>
    <w:rsid w:val="00645BA0"/>
    <w:rsid w:val="00646478"/>
    <w:rsid w:val="0064684A"/>
    <w:rsid w:val="00650078"/>
    <w:rsid w:val="006509EF"/>
    <w:rsid w:val="0065175A"/>
    <w:rsid w:val="0065237F"/>
    <w:rsid w:val="006531AB"/>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41F5"/>
    <w:rsid w:val="00664FCB"/>
    <w:rsid w:val="0066549B"/>
    <w:rsid w:val="00666186"/>
    <w:rsid w:val="006661F8"/>
    <w:rsid w:val="00666F91"/>
    <w:rsid w:val="00666FC7"/>
    <w:rsid w:val="0066777E"/>
    <w:rsid w:val="0067071B"/>
    <w:rsid w:val="00670D47"/>
    <w:rsid w:val="00671503"/>
    <w:rsid w:val="00672105"/>
    <w:rsid w:val="00672132"/>
    <w:rsid w:val="00672AF5"/>
    <w:rsid w:val="00673842"/>
    <w:rsid w:val="00673CF3"/>
    <w:rsid w:val="006742F3"/>
    <w:rsid w:val="006753B2"/>
    <w:rsid w:val="00675626"/>
    <w:rsid w:val="00675DE4"/>
    <w:rsid w:val="00675F92"/>
    <w:rsid w:val="00676118"/>
    <w:rsid w:val="00676817"/>
    <w:rsid w:val="006779DC"/>
    <w:rsid w:val="00677BE0"/>
    <w:rsid w:val="00680610"/>
    <w:rsid w:val="00681277"/>
    <w:rsid w:val="0068167C"/>
    <w:rsid w:val="00681F0E"/>
    <w:rsid w:val="006822AD"/>
    <w:rsid w:val="00682510"/>
    <w:rsid w:val="006825FE"/>
    <w:rsid w:val="00682835"/>
    <w:rsid w:val="00682C8D"/>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3FDF"/>
    <w:rsid w:val="006941AD"/>
    <w:rsid w:val="006943BC"/>
    <w:rsid w:val="00694C2C"/>
    <w:rsid w:val="00694E8A"/>
    <w:rsid w:val="00695A7B"/>
    <w:rsid w:val="00695C76"/>
    <w:rsid w:val="00697815"/>
    <w:rsid w:val="006A03F4"/>
    <w:rsid w:val="006A05B2"/>
    <w:rsid w:val="006A113D"/>
    <w:rsid w:val="006A158D"/>
    <w:rsid w:val="006A1D56"/>
    <w:rsid w:val="006A2027"/>
    <w:rsid w:val="006A23F5"/>
    <w:rsid w:val="006A3A46"/>
    <w:rsid w:val="006A6238"/>
    <w:rsid w:val="006A6D6A"/>
    <w:rsid w:val="006A7957"/>
    <w:rsid w:val="006A7EBD"/>
    <w:rsid w:val="006A7F04"/>
    <w:rsid w:val="006B0258"/>
    <w:rsid w:val="006B102C"/>
    <w:rsid w:val="006B280C"/>
    <w:rsid w:val="006B4B1A"/>
    <w:rsid w:val="006B4D19"/>
    <w:rsid w:val="006B4D7D"/>
    <w:rsid w:val="006B67B7"/>
    <w:rsid w:val="006B76A1"/>
    <w:rsid w:val="006B7D31"/>
    <w:rsid w:val="006B7F7A"/>
    <w:rsid w:val="006C035E"/>
    <w:rsid w:val="006C0FD4"/>
    <w:rsid w:val="006C1001"/>
    <w:rsid w:val="006C1E97"/>
    <w:rsid w:val="006C27E6"/>
    <w:rsid w:val="006C2A87"/>
    <w:rsid w:val="006C355C"/>
    <w:rsid w:val="006C3B4D"/>
    <w:rsid w:val="006C45D8"/>
    <w:rsid w:val="006C521A"/>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52F6"/>
    <w:rsid w:val="006D54B6"/>
    <w:rsid w:val="006D5BCA"/>
    <w:rsid w:val="006D79A7"/>
    <w:rsid w:val="006D7A0C"/>
    <w:rsid w:val="006D7D53"/>
    <w:rsid w:val="006E07BF"/>
    <w:rsid w:val="006E0E23"/>
    <w:rsid w:val="006E0F29"/>
    <w:rsid w:val="006E12A0"/>
    <w:rsid w:val="006E1E2D"/>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5C9"/>
    <w:rsid w:val="006F2706"/>
    <w:rsid w:val="006F36A0"/>
    <w:rsid w:val="006F3B74"/>
    <w:rsid w:val="006F3C9D"/>
    <w:rsid w:val="006F3FB8"/>
    <w:rsid w:val="006F44DC"/>
    <w:rsid w:val="006F4C99"/>
    <w:rsid w:val="006F52AD"/>
    <w:rsid w:val="006F63DA"/>
    <w:rsid w:val="006F7195"/>
    <w:rsid w:val="006F7223"/>
    <w:rsid w:val="006F792D"/>
    <w:rsid w:val="006F7949"/>
    <w:rsid w:val="00701643"/>
    <w:rsid w:val="00701FBD"/>
    <w:rsid w:val="0070263C"/>
    <w:rsid w:val="007040D5"/>
    <w:rsid w:val="0070419C"/>
    <w:rsid w:val="00704458"/>
    <w:rsid w:val="00704594"/>
    <w:rsid w:val="0070513B"/>
    <w:rsid w:val="0070559A"/>
    <w:rsid w:val="0070593E"/>
    <w:rsid w:val="00705A52"/>
    <w:rsid w:val="00705CB9"/>
    <w:rsid w:val="007065AB"/>
    <w:rsid w:val="007068D1"/>
    <w:rsid w:val="00706CD7"/>
    <w:rsid w:val="00706F5F"/>
    <w:rsid w:val="007072B6"/>
    <w:rsid w:val="007074E1"/>
    <w:rsid w:val="007079F9"/>
    <w:rsid w:val="00710091"/>
    <w:rsid w:val="007108BD"/>
    <w:rsid w:val="007108E4"/>
    <w:rsid w:val="007112BE"/>
    <w:rsid w:val="007118E1"/>
    <w:rsid w:val="00711CA1"/>
    <w:rsid w:val="0071257D"/>
    <w:rsid w:val="00713666"/>
    <w:rsid w:val="00713AA8"/>
    <w:rsid w:val="00714DA7"/>
    <w:rsid w:val="007150E2"/>
    <w:rsid w:val="00715E10"/>
    <w:rsid w:val="007164DF"/>
    <w:rsid w:val="00716687"/>
    <w:rsid w:val="00716B73"/>
    <w:rsid w:val="00716C72"/>
    <w:rsid w:val="00716FED"/>
    <w:rsid w:val="00717599"/>
    <w:rsid w:val="00717925"/>
    <w:rsid w:val="00717B42"/>
    <w:rsid w:val="00717D14"/>
    <w:rsid w:val="00717F79"/>
    <w:rsid w:val="00722277"/>
    <w:rsid w:val="00722C6E"/>
    <w:rsid w:val="007232F0"/>
    <w:rsid w:val="00724187"/>
    <w:rsid w:val="00725653"/>
    <w:rsid w:val="007262A8"/>
    <w:rsid w:val="007277D8"/>
    <w:rsid w:val="00727FDF"/>
    <w:rsid w:val="00730E37"/>
    <w:rsid w:val="00730EE5"/>
    <w:rsid w:val="007319A9"/>
    <w:rsid w:val="00731E9D"/>
    <w:rsid w:val="0073236A"/>
    <w:rsid w:val="00733191"/>
    <w:rsid w:val="00733316"/>
    <w:rsid w:val="00733DA7"/>
    <w:rsid w:val="007340B4"/>
    <w:rsid w:val="00734D0B"/>
    <w:rsid w:val="00735705"/>
    <w:rsid w:val="00735ACE"/>
    <w:rsid w:val="00735F9E"/>
    <w:rsid w:val="00736096"/>
    <w:rsid w:val="00736E67"/>
    <w:rsid w:val="00737167"/>
    <w:rsid w:val="00737227"/>
    <w:rsid w:val="00737366"/>
    <w:rsid w:val="00737B95"/>
    <w:rsid w:val="00737DC6"/>
    <w:rsid w:val="007414AF"/>
    <w:rsid w:val="0074150F"/>
    <w:rsid w:val="0074167B"/>
    <w:rsid w:val="007416A3"/>
    <w:rsid w:val="00742CCE"/>
    <w:rsid w:val="00742ECA"/>
    <w:rsid w:val="00742F8E"/>
    <w:rsid w:val="007438F6"/>
    <w:rsid w:val="00743C5F"/>
    <w:rsid w:val="0074456C"/>
    <w:rsid w:val="00744FD6"/>
    <w:rsid w:val="00745462"/>
    <w:rsid w:val="0074639E"/>
    <w:rsid w:val="00746A34"/>
    <w:rsid w:val="00746ACC"/>
    <w:rsid w:val="007502B6"/>
    <w:rsid w:val="007503F0"/>
    <w:rsid w:val="00750658"/>
    <w:rsid w:val="00750723"/>
    <w:rsid w:val="00750946"/>
    <w:rsid w:val="00750F10"/>
    <w:rsid w:val="0075178D"/>
    <w:rsid w:val="00751C22"/>
    <w:rsid w:val="00751D86"/>
    <w:rsid w:val="00751EC3"/>
    <w:rsid w:val="00751EEC"/>
    <w:rsid w:val="00752557"/>
    <w:rsid w:val="00752CEE"/>
    <w:rsid w:val="0075327A"/>
    <w:rsid w:val="00754CEC"/>
    <w:rsid w:val="00755FA7"/>
    <w:rsid w:val="00756082"/>
    <w:rsid w:val="007560EB"/>
    <w:rsid w:val="007604A5"/>
    <w:rsid w:val="00760E9F"/>
    <w:rsid w:val="007613DB"/>
    <w:rsid w:val="00761764"/>
    <w:rsid w:val="00761B99"/>
    <w:rsid w:val="00762609"/>
    <w:rsid w:val="007627B8"/>
    <w:rsid w:val="00762AB0"/>
    <w:rsid w:val="00762C1E"/>
    <w:rsid w:val="007635AF"/>
    <w:rsid w:val="007641CD"/>
    <w:rsid w:val="00764544"/>
    <w:rsid w:val="00764763"/>
    <w:rsid w:val="00764D4C"/>
    <w:rsid w:val="00764D94"/>
    <w:rsid w:val="00765E49"/>
    <w:rsid w:val="007663F5"/>
    <w:rsid w:val="00766A27"/>
    <w:rsid w:val="00766A9C"/>
    <w:rsid w:val="0076765B"/>
    <w:rsid w:val="00767D63"/>
    <w:rsid w:val="007700F0"/>
    <w:rsid w:val="0077094B"/>
    <w:rsid w:val="00770D39"/>
    <w:rsid w:val="00771685"/>
    <w:rsid w:val="0077186C"/>
    <w:rsid w:val="00771950"/>
    <w:rsid w:val="00771C50"/>
    <w:rsid w:val="007720C1"/>
    <w:rsid w:val="007720EE"/>
    <w:rsid w:val="00772D17"/>
    <w:rsid w:val="00773068"/>
    <w:rsid w:val="00773F25"/>
    <w:rsid w:val="00774A3D"/>
    <w:rsid w:val="00774F7E"/>
    <w:rsid w:val="00775617"/>
    <w:rsid w:val="0077580C"/>
    <w:rsid w:val="00775B7B"/>
    <w:rsid w:val="00775E14"/>
    <w:rsid w:val="0077726A"/>
    <w:rsid w:val="00777525"/>
    <w:rsid w:val="00780625"/>
    <w:rsid w:val="00780854"/>
    <w:rsid w:val="00780EFE"/>
    <w:rsid w:val="00781587"/>
    <w:rsid w:val="00781C35"/>
    <w:rsid w:val="0078247C"/>
    <w:rsid w:val="00782975"/>
    <w:rsid w:val="00782F3F"/>
    <w:rsid w:val="007843C6"/>
    <w:rsid w:val="007853EC"/>
    <w:rsid w:val="00785A55"/>
    <w:rsid w:val="00785CB3"/>
    <w:rsid w:val="007860F0"/>
    <w:rsid w:val="00786304"/>
    <w:rsid w:val="007864C0"/>
    <w:rsid w:val="007868FB"/>
    <w:rsid w:val="00786C01"/>
    <w:rsid w:val="00786FE7"/>
    <w:rsid w:val="007876E4"/>
    <w:rsid w:val="00787D8B"/>
    <w:rsid w:val="007910C1"/>
    <w:rsid w:val="00791770"/>
    <w:rsid w:val="00791954"/>
    <w:rsid w:val="00791A3B"/>
    <w:rsid w:val="00791DB8"/>
    <w:rsid w:val="007937DF"/>
    <w:rsid w:val="00793D97"/>
    <w:rsid w:val="00794474"/>
    <w:rsid w:val="007945ED"/>
    <w:rsid w:val="007947E2"/>
    <w:rsid w:val="00794FEF"/>
    <w:rsid w:val="00795E61"/>
    <w:rsid w:val="00796E00"/>
    <w:rsid w:val="007A06C0"/>
    <w:rsid w:val="007A10D9"/>
    <w:rsid w:val="007A161D"/>
    <w:rsid w:val="007A2463"/>
    <w:rsid w:val="007A295B"/>
    <w:rsid w:val="007A3D34"/>
    <w:rsid w:val="007A3E6B"/>
    <w:rsid w:val="007A43B5"/>
    <w:rsid w:val="007A5898"/>
    <w:rsid w:val="007A5AD4"/>
    <w:rsid w:val="007A5BBC"/>
    <w:rsid w:val="007A5BC9"/>
    <w:rsid w:val="007A634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27"/>
    <w:rsid w:val="007C16FD"/>
    <w:rsid w:val="007C216B"/>
    <w:rsid w:val="007C24FD"/>
    <w:rsid w:val="007C2518"/>
    <w:rsid w:val="007C36CA"/>
    <w:rsid w:val="007C4787"/>
    <w:rsid w:val="007C4DA6"/>
    <w:rsid w:val="007C5111"/>
    <w:rsid w:val="007C5BD3"/>
    <w:rsid w:val="007C5E64"/>
    <w:rsid w:val="007C65DB"/>
    <w:rsid w:val="007C7215"/>
    <w:rsid w:val="007C76EB"/>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5BED"/>
    <w:rsid w:val="007D691F"/>
    <w:rsid w:val="007D6E8A"/>
    <w:rsid w:val="007D7365"/>
    <w:rsid w:val="007D79A2"/>
    <w:rsid w:val="007D7FC0"/>
    <w:rsid w:val="007E0130"/>
    <w:rsid w:val="007E1038"/>
    <w:rsid w:val="007E1F86"/>
    <w:rsid w:val="007E21D0"/>
    <w:rsid w:val="007E2743"/>
    <w:rsid w:val="007E37F8"/>
    <w:rsid w:val="007E3BEE"/>
    <w:rsid w:val="007E4150"/>
    <w:rsid w:val="007E422F"/>
    <w:rsid w:val="007E43BF"/>
    <w:rsid w:val="007E551D"/>
    <w:rsid w:val="007E638D"/>
    <w:rsid w:val="007E7268"/>
    <w:rsid w:val="007E76F8"/>
    <w:rsid w:val="007F10E6"/>
    <w:rsid w:val="007F1FA6"/>
    <w:rsid w:val="007F224A"/>
    <w:rsid w:val="007F2945"/>
    <w:rsid w:val="007F2AFD"/>
    <w:rsid w:val="007F2C68"/>
    <w:rsid w:val="007F357F"/>
    <w:rsid w:val="007F4472"/>
    <w:rsid w:val="007F4687"/>
    <w:rsid w:val="007F552F"/>
    <w:rsid w:val="007F57C9"/>
    <w:rsid w:val="007F58E7"/>
    <w:rsid w:val="007F61AA"/>
    <w:rsid w:val="007F678F"/>
    <w:rsid w:val="007F67C3"/>
    <w:rsid w:val="007F6820"/>
    <w:rsid w:val="007F6D5D"/>
    <w:rsid w:val="007F7457"/>
    <w:rsid w:val="007F75D5"/>
    <w:rsid w:val="007F77BA"/>
    <w:rsid w:val="007F7870"/>
    <w:rsid w:val="00801A98"/>
    <w:rsid w:val="008029F2"/>
    <w:rsid w:val="00803152"/>
    <w:rsid w:val="00803C63"/>
    <w:rsid w:val="00803E36"/>
    <w:rsid w:val="00804535"/>
    <w:rsid w:val="008045AB"/>
    <w:rsid w:val="00804ABF"/>
    <w:rsid w:val="0080524E"/>
    <w:rsid w:val="00805AE4"/>
    <w:rsid w:val="00807ABB"/>
    <w:rsid w:val="0081006F"/>
    <w:rsid w:val="008102CA"/>
    <w:rsid w:val="00810405"/>
    <w:rsid w:val="00810720"/>
    <w:rsid w:val="008112B2"/>
    <w:rsid w:val="00811EA0"/>
    <w:rsid w:val="00811F80"/>
    <w:rsid w:val="008143B4"/>
    <w:rsid w:val="00815308"/>
    <w:rsid w:val="00816C57"/>
    <w:rsid w:val="0081728E"/>
    <w:rsid w:val="00817BE1"/>
    <w:rsid w:val="008205BD"/>
    <w:rsid w:val="00820DD1"/>
    <w:rsid w:val="00820F42"/>
    <w:rsid w:val="008215F2"/>
    <w:rsid w:val="00821B04"/>
    <w:rsid w:val="00821C64"/>
    <w:rsid w:val="00822A1D"/>
    <w:rsid w:val="00823843"/>
    <w:rsid w:val="00823913"/>
    <w:rsid w:val="00823CE5"/>
    <w:rsid w:val="00824093"/>
    <w:rsid w:val="008246B7"/>
    <w:rsid w:val="00825048"/>
    <w:rsid w:val="0082558B"/>
    <w:rsid w:val="00826980"/>
    <w:rsid w:val="00826AD4"/>
    <w:rsid w:val="00826D79"/>
    <w:rsid w:val="00827754"/>
    <w:rsid w:val="008278AB"/>
    <w:rsid w:val="00827992"/>
    <w:rsid w:val="00827E44"/>
    <w:rsid w:val="00827EE2"/>
    <w:rsid w:val="0083015A"/>
    <w:rsid w:val="00831A3A"/>
    <w:rsid w:val="00831F9E"/>
    <w:rsid w:val="00832709"/>
    <w:rsid w:val="00834C53"/>
    <w:rsid w:val="0083503E"/>
    <w:rsid w:val="0083589B"/>
    <w:rsid w:val="008358B4"/>
    <w:rsid w:val="00835A79"/>
    <w:rsid w:val="00836572"/>
    <w:rsid w:val="00840506"/>
    <w:rsid w:val="0084145C"/>
    <w:rsid w:val="00841571"/>
    <w:rsid w:val="0084176A"/>
    <w:rsid w:val="00841CC4"/>
    <w:rsid w:val="00841E62"/>
    <w:rsid w:val="00842195"/>
    <w:rsid w:val="008421CE"/>
    <w:rsid w:val="00843BC6"/>
    <w:rsid w:val="00843D41"/>
    <w:rsid w:val="00843EDC"/>
    <w:rsid w:val="00843FAB"/>
    <w:rsid w:val="00845EA1"/>
    <w:rsid w:val="00846E77"/>
    <w:rsid w:val="00847257"/>
    <w:rsid w:val="00847A51"/>
    <w:rsid w:val="00847E0E"/>
    <w:rsid w:val="00850EC3"/>
    <w:rsid w:val="00851711"/>
    <w:rsid w:val="00852326"/>
    <w:rsid w:val="00853061"/>
    <w:rsid w:val="00853200"/>
    <w:rsid w:val="008547E1"/>
    <w:rsid w:val="00855241"/>
    <w:rsid w:val="00856D4C"/>
    <w:rsid w:val="0086027D"/>
    <w:rsid w:val="00861509"/>
    <w:rsid w:val="00861AEA"/>
    <w:rsid w:val="00862EDC"/>
    <w:rsid w:val="00863B8F"/>
    <w:rsid w:val="00863C04"/>
    <w:rsid w:val="008641B1"/>
    <w:rsid w:val="00865A8D"/>
    <w:rsid w:val="0086653A"/>
    <w:rsid w:val="008667DB"/>
    <w:rsid w:val="00867217"/>
    <w:rsid w:val="0086758D"/>
    <w:rsid w:val="008712CB"/>
    <w:rsid w:val="008712F3"/>
    <w:rsid w:val="00872B0C"/>
    <w:rsid w:val="00872B88"/>
    <w:rsid w:val="00872EF0"/>
    <w:rsid w:val="00873701"/>
    <w:rsid w:val="00874ED7"/>
    <w:rsid w:val="0087541A"/>
    <w:rsid w:val="00875EE5"/>
    <w:rsid w:val="00876513"/>
    <w:rsid w:val="00876D65"/>
    <w:rsid w:val="008772A4"/>
    <w:rsid w:val="008775FD"/>
    <w:rsid w:val="00877FB8"/>
    <w:rsid w:val="008801B5"/>
    <w:rsid w:val="00880A48"/>
    <w:rsid w:val="00882A88"/>
    <w:rsid w:val="00883BFA"/>
    <w:rsid w:val="00883C1A"/>
    <w:rsid w:val="00883C9C"/>
    <w:rsid w:val="008847DD"/>
    <w:rsid w:val="008852E4"/>
    <w:rsid w:val="00886BBD"/>
    <w:rsid w:val="00886BE2"/>
    <w:rsid w:val="008871D9"/>
    <w:rsid w:val="008871E9"/>
    <w:rsid w:val="0088780B"/>
    <w:rsid w:val="008879FB"/>
    <w:rsid w:val="00887D9F"/>
    <w:rsid w:val="008906A5"/>
    <w:rsid w:val="0089145E"/>
    <w:rsid w:val="008915F9"/>
    <w:rsid w:val="008919D3"/>
    <w:rsid w:val="00891DA7"/>
    <w:rsid w:val="00892282"/>
    <w:rsid w:val="00892550"/>
    <w:rsid w:val="008934E0"/>
    <w:rsid w:val="0089375E"/>
    <w:rsid w:val="00893C3F"/>
    <w:rsid w:val="00895AFF"/>
    <w:rsid w:val="00896D44"/>
    <w:rsid w:val="00896D69"/>
    <w:rsid w:val="008971A1"/>
    <w:rsid w:val="008A0E01"/>
    <w:rsid w:val="008A107F"/>
    <w:rsid w:val="008A1C50"/>
    <w:rsid w:val="008A1FF7"/>
    <w:rsid w:val="008A2825"/>
    <w:rsid w:val="008A2BAB"/>
    <w:rsid w:val="008A398F"/>
    <w:rsid w:val="008A50C9"/>
    <w:rsid w:val="008A53F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06"/>
    <w:rsid w:val="008B5290"/>
    <w:rsid w:val="008B54D6"/>
    <w:rsid w:val="008B5C68"/>
    <w:rsid w:val="008B741A"/>
    <w:rsid w:val="008B7573"/>
    <w:rsid w:val="008B774C"/>
    <w:rsid w:val="008C01B2"/>
    <w:rsid w:val="008C1080"/>
    <w:rsid w:val="008C1ED6"/>
    <w:rsid w:val="008C1ED9"/>
    <w:rsid w:val="008C2B2E"/>
    <w:rsid w:val="008C37CD"/>
    <w:rsid w:val="008C3846"/>
    <w:rsid w:val="008C3AEF"/>
    <w:rsid w:val="008C5173"/>
    <w:rsid w:val="008C6DF1"/>
    <w:rsid w:val="008C76B7"/>
    <w:rsid w:val="008D1487"/>
    <w:rsid w:val="008D148B"/>
    <w:rsid w:val="008D2B4D"/>
    <w:rsid w:val="008D3363"/>
    <w:rsid w:val="008D3478"/>
    <w:rsid w:val="008D4031"/>
    <w:rsid w:val="008D412C"/>
    <w:rsid w:val="008D4F6C"/>
    <w:rsid w:val="008D51B1"/>
    <w:rsid w:val="008D56F5"/>
    <w:rsid w:val="008D620A"/>
    <w:rsid w:val="008D6FF0"/>
    <w:rsid w:val="008D70B6"/>
    <w:rsid w:val="008D7C52"/>
    <w:rsid w:val="008D7C70"/>
    <w:rsid w:val="008E0C4C"/>
    <w:rsid w:val="008E1F98"/>
    <w:rsid w:val="008E207B"/>
    <w:rsid w:val="008E28D2"/>
    <w:rsid w:val="008E3E4F"/>
    <w:rsid w:val="008E41C8"/>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3CDF"/>
    <w:rsid w:val="008F4991"/>
    <w:rsid w:val="008F4A72"/>
    <w:rsid w:val="008F521A"/>
    <w:rsid w:val="008F602B"/>
    <w:rsid w:val="008F615E"/>
    <w:rsid w:val="008F63F3"/>
    <w:rsid w:val="008F67B8"/>
    <w:rsid w:val="008F774C"/>
    <w:rsid w:val="008F7790"/>
    <w:rsid w:val="0090054E"/>
    <w:rsid w:val="00900F68"/>
    <w:rsid w:val="009013A2"/>
    <w:rsid w:val="009024D3"/>
    <w:rsid w:val="009029D0"/>
    <w:rsid w:val="00902E6D"/>
    <w:rsid w:val="0090306A"/>
    <w:rsid w:val="00903A33"/>
    <w:rsid w:val="00904591"/>
    <w:rsid w:val="00904B6A"/>
    <w:rsid w:val="00907858"/>
    <w:rsid w:val="009078DA"/>
    <w:rsid w:val="00907A37"/>
    <w:rsid w:val="00907F33"/>
    <w:rsid w:val="00910B8D"/>
    <w:rsid w:val="00910BAB"/>
    <w:rsid w:val="00911397"/>
    <w:rsid w:val="009113BE"/>
    <w:rsid w:val="009118D4"/>
    <w:rsid w:val="0091199A"/>
    <w:rsid w:val="0091299F"/>
    <w:rsid w:val="009129C1"/>
    <w:rsid w:val="00912C74"/>
    <w:rsid w:val="00912D77"/>
    <w:rsid w:val="0091346E"/>
    <w:rsid w:val="009135AC"/>
    <w:rsid w:val="00913F2D"/>
    <w:rsid w:val="00914152"/>
    <w:rsid w:val="0091469A"/>
    <w:rsid w:val="00914749"/>
    <w:rsid w:val="00915AD9"/>
    <w:rsid w:val="00915BF8"/>
    <w:rsid w:val="0091666F"/>
    <w:rsid w:val="0091685C"/>
    <w:rsid w:val="00916C60"/>
    <w:rsid w:val="00916FCC"/>
    <w:rsid w:val="009174DE"/>
    <w:rsid w:val="00920A98"/>
    <w:rsid w:val="009216D0"/>
    <w:rsid w:val="009243D5"/>
    <w:rsid w:val="0092463A"/>
    <w:rsid w:val="009247E5"/>
    <w:rsid w:val="0092571E"/>
    <w:rsid w:val="00925894"/>
    <w:rsid w:val="00926019"/>
    <w:rsid w:val="009262D8"/>
    <w:rsid w:val="009266CB"/>
    <w:rsid w:val="00926CC1"/>
    <w:rsid w:val="00927269"/>
    <w:rsid w:val="0092786B"/>
    <w:rsid w:val="00927ACF"/>
    <w:rsid w:val="00930F60"/>
    <w:rsid w:val="00931405"/>
    <w:rsid w:val="00931CB9"/>
    <w:rsid w:val="00932E2E"/>
    <w:rsid w:val="009335C2"/>
    <w:rsid w:val="00933E4A"/>
    <w:rsid w:val="00933EF5"/>
    <w:rsid w:val="0093412C"/>
    <w:rsid w:val="00934D31"/>
    <w:rsid w:val="009359AB"/>
    <w:rsid w:val="00936025"/>
    <w:rsid w:val="00936505"/>
    <w:rsid w:val="00936667"/>
    <w:rsid w:val="00937950"/>
    <w:rsid w:val="00937C7B"/>
    <w:rsid w:val="00937CCB"/>
    <w:rsid w:val="0094003C"/>
    <w:rsid w:val="00942048"/>
    <w:rsid w:val="00942DF3"/>
    <w:rsid w:val="009434BA"/>
    <w:rsid w:val="009452F6"/>
    <w:rsid w:val="0094549B"/>
    <w:rsid w:val="00945595"/>
    <w:rsid w:val="0094616F"/>
    <w:rsid w:val="009468BB"/>
    <w:rsid w:val="00947182"/>
    <w:rsid w:val="0095055A"/>
    <w:rsid w:val="00950DE7"/>
    <w:rsid w:val="0095147C"/>
    <w:rsid w:val="009515CD"/>
    <w:rsid w:val="009518AE"/>
    <w:rsid w:val="00952788"/>
    <w:rsid w:val="009542AA"/>
    <w:rsid w:val="00954FB4"/>
    <w:rsid w:val="00955CC6"/>
    <w:rsid w:val="00955EA6"/>
    <w:rsid w:val="009560F5"/>
    <w:rsid w:val="009565D0"/>
    <w:rsid w:val="00956F76"/>
    <w:rsid w:val="009575C7"/>
    <w:rsid w:val="0095780B"/>
    <w:rsid w:val="0096038A"/>
    <w:rsid w:val="00960ADF"/>
    <w:rsid w:val="00960C24"/>
    <w:rsid w:val="00960C57"/>
    <w:rsid w:val="0096189D"/>
    <w:rsid w:val="00961F12"/>
    <w:rsid w:val="00962576"/>
    <w:rsid w:val="00962E6C"/>
    <w:rsid w:val="00964A54"/>
    <w:rsid w:val="00965B70"/>
    <w:rsid w:val="00966495"/>
    <w:rsid w:val="00967299"/>
    <w:rsid w:val="00967664"/>
    <w:rsid w:val="00967819"/>
    <w:rsid w:val="00971A0A"/>
    <w:rsid w:val="00971FCC"/>
    <w:rsid w:val="00972717"/>
    <w:rsid w:val="0097316A"/>
    <w:rsid w:val="00973A9E"/>
    <w:rsid w:val="00975FFD"/>
    <w:rsid w:val="0097614E"/>
    <w:rsid w:val="009765DE"/>
    <w:rsid w:val="0097686C"/>
    <w:rsid w:val="00976B7D"/>
    <w:rsid w:val="00976E8C"/>
    <w:rsid w:val="0097797A"/>
    <w:rsid w:val="00980731"/>
    <w:rsid w:val="00980A64"/>
    <w:rsid w:val="0098105C"/>
    <w:rsid w:val="00981268"/>
    <w:rsid w:val="00981C66"/>
    <w:rsid w:val="00982B42"/>
    <w:rsid w:val="009831EC"/>
    <w:rsid w:val="00983557"/>
    <w:rsid w:val="009835B0"/>
    <w:rsid w:val="009836CC"/>
    <w:rsid w:val="009837A5"/>
    <w:rsid w:val="00983F18"/>
    <w:rsid w:val="00984524"/>
    <w:rsid w:val="009853E8"/>
    <w:rsid w:val="0098597F"/>
    <w:rsid w:val="00985B10"/>
    <w:rsid w:val="00985C26"/>
    <w:rsid w:val="0098703B"/>
    <w:rsid w:val="00987A32"/>
    <w:rsid w:val="00990A72"/>
    <w:rsid w:val="00991436"/>
    <w:rsid w:val="00991F62"/>
    <w:rsid w:val="00992808"/>
    <w:rsid w:val="0099288F"/>
    <w:rsid w:val="00992F14"/>
    <w:rsid w:val="00992FD9"/>
    <w:rsid w:val="00993139"/>
    <w:rsid w:val="00993560"/>
    <w:rsid w:val="00993730"/>
    <w:rsid w:val="0099445A"/>
    <w:rsid w:val="00994E02"/>
    <w:rsid w:val="00995248"/>
    <w:rsid w:val="009961FB"/>
    <w:rsid w:val="00996A43"/>
    <w:rsid w:val="0099765D"/>
    <w:rsid w:val="009A0221"/>
    <w:rsid w:val="009A267A"/>
    <w:rsid w:val="009A277A"/>
    <w:rsid w:val="009A2A63"/>
    <w:rsid w:val="009A306E"/>
    <w:rsid w:val="009A329B"/>
    <w:rsid w:val="009A5264"/>
    <w:rsid w:val="009A5C36"/>
    <w:rsid w:val="009A5E36"/>
    <w:rsid w:val="009A68C5"/>
    <w:rsid w:val="009A70CC"/>
    <w:rsid w:val="009A71BD"/>
    <w:rsid w:val="009A74F1"/>
    <w:rsid w:val="009B0066"/>
    <w:rsid w:val="009B1053"/>
    <w:rsid w:val="009B127B"/>
    <w:rsid w:val="009B141E"/>
    <w:rsid w:val="009B152A"/>
    <w:rsid w:val="009B15CD"/>
    <w:rsid w:val="009B15E7"/>
    <w:rsid w:val="009B1A00"/>
    <w:rsid w:val="009B1A8A"/>
    <w:rsid w:val="009B1BF0"/>
    <w:rsid w:val="009B2683"/>
    <w:rsid w:val="009B3710"/>
    <w:rsid w:val="009B3910"/>
    <w:rsid w:val="009B4356"/>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08F7"/>
    <w:rsid w:val="009C09DE"/>
    <w:rsid w:val="009C23FD"/>
    <w:rsid w:val="009C2620"/>
    <w:rsid w:val="009C26BA"/>
    <w:rsid w:val="009C3C00"/>
    <w:rsid w:val="009C3D6D"/>
    <w:rsid w:val="009C3F5B"/>
    <w:rsid w:val="009C4224"/>
    <w:rsid w:val="009C4383"/>
    <w:rsid w:val="009C44E5"/>
    <w:rsid w:val="009C47B2"/>
    <w:rsid w:val="009C4C63"/>
    <w:rsid w:val="009C60E7"/>
    <w:rsid w:val="009C6C48"/>
    <w:rsid w:val="009C72CE"/>
    <w:rsid w:val="009C757D"/>
    <w:rsid w:val="009C7F51"/>
    <w:rsid w:val="009C7F56"/>
    <w:rsid w:val="009D0E63"/>
    <w:rsid w:val="009D0F0D"/>
    <w:rsid w:val="009D132B"/>
    <w:rsid w:val="009D1A0A"/>
    <w:rsid w:val="009D2215"/>
    <w:rsid w:val="009D2585"/>
    <w:rsid w:val="009D2CBF"/>
    <w:rsid w:val="009D3C9C"/>
    <w:rsid w:val="009D45B4"/>
    <w:rsid w:val="009D4C55"/>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5917"/>
    <w:rsid w:val="009E678D"/>
    <w:rsid w:val="009E6EF0"/>
    <w:rsid w:val="009E79F9"/>
    <w:rsid w:val="009F0260"/>
    <w:rsid w:val="009F0393"/>
    <w:rsid w:val="009F1121"/>
    <w:rsid w:val="009F2497"/>
    <w:rsid w:val="009F2D99"/>
    <w:rsid w:val="009F3679"/>
    <w:rsid w:val="009F3921"/>
    <w:rsid w:val="009F4161"/>
    <w:rsid w:val="009F4332"/>
    <w:rsid w:val="009F4733"/>
    <w:rsid w:val="009F4F68"/>
    <w:rsid w:val="009F50EB"/>
    <w:rsid w:val="009F538B"/>
    <w:rsid w:val="009F574B"/>
    <w:rsid w:val="009F650B"/>
    <w:rsid w:val="009F7460"/>
    <w:rsid w:val="00A008C1"/>
    <w:rsid w:val="00A00E4C"/>
    <w:rsid w:val="00A0174D"/>
    <w:rsid w:val="00A019AF"/>
    <w:rsid w:val="00A02CDB"/>
    <w:rsid w:val="00A03200"/>
    <w:rsid w:val="00A03E3C"/>
    <w:rsid w:val="00A04088"/>
    <w:rsid w:val="00A04573"/>
    <w:rsid w:val="00A0546E"/>
    <w:rsid w:val="00A057AC"/>
    <w:rsid w:val="00A062E4"/>
    <w:rsid w:val="00A067F6"/>
    <w:rsid w:val="00A06E47"/>
    <w:rsid w:val="00A0745F"/>
    <w:rsid w:val="00A07607"/>
    <w:rsid w:val="00A07617"/>
    <w:rsid w:val="00A0787C"/>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4F1"/>
    <w:rsid w:val="00A21630"/>
    <w:rsid w:val="00A21CBF"/>
    <w:rsid w:val="00A22262"/>
    <w:rsid w:val="00A224DB"/>
    <w:rsid w:val="00A22923"/>
    <w:rsid w:val="00A22EC7"/>
    <w:rsid w:val="00A22FBC"/>
    <w:rsid w:val="00A238B2"/>
    <w:rsid w:val="00A24E60"/>
    <w:rsid w:val="00A25394"/>
    <w:rsid w:val="00A255D6"/>
    <w:rsid w:val="00A25A9F"/>
    <w:rsid w:val="00A25F28"/>
    <w:rsid w:val="00A26EDE"/>
    <w:rsid w:val="00A300F5"/>
    <w:rsid w:val="00A306CA"/>
    <w:rsid w:val="00A30A7A"/>
    <w:rsid w:val="00A3154A"/>
    <w:rsid w:val="00A31592"/>
    <w:rsid w:val="00A3231D"/>
    <w:rsid w:val="00A32DDA"/>
    <w:rsid w:val="00A34032"/>
    <w:rsid w:val="00A34338"/>
    <w:rsid w:val="00A3469C"/>
    <w:rsid w:val="00A347F0"/>
    <w:rsid w:val="00A35A19"/>
    <w:rsid w:val="00A35DB7"/>
    <w:rsid w:val="00A364D3"/>
    <w:rsid w:val="00A3674B"/>
    <w:rsid w:val="00A36F97"/>
    <w:rsid w:val="00A37521"/>
    <w:rsid w:val="00A4023D"/>
    <w:rsid w:val="00A40812"/>
    <w:rsid w:val="00A40B7A"/>
    <w:rsid w:val="00A41305"/>
    <w:rsid w:val="00A414E5"/>
    <w:rsid w:val="00A41C9C"/>
    <w:rsid w:val="00A41F77"/>
    <w:rsid w:val="00A42668"/>
    <w:rsid w:val="00A43219"/>
    <w:rsid w:val="00A43430"/>
    <w:rsid w:val="00A43AC2"/>
    <w:rsid w:val="00A43F16"/>
    <w:rsid w:val="00A4417A"/>
    <w:rsid w:val="00A443FC"/>
    <w:rsid w:val="00A44FA4"/>
    <w:rsid w:val="00A4533D"/>
    <w:rsid w:val="00A46471"/>
    <w:rsid w:val="00A4684F"/>
    <w:rsid w:val="00A46D11"/>
    <w:rsid w:val="00A47155"/>
    <w:rsid w:val="00A4761F"/>
    <w:rsid w:val="00A47782"/>
    <w:rsid w:val="00A4794B"/>
    <w:rsid w:val="00A50052"/>
    <w:rsid w:val="00A50A0C"/>
    <w:rsid w:val="00A50E69"/>
    <w:rsid w:val="00A51337"/>
    <w:rsid w:val="00A51372"/>
    <w:rsid w:val="00A516D4"/>
    <w:rsid w:val="00A518B4"/>
    <w:rsid w:val="00A51A9A"/>
    <w:rsid w:val="00A5217F"/>
    <w:rsid w:val="00A524E4"/>
    <w:rsid w:val="00A53335"/>
    <w:rsid w:val="00A5417D"/>
    <w:rsid w:val="00A5448B"/>
    <w:rsid w:val="00A55689"/>
    <w:rsid w:val="00A5580A"/>
    <w:rsid w:val="00A55AFE"/>
    <w:rsid w:val="00A56B24"/>
    <w:rsid w:val="00A572EA"/>
    <w:rsid w:val="00A627ED"/>
    <w:rsid w:val="00A62F8C"/>
    <w:rsid w:val="00A63606"/>
    <w:rsid w:val="00A63C79"/>
    <w:rsid w:val="00A641B0"/>
    <w:rsid w:val="00A64503"/>
    <w:rsid w:val="00A648CF"/>
    <w:rsid w:val="00A65220"/>
    <w:rsid w:val="00A65322"/>
    <w:rsid w:val="00A65634"/>
    <w:rsid w:val="00A65739"/>
    <w:rsid w:val="00A65867"/>
    <w:rsid w:val="00A65C46"/>
    <w:rsid w:val="00A65F91"/>
    <w:rsid w:val="00A660A8"/>
    <w:rsid w:val="00A66519"/>
    <w:rsid w:val="00A66521"/>
    <w:rsid w:val="00A6698C"/>
    <w:rsid w:val="00A66BF2"/>
    <w:rsid w:val="00A67394"/>
    <w:rsid w:val="00A67F7E"/>
    <w:rsid w:val="00A704A2"/>
    <w:rsid w:val="00A704EF"/>
    <w:rsid w:val="00A7172C"/>
    <w:rsid w:val="00A71890"/>
    <w:rsid w:val="00A71900"/>
    <w:rsid w:val="00A71F4D"/>
    <w:rsid w:val="00A72AA9"/>
    <w:rsid w:val="00A73066"/>
    <w:rsid w:val="00A741B5"/>
    <w:rsid w:val="00A74744"/>
    <w:rsid w:val="00A7560C"/>
    <w:rsid w:val="00A761BA"/>
    <w:rsid w:val="00A7637D"/>
    <w:rsid w:val="00A76889"/>
    <w:rsid w:val="00A8047C"/>
    <w:rsid w:val="00A80776"/>
    <w:rsid w:val="00A80EDB"/>
    <w:rsid w:val="00A812C3"/>
    <w:rsid w:val="00A815E6"/>
    <w:rsid w:val="00A81685"/>
    <w:rsid w:val="00A824F5"/>
    <w:rsid w:val="00A8306A"/>
    <w:rsid w:val="00A836C3"/>
    <w:rsid w:val="00A83A6A"/>
    <w:rsid w:val="00A83CC3"/>
    <w:rsid w:val="00A84099"/>
    <w:rsid w:val="00A84D3A"/>
    <w:rsid w:val="00A84DA3"/>
    <w:rsid w:val="00A85981"/>
    <w:rsid w:val="00A85FBC"/>
    <w:rsid w:val="00A86327"/>
    <w:rsid w:val="00A863CC"/>
    <w:rsid w:val="00A86A7A"/>
    <w:rsid w:val="00A914EE"/>
    <w:rsid w:val="00A919FB"/>
    <w:rsid w:val="00A91CE7"/>
    <w:rsid w:val="00A91EC2"/>
    <w:rsid w:val="00A92187"/>
    <w:rsid w:val="00A92244"/>
    <w:rsid w:val="00A92717"/>
    <w:rsid w:val="00A92976"/>
    <w:rsid w:val="00A92BF8"/>
    <w:rsid w:val="00A92F9A"/>
    <w:rsid w:val="00A944B6"/>
    <w:rsid w:val="00A94607"/>
    <w:rsid w:val="00A9489B"/>
    <w:rsid w:val="00A94B74"/>
    <w:rsid w:val="00A94DD3"/>
    <w:rsid w:val="00A95E01"/>
    <w:rsid w:val="00A9637E"/>
    <w:rsid w:val="00A970BB"/>
    <w:rsid w:val="00A97695"/>
    <w:rsid w:val="00A97781"/>
    <w:rsid w:val="00A97D83"/>
    <w:rsid w:val="00A97E51"/>
    <w:rsid w:val="00AA00C7"/>
    <w:rsid w:val="00AA097D"/>
    <w:rsid w:val="00AA142C"/>
    <w:rsid w:val="00AA15F9"/>
    <w:rsid w:val="00AA1647"/>
    <w:rsid w:val="00AA16C1"/>
    <w:rsid w:val="00AA19AA"/>
    <w:rsid w:val="00AA1B69"/>
    <w:rsid w:val="00AA1ED3"/>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2E0"/>
    <w:rsid w:val="00AB6D4C"/>
    <w:rsid w:val="00AB7C6A"/>
    <w:rsid w:val="00AB7C6D"/>
    <w:rsid w:val="00AB7CBC"/>
    <w:rsid w:val="00AB7DAD"/>
    <w:rsid w:val="00AC0554"/>
    <w:rsid w:val="00AC078D"/>
    <w:rsid w:val="00AC1054"/>
    <w:rsid w:val="00AC1473"/>
    <w:rsid w:val="00AC1C2B"/>
    <w:rsid w:val="00AC2602"/>
    <w:rsid w:val="00AC2633"/>
    <w:rsid w:val="00AC332B"/>
    <w:rsid w:val="00AC33B6"/>
    <w:rsid w:val="00AC4026"/>
    <w:rsid w:val="00AC4386"/>
    <w:rsid w:val="00AC5354"/>
    <w:rsid w:val="00AC6FC0"/>
    <w:rsid w:val="00AC72DE"/>
    <w:rsid w:val="00AD005D"/>
    <w:rsid w:val="00AD00F3"/>
    <w:rsid w:val="00AD058D"/>
    <w:rsid w:val="00AD0FF4"/>
    <w:rsid w:val="00AD127C"/>
    <w:rsid w:val="00AD1920"/>
    <w:rsid w:val="00AD2CF0"/>
    <w:rsid w:val="00AD2D31"/>
    <w:rsid w:val="00AD317B"/>
    <w:rsid w:val="00AD4549"/>
    <w:rsid w:val="00AD4B3A"/>
    <w:rsid w:val="00AD5779"/>
    <w:rsid w:val="00AD5B50"/>
    <w:rsid w:val="00AD611F"/>
    <w:rsid w:val="00AD74B2"/>
    <w:rsid w:val="00AE0332"/>
    <w:rsid w:val="00AE0E35"/>
    <w:rsid w:val="00AE0FAE"/>
    <w:rsid w:val="00AE3026"/>
    <w:rsid w:val="00AE3114"/>
    <w:rsid w:val="00AE3431"/>
    <w:rsid w:val="00AE3EAA"/>
    <w:rsid w:val="00AE3EEA"/>
    <w:rsid w:val="00AE417E"/>
    <w:rsid w:val="00AE42C1"/>
    <w:rsid w:val="00AE46BC"/>
    <w:rsid w:val="00AE4E5E"/>
    <w:rsid w:val="00AE4E82"/>
    <w:rsid w:val="00AE62F8"/>
    <w:rsid w:val="00AE6672"/>
    <w:rsid w:val="00AE6E2A"/>
    <w:rsid w:val="00AF0EE7"/>
    <w:rsid w:val="00AF100F"/>
    <w:rsid w:val="00AF13B8"/>
    <w:rsid w:val="00AF166C"/>
    <w:rsid w:val="00AF19D2"/>
    <w:rsid w:val="00AF1CB6"/>
    <w:rsid w:val="00AF1F4D"/>
    <w:rsid w:val="00AF3487"/>
    <w:rsid w:val="00AF47E6"/>
    <w:rsid w:val="00AF4EFC"/>
    <w:rsid w:val="00AF5903"/>
    <w:rsid w:val="00AF5C4D"/>
    <w:rsid w:val="00AF617B"/>
    <w:rsid w:val="00AF6732"/>
    <w:rsid w:val="00AF6DDB"/>
    <w:rsid w:val="00AF6F9D"/>
    <w:rsid w:val="00AF721E"/>
    <w:rsid w:val="00AF78EB"/>
    <w:rsid w:val="00B0159B"/>
    <w:rsid w:val="00B027AD"/>
    <w:rsid w:val="00B02FA4"/>
    <w:rsid w:val="00B03495"/>
    <w:rsid w:val="00B037B9"/>
    <w:rsid w:val="00B03FE1"/>
    <w:rsid w:val="00B04CD7"/>
    <w:rsid w:val="00B051DD"/>
    <w:rsid w:val="00B067C5"/>
    <w:rsid w:val="00B0684C"/>
    <w:rsid w:val="00B075E1"/>
    <w:rsid w:val="00B07780"/>
    <w:rsid w:val="00B07913"/>
    <w:rsid w:val="00B10282"/>
    <w:rsid w:val="00B111E4"/>
    <w:rsid w:val="00B112D7"/>
    <w:rsid w:val="00B12247"/>
    <w:rsid w:val="00B125A0"/>
    <w:rsid w:val="00B125C0"/>
    <w:rsid w:val="00B12739"/>
    <w:rsid w:val="00B12BE0"/>
    <w:rsid w:val="00B1370A"/>
    <w:rsid w:val="00B137F2"/>
    <w:rsid w:val="00B13D28"/>
    <w:rsid w:val="00B14056"/>
    <w:rsid w:val="00B142F5"/>
    <w:rsid w:val="00B1439E"/>
    <w:rsid w:val="00B143A5"/>
    <w:rsid w:val="00B14FA7"/>
    <w:rsid w:val="00B152E2"/>
    <w:rsid w:val="00B1571A"/>
    <w:rsid w:val="00B16A74"/>
    <w:rsid w:val="00B16A83"/>
    <w:rsid w:val="00B16C62"/>
    <w:rsid w:val="00B16F21"/>
    <w:rsid w:val="00B17914"/>
    <w:rsid w:val="00B17DDE"/>
    <w:rsid w:val="00B200A5"/>
    <w:rsid w:val="00B200BA"/>
    <w:rsid w:val="00B20487"/>
    <w:rsid w:val="00B204E8"/>
    <w:rsid w:val="00B20B1C"/>
    <w:rsid w:val="00B20FEF"/>
    <w:rsid w:val="00B21BC1"/>
    <w:rsid w:val="00B21E18"/>
    <w:rsid w:val="00B21EBD"/>
    <w:rsid w:val="00B225CB"/>
    <w:rsid w:val="00B2311F"/>
    <w:rsid w:val="00B238CA"/>
    <w:rsid w:val="00B23904"/>
    <w:rsid w:val="00B23B30"/>
    <w:rsid w:val="00B23CC1"/>
    <w:rsid w:val="00B24004"/>
    <w:rsid w:val="00B24FA3"/>
    <w:rsid w:val="00B2582D"/>
    <w:rsid w:val="00B26ADC"/>
    <w:rsid w:val="00B26E4D"/>
    <w:rsid w:val="00B272BE"/>
    <w:rsid w:val="00B30E96"/>
    <w:rsid w:val="00B30FBB"/>
    <w:rsid w:val="00B30FEA"/>
    <w:rsid w:val="00B3200B"/>
    <w:rsid w:val="00B3220D"/>
    <w:rsid w:val="00B3227D"/>
    <w:rsid w:val="00B3230F"/>
    <w:rsid w:val="00B326A2"/>
    <w:rsid w:val="00B32C11"/>
    <w:rsid w:val="00B32D23"/>
    <w:rsid w:val="00B34879"/>
    <w:rsid w:val="00B35CD6"/>
    <w:rsid w:val="00B36617"/>
    <w:rsid w:val="00B36CE9"/>
    <w:rsid w:val="00B3719A"/>
    <w:rsid w:val="00B37EB6"/>
    <w:rsid w:val="00B40224"/>
    <w:rsid w:val="00B40842"/>
    <w:rsid w:val="00B41474"/>
    <w:rsid w:val="00B41609"/>
    <w:rsid w:val="00B44909"/>
    <w:rsid w:val="00B44E1E"/>
    <w:rsid w:val="00B4575F"/>
    <w:rsid w:val="00B4779B"/>
    <w:rsid w:val="00B47D6F"/>
    <w:rsid w:val="00B47F08"/>
    <w:rsid w:val="00B50067"/>
    <w:rsid w:val="00B50176"/>
    <w:rsid w:val="00B50521"/>
    <w:rsid w:val="00B50CE7"/>
    <w:rsid w:val="00B51030"/>
    <w:rsid w:val="00B514FB"/>
    <w:rsid w:val="00B52797"/>
    <w:rsid w:val="00B527E1"/>
    <w:rsid w:val="00B528AF"/>
    <w:rsid w:val="00B5315A"/>
    <w:rsid w:val="00B536C2"/>
    <w:rsid w:val="00B5422A"/>
    <w:rsid w:val="00B5481E"/>
    <w:rsid w:val="00B54FAA"/>
    <w:rsid w:val="00B554FB"/>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AA6"/>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0D1"/>
    <w:rsid w:val="00B82229"/>
    <w:rsid w:val="00B82967"/>
    <w:rsid w:val="00B829EB"/>
    <w:rsid w:val="00B82CBB"/>
    <w:rsid w:val="00B8329E"/>
    <w:rsid w:val="00B832A6"/>
    <w:rsid w:val="00B83ED7"/>
    <w:rsid w:val="00B84F11"/>
    <w:rsid w:val="00B85AC6"/>
    <w:rsid w:val="00B8617A"/>
    <w:rsid w:val="00B86420"/>
    <w:rsid w:val="00B86535"/>
    <w:rsid w:val="00B86AB9"/>
    <w:rsid w:val="00B86F02"/>
    <w:rsid w:val="00B87B0A"/>
    <w:rsid w:val="00B90265"/>
    <w:rsid w:val="00B903C8"/>
    <w:rsid w:val="00B905EE"/>
    <w:rsid w:val="00B90A31"/>
    <w:rsid w:val="00B91C11"/>
    <w:rsid w:val="00B92DA1"/>
    <w:rsid w:val="00B947E1"/>
    <w:rsid w:val="00B94ABA"/>
    <w:rsid w:val="00B95114"/>
    <w:rsid w:val="00B95C51"/>
    <w:rsid w:val="00B95F38"/>
    <w:rsid w:val="00B963AE"/>
    <w:rsid w:val="00B9664C"/>
    <w:rsid w:val="00B9796C"/>
    <w:rsid w:val="00BA0F76"/>
    <w:rsid w:val="00BA178F"/>
    <w:rsid w:val="00BA191C"/>
    <w:rsid w:val="00BA207B"/>
    <w:rsid w:val="00BA2269"/>
    <w:rsid w:val="00BA22E1"/>
    <w:rsid w:val="00BA28BB"/>
    <w:rsid w:val="00BA3208"/>
    <w:rsid w:val="00BA3B32"/>
    <w:rsid w:val="00BA3B7F"/>
    <w:rsid w:val="00BA423A"/>
    <w:rsid w:val="00BA489F"/>
    <w:rsid w:val="00BA4D23"/>
    <w:rsid w:val="00BA6842"/>
    <w:rsid w:val="00BA6C71"/>
    <w:rsid w:val="00BA6D7B"/>
    <w:rsid w:val="00BA70AB"/>
    <w:rsid w:val="00BA77BB"/>
    <w:rsid w:val="00BA7988"/>
    <w:rsid w:val="00BA7BDB"/>
    <w:rsid w:val="00BA7C69"/>
    <w:rsid w:val="00BA7ED6"/>
    <w:rsid w:val="00BB0030"/>
    <w:rsid w:val="00BB0D1F"/>
    <w:rsid w:val="00BB151C"/>
    <w:rsid w:val="00BB2167"/>
    <w:rsid w:val="00BB21C0"/>
    <w:rsid w:val="00BB23E0"/>
    <w:rsid w:val="00BB27AB"/>
    <w:rsid w:val="00BB2F1C"/>
    <w:rsid w:val="00BB3381"/>
    <w:rsid w:val="00BB3384"/>
    <w:rsid w:val="00BB395E"/>
    <w:rsid w:val="00BB3A77"/>
    <w:rsid w:val="00BB4188"/>
    <w:rsid w:val="00BB43F1"/>
    <w:rsid w:val="00BB4442"/>
    <w:rsid w:val="00BB4ABC"/>
    <w:rsid w:val="00BB4E16"/>
    <w:rsid w:val="00BB5049"/>
    <w:rsid w:val="00BB5BE2"/>
    <w:rsid w:val="00BB71FD"/>
    <w:rsid w:val="00BB79E4"/>
    <w:rsid w:val="00BB7B17"/>
    <w:rsid w:val="00BB7C99"/>
    <w:rsid w:val="00BC0673"/>
    <w:rsid w:val="00BC2519"/>
    <w:rsid w:val="00BC4E2E"/>
    <w:rsid w:val="00BC6EB6"/>
    <w:rsid w:val="00BC7372"/>
    <w:rsid w:val="00BC7638"/>
    <w:rsid w:val="00BD06D9"/>
    <w:rsid w:val="00BD0D32"/>
    <w:rsid w:val="00BD1C6F"/>
    <w:rsid w:val="00BD23FD"/>
    <w:rsid w:val="00BD25FC"/>
    <w:rsid w:val="00BD2963"/>
    <w:rsid w:val="00BD2EEF"/>
    <w:rsid w:val="00BD4897"/>
    <w:rsid w:val="00BD4A5D"/>
    <w:rsid w:val="00BD4A6B"/>
    <w:rsid w:val="00BD5C6E"/>
    <w:rsid w:val="00BD60EA"/>
    <w:rsid w:val="00BD62FF"/>
    <w:rsid w:val="00BD7884"/>
    <w:rsid w:val="00BD7941"/>
    <w:rsid w:val="00BD7994"/>
    <w:rsid w:val="00BE11FA"/>
    <w:rsid w:val="00BE1DC1"/>
    <w:rsid w:val="00BE22F1"/>
    <w:rsid w:val="00BE2A61"/>
    <w:rsid w:val="00BE2B2D"/>
    <w:rsid w:val="00BE3435"/>
    <w:rsid w:val="00BE36CE"/>
    <w:rsid w:val="00BE39A7"/>
    <w:rsid w:val="00BE3A5B"/>
    <w:rsid w:val="00BE3DC4"/>
    <w:rsid w:val="00BE3EBE"/>
    <w:rsid w:val="00BE4983"/>
    <w:rsid w:val="00BE4E14"/>
    <w:rsid w:val="00BE4F87"/>
    <w:rsid w:val="00BE5B2D"/>
    <w:rsid w:val="00BE6419"/>
    <w:rsid w:val="00BE6592"/>
    <w:rsid w:val="00BE76F6"/>
    <w:rsid w:val="00BF11E6"/>
    <w:rsid w:val="00BF15A3"/>
    <w:rsid w:val="00BF1A1B"/>
    <w:rsid w:val="00BF2F5A"/>
    <w:rsid w:val="00BF33D6"/>
    <w:rsid w:val="00BF4386"/>
    <w:rsid w:val="00BF4CF1"/>
    <w:rsid w:val="00BF4D0D"/>
    <w:rsid w:val="00BF4E75"/>
    <w:rsid w:val="00BF6BC0"/>
    <w:rsid w:val="00BF7BC9"/>
    <w:rsid w:val="00C00465"/>
    <w:rsid w:val="00C0125E"/>
    <w:rsid w:val="00C025C4"/>
    <w:rsid w:val="00C02E94"/>
    <w:rsid w:val="00C0334F"/>
    <w:rsid w:val="00C03394"/>
    <w:rsid w:val="00C034D0"/>
    <w:rsid w:val="00C04996"/>
    <w:rsid w:val="00C04A17"/>
    <w:rsid w:val="00C04EFB"/>
    <w:rsid w:val="00C07B47"/>
    <w:rsid w:val="00C100C2"/>
    <w:rsid w:val="00C1041A"/>
    <w:rsid w:val="00C11597"/>
    <w:rsid w:val="00C116DD"/>
    <w:rsid w:val="00C11B22"/>
    <w:rsid w:val="00C11CCD"/>
    <w:rsid w:val="00C11F92"/>
    <w:rsid w:val="00C14267"/>
    <w:rsid w:val="00C142A5"/>
    <w:rsid w:val="00C14515"/>
    <w:rsid w:val="00C1541D"/>
    <w:rsid w:val="00C1570D"/>
    <w:rsid w:val="00C16108"/>
    <w:rsid w:val="00C1612D"/>
    <w:rsid w:val="00C165EB"/>
    <w:rsid w:val="00C16D36"/>
    <w:rsid w:val="00C202D5"/>
    <w:rsid w:val="00C204B2"/>
    <w:rsid w:val="00C20E8A"/>
    <w:rsid w:val="00C22A4D"/>
    <w:rsid w:val="00C22C3B"/>
    <w:rsid w:val="00C23268"/>
    <w:rsid w:val="00C23C35"/>
    <w:rsid w:val="00C244E6"/>
    <w:rsid w:val="00C24531"/>
    <w:rsid w:val="00C2455A"/>
    <w:rsid w:val="00C24AE9"/>
    <w:rsid w:val="00C2599F"/>
    <w:rsid w:val="00C2620F"/>
    <w:rsid w:val="00C26A4D"/>
    <w:rsid w:val="00C26EA2"/>
    <w:rsid w:val="00C278BD"/>
    <w:rsid w:val="00C27CB3"/>
    <w:rsid w:val="00C30056"/>
    <w:rsid w:val="00C305EB"/>
    <w:rsid w:val="00C30D6E"/>
    <w:rsid w:val="00C3114D"/>
    <w:rsid w:val="00C3117F"/>
    <w:rsid w:val="00C31F17"/>
    <w:rsid w:val="00C325A9"/>
    <w:rsid w:val="00C32D1F"/>
    <w:rsid w:val="00C33618"/>
    <w:rsid w:val="00C33766"/>
    <w:rsid w:val="00C33CFD"/>
    <w:rsid w:val="00C33D86"/>
    <w:rsid w:val="00C33F43"/>
    <w:rsid w:val="00C34294"/>
    <w:rsid w:val="00C3536E"/>
    <w:rsid w:val="00C358CD"/>
    <w:rsid w:val="00C361AB"/>
    <w:rsid w:val="00C36798"/>
    <w:rsid w:val="00C36DEA"/>
    <w:rsid w:val="00C372B0"/>
    <w:rsid w:val="00C37528"/>
    <w:rsid w:val="00C40023"/>
    <w:rsid w:val="00C40AED"/>
    <w:rsid w:val="00C40B61"/>
    <w:rsid w:val="00C41BD1"/>
    <w:rsid w:val="00C41C30"/>
    <w:rsid w:val="00C42257"/>
    <w:rsid w:val="00C43526"/>
    <w:rsid w:val="00C43531"/>
    <w:rsid w:val="00C4373A"/>
    <w:rsid w:val="00C43829"/>
    <w:rsid w:val="00C43860"/>
    <w:rsid w:val="00C43B80"/>
    <w:rsid w:val="00C44004"/>
    <w:rsid w:val="00C44289"/>
    <w:rsid w:val="00C4444F"/>
    <w:rsid w:val="00C45A65"/>
    <w:rsid w:val="00C46A58"/>
    <w:rsid w:val="00C46BE3"/>
    <w:rsid w:val="00C46C72"/>
    <w:rsid w:val="00C47540"/>
    <w:rsid w:val="00C479A8"/>
    <w:rsid w:val="00C5002E"/>
    <w:rsid w:val="00C503CA"/>
    <w:rsid w:val="00C51284"/>
    <w:rsid w:val="00C51C7D"/>
    <w:rsid w:val="00C52729"/>
    <w:rsid w:val="00C533CA"/>
    <w:rsid w:val="00C5392E"/>
    <w:rsid w:val="00C53E6D"/>
    <w:rsid w:val="00C5549B"/>
    <w:rsid w:val="00C55998"/>
    <w:rsid w:val="00C55BA3"/>
    <w:rsid w:val="00C56065"/>
    <w:rsid w:val="00C5636B"/>
    <w:rsid w:val="00C56564"/>
    <w:rsid w:val="00C56866"/>
    <w:rsid w:val="00C57018"/>
    <w:rsid w:val="00C57043"/>
    <w:rsid w:val="00C57936"/>
    <w:rsid w:val="00C57C3F"/>
    <w:rsid w:val="00C601B8"/>
    <w:rsid w:val="00C61EC1"/>
    <w:rsid w:val="00C64559"/>
    <w:rsid w:val="00C65075"/>
    <w:rsid w:val="00C661EE"/>
    <w:rsid w:val="00C66B8E"/>
    <w:rsid w:val="00C674C0"/>
    <w:rsid w:val="00C67DE7"/>
    <w:rsid w:val="00C70403"/>
    <w:rsid w:val="00C70816"/>
    <w:rsid w:val="00C70D36"/>
    <w:rsid w:val="00C70DC5"/>
    <w:rsid w:val="00C712A8"/>
    <w:rsid w:val="00C714A0"/>
    <w:rsid w:val="00C71566"/>
    <w:rsid w:val="00C715AA"/>
    <w:rsid w:val="00C72153"/>
    <w:rsid w:val="00C72265"/>
    <w:rsid w:val="00C72556"/>
    <w:rsid w:val="00C7269E"/>
    <w:rsid w:val="00C72C95"/>
    <w:rsid w:val="00C73D34"/>
    <w:rsid w:val="00C7450F"/>
    <w:rsid w:val="00C74720"/>
    <w:rsid w:val="00C748F1"/>
    <w:rsid w:val="00C7581F"/>
    <w:rsid w:val="00C75E34"/>
    <w:rsid w:val="00C75E98"/>
    <w:rsid w:val="00C764F1"/>
    <w:rsid w:val="00C76D5E"/>
    <w:rsid w:val="00C779E6"/>
    <w:rsid w:val="00C8020F"/>
    <w:rsid w:val="00C803E9"/>
    <w:rsid w:val="00C80754"/>
    <w:rsid w:val="00C80AEC"/>
    <w:rsid w:val="00C80B84"/>
    <w:rsid w:val="00C80EC0"/>
    <w:rsid w:val="00C812B2"/>
    <w:rsid w:val="00C8195F"/>
    <w:rsid w:val="00C8310E"/>
    <w:rsid w:val="00C83A8E"/>
    <w:rsid w:val="00C83D32"/>
    <w:rsid w:val="00C847A1"/>
    <w:rsid w:val="00C849F4"/>
    <w:rsid w:val="00C850EC"/>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97A00"/>
    <w:rsid w:val="00CA0247"/>
    <w:rsid w:val="00CA06BF"/>
    <w:rsid w:val="00CA1199"/>
    <w:rsid w:val="00CA1C8A"/>
    <w:rsid w:val="00CA1E2C"/>
    <w:rsid w:val="00CA217E"/>
    <w:rsid w:val="00CA25E7"/>
    <w:rsid w:val="00CA286F"/>
    <w:rsid w:val="00CA299E"/>
    <w:rsid w:val="00CA2FD9"/>
    <w:rsid w:val="00CA351E"/>
    <w:rsid w:val="00CA3FA9"/>
    <w:rsid w:val="00CA4346"/>
    <w:rsid w:val="00CA49AF"/>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384B"/>
    <w:rsid w:val="00CB4E27"/>
    <w:rsid w:val="00CB5F54"/>
    <w:rsid w:val="00CB6B19"/>
    <w:rsid w:val="00CB6D0A"/>
    <w:rsid w:val="00CB72B2"/>
    <w:rsid w:val="00CB7856"/>
    <w:rsid w:val="00CC01C2"/>
    <w:rsid w:val="00CC033F"/>
    <w:rsid w:val="00CC0606"/>
    <w:rsid w:val="00CC1422"/>
    <w:rsid w:val="00CC29B1"/>
    <w:rsid w:val="00CC2A00"/>
    <w:rsid w:val="00CC3464"/>
    <w:rsid w:val="00CC359C"/>
    <w:rsid w:val="00CC3A16"/>
    <w:rsid w:val="00CC44A2"/>
    <w:rsid w:val="00CC4CB5"/>
    <w:rsid w:val="00CC5170"/>
    <w:rsid w:val="00CC592C"/>
    <w:rsid w:val="00CC5E73"/>
    <w:rsid w:val="00CC6B71"/>
    <w:rsid w:val="00CC78BA"/>
    <w:rsid w:val="00CD19E9"/>
    <w:rsid w:val="00CD2620"/>
    <w:rsid w:val="00CD26DB"/>
    <w:rsid w:val="00CD329B"/>
    <w:rsid w:val="00CD36F1"/>
    <w:rsid w:val="00CD36F2"/>
    <w:rsid w:val="00CD474D"/>
    <w:rsid w:val="00CD5021"/>
    <w:rsid w:val="00CD5098"/>
    <w:rsid w:val="00CD760E"/>
    <w:rsid w:val="00CD7B22"/>
    <w:rsid w:val="00CE0922"/>
    <w:rsid w:val="00CE0935"/>
    <w:rsid w:val="00CE0CA3"/>
    <w:rsid w:val="00CE107C"/>
    <w:rsid w:val="00CE1DA6"/>
    <w:rsid w:val="00CE1F44"/>
    <w:rsid w:val="00CE25CD"/>
    <w:rsid w:val="00CE275A"/>
    <w:rsid w:val="00CE3233"/>
    <w:rsid w:val="00CE3708"/>
    <w:rsid w:val="00CE3C9A"/>
    <w:rsid w:val="00CE3E67"/>
    <w:rsid w:val="00CE3FEC"/>
    <w:rsid w:val="00CE40F0"/>
    <w:rsid w:val="00CE419E"/>
    <w:rsid w:val="00CE440B"/>
    <w:rsid w:val="00CE4D3E"/>
    <w:rsid w:val="00CE5059"/>
    <w:rsid w:val="00CE5085"/>
    <w:rsid w:val="00CE544C"/>
    <w:rsid w:val="00CE56A8"/>
    <w:rsid w:val="00CE5FA4"/>
    <w:rsid w:val="00CE65CB"/>
    <w:rsid w:val="00CE6BB0"/>
    <w:rsid w:val="00CE79B7"/>
    <w:rsid w:val="00CE7FBA"/>
    <w:rsid w:val="00CE7FE6"/>
    <w:rsid w:val="00CF0E11"/>
    <w:rsid w:val="00CF17C6"/>
    <w:rsid w:val="00CF1899"/>
    <w:rsid w:val="00CF1A90"/>
    <w:rsid w:val="00CF1D15"/>
    <w:rsid w:val="00CF3124"/>
    <w:rsid w:val="00CF3773"/>
    <w:rsid w:val="00CF3798"/>
    <w:rsid w:val="00CF37E6"/>
    <w:rsid w:val="00CF381A"/>
    <w:rsid w:val="00CF48CA"/>
    <w:rsid w:val="00CF490D"/>
    <w:rsid w:val="00CF4F30"/>
    <w:rsid w:val="00CF60F3"/>
    <w:rsid w:val="00CF6994"/>
    <w:rsid w:val="00CF6E65"/>
    <w:rsid w:val="00CF76D0"/>
    <w:rsid w:val="00D005C3"/>
    <w:rsid w:val="00D006A8"/>
    <w:rsid w:val="00D00AEA"/>
    <w:rsid w:val="00D00D38"/>
    <w:rsid w:val="00D01521"/>
    <w:rsid w:val="00D01533"/>
    <w:rsid w:val="00D02040"/>
    <w:rsid w:val="00D03C75"/>
    <w:rsid w:val="00D03FB7"/>
    <w:rsid w:val="00D04063"/>
    <w:rsid w:val="00D04874"/>
    <w:rsid w:val="00D04961"/>
    <w:rsid w:val="00D04DEB"/>
    <w:rsid w:val="00D04DF2"/>
    <w:rsid w:val="00D04E75"/>
    <w:rsid w:val="00D0523C"/>
    <w:rsid w:val="00D05525"/>
    <w:rsid w:val="00D056C7"/>
    <w:rsid w:val="00D05D5E"/>
    <w:rsid w:val="00D06584"/>
    <w:rsid w:val="00D06E1D"/>
    <w:rsid w:val="00D075CE"/>
    <w:rsid w:val="00D10058"/>
    <w:rsid w:val="00D100AD"/>
    <w:rsid w:val="00D100CD"/>
    <w:rsid w:val="00D1049A"/>
    <w:rsid w:val="00D108FA"/>
    <w:rsid w:val="00D1108B"/>
    <w:rsid w:val="00D1126E"/>
    <w:rsid w:val="00D11757"/>
    <w:rsid w:val="00D12581"/>
    <w:rsid w:val="00D12703"/>
    <w:rsid w:val="00D131BF"/>
    <w:rsid w:val="00D1328A"/>
    <w:rsid w:val="00D137D1"/>
    <w:rsid w:val="00D140CA"/>
    <w:rsid w:val="00D143A8"/>
    <w:rsid w:val="00D145AE"/>
    <w:rsid w:val="00D147AF"/>
    <w:rsid w:val="00D1578C"/>
    <w:rsid w:val="00D158CE"/>
    <w:rsid w:val="00D15B85"/>
    <w:rsid w:val="00D16117"/>
    <w:rsid w:val="00D162F0"/>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2B3"/>
    <w:rsid w:val="00D32A36"/>
    <w:rsid w:val="00D32FFF"/>
    <w:rsid w:val="00D33D45"/>
    <w:rsid w:val="00D346C6"/>
    <w:rsid w:val="00D349BF"/>
    <w:rsid w:val="00D34FA5"/>
    <w:rsid w:val="00D35466"/>
    <w:rsid w:val="00D35BB2"/>
    <w:rsid w:val="00D35CF0"/>
    <w:rsid w:val="00D35D8F"/>
    <w:rsid w:val="00D36060"/>
    <w:rsid w:val="00D361CA"/>
    <w:rsid w:val="00D36DC7"/>
    <w:rsid w:val="00D36EDD"/>
    <w:rsid w:val="00D37097"/>
    <w:rsid w:val="00D374F5"/>
    <w:rsid w:val="00D402A1"/>
    <w:rsid w:val="00D40E10"/>
    <w:rsid w:val="00D41379"/>
    <w:rsid w:val="00D4140D"/>
    <w:rsid w:val="00D417C6"/>
    <w:rsid w:val="00D4262D"/>
    <w:rsid w:val="00D42A39"/>
    <w:rsid w:val="00D4353A"/>
    <w:rsid w:val="00D43FBD"/>
    <w:rsid w:val="00D4425C"/>
    <w:rsid w:val="00D449DB"/>
    <w:rsid w:val="00D472DA"/>
    <w:rsid w:val="00D47477"/>
    <w:rsid w:val="00D4752A"/>
    <w:rsid w:val="00D47D31"/>
    <w:rsid w:val="00D502A8"/>
    <w:rsid w:val="00D50E98"/>
    <w:rsid w:val="00D5247D"/>
    <w:rsid w:val="00D5250F"/>
    <w:rsid w:val="00D525E1"/>
    <w:rsid w:val="00D529B9"/>
    <w:rsid w:val="00D5322B"/>
    <w:rsid w:val="00D53476"/>
    <w:rsid w:val="00D5364E"/>
    <w:rsid w:val="00D541D1"/>
    <w:rsid w:val="00D56315"/>
    <w:rsid w:val="00D566D4"/>
    <w:rsid w:val="00D56D18"/>
    <w:rsid w:val="00D570B4"/>
    <w:rsid w:val="00D57B41"/>
    <w:rsid w:val="00D605C4"/>
    <w:rsid w:val="00D608C6"/>
    <w:rsid w:val="00D617FA"/>
    <w:rsid w:val="00D623F0"/>
    <w:rsid w:val="00D635C9"/>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62D"/>
    <w:rsid w:val="00D7297E"/>
    <w:rsid w:val="00D72B27"/>
    <w:rsid w:val="00D732FC"/>
    <w:rsid w:val="00D73FB1"/>
    <w:rsid w:val="00D74C30"/>
    <w:rsid w:val="00D74EE0"/>
    <w:rsid w:val="00D75C04"/>
    <w:rsid w:val="00D75DA9"/>
    <w:rsid w:val="00D76E01"/>
    <w:rsid w:val="00D76F6F"/>
    <w:rsid w:val="00D773CF"/>
    <w:rsid w:val="00D77807"/>
    <w:rsid w:val="00D77FE1"/>
    <w:rsid w:val="00D800BC"/>
    <w:rsid w:val="00D8029E"/>
    <w:rsid w:val="00D804F7"/>
    <w:rsid w:val="00D80526"/>
    <w:rsid w:val="00D8058E"/>
    <w:rsid w:val="00D81553"/>
    <w:rsid w:val="00D81B84"/>
    <w:rsid w:val="00D81CB7"/>
    <w:rsid w:val="00D83235"/>
    <w:rsid w:val="00D83711"/>
    <w:rsid w:val="00D83A6A"/>
    <w:rsid w:val="00D8421D"/>
    <w:rsid w:val="00D845D1"/>
    <w:rsid w:val="00D84B2A"/>
    <w:rsid w:val="00D85023"/>
    <w:rsid w:val="00D85193"/>
    <w:rsid w:val="00D851F0"/>
    <w:rsid w:val="00D85618"/>
    <w:rsid w:val="00D859E5"/>
    <w:rsid w:val="00D85A3F"/>
    <w:rsid w:val="00D85EEE"/>
    <w:rsid w:val="00D8669D"/>
    <w:rsid w:val="00D86CB9"/>
    <w:rsid w:val="00D86EE5"/>
    <w:rsid w:val="00D8774E"/>
    <w:rsid w:val="00D90C57"/>
    <w:rsid w:val="00D9113B"/>
    <w:rsid w:val="00D91984"/>
    <w:rsid w:val="00D92323"/>
    <w:rsid w:val="00D92E45"/>
    <w:rsid w:val="00D93136"/>
    <w:rsid w:val="00D93C2E"/>
    <w:rsid w:val="00D9468B"/>
    <w:rsid w:val="00D9473A"/>
    <w:rsid w:val="00D94856"/>
    <w:rsid w:val="00D94B50"/>
    <w:rsid w:val="00D95107"/>
    <w:rsid w:val="00D9577E"/>
    <w:rsid w:val="00D95917"/>
    <w:rsid w:val="00D95CDE"/>
    <w:rsid w:val="00D95D14"/>
    <w:rsid w:val="00D95FF2"/>
    <w:rsid w:val="00D966A3"/>
    <w:rsid w:val="00D969DE"/>
    <w:rsid w:val="00D97485"/>
    <w:rsid w:val="00D97813"/>
    <w:rsid w:val="00D97AC7"/>
    <w:rsid w:val="00D97B61"/>
    <w:rsid w:val="00D97EA0"/>
    <w:rsid w:val="00DA0E1A"/>
    <w:rsid w:val="00DA19E5"/>
    <w:rsid w:val="00DA2374"/>
    <w:rsid w:val="00DA26CA"/>
    <w:rsid w:val="00DA2CBC"/>
    <w:rsid w:val="00DA2D3B"/>
    <w:rsid w:val="00DA2DAD"/>
    <w:rsid w:val="00DA31C7"/>
    <w:rsid w:val="00DA394C"/>
    <w:rsid w:val="00DA4426"/>
    <w:rsid w:val="00DA51EE"/>
    <w:rsid w:val="00DA5F77"/>
    <w:rsid w:val="00DA6142"/>
    <w:rsid w:val="00DA6217"/>
    <w:rsid w:val="00DA641A"/>
    <w:rsid w:val="00DA71CC"/>
    <w:rsid w:val="00DA75AE"/>
    <w:rsid w:val="00DA78A5"/>
    <w:rsid w:val="00DB0E76"/>
    <w:rsid w:val="00DB11DA"/>
    <w:rsid w:val="00DB1221"/>
    <w:rsid w:val="00DB1300"/>
    <w:rsid w:val="00DB1408"/>
    <w:rsid w:val="00DB17EC"/>
    <w:rsid w:val="00DB193D"/>
    <w:rsid w:val="00DB21FF"/>
    <w:rsid w:val="00DB252A"/>
    <w:rsid w:val="00DB2A01"/>
    <w:rsid w:val="00DB370D"/>
    <w:rsid w:val="00DB38C6"/>
    <w:rsid w:val="00DB39C2"/>
    <w:rsid w:val="00DB3B41"/>
    <w:rsid w:val="00DB3F4C"/>
    <w:rsid w:val="00DB480D"/>
    <w:rsid w:val="00DB4B52"/>
    <w:rsid w:val="00DB5AC9"/>
    <w:rsid w:val="00DB5DBC"/>
    <w:rsid w:val="00DB669B"/>
    <w:rsid w:val="00DB6F1D"/>
    <w:rsid w:val="00DB6F38"/>
    <w:rsid w:val="00DC07F3"/>
    <w:rsid w:val="00DC0E63"/>
    <w:rsid w:val="00DC1B97"/>
    <w:rsid w:val="00DC2740"/>
    <w:rsid w:val="00DC27A2"/>
    <w:rsid w:val="00DC29E4"/>
    <w:rsid w:val="00DC317A"/>
    <w:rsid w:val="00DC48CC"/>
    <w:rsid w:val="00DC5201"/>
    <w:rsid w:val="00DC5555"/>
    <w:rsid w:val="00DC56B3"/>
    <w:rsid w:val="00DC704D"/>
    <w:rsid w:val="00DC71DA"/>
    <w:rsid w:val="00DD041B"/>
    <w:rsid w:val="00DD0C1B"/>
    <w:rsid w:val="00DD10A0"/>
    <w:rsid w:val="00DD16EB"/>
    <w:rsid w:val="00DD199E"/>
    <w:rsid w:val="00DD1D8E"/>
    <w:rsid w:val="00DD1EF3"/>
    <w:rsid w:val="00DD287F"/>
    <w:rsid w:val="00DD2C74"/>
    <w:rsid w:val="00DD2FCF"/>
    <w:rsid w:val="00DD3A85"/>
    <w:rsid w:val="00DD3C5D"/>
    <w:rsid w:val="00DD4C27"/>
    <w:rsid w:val="00DD5211"/>
    <w:rsid w:val="00DD54D4"/>
    <w:rsid w:val="00DD56C4"/>
    <w:rsid w:val="00DD6F5B"/>
    <w:rsid w:val="00DD7D83"/>
    <w:rsid w:val="00DE03D3"/>
    <w:rsid w:val="00DE0985"/>
    <w:rsid w:val="00DE0B21"/>
    <w:rsid w:val="00DE0C36"/>
    <w:rsid w:val="00DE13CA"/>
    <w:rsid w:val="00DE17AB"/>
    <w:rsid w:val="00DE3142"/>
    <w:rsid w:val="00DE35CC"/>
    <w:rsid w:val="00DE3CCB"/>
    <w:rsid w:val="00DE516C"/>
    <w:rsid w:val="00DE607E"/>
    <w:rsid w:val="00DE7F11"/>
    <w:rsid w:val="00DF0459"/>
    <w:rsid w:val="00DF048D"/>
    <w:rsid w:val="00DF05AC"/>
    <w:rsid w:val="00DF0779"/>
    <w:rsid w:val="00DF1151"/>
    <w:rsid w:val="00DF118F"/>
    <w:rsid w:val="00DF16C3"/>
    <w:rsid w:val="00DF171B"/>
    <w:rsid w:val="00DF19B2"/>
    <w:rsid w:val="00DF1B65"/>
    <w:rsid w:val="00DF1C6C"/>
    <w:rsid w:val="00DF241A"/>
    <w:rsid w:val="00DF3F9D"/>
    <w:rsid w:val="00DF41AE"/>
    <w:rsid w:val="00DF50C7"/>
    <w:rsid w:val="00DF6183"/>
    <w:rsid w:val="00DF61BB"/>
    <w:rsid w:val="00DF7580"/>
    <w:rsid w:val="00E00A7F"/>
    <w:rsid w:val="00E01451"/>
    <w:rsid w:val="00E01C0E"/>
    <w:rsid w:val="00E01EEA"/>
    <w:rsid w:val="00E02BF3"/>
    <w:rsid w:val="00E031ED"/>
    <w:rsid w:val="00E03DB7"/>
    <w:rsid w:val="00E04A26"/>
    <w:rsid w:val="00E04F65"/>
    <w:rsid w:val="00E04FC7"/>
    <w:rsid w:val="00E05143"/>
    <w:rsid w:val="00E057C1"/>
    <w:rsid w:val="00E05C81"/>
    <w:rsid w:val="00E061A8"/>
    <w:rsid w:val="00E062FC"/>
    <w:rsid w:val="00E06557"/>
    <w:rsid w:val="00E07755"/>
    <w:rsid w:val="00E07B04"/>
    <w:rsid w:val="00E07E08"/>
    <w:rsid w:val="00E1016E"/>
    <w:rsid w:val="00E10A2E"/>
    <w:rsid w:val="00E11649"/>
    <w:rsid w:val="00E116F8"/>
    <w:rsid w:val="00E1190F"/>
    <w:rsid w:val="00E12509"/>
    <w:rsid w:val="00E127BA"/>
    <w:rsid w:val="00E12966"/>
    <w:rsid w:val="00E14193"/>
    <w:rsid w:val="00E1495F"/>
    <w:rsid w:val="00E14B82"/>
    <w:rsid w:val="00E15471"/>
    <w:rsid w:val="00E15A5F"/>
    <w:rsid w:val="00E15E1A"/>
    <w:rsid w:val="00E16842"/>
    <w:rsid w:val="00E16F58"/>
    <w:rsid w:val="00E17066"/>
    <w:rsid w:val="00E20B52"/>
    <w:rsid w:val="00E215C1"/>
    <w:rsid w:val="00E2162E"/>
    <w:rsid w:val="00E221CB"/>
    <w:rsid w:val="00E224E6"/>
    <w:rsid w:val="00E240C3"/>
    <w:rsid w:val="00E24595"/>
    <w:rsid w:val="00E248BE"/>
    <w:rsid w:val="00E24A76"/>
    <w:rsid w:val="00E24F65"/>
    <w:rsid w:val="00E265CF"/>
    <w:rsid w:val="00E270CF"/>
    <w:rsid w:val="00E27DCF"/>
    <w:rsid w:val="00E27E36"/>
    <w:rsid w:val="00E3046D"/>
    <w:rsid w:val="00E3064C"/>
    <w:rsid w:val="00E30ACE"/>
    <w:rsid w:val="00E32019"/>
    <w:rsid w:val="00E32107"/>
    <w:rsid w:val="00E32ED0"/>
    <w:rsid w:val="00E33562"/>
    <w:rsid w:val="00E3447A"/>
    <w:rsid w:val="00E34BC8"/>
    <w:rsid w:val="00E350B0"/>
    <w:rsid w:val="00E36358"/>
    <w:rsid w:val="00E36505"/>
    <w:rsid w:val="00E3719B"/>
    <w:rsid w:val="00E37D78"/>
    <w:rsid w:val="00E40AAD"/>
    <w:rsid w:val="00E40E9F"/>
    <w:rsid w:val="00E41142"/>
    <w:rsid w:val="00E41C51"/>
    <w:rsid w:val="00E42346"/>
    <w:rsid w:val="00E42512"/>
    <w:rsid w:val="00E42D7D"/>
    <w:rsid w:val="00E43ECE"/>
    <w:rsid w:val="00E4546D"/>
    <w:rsid w:val="00E45AB9"/>
    <w:rsid w:val="00E45D2F"/>
    <w:rsid w:val="00E4608F"/>
    <w:rsid w:val="00E4663E"/>
    <w:rsid w:val="00E466E4"/>
    <w:rsid w:val="00E47769"/>
    <w:rsid w:val="00E47A3F"/>
    <w:rsid w:val="00E47DE5"/>
    <w:rsid w:val="00E508B5"/>
    <w:rsid w:val="00E512E8"/>
    <w:rsid w:val="00E5257D"/>
    <w:rsid w:val="00E52858"/>
    <w:rsid w:val="00E530AC"/>
    <w:rsid w:val="00E53E74"/>
    <w:rsid w:val="00E545CF"/>
    <w:rsid w:val="00E546AE"/>
    <w:rsid w:val="00E54798"/>
    <w:rsid w:val="00E548DD"/>
    <w:rsid w:val="00E54F00"/>
    <w:rsid w:val="00E563DA"/>
    <w:rsid w:val="00E5656A"/>
    <w:rsid w:val="00E56BEA"/>
    <w:rsid w:val="00E56CB1"/>
    <w:rsid w:val="00E56D5A"/>
    <w:rsid w:val="00E5700C"/>
    <w:rsid w:val="00E57F13"/>
    <w:rsid w:val="00E600E4"/>
    <w:rsid w:val="00E60FB9"/>
    <w:rsid w:val="00E61A9B"/>
    <w:rsid w:val="00E61EF9"/>
    <w:rsid w:val="00E62615"/>
    <w:rsid w:val="00E6297B"/>
    <w:rsid w:val="00E6327A"/>
    <w:rsid w:val="00E6376F"/>
    <w:rsid w:val="00E63948"/>
    <w:rsid w:val="00E64A60"/>
    <w:rsid w:val="00E64BB9"/>
    <w:rsid w:val="00E655FC"/>
    <w:rsid w:val="00E658A2"/>
    <w:rsid w:val="00E65D05"/>
    <w:rsid w:val="00E66484"/>
    <w:rsid w:val="00E67759"/>
    <w:rsid w:val="00E67B47"/>
    <w:rsid w:val="00E706FC"/>
    <w:rsid w:val="00E70CDA"/>
    <w:rsid w:val="00E71AA9"/>
    <w:rsid w:val="00E71C29"/>
    <w:rsid w:val="00E72030"/>
    <w:rsid w:val="00E72694"/>
    <w:rsid w:val="00E72813"/>
    <w:rsid w:val="00E729CD"/>
    <w:rsid w:val="00E73137"/>
    <w:rsid w:val="00E73CEC"/>
    <w:rsid w:val="00E73F06"/>
    <w:rsid w:val="00E740DA"/>
    <w:rsid w:val="00E74143"/>
    <w:rsid w:val="00E74C0D"/>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2DB7"/>
    <w:rsid w:val="00E83209"/>
    <w:rsid w:val="00E83221"/>
    <w:rsid w:val="00E84824"/>
    <w:rsid w:val="00E851FE"/>
    <w:rsid w:val="00E853B4"/>
    <w:rsid w:val="00E85DB7"/>
    <w:rsid w:val="00E85E2A"/>
    <w:rsid w:val="00E85F37"/>
    <w:rsid w:val="00E862C0"/>
    <w:rsid w:val="00E869F8"/>
    <w:rsid w:val="00E871F6"/>
    <w:rsid w:val="00E87841"/>
    <w:rsid w:val="00E90CBE"/>
    <w:rsid w:val="00E91688"/>
    <w:rsid w:val="00E91B4C"/>
    <w:rsid w:val="00E927D5"/>
    <w:rsid w:val="00E93886"/>
    <w:rsid w:val="00E944E1"/>
    <w:rsid w:val="00E954F2"/>
    <w:rsid w:val="00E95A36"/>
    <w:rsid w:val="00E96102"/>
    <w:rsid w:val="00E96DED"/>
    <w:rsid w:val="00E97B8B"/>
    <w:rsid w:val="00E97DE8"/>
    <w:rsid w:val="00EA0260"/>
    <w:rsid w:val="00EA04D5"/>
    <w:rsid w:val="00EA053C"/>
    <w:rsid w:val="00EA06B0"/>
    <w:rsid w:val="00EA1201"/>
    <w:rsid w:val="00EA13DD"/>
    <w:rsid w:val="00EA174F"/>
    <w:rsid w:val="00EA23C3"/>
    <w:rsid w:val="00EA2DD3"/>
    <w:rsid w:val="00EA2FCC"/>
    <w:rsid w:val="00EA3303"/>
    <w:rsid w:val="00EA36D1"/>
    <w:rsid w:val="00EA375B"/>
    <w:rsid w:val="00EA423D"/>
    <w:rsid w:val="00EA4CCB"/>
    <w:rsid w:val="00EA500C"/>
    <w:rsid w:val="00EA54B2"/>
    <w:rsid w:val="00EA68CC"/>
    <w:rsid w:val="00EA6993"/>
    <w:rsid w:val="00EA786D"/>
    <w:rsid w:val="00EA78C7"/>
    <w:rsid w:val="00EA7939"/>
    <w:rsid w:val="00EA7DDB"/>
    <w:rsid w:val="00EB0285"/>
    <w:rsid w:val="00EB0574"/>
    <w:rsid w:val="00EB0607"/>
    <w:rsid w:val="00EB17BE"/>
    <w:rsid w:val="00EB1BCB"/>
    <w:rsid w:val="00EB3E1E"/>
    <w:rsid w:val="00EB4CE1"/>
    <w:rsid w:val="00EB4EF6"/>
    <w:rsid w:val="00EB5014"/>
    <w:rsid w:val="00EB527E"/>
    <w:rsid w:val="00EB58B4"/>
    <w:rsid w:val="00EB5E3D"/>
    <w:rsid w:val="00EB5F8D"/>
    <w:rsid w:val="00EB6652"/>
    <w:rsid w:val="00EB6800"/>
    <w:rsid w:val="00EB7D94"/>
    <w:rsid w:val="00EC03FB"/>
    <w:rsid w:val="00EC07C2"/>
    <w:rsid w:val="00EC08F6"/>
    <w:rsid w:val="00EC0DD8"/>
    <w:rsid w:val="00EC0E54"/>
    <w:rsid w:val="00EC14B7"/>
    <w:rsid w:val="00EC1912"/>
    <w:rsid w:val="00EC2480"/>
    <w:rsid w:val="00EC289D"/>
    <w:rsid w:val="00EC318A"/>
    <w:rsid w:val="00EC35C9"/>
    <w:rsid w:val="00EC4172"/>
    <w:rsid w:val="00EC4678"/>
    <w:rsid w:val="00EC470A"/>
    <w:rsid w:val="00EC4D9F"/>
    <w:rsid w:val="00EC504C"/>
    <w:rsid w:val="00EC5692"/>
    <w:rsid w:val="00EC6E5B"/>
    <w:rsid w:val="00EC79B9"/>
    <w:rsid w:val="00EC7C93"/>
    <w:rsid w:val="00ED0801"/>
    <w:rsid w:val="00ED0CB9"/>
    <w:rsid w:val="00ED2AAF"/>
    <w:rsid w:val="00ED3C3E"/>
    <w:rsid w:val="00ED3FC7"/>
    <w:rsid w:val="00ED432F"/>
    <w:rsid w:val="00ED4FD3"/>
    <w:rsid w:val="00ED5179"/>
    <w:rsid w:val="00ED5970"/>
    <w:rsid w:val="00ED5DE3"/>
    <w:rsid w:val="00ED658E"/>
    <w:rsid w:val="00ED695F"/>
    <w:rsid w:val="00ED6A35"/>
    <w:rsid w:val="00ED6E01"/>
    <w:rsid w:val="00ED7456"/>
    <w:rsid w:val="00ED7508"/>
    <w:rsid w:val="00ED752B"/>
    <w:rsid w:val="00ED765A"/>
    <w:rsid w:val="00ED7D40"/>
    <w:rsid w:val="00EE00B3"/>
    <w:rsid w:val="00EE010C"/>
    <w:rsid w:val="00EE06AB"/>
    <w:rsid w:val="00EE1637"/>
    <w:rsid w:val="00EE1C74"/>
    <w:rsid w:val="00EE2F60"/>
    <w:rsid w:val="00EE42AD"/>
    <w:rsid w:val="00EE466E"/>
    <w:rsid w:val="00EE4DC7"/>
    <w:rsid w:val="00EE55AC"/>
    <w:rsid w:val="00EE5600"/>
    <w:rsid w:val="00EE5B7B"/>
    <w:rsid w:val="00EE5FF3"/>
    <w:rsid w:val="00EE67F9"/>
    <w:rsid w:val="00EE6F44"/>
    <w:rsid w:val="00EE701C"/>
    <w:rsid w:val="00EE77BC"/>
    <w:rsid w:val="00EE7A5B"/>
    <w:rsid w:val="00EF03A0"/>
    <w:rsid w:val="00EF0807"/>
    <w:rsid w:val="00EF0DB1"/>
    <w:rsid w:val="00EF11F2"/>
    <w:rsid w:val="00EF13C9"/>
    <w:rsid w:val="00EF15F2"/>
    <w:rsid w:val="00EF240E"/>
    <w:rsid w:val="00EF25A3"/>
    <w:rsid w:val="00EF29DE"/>
    <w:rsid w:val="00EF2E40"/>
    <w:rsid w:val="00EF307A"/>
    <w:rsid w:val="00EF396E"/>
    <w:rsid w:val="00EF3ED1"/>
    <w:rsid w:val="00EF3F51"/>
    <w:rsid w:val="00EF43CD"/>
    <w:rsid w:val="00EF4732"/>
    <w:rsid w:val="00EF4ED1"/>
    <w:rsid w:val="00EF5B6C"/>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5C89"/>
    <w:rsid w:val="00F065FE"/>
    <w:rsid w:val="00F06EDD"/>
    <w:rsid w:val="00F077EB"/>
    <w:rsid w:val="00F1008D"/>
    <w:rsid w:val="00F113F5"/>
    <w:rsid w:val="00F11650"/>
    <w:rsid w:val="00F11875"/>
    <w:rsid w:val="00F11F03"/>
    <w:rsid w:val="00F13A30"/>
    <w:rsid w:val="00F13D1F"/>
    <w:rsid w:val="00F15F7E"/>
    <w:rsid w:val="00F17047"/>
    <w:rsid w:val="00F17B99"/>
    <w:rsid w:val="00F2017D"/>
    <w:rsid w:val="00F222C0"/>
    <w:rsid w:val="00F22523"/>
    <w:rsid w:val="00F22924"/>
    <w:rsid w:val="00F22952"/>
    <w:rsid w:val="00F22F11"/>
    <w:rsid w:val="00F23186"/>
    <w:rsid w:val="00F2346B"/>
    <w:rsid w:val="00F2385E"/>
    <w:rsid w:val="00F23965"/>
    <w:rsid w:val="00F244B2"/>
    <w:rsid w:val="00F25D14"/>
    <w:rsid w:val="00F26163"/>
    <w:rsid w:val="00F268FA"/>
    <w:rsid w:val="00F276E0"/>
    <w:rsid w:val="00F305FB"/>
    <w:rsid w:val="00F309EA"/>
    <w:rsid w:val="00F30F76"/>
    <w:rsid w:val="00F315F4"/>
    <w:rsid w:val="00F3191B"/>
    <w:rsid w:val="00F31BDD"/>
    <w:rsid w:val="00F3242A"/>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31"/>
    <w:rsid w:val="00F43564"/>
    <w:rsid w:val="00F436E7"/>
    <w:rsid w:val="00F43C18"/>
    <w:rsid w:val="00F4578C"/>
    <w:rsid w:val="00F4599A"/>
    <w:rsid w:val="00F45AAF"/>
    <w:rsid w:val="00F45D4C"/>
    <w:rsid w:val="00F45F29"/>
    <w:rsid w:val="00F46DE2"/>
    <w:rsid w:val="00F46E37"/>
    <w:rsid w:val="00F47998"/>
    <w:rsid w:val="00F47BBD"/>
    <w:rsid w:val="00F50457"/>
    <w:rsid w:val="00F504D0"/>
    <w:rsid w:val="00F5071A"/>
    <w:rsid w:val="00F507C0"/>
    <w:rsid w:val="00F5096A"/>
    <w:rsid w:val="00F50B13"/>
    <w:rsid w:val="00F50C97"/>
    <w:rsid w:val="00F525FA"/>
    <w:rsid w:val="00F52BCC"/>
    <w:rsid w:val="00F5377C"/>
    <w:rsid w:val="00F540D9"/>
    <w:rsid w:val="00F54395"/>
    <w:rsid w:val="00F55297"/>
    <w:rsid w:val="00F5696D"/>
    <w:rsid w:val="00F573EF"/>
    <w:rsid w:val="00F60479"/>
    <w:rsid w:val="00F60D2F"/>
    <w:rsid w:val="00F614F1"/>
    <w:rsid w:val="00F62139"/>
    <w:rsid w:val="00F62203"/>
    <w:rsid w:val="00F622F3"/>
    <w:rsid w:val="00F62757"/>
    <w:rsid w:val="00F62D34"/>
    <w:rsid w:val="00F63A19"/>
    <w:rsid w:val="00F63F2A"/>
    <w:rsid w:val="00F650AF"/>
    <w:rsid w:val="00F6604A"/>
    <w:rsid w:val="00F661DD"/>
    <w:rsid w:val="00F66297"/>
    <w:rsid w:val="00F66803"/>
    <w:rsid w:val="00F66A63"/>
    <w:rsid w:val="00F66A7C"/>
    <w:rsid w:val="00F676D1"/>
    <w:rsid w:val="00F676E8"/>
    <w:rsid w:val="00F67AA2"/>
    <w:rsid w:val="00F67B8D"/>
    <w:rsid w:val="00F70051"/>
    <w:rsid w:val="00F7211B"/>
    <w:rsid w:val="00F72FBD"/>
    <w:rsid w:val="00F73B25"/>
    <w:rsid w:val="00F73E9C"/>
    <w:rsid w:val="00F7401C"/>
    <w:rsid w:val="00F74ED3"/>
    <w:rsid w:val="00F752B9"/>
    <w:rsid w:val="00F754EB"/>
    <w:rsid w:val="00F7589A"/>
    <w:rsid w:val="00F759DD"/>
    <w:rsid w:val="00F75B96"/>
    <w:rsid w:val="00F7759C"/>
    <w:rsid w:val="00F77621"/>
    <w:rsid w:val="00F77679"/>
    <w:rsid w:val="00F77806"/>
    <w:rsid w:val="00F77CE7"/>
    <w:rsid w:val="00F8031D"/>
    <w:rsid w:val="00F80438"/>
    <w:rsid w:val="00F812CC"/>
    <w:rsid w:val="00F81943"/>
    <w:rsid w:val="00F82BB0"/>
    <w:rsid w:val="00F83677"/>
    <w:rsid w:val="00F854BF"/>
    <w:rsid w:val="00F85AD0"/>
    <w:rsid w:val="00F8601E"/>
    <w:rsid w:val="00F8627C"/>
    <w:rsid w:val="00F871AE"/>
    <w:rsid w:val="00F87726"/>
    <w:rsid w:val="00F905E2"/>
    <w:rsid w:val="00F90B99"/>
    <w:rsid w:val="00F91BA9"/>
    <w:rsid w:val="00F923A8"/>
    <w:rsid w:val="00F92C52"/>
    <w:rsid w:val="00F92C8A"/>
    <w:rsid w:val="00F92EFD"/>
    <w:rsid w:val="00F9303D"/>
    <w:rsid w:val="00F9346F"/>
    <w:rsid w:val="00F936C8"/>
    <w:rsid w:val="00F94015"/>
    <w:rsid w:val="00F94B85"/>
    <w:rsid w:val="00F954D3"/>
    <w:rsid w:val="00F95816"/>
    <w:rsid w:val="00F96826"/>
    <w:rsid w:val="00F96909"/>
    <w:rsid w:val="00F9702A"/>
    <w:rsid w:val="00F97798"/>
    <w:rsid w:val="00FA0870"/>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1E2C"/>
    <w:rsid w:val="00FB233D"/>
    <w:rsid w:val="00FB2867"/>
    <w:rsid w:val="00FB3565"/>
    <w:rsid w:val="00FB3B31"/>
    <w:rsid w:val="00FB3E22"/>
    <w:rsid w:val="00FB450F"/>
    <w:rsid w:val="00FB539A"/>
    <w:rsid w:val="00FB5F66"/>
    <w:rsid w:val="00FB64DD"/>
    <w:rsid w:val="00FB6917"/>
    <w:rsid w:val="00FB6AA0"/>
    <w:rsid w:val="00FB6B29"/>
    <w:rsid w:val="00FB6C9B"/>
    <w:rsid w:val="00FB77D3"/>
    <w:rsid w:val="00FB797B"/>
    <w:rsid w:val="00FB7B95"/>
    <w:rsid w:val="00FC0A3B"/>
    <w:rsid w:val="00FC115A"/>
    <w:rsid w:val="00FC1A57"/>
    <w:rsid w:val="00FC1C68"/>
    <w:rsid w:val="00FC1CB8"/>
    <w:rsid w:val="00FC1E8E"/>
    <w:rsid w:val="00FC27B5"/>
    <w:rsid w:val="00FC2AB6"/>
    <w:rsid w:val="00FC3597"/>
    <w:rsid w:val="00FC390B"/>
    <w:rsid w:val="00FC3E91"/>
    <w:rsid w:val="00FC4359"/>
    <w:rsid w:val="00FC460E"/>
    <w:rsid w:val="00FC461A"/>
    <w:rsid w:val="00FC47B0"/>
    <w:rsid w:val="00FC5D9B"/>
    <w:rsid w:val="00FC5DE1"/>
    <w:rsid w:val="00FC5E00"/>
    <w:rsid w:val="00FC6416"/>
    <w:rsid w:val="00FC700E"/>
    <w:rsid w:val="00FC7578"/>
    <w:rsid w:val="00FC7C7B"/>
    <w:rsid w:val="00FC7E24"/>
    <w:rsid w:val="00FC7EC2"/>
    <w:rsid w:val="00FD0F70"/>
    <w:rsid w:val="00FD158B"/>
    <w:rsid w:val="00FD278C"/>
    <w:rsid w:val="00FD28BE"/>
    <w:rsid w:val="00FD2E55"/>
    <w:rsid w:val="00FD3F0F"/>
    <w:rsid w:val="00FD40DC"/>
    <w:rsid w:val="00FD41DF"/>
    <w:rsid w:val="00FD43D5"/>
    <w:rsid w:val="00FD48B1"/>
    <w:rsid w:val="00FD4B64"/>
    <w:rsid w:val="00FD6216"/>
    <w:rsid w:val="00FD668C"/>
    <w:rsid w:val="00FD66B6"/>
    <w:rsid w:val="00FD711B"/>
    <w:rsid w:val="00FD7A68"/>
    <w:rsid w:val="00FD7BB5"/>
    <w:rsid w:val="00FD7CDD"/>
    <w:rsid w:val="00FE156E"/>
    <w:rsid w:val="00FE18C8"/>
    <w:rsid w:val="00FE1C76"/>
    <w:rsid w:val="00FE2056"/>
    <w:rsid w:val="00FE28AA"/>
    <w:rsid w:val="00FE2BE8"/>
    <w:rsid w:val="00FE39D5"/>
    <w:rsid w:val="00FE3D7A"/>
    <w:rsid w:val="00FE457F"/>
    <w:rsid w:val="00FE4C4B"/>
    <w:rsid w:val="00FE4C96"/>
    <w:rsid w:val="00FE509A"/>
    <w:rsid w:val="00FE5CD0"/>
    <w:rsid w:val="00FE71DC"/>
    <w:rsid w:val="00FE73FB"/>
    <w:rsid w:val="00FE7CA4"/>
    <w:rsid w:val="00FF033F"/>
    <w:rsid w:val="00FF0418"/>
    <w:rsid w:val="00FF0440"/>
    <w:rsid w:val="00FF0475"/>
    <w:rsid w:val="00FF0B82"/>
    <w:rsid w:val="00FF352B"/>
    <w:rsid w:val="00FF38A0"/>
    <w:rsid w:val="00FF3FAF"/>
    <w:rsid w:val="00FF3FDD"/>
    <w:rsid w:val="00FF456A"/>
    <w:rsid w:val="00FF4DC7"/>
    <w:rsid w:val="00FF4F6C"/>
    <w:rsid w:val="00FF589B"/>
    <w:rsid w:val="00FF5C1B"/>
    <w:rsid w:val="00FF5C2F"/>
    <w:rsid w:val="00FF5CB3"/>
    <w:rsid w:val="00FF5F50"/>
    <w:rsid w:val="00FF6556"/>
    <w:rsid w:val="00FF67CC"/>
    <w:rsid w:val="00FF6B76"/>
    <w:rsid w:val="00FF754B"/>
    <w:rsid w:val="00FF7D13"/>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12739"/>
    <w:pPr>
      <w:keepNext/>
      <w:keepLines/>
      <w:spacing w:before="40" w:after="0"/>
      <w:ind w:left="864" w:hanging="864"/>
      <w:outlineLvl w:val="3"/>
    </w:pPr>
    <w:rPr>
      <w:rFonts w:asciiTheme="majorHAnsi" w:eastAsiaTheme="majorEastAsia" w:hAnsiTheme="majorHAnsi" w:cstheme="majorBidi"/>
      <w:i/>
      <w:iCs/>
      <w:color w:val="2F5496" w:themeColor="accent1" w:themeShade="BF"/>
      <w:kern w:val="2"/>
      <w:lang w:val="en-CA"/>
      <w14:ligatures w14:val="standardContextual"/>
    </w:rPr>
  </w:style>
  <w:style w:type="paragraph" w:styleId="Heading5">
    <w:name w:val="heading 5"/>
    <w:basedOn w:val="Normal"/>
    <w:next w:val="Normal"/>
    <w:link w:val="Heading5Char"/>
    <w:uiPriority w:val="9"/>
    <w:semiHidden/>
    <w:unhideWhenUsed/>
    <w:qFormat/>
    <w:rsid w:val="00B12739"/>
    <w:pPr>
      <w:keepNext/>
      <w:keepLines/>
      <w:spacing w:before="40" w:after="0"/>
      <w:ind w:left="1008" w:hanging="1008"/>
      <w:outlineLvl w:val="4"/>
    </w:pPr>
    <w:rPr>
      <w:rFonts w:asciiTheme="majorHAnsi" w:eastAsiaTheme="majorEastAsia" w:hAnsiTheme="majorHAnsi" w:cstheme="majorBidi"/>
      <w:color w:val="2F5496" w:themeColor="accent1" w:themeShade="BF"/>
      <w:kern w:val="2"/>
      <w:lang w:val="en-CA"/>
      <w14:ligatures w14:val="standardContextual"/>
    </w:rPr>
  </w:style>
  <w:style w:type="paragraph" w:styleId="Heading6">
    <w:name w:val="heading 6"/>
    <w:basedOn w:val="Normal"/>
    <w:next w:val="Normal"/>
    <w:link w:val="Heading6Char"/>
    <w:uiPriority w:val="9"/>
    <w:semiHidden/>
    <w:unhideWhenUsed/>
    <w:qFormat/>
    <w:rsid w:val="00B12739"/>
    <w:pPr>
      <w:keepNext/>
      <w:keepLines/>
      <w:spacing w:before="40" w:after="0"/>
      <w:ind w:left="1152" w:hanging="1152"/>
      <w:outlineLvl w:val="5"/>
    </w:pPr>
    <w:rPr>
      <w:rFonts w:asciiTheme="majorHAnsi" w:eastAsiaTheme="majorEastAsia" w:hAnsiTheme="majorHAnsi" w:cstheme="majorBidi"/>
      <w:color w:val="1F3763" w:themeColor="accent1" w:themeShade="7F"/>
      <w:kern w:val="2"/>
      <w:lang w:val="en-CA"/>
      <w14:ligatures w14:val="standardContextual"/>
    </w:rPr>
  </w:style>
  <w:style w:type="paragraph" w:styleId="Heading7">
    <w:name w:val="heading 7"/>
    <w:basedOn w:val="Normal"/>
    <w:next w:val="Normal"/>
    <w:link w:val="Heading7Char"/>
    <w:uiPriority w:val="9"/>
    <w:semiHidden/>
    <w:unhideWhenUsed/>
    <w:qFormat/>
    <w:rsid w:val="00B12739"/>
    <w:pPr>
      <w:keepNext/>
      <w:keepLines/>
      <w:spacing w:before="40" w:after="0"/>
      <w:ind w:left="1296" w:hanging="1296"/>
      <w:outlineLvl w:val="6"/>
    </w:pPr>
    <w:rPr>
      <w:rFonts w:asciiTheme="majorHAnsi" w:eastAsiaTheme="majorEastAsia" w:hAnsiTheme="majorHAnsi" w:cstheme="majorBidi"/>
      <w:i/>
      <w:iCs/>
      <w:color w:val="1F3763" w:themeColor="accent1" w:themeShade="7F"/>
      <w:kern w:val="2"/>
      <w:lang w:val="en-CA"/>
      <w14:ligatures w14:val="standardContextual"/>
    </w:rPr>
  </w:style>
  <w:style w:type="paragraph" w:styleId="Heading8">
    <w:name w:val="heading 8"/>
    <w:basedOn w:val="Normal"/>
    <w:next w:val="Normal"/>
    <w:link w:val="Heading8Char"/>
    <w:uiPriority w:val="9"/>
    <w:semiHidden/>
    <w:unhideWhenUsed/>
    <w:qFormat/>
    <w:rsid w:val="00B12739"/>
    <w:pPr>
      <w:keepNext/>
      <w:keepLines/>
      <w:spacing w:before="40" w:after="0"/>
      <w:ind w:left="1440" w:hanging="1440"/>
      <w:outlineLvl w:val="7"/>
    </w:pPr>
    <w:rPr>
      <w:rFonts w:asciiTheme="majorHAnsi" w:eastAsiaTheme="majorEastAsia" w:hAnsiTheme="majorHAnsi" w:cstheme="majorBidi"/>
      <w:color w:val="272727" w:themeColor="text1" w:themeTint="D8"/>
      <w:kern w:val="2"/>
      <w:sz w:val="21"/>
      <w:szCs w:val="21"/>
      <w:lang w:val="en-CA"/>
      <w14:ligatures w14:val="standardContextual"/>
    </w:rPr>
  </w:style>
  <w:style w:type="paragraph" w:styleId="Heading9">
    <w:name w:val="heading 9"/>
    <w:basedOn w:val="Normal"/>
    <w:next w:val="Normal"/>
    <w:link w:val="Heading9Char"/>
    <w:uiPriority w:val="9"/>
    <w:semiHidden/>
    <w:unhideWhenUsed/>
    <w:qFormat/>
    <w:rsid w:val="00B12739"/>
    <w:pPr>
      <w:keepNext/>
      <w:keepLines/>
      <w:spacing w:before="40" w:after="0"/>
      <w:ind w:left="1584" w:hanging="1584"/>
      <w:outlineLvl w:val="8"/>
    </w:pPr>
    <w:rPr>
      <w:rFonts w:asciiTheme="majorHAnsi" w:eastAsiaTheme="majorEastAsia" w:hAnsiTheme="majorHAnsi" w:cstheme="majorBidi"/>
      <w:i/>
      <w:iCs/>
      <w:color w:val="272727" w:themeColor="text1" w:themeTint="D8"/>
      <w:kern w:val="2"/>
      <w:sz w:val="21"/>
      <w:szCs w:val="21"/>
      <w:lang w:val="en-C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12739"/>
    <w:rPr>
      <w:rFonts w:asciiTheme="majorHAnsi" w:eastAsiaTheme="majorEastAsia" w:hAnsiTheme="majorHAnsi" w:cstheme="majorBidi"/>
      <w:i/>
      <w:iCs/>
      <w:color w:val="2F5496" w:themeColor="accent1" w:themeShade="BF"/>
      <w:kern w:val="2"/>
      <w:lang w:val="en-CA"/>
      <w14:ligatures w14:val="standardContextual"/>
    </w:rPr>
  </w:style>
  <w:style w:type="character" w:customStyle="1" w:styleId="Heading5Char">
    <w:name w:val="Heading 5 Char"/>
    <w:basedOn w:val="DefaultParagraphFont"/>
    <w:link w:val="Heading5"/>
    <w:uiPriority w:val="9"/>
    <w:semiHidden/>
    <w:rsid w:val="00B12739"/>
    <w:rPr>
      <w:rFonts w:asciiTheme="majorHAnsi" w:eastAsiaTheme="majorEastAsia" w:hAnsiTheme="majorHAnsi" w:cstheme="majorBidi"/>
      <w:color w:val="2F5496" w:themeColor="accent1" w:themeShade="BF"/>
      <w:kern w:val="2"/>
      <w:lang w:val="en-CA"/>
      <w14:ligatures w14:val="standardContextual"/>
    </w:rPr>
  </w:style>
  <w:style w:type="character" w:customStyle="1" w:styleId="Heading6Char">
    <w:name w:val="Heading 6 Char"/>
    <w:basedOn w:val="DefaultParagraphFont"/>
    <w:link w:val="Heading6"/>
    <w:uiPriority w:val="9"/>
    <w:semiHidden/>
    <w:rsid w:val="00B12739"/>
    <w:rPr>
      <w:rFonts w:asciiTheme="majorHAnsi" w:eastAsiaTheme="majorEastAsia" w:hAnsiTheme="majorHAnsi" w:cstheme="majorBidi"/>
      <w:color w:val="1F3763" w:themeColor="accent1" w:themeShade="7F"/>
      <w:kern w:val="2"/>
      <w:lang w:val="en-CA"/>
      <w14:ligatures w14:val="standardContextual"/>
    </w:rPr>
  </w:style>
  <w:style w:type="character" w:customStyle="1" w:styleId="Heading7Char">
    <w:name w:val="Heading 7 Char"/>
    <w:basedOn w:val="DefaultParagraphFont"/>
    <w:link w:val="Heading7"/>
    <w:uiPriority w:val="9"/>
    <w:semiHidden/>
    <w:rsid w:val="00B12739"/>
    <w:rPr>
      <w:rFonts w:asciiTheme="majorHAnsi" w:eastAsiaTheme="majorEastAsia" w:hAnsiTheme="majorHAnsi" w:cstheme="majorBidi"/>
      <w:i/>
      <w:iCs/>
      <w:color w:val="1F3763" w:themeColor="accent1" w:themeShade="7F"/>
      <w:kern w:val="2"/>
      <w:lang w:val="en-CA"/>
      <w14:ligatures w14:val="standardContextual"/>
    </w:rPr>
  </w:style>
  <w:style w:type="character" w:customStyle="1" w:styleId="Heading8Char">
    <w:name w:val="Heading 8 Char"/>
    <w:basedOn w:val="DefaultParagraphFont"/>
    <w:link w:val="Heading8"/>
    <w:uiPriority w:val="9"/>
    <w:semiHidden/>
    <w:rsid w:val="00B12739"/>
    <w:rPr>
      <w:rFonts w:asciiTheme="majorHAnsi" w:eastAsiaTheme="majorEastAsia" w:hAnsiTheme="majorHAnsi" w:cstheme="majorBidi"/>
      <w:color w:val="272727" w:themeColor="text1" w:themeTint="D8"/>
      <w:kern w:val="2"/>
      <w:sz w:val="21"/>
      <w:szCs w:val="21"/>
      <w:lang w:val="en-CA"/>
      <w14:ligatures w14:val="standardContextual"/>
    </w:rPr>
  </w:style>
  <w:style w:type="character" w:customStyle="1" w:styleId="Heading9Char">
    <w:name w:val="Heading 9 Char"/>
    <w:basedOn w:val="DefaultParagraphFont"/>
    <w:link w:val="Heading9"/>
    <w:uiPriority w:val="9"/>
    <w:semiHidden/>
    <w:rsid w:val="00B12739"/>
    <w:rPr>
      <w:rFonts w:asciiTheme="majorHAnsi" w:eastAsiaTheme="majorEastAsia" w:hAnsiTheme="majorHAnsi" w:cstheme="majorBidi"/>
      <w:i/>
      <w:iCs/>
      <w:color w:val="272727" w:themeColor="text1" w:themeTint="D8"/>
      <w:kern w:val="2"/>
      <w:sz w:val="21"/>
      <w:szCs w:val="21"/>
      <w:lang w:val="en-CA"/>
      <w14:ligatures w14:val="standardContextual"/>
    </w:rPr>
  </w:style>
  <w:style w:type="paragraph" w:customStyle="1" w:styleId="pf0">
    <w:name w:val="pf0"/>
    <w:basedOn w:val="Normal"/>
    <w:rsid w:val="00B12739"/>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character" w:customStyle="1" w:styleId="cf11">
    <w:name w:val="cf11"/>
    <w:basedOn w:val="DefaultParagraphFont"/>
    <w:rsid w:val="00B12739"/>
    <w:rPr>
      <w:rFonts w:ascii="Segoe UI" w:hAnsi="Segoe UI" w:cs="Segoe UI" w:hint="default"/>
      <w:sz w:val="18"/>
      <w:szCs w:val="18"/>
    </w:rPr>
  </w:style>
  <w:style w:type="character" w:customStyle="1" w:styleId="cf01">
    <w:name w:val="cf01"/>
    <w:basedOn w:val="DefaultParagraphFont"/>
    <w:rsid w:val="00B12739"/>
    <w:rPr>
      <w:rFonts w:ascii="Segoe UI" w:hAnsi="Segoe UI" w:cs="Segoe UI" w:hint="default"/>
      <w:sz w:val="18"/>
      <w:szCs w:val="18"/>
    </w:rPr>
  </w:style>
  <w:style w:type="paragraph" w:styleId="TOCHeading">
    <w:name w:val="TOC Heading"/>
    <w:basedOn w:val="Heading1"/>
    <w:next w:val="Normal"/>
    <w:uiPriority w:val="39"/>
    <w:unhideWhenUsed/>
    <w:qFormat/>
    <w:rsid w:val="00B12739"/>
    <w:pPr>
      <w:outlineLvl w:val="9"/>
    </w:pPr>
  </w:style>
  <w:style w:type="paragraph" w:styleId="TableofFigures">
    <w:name w:val="table of figures"/>
    <w:basedOn w:val="Normal"/>
    <w:next w:val="Normal"/>
    <w:uiPriority w:val="99"/>
    <w:unhideWhenUsed/>
    <w:rsid w:val="00B12739"/>
    <w:pPr>
      <w:spacing w:after="0"/>
    </w:pPr>
    <w:rPr>
      <w:kern w:val="2"/>
      <w:lang w:val="en-CA"/>
      <w14:ligatures w14:val="standardContextual"/>
    </w:rPr>
  </w:style>
  <w:style w:type="paragraph" w:styleId="TOC1">
    <w:name w:val="toc 1"/>
    <w:basedOn w:val="Normal"/>
    <w:next w:val="Normal"/>
    <w:autoRedefine/>
    <w:uiPriority w:val="39"/>
    <w:unhideWhenUsed/>
    <w:rsid w:val="00B12739"/>
    <w:pPr>
      <w:tabs>
        <w:tab w:val="right" w:leader="dot" w:pos="10070"/>
      </w:tabs>
      <w:spacing w:after="100"/>
    </w:pPr>
    <w:rPr>
      <w:kern w:val="2"/>
      <w:lang w:val="en-CA"/>
      <w14:ligatures w14:val="standardContextual"/>
    </w:rPr>
  </w:style>
  <w:style w:type="paragraph" w:styleId="TOC2">
    <w:name w:val="toc 2"/>
    <w:basedOn w:val="Normal"/>
    <w:next w:val="Normal"/>
    <w:autoRedefine/>
    <w:uiPriority w:val="39"/>
    <w:unhideWhenUsed/>
    <w:rsid w:val="00B12739"/>
    <w:pPr>
      <w:tabs>
        <w:tab w:val="left" w:pos="880"/>
        <w:tab w:val="right" w:leader="dot" w:pos="10070"/>
      </w:tabs>
      <w:spacing w:after="100"/>
      <w:ind w:left="220"/>
    </w:pPr>
    <w:rPr>
      <w:kern w:val="2"/>
      <w:lang w:val="en-CA"/>
      <w14:ligatures w14:val="standardContextual"/>
    </w:rPr>
  </w:style>
  <w:style w:type="paragraph" w:styleId="TOC3">
    <w:name w:val="toc 3"/>
    <w:basedOn w:val="Normal"/>
    <w:next w:val="Normal"/>
    <w:autoRedefine/>
    <w:uiPriority w:val="39"/>
    <w:unhideWhenUsed/>
    <w:rsid w:val="00B12739"/>
    <w:pPr>
      <w:spacing w:after="100"/>
      <w:ind w:left="440"/>
    </w:pPr>
    <w:rPr>
      <w:kern w:val="2"/>
      <w:lang w:val="en-CA"/>
      <w14:ligatures w14:val="standardContextual"/>
    </w:rPr>
  </w:style>
  <w:style w:type="paragraph" w:customStyle="1" w:styleId="xl97">
    <w:name w:val="xl97"/>
    <w:basedOn w:val="Normal"/>
    <w:rsid w:val="00B12739"/>
    <w:pPr>
      <w:pBdr>
        <w:top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8">
    <w:name w:val="xl98"/>
    <w:basedOn w:val="Normal"/>
    <w:rsid w:val="00B12739"/>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99">
    <w:name w:val="xl99"/>
    <w:basedOn w:val="Normal"/>
    <w:rsid w:val="00B12739"/>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n-CA" w:eastAsia="en-CA"/>
    </w:rPr>
  </w:style>
  <w:style w:type="paragraph" w:customStyle="1" w:styleId="xl100">
    <w:name w:val="xl100"/>
    <w:basedOn w:val="Normal"/>
    <w:rsid w:val="00B12739"/>
    <w:pPr>
      <w:pBdr>
        <w:top w:val="single" w:sz="8" w:space="0" w:color="auto"/>
        <w:left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14163544">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39592375">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72047524">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08077903">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2276418">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61178002">
      <w:bodyDiv w:val="1"/>
      <w:marLeft w:val="0"/>
      <w:marRight w:val="0"/>
      <w:marTop w:val="0"/>
      <w:marBottom w:val="0"/>
      <w:divBdr>
        <w:top w:val="none" w:sz="0" w:space="0" w:color="auto"/>
        <w:left w:val="none" w:sz="0" w:space="0" w:color="auto"/>
        <w:bottom w:val="none" w:sz="0" w:space="0" w:color="auto"/>
        <w:right w:val="none" w:sz="0" w:space="0" w:color="auto"/>
      </w:divBdr>
    </w:div>
    <w:div w:id="374355503">
      <w:bodyDiv w:val="1"/>
      <w:marLeft w:val="0"/>
      <w:marRight w:val="0"/>
      <w:marTop w:val="0"/>
      <w:marBottom w:val="0"/>
      <w:divBdr>
        <w:top w:val="none" w:sz="0" w:space="0" w:color="auto"/>
        <w:left w:val="none" w:sz="0" w:space="0" w:color="auto"/>
        <w:bottom w:val="none" w:sz="0" w:space="0" w:color="auto"/>
        <w:right w:val="none" w:sz="0" w:space="0" w:color="auto"/>
      </w:divBdr>
    </w:div>
    <w:div w:id="374735725">
      <w:bodyDiv w:val="1"/>
      <w:marLeft w:val="0"/>
      <w:marRight w:val="0"/>
      <w:marTop w:val="0"/>
      <w:marBottom w:val="0"/>
      <w:divBdr>
        <w:top w:val="none" w:sz="0" w:space="0" w:color="auto"/>
        <w:left w:val="none" w:sz="0" w:space="0" w:color="auto"/>
        <w:bottom w:val="none" w:sz="0" w:space="0" w:color="auto"/>
        <w:right w:val="none" w:sz="0" w:space="0" w:color="auto"/>
      </w:divBdr>
    </w:div>
    <w:div w:id="380175972">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2891275">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1217081">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75822856">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19073961">
      <w:bodyDiv w:val="1"/>
      <w:marLeft w:val="0"/>
      <w:marRight w:val="0"/>
      <w:marTop w:val="0"/>
      <w:marBottom w:val="0"/>
      <w:divBdr>
        <w:top w:val="none" w:sz="0" w:space="0" w:color="auto"/>
        <w:left w:val="none" w:sz="0" w:space="0" w:color="auto"/>
        <w:bottom w:val="none" w:sz="0" w:space="0" w:color="auto"/>
        <w:right w:val="none" w:sz="0" w:space="0" w:color="auto"/>
      </w:divBdr>
    </w:div>
    <w:div w:id="662247673">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12316748">
      <w:bodyDiv w:val="1"/>
      <w:marLeft w:val="0"/>
      <w:marRight w:val="0"/>
      <w:marTop w:val="0"/>
      <w:marBottom w:val="0"/>
      <w:divBdr>
        <w:top w:val="none" w:sz="0" w:space="0" w:color="auto"/>
        <w:left w:val="none" w:sz="0" w:space="0" w:color="auto"/>
        <w:bottom w:val="none" w:sz="0" w:space="0" w:color="auto"/>
        <w:right w:val="none" w:sz="0" w:space="0" w:color="auto"/>
      </w:divBdr>
    </w:div>
    <w:div w:id="741416764">
      <w:bodyDiv w:val="1"/>
      <w:marLeft w:val="0"/>
      <w:marRight w:val="0"/>
      <w:marTop w:val="0"/>
      <w:marBottom w:val="0"/>
      <w:divBdr>
        <w:top w:val="none" w:sz="0" w:space="0" w:color="auto"/>
        <w:left w:val="none" w:sz="0" w:space="0" w:color="auto"/>
        <w:bottom w:val="none" w:sz="0" w:space="0" w:color="auto"/>
        <w:right w:val="none" w:sz="0" w:space="0" w:color="auto"/>
      </w:divBdr>
    </w:div>
    <w:div w:id="801537413">
      <w:bodyDiv w:val="1"/>
      <w:marLeft w:val="0"/>
      <w:marRight w:val="0"/>
      <w:marTop w:val="0"/>
      <w:marBottom w:val="0"/>
      <w:divBdr>
        <w:top w:val="none" w:sz="0" w:space="0" w:color="auto"/>
        <w:left w:val="none" w:sz="0" w:space="0" w:color="auto"/>
        <w:bottom w:val="none" w:sz="0" w:space="0" w:color="auto"/>
        <w:right w:val="none" w:sz="0" w:space="0" w:color="auto"/>
      </w:divBdr>
    </w:div>
    <w:div w:id="809057268">
      <w:bodyDiv w:val="1"/>
      <w:marLeft w:val="0"/>
      <w:marRight w:val="0"/>
      <w:marTop w:val="0"/>
      <w:marBottom w:val="0"/>
      <w:divBdr>
        <w:top w:val="none" w:sz="0" w:space="0" w:color="auto"/>
        <w:left w:val="none" w:sz="0" w:space="0" w:color="auto"/>
        <w:bottom w:val="none" w:sz="0" w:space="0" w:color="auto"/>
        <w:right w:val="none" w:sz="0" w:space="0" w:color="auto"/>
      </w:divBdr>
    </w:div>
    <w:div w:id="812797568">
      <w:bodyDiv w:val="1"/>
      <w:marLeft w:val="0"/>
      <w:marRight w:val="0"/>
      <w:marTop w:val="0"/>
      <w:marBottom w:val="0"/>
      <w:divBdr>
        <w:top w:val="none" w:sz="0" w:space="0" w:color="auto"/>
        <w:left w:val="none" w:sz="0" w:space="0" w:color="auto"/>
        <w:bottom w:val="none" w:sz="0" w:space="0" w:color="auto"/>
        <w:right w:val="none" w:sz="0" w:space="0" w:color="auto"/>
      </w:divBdr>
    </w:div>
    <w:div w:id="879047110">
      <w:bodyDiv w:val="1"/>
      <w:marLeft w:val="0"/>
      <w:marRight w:val="0"/>
      <w:marTop w:val="0"/>
      <w:marBottom w:val="0"/>
      <w:divBdr>
        <w:top w:val="none" w:sz="0" w:space="0" w:color="auto"/>
        <w:left w:val="none" w:sz="0" w:space="0" w:color="auto"/>
        <w:bottom w:val="none" w:sz="0" w:space="0" w:color="auto"/>
        <w:right w:val="none" w:sz="0" w:space="0" w:color="auto"/>
      </w:divBdr>
    </w:div>
    <w:div w:id="905530782">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28847525">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0067427">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55988516">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987247176">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077748668">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09750">
      <w:bodyDiv w:val="1"/>
      <w:marLeft w:val="0"/>
      <w:marRight w:val="0"/>
      <w:marTop w:val="0"/>
      <w:marBottom w:val="0"/>
      <w:divBdr>
        <w:top w:val="none" w:sz="0" w:space="0" w:color="auto"/>
        <w:left w:val="none" w:sz="0" w:space="0" w:color="auto"/>
        <w:bottom w:val="none" w:sz="0" w:space="0" w:color="auto"/>
        <w:right w:val="none" w:sz="0" w:space="0" w:color="auto"/>
      </w:divBdr>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01569881">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42197221">
      <w:bodyDiv w:val="1"/>
      <w:marLeft w:val="0"/>
      <w:marRight w:val="0"/>
      <w:marTop w:val="0"/>
      <w:marBottom w:val="0"/>
      <w:divBdr>
        <w:top w:val="none" w:sz="0" w:space="0" w:color="auto"/>
        <w:left w:val="none" w:sz="0" w:space="0" w:color="auto"/>
        <w:bottom w:val="none" w:sz="0" w:space="0" w:color="auto"/>
        <w:right w:val="none" w:sz="0" w:space="0" w:color="auto"/>
      </w:divBdr>
    </w:div>
    <w:div w:id="1350378011">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38216336">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69593977">
      <w:bodyDiv w:val="1"/>
      <w:marLeft w:val="0"/>
      <w:marRight w:val="0"/>
      <w:marTop w:val="0"/>
      <w:marBottom w:val="0"/>
      <w:divBdr>
        <w:top w:val="none" w:sz="0" w:space="0" w:color="auto"/>
        <w:left w:val="none" w:sz="0" w:space="0" w:color="auto"/>
        <w:bottom w:val="none" w:sz="0" w:space="0" w:color="auto"/>
        <w:right w:val="none" w:sz="0" w:space="0" w:color="auto"/>
      </w:divBdr>
    </w:div>
    <w:div w:id="1478836762">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497304495">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73352245">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08192447">
      <w:bodyDiv w:val="1"/>
      <w:marLeft w:val="0"/>
      <w:marRight w:val="0"/>
      <w:marTop w:val="0"/>
      <w:marBottom w:val="0"/>
      <w:divBdr>
        <w:top w:val="none" w:sz="0" w:space="0" w:color="auto"/>
        <w:left w:val="none" w:sz="0" w:space="0" w:color="auto"/>
        <w:bottom w:val="none" w:sz="0" w:space="0" w:color="auto"/>
        <w:right w:val="none" w:sz="0" w:space="0" w:color="auto"/>
      </w:divBdr>
    </w:div>
    <w:div w:id="1629387884">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01374">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03237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88286418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7813526">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14457326">
      <w:bodyDiv w:val="1"/>
      <w:marLeft w:val="0"/>
      <w:marRight w:val="0"/>
      <w:marTop w:val="0"/>
      <w:marBottom w:val="0"/>
      <w:divBdr>
        <w:top w:val="none" w:sz="0" w:space="0" w:color="auto"/>
        <w:left w:val="none" w:sz="0" w:space="0" w:color="auto"/>
        <w:bottom w:val="none" w:sz="0" w:space="0" w:color="auto"/>
        <w:right w:val="none" w:sz="0" w:space="0" w:color="auto"/>
      </w:divBdr>
    </w:div>
    <w:div w:id="2035109688">
      <w:bodyDiv w:val="1"/>
      <w:marLeft w:val="0"/>
      <w:marRight w:val="0"/>
      <w:marTop w:val="0"/>
      <w:marBottom w:val="0"/>
      <w:divBdr>
        <w:top w:val="none" w:sz="0" w:space="0" w:color="auto"/>
        <w:left w:val="none" w:sz="0" w:space="0" w:color="auto"/>
        <w:bottom w:val="none" w:sz="0" w:space="0" w:color="auto"/>
        <w:right w:val="none" w:sz="0" w:space="0" w:color="auto"/>
      </w:divBdr>
    </w:div>
    <w:div w:id="2038971043">
      <w:bodyDiv w:val="1"/>
      <w:marLeft w:val="0"/>
      <w:marRight w:val="0"/>
      <w:marTop w:val="0"/>
      <w:marBottom w:val="0"/>
      <w:divBdr>
        <w:top w:val="none" w:sz="0" w:space="0" w:color="auto"/>
        <w:left w:val="none" w:sz="0" w:space="0" w:color="auto"/>
        <w:bottom w:val="none" w:sz="0" w:space="0" w:color="auto"/>
        <w:right w:val="none" w:sz="0" w:space="0" w:color="auto"/>
      </w:divBdr>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4447983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 w:id="2127775164">
      <w:bodyDiv w:val="1"/>
      <w:marLeft w:val="0"/>
      <w:marRight w:val="0"/>
      <w:marTop w:val="0"/>
      <w:marBottom w:val="0"/>
      <w:divBdr>
        <w:top w:val="none" w:sz="0" w:space="0" w:color="auto"/>
        <w:left w:val="none" w:sz="0" w:space="0" w:color="auto"/>
        <w:bottom w:val="none" w:sz="0" w:space="0" w:color="auto"/>
        <w:right w:val="none" w:sz="0" w:space="0" w:color="auto"/>
      </w:divBdr>
    </w:div>
    <w:div w:id="21398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openxmlformats.org/officeDocument/2006/relationships/header" Target="header1.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3.png"/><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image" Target="media/image5.svg"/><Relationship Id="rId33" Type="http://schemas.openxmlformats.org/officeDocument/2006/relationships/fontTable" Target="fontTab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2.sv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4.png"/><Relationship Id="rId32"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2.xml"/><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microsoft.com/office/2018/08/relationships/commentsExtensible" Target="commentsExtensible.xml"/><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595A39-B260-4EAB-9110-EC70A59F4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33</Pages>
  <Words>16594</Words>
  <Characters>94587</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5</cp:revision>
  <cp:lastPrinted>2022-07-07T18:52:00Z</cp:lastPrinted>
  <dcterms:created xsi:type="dcterms:W3CDTF">2023-09-29T17:31:00Z</dcterms:created>
  <dcterms:modified xsi:type="dcterms:W3CDTF">2023-10-02T21:46:00Z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zotero-version="6.0.26"&gt;&lt;session id="T4gwVMNE"/&gt;&lt;style id="http://www.zotero.org/styles/apa" locale="en-US" hasBibliography="1" bibliographyStyleHasBeenSet="1"/&gt;&lt;prefs&gt;&lt;pref name="fieldType" value="Field"/&gt;&lt;/prefs&gt;&lt;/data&gt;</vt:lpwstr>
  </property>
</Properties>
</file>