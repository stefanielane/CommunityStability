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79542E" w14:textId="67B61D99" w:rsidR="001971CB" w:rsidRPr="001971CB" w:rsidRDefault="001971CB" w:rsidP="0001682B">
      <w:pPr>
        <w:pStyle w:val="Heading1"/>
        <w:suppressLineNumbers/>
      </w:pPr>
      <w:r>
        <w:t>Title Page</w:t>
      </w:r>
    </w:p>
    <w:p w14:paraId="7F1F0DEA" w14:textId="5D16453D" w:rsidR="00241A51" w:rsidRPr="004D1A85" w:rsidRDefault="00560BD4" w:rsidP="00E5656A">
      <w:pPr>
        <w:pStyle w:val="NoSpacing"/>
        <w:rPr>
          <w:b/>
          <w:sz w:val="28"/>
        </w:rPr>
      </w:pPr>
      <w:r w:rsidRPr="004D1A85">
        <w:rPr>
          <w:b/>
          <w:sz w:val="28"/>
        </w:rPr>
        <w:t xml:space="preserve">Plant </w:t>
      </w:r>
      <w:r w:rsidR="009D5B10" w:rsidRPr="004D1A85">
        <w:rPr>
          <w:b/>
          <w:sz w:val="28"/>
        </w:rPr>
        <w:t xml:space="preserve">community </w:t>
      </w:r>
      <w:r w:rsidRPr="004D1A85">
        <w:rPr>
          <w:b/>
          <w:sz w:val="28"/>
        </w:rPr>
        <w:t xml:space="preserve">compositional </w:t>
      </w:r>
      <w:r w:rsidR="001F4D1F" w:rsidRPr="004D1A85">
        <w:rPr>
          <w:b/>
          <w:sz w:val="28"/>
        </w:rPr>
        <w:t xml:space="preserve">stability </w:t>
      </w:r>
      <w:r w:rsidRPr="004D1A85">
        <w:rPr>
          <w:b/>
          <w:sz w:val="28"/>
        </w:rPr>
        <w:t xml:space="preserve">over 40 years in a </w:t>
      </w:r>
      <w:r w:rsidR="00536771" w:rsidRPr="004D1A85">
        <w:rPr>
          <w:b/>
          <w:sz w:val="28"/>
        </w:rPr>
        <w:t xml:space="preserve">Fraser </w:t>
      </w:r>
      <w:r w:rsidR="009D5B10" w:rsidRPr="004D1A85">
        <w:rPr>
          <w:b/>
          <w:sz w:val="28"/>
        </w:rPr>
        <w:t xml:space="preserve">River </w:t>
      </w:r>
      <w:r w:rsidR="00536771" w:rsidRPr="004D1A85">
        <w:rPr>
          <w:b/>
          <w:sz w:val="28"/>
        </w:rPr>
        <w:t xml:space="preserve">Estuary </w:t>
      </w:r>
      <w:r w:rsidRPr="004D1A85">
        <w:rPr>
          <w:b/>
          <w:sz w:val="28"/>
        </w:rPr>
        <w:t>tidal freshwater marsh</w:t>
      </w:r>
    </w:p>
    <w:p w14:paraId="4E4B7FB4" w14:textId="7D04AD79" w:rsidR="009853E8" w:rsidRDefault="009853E8" w:rsidP="00E5656A">
      <w:pPr>
        <w:pStyle w:val="NoSpacing"/>
      </w:pPr>
      <w:r w:rsidRPr="00A81377">
        <w:t>Stefanie L. Lane</w:t>
      </w:r>
      <w:r w:rsidR="00C43526">
        <w:rPr>
          <w:vertAlign w:val="superscript"/>
        </w:rPr>
        <w:t>1</w:t>
      </w:r>
      <w:r w:rsidR="007C7215">
        <w:t xml:space="preserve">, </w:t>
      </w:r>
      <w:r w:rsidR="00DB1221">
        <w:t>Nancy Shackelford</w:t>
      </w:r>
      <w:r w:rsidR="00D346C6">
        <w:rPr>
          <w:vertAlign w:val="superscript"/>
        </w:rPr>
        <w:t>2</w:t>
      </w:r>
      <w:r w:rsidR="00DB1221">
        <w:t xml:space="preserve">, </w:t>
      </w:r>
      <w:r w:rsidR="00241A51">
        <w:t xml:space="preserve">Gary </w:t>
      </w:r>
      <w:r w:rsidR="005F04B3">
        <w:t xml:space="preserve">E. </w:t>
      </w:r>
      <w:r w:rsidR="00241A51">
        <w:t>Bradfield</w:t>
      </w:r>
      <w:r w:rsidR="00BE3EBE">
        <w:rPr>
          <w:vertAlign w:val="superscript"/>
        </w:rPr>
        <w:t>3</w:t>
      </w:r>
      <w:r w:rsidR="00241A51">
        <w:t>,</w:t>
      </w:r>
      <w:r w:rsidR="00DB1221">
        <w:t xml:space="preserve"> Madlen Denoth</w:t>
      </w:r>
      <w:r w:rsidR="00BE3EBE">
        <w:rPr>
          <w:vertAlign w:val="superscript"/>
        </w:rPr>
        <w:t>3</w:t>
      </w:r>
      <w:r w:rsidR="00142945">
        <w:rPr>
          <w:vertAlign w:val="superscript"/>
        </w:rPr>
        <w:t>, 4</w:t>
      </w:r>
      <w:r w:rsidR="00DB1221">
        <w:t xml:space="preserve">, Tara </w:t>
      </w:r>
      <w:r w:rsidR="001A62D5">
        <w:t xml:space="preserve">G. </w:t>
      </w:r>
      <w:r w:rsidR="00DB1221">
        <w:t>Martin</w:t>
      </w:r>
      <w:r w:rsidR="00D346C6">
        <w:rPr>
          <w:vertAlign w:val="superscript"/>
        </w:rPr>
        <w:t>1</w:t>
      </w:r>
      <w:r w:rsidR="00241A51">
        <w:t xml:space="preserve"> </w:t>
      </w:r>
    </w:p>
    <w:p w14:paraId="1B7FF447" w14:textId="77777777" w:rsidR="004D1A85" w:rsidRPr="00241A51" w:rsidRDefault="004D1A85" w:rsidP="00E5656A">
      <w:pPr>
        <w:pStyle w:val="NoSpacing"/>
      </w:pPr>
    </w:p>
    <w:p w14:paraId="775445CA" w14:textId="084ABE1E" w:rsidR="00843D41" w:rsidRDefault="00C43526" w:rsidP="00E5656A">
      <w:pPr>
        <w:pStyle w:val="NoSpacing"/>
      </w:pPr>
      <w:r w:rsidRPr="007D52A9">
        <w:rPr>
          <w:vertAlign w:val="superscript"/>
        </w:rPr>
        <w:t>1</w:t>
      </w:r>
      <w:r w:rsidR="00A50A0C">
        <w:t>Conservation Decisions Lab, Department</w:t>
      </w:r>
      <w:r w:rsidR="00497B75">
        <w:t xml:space="preserve"> of Forest and Conservation Science, </w:t>
      </w:r>
      <w:r w:rsidR="009853E8" w:rsidRPr="00A81377">
        <w:t>University of British Columbia, Vancouver, BC</w:t>
      </w:r>
      <w:r w:rsidR="009853E8">
        <w:t>,</w:t>
      </w:r>
      <w:r w:rsidR="009853E8" w:rsidRPr="00A81377">
        <w:t xml:space="preserve"> Canada</w:t>
      </w:r>
      <w:r w:rsidR="002346AE">
        <w:t xml:space="preserve">; </w:t>
      </w:r>
      <w:r w:rsidR="00843D41" w:rsidRPr="00D346C6">
        <w:rPr>
          <w:vertAlign w:val="superscript"/>
        </w:rPr>
        <w:t>2</w:t>
      </w:r>
      <w:r w:rsidR="00BE3EBE">
        <w:t xml:space="preserve">School of Environmental Studies, </w:t>
      </w:r>
      <w:r w:rsidR="00CC4CB5">
        <w:t xml:space="preserve">University of Victoria, </w:t>
      </w:r>
      <w:r w:rsidR="00CC4CB5" w:rsidRPr="00CC4CB5">
        <w:t>Victoria, B</w:t>
      </w:r>
      <w:r w:rsidR="00B7235F">
        <w:t>C, Canada</w:t>
      </w:r>
      <w:r w:rsidR="00BE3EBE">
        <w:t xml:space="preserve">; </w:t>
      </w:r>
      <w:r w:rsidR="00BE3EBE" w:rsidRPr="00DC704D">
        <w:rPr>
          <w:vertAlign w:val="superscript"/>
        </w:rPr>
        <w:t>3</w:t>
      </w:r>
      <w:r w:rsidR="00BE3EBE">
        <w:t xml:space="preserve">Department of Botany, </w:t>
      </w:r>
      <w:r w:rsidR="00FA6E66" w:rsidRPr="00A81377">
        <w:t>University of British Columbia, Vancouver, BC</w:t>
      </w:r>
      <w:r w:rsidR="00FA6E66">
        <w:t>,</w:t>
      </w:r>
      <w:r w:rsidR="00FA6E66" w:rsidRPr="00A81377">
        <w:t xml:space="preserve"> Canada</w:t>
      </w:r>
      <w:r w:rsidR="00142945">
        <w:t xml:space="preserve">; </w:t>
      </w:r>
      <w:r w:rsidR="00142945">
        <w:rPr>
          <w:vertAlign w:val="superscript"/>
        </w:rPr>
        <w:t>4</w:t>
      </w:r>
      <w:r w:rsidR="00142945">
        <w:t>Gymnasium Neufeld</w:t>
      </w:r>
      <w:r w:rsidR="00591C26">
        <w:t>, Bern, Switzerland</w:t>
      </w:r>
    </w:p>
    <w:p w14:paraId="366C3DB2" w14:textId="77777777" w:rsidR="004D1A85" w:rsidRPr="00142945" w:rsidRDefault="004D1A85" w:rsidP="00E5656A">
      <w:pPr>
        <w:pStyle w:val="NoSpacing"/>
      </w:pPr>
    </w:p>
    <w:p w14:paraId="4B148843" w14:textId="28F7B182" w:rsidR="009853E8" w:rsidRDefault="009853E8" w:rsidP="00E5656A">
      <w:pPr>
        <w:pStyle w:val="NoSpacing"/>
        <w:rPr>
          <w:rStyle w:val="Hyperlink"/>
          <w:rFonts w:cstheme="minorHAnsi"/>
          <w:sz w:val="24"/>
          <w:szCs w:val="24"/>
        </w:rPr>
      </w:pPr>
      <w:r w:rsidRPr="00A81377">
        <w:t xml:space="preserve">Corresponding author: </w:t>
      </w:r>
      <w:hyperlink r:id="rId11" w:history="1">
        <w:r w:rsidR="00E03DB7" w:rsidRPr="00F91C9A">
          <w:rPr>
            <w:rStyle w:val="Hyperlink"/>
            <w:rFonts w:cstheme="minorHAnsi"/>
            <w:sz w:val="24"/>
            <w:szCs w:val="24"/>
          </w:rPr>
          <w:t>stefanielane</w:t>
        </w:r>
        <w:r w:rsidR="00E03DB7" w:rsidRPr="00AA2F85">
          <w:rPr>
            <w:rStyle w:val="Hyperlink"/>
            <w:rFonts w:cstheme="minorHAnsi"/>
            <w:sz w:val="24"/>
            <w:szCs w:val="24"/>
          </w:rPr>
          <w:t>@utexas.e</w:t>
        </w:r>
        <w:r w:rsidR="00E03DB7" w:rsidRPr="00F91C9A">
          <w:rPr>
            <w:rStyle w:val="Hyperlink"/>
            <w:rFonts w:cstheme="minorHAnsi"/>
            <w:sz w:val="24"/>
            <w:szCs w:val="24"/>
          </w:rPr>
          <w:t>du</w:t>
        </w:r>
      </w:hyperlink>
    </w:p>
    <w:p w14:paraId="41CF2369" w14:textId="77777777" w:rsidR="004D1A85" w:rsidRDefault="004D1A85" w:rsidP="00E5656A">
      <w:pPr>
        <w:pStyle w:val="NoSpacing"/>
      </w:pPr>
    </w:p>
    <w:p w14:paraId="70E1FE34" w14:textId="3D109FCC" w:rsidR="00B16F21" w:rsidRDefault="00B16F21" w:rsidP="00E5656A">
      <w:pPr>
        <w:pStyle w:val="NoSpacing"/>
      </w:pPr>
      <w:r>
        <w:t>ORCID ID</w:t>
      </w:r>
    </w:p>
    <w:p w14:paraId="3665182E" w14:textId="41618119" w:rsidR="001971CB" w:rsidRDefault="00B16F21" w:rsidP="00FA4F3F">
      <w:pPr>
        <w:pStyle w:val="NoSpacing"/>
        <w:ind w:firstLine="720"/>
      </w:pPr>
      <w:r>
        <w:t>Stefanie L. Lane (corresponding author)</w:t>
      </w:r>
      <w:r w:rsidR="0058369D">
        <w:t xml:space="preserve">: </w:t>
      </w:r>
      <w:hyperlink r:id="rId12" w:history="1">
        <w:r w:rsidR="00C57936">
          <w:rPr>
            <w:rStyle w:val="Hyperlink"/>
          </w:rPr>
          <w:t>0000-0002-4851-2772</w:t>
        </w:r>
      </w:hyperlink>
    </w:p>
    <w:p w14:paraId="3005BA44" w14:textId="54A270C0" w:rsidR="00B16F21" w:rsidRDefault="00B16F21" w:rsidP="00FA4F3F">
      <w:pPr>
        <w:pStyle w:val="NoSpacing"/>
        <w:ind w:firstLine="720"/>
      </w:pPr>
      <w:r>
        <w:t xml:space="preserve">Nancy Shackelford: </w:t>
      </w:r>
      <w:hyperlink r:id="rId13" w:history="1">
        <w:r w:rsidR="00C57936">
          <w:rPr>
            <w:rStyle w:val="Hyperlink"/>
          </w:rPr>
          <w:t>0000-0003-4817-0423</w:t>
        </w:r>
      </w:hyperlink>
    </w:p>
    <w:p w14:paraId="1DF0640A" w14:textId="4E5FFAA9" w:rsidR="001971CB" w:rsidRDefault="00B16F21" w:rsidP="00FA4F3F">
      <w:pPr>
        <w:pStyle w:val="NoSpacing"/>
        <w:ind w:firstLine="720"/>
      </w:pPr>
      <w:r>
        <w:t xml:space="preserve">Tara G. Marin: </w:t>
      </w:r>
      <w:hyperlink r:id="rId14" w:history="1">
        <w:r w:rsidR="00C57936">
          <w:rPr>
            <w:rStyle w:val="Hyperlink"/>
          </w:rPr>
          <w:t>0000-0001-7165-9812</w:t>
        </w:r>
      </w:hyperlink>
    </w:p>
    <w:p w14:paraId="7BF3F8D1" w14:textId="77777777" w:rsidR="0001682B" w:rsidRDefault="0001682B" w:rsidP="00E5656A">
      <w:pPr>
        <w:pStyle w:val="Heading2"/>
      </w:pPr>
      <w:r>
        <w:t>Abstract</w:t>
      </w:r>
    </w:p>
    <w:p w14:paraId="0B62EE7D" w14:textId="34968023" w:rsidR="0001682B" w:rsidRDefault="0001682B" w:rsidP="00E5656A">
      <w:r>
        <w:t>Long-term data sets documenting temporal changes in vegetation communities are uncommon, yet imperative for understanding trends and triggering potential conservation management interventions. For example, decreasing species diversity and increasing non-native species abundance may be indicative of decreasing community stability.</w:t>
      </w:r>
      <w:r w:rsidRPr="008A7467">
        <w:t xml:space="preserve"> </w:t>
      </w:r>
      <w:r>
        <w:t>We explore long-term plant community change over a 40-year period through the contribution of data collected in 2019 to two historical datasets collected in 1979 and 1999 to evaluate decadal changes in plant community biodiversity in a tidal freshwater marsh in the Fraser River Estuary in British Columbia, Canada. We examine whether characteristic plant assemblages are consistent over time, whether alpha (</w:t>
      </w:r>
      <w:r>
        <w:rPr>
          <w:rFonts w:cstheme="minorHAnsi"/>
        </w:rPr>
        <w:t>α)</w:t>
      </w:r>
      <w:r>
        <w:t xml:space="preserve"> and beta (</w:t>
      </w:r>
      <w:r>
        <w:rPr>
          <w:rFonts w:cstheme="minorHAnsi"/>
        </w:rPr>
        <w:t>β)</w:t>
      </w:r>
      <w:r>
        <w:t xml:space="preserve"> diversity change within and between assemblages, and whether associated indicator species change. We found that plant assemblages were characterized by the same dominant indicator species</w:t>
      </w:r>
      <w:r w:rsidR="00DB480D">
        <w:t>,</w:t>
      </w:r>
      <w:r>
        <w:t xml:space="preserve"> </w:t>
      </w:r>
      <w:r w:rsidR="00520A50">
        <w:t xml:space="preserve">but </w:t>
      </w:r>
      <w:r>
        <w:t xml:space="preserve">most other indicator species changed, and that </w:t>
      </w:r>
      <w:r w:rsidR="009B6478">
        <w:t>overall</w:t>
      </w:r>
      <w:r w:rsidR="00405320">
        <w:t xml:space="preserve"> </w:t>
      </w:r>
      <w:r>
        <w:rPr>
          <w:rFonts w:cstheme="minorHAnsi"/>
        </w:rPr>
        <w:t>α-diversity</w:t>
      </w:r>
      <w:r>
        <w:t xml:space="preserve"> decreased while </w:t>
      </w:r>
      <w:r>
        <w:rPr>
          <w:rFonts w:cstheme="minorHAnsi"/>
        </w:rPr>
        <w:t>β</w:t>
      </w:r>
      <w:r>
        <w:t xml:space="preserve">-diversity increased. Further, we found evidence for plant assemblage homogenization through the increased abundance of </w:t>
      </w:r>
      <w:commentRangeStart w:id="0"/>
      <w:r>
        <w:t xml:space="preserve">non-native </w:t>
      </w:r>
      <w:ins w:id="1" w:author="Stefanie Lane" w:date="2023-02-06T10:47:00Z">
        <w:r w:rsidR="008D4F6C">
          <w:t xml:space="preserve">invasive </w:t>
        </w:r>
      </w:ins>
      <w:r>
        <w:t>species</w:t>
      </w:r>
      <w:commentRangeEnd w:id="0"/>
      <w:ins w:id="2" w:author="Stefanie Lane" w:date="2023-02-06T10:48:00Z">
        <w:r w:rsidR="008D4F6C">
          <w:t xml:space="preserve"> such as </w:t>
        </w:r>
        <w:r w:rsidR="001B6814">
          <w:t>yellow flag iris (</w:t>
        </w:r>
        <w:r w:rsidR="001B6814">
          <w:rPr>
            <w:i/>
          </w:rPr>
          <w:t>Iris pseudacorus</w:t>
        </w:r>
      </w:ins>
      <w:ins w:id="3" w:author="Daniel Stewart" w:date="2023-02-10T15:39:00Z">
        <w:r w:rsidR="00036FEE">
          <w:rPr>
            <w:i/>
          </w:rPr>
          <w:t xml:space="preserve"> </w:t>
        </w:r>
        <w:commentRangeStart w:id="4"/>
        <w:r w:rsidR="00036FEE" w:rsidRPr="00036FEE">
          <w:rPr>
            <w:iCs/>
            <w:rPrChange w:id="5" w:author="Daniel Stewart" w:date="2023-02-10T15:39:00Z">
              <w:rPr>
                <w:i/>
              </w:rPr>
            </w:rPrChange>
          </w:rPr>
          <w:t>L.</w:t>
        </w:r>
      </w:ins>
      <w:ins w:id="6" w:author="Stefanie Lane" w:date="2023-02-06T10:48:00Z">
        <w:r w:rsidR="001B6814">
          <w:t xml:space="preserve">) </w:t>
        </w:r>
      </w:ins>
      <w:commentRangeEnd w:id="4"/>
      <w:r w:rsidR="00036FEE">
        <w:rPr>
          <w:rStyle w:val="CommentReference"/>
        </w:rPr>
        <w:commentReference w:id="4"/>
      </w:r>
      <w:ins w:id="7" w:author="Stefanie Lane" w:date="2023-02-06T10:48:00Z">
        <w:r w:rsidR="001B6814">
          <w:t>and reed canary grass (</w:t>
        </w:r>
        <w:r w:rsidR="001B6814">
          <w:rPr>
            <w:i/>
          </w:rPr>
          <w:t>Phalaris arundinacea</w:t>
        </w:r>
      </w:ins>
      <w:ins w:id="8" w:author="Daniel Stewart" w:date="2023-02-10T15:40:00Z">
        <w:r w:rsidR="00036FEE">
          <w:rPr>
            <w:i/>
          </w:rPr>
          <w:t xml:space="preserve"> </w:t>
        </w:r>
        <w:r w:rsidR="00036FEE" w:rsidRPr="00036FEE">
          <w:rPr>
            <w:iCs/>
            <w:rPrChange w:id="9" w:author="Daniel Stewart" w:date="2023-02-10T15:40:00Z">
              <w:rPr>
                <w:i/>
              </w:rPr>
            </w:rPrChange>
          </w:rPr>
          <w:t>L.</w:t>
        </w:r>
      </w:ins>
      <w:ins w:id="10" w:author="Stefanie Lane" w:date="2023-02-06T10:48:00Z">
        <w:r w:rsidR="001B6814">
          <w:t>)</w:t>
        </w:r>
      </w:ins>
      <w:r w:rsidR="00E031ED">
        <w:rPr>
          <w:rStyle w:val="CommentReference"/>
        </w:rPr>
        <w:commentReference w:id="0"/>
      </w:r>
      <w:r>
        <w:t xml:space="preserve">. These observations may inform concepts of habitat stability in the absence of pulse disturbance </w:t>
      </w:r>
      <w:proofErr w:type="gramStart"/>
      <w:r>
        <w:t>pressures, and</w:t>
      </w:r>
      <w:proofErr w:type="gramEnd"/>
      <w:r>
        <w:t xml:space="preserve"> corroborate globally observed trends of native species loss and non-native species encroachment. Our results indicate that within the Fraser River Estuary, active threat management may be necessary in areas of conservation concern </w:t>
      </w:r>
      <w:proofErr w:type="gramStart"/>
      <w:r>
        <w:t>in order to</w:t>
      </w:r>
      <w:proofErr w:type="gramEnd"/>
      <w:r>
        <w:t xml:space="preserve"> prevent further native species biodiversity loss. </w:t>
      </w:r>
    </w:p>
    <w:p w14:paraId="48B760C8" w14:textId="77777777" w:rsidR="0001682B" w:rsidRDefault="0001682B" w:rsidP="004D1A85">
      <w:pPr>
        <w:pStyle w:val="Heading2"/>
      </w:pPr>
      <w:r>
        <w:t xml:space="preserve">Keywords </w:t>
      </w:r>
    </w:p>
    <w:p w14:paraId="679C84FF" w14:textId="6BC21ABC" w:rsidR="0001682B" w:rsidRDefault="0001682B" w:rsidP="00F40511">
      <w:r>
        <w:t>shifting baselines; reference conditions; dispersal networks; species turnover; conservation land management</w:t>
      </w:r>
    </w:p>
    <w:p w14:paraId="1E17B953" w14:textId="43880CBD" w:rsidR="0001682B" w:rsidRDefault="0001682B" w:rsidP="00F40511">
      <w:pPr>
        <w:rPr>
          <w:rFonts w:asciiTheme="majorHAnsi" w:eastAsiaTheme="majorEastAsia" w:hAnsiTheme="majorHAnsi" w:cstheme="majorBidi"/>
          <w:color w:val="2F5496" w:themeColor="accent1" w:themeShade="BF"/>
          <w:sz w:val="32"/>
          <w:szCs w:val="32"/>
        </w:rPr>
      </w:pPr>
    </w:p>
    <w:p w14:paraId="2510555C" w14:textId="77777777" w:rsidR="004D1A85" w:rsidRDefault="004D1A85" w:rsidP="00F40511">
      <w:pPr>
        <w:pStyle w:val="Heading2"/>
      </w:pPr>
      <w:r>
        <w:t>Acknowledgements</w:t>
      </w:r>
    </w:p>
    <w:p w14:paraId="7EA77CC4" w14:textId="687218C1" w:rsidR="004D1A85" w:rsidRPr="002F78F4" w:rsidDel="001B6814" w:rsidRDefault="004D1A85" w:rsidP="00F40511">
      <w:pPr>
        <w:ind w:firstLine="720"/>
        <w:rPr>
          <w:del w:id="11" w:author="Stefanie Lane" w:date="2023-02-06T10:48:00Z"/>
        </w:rPr>
      </w:pPr>
      <w:r>
        <w:t xml:space="preserve">We are grateful to Z. Davis for providing R programming advice, </w:t>
      </w:r>
      <w:r w:rsidR="00867217">
        <w:t xml:space="preserve">to </w:t>
      </w:r>
      <w:r>
        <w:t>P. Roper for 2019 field assistance</w:t>
      </w:r>
      <w:r w:rsidR="00181EBA">
        <w:t>, and</w:t>
      </w:r>
      <w:r>
        <w:t xml:space="preserve"> </w:t>
      </w:r>
      <w:r w:rsidR="00867217">
        <w:t xml:space="preserve">to </w:t>
      </w:r>
      <w:r>
        <w:t xml:space="preserve">B. Staines </w:t>
      </w:r>
      <w:r w:rsidRPr="00853903">
        <w:t xml:space="preserve">(Ladner </w:t>
      </w:r>
      <w:proofErr w:type="spellStart"/>
      <w:r w:rsidRPr="00853903">
        <w:t>Harbour</w:t>
      </w:r>
      <w:proofErr w:type="spellEnd"/>
      <w:r w:rsidRPr="00853903">
        <w:t xml:space="preserve"> Authority) </w:t>
      </w:r>
      <w:r>
        <w:t>provided canoe and harbor</w:t>
      </w:r>
      <w:r w:rsidRPr="00853903">
        <w:t xml:space="preserve"> </w:t>
      </w:r>
      <w:r>
        <w:t>access for all field navigation</w:t>
      </w:r>
      <w:r w:rsidRPr="00853903">
        <w:t>.</w:t>
      </w:r>
      <w:r w:rsidR="00CA217E">
        <w:t xml:space="preserve"> </w:t>
      </w:r>
      <w:r w:rsidR="00AC5354">
        <w:t xml:space="preserve">We thank </w:t>
      </w:r>
      <w:r w:rsidR="00CA217E">
        <w:t xml:space="preserve">J. Richardson </w:t>
      </w:r>
      <w:r w:rsidR="00AC5354">
        <w:t>for advising on the 2019 data collection methodologies</w:t>
      </w:r>
      <w:ins w:id="12" w:author="Stefanie Lane" w:date="2023-02-08T09:19:00Z">
        <w:r w:rsidR="00173151">
          <w:t>.</w:t>
        </w:r>
      </w:ins>
      <w:del w:id="13" w:author="Stefanie Lane" w:date="2023-02-08T09:19:00Z">
        <w:r w:rsidR="00AC5354" w:rsidDel="00173151">
          <w:delText>,</w:delText>
        </w:r>
      </w:del>
      <w:r w:rsidR="00AC5354">
        <w:t xml:space="preserve"> </w:t>
      </w:r>
      <w:ins w:id="14" w:author="Stefanie Lane" w:date="2023-02-08T09:19:00Z">
        <w:r w:rsidR="00106BDF">
          <w:t xml:space="preserve">We are grateful to </w:t>
        </w:r>
      </w:ins>
      <w:del w:id="15" w:author="Stefanie Lane" w:date="2023-02-08T09:19:00Z">
        <w:r w:rsidR="00AC5354" w:rsidDel="00173151">
          <w:delText>and</w:delText>
        </w:r>
        <w:r w:rsidDel="00173151">
          <w:delText xml:space="preserve"> </w:delText>
        </w:r>
      </w:del>
      <w:r w:rsidR="006661F8">
        <w:t>M. O’Connor</w:t>
      </w:r>
      <w:ins w:id="16" w:author="Stefanie Lane" w:date="2023-02-08T09:19:00Z">
        <w:r w:rsidR="00173151">
          <w:t xml:space="preserve"> and D. Stewart </w:t>
        </w:r>
        <w:r w:rsidR="00106BDF">
          <w:t>for providing</w:t>
        </w:r>
      </w:ins>
      <w:del w:id="17" w:author="Stefanie Lane" w:date="2023-02-08T09:19:00Z">
        <w:r w:rsidR="006661F8" w:rsidDel="00173151">
          <w:delText xml:space="preserve"> </w:delText>
        </w:r>
        <w:r w:rsidR="00AC5354" w:rsidDel="00173151">
          <w:delText>for providing</w:delText>
        </w:r>
      </w:del>
      <w:r w:rsidR="00CE275A">
        <w:t xml:space="preserve"> comprehensive</w:t>
      </w:r>
      <w:r w:rsidR="006661F8">
        <w:t xml:space="preserve"> review</w:t>
      </w:r>
      <w:ins w:id="18" w:author="Martin, Tara (Forestry)" w:date="2023-02-08T16:53:00Z">
        <w:r w:rsidR="006B76A1">
          <w:t>s</w:t>
        </w:r>
      </w:ins>
      <w:r w:rsidR="00AC5354">
        <w:t xml:space="preserve"> of this manuscript</w:t>
      </w:r>
      <w:r w:rsidR="006661F8">
        <w:t xml:space="preserve">. </w:t>
      </w:r>
      <w:r>
        <w:t>R</w:t>
      </w:r>
      <w:r w:rsidRPr="009454D9">
        <w:rPr>
          <w:rFonts w:cstheme="minorHAnsi"/>
        </w:rPr>
        <w:t xml:space="preserve">esearch </w:t>
      </w:r>
      <w:r>
        <w:rPr>
          <w:rFonts w:cstheme="minorHAnsi"/>
        </w:rPr>
        <w:t xml:space="preserve">site </w:t>
      </w:r>
      <w:r w:rsidRPr="009454D9">
        <w:rPr>
          <w:rFonts w:cstheme="minorHAnsi"/>
        </w:rPr>
        <w:t xml:space="preserve">access was granted by The Ministry of Forests, Lands, Natural Resource Operations and Rural Development. </w:t>
      </w:r>
    </w:p>
    <w:p w14:paraId="7192F3EA" w14:textId="77777777" w:rsidR="004D1A85" w:rsidRDefault="004D1A85">
      <w:pPr>
        <w:ind w:firstLine="720"/>
        <w:rPr>
          <w:rFonts w:asciiTheme="majorHAnsi" w:eastAsiaTheme="majorEastAsia" w:hAnsiTheme="majorHAnsi" w:cstheme="majorBidi"/>
          <w:color w:val="2F5496" w:themeColor="accent1" w:themeShade="BF"/>
          <w:sz w:val="32"/>
          <w:szCs w:val="32"/>
        </w:rPr>
        <w:pPrChange w:id="19" w:author="Stefanie Lane" w:date="2023-02-06T10:48:00Z">
          <w:pPr/>
        </w:pPrChange>
      </w:pPr>
      <w:del w:id="20" w:author="Stefanie Lane" w:date="2023-02-06T10:48:00Z">
        <w:r w:rsidDel="001B6814">
          <w:br w:type="page"/>
        </w:r>
      </w:del>
    </w:p>
    <w:p w14:paraId="5415565D" w14:textId="0CDF6784" w:rsidR="0022363E" w:rsidRDefault="0022363E" w:rsidP="0022363E">
      <w:pPr>
        <w:pStyle w:val="Heading1"/>
      </w:pPr>
      <w:r>
        <w:lastRenderedPageBreak/>
        <w:t>Intro</w:t>
      </w:r>
      <w:r w:rsidR="00F94015">
        <w:t>duction</w:t>
      </w:r>
    </w:p>
    <w:p w14:paraId="04924E7D" w14:textId="2EE1EEAE" w:rsidR="00ED7508" w:rsidDel="00E84824" w:rsidRDefault="001A62D5" w:rsidP="005F7C5D">
      <w:pPr>
        <w:ind w:firstLine="720"/>
        <w:rPr>
          <w:del w:id="21" w:author="Stefanie Lane" w:date="2023-02-08T09:20:00Z"/>
        </w:rPr>
      </w:pPr>
      <w:r>
        <w:t>In a time of rapid global change,</w:t>
      </w:r>
      <w:r w:rsidR="00B35CD6">
        <w:t xml:space="preserve"> </w:t>
      </w:r>
      <w:r w:rsidR="002C2814">
        <w:t xml:space="preserve">temporal shifts in </w:t>
      </w:r>
      <w:r w:rsidR="00B225CB" w:rsidRPr="0007225D">
        <w:t>plant community</w:t>
      </w:r>
      <w:r w:rsidR="00C83A8E">
        <w:t xml:space="preserve"> </w:t>
      </w:r>
      <w:r w:rsidR="00ED752B" w:rsidRPr="0007225D">
        <w:t>composition</w:t>
      </w:r>
      <w:r w:rsidR="002C2814">
        <w:t xml:space="preserve"> </w:t>
      </w:r>
      <w:r w:rsidR="0096038A">
        <w:t xml:space="preserve">can indicate </w:t>
      </w:r>
      <w:r w:rsidR="00F01631">
        <w:t xml:space="preserve">ecosystem </w:t>
      </w:r>
      <w:r w:rsidR="0096038A">
        <w:t xml:space="preserve">stress </w:t>
      </w:r>
      <w:r w:rsidR="00F01631">
        <w:t>response</w:t>
      </w:r>
      <w:r w:rsidR="0096038A">
        <w:t xml:space="preserve"> and </w:t>
      </w:r>
      <w:r>
        <w:t>inform conservation management interventions</w:t>
      </w:r>
      <w:r w:rsidR="00A40812" w:rsidRPr="00A40812">
        <w:t>.</w:t>
      </w:r>
      <w:r w:rsidR="001F19B1">
        <w:t xml:space="preserve"> </w:t>
      </w:r>
    </w:p>
    <w:p w14:paraId="22F4BBED" w14:textId="695B98FC" w:rsidR="00ED7508" w:rsidDel="00E84824" w:rsidRDefault="004C6C15" w:rsidP="005F7C5D">
      <w:pPr>
        <w:ind w:firstLine="720"/>
        <w:rPr>
          <w:del w:id="22" w:author="Stefanie Lane" w:date="2023-02-08T09:20:00Z"/>
        </w:rPr>
      </w:pPr>
      <w:r>
        <w:t>Shifts in community-dominant species</w:t>
      </w:r>
      <w:r w:rsidR="002E0274">
        <w:t xml:space="preserve"> may be indicative of </w:t>
      </w:r>
      <w:r w:rsidR="008B5290">
        <w:t xml:space="preserve">interspecific interactions such as facilitation </w:t>
      </w:r>
      <w:r w:rsidR="00371AF4" w:rsidRPr="00371AF4">
        <w:rPr>
          <w:rFonts w:ascii="Calibri" w:hAnsi="Calibri" w:cs="Calibri"/>
        </w:rPr>
        <w:t>(Bruno, 2000)</w:t>
      </w:r>
      <w:r w:rsidR="00C358CD">
        <w:t xml:space="preserve">, </w:t>
      </w:r>
      <w:r w:rsidR="008B5290">
        <w:t>succession</w:t>
      </w:r>
      <w:r w:rsidR="00D17D24">
        <w:t xml:space="preserve"> </w:t>
      </w:r>
      <w:r w:rsidR="00D17D24" w:rsidRPr="00D17D24">
        <w:rPr>
          <w:rFonts w:ascii="Calibri" w:hAnsi="Calibri" w:cs="Calibri"/>
        </w:rPr>
        <w:t>(Butzeck et al., 2016)</w:t>
      </w:r>
      <w:r w:rsidR="00C358CD">
        <w:t>, or cycles of population dynamics</w:t>
      </w:r>
      <w:r w:rsidR="00335EA8">
        <w:t xml:space="preserve"> </w:t>
      </w:r>
      <w:r w:rsidR="00335EA8" w:rsidRPr="00335EA8">
        <w:rPr>
          <w:rFonts w:ascii="Calibri" w:hAnsi="Calibri" w:cs="Calibri"/>
        </w:rPr>
        <w:t>(Holling, 1973)</w:t>
      </w:r>
      <w:r w:rsidR="00335EA8">
        <w:t xml:space="preserve">. </w:t>
      </w:r>
    </w:p>
    <w:p w14:paraId="2D88975C" w14:textId="066AF3CE" w:rsidR="00B9664C" w:rsidDel="00E84824" w:rsidRDefault="00D17D24">
      <w:pPr>
        <w:ind w:firstLine="720"/>
        <w:rPr>
          <w:ins w:id="23" w:author="Daniel Stewart" w:date="2023-02-01T14:15:00Z"/>
          <w:del w:id="24" w:author="Stefanie Lane" w:date="2023-02-08T09:20:00Z"/>
        </w:rPr>
        <w:pPrChange w:id="25" w:author="Stefanie Lane" w:date="2023-02-08T09:20:00Z">
          <w:pPr>
            <w:ind w:hanging="480"/>
          </w:pPr>
        </w:pPrChange>
      </w:pPr>
      <w:r>
        <w:t xml:space="preserve">Alternatively, changes in </w:t>
      </w:r>
      <w:r w:rsidR="006A03F4">
        <w:t>community-dominant species paired wit</w:t>
      </w:r>
      <w:r w:rsidR="00BD4A6B">
        <w:t>h</w:t>
      </w:r>
      <w:r w:rsidR="006A03F4">
        <w:t xml:space="preserve"> </w:t>
      </w:r>
      <w:r w:rsidR="004C6C15">
        <w:t>loss</w:t>
      </w:r>
      <w:r w:rsidR="002A5853">
        <w:t xml:space="preserve"> of native species diversity</w:t>
      </w:r>
      <w:r w:rsidR="00B82229">
        <w:t xml:space="preserve"> and</w:t>
      </w:r>
      <w:r w:rsidR="002A5853">
        <w:t xml:space="preserve"> </w:t>
      </w:r>
      <w:r w:rsidR="00AA2F87">
        <w:t xml:space="preserve">increasing </w:t>
      </w:r>
      <w:r w:rsidR="004C6C15">
        <w:t xml:space="preserve">abundance of </w:t>
      </w:r>
      <w:r w:rsidR="00341A26">
        <w:t>non-native</w:t>
      </w:r>
      <w:r w:rsidR="002C2814">
        <w:t xml:space="preserve"> </w:t>
      </w:r>
      <w:r w:rsidR="004C6C15">
        <w:t>species</w:t>
      </w:r>
      <w:r w:rsidR="002A5853">
        <w:t xml:space="preserve"> </w:t>
      </w:r>
      <w:r w:rsidR="00B82229">
        <w:t xml:space="preserve">may </w:t>
      </w:r>
      <w:r w:rsidR="00EF4732">
        <w:t xml:space="preserve">indicate </w:t>
      </w:r>
      <w:r w:rsidR="002A5853">
        <w:t>loss of</w:t>
      </w:r>
      <w:r w:rsidR="00A1647F">
        <w:t xml:space="preserve"> stability through loss</w:t>
      </w:r>
      <w:r w:rsidR="002A5853">
        <w:t xml:space="preserve"> </w:t>
      </w:r>
      <w:r w:rsidR="005F04B3">
        <w:t xml:space="preserve">of </w:t>
      </w:r>
      <w:r w:rsidR="002A5853">
        <w:t>functional redundancy</w:t>
      </w:r>
      <w:r w:rsidR="00A1647F">
        <w:t xml:space="preserve"> </w:t>
      </w:r>
      <w:r w:rsidR="0068789A" w:rsidRPr="0068789A">
        <w:rPr>
          <w:rFonts w:ascii="Calibri" w:hAnsi="Calibri" w:cs="Calibri"/>
        </w:rPr>
        <w:t>(Donohue et al., 2016; Tilman, 1999; Palmer et al., 1997)</w:t>
      </w:r>
      <w:r w:rsidR="00C358CD">
        <w:t xml:space="preserve">. </w:t>
      </w:r>
      <w:r w:rsidR="00EF4732">
        <w:t>In turn, this may indicate</w:t>
      </w:r>
      <w:r w:rsidR="002A5853" w:rsidRPr="002D7F1C">
        <w:t xml:space="preserve"> reduced </w:t>
      </w:r>
      <w:r w:rsidR="002A5853">
        <w:t>resistance to change or capacity to recover from disturbance</w:t>
      </w:r>
      <w:r w:rsidR="00751D86">
        <w:t>, known as resilience</w:t>
      </w:r>
      <w:r w:rsidR="002A5853">
        <w:t xml:space="preserve"> </w:t>
      </w:r>
      <w:r w:rsidR="00DC1B97" w:rsidRPr="00DC1B97">
        <w:rPr>
          <w:rFonts w:ascii="Calibri" w:hAnsi="Calibri" w:cs="Calibri"/>
        </w:rPr>
        <w:t>(Tilman et al., 2006; Bai et al., 2004)</w:t>
      </w:r>
      <w:r w:rsidR="00B82229">
        <w:t>.</w:t>
      </w:r>
      <w:r w:rsidR="00322751">
        <w:t xml:space="preserve"> Furthermore, the</w:t>
      </w:r>
      <w:r w:rsidR="004250FF">
        <w:t xml:space="preserve"> local</w:t>
      </w:r>
      <w:r w:rsidR="00322751">
        <w:t xml:space="preserve"> loss of native species </w:t>
      </w:r>
      <w:r w:rsidR="004C0674">
        <w:t xml:space="preserve">may have stronger negative </w:t>
      </w:r>
      <w:r w:rsidR="00A067F6">
        <w:t>impacts</w:t>
      </w:r>
      <w:r w:rsidR="00BA77BB">
        <w:t xml:space="preserve"> on</w:t>
      </w:r>
      <w:r w:rsidR="004250FF">
        <w:t xml:space="preserve"> regional</w:t>
      </w:r>
      <w:r w:rsidR="00BA77BB">
        <w:t xml:space="preserve"> biodiversity</w:t>
      </w:r>
      <w:r w:rsidR="00A66519">
        <w:t xml:space="preserve"> persistence</w:t>
      </w:r>
      <w:r w:rsidR="004C0674">
        <w:t xml:space="preserve"> </w:t>
      </w:r>
      <w:r w:rsidR="00322751">
        <w:t>when the regional pool of potential species is reduced or environmentally constraine</w:t>
      </w:r>
      <w:r w:rsidR="00A85FBC">
        <w:t xml:space="preserve">d </w:t>
      </w:r>
      <w:r w:rsidR="00DC1B97" w:rsidRPr="00DC1B97">
        <w:rPr>
          <w:rFonts w:ascii="Calibri" w:hAnsi="Calibri" w:cs="Calibri"/>
          <w:szCs w:val="24"/>
        </w:rPr>
        <w:t>(Lepš, 2004; Hanski, 1982)</w:t>
      </w:r>
      <w:r w:rsidR="00A85FBC">
        <w:t xml:space="preserve">. </w:t>
      </w:r>
      <w:r w:rsidR="00245C13">
        <w:t>Characterization of</w:t>
      </w:r>
      <w:r w:rsidR="00245C13" w:rsidRPr="006E5648">
        <w:t xml:space="preserve"> plant community changes on decadal timescales contributes to observation of meaningful long-term patterns of </w:t>
      </w:r>
      <w:r w:rsidR="00245C13">
        <w:t xml:space="preserve">compositional </w:t>
      </w:r>
      <w:proofErr w:type="gramStart"/>
      <w:r w:rsidR="00245C13" w:rsidRPr="006E5648">
        <w:t>stability</w:t>
      </w:r>
      <w:r w:rsidR="00245C13" w:rsidRPr="00A40812">
        <w:t>, a</w:t>
      </w:r>
      <w:r w:rsidR="00245C13">
        <w:t>nd</w:t>
      </w:r>
      <w:proofErr w:type="gramEnd"/>
      <w:r w:rsidR="00245C13">
        <w:t xml:space="preserve"> is instructive </w:t>
      </w:r>
      <w:r w:rsidR="00504CB3">
        <w:t>for</w:t>
      </w:r>
      <w:r w:rsidR="00245C13">
        <w:t xml:space="preserve"> develop</w:t>
      </w:r>
      <w:r w:rsidR="00504CB3">
        <w:t>ing</w:t>
      </w:r>
      <w:r w:rsidR="00245C13">
        <w:t xml:space="preserve"> hypotheses to test drivers of disturbance, especially in </w:t>
      </w:r>
      <w:r w:rsidR="00255AC0">
        <w:t xml:space="preserve">data-deficient, </w:t>
      </w:r>
      <w:r w:rsidR="00245C13">
        <w:t>dynamic landscapes</w:t>
      </w:r>
      <w:r w:rsidR="00504CB3">
        <w:t xml:space="preserve"> heavily impacted by anthropogenic activities</w:t>
      </w:r>
      <w:r w:rsidR="00245C13">
        <w:t xml:space="preserve"> such as estuaries </w:t>
      </w:r>
      <w:r w:rsidR="00DC1B97" w:rsidRPr="00DC1B97">
        <w:rPr>
          <w:rFonts w:ascii="Calibri" w:hAnsi="Calibri" w:cs="Calibri"/>
        </w:rPr>
        <w:t>(Underwood et al., 2000; Ovaskainen et al., 2019)</w:t>
      </w:r>
      <w:r w:rsidR="00245C13">
        <w:t>.</w:t>
      </w:r>
      <w:ins w:id="26" w:author="Daniel Stewart" w:date="2023-02-01T14:15:00Z">
        <w:r w:rsidR="00B9664C" w:rsidRPr="00B9664C">
          <w:t xml:space="preserve"> </w:t>
        </w:r>
      </w:ins>
    </w:p>
    <w:p w14:paraId="045CBEFE" w14:textId="6C237A4A" w:rsidR="00A92F9A" w:rsidRDefault="00A92F9A" w:rsidP="00DB11DA">
      <w:pPr>
        <w:ind w:firstLine="720"/>
      </w:pPr>
    </w:p>
    <w:p w14:paraId="4F7BFC02" w14:textId="60357ADB" w:rsidR="00AA2F11" w:rsidRDefault="009113BE" w:rsidP="007B0287">
      <w:pPr>
        <w:ind w:firstLine="720"/>
      </w:pPr>
      <w:r>
        <w:t>Estuaries</w:t>
      </w:r>
      <w:r w:rsidR="00566C69">
        <w:t xml:space="preserve"> </w:t>
      </w:r>
      <w:r w:rsidR="005F3F8D">
        <w:t xml:space="preserve">are </w:t>
      </w:r>
      <w:r w:rsidR="00182C65">
        <w:t xml:space="preserve">at the terrestrial-marine interface where </w:t>
      </w:r>
      <w:r w:rsidR="003B2DDD">
        <w:t xml:space="preserve">hydrogeomorphic and </w:t>
      </w:r>
      <w:r w:rsidR="00011E3D">
        <w:t>ecological</w:t>
      </w:r>
      <w:r w:rsidR="003B2DDD">
        <w:t xml:space="preserve"> changes</w:t>
      </w:r>
      <w:r w:rsidR="00D00AEA">
        <w:t xml:space="preserve"> occur</w:t>
      </w:r>
      <w:r w:rsidR="003B2DDD">
        <w:t xml:space="preserve"> on annual, decadal, and millennial timescales </w:t>
      </w:r>
      <w:r w:rsidR="000335B7" w:rsidRPr="000335B7">
        <w:rPr>
          <w:rFonts w:ascii="Calibri" w:hAnsi="Calibri" w:cs="Calibri"/>
        </w:rPr>
        <w:t>(Pasternack, 2009)</w:t>
      </w:r>
      <w:r w:rsidR="003B2DDD">
        <w:t>.</w:t>
      </w:r>
      <w:r w:rsidR="00D00AEA">
        <w:t xml:space="preserve"> </w:t>
      </w:r>
      <w:r w:rsidR="0091685C">
        <w:t xml:space="preserve">Estuarine habitats support </w:t>
      </w:r>
      <w:r w:rsidR="00FC6416">
        <w:t xml:space="preserve">high species richness, including </w:t>
      </w:r>
      <w:r w:rsidR="0091685C">
        <w:t>species at risk</w:t>
      </w:r>
      <w:r w:rsidR="00FC6416">
        <w:t xml:space="preserve"> </w:t>
      </w:r>
      <w:r w:rsidR="005E6ECB" w:rsidRPr="005E6ECB">
        <w:rPr>
          <w:rFonts w:ascii="Calibri" w:hAnsi="Calibri" w:cs="Calibri"/>
        </w:rPr>
        <w:t>(Kehoe et al., 2021)</w:t>
      </w:r>
      <w:r w:rsidR="0091685C">
        <w:t xml:space="preserve"> </w:t>
      </w:r>
      <w:r w:rsidR="00FC6416">
        <w:t>and are important carbon reservoirs</w:t>
      </w:r>
      <w:r w:rsidR="00E270CF">
        <w:t xml:space="preserve"> </w:t>
      </w:r>
      <w:r w:rsidR="00AB0A5A" w:rsidRPr="00AB0A5A">
        <w:rPr>
          <w:rFonts w:ascii="Calibri" w:hAnsi="Calibri" w:cs="Calibri"/>
        </w:rPr>
        <w:t>(</w:t>
      </w:r>
      <w:proofErr w:type="spellStart"/>
      <w:ins w:id="27" w:author="Stefanie Lane" w:date="2023-02-06T10:54:00Z">
        <w:r w:rsidR="008C5173">
          <w:rPr>
            <w:rFonts w:ascii="Calibri" w:hAnsi="Calibri" w:cs="Calibri"/>
          </w:rPr>
          <w:t>Gailis</w:t>
        </w:r>
        <w:proofErr w:type="spellEnd"/>
        <w:r w:rsidR="008C5173">
          <w:rPr>
            <w:rFonts w:ascii="Calibri" w:hAnsi="Calibri" w:cs="Calibri"/>
          </w:rPr>
          <w:t xml:space="preserve"> et al., </w:t>
        </w:r>
        <w:r w:rsidR="006A158D">
          <w:rPr>
            <w:rFonts w:ascii="Calibri" w:hAnsi="Calibri" w:cs="Calibri"/>
          </w:rPr>
          <w:t xml:space="preserve">2021; </w:t>
        </w:r>
      </w:ins>
      <w:commentRangeStart w:id="28"/>
      <w:r w:rsidR="00AB0A5A" w:rsidRPr="00AB0A5A">
        <w:rPr>
          <w:rFonts w:ascii="Calibri" w:hAnsi="Calibri" w:cs="Calibri"/>
        </w:rPr>
        <w:t xml:space="preserve">Douglas </w:t>
      </w:r>
      <w:r w:rsidR="00AB0A5A">
        <w:rPr>
          <w:rFonts w:ascii="Calibri" w:hAnsi="Calibri" w:cs="Calibri"/>
        </w:rPr>
        <w:t>et al.</w:t>
      </w:r>
      <w:r w:rsidR="00AB0A5A" w:rsidRPr="00AB0A5A">
        <w:rPr>
          <w:rFonts w:ascii="Calibri" w:hAnsi="Calibri" w:cs="Calibri"/>
        </w:rPr>
        <w:t>, 2022</w:t>
      </w:r>
      <w:commentRangeEnd w:id="28"/>
      <w:r w:rsidR="00B9664C">
        <w:rPr>
          <w:rStyle w:val="CommentReference"/>
        </w:rPr>
        <w:commentReference w:id="28"/>
      </w:r>
      <w:r w:rsidR="00AB0A5A" w:rsidRPr="00AB0A5A">
        <w:rPr>
          <w:rFonts w:ascii="Calibri" w:hAnsi="Calibri" w:cs="Calibri"/>
        </w:rPr>
        <w:t>)</w:t>
      </w:r>
      <w:r w:rsidR="00FC6416">
        <w:t xml:space="preserve">. </w:t>
      </w:r>
      <w:r w:rsidR="00D00AEA">
        <w:t xml:space="preserve">Because these ecosystems </w:t>
      </w:r>
      <w:r w:rsidR="00C86781">
        <w:t>will experience accelerated change under sea level rise</w:t>
      </w:r>
      <w:r w:rsidR="00D00AEA">
        <w:t xml:space="preserve">, </w:t>
      </w:r>
      <w:r w:rsidR="003E5928">
        <w:t>they</w:t>
      </w:r>
      <w:r w:rsidR="007F224A">
        <w:t xml:space="preserve"> are of increasing</w:t>
      </w:r>
      <w:r w:rsidR="00D00AEA">
        <w:t xml:space="preserve"> conservation</w:t>
      </w:r>
      <w:r w:rsidR="007F224A">
        <w:t xml:space="preserve"> </w:t>
      </w:r>
      <w:r w:rsidR="001369F0">
        <w:t>concern</w:t>
      </w:r>
      <w:r w:rsidR="003069B8">
        <w:t xml:space="preserve"> </w:t>
      </w:r>
      <w:r w:rsidR="000335B7" w:rsidRPr="000335B7">
        <w:rPr>
          <w:rFonts w:ascii="Calibri" w:hAnsi="Calibri" w:cs="Calibri"/>
        </w:rPr>
        <w:t>(Brophy et al., 2019)</w:t>
      </w:r>
      <w:r w:rsidR="00391339">
        <w:t>; u</w:t>
      </w:r>
      <w:r w:rsidR="001369F0">
        <w:t xml:space="preserve">nderstanding estuarine habitat </w:t>
      </w:r>
      <w:r w:rsidR="002E36A8">
        <w:t xml:space="preserve">changes and implications for habitat </w:t>
      </w:r>
      <w:r w:rsidR="00EC79B9">
        <w:t xml:space="preserve">stability can inform </w:t>
      </w:r>
      <w:r w:rsidR="00193416">
        <w:t>global</w:t>
      </w:r>
      <w:r w:rsidR="009565D0">
        <w:t xml:space="preserve"> change resilience strategies. </w:t>
      </w:r>
      <w:r w:rsidR="003E5928">
        <w:t>Estuaries i</w:t>
      </w:r>
      <w:r w:rsidR="00E77D51">
        <w:t>n North America</w:t>
      </w:r>
      <w:r w:rsidR="003E5928">
        <w:t xml:space="preserve"> </w:t>
      </w:r>
      <w:r w:rsidR="00E77D51">
        <w:t xml:space="preserve">are of </w:t>
      </w:r>
      <w:proofErr w:type="gramStart"/>
      <w:r w:rsidR="00C8195F">
        <w:t xml:space="preserve">particular </w:t>
      </w:r>
      <w:r w:rsidR="00E77D51">
        <w:t>conservation</w:t>
      </w:r>
      <w:proofErr w:type="gramEnd"/>
      <w:r w:rsidR="00E77D51">
        <w:t xml:space="preserve"> importance in the </w:t>
      </w:r>
      <w:r w:rsidR="00C8195F">
        <w:t xml:space="preserve">Pacific Northwest (PNW) </w:t>
      </w:r>
      <w:r w:rsidR="00EC79B9">
        <w:t>because</w:t>
      </w:r>
      <w:r w:rsidR="00C8195F">
        <w:t xml:space="preserve"> their </w:t>
      </w:r>
      <w:r w:rsidR="00EA78C7">
        <w:t xml:space="preserve">pathways </w:t>
      </w:r>
      <w:r w:rsidR="00563294">
        <w:t xml:space="preserve">of retreat or expansion are </w:t>
      </w:r>
      <w:r w:rsidR="0035373D">
        <w:t xml:space="preserve">often </w:t>
      </w:r>
      <w:r w:rsidR="00563294">
        <w:t>spatially restricted by</w:t>
      </w:r>
      <w:r w:rsidR="00C8195F">
        <w:t xml:space="preserve"> fjord</w:t>
      </w:r>
      <w:r w:rsidR="00FA12BF">
        <w:t xml:space="preserve"> </w:t>
      </w:r>
      <w:r w:rsidR="00E77D51">
        <w:t>geography</w:t>
      </w:r>
      <w:r w:rsidR="00391339">
        <w:t xml:space="preserve"> </w:t>
      </w:r>
      <w:r w:rsidR="000335B7" w:rsidRPr="000335B7">
        <w:rPr>
          <w:rFonts w:ascii="Calibri" w:hAnsi="Calibri" w:cs="Calibri"/>
        </w:rPr>
        <w:t>(Emmett et al., 2000)</w:t>
      </w:r>
      <w:r w:rsidR="00E77D51">
        <w:t xml:space="preserve">, </w:t>
      </w:r>
      <w:r w:rsidR="00FA12BF">
        <w:t xml:space="preserve">whereas estuaries along the Atlantic coast </w:t>
      </w:r>
      <w:r w:rsidR="00563294">
        <w:t>may</w:t>
      </w:r>
      <w:r w:rsidR="00C22C3B">
        <w:t xml:space="preserve"> spread along</w:t>
      </w:r>
      <w:r w:rsidR="00E77D51">
        <w:t xml:space="preserve"> expansive </w:t>
      </w:r>
      <w:r w:rsidR="00EE6F44">
        <w:t xml:space="preserve">coastal </w:t>
      </w:r>
      <w:r w:rsidR="00E77D51">
        <w:t>plain</w:t>
      </w:r>
      <w:r w:rsidR="00FA12BF">
        <w:t>s</w:t>
      </w:r>
      <w:r w:rsidR="00E77D51">
        <w:t xml:space="preserve">. </w:t>
      </w:r>
      <w:r w:rsidR="00FC1E8E">
        <w:t>T</w:t>
      </w:r>
      <w:r>
        <w:t xml:space="preserve">idal freshwater marshes are </w:t>
      </w:r>
      <w:r w:rsidR="00B67ABA">
        <w:t>the upper reaches of estuaries</w:t>
      </w:r>
      <w:r w:rsidR="009118D4">
        <w:t xml:space="preserve"> dominated by riverine </w:t>
      </w:r>
      <w:r w:rsidR="00B67ABA">
        <w:t xml:space="preserve">freshwater, </w:t>
      </w:r>
      <w:r w:rsidR="009118D4">
        <w:t xml:space="preserve">and in the PNW </w:t>
      </w:r>
      <w:r w:rsidR="00B67ABA">
        <w:t xml:space="preserve">they are </w:t>
      </w:r>
      <w:r>
        <w:t>particular</w:t>
      </w:r>
      <w:r w:rsidR="00B67ABA">
        <w:t>ly</w:t>
      </w:r>
      <w:r>
        <w:t xml:space="preserve"> importan</w:t>
      </w:r>
      <w:r w:rsidR="00B67ABA">
        <w:t>t</w:t>
      </w:r>
      <w:r>
        <w:t xml:space="preserve"> </w:t>
      </w:r>
      <w:r w:rsidR="00B67ABA">
        <w:t xml:space="preserve">as </w:t>
      </w:r>
      <w:r>
        <w:t xml:space="preserve">early transitional habitat along </w:t>
      </w:r>
      <w:r w:rsidR="00193416">
        <w:t xml:space="preserve">a </w:t>
      </w:r>
      <w:r>
        <w:t>salinity gradient for</w:t>
      </w:r>
      <w:r w:rsidR="00DA19E5">
        <w:t xml:space="preserve"> anadromous</w:t>
      </w:r>
      <w:r>
        <w:t xml:space="preserve"> salmonids</w:t>
      </w:r>
      <w:r w:rsidR="00A92717">
        <w:t xml:space="preserve"> </w:t>
      </w:r>
      <w:r w:rsidR="002E36A8" w:rsidRPr="002E36A8">
        <w:rPr>
          <w:rFonts w:ascii="Calibri" w:hAnsi="Calibri" w:cs="Calibri"/>
        </w:rPr>
        <w:t>(Davis et al., 2021; Chalifour et al., 2019)</w:t>
      </w:r>
      <w:r w:rsidR="00B67ABA">
        <w:t>.</w:t>
      </w:r>
      <w:r w:rsidR="00F77621">
        <w:t xml:space="preserve"> </w:t>
      </w:r>
      <w:r w:rsidR="001A3EA1">
        <w:t>The Fraser River Estuary is the largest estuary in British Columbia</w:t>
      </w:r>
      <w:r w:rsidR="00355E83">
        <w:t xml:space="preserve"> and of irreplaceable ecological and commercial </w:t>
      </w:r>
      <w:proofErr w:type="gramStart"/>
      <w:r w:rsidR="00355E83">
        <w:t>value</w:t>
      </w:r>
      <w:r w:rsidR="00241ED3">
        <w:t>, yet</w:t>
      </w:r>
      <w:proofErr w:type="gramEnd"/>
      <w:r w:rsidR="00241ED3">
        <w:t xml:space="preserve"> has lost</w:t>
      </w:r>
      <w:del w:id="29" w:author="Daniel Stewart" w:date="2023-02-01T14:33:00Z">
        <w:r w:rsidR="00241ED3" w:rsidDel="00A824F5">
          <w:delText xml:space="preserve"> </w:delText>
        </w:r>
      </w:del>
      <w:r w:rsidR="00A3469C">
        <w:t xml:space="preserve"> </w:t>
      </w:r>
      <w:r w:rsidR="003720C8">
        <w:t>85% of floodplain and 64% of stream habitat</w:t>
      </w:r>
      <w:ins w:id="30" w:author="Stefanie Lane" w:date="2023-02-06T10:58:00Z">
        <w:r w:rsidR="00583FF1">
          <w:t xml:space="preserve"> in the </w:t>
        </w:r>
        <w:r w:rsidR="00B963AE">
          <w:t xml:space="preserve">Lower Fraser </w:t>
        </w:r>
      </w:ins>
      <w:ins w:id="31" w:author="Stefanie Lane" w:date="2023-02-06T10:59:00Z">
        <w:r w:rsidR="00B963AE">
          <w:t xml:space="preserve">watershed </w:t>
        </w:r>
        <w:del w:id="32" w:author="Martin, Tara (Forestry)" w:date="2023-02-08T16:54:00Z">
          <w:r w:rsidR="00B963AE" w:rsidDel="00900F68">
            <w:delText>group</w:delText>
          </w:r>
        </w:del>
      </w:ins>
      <w:del w:id="33" w:author="Stefanie Lane" w:date="2023-02-06T10:59:00Z">
        <w:r w:rsidR="003720C8" w:rsidDel="00B963AE">
          <w:delText xml:space="preserve"> </w:delText>
        </w:r>
      </w:del>
      <w:ins w:id="34" w:author="Stefanie Lane" w:date="2023-02-06T10:59:00Z">
        <w:r w:rsidR="00B963AE">
          <w:t xml:space="preserve"> </w:t>
        </w:r>
      </w:ins>
      <w:r w:rsidR="00C244E6" w:rsidRPr="00C244E6">
        <w:rPr>
          <w:rFonts w:ascii="Calibri" w:hAnsi="Calibri" w:cs="Calibri"/>
        </w:rPr>
        <w:t>(</w:t>
      </w:r>
      <w:commentRangeStart w:id="35"/>
      <w:r w:rsidR="00C244E6" w:rsidRPr="00C244E6">
        <w:rPr>
          <w:rFonts w:ascii="Calibri" w:hAnsi="Calibri" w:cs="Calibri"/>
        </w:rPr>
        <w:t>Finn et al., 2021</w:t>
      </w:r>
      <w:commentRangeEnd w:id="35"/>
      <w:r w:rsidR="00A824F5">
        <w:rPr>
          <w:rStyle w:val="CommentReference"/>
        </w:rPr>
        <w:commentReference w:id="35"/>
      </w:r>
      <w:r w:rsidR="00C244E6" w:rsidRPr="00C244E6">
        <w:rPr>
          <w:rFonts w:ascii="Calibri" w:hAnsi="Calibri" w:cs="Calibri"/>
        </w:rPr>
        <w:t>)</w:t>
      </w:r>
      <w:r w:rsidR="00AF6732">
        <w:t>,</w:t>
      </w:r>
      <w:r w:rsidR="003720C8">
        <w:t xml:space="preserve"> emphasizing the need to understand </w:t>
      </w:r>
      <w:r w:rsidR="00147878">
        <w:t>the condition of remaining estuarine habitat.</w:t>
      </w:r>
      <w:r w:rsidR="003720C8">
        <w:t xml:space="preserve"> </w:t>
      </w:r>
      <w:r w:rsidR="00AA2F11">
        <w:t>Estuary conservation efforts are intended to protect coastal municipalities and provide sufficient habitat</w:t>
      </w:r>
      <w:r w:rsidR="00A42668">
        <w:t xml:space="preserve"> for wildlife</w:t>
      </w:r>
      <w:r w:rsidR="00582A2B">
        <w:t>.</w:t>
      </w:r>
      <w:r w:rsidR="001E033A">
        <w:t xml:space="preserve"> </w:t>
      </w:r>
      <w:r w:rsidR="00582A2B">
        <w:t>S</w:t>
      </w:r>
      <w:r w:rsidR="00AA2F11">
        <w:t>tability of plant communities within tidal marshes contribute</w:t>
      </w:r>
      <w:r w:rsidR="00831F9E">
        <w:t>s</w:t>
      </w:r>
      <w:r w:rsidR="00AA2F11">
        <w:t xml:space="preserve"> to the ability of these habitats to resist change or recover from disturbance</w:t>
      </w:r>
      <w:r w:rsidR="00A524E4">
        <w:t xml:space="preserve"> </w:t>
      </w:r>
      <w:r w:rsidR="000335B7" w:rsidRPr="000335B7">
        <w:rPr>
          <w:rFonts w:ascii="Calibri" w:hAnsi="Calibri" w:cs="Calibri"/>
        </w:rPr>
        <w:t>(Holling, 1973)</w:t>
      </w:r>
      <w:r w:rsidR="00AA2F11">
        <w:t>.</w:t>
      </w:r>
      <w:r w:rsidR="005F1C36">
        <w:t xml:space="preserve"> </w:t>
      </w:r>
    </w:p>
    <w:p w14:paraId="4A26B4C7" w14:textId="5186153D" w:rsidR="007C0BCF" w:rsidRPr="00AA2F85" w:rsidRDefault="00592C5E" w:rsidP="00F02440">
      <w:r w:rsidRPr="00535270">
        <w:tab/>
      </w:r>
      <w:r w:rsidR="00D529B9" w:rsidRPr="00535270">
        <w:t xml:space="preserve">A </w:t>
      </w:r>
      <w:r w:rsidR="00E350B0">
        <w:t>barrier to</w:t>
      </w:r>
      <w:r w:rsidR="00D529B9" w:rsidRPr="00535270">
        <w:t xml:space="preserve"> </w:t>
      </w:r>
      <w:r w:rsidR="00A1470E" w:rsidRPr="00535270">
        <w:t xml:space="preserve">understanding </w:t>
      </w:r>
      <w:r w:rsidR="00D529B9" w:rsidRPr="00535270">
        <w:t>community stability</w:t>
      </w:r>
      <w:r w:rsidRPr="00535270">
        <w:t xml:space="preserve">, </w:t>
      </w:r>
      <w:r w:rsidR="000C7EAE" w:rsidRPr="00535270">
        <w:t>including with</w:t>
      </w:r>
      <w:r w:rsidRPr="00535270">
        <w:t>in estuaries,</w:t>
      </w:r>
      <w:r w:rsidR="00D529B9" w:rsidRPr="00535270">
        <w:t xml:space="preserve"> is the lack of long-term </w:t>
      </w:r>
      <w:r w:rsidR="00EC1912" w:rsidRPr="00535270">
        <w:t>data</w:t>
      </w:r>
      <w:r w:rsidR="001578C8" w:rsidRPr="00535270">
        <w:t xml:space="preserve">. </w:t>
      </w:r>
      <w:r w:rsidR="00E00A7F" w:rsidRPr="00535270">
        <w:t xml:space="preserve">In </w:t>
      </w:r>
      <w:r w:rsidR="00434A28" w:rsidRPr="00535270">
        <w:t xml:space="preserve">the </w:t>
      </w:r>
      <w:r w:rsidR="00E00A7F" w:rsidRPr="00535270">
        <w:t xml:space="preserve">absence of </w:t>
      </w:r>
      <w:r w:rsidR="00907858" w:rsidRPr="00535270">
        <w:t>long-term</w:t>
      </w:r>
      <w:r w:rsidR="00744FD6" w:rsidRPr="00535270">
        <w:t xml:space="preserve"> monitoring</w:t>
      </w:r>
      <w:r w:rsidR="00E00A7F" w:rsidRPr="00535270">
        <w:t xml:space="preserve">, </w:t>
      </w:r>
      <w:r w:rsidR="004C7DF9" w:rsidRPr="00535270">
        <w:t xml:space="preserve">historical datasets can provide a </w:t>
      </w:r>
      <w:r w:rsidR="00AA7D9E" w:rsidRPr="00535270">
        <w:t>‘</w:t>
      </w:r>
      <w:r w:rsidR="004C7DF9" w:rsidRPr="00535270">
        <w:t>snapshot</w:t>
      </w:r>
      <w:r w:rsidR="00AA7D9E" w:rsidRPr="00535270">
        <w:t>’</w:t>
      </w:r>
      <w:r w:rsidR="004C7DF9" w:rsidRPr="00535270">
        <w:t xml:space="preserve"> of </w:t>
      </w:r>
      <w:r w:rsidR="00205D24" w:rsidRPr="00535270">
        <w:t>species compositional variation</w:t>
      </w:r>
      <w:r w:rsidR="00F268FA" w:rsidRPr="00535270">
        <w:t xml:space="preserve"> over</w:t>
      </w:r>
      <w:r w:rsidR="004C7DF9" w:rsidRPr="00535270">
        <w:t xml:space="preserve"> time. </w:t>
      </w:r>
      <w:r w:rsidR="00F812CC" w:rsidRPr="00535270">
        <w:t>One such opportunity exists in</w:t>
      </w:r>
      <w:r w:rsidR="00A914EE" w:rsidRPr="00535270">
        <w:t xml:space="preserve"> the Fraser River estuary,</w:t>
      </w:r>
      <w:r w:rsidR="00F812CC" w:rsidRPr="00535270">
        <w:t xml:space="preserve"> </w:t>
      </w:r>
      <w:r w:rsidR="00A914EE" w:rsidRPr="00535270">
        <w:t xml:space="preserve">British Columbia, </w:t>
      </w:r>
      <w:r w:rsidR="00FC6416" w:rsidRPr="00535270">
        <w:t xml:space="preserve">Canada in an area called </w:t>
      </w:r>
      <w:r w:rsidR="00F812CC" w:rsidRPr="00535270">
        <w:t>Ladner Marsh</w:t>
      </w:r>
      <w:r w:rsidRPr="00535270">
        <w:t xml:space="preserve"> </w:t>
      </w:r>
      <w:r w:rsidR="003A0F7F">
        <w:t>(</w:t>
      </w:r>
      <w:r w:rsidR="00EF29DE">
        <w:t>Fig.</w:t>
      </w:r>
      <w:r w:rsidR="003A0F7F">
        <w:t xml:space="preserve"> 1)</w:t>
      </w:r>
      <w:r w:rsidR="004834EB" w:rsidRPr="00535270">
        <w:t>.</w:t>
      </w:r>
      <w:r w:rsidR="00EC03FB" w:rsidRPr="00535270" w:rsidDel="00ED765A">
        <w:t xml:space="preserve"> </w:t>
      </w:r>
      <w:r w:rsidR="006202C7" w:rsidRPr="00535270">
        <w:t xml:space="preserve">Despite </w:t>
      </w:r>
      <w:r w:rsidR="00FC6416" w:rsidRPr="00535270">
        <w:t xml:space="preserve">large-scale </w:t>
      </w:r>
      <w:r w:rsidR="00886BE2" w:rsidRPr="00535270">
        <w:t xml:space="preserve">industrialization and </w:t>
      </w:r>
      <w:r w:rsidR="00FC6416" w:rsidRPr="00535270">
        <w:t>urbanization</w:t>
      </w:r>
      <w:r w:rsidR="00886BE2" w:rsidRPr="00535270">
        <w:t xml:space="preserve"> within the region, </w:t>
      </w:r>
      <w:r w:rsidR="00D84B2A" w:rsidRPr="00535270">
        <w:t>Ladner Marsh</w:t>
      </w:r>
      <w:r w:rsidR="00E87841" w:rsidRPr="00535270">
        <w:t xml:space="preserve"> </w:t>
      </w:r>
      <w:r w:rsidR="00886BE2" w:rsidRPr="00535270">
        <w:t>has escaped</w:t>
      </w:r>
      <w:r w:rsidR="00930F60">
        <w:t xml:space="preserve"> direct industrial</w:t>
      </w:r>
      <w:r w:rsidR="00886BE2" w:rsidRPr="00535270">
        <w:t xml:space="preserve"> development, and to the best of </w:t>
      </w:r>
      <w:r w:rsidR="00C04EFB" w:rsidRPr="00535270">
        <w:t>our</w:t>
      </w:r>
      <w:r w:rsidR="00886BE2" w:rsidRPr="00535270">
        <w:t xml:space="preserve"> knowledge has not experienced major natural</w:t>
      </w:r>
      <w:r w:rsidR="003E7D1B">
        <w:t xml:space="preserve"> or anthropogenic</w:t>
      </w:r>
      <w:r w:rsidR="00886BE2" w:rsidRPr="00535270">
        <w:t xml:space="preserve"> disturbance in the past 50 years. </w:t>
      </w:r>
      <w:r w:rsidR="0074167B" w:rsidRPr="00535270">
        <w:t>Two</w:t>
      </w:r>
      <w:r w:rsidR="00645972" w:rsidRPr="00535270">
        <w:t xml:space="preserve"> historical</w:t>
      </w:r>
      <w:r w:rsidR="0074167B" w:rsidRPr="00535270">
        <w:t xml:space="preserve"> studies conducted in Ladner Marsh</w:t>
      </w:r>
      <w:r w:rsidR="00FE2BE8" w:rsidRPr="00535270">
        <w:t xml:space="preserve"> </w:t>
      </w:r>
      <w:r w:rsidR="00FE2BE8" w:rsidRPr="00DC704D">
        <w:t>(Bradfield &amp; Porter, 1982; Denoth &amp; Myers, 2007)</w:t>
      </w:r>
      <w:r w:rsidR="0074167B" w:rsidRPr="00535270">
        <w:t xml:space="preserve"> </w:t>
      </w:r>
      <w:r w:rsidR="00FE2BE8" w:rsidRPr="00535270">
        <w:t>used similar methods to document</w:t>
      </w:r>
      <w:r w:rsidR="0074167B" w:rsidRPr="00535270">
        <w:t xml:space="preserve"> floristic diver</w:t>
      </w:r>
      <w:r w:rsidR="0074167B" w:rsidRPr="00B2582D">
        <w:t>sity</w:t>
      </w:r>
      <w:r w:rsidR="00E87841" w:rsidRPr="00B2582D">
        <w:t xml:space="preserve">. </w:t>
      </w:r>
      <w:r w:rsidR="008D3478" w:rsidRPr="007B0287">
        <w:t>Bradfield</w:t>
      </w:r>
      <w:r w:rsidR="008D3478">
        <w:t xml:space="preserve"> &amp; Porter (1982) tested whether</w:t>
      </w:r>
      <w:r w:rsidR="005A7F9E">
        <w:t xml:space="preserve"> </w:t>
      </w:r>
      <w:r w:rsidR="000C17C5">
        <w:t xml:space="preserve">species dominating </w:t>
      </w:r>
      <w:r w:rsidR="003E1207">
        <w:t xml:space="preserve">the community </w:t>
      </w:r>
      <w:r w:rsidR="00B5776F">
        <w:t xml:space="preserve">statistically characterized </w:t>
      </w:r>
      <w:r w:rsidR="006875E7">
        <w:t xml:space="preserve">distinct sub-community </w:t>
      </w:r>
      <w:r w:rsidR="00B5776F">
        <w:t>assemblages within the marsh</w:t>
      </w:r>
      <w:r w:rsidR="00064908">
        <w:t xml:space="preserve">. </w:t>
      </w:r>
      <w:r w:rsidR="00FA24FB">
        <w:t xml:space="preserve">Their </w:t>
      </w:r>
      <w:r w:rsidR="003E1207">
        <w:t>analysis</w:t>
      </w:r>
      <w:r w:rsidR="00FA24FB">
        <w:t xml:space="preserve"> </w:t>
      </w:r>
      <w:r w:rsidR="00FA24FB" w:rsidRPr="00FA24FB">
        <w:t xml:space="preserve">distinguished three assemblages, each dominated by a </w:t>
      </w:r>
      <w:r w:rsidR="000C17C5">
        <w:t>unique</w:t>
      </w:r>
      <w:r w:rsidR="00FA24FB" w:rsidRPr="00FA24FB">
        <w:t xml:space="preserve"> species: Sedge (</w:t>
      </w:r>
      <w:r w:rsidR="00FA24FB" w:rsidRPr="00E3447A">
        <w:rPr>
          <w:i/>
          <w:iCs/>
        </w:rPr>
        <w:t>Carex lyngbyei</w:t>
      </w:r>
      <w:r w:rsidR="00FA24FB">
        <w:t xml:space="preserve"> </w:t>
      </w:r>
      <w:proofErr w:type="spellStart"/>
      <w:r w:rsidR="00FA24FB">
        <w:t>Hornem</w:t>
      </w:r>
      <w:proofErr w:type="spellEnd"/>
      <w:r w:rsidR="00FA24FB">
        <w:t>.</w:t>
      </w:r>
      <w:r w:rsidR="00FA24FB" w:rsidRPr="00FA24FB">
        <w:t>), Fescue (</w:t>
      </w:r>
      <w:ins w:id="36" w:author="Stefanie Lane" w:date="2023-02-08T10:04:00Z">
        <w:r w:rsidR="00066512" w:rsidRPr="00B678A8">
          <w:rPr>
            <w:i/>
            <w:rPrChange w:id="37" w:author="Stefanie Lane" w:date="2023-02-08T10:04:00Z">
              <w:rPr/>
            </w:rPrChange>
          </w:rPr>
          <w:t>Schedonorus arundinaceus</w:t>
        </w:r>
        <w:r w:rsidR="00066512" w:rsidRPr="00066512">
          <w:t xml:space="preserve"> (</w:t>
        </w:r>
        <w:proofErr w:type="spellStart"/>
        <w:r w:rsidR="00066512" w:rsidRPr="00066512">
          <w:t>Schreb</w:t>
        </w:r>
        <w:proofErr w:type="spellEnd"/>
        <w:r w:rsidR="00066512" w:rsidRPr="00066512">
          <w:t>.</w:t>
        </w:r>
      </w:ins>
      <w:commentRangeStart w:id="38"/>
      <w:commentRangeStart w:id="39"/>
      <w:ins w:id="40" w:author="Martin, Tara (Forestry)" w:date="2023-02-08T16:56:00Z">
        <w:r w:rsidR="00900F68">
          <w:t xml:space="preserve">, formerly </w:t>
        </w:r>
        <w:r w:rsidR="00900F68" w:rsidRPr="00900F68">
          <w:rPr>
            <w:i/>
            <w:rPrChange w:id="41" w:author="Martin, Tara (Forestry)" w:date="2023-02-08T16:57:00Z">
              <w:rPr/>
            </w:rPrChange>
          </w:rPr>
          <w:t>Festuca arundinacea</w:t>
        </w:r>
      </w:ins>
      <w:ins w:id="42" w:author="Stefanie Lane" w:date="2023-02-08T10:04:00Z">
        <w:r w:rsidR="00066512" w:rsidRPr="00066512">
          <w:t xml:space="preserve">) </w:t>
        </w:r>
        <w:proofErr w:type="spellStart"/>
        <w:r w:rsidR="00066512" w:rsidRPr="00066512">
          <w:t>Dumort</w:t>
        </w:r>
        <w:proofErr w:type="spellEnd"/>
        <w:r w:rsidR="00066512" w:rsidRPr="00066512">
          <w:t>., nom. cons</w:t>
        </w:r>
      </w:ins>
      <w:commentRangeEnd w:id="38"/>
      <w:r w:rsidR="00900F68">
        <w:rPr>
          <w:rStyle w:val="CommentReference"/>
        </w:rPr>
        <w:commentReference w:id="38"/>
      </w:r>
      <w:commentRangeEnd w:id="39"/>
      <w:r w:rsidR="00AE4E5E">
        <w:rPr>
          <w:rStyle w:val="CommentReference"/>
        </w:rPr>
        <w:commentReference w:id="39"/>
      </w:r>
      <w:ins w:id="43" w:author="Stefanie Lane" w:date="2023-02-08T10:04:00Z">
        <w:r w:rsidR="00066512" w:rsidRPr="00066512">
          <w:t>.</w:t>
        </w:r>
      </w:ins>
      <w:commentRangeStart w:id="44"/>
      <w:del w:id="45" w:author="Stefanie Lane" w:date="2023-02-08T10:04:00Z">
        <w:r w:rsidR="00FA24FB" w:rsidRPr="00571E01" w:rsidDel="00066512">
          <w:rPr>
            <w:i/>
            <w:iCs/>
            <w:rPrChange w:id="46" w:author="Daniel Stewart" w:date="2023-02-02T14:18:00Z">
              <w:rPr/>
            </w:rPrChange>
          </w:rPr>
          <w:delText>Festuca</w:delText>
        </w:r>
        <w:commentRangeEnd w:id="44"/>
        <w:r w:rsidR="00571E01" w:rsidDel="00066512">
          <w:rPr>
            <w:rStyle w:val="CommentReference"/>
          </w:rPr>
          <w:commentReference w:id="44"/>
        </w:r>
        <w:r w:rsidR="00FA24FB" w:rsidRPr="00571E01" w:rsidDel="00066512">
          <w:rPr>
            <w:i/>
            <w:iCs/>
            <w:rPrChange w:id="47" w:author="Daniel Stewart" w:date="2023-02-02T14:18:00Z">
              <w:rPr/>
            </w:rPrChange>
          </w:rPr>
          <w:delText xml:space="preserve"> </w:delText>
        </w:r>
        <w:r w:rsidR="00462B87" w:rsidRPr="00571E01" w:rsidDel="00066512">
          <w:rPr>
            <w:i/>
            <w:iCs/>
            <w:rPrChange w:id="48" w:author="Daniel Stewart" w:date="2023-02-02T14:18:00Z">
              <w:rPr/>
            </w:rPrChange>
          </w:rPr>
          <w:delText>arundinacea</w:delText>
        </w:r>
        <w:r w:rsidR="00EA2FCC" w:rsidDel="00066512">
          <w:delText xml:space="preserve"> </w:delText>
        </w:r>
        <w:r w:rsidR="00EA2FCC" w:rsidRPr="00EA2FCC" w:rsidDel="00066512">
          <w:delText>Schreb.</w:delText>
        </w:r>
      </w:del>
      <w:r w:rsidR="00FA24FB" w:rsidRPr="00FA24FB">
        <w:t>), and Bogbean (</w:t>
      </w:r>
      <w:r w:rsidR="00FA24FB" w:rsidRPr="00AE4E5E">
        <w:rPr>
          <w:i/>
          <w:iCs/>
        </w:rPr>
        <w:t>Menyanthes trifoliata</w:t>
      </w:r>
      <w:r w:rsidR="00EA2FCC" w:rsidRPr="00AE4E5E">
        <w:rPr>
          <w:i/>
          <w:iCs/>
        </w:rPr>
        <w:t xml:space="preserve"> </w:t>
      </w:r>
      <w:r w:rsidR="00EA2FCC" w:rsidRPr="00EA2FCC">
        <w:t>L.</w:t>
      </w:r>
      <w:r w:rsidR="00FA24FB" w:rsidRPr="00FA24FB">
        <w:t>)</w:t>
      </w:r>
      <w:r w:rsidR="00EA2FCC">
        <w:t xml:space="preserve">. </w:t>
      </w:r>
      <w:r w:rsidR="00064908">
        <w:t xml:space="preserve">They </w:t>
      </w:r>
      <w:r w:rsidR="00582A2B">
        <w:t>postulated</w:t>
      </w:r>
      <w:r w:rsidR="006875E7">
        <w:t xml:space="preserve"> </w:t>
      </w:r>
      <w:r w:rsidR="006875E7" w:rsidRPr="006875E7">
        <w:t>that edaphic factors drove assemblage</w:t>
      </w:r>
      <w:r w:rsidR="00064908">
        <w:t xml:space="preserve"> distribution</w:t>
      </w:r>
      <w:r w:rsidR="00582A2B">
        <w:t>:</w:t>
      </w:r>
      <w:r w:rsidR="006875E7" w:rsidRPr="006875E7">
        <w:t xml:space="preserve"> </w:t>
      </w:r>
      <w:r w:rsidR="00855241">
        <w:t xml:space="preserve">that the </w:t>
      </w:r>
      <w:r w:rsidR="002058BA">
        <w:t>B</w:t>
      </w:r>
      <w:r w:rsidR="00064908">
        <w:t xml:space="preserve">ogbean assemblage </w:t>
      </w:r>
      <w:r w:rsidR="00855241">
        <w:t>occurred on</w:t>
      </w:r>
      <w:r w:rsidR="00064908">
        <w:t xml:space="preserve"> </w:t>
      </w:r>
      <w:r w:rsidR="006875E7" w:rsidRPr="006875E7">
        <w:t>waterlogged soils,</w:t>
      </w:r>
      <w:r w:rsidR="00064908">
        <w:t xml:space="preserve"> </w:t>
      </w:r>
      <w:r w:rsidR="00855241">
        <w:t xml:space="preserve">the </w:t>
      </w:r>
      <w:r w:rsidR="0097614E">
        <w:t>Fescue</w:t>
      </w:r>
      <w:r w:rsidR="00064908">
        <w:t xml:space="preserve"> assemblage </w:t>
      </w:r>
      <w:r w:rsidR="00855241">
        <w:t>on</w:t>
      </w:r>
      <w:r w:rsidR="00064908">
        <w:t xml:space="preserve"> </w:t>
      </w:r>
      <w:r w:rsidR="009468BB">
        <w:t>well-drained soils</w:t>
      </w:r>
      <w:r w:rsidR="0097614E">
        <w:t xml:space="preserve"> </w:t>
      </w:r>
      <w:r w:rsidR="00E057C1">
        <w:t xml:space="preserve">mostly </w:t>
      </w:r>
      <w:r w:rsidR="0097614E">
        <w:t>along levees</w:t>
      </w:r>
      <w:r w:rsidR="009468BB">
        <w:t xml:space="preserve">, and </w:t>
      </w:r>
      <w:r w:rsidR="00855241">
        <w:t xml:space="preserve">the </w:t>
      </w:r>
      <w:r w:rsidR="0097614E">
        <w:t>Sedge</w:t>
      </w:r>
      <w:r w:rsidR="009468BB">
        <w:t xml:space="preserve"> assemblage along channel edges with greater </w:t>
      </w:r>
      <w:r w:rsidR="006875E7" w:rsidRPr="006875E7">
        <w:t>inundation frequency</w:t>
      </w:r>
      <w:r w:rsidR="009468BB">
        <w:t xml:space="preserve">. </w:t>
      </w:r>
      <w:r w:rsidR="00582A2B">
        <w:t xml:space="preserve">Twenty years later, </w:t>
      </w:r>
      <w:r w:rsidR="00BB7B17">
        <w:t xml:space="preserve">Denoth &amp; Myers </w:t>
      </w:r>
      <w:r w:rsidR="00B5776F">
        <w:t xml:space="preserve">(2007) repeated the sampling methods </w:t>
      </w:r>
      <w:r w:rsidR="00BB7B17">
        <w:t xml:space="preserve">to </w:t>
      </w:r>
      <w:r w:rsidR="00561B5B" w:rsidRPr="00561B5B">
        <w:lastRenderedPageBreak/>
        <w:t xml:space="preserve">test relationships between </w:t>
      </w:r>
      <w:r w:rsidR="001F6F8B">
        <w:t>non-native</w:t>
      </w:r>
      <w:r w:rsidR="00561B5B" w:rsidRPr="00561B5B">
        <w:t xml:space="preserve"> purple loosestrife (</w:t>
      </w:r>
      <w:r w:rsidR="00561B5B" w:rsidRPr="00CE3708">
        <w:rPr>
          <w:i/>
        </w:rPr>
        <w:t>Lythrum salicaria</w:t>
      </w:r>
      <w:r w:rsidR="00561B5B" w:rsidRPr="00561B5B">
        <w:t xml:space="preserve"> L.) and </w:t>
      </w:r>
      <w:r w:rsidR="0019438B">
        <w:t xml:space="preserve">native </w:t>
      </w:r>
      <w:r w:rsidR="00561B5B" w:rsidRPr="00561B5B">
        <w:t>Henderson’s checker-mallow (</w:t>
      </w:r>
      <w:r w:rsidR="00561B5B" w:rsidRPr="00CE3708">
        <w:rPr>
          <w:i/>
        </w:rPr>
        <w:t>Sidalcea hendersonii</w:t>
      </w:r>
      <w:r w:rsidR="00E508B5">
        <w:t xml:space="preserve"> S. Watson</w:t>
      </w:r>
      <w:r w:rsidR="00561B5B" w:rsidRPr="00561B5B">
        <w:t>)</w:t>
      </w:r>
      <w:r w:rsidR="00582A2B">
        <w:t>, a threatened species</w:t>
      </w:r>
      <w:r w:rsidR="009468BB">
        <w:t xml:space="preserve">. </w:t>
      </w:r>
      <w:r w:rsidR="00B14056" w:rsidRPr="00E545CF">
        <w:t>W</w:t>
      </w:r>
      <w:r w:rsidR="00B14056" w:rsidRPr="00535270">
        <w:t>hile these studies independently characterize different community metrics, t</w:t>
      </w:r>
      <w:r w:rsidR="00C938EC" w:rsidRPr="00535270">
        <w:t xml:space="preserve">hese datasets </w:t>
      </w:r>
      <w:r w:rsidR="0074167B" w:rsidRPr="00535270">
        <w:t xml:space="preserve">provide the opportunity to repeat observations </w:t>
      </w:r>
      <w:r w:rsidR="00CB18BB" w:rsidRPr="00535270">
        <w:t>and</w:t>
      </w:r>
      <w:r w:rsidR="0074167B" w:rsidRPr="00535270">
        <w:t xml:space="preserve"> characterize long-term plant community changes</w:t>
      </w:r>
      <w:r w:rsidR="00B14056" w:rsidRPr="00535270">
        <w:t xml:space="preserve"> </w:t>
      </w:r>
      <w:r w:rsidR="00ED658E">
        <w:t>to inform inferences about</w:t>
      </w:r>
      <w:r w:rsidR="00ED658E" w:rsidRPr="00535270">
        <w:t xml:space="preserve"> </w:t>
      </w:r>
      <w:r w:rsidR="006202C7" w:rsidRPr="00535270">
        <w:t xml:space="preserve">habitat </w:t>
      </w:r>
      <w:r w:rsidR="00B14056" w:rsidRPr="00535270">
        <w:t>stability</w:t>
      </w:r>
      <w:r w:rsidR="0074167B" w:rsidRPr="00535270">
        <w:t>.</w:t>
      </w:r>
      <w:r w:rsidR="00AA2F85">
        <w:t xml:space="preserve"> </w:t>
      </w:r>
      <w:r w:rsidR="00C04EFB" w:rsidRPr="00AA2F85">
        <w:t>We</w:t>
      </w:r>
      <w:r w:rsidR="007A161D" w:rsidRPr="00AA2F85">
        <w:t xml:space="preserve"> used three observational datasets spanning four decades to answer the following questions: </w:t>
      </w:r>
    </w:p>
    <w:p w14:paraId="58344B95" w14:textId="77000813" w:rsidR="003213DF" w:rsidRDefault="00151992" w:rsidP="003E7D1B">
      <w:pPr>
        <w:pStyle w:val="ListParagraph"/>
        <w:numPr>
          <w:ilvl w:val="0"/>
          <w:numId w:val="40"/>
        </w:numPr>
      </w:pPr>
      <w:bookmarkStart w:id="49" w:name="_Hlk113366234"/>
      <w:r>
        <w:t xml:space="preserve">Are </w:t>
      </w:r>
      <w:r w:rsidR="00C04EFB">
        <w:t xml:space="preserve">tidal freshwater marsh </w:t>
      </w:r>
      <w:r>
        <w:t>assemblages characterized by the same dominant</w:t>
      </w:r>
      <w:r w:rsidR="00D374F5">
        <w:t xml:space="preserve"> plant</w:t>
      </w:r>
      <w:r>
        <w:t xml:space="preserve"> species</w:t>
      </w:r>
      <w:r w:rsidR="00C04EFB">
        <w:t xml:space="preserve"> over a </w:t>
      </w:r>
      <w:r w:rsidR="00AD4B3A">
        <w:t>40-year</w:t>
      </w:r>
      <w:r w:rsidR="00C04EFB">
        <w:t xml:space="preserve"> period</w:t>
      </w:r>
      <w:r>
        <w:t xml:space="preserve">? In the absence of significant environmental disturbance, </w:t>
      </w:r>
      <w:r w:rsidR="00C04EFB">
        <w:t>we</w:t>
      </w:r>
      <w:r>
        <w:t xml:space="preserve"> expect the same species </w:t>
      </w:r>
      <w:r w:rsidR="00F954D3">
        <w:t xml:space="preserve">composition </w:t>
      </w:r>
      <w:r>
        <w:t xml:space="preserve">to dominate each assemblage as identified by Bradfield &amp; Porter (1982). </w:t>
      </w:r>
    </w:p>
    <w:p w14:paraId="2025B339" w14:textId="1F3109C7" w:rsidR="003213DF" w:rsidRDefault="00DD041B" w:rsidP="00114665">
      <w:pPr>
        <w:pStyle w:val="ListParagraph"/>
        <w:numPr>
          <w:ilvl w:val="0"/>
          <w:numId w:val="40"/>
        </w:numPr>
      </w:pPr>
      <w:r>
        <w:t>Are assemblages characterized by similar indicator</w:t>
      </w:r>
      <w:r w:rsidR="00D374F5">
        <w:t xml:space="preserve"> plant</w:t>
      </w:r>
      <w:r>
        <w:t xml:space="preserve"> species? If not, which species gained or lost are </w:t>
      </w:r>
      <w:r w:rsidR="008B0BB8">
        <w:t xml:space="preserve">associated with </w:t>
      </w:r>
      <w:r>
        <w:t xml:space="preserve">changes within each assemblage? We expect that increasing abundance of </w:t>
      </w:r>
      <w:r w:rsidR="001F6F8B">
        <w:t xml:space="preserve">non-native </w:t>
      </w:r>
      <w:r>
        <w:t xml:space="preserve">species over time would result in </w:t>
      </w:r>
      <w:r w:rsidR="00206F53">
        <w:t xml:space="preserve">a </w:t>
      </w:r>
      <w:r>
        <w:t xml:space="preserve">greater net </w:t>
      </w:r>
      <w:r w:rsidR="00206F53">
        <w:t>loss</w:t>
      </w:r>
      <w:r>
        <w:t xml:space="preserve"> of</w:t>
      </w:r>
      <w:r w:rsidR="00CC44A2">
        <w:t xml:space="preserve"> native</w:t>
      </w:r>
      <w:r>
        <w:t xml:space="preserve"> species. </w:t>
      </w:r>
    </w:p>
    <w:p w14:paraId="6DAE2DB3" w14:textId="5A868991" w:rsidR="000766B8" w:rsidRDefault="00151992" w:rsidP="003E7D1B">
      <w:pPr>
        <w:pStyle w:val="ListParagraph"/>
        <w:numPr>
          <w:ilvl w:val="0"/>
          <w:numId w:val="40"/>
        </w:numPr>
      </w:pPr>
      <w:r>
        <w:t xml:space="preserve">Is </w:t>
      </w:r>
      <w:r w:rsidR="00FA7522">
        <w:t>the mean species diver</w:t>
      </w:r>
      <w:r w:rsidR="008E1F98">
        <w:t>sity (</w:t>
      </w:r>
      <w:r w:rsidR="008E1F98" w:rsidRPr="003213DF">
        <w:rPr>
          <w:rFonts w:cstheme="minorHAnsi"/>
        </w:rPr>
        <w:t>α</w:t>
      </w:r>
      <w:r w:rsidR="008E1F98">
        <w:t xml:space="preserve">-diversity) and </w:t>
      </w:r>
      <w:r w:rsidR="008E1F98" w:rsidRPr="003E7D1B">
        <w:t>variation</w:t>
      </w:r>
      <w:r w:rsidR="008E1F98">
        <w:t xml:space="preserve"> (</w:t>
      </w:r>
      <w:r w:rsidR="008E1F98" w:rsidRPr="003213DF">
        <w:rPr>
          <w:rFonts w:cstheme="minorHAnsi"/>
        </w:rPr>
        <w:t>β</w:t>
      </w:r>
      <w:r w:rsidR="008E1F98">
        <w:t xml:space="preserve">-diversity) within and </w:t>
      </w:r>
      <w:r w:rsidR="00D37097">
        <w:t xml:space="preserve">between </w:t>
      </w:r>
      <w:proofErr w:type="gramStart"/>
      <w:r w:rsidR="008E1F98">
        <w:t>assemblages</w:t>
      </w:r>
      <w:proofErr w:type="gramEnd"/>
      <w:r w:rsidR="008E1F98">
        <w:t xml:space="preserve"> constant between </w:t>
      </w:r>
      <w:r w:rsidR="00C04EFB">
        <w:t>the three sampling periods (19</w:t>
      </w:r>
      <w:r w:rsidR="0001042C">
        <w:t>79</w:t>
      </w:r>
      <w:r w:rsidR="00C04EFB">
        <w:t xml:space="preserve">, </w:t>
      </w:r>
      <w:r w:rsidR="0001042C">
        <w:t>1999</w:t>
      </w:r>
      <w:r w:rsidR="00C04EFB">
        <w:t>, 2019)</w:t>
      </w:r>
      <w:r w:rsidR="00AA1B69">
        <w:t xml:space="preserve">? If the plant </w:t>
      </w:r>
      <w:r w:rsidR="00EB6652">
        <w:t>community is</w:t>
      </w:r>
      <w:r w:rsidR="00AA1B69">
        <w:t xml:space="preserve"> stable, </w:t>
      </w:r>
      <w:r w:rsidR="00C04EFB">
        <w:t>we</w:t>
      </w:r>
      <w:r w:rsidR="00AA1B69">
        <w:t xml:space="preserve"> expect little change in </w:t>
      </w:r>
      <w:r w:rsidR="00AA1B69" w:rsidRPr="003213DF">
        <w:rPr>
          <w:rFonts w:cstheme="minorHAnsi"/>
        </w:rPr>
        <w:t>α</w:t>
      </w:r>
      <w:r w:rsidR="00AA1B69">
        <w:t xml:space="preserve">-diversity and </w:t>
      </w:r>
      <w:r w:rsidR="00AA1B69" w:rsidRPr="003213DF">
        <w:rPr>
          <w:rFonts w:cstheme="minorHAnsi"/>
        </w:rPr>
        <w:t>β</w:t>
      </w:r>
      <w:r w:rsidR="00AA1B69">
        <w:t xml:space="preserve">-diversity. </w:t>
      </w:r>
      <w:bookmarkEnd w:id="49"/>
    </w:p>
    <w:p w14:paraId="3AEE9D35" w14:textId="65D9C02B" w:rsidR="0022363E" w:rsidRDefault="0022363E" w:rsidP="006C5D18">
      <w:pPr>
        <w:pStyle w:val="Heading1"/>
      </w:pPr>
      <w:r>
        <w:t>Methods</w:t>
      </w:r>
    </w:p>
    <w:p w14:paraId="0B5BF99B" w14:textId="133E3790" w:rsidR="008B255A" w:rsidRDefault="007F357F" w:rsidP="007F357F">
      <w:pPr>
        <w:pStyle w:val="NoSpacing"/>
      </w:pPr>
      <w:r>
        <w:tab/>
      </w:r>
      <w:r w:rsidR="001F436B" w:rsidRPr="00791A3B">
        <w:t xml:space="preserve">The Fraser River </w:t>
      </w:r>
      <w:r w:rsidR="00193416">
        <w:t xml:space="preserve">is </w:t>
      </w:r>
      <w:r w:rsidR="001F436B" w:rsidRPr="00791A3B">
        <w:t xml:space="preserve">the largest </w:t>
      </w:r>
      <w:r w:rsidR="000D3FE4">
        <w:t xml:space="preserve">watershed </w:t>
      </w:r>
      <w:r w:rsidR="001F436B" w:rsidRPr="00791A3B">
        <w:t xml:space="preserve">catchment in British Columbia, </w:t>
      </w:r>
      <w:r w:rsidR="00193416">
        <w:t>covering one quarter of the province</w:t>
      </w:r>
      <w:r w:rsidR="000D3FE4">
        <w:t xml:space="preserve"> </w:t>
      </w:r>
      <w:r w:rsidR="00C244E6" w:rsidRPr="00C244E6">
        <w:rPr>
          <w:rFonts w:ascii="Calibri" w:hAnsi="Calibri" w:cs="Calibri"/>
        </w:rPr>
        <w:t>(Finn et al., 2021)</w:t>
      </w:r>
      <w:r w:rsidR="00193416">
        <w:t xml:space="preserve">. The </w:t>
      </w:r>
      <w:r w:rsidR="002F438B">
        <w:t>current extent of the Fraser River E</w:t>
      </w:r>
      <w:r w:rsidR="001F436B" w:rsidRPr="00791A3B">
        <w:t>stuary spans 2</w:t>
      </w:r>
      <w:r w:rsidR="004306D0" w:rsidRPr="00791A3B">
        <w:t>,</w:t>
      </w:r>
      <w:r w:rsidR="001F436B" w:rsidRPr="00173A95">
        <w:t>814 ha, one-third of which lies within the South Arm Marshes Wildlife Management Area</w:t>
      </w:r>
      <w:ins w:id="50" w:author="Stefanie Lane" w:date="2023-02-06T12:11:00Z">
        <w:r w:rsidR="005D14F1">
          <w:t>, which was formally protected in 1991</w:t>
        </w:r>
      </w:ins>
      <w:r w:rsidR="001F436B" w:rsidRPr="00173A95">
        <w:t xml:space="preserve"> </w:t>
      </w:r>
      <w:r w:rsidR="000335B7" w:rsidRPr="000335B7">
        <w:rPr>
          <w:rFonts w:ascii="Calibri" w:hAnsi="Calibri" w:cs="Calibri"/>
        </w:rPr>
        <w:t>(Schaefer, 2004)</w:t>
      </w:r>
      <w:r w:rsidR="001F436B" w:rsidRPr="00173A95">
        <w:t xml:space="preserve"> (</w:t>
      </w:r>
      <w:r w:rsidR="003A0F7F">
        <w:t>Fig. 1</w:t>
      </w:r>
      <w:r w:rsidR="00D77FE1">
        <w:fldChar w:fldCharType="begin"/>
      </w:r>
      <w:r w:rsidR="00D77FE1">
        <w:instrText xml:space="preserve"> REF _Ref104553838 \h </w:instrText>
      </w:r>
      <w:r w:rsidR="00D77FE1">
        <w:fldChar w:fldCharType="end"/>
      </w:r>
      <w:r w:rsidR="00611EFF">
        <w:t>B</w:t>
      </w:r>
      <w:r w:rsidR="001F436B" w:rsidRPr="00173A95">
        <w:t xml:space="preserve">). Ladner Marsh occupies approximately 100 ha within the South Arm Marshes, bounded to the east by </w:t>
      </w:r>
      <w:r w:rsidR="005B01F1" w:rsidRPr="00173A95">
        <w:t xml:space="preserve">urban and industrial </w:t>
      </w:r>
      <w:r w:rsidR="001F436B" w:rsidRPr="00173A95">
        <w:t>development and</w:t>
      </w:r>
      <w:r w:rsidR="002D6550">
        <w:t xml:space="preserve"> to the west</w:t>
      </w:r>
      <w:r w:rsidR="001F436B" w:rsidRPr="00173A95">
        <w:t xml:space="preserve"> by the Fraser River </w:t>
      </w:r>
      <w:r w:rsidR="003A0F7F">
        <w:t>(Fig. 1</w:t>
      </w:r>
      <w:r w:rsidR="001F436B" w:rsidRPr="00535270">
        <w:t>).</w:t>
      </w:r>
      <w:r w:rsidR="003662C9">
        <w:t xml:space="preserve"> </w:t>
      </w:r>
      <w:commentRangeStart w:id="51"/>
      <w:r w:rsidR="001E2B56">
        <w:t>Plant</w:t>
      </w:r>
      <w:commentRangeEnd w:id="51"/>
      <w:r w:rsidR="00571E01">
        <w:rPr>
          <w:rStyle w:val="CommentReference"/>
        </w:rPr>
        <w:commentReference w:id="51"/>
      </w:r>
      <w:r w:rsidR="001E2B56">
        <w:t xml:space="preserve"> s</w:t>
      </w:r>
      <w:r w:rsidR="00A15FE2">
        <w:t xml:space="preserve">pecies common to these habitats are generally herbaceous, and the community is largely dominated by sedges and rushes with some salinity tolerance, </w:t>
      </w:r>
      <w:r>
        <w:t xml:space="preserve">and </w:t>
      </w:r>
      <w:r w:rsidR="00A15FE2">
        <w:t xml:space="preserve">a </w:t>
      </w:r>
      <w:r w:rsidR="00EF2E40">
        <w:t>diversity of</w:t>
      </w:r>
      <w:r w:rsidR="008B171B">
        <w:t xml:space="preserve"> herbaceous </w:t>
      </w:r>
      <w:r w:rsidR="00A15FE2">
        <w:t xml:space="preserve">flowering </w:t>
      </w:r>
      <w:r w:rsidR="00EF2E40">
        <w:t>species (</w:t>
      </w:r>
      <w:r w:rsidR="00215C67">
        <w:t xml:space="preserve">hereafter, </w:t>
      </w:r>
      <w:r w:rsidR="00EF2E40">
        <w:t xml:space="preserve">forbs). </w:t>
      </w:r>
      <w:r w:rsidR="00A41F77" w:rsidRPr="00626BFD">
        <w:t>This publication will reference dates the data were collected, rather than publication dates of the corresponding studies.</w:t>
      </w:r>
      <w:r>
        <w:t xml:space="preserve"> </w:t>
      </w:r>
    </w:p>
    <w:p w14:paraId="3B2B3B17" w14:textId="77777777" w:rsidR="008B255A" w:rsidRDefault="008B255A" w:rsidP="007F357F">
      <w:pPr>
        <w:pStyle w:val="NoSpacing"/>
      </w:pPr>
    </w:p>
    <w:p w14:paraId="52AF5B10" w14:textId="6DF7059C" w:rsidR="005E086E" w:rsidRDefault="008B255A" w:rsidP="000E32F2">
      <w:pPr>
        <w:pStyle w:val="NoSpacing"/>
        <w:ind w:firstLine="720"/>
      </w:pPr>
      <w:commentRangeStart w:id="52"/>
      <w:r>
        <w:t xml:space="preserve">Our main goal was to sample the vegetation in a representative way to allow comparison with the datasets collected in 1979 </w:t>
      </w:r>
      <w:r w:rsidRPr="00A41F77">
        <w:rPr>
          <w:rFonts w:ascii="Calibri" w:hAnsi="Calibri" w:cs="Calibri"/>
        </w:rPr>
        <w:t>(Bradfield &amp; Porter, 1982)</w:t>
      </w:r>
      <w:r>
        <w:t xml:space="preserve"> and 1999 </w:t>
      </w:r>
      <w:r w:rsidRPr="00A41F77">
        <w:rPr>
          <w:rFonts w:ascii="Calibri" w:hAnsi="Calibri" w:cs="Calibri"/>
        </w:rPr>
        <w:t>(Denoth &amp; Myers, 2007)</w:t>
      </w:r>
      <w:r>
        <w:t xml:space="preserve">. </w:t>
      </w:r>
      <w:commentRangeEnd w:id="52"/>
      <w:r w:rsidR="00971FCC">
        <w:rPr>
          <w:rStyle w:val="CommentReference"/>
        </w:rPr>
        <w:commentReference w:id="52"/>
      </w:r>
      <w:r>
        <w:t xml:space="preserve">Because Bradfield &amp; Porter (1982) wanted to assess whether statistical analysis verified visual estimation of species associations, the sampling conducted in 1979 introduces a bias to statistically confirm patterns identified by subjective visual </w:t>
      </w:r>
      <w:commentRangeStart w:id="53"/>
      <w:r>
        <w:t>assessment</w:t>
      </w:r>
      <w:commentRangeEnd w:id="53"/>
      <w:r w:rsidR="00A41305">
        <w:rPr>
          <w:rStyle w:val="CommentReference"/>
        </w:rPr>
        <w:commentReference w:id="53"/>
      </w:r>
      <w:r>
        <w:t>.</w:t>
      </w:r>
      <w:ins w:id="54" w:author="Stefanie Lane" w:date="2023-02-06T12:07:00Z">
        <w:r w:rsidR="00984524">
          <w:t xml:space="preserve"> Denoth and Myers (2007) </w:t>
        </w:r>
      </w:ins>
      <w:ins w:id="55" w:author="Stefanie Lane" w:date="2023-02-06T12:09:00Z">
        <w:r w:rsidR="00C30D6E">
          <w:t xml:space="preserve">sought to relocate plots </w:t>
        </w:r>
        <w:r w:rsidR="00BD62FF">
          <w:t xml:space="preserve">sampled </w:t>
        </w:r>
      </w:ins>
      <w:ins w:id="56" w:author="Stefanie Lane" w:date="2023-02-06T12:10:00Z">
        <w:r w:rsidR="00BD62FF">
          <w:t xml:space="preserve">by Bradfield &amp; Porter (1982). </w:t>
        </w:r>
      </w:ins>
      <w:r>
        <w:t xml:space="preserve"> In 2019 we sought to sample vegetation in as close a manner as the original 1979 survey, which does not eliminate </w:t>
      </w:r>
      <w:del w:id="57" w:author="Stefanie Lane" w:date="2023-02-06T12:09:00Z">
        <w:r w:rsidDel="00C30D6E">
          <w:delText>this bias</w:delText>
        </w:r>
      </w:del>
      <w:ins w:id="58" w:author="Stefanie Lane" w:date="2023-02-06T12:09:00Z">
        <w:r w:rsidR="00C30D6E">
          <w:t>bias from previous sampling designs</w:t>
        </w:r>
      </w:ins>
      <w:r>
        <w:t>. However, within the context of this sampling design we can make comparisons of changes in floristic diversity and compositional abundance.</w:t>
      </w:r>
    </w:p>
    <w:p w14:paraId="23A2ABDE" w14:textId="77777777" w:rsidR="007F357F" w:rsidRPr="00626BFD" w:rsidRDefault="007F357F" w:rsidP="000E32F2">
      <w:pPr>
        <w:pStyle w:val="NoSpacing"/>
      </w:pPr>
    </w:p>
    <w:p w14:paraId="1B7694BC" w14:textId="08F3228A" w:rsidR="00D4425C" w:rsidRDefault="00A5448B" w:rsidP="00D4425C">
      <w:pPr>
        <w:ind w:firstLine="720"/>
      </w:pPr>
      <w:r>
        <w:t xml:space="preserve">No permanent markers were left in Ladner Marsh, so precise transects assessed by Bradfield &amp; Porter (1982) or Denoth &amp; Myers (2007) were not identifiable in 2019. </w:t>
      </w:r>
      <w:r w:rsidR="00B832A6">
        <w:t xml:space="preserve">Transect </w:t>
      </w:r>
      <w:r w:rsidR="00C55BA3">
        <w:t xml:space="preserve">endpoints </w:t>
      </w:r>
      <w:r w:rsidR="00B832A6">
        <w:t>were approximated</w:t>
      </w:r>
      <w:r w:rsidR="002C1D2C">
        <w:t xml:space="preserve"> within </w:t>
      </w:r>
      <w:r w:rsidR="001E2497">
        <w:t xml:space="preserve">an estimated </w:t>
      </w:r>
      <w:r w:rsidR="002C1D2C">
        <w:t>~5 m</w:t>
      </w:r>
      <w:r w:rsidR="00B832A6">
        <w:t xml:space="preserve"> </w:t>
      </w:r>
      <w:r w:rsidR="002A34E3">
        <w:t xml:space="preserve">by overlaying Figure 1 in Bradfield &amp; Porter’s 1982 publication </w:t>
      </w:r>
      <w:r w:rsidR="00FB3E22">
        <w:t>(</w:t>
      </w:r>
      <w:r w:rsidR="00EF29DE">
        <w:t>Fig. 1</w:t>
      </w:r>
      <w:del w:id="59" w:author="Stefanie Lane" w:date="2023-02-06T12:06:00Z">
        <w:r w:rsidR="00FB3E22" w:rsidDel="008421CE">
          <w:delText>D</w:delText>
        </w:r>
      </w:del>
      <w:ins w:id="60" w:author="Stefanie Lane" w:date="2023-02-06T12:06:00Z">
        <w:r w:rsidR="008421CE">
          <w:t>C</w:t>
        </w:r>
      </w:ins>
      <w:r w:rsidR="00FB3E22">
        <w:t xml:space="preserve">) </w:t>
      </w:r>
      <w:r w:rsidR="002A34E3">
        <w:t xml:space="preserve">on a georeferenced </w:t>
      </w:r>
      <w:proofErr w:type="spellStart"/>
      <w:r w:rsidR="002A34E3">
        <w:t>basemap</w:t>
      </w:r>
      <w:proofErr w:type="spellEnd"/>
      <w:r w:rsidR="002A34E3">
        <w:t xml:space="preserve">, aligning </w:t>
      </w:r>
      <w:r w:rsidR="002C1D2C">
        <w:t>prominent features</w:t>
      </w:r>
      <w:r w:rsidR="00955CC6">
        <w:t xml:space="preserve"> such as tidal channel tributary junctions</w:t>
      </w:r>
      <w:r w:rsidR="002C1D2C">
        <w:t>, marking GPS locations in Avenza</w:t>
      </w:r>
      <w:r w:rsidR="0070559A">
        <w:t xml:space="preserve"> Maps</w:t>
      </w:r>
      <w:r w:rsidR="002C1D2C">
        <w:t xml:space="preserve"> (</w:t>
      </w:r>
      <w:r w:rsidR="0070559A">
        <w:t>Avenza Systems Inc., Ontario, Canada, v. 3.2)</w:t>
      </w:r>
      <w:r w:rsidR="008B255A">
        <w:t>, and finding these points in the field</w:t>
      </w:r>
      <w:r w:rsidR="00B832A6">
        <w:t>.</w:t>
      </w:r>
      <w:r w:rsidR="00947182">
        <w:t xml:space="preserve"> </w:t>
      </w:r>
      <w:r>
        <w:t xml:space="preserve">Transect “Q” (n = 7 plots) was omitted in 1999 and 2019 due to </w:t>
      </w:r>
      <w:r w:rsidR="00955CC6">
        <w:t>inaccessibility through</w:t>
      </w:r>
      <w:r>
        <w:t xml:space="preserve"> riparian forest with a</w:t>
      </w:r>
      <w:r w:rsidR="00955CC6">
        <w:t xml:space="preserve"> dense</w:t>
      </w:r>
      <w:r>
        <w:t xml:space="preserve"> understory of </w:t>
      </w:r>
      <w:r w:rsidR="00582A2B">
        <w:t>non-native</w:t>
      </w:r>
      <w:r>
        <w:t xml:space="preserve"> Himalayan blackberry (</w:t>
      </w:r>
      <w:r>
        <w:rPr>
          <w:i/>
        </w:rPr>
        <w:t xml:space="preserve">Rubus </w:t>
      </w:r>
      <w:r w:rsidRPr="00904BB3">
        <w:rPr>
          <w:i/>
        </w:rPr>
        <w:t>armeniacus</w:t>
      </w:r>
      <w:r w:rsidR="00C87135">
        <w:t xml:space="preserve"> </w:t>
      </w:r>
      <w:proofErr w:type="spellStart"/>
      <w:r w:rsidR="00C87135">
        <w:t>Focke</w:t>
      </w:r>
      <w:proofErr w:type="spellEnd"/>
      <w:r>
        <w:t>)</w:t>
      </w:r>
      <w:r w:rsidR="0058125F">
        <w:t>; these plots from 1979</w:t>
      </w:r>
      <w:r w:rsidR="00883BFA">
        <w:t xml:space="preserve"> were not surveyed in </w:t>
      </w:r>
      <w:proofErr w:type="gramStart"/>
      <w:r w:rsidR="00883BFA">
        <w:t>1999, and</w:t>
      </w:r>
      <w:proofErr w:type="gramEnd"/>
      <w:r w:rsidR="0058125F">
        <w:t xml:space="preserve"> are not included in the present ana</w:t>
      </w:r>
      <w:r w:rsidR="0058125F" w:rsidRPr="00454B0C">
        <w:rPr>
          <w:color w:val="000000" w:themeColor="text1"/>
        </w:rPr>
        <w:t>lyses</w:t>
      </w:r>
      <w:r w:rsidRPr="00454B0C">
        <w:rPr>
          <w:color w:val="000000" w:themeColor="text1"/>
        </w:rPr>
        <w:t>. An additional 18</w:t>
      </w:r>
      <w:r w:rsidR="00602041" w:rsidRPr="00454B0C">
        <w:rPr>
          <w:color w:val="000000" w:themeColor="text1"/>
        </w:rPr>
        <w:t xml:space="preserve"> </w:t>
      </w:r>
      <w:r w:rsidRPr="00454B0C">
        <w:rPr>
          <w:color w:val="000000" w:themeColor="text1"/>
        </w:rPr>
        <w:t xml:space="preserve">plots </w:t>
      </w:r>
      <w:r w:rsidR="001B70A0" w:rsidRPr="00454B0C">
        <w:rPr>
          <w:color w:val="000000" w:themeColor="text1"/>
        </w:rPr>
        <w:t xml:space="preserve">surveyed in 1979 and 1999 </w:t>
      </w:r>
      <w:r w:rsidRPr="00454B0C">
        <w:rPr>
          <w:color w:val="000000" w:themeColor="text1"/>
        </w:rPr>
        <w:t xml:space="preserve">were </w:t>
      </w:r>
      <w:r w:rsidR="005105F8" w:rsidRPr="00454B0C">
        <w:rPr>
          <w:color w:val="000000" w:themeColor="text1"/>
        </w:rPr>
        <w:t xml:space="preserve">also </w:t>
      </w:r>
      <w:r w:rsidR="0058125F" w:rsidRPr="00454B0C">
        <w:rPr>
          <w:color w:val="000000" w:themeColor="text1"/>
        </w:rPr>
        <w:t>omitted</w:t>
      </w:r>
      <w:r w:rsidRPr="00454B0C">
        <w:rPr>
          <w:color w:val="000000" w:themeColor="text1"/>
        </w:rPr>
        <w:t xml:space="preserve"> in 2019 </w:t>
      </w:r>
      <w:r w:rsidR="005105F8" w:rsidRPr="00454B0C">
        <w:rPr>
          <w:color w:val="000000" w:themeColor="text1"/>
        </w:rPr>
        <w:t>because of</w:t>
      </w:r>
      <w:r w:rsidRPr="00454B0C">
        <w:rPr>
          <w:color w:val="000000" w:themeColor="text1"/>
        </w:rPr>
        <w:t xml:space="preserve"> overgrowth of riparian fringe</w:t>
      </w:r>
      <w:r w:rsidR="000D215B" w:rsidRPr="00454B0C">
        <w:rPr>
          <w:color w:val="000000" w:themeColor="text1"/>
        </w:rPr>
        <w:t>,</w:t>
      </w:r>
      <w:r w:rsidRPr="00454B0C">
        <w:rPr>
          <w:color w:val="000000" w:themeColor="text1"/>
        </w:rPr>
        <w:t xml:space="preserve"> widening of tidal channels, or </w:t>
      </w:r>
      <w:r w:rsidR="000D215B" w:rsidRPr="00454B0C">
        <w:rPr>
          <w:color w:val="000000" w:themeColor="text1"/>
        </w:rPr>
        <w:t>variation in transect placement</w:t>
      </w:r>
      <w:r w:rsidR="00827E44" w:rsidRPr="00454B0C">
        <w:rPr>
          <w:color w:val="000000" w:themeColor="text1"/>
        </w:rPr>
        <w:t xml:space="preserve"> (</w:t>
      </w:r>
      <w:r w:rsidR="000359C2" w:rsidRPr="00454B0C">
        <w:rPr>
          <w:noProof/>
          <w:color w:val="000000" w:themeColor="text1"/>
        </w:rPr>
        <w:fldChar w:fldCharType="begin"/>
      </w:r>
      <w:r w:rsidR="000359C2" w:rsidRPr="00454B0C">
        <w:rPr>
          <w:color w:val="000000" w:themeColor="text1"/>
        </w:rPr>
        <w:instrText xml:space="preserve"> REF _Ref104553838 \h </w:instrText>
      </w:r>
      <w:r w:rsidR="000359C2" w:rsidRPr="00454B0C">
        <w:rPr>
          <w:noProof/>
          <w:color w:val="000000" w:themeColor="text1"/>
        </w:rPr>
      </w:r>
      <w:r w:rsidR="000359C2" w:rsidRPr="00454B0C">
        <w:rPr>
          <w:noProof/>
          <w:color w:val="000000" w:themeColor="text1"/>
        </w:rPr>
        <w:fldChar w:fldCharType="end"/>
      </w:r>
      <w:del w:id="61" w:author="Stefanie Lane" w:date="2023-02-06T12:17:00Z">
        <w:r w:rsidR="00EF29DE" w:rsidRPr="00454B0C" w:rsidDel="00FD7CDD">
          <w:rPr>
            <w:noProof/>
            <w:color w:val="000000" w:themeColor="text1"/>
          </w:rPr>
          <w:delText xml:space="preserve">Fig. 1, </w:delText>
        </w:r>
      </w:del>
      <w:r w:rsidR="00EF29DE" w:rsidRPr="00454B0C">
        <w:rPr>
          <w:noProof/>
          <w:color w:val="000000" w:themeColor="text1"/>
        </w:rPr>
        <w:t>Table S1</w:t>
      </w:r>
      <w:r w:rsidR="00827E44" w:rsidRPr="00454B0C">
        <w:rPr>
          <w:color w:val="000000" w:themeColor="text1"/>
        </w:rPr>
        <w:t>)</w:t>
      </w:r>
      <w:r w:rsidRPr="00454B0C">
        <w:rPr>
          <w:color w:val="000000" w:themeColor="text1"/>
        </w:rPr>
        <w:t>.</w:t>
      </w:r>
      <w:r w:rsidR="00D4425C" w:rsidRPr="00454B0C">
        <w:rPr>
          <w:color w:val="000000" w:themeColor="text1"/>
        </w:rPr>
        <w:t xml:space="preserve"> Despite </w:t>
      </w:r>
      <w:r w:rsidR="00D4425C">
        <w:t xml:space="preserve">these decisions to exclude plots, </w:t>
      </w:r>
      <w:r w:rsidR="00D4425C" w:rsidRPr="00E03D57">
        <w:rPr>
          <w:rFonts w:ascii="Calibri" w:hAnsi="Calibri" w:cs="Calibri"/>
          <w:szCs w:val="24"/>
        </w:rPr>
        <w:t xml:space="preserve">Kopecký &amp; </w:t>
      </w:r>
      <w:proofErr w:type="gramStart"/>
      <w:r w:rsidR="00D4425C" w:rsidRPr="00E03D57">
        <w:rPr>
          <w:rFonts w:ascii="Calibri" w:hAnsi="Calibri" w:cs="Calibri"/>
          <w:szCs w:val="24"/>
        </w:rPr>
        <w:t>Macek</w:t>
      </w:r>
      <w:r w:rsidR="00D4425C">
        <w:t xml:space="preserve">  </w:t>
      </w:r>
      <w:r w:rsidR="00D4425C" w:rsidRPr="00E03D57">
        <w:rPr>
          <w:rFonts w:ascii="Calibri" w:hAnsi="Calibri" w:cs="Calibri"/>
          <w:szCs w:val="24"/>
        </w:rPr>
        <w:t>(</w:t>
      </w:r>
      <w:proofErr w:type="gramEnd"/>
      <w:r w:rsidR="00D4425C" w:rsidRPr="00E03D57">
        <w:rPr>
          <w:rFonts w:ascii="Calibri" w:hAnsi="Calibri" w:cs="Calibri"/>
          <w:szCs w:val="24"/>
        </w:rPr>
        <w:t>2015)</w:t>
      </w:r>
      <w:r w:rsidR="00D4425C">
        <w:t xml:space="preserve"> have demonstrated that uncertainty of plot location does not produce unreliable evidence of plant community changes on decadal timescales. </w:t>
      </w:r>
    </w:p>
    <w:p w14:paraId="103BF06E" w14:textId="71F8492D" w:rsidR="003969AA" w:rsidDel="00A41305" w:rsidRDefault="003969AA" w:rsidP="003969AA">
      <w:pPr>
        <w:pStyle w:val="NoSpacing"/>
        <w:ind w:firstLine="720"/>
        <w:rPr>
          <w:del w:id="62" w:author="Daniel Stewart" w:date="2023-02-02T11:16:00Z"/>
        </w:rPr>
      </w:pPr>
    </w:p>
    <w:p w14:paraId="12088E45" w14:textId="34948403" w:rsidR="00D4425C" w:rsidRDefault="00C40AED" w:rsidP="000E32F2">
      <w:pPr>
        <w:pStyle w:val="NoSpacing"/>
        <w:ind w:firstLine="720"/>
      </w:pPr>
      <w:r>
        <w:t>A</w:t>
      </w:r>
      <w:r w:rsidR="007E4150">
        <w:t xml:space="preserve">long each transect, </w:t>
      </w:r>
      <w:r w:rsidR="00660428">
        <w:t xml:space="preserve">we noted patchy </w:t>
      </w:r>
      <w:r w:rsidR="00F02957">
        <w:t xml:space="preserve">species </w:t>
      </w:r>
      <w:r w:rsidR="00660428">
        <w:t xml:space="preserve">assemblages dominated by one or two species. We defined ‘dominance’ as a species having </w:t>
      </w:r>
      <w:r w:rsidR="00A11360">
        <w:t>more than</w:t>
      </w:r>
      <w:r w:rsidR="00660428">
        <w:t xml:space="preserve"> 50% cover within the </w:t>
      </w:r>
      <w:r w:rsidR="005624D1">
        <w:t>patch</w:t>
      </w:r>
      <w:r w:rsidR="00F02957">
        <w:t>y assemblage</w:t>
      </w:r>
      <w:r w:rsidR="009F574B">
        <w:t xml:space="preserve"> </w:t>
      </w:r>
      <w:r w:rsidR="009F574B" w:rsidRPr="00DB11DA">
        <w:t xml:space="preserve">(Fig. </w:t>
      </w:r>
      <w:ins w:id="63" w:author="Stefanie Lane" w:date="2023-02-06T12:05:00Z">
        <w:r w:rsidR="00722277" w:rsidRPr="00DB11DA">
          <w:t>2</w:t>
        </w:r>
      </w:ins>
      <w:del w:id="64" w:author="Stefanie Lane" w:date="2023-02-06T12:05:00Z">
        <w:r w:rsidR="009F574B" w:rsidRPr="00DB11DA" w:rsidDel="00722277">
          <w:delText>1F</w:delText>
        </w:r>
      </w:del>
      <w:r w:rsidR="009F574B" w:rsidRPr="00DB11DA">
        <w:t>)</w:t>
      </w:r>
      <w:r w:rsidR="00660428" w:rsidRPr="00DB11DA">
        <w:t>.</w:t>
      </w:r>
      <w:r w:rsidR="005624D1" w:rsidRPr="00DB11DA">
        <w:t xml:space="preserve"> </w:t>
      </w:r>
      <w:r w:rsidR="00B7682B" w:rsidRPr="00DB11DA">
        <w:t>If</w:t>
      </w:r>
      <w:r w:rsidR="00B7682B">
        <w:t xml:space="preserve"> patches extended along more than 10 m of transect length, or no dominant species could be </w:t>
      </w:r>
      <w:r w:rsidR="00F50B13">
        <w:t>determined, we sampled every 10 m of transect length</w:t>
      </w:r>
      <w:r w:rsidR="00062BA9">
        <w:t>; we did not consider patches adjacent to the transect</w:t>
      </w:r>
      <w:r w:rsidR="00F50B13">
        <w:t xml:space="preserve">. </w:t>
      </w:r>
      <w:del w:id="65" w:author="Stefanie Lane" w:date="2023-02-08T09:51:00Z">
        <w:r w:rsidR="00062BA9" w:rsidDel="00510C96">
          <w:delText>W</w:delText>
        </w:r>
        <w:r w:rsidR="00F02957" w:rsidDel="00510C96">
          <w:delText xml:space="preserve">e </w:delText>
        </w:r>
      </w:del>
      <w:ins w:id="66" w:author="Stefanie Lane" w:date="2023-02-08T09:51:00Z">
        <w:r w:rsidR="00510C96">
          <w:t xml:space="preserve">Each plot was comprised of </w:t>
        </w:r>
      </w:ins>
      <w:del w:id="67" w:author="Stefanie Lane" w:date="2023-02-08T09:51:00Z">
        <w:r w:rsidR="00F02957" w:rsidDel="00510C96">
          <w:delText xml:space="preserve">placed </w:delText>
        </w:r>
      </w:del>
      <w:r w:rsidR="00F02957">
        <w:t>a 1 m</w:t>
      </w:r>
      <w:r w:rsidR="00F02957" w:rsidRPr="00626BFD">
        <w:rPr>
          <w:vertAlign w:val="superscript"/>
        </w:rPr>
        <w:t>2</w:t>
      </w:r>
      <w:r w:rsidR="00F02957">
        <w:t xml:space="preserve"> </w:t>
      </w:r>
      <w:commentRangeStart w:id="68"/>
      <w:del w:id="69" w:author="Stefanie Lane" w:date="2023-02-08T09:51:00Z">
        <w:r w:rsidR="008B255A" w:rsidDel="00510C96">
          <w:delText>plot</w:delText>
        </w:r>
        <w:commentRangeEnd w:id="68"/>
        <w:r w:rsidR="001C3C06" w:rsidDel="00510C96">
          <w:rPr>
            <w:rStyle w:val="CommentReference"/>
          </w:rPr>
          <w:commentReference w:id="68"/>
        </w:r>
        <w:r w:rsidR="00F02957" w:rsidDel="00510C96">
          <w:delText xml:space="preserve"> </w:delText>
        </w:r>
      </w:del>
      <w:ins w:id="70" w:author="Stefanie Lane" w:date="2023-02-08T09:51:00Z">
        <w:r w:rsidR="00510C96">
          <w:t xml:space="preserve">quadrat </w:t>
        </w:r>
      </w:ins>
      <w:r w:rsidR="00F02957">
        <w:t>centered over the transect to survey species composition and cover abundance</w:t>
      </w:r>
      <w:r w:rsidR="00062BA9">
        <w:t xml:space="preserve"> within the center of the </w:t>
      </w:r>
      <w:r w:rsidR="006B0258">
        <w:t>species-dominated patch, or every 10 m of transect length, whichever distance was shorter</w:t>
      </w:r>
      <w:r w:rsidR="002F5F88">
        <w:t xml:space="preserve"> (</w:t>
      </w:r>
      <w:r w:rsidR="00EF29DE">
        <w:rPr>
          <w:noProof/>
        </w:rPr>
        <w:t xml:space="preserve">Fig. </w:t>
      </w:r>
      <w:ins w:id="71" w:author="Stefanie Lane" w:date="2023-02-06T12:18:00Z">
        <w:r w:rsidR="00BA6C71">
          <w:t>2D</w:t>
        </w:r>
      </w:ins>
      <w:del w:id="72" w:author="Stefanie Lane" w:date="2023-02-06T12:18:00Z">
        <w:r w:rsidR="00EF29DE" w:rsidDel="00BA6C71">
          <w:rPr>
            <w:noProof/>
          </w:rPr>
          <w:delText>1</w:delText>
        </w:r>
        <w:r w:rsidR="002F5F88" w:rsidDel="00BA6C71">
          <w:delText>E</w:delText>
        </w:r>
      </w:del>
      <w:r w:rsidR="002F5F88" w:rsidRPr="007D52A9">
        <w:t>)</w:t>
      </w:r>
      <w:r w:rsidR="006B0258">
        <w:t xml:space="preserve">. </w:t>
      </w:r>
      <w:r w:rsidR="00CC29B1">
        <w:t>No patches were so small that the 1 m</w:t>
      </w:r>
      <w:r w:rsidR="00CC29B1">
        <w:rPr>
          <w:vertAlign w:val="superscript"/>
        </w:rPr>
        <w:t>2</w:t>
      </w:r>
      <w:r w:rsidR="00CC29B1">
        <w:t xml:space="preserve"> plot was less than 1 m from the boundary of the next patch. </w:t>
      </w:r>
      <w:r w:rsidR="006B0258">
        <w:t>To record species compositional abundance, we identified all species</w:t>
      </w:r>
      <w:r w:rsidR="00127FC1">
        <w:t xml:space="preserve"> with </w:t>
      </w:r>
      <w:r w:rsidR="00127FC1">
        <w:rPr>
          <w:u w:val="single"/>
        </w:rPr>
        <w:t>&gt;</w:t>
      </w:r>
      <w:r w:rsidR="00127FC1">
        <w:t xml:space="preserve"> 50% </w:t>
      </w:r>
      <w:r w:rsidR="00B82CBB">
        <w:t>of</w:t>
      </w:r>
      <w:r w:rsidR="00C51284">
        <w:t xml:space="preserve"> </w:t>
      </w:r>
      <w:r w:rsidR="00127FC1">
        <w:t>their</w:t>
      </w:r>
      <w:r w:rsidR="002B234B">
        <w:t xml:space="preserve"> foliage-producing</w:t>
      </w:r>
      <w:r w:rsidR="00127FC1">
        <w:t xml:space="preserve"> basal stems</w:t>
      </w:r>
      <w:r w:rsidR="006B0258">
        <w:t xml:space="preserve"> within </w:t>
      </w:r>
      <w:r w:rsidR="00CC29B1">
        <w:t>the plot</w:t>
      </w:r>
      <w:r w:rsidR="002B234B">
        <w:t xml:space="preserve"> boundary</w:t>
      </w:r>
      <w:r w:rsidR="00C0334F">
        <w:t xml:space="preserve">; overhanging </w:t>
      </w:r>
      <w:r w:rsidR="002B234B">
        <w:t xml:space="preserve">foliage from basal stems outside the plot </w:t>
      </w:r>
      <w:r w:rsidR="00C0334F">
        <w:t>were not considered.</w:t>
      </w:r>
      <w:r w:rsidR="00D131BF">
        <w:t xml:space="preserve"> For clonally reproducing species</w:t>
      </w:r>
      <w:r w:rsidR="00A3674B">
        <w:t xml:space="preserve"> (e.g., </w:t>
      </w:r>
      <w:del w:id="73" w:author="Stefanie Lane" w:date="2023-02-06T12:12:00Z">
        <w:r w:rsidR="00A3674B" w:rsidDel="006138FD">
          <w:rPr>
            <w:i/>
          </w:rPr>
          <w:delText xml:space="preserve">Juncus </w:delText>
        </w:r>
        <w:commentRangeStart w:id="74"/>
        <w:r w:rsidR="00A3674B" w:rsidDel="006138FD">
          <w:rPr>
            <w:i/>
          </w:rPr>
          <w:delText>balticus</w:delText>
        </w:r>
        <w:commentRangeEnd w:id="74"/>
        <w:r w:rsidR="00A200D1" w:rsidDel="006138FD">
          <w:rPr>
            <w:rStyle w:val="CommentReference"/>
          </w:rPr>
          <w:commentReference w:id="74"/>
        </w:r>
      </w:del>
      <w:ins w:id="75" w:author="Stefanie Lane" w:date="2023-02-06T12:12:00Z">
        <w:r w:rsidR="006138FD">
          <w:rPr>
            <w:i/>
          </w:rPr>
          <w:t>Carex lyngbyei</w:t>
        </w:r>
      </w:ins>
      <w:ins w:id="76" w:author="Daniel Stewart" w:date="2023-02-02T11:32:00Z">
        <w:del w:id="77" w:author="Stefanie Lane" w:date="2023-02-06T12:12:00Z">
          <w:r w:rsidR="00A200D1" w:rsidDel="006138FD">
            <w:rPr>
              <w:i/>
            </w:rPr>
            <w:delText xml:space="preserve"> </w:delText>
          </w:r>
        </w:del>
      </w:ins>
      <w:r w:rsidR="00A3674B">
        <w:t>)</w:t>
      </w:r>
      <w:r w:rsidR="00D131BF">
        <w:t>, we did not attempt to</w:t>
      </w:r>
      <w:r w:rsidR="00A65F91">
        <w:t xml:space="preserve"> distinguish stems or ramets from </w:t>
      </w:r>
      <w:r w:rsidR="00A3674B">
        <w:t>whole</w:t>
      </w:r>
      <w:r w:rsidR="00A65F91">
        <w:t xml:space="preserve"> </w:t>
      </w:r>
      <w:r w:rsidR="00A3674B">
        <w:t>plants.</w:t>
      </w:r>
      <w:r w:rsidR="00C0334F">
        <w:t xml:space="preserve"> </w:t>
      </w:r>
      <w:r w:rsidR="00587A56">
        <w:t>Aerial plot</w:t>
      </w:r>
      <w:r w:rsidR="00D4425C">
        <w:t xml:space="preserve"> cover was estimated </w:t>
      </w:r>
      <w:r w:rsidR="00576443">
        <w:t xml:space="preserve">by </w:t>
      </w:r>
      <w:r w:rsidR="00500E4E">
        <w:t xml:space="preserve">modified </w:t>
      </w:r>
      <w:r w:rsidR="00576443">
        <w:t>Braun-Blanquet cover</w:t>
      </w:r>
      <w:r w:rsidR="00D4425C">
        <w:t xml:space="preserve"> </w:t>
      </w:r>
      <w:r w:rsidR="00500E4E">
        <w:t>classes</w:t>
      </w:r>
      <w:r w:rsidR="00D4425C">
        <w:t xml:space="preserve"> </w:t>
      </w:r>
      <w:r w:rsidR="00E27E36">
        <w:t>[0 = (</w:t>
      </w:r>
      <w:r w:rsidR="00B51030">
        <w:t>0</w:t>
      </w:r>
      <w:r w:rsidR="00FF352B">
        <w:t>%</w:t>
      </w:r>
      <w:r w:rsidR="00E27E36">
        <w:t>)</w:t>
      </w:r>
      <w:r w:rsidR="00B51030">
        <w:t>,</w:t>
      </w:r>
      <w:r w:rsidR="00E27E36">
        <w:t xml:space="preserve"> 1 = (</w:t>
      </w:r>
      <w:r w:rsidR="00D4425C">
        <w:t>&lt; 25%</w:t>
      </w:r>
      <w:r w:rsidR="00E27E36">
        <w:t>)</w:t>
      </w:r>
      <w:r w:rsidR="00D4425C">
        <w:t>,</w:t>
      </w:r>
      <w:r w:rsidR="00E27E36">
        <w:t xml:space="preserve"> 2 = (</w:t>
      </w:r>
      <w:r w:rsidR="00D4425C">
        <w:t>25-50%</w:t>
      </w:r>
      <w:r w:rsidR="00E27E36">
        <w:t>)</w:t>
      </w:r>
      <w:r w:rsidR="00D4425C">
        <w:t xml:space="preserve">, </w:t>
      </w:r>
      <w:r w:rsidR="001A1881">
        <w:t>3 = (</w:t>
      </w:r>
      <w:r w:rsidR="00D4425C">
        <w:t>50-75%</w:t>
      </w:r>
      <w:r w:rsidR="001A1881">
        <w:t>)</w:t>
      </w:r>
      <w:r w:rsidR="00D4425C">
        <w:t>, and</w:t>
      </w:r>
      <w:r w:rsidR="00E27E36">
        <w:t xml:space="preserve"> 4 = (</w:t>
      </w:r>
      <w:r w:rsidR="00D4425C">
        <w:t>&gt; 75%)</w:t>
      </w:r>
      <w:r w:rsidR="00E27E36">
        <w:t>]</w:t>
      </w:r>
      <w:r w:rsidR="00D4425C">
        <w:t>.</w:t>
      </w:r>
    </w:p>
    <w:p w14:paraId="22866597" w14:textId="77777777" w:rsidR="00127FC1" w:rsidRDefault="00127FC1" w:rsidP="000E32F2">
      <w:pPr>
        <w:pStyle w:val="NoSpacing"/>
      </w:pPr>
    </w:p>
    <w:p w14:paraId="7F0B508F" w14:textId="77777777" w:rsidR="00B40842" w:rsidRDefault="00B40842" w:rsidP="00B40842">
      <w:pPr>
        <w:pStyle w:val="Heading3"/>
      </w:pPr>
      <w:r>
        <w:t>Taxonomy</w:t>
      </w:r>
    </w:p>
    <w:p w14:paraId="294F4C93" w14:textId="25666B35" w:rsidR="00485A40" w:rsidRDefault="00AA2D34" w:rsidP="005F7C5D">
      <w:pPr>
        <w:ind w:firstLine="720"/>
      </w:pPr>
      <w:r>
        <w:t>For all sampling years, o</w:t>
      </w:r>
      <w:r w:rsidR="00B40842">
        <w:t>bservation of vascular plant species was conducted in</w:t>
      </w:r>
      <w:r>
        <w:t xml:space="preserve"> early summer w</w:t>
      </w:r>
      <w:r w:rsidR="00470252">
        <w:t>hen species are identifiable by sexual reproductive traits, but before senescence</w:t>
      </w:r>
      <w:r w:rsidR="00B40842">
        <w:t xml:space="preserve"> (approx. June</w:t>
      </w:r>
      <w:r w:rsidR="00127FC1">
        <w:t xml:space="preserve"> </w:t>
      </w:r>
      <w:r w:rsidR="00B3200B">
        <w:t>–</w:t>
      </w:r>
      <w:r w:rsidR="00127FC1">
        <w:t xml:space="preserve"> </w:t>
      </w:r>
      <w:r w:rsidR="00B40842">
        <w:t xml:space="preserve">July). In all datasets, most plants were identified to species according to Hitchcock &amp; Cronquist </w:t>
      </w:r>
      <w:r w:rsidR="00B40842" w:rsidRPr="00F06652">
        <w:rPr>
          <w:rFonts w:ascii="Calibri" w:hAnsi="Calibri" w:cs="Calibri"/>
        </w:rPr>
        <w:t>(1973)</w:t>
      </w:r>
      <w:r w:rsidR="00B40842">
        <w:t xml:space="preserve">, although a few were identified at higher taxonomic </w:t>
      </w:r>
      <w:r w:rsidR="00B40842" w:rsidRPr="002866B1">
        <w:t>levels</w:t>
      </w:r>
      <w:r w:rsidR="00B40842">
        <w:t xml:space="preserve"> due to insufficient identifying characteristics</w:t>
      </w:r>
      <w:r w:rsidR="00B40842" w:rsidRPr="002866B1">
        <w:t xml:space="preserve"> (n</w:t>
      </w:r>
      <w:r w:rsidR="00B40842">
        <w:t xml:space="preserve"> </w:t>
      </w:r>
      <w:r w:rsidR="00B40842" w:rsidRPr="002866B1">
        <w:t>=</w:t>
      </w:r>
      <w:r w:rsidR="00B40842">
        <w:t xml:space="preserve"> </w:t>
      </w:r>
      <w:r w:rsidR="00B40842" w:rsidRPr="002866B1">
        <w:t>6 to</w:t>
      </w:r>
      <w:r w:rsidR="00B40842">
        <w:t xml:space="preserve"> genus, n = 2 to Family; see</w:t>
      </w:r>
      <w:r w:rsidR="00737167">
        <w:t xml:space="preserve"> </w:t>
      </w:r>
      <w:r w:rsidR="002B2C64">
        <w:t>Table S7)</w:t>
      </w:r>
      <w:r w:rsidR="00B40842" w:rsidRPr="00E90CBE">
        <w:t>.</w:t>
      </w:r>
      <w:r w:rsidR="00B40842">
        <w:t xml:space="preserve"> To account for changes in nomenclature revision over time, all datasets were harmonized to use the most recently accepted species name as reported in the PLANTS Database of the United States Department of Agriculture, Natural Resources Conservation Science [USDA NRCS].</w:t>
      </w:r>
      <w:commentRangeStart w:id="78"/>
      <w:r w:rsidR="00B40842">
        <w:t xml:space="preserve"> </w:t>
      </w:r>
      <w:r w:rsidR="00547B2C">
        <w:t>For example, i</w:t>
      </w:r>
      <w:r w:rsidR="00B40842">
        <w:t xml:space="preserve">n the instance of </w:t>
      </w:r>
      <w:r w:rsidR="00B40842">
        <w:rPr>
          <w:i/>
        </w:rPr>
        <w:t>Agrostis</w:t>
      </w:r>
      <w:r w:rsidR="00B40842">
        <w:t xml:space="preserve"> species, </w:t>
      </w:r>
      <w:r w:rsidR="00547B2C">
        <w:t>we assumed</w:t>
      </w:r>
      <w:r w:rsidR="00B40842">
        <w:t xml:space="preserve"> </w:t>
      </w:r>
      <w:r w:rsidR="00B40842">
        <w:rPr>
          <w:i/>
        </w:rPr>
        <w:t>Agrostis alba</w:t>
      </w:r>
      <w:r w:rsidR="00B40842">
        <w:t xml:space="preserve"> </w:t>
      </w:r>
      <w:r w:rsidR="004F551A">
        <w:t xml:space="preserve">L. </w:t>
      </w:r>
      <w:r w:rsidR="00B40842">
        <w:t xml:space="preserve">identified in 1979 and 1999 </w:t>
      </w:r>
      <w:r w:rsidR="00547B2C">
        <w:t>was synonymous</w:t>
      </w:r>
      <w:r w:rsidR="00B40842">
        <w:t xml:space="preserve"> </w:t>
      </w:r>
      <w:r w:rsidR="00547B2C">
        <w:t xml:space="preserve">with </w:t>
      </w:r>
      <w:r w:rsidR="00B40842">
        <w:rPr>
          <w:i/>
        </w:rPr>
        <w:t>Agrostis stolonifera</w:t>
      </w:r>
      <w:r w:rsidR="00B40842">
        <w:t xml:space="preserve"> </w:t>
      </w:r>
      <w:r w:rsidR="00547B2C">
        <w:t xml:space="preserve">L. </w:t>
      </w:r>
      <w:r w:rsidR="00B40842">
        <w:t>in 2019</w:t>
      </w:r>
      <w:commentRangeEnd w:id="78"/>
      <w:r w:rsidR="00A200D1">
        <w:rPr>
          <w:rStyle w:val="CommentReference"/>
        </w:rPr>
        <w:commentReference w:id="78"/>
      </w:r>
      <w:r w:rsidR="00B40842">
        <w:t xml:space="preserve">. </w:t>
      </w:r>
      <w:r w:rsidR="00F9346F">
        <w:t xml:space="preserve">All species and their synonymous nomenclature from prior data collection years are available in Supplemental </w:t>
      </w:r>
      <w:r w:rsidR="002B2C64">
        <w:t>Table S7</w:t>
      </w:r>
      <w:r w:rsidR="00F9346F">
        <w:t xml:space="preserve">. </w:t>
      </w:r>
    </w:p>
    <w:p w14:paraId="3BFEE0A2" w14:textId="6DCE26EE" w:rsidR="00D03FB7" w:rsidRDefault="00D03FB7" w:rsidP="005F7C5D">
      <w:pPr>
        <w:pStyle w:val="Heading2"/>
      </w:pPr>
      <w:r>
        <w:t xml:space="preserve">Analyses </w:t>
      </w:r>
    </w:p>
    <w:p w14:paraId="2CE0BC7B" w14:textId="5081B9FE" w:rsidR="004B1258" w:rsidRPr="000E32F2" w:rsidRDefault="009452F6" w:rsidP="007B0287">
      <w:pPr>
        <w:pStyle w:val="Caption"/>
        <w:ind w:firstLine="720"/>
        <w:rPr>
          <w:i w:val="0"/>
          <w:iCs w:val="0"/>
          <w:color w:val="auto"/>
          <w:sz w:val="22"/>
          <w:szCs w:val="22"/>
        </w:rPr>
        <w:sectPr w:rsidR="004B1258" w:rsidRPr="000E32F2" w:rsidSect="007D52A9">
          <w:headerReference w:type="default" r:id="rId19"/>
          <w:pgSz w:w="12240" w:h="15840"/>
          <w:pgMar w:top="1080" w:right="1080" w:bottom="1080" w:left="1080" w:header="720" w:footer="720" w:gutter="0"/>
          <w:lnNumType w:countBy="1" w:restart="continuous"/>
          <w:cols w:space="720"/>
          <w:titlePg/>
          <w:docGrid w:linePitch="360"/>
        </w:sectPr>
      </w:pPr>
      <w:r>
        <w:rPr>
          <w:i w:val="0"/>
          <w:iCs w:val="0"/>
          <w:color w:val="auto"/>
          <w:sz w:val="22"/>
          <w:szCs w:val="22"/>
        </w:rPr>
        <w:t xml:space="preserve">All analyses were performed in R v. </w:t>
      </w:r>
      <w:r w:rsidR="002753AC">
        <w:rPr>
          <w:i w:val="0"/>
          <w:iCs w:val="0"/>
          <w:color w:val="auto"/>
          <w:sz w:val="22"/>
          <w:szCs w:val="22"/>
        </w:rPr>
        <w:t>4.2.</w:t>
      </w:r>
      <w:commentRangeStart w:id="79"/>
      <w:r w:rsidR="002753AC">
        <w:rPr>
          <w:i w:val="0"/>
          <w:iCs w:val="0"/>
          <w:color w:val="auto"/>
          <w:sz w:val="22"/>
          <w:szCs w:val="22"/>
        </w:rPr>
        <w:t>1</w:t>
      </w:r>
      <w:commentRangeEnd w:id="79"/>
      <w:r w:rsidR="00A200D1">
        <w:rPr>
          <w:rStyle w:val="CommentReference"/>
          <w:i w:val="0"/>
          <w:iCs w:val="0"/>
          <w:color w:val="auto"/>
        </w:rPr>
        <w:commentReference w:id="79"/>
      </w:r>
      <w:ins w:id="80" w:author="Stefanie Lane" w:date="2023-02-06T12:12:00Z">
        <w:r w:rsidR="006138FD">
          <w:rPr>
            <w:i w:val="0"/>
            <w:iCs w:val="0"/>
            <w:color w:val="auto"/>
            <w:sz w:val="22"/>
            <w:szCs w:val="22"/>
          </w:rPr>
          <w:t xml:space="preserve"> (R Core Team, 2022)</w:t>
        </w:r>
      </w:ins>
      <w:r w:rsidR="002753AC">
        <w:rPr>
          <w:i w:val="0"/>
          <w:iCs w:val="0"/>
          <w:color w:val="auto"/>
          <w:sz w:val="22"/>
          <w:szCs w:val="22"/>
        </w:rPr>
        <w:t xml:space="preserve">. </w:t>
      </w:r>
      <w:r w:rsidR="008B2DA0">
        <w:rPr>
          <w:i w:val="0"/>
          <w:iCs w:val="0"/>
          <w:color w:val="auto"/>
          <w:sz w:val="22"/>
          <w:szCs w:val="22"/>
        </w:rPr>
        <w:t>We performed cluster analysis on species compositional abundance at the plot scale for each dataset</w:t>
      </w:r>
      <w:r w:rsidR="00BB79E4">
        <w:rPr>
          <w:i w:val="0"/>
          <w:iCs w:val="0"/>
          <w:color w:val="auto"/>
          <w:sz w:val="22"/>
          <w:szCs w:val="22"/>
        </w:rPr>
        <w:t>. We used</w:t>
      </w:r>
      <w:r w:rsidR="008B2DA0">
        <w:rPr>
          <w:i w:val="0"/>
          <w:iCs w:val="0"/>
          <w:color w:val="auto"/>
          <w:sz w:val="22"/>
          <w:szCs w:val="22"/>
        </w:rPr>
        <w:t xml:space="preserve"> Euclidean distance as the measure of </w:t>
      </w:r>
      <w:r w:rsidR="00BB79E4">
        <w:rPr>
          <w:i w:val="0"/>
          <w:iCs w:val="0"/>
          <w:color w:val="auto"/>
          <w:sz w:val="22"/>
          <w:szCs w:val="22"/>
        </w:rPr>
        <w:t xml:space="preserve">plot dissimilarity </w:t>
      </w:r>
      <w:r w:rsidR="00BB79E4" w:rsidRPr="00DC704D">
        <w:rPr>
          <w:i w:val="0"/>
          <w:iCs w:val="0"/>
          <w:color w:val="auto"/>
          <w:sz w:val="22"/>
          <w:szCs w:val="22"/>
        </w:rPr>
        <w:t>(“stats,” R Core Team)</w:t>
      </w:r>
      <w:r w:rsidR="00BB79E4">
        <w:rPr>
          <w:i w:val="0"/>
          <w:iCs w:val="0"/>
          <w:color w:val="auto"/>
          <w:sz w:val="22"/>
          <w:szCs w:val="22"/>
        </w:rPr>
        <w:t xml:space="preserve"> </w:t>
      </w:r>
      <w:r w:rsidR="00BB79E4" w:rsidRPr="00DC704D">
        <w:rPr>
          <w:i w:val="0"/>
          <w:iCs w:val="0"/>
          <w:color w:val="auto"/>
          <w:sz w:val="22"/>
          <w:szCs w:val="22"/>
        </w:rPr>
        <w:t>to facilitate direct comparisons to results produced by Bradfield &amp; Porter (1982).</w:t>
      </w:r>
      <w:r w:rsidR="00BB79E4">
        <w:rPr>
          <w:i w:val="0"/>
          <w:iCs w:val="0"/>
          <w:color w:val="auto"/>
          <w:sz w:val="22"/>
          <w:szCs w:val="22"/>
        </w:rPr>
        <w:t xml:space="preserve"> </w:t>
      </w:r>
      <w:r w:rsidR="00750F10">
        <w:rPr>
          <w:i w:val="0"/>
          <w:iCs w:val="0"/>
          <w:color w:val="auto"/>
          <w:sz w:val="22"/>
          <w:szCs w:val="22"/>
        </w:rPr>
        <w:t>Following</w:t>
      </w:r>
      <w:r w:rsidR="00BB79E4" w:rsidRPr="00DC704D">
        <w:rPr>
          <w:i w:val="0"/>
          <w:iCs w:val="0"/>
          <w:color w:val="auto"/>
          <w:sz w:val="22"/>
          <w:szCs w:val="22"/>
        </w:rPr>
        <w:t xml:space="preserve"> </w:t>
      </w:r>
      <w:r w:rsidR="00BB79E4" w:rsidRPr="008A50C9">
        <w:rPr>
          <w:i w:val="0"/>
          <w:iCs w:val="0"/>
          <w:color w:val="auto"/>
          <w:sz w:val="22"/>
          <w:szCs w:val="22"/>
        </w:rPr>
        <w:t>(Legendre &amp; Legendre, 2012)</w:t>
      </w:r>
      <w:r w:rsidR="00BB79E4">
        <w:rPr>
          <w:i w:val="0"/>
          <w:iCs w:val="0"/>
          <w:color w:val="auto"/>
          <w:sz w:val="22"/>
          <w:szCs w:val="22"/>
        </w:rPr>
        <w:t xml:space="preserve">, we </w:t>
      </w:r>
      <w:r w:rsidR="00750F10">
        <w:rPr>
          <w:i w:val="0"/>
          <w:iCs w:val="0"/>
          <w:color w:val="auto"/>
          <w:sz w:val="22"/>
          <w:szCs w:val="22"/>
        </w:rPr>
        <w:t>also performed</w:t>
      </w:r>
      <w:r w:rsidR="001C0365">
        <w:rPr>
          <w:i w:val="0"/>
          <w:iCs w:val="0"/>
          <w:color w:val="auto"/>
          <w:sz w:val="22"/>
          <w:szCs w:val="22"/>
        </w:rPr>
        <w:t xml:space="preserve"> cluster </w:t>
      </w:r>
      <w:proofErr w:type="gramStart"/>
      <w:r w:rsidR="001C0365">
        <w:rPr>
          <w:i w:val="0"/>
          <w:iCs w:val="0"/>
          <w:color w:val="auto"/>
          <w:sz w:val="22"/>
          <w:szCs w:val="22"/>
        </w:rPr>
        <w:t>analysis</w:t>
      </w:r>
      <w:r w:rsidR="00BB79E4">
        <w:rPr>
          <w:i w:val="0"/>
          <w:iCs w:val="0"/>
          <w:color w:val="auto"/>
          <w:sz w:val="22"/>
          <w:szCs w:val="22"/>
        </w:rPr>
        <w:t xml:space="preserve"> </w:t>
      </w:r>
      <w:r w:rsidR="001C0365">
        <w:rPr>
          <w:i w:val="0"/>
          <w:iCs w:val="0"/>
          <w:color w:val="auto"/>
          <w:sz w:val="22"/>
          <w:szCs w:val="22"/>
        </w:rPr>
        <w:t xml:space="preserve"> using</w:t>
      </w:r>
      <w:proofErr w:type="gramEnd"/>
      <w:r w:rsidR="001C0365">
        <w:rPr>
          <w:i w:val="0"/>
          <w:iCs w:val="0"/>
          <w:color w:val="auto"/>
          <w:sz w:val="22"/>
          <w:szCs w:val="22"/>
        </w:rPr>
        <w:t xml:space="preserve"> Bray-Curtis</w:t>
      </w:r>
      <w:r w:rsidR="00750F10">
        <w:rPr>
          <w:i w:val="0"/>
          <w:iCs w:val="0"/>
          <w:color w:val="auto"/>
          <w:sz w:val="22"/>
          <w:szCs w:val="22"/>
        </w:rPr>
        <w:t xml:space="preserve"> dissimilarity</w:t>
      </w:r>
      <w:r w:rsidR="00694E8A">
        <w:rPr>
          <w:i w:val="0"/>
          <w:iCs w:val="0"/>
          <w:color w:val="auto"/>
          <w:sz w:val="22"/>
          <w:szCs w:val="22"/>
        </w:rPr>
        <w:t xml:space="preserve"> </w:t>
      </w:r>
      <w:r w:rsidR="000A283C">
        <w:rPr>
          <w:i w:val="0"/>
          <w:iCs w:val="0"/>
          <w:color w:val="auto"/>
          <w:sz w:val="22"/>
          <w:szCs w:val="22"/>
        </w:rPr>
        <w:t>to compare with Euclidean distance</w:t>
      </w:r>
      <w:r w:rsidR="001C0365">
        <w:rPr>
          <w:i w:val="0"/>
          <w:iCs w:val="0"/>
          <w:color w:val="auto"/>
          <w:sz w:val="22"/>
          <w:szCs w:val="22"/>
        </w:rPr>
        <w:t xml:space="preserve"> and found no </w:t>
      </w:r>
      <w:r w:rsidR="0088780B">
        <w:rPr>
          <w:i w:val="0"/>
          <w:iCs w:val="0"/>
          <w:color w:val="auto"/>
          <w:sz w:val="22"/>
          <w:szCs w:val="22"/>
        </w:rPr>
        <w:t>meaningful</w:t>
      </w:r>
      <w:r w:rsidR="001C0365">
        <w:rPr>
          <w:i w:val="0"/>
          <w:iCs w:val="0"/>
          <w:color w:val="auto"/>
          <w:sz w:val="22"/>
          <w:szCs w:val="22"/>
        </w:rPr>
        <w:t xml:space="preserve"> difference</w:t>
      </w:r>
      <w:r w:rsidR="00750F10">
        <w:rPr>
          <w:i w:val="0"/>
          <w:iCs w:val="0"/>
          <w:color w:val="auto"/>
          <w:sz w:val="22"/>
          <w:szCs w:val="22"/>
        </w:rPr>
        <w:t xml:space="preserve"> </w:t>
      </w:r>
      <w:r w:rsidR="000A283C">
        <w:rPr>
          <w:i w:val="0"/>
          <w:iCs w:val="0"/>
          <w:color w:val="auto"/>
          <w:sz w:val="22"/>
          <w:szCs w:val="22"/>
        </w:rPr>
        <w:t xml:space="preserve">in </w:t>
      </w:r>
      <w:r w:rsidR="00750F10">
        <w:rPr>
          <w:i w:val="0"/>
          <w:iCs w:val="0"/>
          <w:color w:val="auto"/>
          <w:sz w:val="22"/>
          <w:szCs w:val="22"/>
        </w:rPr>
        <w:t xml:space="preserve">results </w:t>
      </w:r>
      <w:r w:rsidR="000A283C">
        <w:rPr>
          <w:i w:val="0"/>
          <w:iCs w:val="0"/>
          <w:color w:val="auto"/>
          <w:sz w:val="22"/>
          <w:szCs w:val="22"/>
        </w:rPr>
        <w:t>from the two distance measures</w:t>
      </w:r>
      <w:r w:rsidR="001C0365">
        <w:rPr>
          <w:i w:val="0"/>
          <w:iCs w:val="0"/>
          <w:color w:val="auto"/>
          <w:sz w:val="22"/>
          <w:szCs w:val="22"/>
        </w:rPr>
        <w:t xml:space="preserve">. </w:t>
      </w:r>
      <w:r w:rsidR="004A6FF1">
        <w:rPr>
          <w:i w:val="0"/>
          <w:iCs w:val="0"/>
          <w:color w:val="auto"/>
          <w:sz w:val="22"/>
          <w:szCs w:val="22"/>
        </w:rPr>
        <w:t xml:space="preserve">For each dataset, </w:t>
      </w:r>
      <w:r w:rsidR="00276B00" w:rsidRPr="00DC704D">
        <w:rPr>
          <w:i w:val="0"/>
          <w:iCs w:val="0"/>
          <w:color w:val="auto"/>
          <w:sz w:val="22"/>
          <w:szCs w:val="22"/>
        </w:rPr>
        <w:t>three</w:t>
      </w:r>
      <w:r w:rsidR="004A6FF1">
        <w:rPr>
          <w:i w:val="0"/>
          <w:iCs w:val="0"/>
          <w:color w:val="auto"/>
          <w:sz w:val="22"/>
          <w:szCs w:val="22"/>
        </w:rPr>
        <w:t xml:space="preserve"> main clusters were </w:t>
      </w:r>
      <w:r w:rsidR="00694E8A">
        <w:rPr>
          <w:i w:val="0"/>
          <w:iCs w:val="0"/>
          <w:color w:val="auto"/>
          <w:sz w:val="22"/>
          <w:szCs w:val="22"/>
        </w:rPr>
        <w:t>identified</w:t>
      </w:r>
      <w:r w:rsidR="00276B00" w:rsidRPr="00DC704D">
        <w:rPr>
          <w:i w:val="0"/>
          <w:iCs w:val="0"/>
          <w:color w:val="auto"/>
          <w:sz w:val="22"/>
          <w:szCs w:val="22"/>
        </w:rPr>
        <w:t xml:space="preserve"> </w:t>
      </w:r>
      <w:r w:rsidR="00046A60">
        <w:rPr>
          <w:i w:val="0"/>
          <w:iCs w:val="0"/>
          <w:color w:val="auto"/>
          <w:sz w:val="22"/>
          <w:szCs w:val="22"/>
        </w:rPr>
        <w:t>(</w:t>
      </w:r>
      <w:r w:rsidR="004A6FF1">
        <w:rPr>
          <w:i w:val="0"/>
          <w:iCs w:val="0"/>
          <w:color w:val="auto"/>
          <w:sz w:val="22"/>
          <w:szCs w:val="22"/>
        </w:rPr>
        <w:t xml:space="preserve">termed </w:t>
      </w:r>
      <w:r w:rsidR="00046A60">
        <w:rPr>
          <w:i w:val="0"/>
          <w:iCs w:val="0"/>
          <w:color w:val="auto"/>
          <w:sz w:val="22"/>
          <w:szCs w:val="22"/>
        </w:rPr>
        <w:t>“assemblages”)</w:t>
      </w:r>
      <w:r w:rsidR="00BD4A5D" w:rsidRPr="00DC704D">
        <w:rPr>
          <w:i w:val="0"/>
          <w:iCs w:val="0"/>
          <w:color w:val="auto"/>
          <w:sz w:val="22"/>
          <w:szCs w:val="22"/>
        </w:rPr>
        <w:t>, and species indicator analysis</w:t>
      </w:r>
      <w:r w:rsidR="002A1954">
        <w:rPr>
          <w:i w:val="0"/>
          <w:iCs w:val="0"/>
          <w:color w:val="auto"/>
          <w:sz w:val="22"/>
          <w:szCs w:val="22"/>
        </w:rPr>
        <w:t xml:space="preserve"> was </w:t>
      </w:r>
      <w:proofErr w:type="gramStart"/>
      <w:r w:rsidR="002A1954">
        <w:rPr>
          <w:i w:val="0"/>
          <w:iCs w:val="0"/>
          <w:color w:val="auto"/>
          <w:sz w:val="22"/>
          <w:szCs w:val="22"/>
        </w:rPr>
        <w:t xml:space="preserve">used </w:t>
      </w:r>
      <w:r w:rsidR="00BD4A5D" w:rsidRPr="00DC704D">
        <w:rPr>
          <w:i w:val="0"/>
          <w:iCs w:val="0"/>
          <w:color w:val="auto"/>
          <w:sz w:val="22"/>
          <w:szCs w:val="22"/>
        </w:rPr>
        <w:t xml:space="preserve"> to</w:t>
      </w:r>
      <w:proofErr w:type="gramEnd"/>
      <w:r w:rsidR="00BD4A5D" w:rsidRPr="00DC704D">
        <w:rPr>
          <w:i w:val="0"/>
          <w:iCs w:val="0"/>
          <w:color w:val="auto"/>
          <w:sz w:val="22"/>
          <w:szCs w:val="22"/>
        </w:rPr>
        <w:t xml:space="preserve"> determine </w:t>
      </w:r>
      <w:r w:rsidR="002A1954">
        <w:rPr>
          <w:i w:val="0"/>
          <w:iCs w:val="0"/>
          <w:color w:val="auto"/>
          <w:sz w:val="22"/>
          <w:szCs w:val="22"/>
        </w:rPr>
        <w:t>which species’ compositional abundance characterized each assemblage</w:t>
      </w:r>
      <w:r w:rsidR="00BD4A5D" w:rsidRPr="00DC704D">
        <w:rPr>
          <w:i w:val="0"/>
          <w:iCs w:val="0"/>
          <w:color w:val="auto"/>
          <w:sz w:val="22"/>
          <w:szCs w:val="22"/>
        </w:rPr>
        <w:t xml:space="preserve"> (</w:t>
      </w:r>
      <w:r w:rsidR="00751C22" w:rsidRPr="00DC704D">
        <w:rPr>
          <w:i w:val="0"/>
          <w:iCs w:val="0"/>
          <w:color w:val="auto"/>
          <w:sz w:val="22"/>
          <w:szCs w:val="22"/>
        </w:rPr>
        <w:t>“</w:t>
      </w:r>
      <w:proofErr w:type="spellStart"/>
      <w:r w:rsidR="00BD4A5D" w:rsidRPr="00DC704D">
        <w:rPr>
          <w:i w:val="0"/>
          <w:iCs w:val="0"/>
          <w:color w:val="auto"/>
          <w:sz w:val="22"/>
          <w:szCs w:val="22"/>
        </w:rPr>
        <w:t>indicspecies</w:t>
      </w:r>
      <w:proofErr w:type="spellEnd"/>
      <w:r w:rsidR="00311779" w:rsidRPr="00DC704D">
        <w:rPr>
          <w:i w:val="0"/>
          <w:iCs w:val="0"/>
          <w:color w:val="auto"/>
          <w:sz w:val="22"/>
          <w:szCs w:val="22"/>
        </w:rPr>
        <w:t>,</w:t>
      </w:r>
      <w:r w:rsidR="00751C22" w:rsidRPr="00DC704D">
        <w:rPr>
          <w:i w:val="0"/>
          <w:iCs w:val="0"/>
          <w:color w:val="auto"/>
          <w:sz w:val="22"/>
          <w:szCs w:val="22"/>
        </w:rPr>
        <w:t>”</w:t>
      </w:r>
      <w:r w:rsidR="008D620A" w:rsidRPr="00DC704D">
        <w:rPr>
          <w:i w:val="0"/>
          <w:iCs w:val="0"/>
          <w:color w:val="auto"/>
          <w:sz w:val="22"/>
          <w:szCs w:val="22"/>
        </w:rPr>
        <w:t xml:space="preserve">R package </w:t>
      </w:r>
      <w:r w:rsidR="00C80B84" w:rsidRPr="00DC704D">
        <w:rPr>
          <w:i w:val="0"/>
          <w:iCs w:val="0"/>
          <w:color w:val="auto"/>
          <w:sz w:val="22"/>
          <w:szCs w:val="22"/>
        </w:rPr>
        <w:t>De Cáceres &amp; Jansen, 2016)</w:t>
      </w:r>
      <w:r w:rsidR="00BD4A5D" w:rsidRPr="00DC704D">
        <w:rPr>
          <w:i w:val="0"/>
          <w:iCs w:val="0"/>
          <w:color w:val="auto"/>
          <w:sz w:val="22"/>
          <w:szCs w:val="22"/>
        </w:rPr>
        <w:t>.</w:t>
      </w:r>
      <w:r w:rsidR="00CC5170" w:rsidRPr="00DC704D">
        <w:rPr>
          <w:i w:val="0"/>
          <w:iCs w:val="0"/>
          <w:color w:val="auto"/>
          <w:sz w:val="22"/>
          <w:szCs w:val="22"/>
        </w:rPr>
        <w:t xml:space="preserve"> </w:t>
      </w:r>
      <w:r w:rsidR="00B65DE0">
        <w:rPr>
          <w:i w:val="0"/>
          <w:iCs w:val="0"/>
          <w:color w:val="auto"/>
          <w:sz w:val="22"/>
          <w:szCs w:val="22"/>
        </w:rPr>
        <w:t>Indicator Value (IndVal) a</w:t>
      </w:r>
      <w:r w:rsidR="00C1570D">
        <w:rPr>
          <w:i w:val="0"/>
          <w:iCs w:val="0"/>
          <w:color w:val="auto"/>
          <w:sz w:val="22"/>
          <w:szCs w:val="22"/>
        </w:rPr>
        <w:t>ssociation</w:t>
      </w:r>
      <w:r w:rsidR="00B65DE0">
        <w:rPr>
          <w:i w:val="0"/>
          <w:iCs w:val="0"/>
          <w:color w:val="auto"/>
          <w:sz w:val="22"/>
          <w:szCs w:val="22"/>
        </w:rPr>
        <w:t xml:space="preserve"> indices</w:t>
      </w:r>
      <w:r w:rsidR="00C1570D">
        <w:rPr>
          <w:i w:val="0"/>
          <w:iCs w:val="0"/>
          <w:color w:val="auto"/>
          <w:sz w:val="22"/>
          <w:szCs w:val="22"/>
        </w:rPr>
        <w:t xml:space="preserve"> between species and </w:t>
      </w:r>
      <w:r w:rsidR="00CE56A8">
        <w:rPr>
          <w:i w:val="0"/>
          <w:iCs w:val="0"/>
          <w:color w:val="auto"/>
          <w:sz w:val="22"/>
          <w:szCs w:val="22"/>
        </w:rPr>
        <w:t>clustered assemblages</w:t>
      </w:r>
      <w:r w:rsidR="00B21BC1">
        <w:rPr>
          <w:i w:val="0"/>
          <w:iCs w:val="0"/>
          <w:color w:val="auto"/>
          <w:sz w:val="22"/>
          <w:szCs w:val="22"/>
        </w:rPr>
        <w:t xml:space="preserve"> </w:t>
      </w:r>
      <w:r w:rsidR="00B65DE0">
        <w:rPr>
          <w:i w:val="0"/>
          <w:iCs w:val="0"/>
          <w:color w:val="auto"/>
          <w:sz w:val="22"/>
          <w:szCs w:val="22"/>
        </w:rPr>
        <w:t>were</w:t>
      </w:r>
      <w:r w:rsidR="006D3208">
        <w:rPr>
          <w:i w:val="0"/>
          <w:iCs w:val="0"/>
          <w:color w:val="auto"/>
          <w:sz w:val="22"/>
          <w:szCs w:val="22"/>
        </w:rPr>
        <w:t xml:space="preserve"> calculated using an abundance-based point biserial correlation coefficient (</w:t>
      </w:r>
      <w:proofErr w:type="spellStart"/>
      <w:r w:rsidR="00C33F43">
        <w:rPr>
          <w:i w:val="0"/>
          <w:iCs w:val="0"/>
          <w:color w:val="auto"/>
          <w:sz w:val="22"/>
          <w:szCs w:val="22"/>
        </w:rPr>
        <w:t>multipatt</w:t>
      </w:r>
      <w:proofErr w:type="spellEnd"/>
      <w:r w:rsidR="00C33F43">
        <w:rPr>
          <w:i w:val="0"/>
          <w:iCs w:val="0"/>
          <w:color w:val="auto"/>
          <w:sz w:val="22"/>
          <w:szCs w:val="22"/>
        </w:rPr>
        <w:t xml:space="preserve"> </w:t>
      </w:r>
      <w:proofErr w:type="spellStart"/>
      <w:r w:rsidR="006D3208">
        <w:rPr>
          <w:i w:val="0"/>
          <w:iCs w:val="0"/>
          <w:color w:val="auto"/>
          <w:sz w:val="22"/>
          <w:szCs w:val="22"/>
        </w:rPr>
        <w:t>func</w:t>
      </w:r>
      <w:proofErr w:type="spellEnd"/>
      <w:r w:rsidR="006D3208">
        <w:rPr>
          <w:i w:val="0"/>
          <w:iCs w:val="0"/>
          <w:color w:val="auto"/>
          <w:sz w:val="22"/>
          <w:szCs w:val="22"/>
        </w:rPr>
        <w:t xml:space="preserve"> = “</w:t>
      </w:r>
      <w:proofErr w:type="spellStart"/>
      <w:r w:rsidR="006D3208">
        <w:rPr>
          <w:i w:val="0"/>
          <w:iCs w:val="0"/>
          <w:color w:val="auto"/>
          <w:sz w:val="22"/>
          <w:szCs w:val="22"/>
        </w:rPr>
        <w:t>r.g</w:t>
      </w:r>
      <w:proofErr w:type="spellEnd"/>
      <w:r w:rsidR="006D3208">
        <w:rPr>
          <w:i w:val="0"/>
          <w:iCs w:val="0"/>
          <w:color w:val="auto"/>
          <w:sz w:val="22"/>
          <w:szCs w:val="22"/>
        </w:rPr>
        <w:t>”)</w:t>
      </w:r>
      <w:r w:rsidR="00B16A83">
        <w:rPr>
          <w:i w:val="0"/>
          <w:iCs w:val="0"/>
          <w:color w:val="auto"/>
          <w:sz w:val="22"/>
          <w:szCs w:val="22"/>
        </w:rPr>
        <w:t xml:space="preserve">, </w:t>
      </w:r>
      <w:r w:rsidR="00C33F43">
        <w:rPr>
          <w:i w:val="0"/>
          <w:iCs w:val="0"/>
          <w:color w:val="auto"/>
          <w:sz w:val="22"/>
          <w:szCs w:val="22"/>
        </w:rPr>
        <w:t>and significan</w:t>
      </w:r>
      <w:r w:rsidR="00D647B8">
        <w:rPr>
          <w:i w:val="0"/>
          <w:iCs w:val="0"/>
          <w:color w:val="auto"/>
          <w:sz w:val="22"/>
          <w:szCs w:val="22"/>
        </w:rPr>
        <w:t>ce of</w:t>
      </w:r>
      <w:r w:rsidR="00C33F43">
        <w:rPr>
          <w:i w:val="0"/>
          <w:iCs w:val="0"/>
          <w:color w:val="auto"/>
          <w:sz w:val="22"/>
          <w:szCs w:val="22"/>
        </w:rPr>
        <w:t xml:space="preserve"> associations </w:t>
      </w:r>
      <w:r w:rsidR="00E240C3">
        <w:rPr>
          <w:i w:val="0"/>
          <w:iCs w:val="0"/>
          <w:color w:val="auto"/>
          <w:sz w:val="22"/>
          <w:szCs w:val="22"/>
        </w:rPr>
        <w:t xml:space="preserve">was </w:t>
      </w:r>
      <w:r w:rsidR="00C33F43">
        <w:rPr>
          <w:i w:val="0"/>
          <w:iCs w:val="0"/>
          <w:color w:val="auto"/>
          <w:sz w:val="22"/>
          <w:szCs w:val="22"/>
        </w:rPr>
        <w:t>tested b</w:t>
      </w:r>
      <w:r w:rsidR="00C33F43" w:rsidRPr="006F1D4B">
        <w:rPr>
          <w:i w:val="0"/>
          <w:iCs w:val="0"/>
          <w:color w:val="auto"/>
          <w:sz w:val="22"/>
          <w:szCs w:val="22"/>
        </w:rPr>
        <w:t xml:space="preserve">y </w:t>
      </w:r>
      <w:r w:rsidR="00B16A83" w:rsidRPr="006F1D4B">
        <w:rPr>
          <w:i w:val="0"/>
          <w:iCs w:val="0"/>
          <w:color w:val="auto"/>
          <w:sz w:val="22"/>
          <w:szCs w:val="22"/>
        </w:rPr>
        <w:t>permutational analy</w:t>
      </w:r>
      <w:r w:rsidR="00B16A83">
        <w:rPr>
          <w:i w:val="0"/>
          <w:iCs w:val="0"/>
          <w:color w:val="auto"/>
          <w:sz w:val="22"/>
          <w:szCs w:val="22"/>
        </w:rPr>
        <w:t xml:space="preserve">sis </w:t>
      </w:r>
      <w:r w:rsidR="000335B7" w:rsidRPr="008A50C9">
        <w:rPr>
          <w:i w:val="0"/>
          <w:iCs w:val="0"/>
          <w:color w:val="auto"/>
          <w:sz w:val="22"/>
          <w:szCs w:val="22"/>
        </w:rPr>
        <w:t>(Dufrêne &amp; Legendre, 1997)</w:t>
      </w:r>
      <w:r w:rsidR="00195C88" w:rsidRPr="00DC704D">
        <w:rPr>
          <w:i w:val="0"/>
          <w:iCs w:val="0"/>
          <w:color w:val="auto"/>
          <w:sz w:val="22"/>
          <w:szCs w:val="22"/>
        </w:rPr>
        <w:t xml:space="preserve">. </w:t>
      </w:r>
      <w:r w:rsidR="004B1258" w:rsidRPr="00103F95">
        <w:rPr>
          <w:i w:val="0"/>
          <w:iCs w:val="0"/>
          <w:color w:val="auto"/>
          <w:sz w:val="22"/>
          <w:szCs w:val="22"/>
        </w:rPr>
        <w:t>All species</w:t>
      </w:r>
      <w:r w:rsidR="00103F95">
        <w:rPr>
          <w:i w:val="0"/>
          <w:iCs w:val="0"/>
          <w:color w:val="auto"/>
          <w:sz w:val="22"/>
          <w:szCs w:val="22"/>
        </w:rPr>
        <w:t>’ mean</w:t>
      </w:r>
      <w:r w:rsidR="004B1258" w:rsidRPr="00103F95">
        <w:rPr>
          <w:i w:val="0"/>
          <w:iCs w:val="0"/>
          <w:color w:val="auto"/>
          <w:sz w:val="22"/>
          <w:szCs w:val="22"/>
        </w:rPr>
        <w:t xml:space="preserve"> cover abundance </w:t>
      </w:r>
      <w:r w:rsidR="00D92323" w:rsidRPr="00103F95">
        <w:rPr>
          <w:i w:val="0"/>
          <w:iCs w:val="0"/>
          <w:color w:val="auto"/>
          <w:sz w:val="22"/>
          <w:szCs w:val="22"/>
        </w:rPr>
        <w:t>is</w:t>
      </w:r>
      <w:r w:rsidR="004B1258" w:rsidRPr="00103F95">
        <w:rPr>
          <w:i w:val="0"/>
          <w:iCs w:val="0"/>
          <w:color w:val="auto"/>
          <w:sz w:val="22"/>
          <w:szCs w:val="22"/>
        </w:rPr>
        <w:t xml:space="preserve"> summarized in</w:t>
      </w:r>
      <w:r w:rsidR="002B2C64" w:rsidRPr="00103F95">
        <w:rPr>
          <w:i w:val="0"/>
          <w:iCs w:val="0"/>
          <w:color w:val="auto"/>
          <w:sz w:val="22"/>
          <w:szCs w:val="22"/>
        </w:rPr>
        <w:t xml:space="preserve"> Table S</w:t>
      </w:r>
      <w:r w:rsidR="00103F95">
        <w:rPr>
          <w:i w:val="0"/>
          <w:iCs w:val="0"/>
          <w:color w:val="auto"/>
          <w:sz w:val="22"/>
          <w:szCs w:val="22"/>
        </w:rPr>
        <w:t>6.</w:t>
      </w:r>
    </w:p>
    <w:p w14:paraId="7ACE4EE1" w14:textId="07B8C59A" w:rsidR="004B1258" w:rsidRPr="00933EF5" w:rsidDel="001C3C06" w:rsidRDefault="004B1258" w:rsidP="00DC704D">
      <w:pPr>
        <w:rPr>
          <w:del w:id="81" w:author="Daniel Stewart" w:date="2023-02-02T11:58:00Z"/>
        </w:rPr>
      </w:pPr>
    </w:p>
    <w:p w14:paraId="7DB441F8" w14:textId="3E142EA8" w:rsidR="00FB6917" w:rsidRDefault="009A2A63" w:rsidP="00D4262D">
      <w:pPr>
        <w:ind w:firstLine="720"/>
      </w:pPr>
      <w:bookmarkStart w:id="82" w:name="_Hlk106054065"/>
      <w:r>
        <w:t xml:space="preserve">Community diversity calculations </w:t>
      </w:r>
      <w:ins w:id="83" w:author="Stefanie Lane" w:date="2023-02-06T12:13:00Z">
        <w:r w:rsidR="006138FD">
          <w:t>for each</w:t>
        </w:r>
        <w:r w:rsidR="004D02DE">
          <w:t xml:space="preserve"> year of</w:t>
        </w:r>
        <w:r w:rsidR="006138FD">
          <w:t xml:space="preserve"> observation</w:t>
        </w:r>
        <w:r w:rsidR="004D02DE">
          <w:t xml:space="preserve"> </w:t>
        </w:r>
      </w:ins>
      <w:r>
        <w:t xml:space="preserve">followed </w:t>
      </w:r>
      <w:r w:rsidR="00EC2480">
        <w:t xml:space="preserve">Whittaker </w:t>
      </w:r>
      <w:r w:rsidR="00BB7C99" w:rsidRPr="00BB7C99">
        <w:rPr>
          <w:rFonts w:ascii="Calibri" w:hAnsi="Calibri" w:cs="Calibri"/>
        </w:rPr>
        <w:t>(1975)</w:t>
      </w:r>
      <w:r w:rsidR="00B745A6">
        <w:t xml:space="preserve">, with </w:t>
      </w:r>
      <w:r w:rsidR="00B745A6">
        <w:rPr>
          <w:rFonts w:cstheme="minorHAnsi"/>
        </w:rPr>
        <w:t>α</w:t>
      </w:r>
      <w:r w:rsidR="00B745A6">
        <w:t>-diversity</w:t>
      </w:r>
      <w:r>
        <w:t xml:space="preserve"> calculated as the mean number of species per </w:t>
      </w:r>
      <w:del w:id="84" w:author="Stefanie Lane" w:date="2023-02-06T12:11:00Z">
        <w:r w:rsidDel="00AF1CB6">
          <w:delText xml:space="preserve">quadrat </w:delText>
        </w:r>
      </w:del>
      <w:ins w:id="85" w:author="Stefanie Lane" w:date="2023-02-06T12:11:00Z">
        <w:r w:rsidR="00AF1CB6">
          <w:t xml:space="preserve">plot </w:t>
        </w:r>
      </w:ins>
      <w:r>
        <w:t>within an observation year and assemblag</w:t>
      </w:r>
      <w:r w:rsidRPr="00A255D6">
        <w:t>e</w:t>
      </w:r>
      <w:r w:rsidR="00B745A6" w:rsidRPr="00A255D6">
        <w:t xml:space="preserve">, </w:t>
      </w:r>
      <w:commentRangeStart w:id="86"/>
      <w:r w:rsidR="00B745A6" w:rsidRPr="00A255D6">
        <w:t xml:space="preserve">and </w:t>
      </w:r>
      <w:r w:rsidR="00B745A6" w:rsidRPr="00A255D6">
        <w:rPr>
          <w:rFonts w:cstheme="minorHAnsi"/>
        </w:rPr>
        <w:t>β</w:t>
      </w:r>
      <w:r w:rsidR="00B745A6" w:rsidRPr="00A255D6">
        <w:t>-diversity calculated as t</w:t>
      </w:r>
      <w:r w:rsidR="00D76E01" w:rsidRPr="00A255D6">
        <w:t xml:space="preserve">he total number of species within the assemblage divided by </w:t>
      </w:r>
      <w:r w:rsidR="00D76E01" w:rsidRPr="00A255D6">
        <w:rPr>
          <w:rFonts w:cstheme="minorHAnsi"/>
        </w:rPr>
        <w:t>α</w:t>
      </w:r>
      <w:r w:rsidR="00D76E01" w:rsidRPr="00A255D6">
        <w:t>-diversity</w:t>
      </w:r>
      <w:commentRangeEnd w:id="86"/>
      <w:r w:rsidR="00EE4DC7">
        <w:rPr>
          <w:rStyle w:val="CommentReference"/>
        </w:rPr>
        <w:commentReference w:id="86"/>
      </w:r>
      <w:r w:rsidR="00D76E01" w:rsidRPr="00A255D6">
        <w:t>. The</w:t>
      </w:r>
      <w:r w:rsidR="00D76E01">
        <w:t xml:space="preserve">se calculations were also performed on all data recorded for </w:t>
      </w:r>
      <w:r w:rsidR="00743C5F">
        <w:t>each</w:t>
      </w:r>
      <w:r w:rsidR="00D76E01">
        <w:t xml:space="preserve"> observation year to generate community-wide measure</w:t>
      </w:r>
      <w:r w:rsidR="006F2224">
        <w:t>s</w:t>
      </w:r>
      <w:r w:rsidR="00D76E01">
        <w:t xml:space="preserve"> of diversity. </w:t>
      </w:r>
      <w:bookmarkEnd w:id="82"/>
      <w:r w:rsidR="003A7FEF" w:rsidRPr="003A7FEF">
        <w:t xml:space="preserve">Community turnover for each assemblage was measured using the “codyn” R package </w:t>
      </w:r>
      <w:r w:rsidR="000335B7" w:rsidRPr="000335B7">
        <w:rPr>
          <w:rFonts w:ascii="Calibri" w:hAnsi="Calibri" w:cs="Calibri"/>
        </w:rPr>
        <w:t>(Hallett et al., 2016)</w:t>
      </w:r>
      <w:r w:rsidR="003A7FEF" w:rsidRPr="003A7FEF">
        <w:t>. Total species turnover (total magnitude of change), species gained (appearances), and species lost (disappearances) were calculated as a percent change for each assemblage between 1979</w:t>
      </w:r>
      <w:ins w:id="87" w:author="Daniel Stewart" w:date="2023-02-02T12:08:00Z">
        <w:r w:rsidR="00EE4DC7" w:rsidRPr="00EE4DC7">
          <w:t>–</w:t>
        </w:r>
      </w:ins>
      <w:del w:id="88" w:author="Daniel Stewart" w:date="2023-02-02T12:08:00Z">
        <w:r w:rsidR="003A7FEF" w:rsidRPr="003A7FEF" w:rsidDel="00EE4DC7">
          <w:delText>-</w:delText>
        </w:r>
      </w:del>
      <w:r w:rsidR="003A7FEF" w:rsidRPr="003A7FEF">
        <w:t>1999, and 1999</w:t>
      </w:r>
      <w:ins w:id="89" w:author="Daniel Stewart" w:date="2023-02-02T12:09:00Z">
        <w:r w:rsidR="00EE4DC7" w:rsidRPr="00EE4DC7">
          <w:t>–</w:t>
        </w:r>
      </w:ins>
      <w:del w:id="90" w:author="Daniel Stewart" w:date="2023-02-02T12:09:00Z">
        <w:r w:rsidR="003A7FEF" w:rsidRPr="003A7FEF" w:rsidDel="00EE4DC7">
          <w:delText>-</w:delText>
        </w:r>
      </w:del>
      <w:r w:rsidR="003A7FEF" w:rsidRPr="003A7FEF">
        <w:t xml:space="preserve">2019. Total turnover was calculated as a ratio of the absolute value of species gained and lost to the total number of species observed in both timepoints. </w:t>
      </w:r>
    </w:p>
    <w:p w14:paraId="4BF5E188" w14:textId="2B5F8BBE" w:rsidR="004B1258" w:rsidDel="00F5096A" w:rsidRDefault="004B1258" w:rsidP="00D4262D">
      <w:pPr>
        <w:pStyle w:val="Caption"/>
        <w:ind w:firstLine="720"/>
        <w:rPr>
          <w:del w:id="91" w:author="Stefanie Lane" w:date="2023-02-06T11:59:00Z"/>
          <w:i w:val="0"/>
          <w:iCs w:val="0"/>
          <w:color w:val="auto"/>
          <w:sz w:val="22"/>
          <w:szCs w:val="22"/>
        </w:rPr>
      </w:pPr>
      <w:r w:rsidRPr="003744EF">
        <w:rPr>
          <w:i w:val="0"/>
          <w:iCs w:val="0"/>
          <w:color w:val="auto"/>
          <w:sz w:val="22"/>
          <w:szCs w:val="22"/>
        </w:rPr>
        <w:t xml:space="preserve">During analyses, both Euclidean and Bray-Curtis distances were used to </w:t>
      </w:r>
      <w:r w:rsidR="000663A8">
        <w:rPr>
          <w:i w:val="0"/>
          <w:iCs w:val="0"/>
          <w:color w:val="auto"/>
          <w:sz w:val="22"/>
          <w:szCs w:val="22"/>
        </w:rPr>
        <w:t>assess the effect of distance measure on results</w:t>
      </w:r>
      <w:r w:rsidRPr="003744EF">
        <w:rPr>
          <w:i w:val="0"/>
          <w:iCs w:val="0"/>
          <w:color w:val="auto"/>
          <w:sz w:val="22"/>
          <w:szCs w:val="22"/>
        </w:rPr>
        <w:t>; cluster analysis figures and indicator species table using Bray-Curtis distance are available i</w:t>
      </w:r>
      <w:r>
        <w:rPr>
          <w:i w:val="0"/>
          <w:iCs w:val="0"/>
          <w:color w:val="auto"/>
          <w:sz w:val="22"/>
          <w:szCs w:val="22"/>
        </w:rPr>
        <w:t>n</w:t>
      </w:r>
      <w:r w:rsidRPr="0040538A">
        <w:rPr>
          <w:i w:val="0"/>
          <w:iCs w:val="0"/>
          <w:color w:val="auto"/>
          <w:sz w:val="22"/>
          <w:szCs w:val="22"/>
        </w:rPr>
        <w:t xml:space="preserve"> </w:t>
      </w:r>
      <w:r w:rsidR="000663A8">
        <w:rPr>
          <w:i w:val="0"/>
          <w:iCs w:val="0"/>
          <w:color w:val="auto"/>
          <w:sz w:val="22"/>
          <w:szCs w:val="22"/>
        </w:rPr>
        <w:t xml:space="preserve">supplemental </w:t>
      </w:r>
      <w:r w:rsidR="004A46B4">
        <w:fldChar w:fldCharType="begin"/>
      </w:r>
      <w:r w:rsidR="004A46B4">
        <w:rPr>
          <w:i w:val="0"/>
          <w:iCs w:val="0"/>
          <w:color w:val="auto"/>
          <w:sz w:val="22"/>
          <w:szCs w:val="22"/>
        </w:rPr>
        <w:instrText xml:space="preserve"> REF _Ref117081138 \h  \* MERGEFORMAT </w:instrText>
      </w:r>
      <w:r w:rsidR="004A46B4">
        <w:fldChar w:fldCharType="separate"/>
      </w:r>
      <w:r w:rsidR="00D1126E" w:rsidRPr="00D1126E">
        <w:rPr>
          <w:i w:val="0"/>
          <w:iCs w:val="0"/>
          <w:color w:val="auto"/>
          <w:sz w:val="22"/>
          <w:szCs w:val="22"/>
        </w:rPr>
        <w:t>Table 4</w:t>
      </w:r>
      <w:r w:rsidR="004A46B4">
        <w:fldChar w:fldCharType="end"/>
      </w:r>
      <w:r w:rsidR="004A46B4">
        <w:rPr>
          <w:i w:val="0"/>
          <w:iCs w:val="0"/>
          <w:color w:val="auto"/>
          <w:sz w:val="22"/>
          <w:szCs w:val="22"/>
        </w:rPr>
        <w:t xml:space="preserve"> </w:t>
      </w:r>
      <w:r w:rsidRPr="0040538A">
        <w:rPr>
          <w:i w:val="0"/>
          <w:iCs w:val="0"/>
          <w:color w:val="auto"/>
          <w:sz w:val="22"/>
          <w:szCs w:val="22"/>
        </w:rPr>
        <w:t>and</w:t>
      </w:r>
      <w:ins w:id="92" w:author="Stefanie Lane" w:date="2023-02-06T12:18:00Z">
        <w:r w:rsidR="00BA6C71">
          <w:rPr>
            <w:i w:val="0"/>
            <w:iCs w:val="0"/>
            <w:color w:val="auto"/>
            <w:sz w:val="22"/>
            <w:szCs w:val="22"/>
          </w:rPr>
          <w:t xml:space="preserve"> </w:t>
        </w:r>
        <w:commentRangeStart w:id="93"/>
        <w:r w:rsidR="00BA6C71">
          <w:rPr>
            <w:i w:val="0"/>
            <w:iCs w:val="0"/>
            <w:color w:val="auto"/>
            <w:sz w:val="22"/>
            <w:szCs w:val="22"/>
          </w:rPr>
          <w:t>supplemental Fig. 4</w:t>
        </w:r>
      </w:ins>
      <w:del w:id="94" w:author="Stefanie Lane" w:date="2023-02-06T12:18:00Z">
        <w:r w:rsidR="004A46B4" w:rsidDel="00BA6C71">
          <w:rPr>
            <w:i w:val="0"/>
            <w:iCs w:val="0"/>
            <w:color w:val="auto"/>
            <w:sz w:val="22"/>
            <w:szCs w:val="22"/>
          </w:rPr>
          <w:delText xml:space="preserve"> </w:delText>
        </w:r>
      </w:del>
      <w:commentRangeEnd w:id="93"/>
      <w:r w:rsidR="00036FEE">
        <w:rPr>
          <w:rStyle w:val="CommentReference"/>
          <w:i w:val="0"/>
          <w:iCs w:val="0"/>
          <w:color w:val="auto"/>
        </w:rPr>
        <w:commentReference w:id="93"/>
      </w:r>
      <w:del w:id="95" w:author="Stefanie Lane" w:date="2023-02-06T12:18:00Z">
        <w:r w:rsidR="004A46B4" w:rsidDel="00BA6C71">
          <w:fldChar w:fldCharType="begin"/>
        </w:r>
        <w:r w:rsidR="004A46B4" w:rsidDel="00BA6C71">
          <w:rPr>
            <w:i w:val="0"/>
            <w:iCs w:val="0"/>
            <w:color w:val="auto"/>
            <w:sz w:val="22"/>
            <w:szCs w:val="22"/>
          </w:rPr>
          <w:delInstrText xml:space="preserve"> REF _Ref103857626 \h  \* MERGEFORMAT </w:delInstrText>
        </w:r>
        <w:r w:rsidR="004A46B4" w:rsidDel="00BA6C71">
          <w:fldChar w:fldCharType="separate"/>
        </w:r>
        <w:r w:rsidR="00D1126E" w:rsidRPr="00D1126E" w:rsidDel="00BA6C71">
          <w:rPr>
            <w:i w:val="0"/>
            <w:iCs w:val="0"/>
            <w:color w:val="auto"/>
            <w:sz w:val="22"/>
            <w:szCs w:val="22"/>
          </w:rPr>
          <w:delText>Figure 4</w:delText>
        </w:r>
        <w:r w:rsidR="004A46B4" w:rsidDel="00BA6C71">
          <w:fldChar w:fldCharType="end"/>
        </w:r>
        <w:r w:rsidRPr="0040538A" w:rsidDel="00BA6C71">
          <w:rPr>
            <w:i w:val="0"/>
            <w:iCs w:val="0"/>
            <w:color w:val="auto"/>
            <w:sz w:val="22"/>
            <w:szCs w:val="22"/>
          </w:rPr>
          <w:delText>.</w:delText>
        </w:r>
      </w:del>
      <w:ins w:id="96" w:author="Stefanie Lane" w:date="2023-02-06T12:18:00Z">
        <w:r w:rsidR="00BA6C71">
          <w:rPr>
            <w:i w:val="0"/>
            <w:iCs w:val="0"/>
            <w:color w:val="auto"/>
            <w:sz w:val="22"/>
            <w:szCs w:val="22"/>
          </w:rPr>
          <w:t>.</w:t>
        </w:r>
      </w:ins>
      <w:r w:rsidR="00EB5E3D">
        <w:rPr>
          <w:i w:val="0"/>
          <w:iCs w:val="0"/>
          <w:color w:val="auto"/>
          <w:sz w:val="22"/>
          <w:szCs w:val="22"/>
        </w:rPr>
        <w:t xml:space="preserve"> </w:t>
      </w:r>
      <w:r w:rsidR="00EB5E3D" w:rsidRPr="00EB5E3D">
        <w:rPr>
          <w:i w:val="0"/>
          <w:iCs w:val="0"/>
          <w:color w:val="auto"/>
          <w:sz w:val="22"/>
          <w:szCs w:val="22"/>
        </w:rPr>
        <w:t>To address inconsistent numbers of plots grouped into assemblages each year, diversity metrics were bootstrapped 1</w:t>
      </w:r>
      <w:r w:rsidR="005A3964">
        <w:rPr>
          <w:i w:val="0"/>
          <w:iCs w:val="0"/>
          <w:color w:val="auto"/>
          <w:sz w:val="22"/>
          <w:szCs w:val="22"/>
        </w:rPr>
        <w:t>0</w:t>
      </w:r>
      <w:r w:rsidR="00EB5E3D" w:rsidRPr="00EB5E3D">
        <w:rPr>
          <w:i w:val="0"/>
          <w:iCs w:val="0"/>
          <w:color w:val="auto"/>
          <w:sz w:val="22"/>
          <w:szCs w:val="22"/>
        </w:rPr>
        <w:t xml:space="preserve"> times using the minimum number of plots observed in an assemblage each year (n = 18) (</w:t>
      </w:r>
      <w:r w:rsidR="00415786">
        <w:rPr>
          <w:i w:val="0"/>
          <w:iCs w:val="0"/>
          <w:color w:val="auto"/>
          <w:sz w:val="22"/>
          <w:szCs w:val="22"/>
        </w:rPr>
        <w:t>Table S</w:t>
      </w:r>
      <w:r w:rsidR="005A3964">
        <w:rPr>
          <w:i w:val="0"/>
          <w:iCs w:val="0"/>
          <w:color w:val="auto"/>
          <w:sz w:val="22"/>
          <w:szCs w:val="22"/>
        </w:rPr>
        <w:t>3</w:t>
      </w:r>
      <w:r w:rsidR="00EB5E3D" w:rsidRPr="00EB5E3D">
        <w:rPr>
          <w:i w:val="0"/>
          <w:iCs w:val="0"/>
          <w:color w:val="auto"/>
          <w:sz w:val="22"/>
          <w:szCs w:val="22"/>
        </w:rPr>
        <w:t>).</w:t>
      </w:r>
      <w:r w:rsidRPr="0040538A">
        <w:rPr>
          <w:i w:val="0"/>
          <w:iCs w:val="0"/>
          <w:color w:val="auto"/>
          <w:sz w:val="22"/>
          <w:szCs w:val="22"/>
        </w:rPr>
        <w:t xml:space="preserve"> </w:t>
      </w:r>
      <w:del w:id="97" w:author="Daniel Stewart" w:date="2023-02-02T14:55:00Z">
        <w:r w:rsidRPr="0040538A" w:rsidDel="00B41609">
          <w:rPr>
            <w:i w:val="0"/>
            <w:iCs w:val="0"/>
            <w:color w:val="auto"/>
            <w:sz w:val="22"/>
            <w:szCs w:val="22"/>
          </w:rPr>
          <w:delText>All analyses were performed in R v.4.0.2</w:delText>
        </w:r>
        <w:r w:rsidR="00CE3C9A" w:rsidDel="00B41609">
          <w:rPr>
            <w:i w:val="0"/>
            <w:iCs w:val="0"/>
            <w:color w:val="auto"/>
            <w:sz w:val="22"/>
            <w:szCs w:val="22"/>
          </w:rPr>
          <w:delText xml:space="preserve"> </w:delText>
        </w:r>
        <w:commentRangeStart w:id="98"/>
        <w:r w:rsidR="00CE3C9A" w:rsidRPr="00550CD6" w:rsidDel="00B41609">
          <w:rPr>
            <w:i w:val="0"/>
            <w:iCs w:val="0"/>
            <w:color w:val="auto"/>
            <w:sz w:val="22"/>
            <w:szCs w:val="22"/>
          </w:rPr>
          <w:delText>(</w:delText>
        </w:r>
        <w:r w:rsidR="00C5392E" w:rsidRPr="00CE3708" w:rsidDel="00B41609">
          <w:rPr>
            <w:i w:val="0"/>
            <w:iCs w:val="0"/>
            <w:color w:val="auto"/>
            <w:sz w:val="22"/>
            <w:szCs w:val="22"/>
          </w:rPr>
          <w:delText>R Core Team, 2022</w:delText>
        </w:r>
        <w:r w:rsidR="00CE3C9A" w:rsidRPr="00550CD6" w:rsidDel="00B41609">
          <w:rPr>
            <w:i w:val="0"/>
            <w:iCs w:val="0"/>
            <w:color w:val="auto"/>
            <w:sz w:val="22"/>
            <w:szCs w:val="22"/>
          </w:rPr>
          <w:delText>)</w:delText>
        </w:r>
        <w:r w:rsidRPr="0040538A" w:rsidDel="00B41609">
          <w:rPr>
            <w:i w:val="0"/>
            <w:iCs w:val="0"/>
            <w:color w:val="auto"/>
            <w:sz w:val="22"/>
            <w:szCs w:val="22"/>
          </w:rPr>
          <w:delText xml:space="preserve">. </w:delText>
        </w:r>
        <w:commentRangeEnd w:id="98"/>
        <w:r w:rsidR="00EE4DC7" w:rsidDel="00B41609">
          <w:rPr>
            <w:rStyle w:val="CommentReference"/>
            <w:i w:val="0"/>
            <w:iCs w:val="0"/>
            <w:color w:val="auto"/>
          </w:rPr>
          <w:commentReference w:id="98"/>
        </w:r>
      </w:del>
    </w:p>
    <w:p w14:paraId="607D0B6A" w14:textId="5F858AF8" w:rsidR="00281198" w:rsidDel="00F5096A" w:rsidRDefault="00281198" w:rsidP="00281198">
      <w:pPr>
        <w:rPr>
          <w:del w:id="99" w:author="Stefanie Lane" w:date="2023-02-06T11:59:00Z"/>
        </w:rPr>
      </w:pPr>
    </w:p>
    <w:p w14:paraId="21314135" w14:textId="77777777" w:rsidR="00281198" w:rsidRPr="00281198" w:rsidRDefault="00281198" w:rsidP="00E3447A">
      <w:pPr>
        <w:pStyle w:val="Caption"/>
        <w:ind w:firstLine="720"/>
      </w:pPr>
    </w:p>
    <w:p w14:paraId="5C615CAC" w14:textId="77777777" w:rsidR="004B1258" w:rsidRDefault="004B1258" w:rsidP="00E72813"/>
    <w:p w14:paraId="7F4BA270" w14:textId="2610C232" w:rsidR="00B051DD" w:rsidRDefault="00F5096A" w:rsidP="00B051DD">
      <w:pPr>
        <w:keepNext/>
      </w:pPr>
      <w:commentRangeStart w:id="100"/>
      <w:commentRangeStart w:id="101"/>
      <w:ins w:id="102" w:author="Stefanie Lane" w:date="2023-02-06T11:59:00Z">
        <w:r>
          <w:rPr>
            <w:noProof/>
          </w:rPr>
          <w:drawing>
            <wp:inline distT="0" distB="0" distL="0" distR="0" wp14:anchorId="3681BCA9" wp14:editId="027FA2A0">
              <wp:extent cx="6486525" cy="259201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512817" cy="2602522"/>
                      </a:xfrm>
                      <a:prstGeom prst="rect">
                        <a:avLst/>
                      </a:prstGeom>
                      <a:noFill/>
                    </pic:spPr>
                  </pic:pic>
                </a:graphicData>
              </a:graphic>
            </wp:inline>
          </w:drawing>
        </w:r>
      </w:ins>
      <w:commentRangeEnd w:id="100"/>
      <w:r w:rsidR="00151EBA">
        <w:rPr>
          <w:rStyle w:val="CommentReference"/>
        </w:rPr>
        <w:commentReference w:id="100"/>
      </w:r>
      <w:del w:id="103" w:author="Stefanie Lane" w:date="2023-02-06T11:58:00Z">
        <w:r w:rsidR="0065237F" w:rsidDel="00AD058D">
          <w:rPr>
            <w:noProof/>
          </w:rPr>
          <w:drawing>
            <wp:inline distT="0" distB="0" distL="0" distR="0" wp14:anchorId="3A341BEC" wp14:editId="2CCFDA2F">
              <wp:extent cx="6394552" cy="4701209"/>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405023" cy="4708907"/>
                      </a:xfrm>
                      <a:prstGeom prst="rect">
                        <a:avLst/>
                      </a:prstGeom>
                      <a:noFill/>
                    </pic:spPr>
                  </pic:pic>
                </a:graphicData>
              </a:graphic>
            </wp:inline>
          </w:drawing>
        </w:r>
      </w:del>
      <w:commentRangeEnd w:id="101"/>
      <w:r w:rsidR="00EE4DC7">
        <w:rPr>
          <w:rStyle w:val="CommentReference"/>
        </w:rPr>
        <w:commentReference w:id="101"/>
      </w:r>
    </w:p>
    <w:p w14:paraId="051EB749" w14:textId="6226F6EA" w:rsidR="00DB39C2" w:rsidRPr="00281198" w:rsidDel="00F5096A" w:rsidRDefault="00746ACC" w:rsidP="00B051DD">
      <w:pPr>
        <w:pStyle w:val="Caption"/>
        <w:rPr>
          <w:del w:id="104" w:author="Stefanie Lane" w:date="2023-02-06T11:59:00Z"/>
          <w:b/>
          <w:i w:val="0"/>
          <w:noProof/>
        </w:rPr>
      </w:pPr>
      <w:bookmarkStart w:id="105" w:name="_Ref103170248"/>
      <w:r w:rsidRPr="00746ACC">
        <w:rPr>
          <w:noProof/>
        </w:rPr>
        <w:t xml:space="preserve"> </w:t>
      </w:r>
    </w:p>
    <w:bookmarkEnd w:id="105"/>
    <w:p w14:paraId="6EE61558" w14:textId="453E6CBA" w:rsidR="00F5096A" w:rsidRDefault="00281198">
      <w:pPr>
        <w:rPr>
          <w:ins w:id="106" w:author="Stefanie Lane" w:date="2023-02-06T11:59:00Z"/>
        </w:rPr>
      </w:pPr>
      <w:r>
        <w:rPr>
          <w:b/>
        </w:rPr>
        <w:t>Fig. 1</w:t>
      </w:r>
      <w:r>
        <w:t xml:space="preserve"> </w:t>
      </w:r>
      <w:r w:rsidRPr="00281198">
        <w:t xml:space="preserve">Study area location and sampling design. (A) Regional location of the Fraser River Estuary in southwestern British Columbia, Canada, (B) South Arm Marshes Wildlife Management Area (highlighted in orange), (C) Ladner Marsh </w:t>
      </w:r>
      <w:del w:id="107" w:author="Stefanie Lane" w:date="2023-02-06T11:59:00Z">
        <w:r w:rsidRPr="00281198" w:rsidDel="00F5096A">
          <w:delText xml:space="preserve">abuts municipal development on the south bank of the Fraser River. (D) </w:delText>
        </w:r>
      </w:del>
      <w:ins w:id="108" w:author="Stefanie Lane" w:date="2023-02-06T11:59:00Z">
        <w:r w:rsidR="00F5096A">
          <w:t xml:space="preserve">with </w:t>
        </w:r>
      </w:ins>
      <w:r w:rsidRPr="00281198">
        <w:t>overlay of 2019 transect locations (shown in red) on original transect map from Bradfield and Porter (1982)</w:t>
      </w:r>
      <w:ins w:id="109" w:author="Stefanie Lane" w:date="2023-02-06T12:04:00Z">
        <w:r w:rsidR="00D90C57">
          <w:t xml:space="preserve">. </w:t>
        </w:r>
      </w:ins>
      <w:moveToRangeStart w:id="110" w:author="Stefanie Lane" w:date="2023-02-06T12:04:00Z" w:name="move126577507"/>
      <w:moveTo w:id="111" w:author="Stefanie Lane" w:date="2023-02-06T12:04:00Z">
        <w:r w:rsidR="00D90C57" w:rsidRPr="00281198">
          <w:t xml:space="preserve">Base maps (A, B) generated by </w:t>
        </w:r>
        <w:proofErr w:type="spellStart"/>
        <w:r w:rsidR="00D90C57" w:rsidRPr="00281198">
          <w:t>iMap</w:t>
        </w:r>
        <w:proofErr w:type="spellEnd"/>
        <w:r w:rsidR="00D90C57" w:rsidRPr="00281198">
          <w:t xml:space="preserve"> published by the B. C. Conservation Data Center (Victoria, BC, Canada, </w:t>
        </w:r>
        <w:r w:rsidR="00D90C57">
          <w:fldChar w:fldCharType="begin"/>
        </w:r>
        <w:r w:rsidR="00D90C57">
          <w:instrText xml:space="preserve"> HYPERLINK "https://maps.gov.bc.ca/ess/hm/imap4m" </w:instrText>
        </w:r>
      </w:moveTo>
      <w:ins w:id="112" w:author="Stefanie Lane" w:date="2023-02-06T12:04:00Z"/>
      <w:moveTo w:id="113" w:author="Stefanie Lane" w:date="2023-02-06T12:04:00Z">
        <w:r w:rsidR="00D90C57">
          <w:fldChar w:fldCharType="separate"/>
        </w:r>
        <w:r w:rsidR="00D90C57" w:rsidRPr="00C6644F">
          <w:rPr>
            <w:rStyle w:val="Hyperlink"/>
          </w:rPr>
          <w:t>https://maps.gov.bc.ca/ess/hm/imap4m</w:t>
        </w:r>
        <w:r w:rsidR="00D90C57">
          <w:rPr>
            <w:rStyle w:val="Hyperlink"/>
          </w:rPr>
          <w:fldChar w:fldCharType="end"/>
        </w:r>
        <w:r w:rsidR="00D90C57" w:rsidRPr="00281198">
          <w:t>)</w:t>
        </w:r>
        <w:del w:id="114" w:author="Stefanie Lane" w:date="2023-02-06T12:04:00Z">
          <w:r w:rsidR="00D90C57" w:rsidRPr="00281198" w:rsidDel="00D90C57">
            <w:delText xml:space="preserve"> and (C) OpenStreetMap (OpenStreetMap contributors, 2015, </w:delText>
          </w:r>
          <w:r w:rsidR="00D90C57" w:rsidDel="00D90C57">
            <w:fldChar w:fldCharType="begin"/>
          </w:r>
          <w:r w:rsidR="00D90C57" w:rsidDel="00D90C57">
            <w:delInstrText xml:space="preserve"> HYPERLINK "https://www.openstreetmap.org/" </w:delInstrText>
          </w:r>
        </w:del>
      </w:moveTo>
      <w:ins w:id="115" w:author="Stefanie Lane" w:date="2023-02-06T12:04:00Z">
        <w:del w:id="116" w:author="Stefanie Lane" w:date="2023-02-06T12:04:00Z"/>
      </w:ins>
      <w:moveTo w:id="117" w:author="Stefanie Lane" w:date="2023-02-06T12:04:00Z">
        <w:del w:id="118" w:author="Stefanie Lane" w:date="2023-02-06T12:04:00Z">
          <w:r w:rsidR="00D90C57" w:rsidDel="00D90C57">
            <w:fldChar w:fldCharType="separate"/>
          </w:r>
          <w:r w:rsidR="00D90C57" w:rsidRPr="00C6644F" w:rsidDel="00D90C57">
            <w:rPr>
              <w:rStyle w:val="Hyperlink"/>
            </w:rPr>
            <w:delText>https://www.openstreetmap.org/</w:delText>
          </w:r>
          <w:r w:rsidR="00D90C57" w:rsidDel="00D90C57">
            <w:rPr>
              <w:rStyle w:val="Hyperlink"/>
            </w:rPr>
            <w:fldChar w:fldCharType="end"/>
          </w:r>
          <w:r w:rsidR="00D90C57" w:rsidRPr="00281198" w:rsidDel="00D90C57">
            <w:delText>) (Lane, 2022)</w:delText>
          </w:r>
        </w:del>
      </w:moveTo>
      <w:moveToRangeEnd w:id="110"/>
      <w:ins w:id="119" w:author="Stefanie Lane" w:date="2023-02-06T12:04:00Z">
        <w:r w:rsidR="00D90C57">
          <w:t xml:space="preserve">. </w:t>
        </w:r>
      </w:ins>
      <w:del w:id="120" w:author="Stefanie Lane" w:date="2023-02-06T12:04:00Z">
        <w:r w:rsidRPr="00281198" w:rsidDel="00D90C57">
          <w:delText xml:space="preserve">, </w:delText>
        </w:r>
      </w:del>
    </w:p>
    <w:p w14:paraId="08D99FBD" w14:textId="7C2B71AA" w:rsidR="00F5096A" w:rsidRDefault="00F5096A">
      <w:pPr>
        <w:rPr>
          <w:ins w:id="121" w:author="Stefanie Lane" w:date="2023-02-06T11:59:00Z"/>
        </w:rPr>
      </w:pPr>
    </w:p>
    <w:p w14:paraId="29B48BAF" w14:textId="166E7DBF" w:rsidR="00F5096A" w:rsidRDefault="00F5096A">
      <w:pPr>
        <w:rPr>
          <w:ins w:id="122" w:author="Stefanie Lane" w:date="2023-02-06T11:59:00Z"/>
        </w:rPr>
      </w:pPr>
    </w:p>
    <w:p w14:paraId="27DAD21E" w14:textId="5203BFA7" w:rsidR="00F5096A" w:rsidRDefault="00F5096A">
      <w:pPr>
        <w:rPr>
          <w:ins w:id="123" w:author="Stefanie Lane" w:date="2023-02-06T11:59:00Z"/>
        </w:rPr>
      </w:pPr>
    </w:p>
    <w:p w14:paraId="74DC3B90" w14:textId="1D28E6C3" w:rsidR="00F5096A" w:rsidRDefault="00F5096A">
      <w:pPr>
        <w:rPr>
          <w:ins w:id="124" w:author="Stefanie Lane" w:date="2023-02-06T11:59:00Z"/>
        </w:rPr>
      </w:pPr>
    </w:p>
    <w:p w14:paraId="4529931E" w14:textId="6109F3E7" w:rsidR="00F5096A" w:rsidRDefault="00F5096A">
      <w:pPr>
        <w:rPr>
          <w:ins w:id="125" w:author="Stefanie Lane" w:date="2023-02-06T11:59:00Z"/>
        </w:rPr>
      </w:pPr>
    </w:p>
    <w:p w14:paraId="55DED862" w14:textId="53DA9682" w:rsidR="00F5096A" w:rsidRDefault="00F5096A">
      <w:pPr>
        <w:rPr>
          <w:ins w:id="126" w:author="Stefanie Lane" w:date="2023-02-06T11:59:00Z"/>
        </w:rPr>
      </w:pPr>
    </w:p>
    <w:p w14:paraId="03CCCDE6" w14:textId="2E866C48" w:rsidR="00F5096A" w:rsidRDefault="00F5096A">
      <w:pPr>
        <w:rPr>
          <w:ins w:id="127" w:author="Stefanie Lane" w:date="2023-02-06T11:59:00Z"/>
        </w:rPr>
      </w:pPr>
    </w:p>
    <w:p w14:paraId="75F4C41E" w14:textId="0DC66065" w:rsidR="00F5096A" w:rsidRDefault="00F5096A">
      <w:pPr>
        <w:rPr>
          <w:ins w:id="128" w:author="Stefanie Lane" w:date="2023-02-06T11:59:00Z"/>
        </w:rPr>
      </w:pPr>
    </w:p>
    <w:p w14:paraId="0E6CA96F" w14:textId="1CB82582" w:rsidR="00F5096A" w:rsidRDefault="00F5096A">
      <w:pPr>
        <w:rPr>
          <w:ins w:id="129" w:author="Stefanie Lane" w:date="2023-02-06T11:59:00Z"/>
        </w:rPr>
      </w:pPr>
    </w:p>
    <w:p w14:paraId="5F83BB59" w14:textId="49F3A9E5" w:rsidR="00F5096A" w:rsidRDefault="00F5096A">
      <w:pPr>
        <w:rPr>
          <w:ins w:id="130" w:author="Stefanie Lane" w:date="2023-02-06T11:59:00Z"/>
        </w:rPr>
      </w:pPr>
      <w:commentRangeStart w:id="131"/>
      <w:ins w:id="132" w:author="Stefanie Lane" w:date="2023-02-06T11:59:00Z">
        <w:r>
          <w:rPr>
            <w:noProof/>
          </w:rPr>
          <w:drawing>
            <wp:inline distT="0" distB="0" distL="0" distR="0" wp14:anchorId="1B2D3131" wp14:editId="76E8114E">
              <wp:extent cx="6042177" cy="436603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6042177" cy="4366039"/>
                      </a:xfrm>
                      <a:prstGeom prst="rect">
                        <a:avLst/>
                      </a:prstGeom>
                      <a:noFill/>
                    </pic:spPr>
                  </pic:pic>
                </a:graphicData>
              </a:graphic>
            </wp:inline>
          </w:drawing>
        </w:r>
      </w:ins>
      <w:commentRangeEnd w:id="131"/>
      <w:r w:rsidR="00151EBA">
        <w:rPr>
          <w:rStyle w:val="CommentReference"/>
        </w:rPr>
        <w:commentReference w:id="131"/>
      </w:r>
    </w:p>
    <w:p w14:paraId="0ECA5F03" w14:textId="77777777" w:rsidR="00F5096A" w:rsidRDefault="00F5096A">
      <w:pPr>
        <w:rPr>
          <w:ins w:id="133" w:author="Stefanie Lane" w:date="2023-02-06T11:59:00Z"/>
        </w:rPr>
      </w:pPr>
    </w:p>
    <w:p w14:paraId="1EBD7C67" w14:textId="35550AF8" w:rsidR="00764D94" w:rsidRDefault="00515791">
      <w:pPr>
        <w:rPr>
          <w:rFonts w:asciiTheme="majorHAnsi" w:eastAsiaTheme="majorEastAsia" w:hAnsiTheme="majorHAnsi" w:cstheme="majorBidi"/>
          <w:color w:val="2F5496" w:themeColor="accent1" w:themeShade="BF"/>
          <w:sz w:val="32"/>
          <w:szCs w:val="32"/>
        </w:rPr>
      </w:pPr>
      <w:ins w:id="134" w:author="Stefanie Lane" w:date="2023-02-06T12:00:00Z">
        <w:r>
          <w:rPr>
            <w:b/>
          </w:rPr>
          <w:t xml:space="preserve">Fig. 2. </w:t>
        </w:r>
      </w:ins>
      <w:ins w:id="135" w:author="Stefanie Lane" w:date="2023-02-06T12:04:00Z">
        <w:r w:rsidR="00D90C57">
          <w:t xml:space="preserve">Dominant community </w:t>
        </w:r>
      </w:ins>
      <w:ins w:id="136" w:author="Stefanie Lane" w:date="2023-02-06T12:03:00Z">
        <w:r w:rsidR="00FF0418" w:rsidRPr="00281198">
          <w:t>vegetation characteristics observed in</w:t>
        </w:r>
        <w:r w:rsidR="00FF0418">
          <w:t xml:space="preserve"> the (A) Sedge, (B) Fescue), and (C) Bogbean assemblages</w:t>
        </w:r>
        <w:r w:rsidR="00FF0418" w:rsidRPr="00281198">
          <w:t xml:space="preserve">. </w:t>
        </w:r>
      </w:ins>
      <w:r w:rsidR="00281198" w:rsidRPr="00281198">
        <w:t>(</w:t>
      </w:r>
      <w:ins w:id="137" w:author="Stefanie Lane" w:date="2023-02-06T12:04:00Z">
        <w:r w:rsidR="00D90C57">
          <w:t>D</w:t>
        </w:r>
      </w:ins>
      <w:del w:id="138" w:author="Stefanie Lane" w:date="2023-02-06T12:04:00Z">
        <w:r w:rsidR="00281198" w:rsidRPr="00281198" w:rsidDel="00D90C57">
          <w:delText>E</w:delText>
        </w:r>
      </w:del>
      <w:r w:rsidR="00281198" w:rsidRPr="00281198">
        <w:t>) illustration of semi-systematic plot placement along transect bisecting different vegetation patches</w:t>
      </w:r>
      <w:ins w:id="139" w:author="Stefanie Lane" w:date="2023-02-06T12:04:00Z">
        <w:r w:rsidR="00D90C57">
          <w:t xml:space="preserve">. </w:t>
        </w:r>
      </w:ins>
      <w:del w:id="140" w:author="Stefanie Lane" w:date="2023-02-06T12:04:00Z">
        <w:r w:rsidR="00281198" w:rsidRPr="00281198" w:rsidDel="00D90C57">
          <w:delText xml:space="preserve">, and </w:delText>
        </w:r>
      </w:del>
      <w:del w:id="141" w:author="Stefanie Lane" w:date="2023-02-06T12:03:00Z">
        <w:r w:rsidR="00281198" w:rsidRPr="00281198" w:rsidDel="00FF0418">
          <w:delText>(F) representative pictures of each assemblage type showing distinctive vegetation characteristics observed in the field.</w:delText>
        </w:r>
      </w:del>
      <w:moveFromRangeStart w:id="142" w:author="Stefanie Lane" w:date="2023-02-06T12:04:00Z" w:name="move126577507"/>
      <w:moveFrom w:id="143" w:author="Stefanie Lane" w:date="2023-02-06T12:04:00Z">
        <w:r w:rsidR="00281198" w:rsidRPr="00281198" w:rsidDel="00FF0418">
          <w:t xml:space="preserve"> </w:t>
        </w:r>
        <w:r w:rsidR="00281198" w:rsidRPr="00281198" w:rsidDel="00D90C57">
          <w:t xml:space="preserve">Base maps (A, B) generated by iMap published by the B. C. Conservation Data Center (Victoria, BC, Canada, </w:t>
        </w:r>
        <w:r w:rsidR="001B6814" w:rsidDel="00D90C57">
          <w:fldChar w:fldCharType="begin"/>
        </w:r>
        <w:r w:rsidR="001B6814" w:rsidDel="00D90C57">
          <w:instrText xml:space="preserve"> HYPERLINK "https://maps.gov.bc.ca/ess/hm/imap4m" </w:instrText>
        </w:r>
      </w:moveFrom>
      <w:del w:id="144" w:author="Stefanie Lane" w:date="2023-02-06T12:04:00Z"/>
      <w:moveFrom w:id="145" w:author="Stefanie Lane" w:date="2023-02-06T12:04:00Z">
        <w:r w:rsidR="001B6814" w:rsidDel="00D90C57">
          <w:fldChar w:fldCharType="separate"/>
        </w:r>
        <w:r w:rsidR="00386AB6" w:rsidRPr="00C6644F" w:rsidDel="00D90C57">
          <w:rPr>
            <w:rStyle w:val="Hyperlink"/>
          </w:rPr>
          <w:t>https://maps.gov.bc.ca/ess/hm/imap4m</w:t>
        </w:r>
        <w:r w:rsidR="001B6814" w:rsidDel="00D90C57">
          <w:rPr>
            <w:rStyle w:val="Hyperlink"/>
          </w:rPr>
          <w:fldChar w:fldCharType="end"/>
        </w:r>
        <w:r w:rsidR="00281198" w:rsidRPr="00281198" w:rsidDel="00D90C57">
          <w:t xml:space="preserve">) and (C) OpenStreetMap (OpenStreetMap contributors, 2015, </w:t>
        </w:r>
        <w:r w:rsidR="001B6814" w:rsidDel="00D90C57">
          <w:fldChar w:fldCharType="begin"/>
        </w:r>
        <w:r w:rsidR="001B6814" w:rsidDel="00D90C57">
          <w:instrText xml:space="preserve"> HYPERLINK "https://www.openstreetmap.org/" </w:instrText>
        </w:r>
      </w:moveFrom>
      <w:del w:id="146" w:author="Stefanie Lane" w:date="2023-02-06T12:04:00Z"/>
      <w:moveFrom w:id="147" w:author="Stefanie Lane" w:date="2023-02-06T12:04:00Z">
        <w:r w:rsidR="001B6814" w:rsidDel="00D90C57">
          <w:fldChar w:fldCharType="separate"/>
        </w:r>
        <w:r w:rsidR="00386AB6" w:rsidRPr="00C6644F" w:rsidDel="00D90C57">
          <w:rPr>
            <w:rStyle w:val="Hyperlink"/>
          </w:rPr>
          <w:t>https://www.openstreetmap.org/</w:t>
        </w:r>
        <w:r w:rsidR="001B6814" w:rsidDel="00D90C57">
          <w:rPr>
            <w:rStyle w:val="Hyperlink"/>
          </w:rPr>
          <w:fldChar w:fldCharType="end"/>
        </w:r>
        <w:r w:rsidR="00281198" w:rsidRPr="00281198" w:rsidDel="00D90C57">
          <w:t>) (Lane, 2022)</w:t>
        </w:r>
      </w:moveFrom>
      <w:moveFromRangeEnd w:id="142"/>
      <w:del w:id="148" w:author="Stefanie Lane" w:date="2023-02-06T12:04:00Z">
        <w:r w:rsidR="00281198" w:rsidRPr="00281198" w:rsidDel="00D90C57">
          <w:delText>.</w:delText>
        </w:r>
      </w:del>
      <w:r w:rsidR="00764D94">
        <w:br w:type="page"/>
      </w:r>
    </w:p>
    <w:p w14:paraId="71F92B5C" w14:textId="0F99EFE9" w:rsidR="00B80B02" w:rsidRPr="00E90CBE" w:rsidRDefault="006C5D18" w:rsidP="009C72CE">
      <w:pPr>
        <w:pStyle w:val="Heading1"/>
      </w:pPr>
      <w:r>
        <w:lastRenderedPageBreak/>
        <w:t>Results</w:t>
      </w:r>
    </w:p>
    <w:p w14:paraId="1B4A6F04" w14:textId="32907F90" w:rsidR="005A76EB" w:rsidRDefault="00E12966" w:rsidP="00E12966">
      <w:pPr>
        <w:ind w:firstLine="720"/>
      </w:pPr>
      <w:r>
        <w:t xml:space="preserve">Three main assemblages </w:t>
      </w:r>
      <w:r w:rsidR="007A43B5">
        <w:t>identified by cluster analysis</w:t>
      </w:r>
      <w:r w:rsidR="005A76EB">
        <w:t>, characterized by the same dominant indicator species – Sedge (</w:t>
      </w:r>
      <w:r w:rsidR="005A76EB" w:rsidRPr="00DC704D">
        <w:rPr>
          <w:i/>
        </w:rPr>
        <w:t>Carex lyngbyei</w:t>
      </w:r>
      <w:r w:rsidR="005A76EB">
        <w:t>), Fescue (</w:t>
      </w:r>
      <w:ins w:id="149" w:author="Stefanie Lane" w:date="2023-02-08T10:06:00Z">
        <w:r w:rsidR="000A5A24" w:rsidRPr="00B84CEB">
          <w:rPr>
            <w:i/>
          </w:rPr>
          <w:t>Schedonorus arundinaceus</w:t>
        </w:r>
      </w:ins>
      <w:del w:id="150" w:author="Stefanie Lane" w:date="2023-02-08T10:06:00Z">
        <w:r w:rsidR="005A76EB" w:rsidDel="000A5A24">
          <w:rPr>
            <w:i/>
          </w:rPr>
          <w:delText xml:space="preserve">Fescue </w:delText>
        </w:r>
        <w:r w:rsidR="00462B87" w:rsidDel="000A5A24">
          <w:rPr>
            <w:i/>
          </w:rPr>
          <w:delText>arundinacea</w:delText>
        </w:r>
      </w:del>
      <w:r w:rsidR="005A76EB">
        <w:t>), and Bogbean (</w:t>
      </w:r>
      <w:r w:rsidR="005A76EB">
        <w:rPr>
          <w:i/>
        </w:rPr>
        <w:t>Menyanthes trifoliata</w:t>
      </w:r>
      <w:r w:rsidR="005A76EB">
        <w:t>) – were evident across all sampling periods (</w:t>
      </w:r>
      <w:del w:id="151" w:author="Stefanie Lane" w:date="2023-02-06T12:14:00Z">
        <w:r w:rsidR="005A76EB" w:rsidDel="008102CA">
          <w:fldChar w:fldCharType="begin"/>
        </w:r>
        <w:r w:rsidR="005A76EB" w:rsidDel="008102CA">
          <w:delInstrText xml:space="preserve"> REF _Ref94197029 \h </w:delInstrText>
        </w:r>
        <w:r w:rsidR="005A76EB" w:rsidDel="008102CA">
          <w:fldChar w:fldCharType="separate"/>
        </w:r>
        <w:r w:rsidR="00D1126E" w:rsidDel="008102CA">
          <w:delText xml:space="preserve">Figure </w:delText>
        </w:r>
        <w:r w:rsidR="00D1126E" w:rsidDel="008102CA">
          <w:rPr>
            <w:noProof/>
          </w:rPr>
          <w:delText>2</w:delText>
        </w:r>
        <w:r w:rsidR="005A76EB" w:rsidDel="008102CA">
          <w:fldChar w:fldCharType="end"/>
        </w:r>
      </w:del>
      <w:ins w:id="152" w:author="Stefanie Lane" w:date="2023-02-06T12:14:00Z">
        <w:r w:rsidR="008102CA">
          <w:t xml:space="preserve">Fig. </w:t>
        </w:r>
      </w:ins>
      <w:ins w:id="153" w:author="Stefanie Lane" w:date="2023-02-06T12:19:00Z">
        <w:r w:rsidR="00CA286F">
          <w:t>3</w:t>
        </w:r>
      </w:ins>
      <w:r w:rsidR="005A76EB">
        <w:t xml:space="preserve">). Overall dendrogram structures </w:t>
      </w:r>
      <w:r w:rsidR="004F158E">
        <w:t xml:space="preserve">were similar for 1979 and 1999, but two main vegetation changes were evident in the 2019 dendrogram, notably, an increased homogenization of assemblages (i.e., shorter dendrogram branch lengths within cluster groups, and longer branch lengths between cluster groups), and a switch from a stronger </w:t>
      </w:r>
      <w:r w:rsidR="007E1F86">
        <w:t>Bogbean</w:t>
      </w:r>
      <w:r w:rsidR="004F158E">
        <w:t xml:space="preserve">-Sedge connection 1979 and 1999 to a stronger </w:t>
      </w:r>
      <w:r w:rsidR="007E1F86">
        <w:t>Fescue</w:t>
      </w:r>
      <w:r w:rsidR="004F158E">
        <w:t>-Bogbean connection in 2019 (</w:t>
      </w:r>
      <w:r w:rsidR="005A3964">
        <w:t xml:space="preserve">Fig. </w:t>
      </w:r>
      <w:ins w:id="154" w:author="Stefanie Lane" w:date="2023-02-06T12:19:00Z">
        <w:r w:rsidR="00CA286F">
          <w:t>3</w:t>
        </w:r>
      </w:ins>
      <w:del w:id="155" w:author="Stefanie Lane" w:date="2023-02-06T12:19:00Z">
        <w:r w:rsidR="005A3964" w:rsidDel="00CA286F">
          <w:delText>2</w:delText>
        </w:r>
      </w:del>
      <w:r w:rsidR="004F158E">
        <w:t xml:space="preserve">).  </w:t>
      </w:r>
    </w:p>
    <w:p w14:paraId="29C511EF" w14:textId="64A57DAA" w:rsidR="00EC4D9F" w:rsidRDefault="00E12966" w:rsidP="00E12966">
      <w:pPr>
        <w:ind w:firstLine="720"/>
      </w:pPr>
      <w:r>
        <w:t>While the</w:t>
      </w:r>
      <w:r w:rsidR="00AD005D">
        <w:t xml:space="preserve"> three </w:t>
      </w:r>
      <w:r w:rsidR="00FD158B">
        <w:t>assemblage indicator</w:t>
      </w:r>
      <w:r>
        <w:t xml:space="preserve"> species remain</w:t>
      </w:r>
      <w:r w:rsidR="00A062E4">
        <w:t>ed</w:t>
      </w:r>
      <w:r>
        <w:t xml:space="preserve"> constant over time</w:t>
      </w:r>
      <w:r w:rsidR="00AD2D31">
        <w:t>, changes were evident in</w:t>
      </w:r>
      <w:r>
        <w:t xml:space="preserve"> other species </w:t>
      </w:r>
      <w:r w:rsidR="003B2576">
        <w:t xml:space="preserve">with significant indicator values </w:t>
      </w:r>
      <w:r w:rsidRPr="00F96909">
        <w:t>(</w:t>
      </w:r>
      <w:r w:rsidR="00CB0FA9">
        <w:t>Table 2</w:t>
      </w:r>
      <w:r w:rsidRPr="00F96909">
        <w:t>)</w:t>
      </w:r>
      <w:r>
        <w:t xml:space="preserve">. For example, in 1979 the indicator species defining the Sedge assemblage cluster were </w:t>
      </w:r>
      <w:r>
        <w:rPr>
          <w:i/>
        </w:rPr>
        <w:t>C. lyngbyei, S</w:t>
      </w:r>
      <w:r w:rsidR="00230F74">
        <w:rPr>
          <w:i/>
        </w:rPr>
        <w:t>agittaria</w:t>
      </w:r>
      <w:r>
        <w:rPr>
          <w:i/>
        </w:rPr>
        <w:t xml:space="preserve"> latifolia</w:t>
      </w:r>
      <w:r w:rsidR="00230F74">
        <w:rPr>
          <w:i/>
        </w:rPr>
        <w:t xml:space="preserve"> </w:t>
      </w:r>
      <w:proofErr w:type="spellStart"/>
      <w:r w:rsidR="00230F74">
        <w:t>Wiild</w:t>
      </w:r>
      <w:proofErr w:type="spellEnd"/>
      <w:r w:rsidR="00230F74">
        <w:t>.</w:t>
      </w:r>
      <w:r>
        <w:rPr>
          <w:i/>
        </w:rPr>
        <w:t xml:space="preserve">, </w:t>
      </w:r>
      <w:r>
        <w:t xml:space="preserve">and </w:t>
      </w:r>
      <w:r w:rsidR="00230F74">
        <w:rPr>
          <w:i/>
        </w:rPr>
        <w:t>Schoenoplectus</w:t>
      </w:r>
      <w:r>
        <w:rPr>
          <w:i/>
        </w:rPr>
        <w:t xml:space="preserve"> tabernaemontani</w:t>
      </w:r>
      <w:r w:rsidR="00435B0E">
        <w:rPr>
          <w:i/>
        </w:rPr>
        <w:t xml:space="preserve"> </w:t>
      </w:r>
      <w:r w:rsidR="00435B0E" w:rsidRPr="00114665">
        <w:t>(</w:t>
      </w:r>
      <w:proofErr w:type="spellStart"/>
      <w:r w:rsidR="00435B0E" w:rsidRPr="00114665">
        <w:t>C.</w:t>
      </w:r>
      <w:proofErr w:type="gramStart"/>
      <w:r w:rsidR="00435B0E" w:rsidRPr="00114665">
        <w:t>C.Gmel</w:t>
      </w:r>
      <w:proofErr w:type="spellEnd"/>
      <w:proofErr w:type="gramEnd"/>
      <w:r w:rsidR="00435B0E" w:rsidRPr="00114665">
        <w:t xml:space="preserve">.) </w:t>
      </w:r>
      <w:proofErr w:type="spellStart"/>
      <w:r w:rsidR="00435B0E" w:rsidRPr="00114665">
        <w:t>Palla</w:t>
      </w:r>
      <w:proofErr w:type="spellEnd"/>
      <w:r w:rsidR="00834C53">
        <w:t>.</w:t>
      </w:r>
      <w:r>
        <w:t xml:space="preserve"> </w:t>
      </w:r>
      <w:r w:rsidR="00834C53">
        <w:t>I</w:t>
      </w:r>
      <w:r>
        <w:t>n 1999</w:t>
      </w:r>
      <w:r w:rsidR="00672105">
        <w:t>, however,</w:t>
      </w:r>
      <w:r>
        <w:t xml:space="preserve"> the same assemblage included indicator species </w:t>
      </w:r>
      <w:r>
        <w:rPr>
          <w:i/>
        </w:rPr>
        <w:t xml:space="preserve">C. lyngbyei, </w:t>
      </w:r>
      <w:r>
        <w:t xml:space="preserve">and </w:t>
      </w:r>
      <w:r>
        <w:rPr>
          <w:i/>
        </w:rPr>
        <w:t>I</w:t>
      </w:r>
      <w:r w:rsidR="00435B0E">
        <w:rPr>
          <w:i/>
        </w:rPr>
        <w:t>mpatiens</w:t>
      </w:r>
      <w:r>
        <w:rPr>
          <w:i/>
        </w:rPr>
        <w:t xml:space="preserve"> capensis</w:t>
      </w:r>
      <w:r w:rsidR="00AA16C1">
        <w:rPr>
          <w:i/>
        </w:rPr>
        <w:t xml:space="preserve"> </w:t>
      </w:r>
      <w:proofErr w:type="spellStart"/>
      <w:r w:rsidR="00AA16C1">
        <w:t>Meerb</w:t>
      </w:r>
      <w:proofErr w:type="spellEnd"/>
      <w:r>
        <w:t xml:space="preserve">. </w:t>
      </w:r>
      <w:r w:rsidR="00D617FA">
        <w:t xml:space="preserve">By 2019, </w:t>
      </w:r>
      <w:r w:rsidR="00737227">
        <w:rPr>
          <w:i/>
        </w:rPr>
        <w:t>C. lyngbyei</w:t>
      </w:r>
      <w:r w:rsidR="00737227">
        <w:t xml:space="preserve"> was the only indicator for this assemblage. </w:t>
      </w:r>
      <w:r>
        <w:t xml:space="preserve"> </w:t>
      </w:r>
      <w:r w:rsidR="00AA15F9">
        <w:t xml:space="preserve">Similarly, </w:t>
      </w:r>
      <w:del w:id="156" w:author="Stefanie Lane" w:date="2023-02-08T10:05:00Z">
        <w:r w:rsidR="007F57C9" w:rsidDel="00B678A8">
          <w:rPr>
            <w:i/>
          </w:rPr>
          <w:delText xml:space="preserve">F. </w:delText>
        </w:r>
        <w:r w:rsidR="00462B87" w:rsidDel="00B678A8">
          <w:rPr>
            <w:i/>
          </w:rPr>
          <w:delText>arundinacea</w:delText>
        </w:r>
      </w:del>
      <w:ins w:id="157" w:author="Stefanie Lane" w:date="2023-02-08T10:05:00Z">
        <w:r w:rsidR="00B678A8">
          <w:rPr>
            <w:i/>
          </w:rPr>
          <w:t>S. arundinaceus</w:t>
        </w:r>
      </w:ins>
      <w:r>
        <w:t xml:space="preserve"> remained a common indicator species within the </w:t>
      </w:r>
      <w:r w:rsidR="0090306A">
        <w:t xml:space="preserve">Fescue </w:t>
      </w:r>
      <w:r>
        <w:t>assemblage,</w:t>
      </w:r>
      <w:r w:rsidR="00727FDF">
        <w:t xml:space="preserve"> </w:t>
      </w:r>
      <w:r w:rsidR="00AA15F9">
        <w:t xml:space="preserve">but </w:t>
      </w:r>
      <w:r w:rsidR="00727FDF">
        <w:t>the assemblage lost</w:t>
      </w:r>
      <w:r>
        <w:t xml:space="preserve"> </w:t>
      </w:r>
      <w:r w:rsidR="00FB3B31">
        <w:t>four</w:t>
      </w:r>
      <w:r w:rsidR="003F4603">
        <w:t xml:space="preserve"> out of seven</w:t>
      </w:r>
      <w:r w:rsidR="00FB3B31">
        <w:t xml:space="preserve"> </w:t>
      </w:r>
      <w:r w:rsidR="003F4603">
        <w:t xml:space="preserve">total </w:t>
      </w:r>
      <w:r w:rsidR="00FB3B31">
        <w:t>indicator species between 1979</w:t>
      </w:r>
      <w:ins w:id="158" w:author="Daniel Stewart" w:date="2023-02-02T12:23:00Z">
        <w:r w:rsidR="00EE4DC7" w:rsidRPr="00EE4DC7">
          <w:t>–</w:t>
        </w:r>
      </w:ins>
      <w:del w:id="159" w:author="Daniel Stewart" w:date="2023-02-02T12:23:00Z">
        <w:r w:rsidR="00FB3B31" w:rsidDel="00EE4DC7">
          <w:delText>-</w:delText>
        </w:r>
      </w:del>
      <w:r w:rsidR="00FB3B31">
        <w:t>2019</w:t>
      </w:r>
      <w:r w:rsidR="001867AC">
        <w:t xml:space="preserve">. </w:t>
      </w:r>
      <w:r w:rsidR="008D2B4D">
        <w:t>While the</w:t>
      </w:r>
      <w:r w:rsidR="003F4603">
        <w:t xml:space="preserve"> identities of the remaining indicator species changed</w:t>
      </w:r>
      <w:r w:rsidR="008D2B4D">
        <w:t xml:space="preserve">, there was no strong trend of changes in clade, or </w:t>
      </w:r>
      <w:r w:rsidR="002C7961">
        <w:t xml:space="preserve">potential </w:t>
      </w:r>
      <w:r w:rsidR="008D2B4D">
        <w:t xml:space="preserve">difference for changes in ecological function based on </w:t>
      </w:r>
      <w:r w:rsidR="005A76EB">
        <w:t xml:space="preserve">a </w:t>
      </w:r>
      <w:r w:rsidR="002C7961">
        <w:t>qualitative review of</w:t>
      </w:r>
      <w:r w:rsidR="008A77C3">
        <w:t xml:space="preserve"> changing</w:t>
      </w:r>
      <w:r w:rsidR="002C7961">
        <w:t xml:space="preserve"> </w:t>
      </w:r>
      <w:r w:rsidR="008D2B4D">
        <w:t xml:space="preserve">species identity. </w:t>
      </w:r>
      <w:r w:rsidR="00433C77">
        <w:t xml:space="preserve"> </w:t>
      </w:r>
    </w:p>
    <w:p w14:paraId="66A152D1" w14:textId="229AE2E8" w:rsidR="00D21260" w:rsidRPr="009D6D33" w:rsidRDefault="00E12966" w:rsidP="00FE39D5">
      <w:pPr>
        <w:ind w:firstLine="720"/>
      </w:pPr>
      <w:bookmarkStart w:id="160" w:name="_Hlk106053520"/>
      <w:r w:rsidRPr="00167685">
        <w:rPr>
          <w:iCs/>
        </w:rPr>
        <w:t xml:space="preserve">Across the entire Ladner Marsh plant community, two to three species were lost </w:t>
      </w:r>
      <w:r w:rsidR="001D487B">
        <w:rPr>
          <w:iCs/>
        </w:rPr>
        <w:t xml:space="preserve">from each sampling </w:t>
      </w:r>
      <w:r w:rsidRPr="00167685">
        <w:rPr>
          <w:iCs/>
        </w:rPr>
        <w:t>year following the 1979 survey</w:t>
      </w:r>
      <w:r w:rsidR="00CB0FA9">
        <w:rPr>
          <w:iCs/>
        </w:rPr>
        <w:t xml:space="preserve"> (Table S6)</w:t>
      </w:r>
      <w:r w:rsidRPr="00167685">
        <w:rPr>
          <w:iCs/>
        </w:rPr>
        <w:t xml:space="preserve">. Within every assemblage </w:t>
      </w:r>
      <w:r w:rsidR="00FE39D5">
        <w:rPr>
          <w:rFonts w:cstheme="minorHAnsi"/>
          <w:iCs/>
        </w:rPr>
        <w:t>α</w:t>
      </w:r>
      <w:r w:rsidRPr="00167685">
        <w:rPr>
          <w:iCs/>
        </w:rPr>
        <w:t xml:space="preserve">-diversity (mean number of species per plot) decreased every observation year, while </w:t>
      </w:r>
      <w:r w:rsidR="00FE39D5">
        <w:rPr>
          <w:rFonts w:cstheme="minorHAnsi"/>
          <w:iCs/>
        </w:rPr>
        <w:t>β</w:t>
      </w:r>
      <w:r w:rsidRPr="00167685">
        <w:rPr>
          <w:iCs/>
        </w:rPr>
        <w:t>-divers</w:t>
      </w:r>
      <w:r w:rsidRPr="00EE5FF3">
        <w:rPr>
          <w:iCs/>
        </w:rPr>
        <w:t>ity (</w:t>
      </w:r>
      <w:r w:rsidR="00E95A36" w:rsidRPr="00EE5FF3">
        <w:t>r</w:t>
      </w:r>
      <w:r w:rsidR="00086CE1" w:rsidRPr="00EE5FF3">
        <w:t xml:space="preserve">atio of total species in the assemblage to </w:t>
      </w:r>
      <w:r w:rsidR="00E95A36" w:rsidRPr="00EE5FF3">
        <w:rPr>
          <w:rFonts w:cstheme="minorHAnsi"/>
        </w:rPr>
        <w:t>α</w:t>
      </w:r>
      <w:r w:rsidR="00086CE1" w:rsidRPr="00EE5FF3">
        <w:t>-div</w:t>
      </w:r>
      <w:r w:rsidR="00E95A36" w:rsidRPr="00EE5FF3">
        <w:t>ersity</w:t>
      </w:r>
      <w:r w:rsidRPr="00EE5FF3">
        <w:rPr>
          <w:iCs/>
        </w:rPr>
        <w:t>) in</w:t>
      </w:r>
      <w:r w:rsidRPr="00167685">
        <w:rPr>
          <w:iCs/>
        </w:rPr>
        <w:t>creased each year for all assemblages (</w:t>
      </w:r>
      <w:r w:rsidR="005A3964">
        <w:rPr>
          <w:iCs/>
        </w:rPr>
        <w:t>Table 1</w:t>
      </w:r>
      <w:r w:rsidRPr="00167685">
        <w:rPr>
          <w:iCs/>
        </w:rPr>
        <w:t>)</w:t>
      </w:r>
      <w:r w:rsidR="00EA786D">
        <w:rPr>
          <w:iCs/>
        </w:rPr>
        <w:t xml:space="preserve">. </w:t>
      </w:r>
      <w:r w:rsidRPr="00294CC5">
        <w:rPr>
          <w:iCs/>
        </w:rPr>
        <w:t xml:space="preserve">For example, the Sedge community suffered the least loss of species and </w:t>
      </w:r>
      <w:r w:rsidR="00FE39D5">
        <w:rPr>
          <w:rFonts w:cstheme="minorHAnsi"/>
          <w:iCs/>
        </w:rPr>
        <w:t>α</w:t>
      </w:r>
      <w:r w:rsidRPr="00294CC5">
        <w:rPr>
          <w:iCs/>
        </w:rPr>
        <w:t xml:space="preserve">-diversity across sampling years, although </w:t>
      </w:r>
      <w:r w:rsidR="00FE39D5">
        <w:rPr>
          <w:rFonts w:cstheme="minorHAnsi"/>
          <w:iCs/>
        </w:rPr>
        <w:t>β</w:t>
      </w:r>
      <w:r w:rsidRPr="00294CC5">
        <w:rPr>
          <w:iCs/>
        </w:rPr>
        <w:t xml:space="preserve">-diversity increased as in other assemblages, indicating increasing variability in which species may be encountered within a given assemblage. The Fescue assemblage had the greatest loss of </w:t>
      </w:r>
      <w:r w:rsidR="007720EE">
        <w:rPr>
          <w:rFonts w:cstheme="minorHAnsi"/>
          <w:iCs/>
        </w:rPr>
        <w:t>α</w:t>
      </w:r>
      <w:r w:rsidRPr="00294CC5">
        <w:rPr>
          <w:iCs/>
        </w:rPr>
        <w:t xml:space="preserve">-diversity (&gt; 50%) between 1979 and 2019. Nearly 50% fewer plots clustered as Fescue in 2019 than in 1979, however bootstrapping 18 random plots from every sampling year showed the same trend, indicating that loss of species </w:t>
      </w:r>
      <w:r w:rsidR="00D21260">
        <w:rPr>
          <w:iCs/>
        </w:rPr>
        <w:t>was</w:t>
      </w:r>
      <w:r w:rsidR="00D21260" w:rsidRPr="00294CC5">
        <w:rPr>
          <w:iCs/>
        </w:rPr>
        <w:t xml:space="preserve"> </w:t>
      </w:r>
      <w:r w:rsidRPr="00294CC5">
        <w:rPr>
          <w:iCs/>
        </w:rPr>
        <w:t>not related to loss of plots (Table S</w:t>
      </w:r>
      <w:r w:rsidR="005A3964">
        <w:rPr>
          <w:iCs/>
        </w:rPr>
        <w:t>3</w:t>
      </w:r>
      <w:r w:rsidRPr="00294CC5">
        <w:rPr>
          <w:iCs/>
        </w:rPr>
        <w:t xml:space="preserve">). </w:t>
      </w:r>
      <w:r w:rsidRPr="00A6725E">
        <w:rPr>
          <w:iCs/>
        </w:rPr>
        <w:t>Total magnitude of species turnover between 1999 and 2019 was ~50% in each assemblage, largely driven by greater species disappearance (loss) between 1999 and 2019</w:t>
      </w:r>
      <w:r>
        <w:rPr>
          <w:iCs/>
        </w:rPr>
        <w:t xml:space="preserve"> </w:t>
      </w:r>
      <w:r w:rsidRPr="00A6725E">
        <w:rPr>
          <w:iCs/>
        </w:rPr>
        <w:t>(</w:t>
      </w:r>
      <w:r w:rsidR="0062006A">
        <w:rPr>
          <w:iCs/>
        </w:rPr>
        <w:t>Table S4</w:t>
      </w:r>
      <w:r w:rsidRPr="00F90B99">
        <w:rPr>
          <w:iCs/>
        </w:rPr>
        <w:t>)</w:t>
      </w:r>
      <w:r w:rsidRPr="00A6725E">
        <w:rPr>
          <w:iCs/>
        </w:rPr>
        <w:t>.</w:t>
      </w:r>
      <w:r>
        <w:rPr>
          <w:iCs/>
        </w:rPr>
        <w:t xml:space="preserve"> </w:t>
      </w:r>
    </w:p>
    <w:p w14:paraId="53A0E035" w14:textId="7F72AAB9" w:rsidR="00E12966" w:rsidRDefault="00E12966" w:rsidP="00E12966">
      <w:pPr>
        <w:ind w:firstLine="720"/>
      </w:pPr>
      <w:r w:rsidRPr="007F1F34">
        <w:t>Th</w:t>
      </w:r>
      <w:r>
        <w:t xml:space="preserve">e greatest loss of native species richness occurred in the Fescue assemblage, while gains in </w:t>
      </w:r>
      <w:r w:rsidR="00341A26">
        <w:t>non-native</w:t>
      </w:r>
      <w:r>
        <w:t xml:space="preserve"> richness were found in all assemblages</w:t>
      </w:r>
      <w:r w:rsidR="008D70B6">
        <w:t xml:space="preserve"> (Fig. S2)</w:t>
      </w:r>
      <w:r>
        <w:t>. The Fescue assemblage</w:t>
      </w:r>
      <w:r w:rsidR="00D77807">
        <w:t xml:space="preserve"> had a </w:t>
      </w:r>
      <w:r>
        <w:t>net loss of 1</w:t>
      </w:r>
      <w:r w:rsidR="00914749">
        <w:t>7</w:t>
      </w:r>
      <w:r>
        <w:t xml:space="preserve"> native species between 1979 and 2019</w:t>
      </w:r>
      <w:r w:rsidR="00914749">
        <w:t xml:space="preserve"> (Table S</w:t>
      </w:r>
      <w:r w:rsidR="002B6BE6">
        <w:t>5)</w:t>
      </w:r>
      <w:r>
        <w:t xml:space="preserve">. Among the species lost from the </w:t>
      </w:r>
      <w:r w:rsidR="007720EE">
        <w:t xml:space="preserve">Fescue </w:t>
      </w:r>
      <w:r>
        <w:t>assemblag</w:t>
      </w:r>
      <w:r w:rsidRPr="00F8601E">
        <w:t>e, 12 we</w:t>
      </w:r>
      <w:r>
        <w:t>re lost from all three assemblages (six forbs, six graminoids), or were never found in any other assemblage. Species gained include two woody species, and one each of forb, graminoid, and fern ally (</w:t>
      </w:r>
      <w:r>
        <w:rPr>
          <w:i/>
        </w:rPr>
        <w:t>Equisetum arvense</w:t>
      </w:r>
      <w:r w:rsidR="00D77807">
        <w:t xml:space="preserve"> L.</w:t>
      </w:r>
      <w:r>
        <w:t xml:space="preserve">). There was a net </w:t>
      </w:r>
      <w:del w:id="161" w:author="Stefanie Lane" w:date="2023-02-06T12:49:00Z">
        <w:r w:rsidDel="00685B0E">
          <w:delText>zero gain</w:delText>
        </w:r>
      </w:del>
      <w:ins w:id="162" w:author="Stefanie Lane" w:date="2023-02-06T12:50:00Z">
        <w:r w:rsidR="00685B0E">
          <w:t>loss of one</w:t>
        </w:r>
      </w:ins>
      <w:r>
        <w:t xml:space="preserve"> </w:t>
      </w:r>
      <w:del w:id="163" w:author="Stefanie Lane" w:date="2023-02-06T12:50:00Z">
        <w:r w:rsidDel="00685B0E">
          <w:delText xml:space="preserve">of </w:delText>
        </w:r>
      </w:del>
      <w:r w:rsidR="00341A26">
        <w:t>non-native</w:t>
      </w:r>
      <w:r w:rsidR="007720EE">
        <w:t xml:space="preserve"> species</w:t>
      </w:r>
      <w:r>
        <w:t xml:space="preserve"> in the Fescue assemblage, however </w:t>
      </w:r>
      <w:r w:rsidR="00341A26">
        <w:t xml:space="preserve">non-native invasive </w:t>
      </w:r>
      <w:r w:rsidR="00BB5049">
        <w:rPr>
          <w:i/>
        </w:rPr>
        <w:t xml:space="preserve">Phalaris </w:t>
      </w:r>
      <w:r w:rsidR="00462B87">
        <w:rPr>
          <w:i/>
        </w:rPr>
        <w:t>arundinacea</w:t>
      </w:r>
      <w:r w:rsidR="00BB5049">
        <w:t xml:space="preserve"> </w:t>
      </w:r>
      <w:r w:rsidR="00E16F58">
        <w:t xml:space="preserve">(reed canary grass) </w:t>
      </w:r>
      <w:r>
        <w:t>accounts for the greatest 2019 mean cover in the entire assemblage (25</w:t>
      </w:r>
      <w:ins w:id="164" w:author="Daniel Stewart" w:date="2023-02-10T15:24:00Z">
        <w:r w:rsidR="00151EBA" w:rsidRPr="00EE4DC7">
          <w:t>–</w:t>
        </w:r>
      </w:ins>
      <w:del w:id="165" w:author="Daniel Stewart" w:date="2023-02-10T15:24:00Z">
        <w:r w:rsidDel="00151EBA">
          <w:delText>-</w:delText>
        </w:r>
      </w:del>
      <w:r>
        <w:t>50% mean cover</w:t>
      </w:r>
      <w:r w:rsidR="00E47A3F">
        <w:t>, Table S5</w:t>
      </w:r>
      <w:r>
        <w:t xml:space="preserve">). In the Bogbean assemblage, </w:t>
      </w:r>
      <w:ins w:id="166" w:author="Stefanie Lane" w:date="2023-02-06T12:54:00Z">
        <w:r w:rsidR="008A2BAB">
          <w:t xml:space="preserve">the net gain of two </w:t>
        </w:r>
      </w:ins>
      <w:del w:id="167" w:author="Stefanie Lane" w:date="2023-02-06T12:54:00Z">
        <w:r w:rsidDel="001B332E">
          <w:delText xml:space="preserve">new </w:delText>
        </w:r>
      </w:del>
      <w:r w:rsidR="00341A26">
        <w:t xml:space="preserve">non-native </w:t>
      </w:r>
      <w:r>
        <w:t>species include</w:t>
      </w:r>
      <w:ins w:id="168" w:author="Stefanie Lane" w:date="2023-02-06T12:54:00Z">
        <w:r w:rsidR="001B332E">
          <w:t>d</w:t>
        </w:r>
      </w:ins>
      <w:r>
        <w:t xml:space="preserve"> </w:t>
      </w:r>
      <w:r w:rsidR="00BB5049">
        <w:rPr>
          <w:i/>
        </w:rPr>
        <w:t>P.</w:t>
      </w:r>
      <w:r w:rsidR="00BB5049" w:rsidRPr="00AC2BE4">
        <w:rPr>
          <w:i/>
        </w:rPr>
        <w:t xml:space="preserve"> </w:t>
      </w:r>
      <w:r w:rsidR="00462B87">
        <w:rPr>
          <w:i/>
        </w:rPr>
        <w:t>arundinacea</w:t>
      </w:r>
      <w:r>
        <w:t xml:space="preserve"> and </w:t>
      </w:r>
      <w:r w:rsidRPr="00AC2BE4">
        <w:rPr>
          <w:i/>
        </w:rPr>
        <w:t>Iris pseudacorus</w:t>
      </w:r>
      <w:r>
        <w:t xml:space="preserve"> (yellow flag iris). Within the Sedge assemblage, there was a net loss of </w:t>
      </w:r>
      <w:del w:id="169" w:author="Stefanie Lane" w:date="2023-02-06T12:51:00Z">
        <w:r w:rsidDel="00103DCF">
          <w:delText>3</w:delText>
        </w:r>
      </w:del>
      <w:ins w:id="170" w:author="Stefanie Lane" w:date="2023-02-06T12:54:00Z">
        <w:r w:rsidR="001B332E">
          <w:t>two</w:t>
        </w:r>
      </w:ins>
      <w:r>
        <w:t xml:space="preserve"> native species, and net gain of </w:t>
      </w:r>
      <w:ins w:id="171" w:author="Stefanie Lane" w:date="2023-02-06T12:51:00Z">
        <w:r w:rsidR="00A95E01">
          <w:t>two</w:t>
        </w:r>
      </w:ins>
      <w:del w:id="172" w:author="Stefanie Lane" w:date="2023-02-06T12:51:00Z">
        <w:r w:rsidDel="00A95E01">
          <w:delText>3</w:delText>
        </w:r>
      </w:del>
      <w:r>
        <w:t xml:space="preserve"> </w:t>
      </w:r>
      <w:r w:rsidR="00341A26">
        <w:t>non-native</w:t>
      </w:r>
      <w:r>
        <w:t xml:space="preserve"> species, including </w:t>
      </w:r>
      <w:r w:rsidR="00A443FC">
        <w:rPr>
          <w:i/>
        </w:rPr>
        <w:t xml:space="preserve">P. </w:t>
      </w:r>
      <w:r w:rsidR="00462B87">
        <w:rPr>
          <w:i/>
        </w:rPr>
        <w:t>arundinacea</w:t>
      </w:r>
      <w:r>
        <w:t xml:space="preserve"> and </w:t>
      </w:r>
      <w:r w:rsidR="00A443FC">
        <w:rPr>
          <w:i/>
        </w:rPr>
        <w:t>I. pseud</w:t>
      </w:r>
      <w:r w:rsidR="003820A4">
        <w:rPr>
          <w:i/>
        </w:rPr>
        <w:t>acorus</w:t>
      </w:r>
      <w:r>
        <w:t xml:space="preserve">. As of 2019, these species accounted for </w:t>
      </w:r>
      <w:r w:rsidRPr="00AC2BE4">
        <w:rPr>
          <w:u w:val="single"/>
        </w:rPr>
        <w:t>&lt;</w:t>
      </w:r>
      <w:r>
        <w:t xml:space="preserve"> 25% mean cover, but may be of significant management concern</w:t>
      </w:r>
      <w:r w:rsidR="002B6BE6">
        <w:t xml:space="preserve"> (Fig. </w:t>
      </w:r>
      <w:ins w:id="173" w:author="Stefanie Lane" w:date="2023-02-06T12:19:00Z">
        <w:r w:rsidR="00CA286F">
          <w:t>4</w:t>
        </w:r>
      </w:ins>
      <w:del w:id="174" w:author="Stefanie Lane" w:date="2023-02-06T12:19:00Z">
        <w:r w:rsidR="002B6BE6" w:rsidDel="00CA286F">
          <w:delText>3</w:delText>
        </w:r>
      </w:del>
      <w:r w:rsidR="002B6BE6">
        <w:t>)</w:t>
      </w:r>
      <w:r>
        <w:t>.</w:t>
      </w:r>
    </w:p>
    <w:bookmarkEnd w:id="160"/>
    <w:p w14:paraId="683DEE38" w14:textId="036CBDA1" w:rsidR="004C5AEE" w:rsidDel="00FA1EF5" w:rsidRDefault="007150E2" w:rsidP="00A43AC2">
      <w:pPr>
        <w:ind w:firstLine="720"/>
        <w:rPr>
          <w:del w:id="175" w:author="Stefanie Lane" w:date="2023-02-06T11:00:00Z"/>
        </w:rPr>
      </w:pPr>
      <w:r>
        <w:t>A</w:t>
      </w:r>
      <w:r w:rsidR="00D8421D">
        <w:t xml:space="preserve">ssemblage-defining indicator </w:t>
      </w:r>
      <w:r w:rsidR="00E12966">
        <w:t>species show</w:t>
      </w:r>
      <w:r>
        <w:t>ed</w:t>
      </w:r>
      <w:r w:rsidR="00E12966">
        <w:t xml:space="preserve"> an overall trend of decreasing cover over time</w:t>
      </w:r>
      <w:r w:rsidR="00E47A3F">
        <w:t xml:space="preserve"> (Fig. </w:t>
      </w:r>
      <w:del w:id="176" w:author="Stefanie Lane" w:date="2023-02-06T12:19:00Z">
        <w:r w:rsidR="00E47A3F" w:rsidDel="00CA286F">
          <w:delText>3</w:delText>
        </w:r>
      </w:del>
      <w:ins w:id="177" w:author="Stefanie Lane" w:date="2023-02-06T12:19:00Z">
        <w:r w:rsidR="00CA286F">
          <w:t>4</w:t>
        </w:r>
      </w:ins>
      <w:r w:rsidR="00E47A3F">
        <w:t>)</w:t>
      </w:r>
      <w:r w:rsidR="00E12966" w:rsidRPr="00C56065">
        <w:t xml:space="preserve">. </w:t>
      </w:r>
      <w:r w:rsidR="003E48D9">
        <w:t xml:space="preserve">Notably, </w:t>
      </w:r>
      <w:r w:rsidR="00DD56C4">
        <w:t xml:space="preserve">in the Fescue assemblage, </w:t>
      </w:r>
      <w:r w:rsidR="003E48D9">
        <w:t xml:space="preserve">the cover class of non-native indicator </w:t>
      </w:r>
      <w:del w:id="178" w:author="Stefanie Lane" w:date="2023-02-08T10:05:00Z">
        <w:r w:rsidR="003E48D9" w:rsidDel="00B678A8">
          <w:rPr>
            <w:i/>
          </w:rPr>
          <w:delText>F.</w:delText>
        </w:r>
        <w:r w:rsidR="003E48D9" w:rsidRPr="00C56065" w:rsidDel="00B678A8">
          <w:rPr>
            <w:i/>
          </w:rPr>
          <w:delText xml:space="preserve"> </w:delText>
        </w:r>
        <w:r w:rsidR="00FE5CD0" w:rsidDel="00B678A8">
          <w:rPr>
            <w:i/>
          </w:rPr>
          <w:delText>arundinacea</w:delText>
        </w:r>
      </w:del>
      <w:ins w:id="179" w:author="Stefanie Lane" w:date="2023-02-08T10:05:00Z">
        <w:r w:rsidR="00B678A8">
          <w:rPr>
            <w:i/>
          </w:rPr>
          <w:t>S. arundinaceus</w:t>
        </w:r>
      </w:ins>
      <w:r w:rsidR="003E48D9">
        <w:t xml:space="preserve"> fell from a mean of ~1.5 to ~0.75 from 1979</w:t>
      </w:r>
      <w:ins w:id="180" w:author="Daniel Stewart" w:date="2023-02-02T12:27:00Z">
        <w:r w:rsidR="00E34BC8" w:rsidRPr="00EE4DC7">
          <w:t>–</w:t>
        </w:r>
      </w:ins>
      <w:del w:id="181" w:author="Daniel Stewart" w:date="2023-02-02T12:27:00Z">
        <w:r w:rsidR="003E48D9" w:rsidDel="00E34BC8">
          <w:delText>-</w:delText>
        </w:r>
      </w:del>
      <w:r w:rsidR="003E48D9">
        <w:t xml:space="preserve">2019, while the mean cover class of non-native </w:t>
      </w:r>
      <w:r w:rsidR="003E48D9">
        <w:rPr>
          <w:i/>
        </w:rPr>
        <w:t xml:space="preserve">P. </w:t>
      </w:r>
      <w:r w:rsidR="00FE5CD0">
        <w:rPr>
          <w:i/>
        </w:rPr>
        <w:t>arundinacea</w:t>
      </w:r>
      <w:r w:rsidR="003E48D9">
        <w:t xml:space="preserve"> tripled </w:t>
      </w:r>
      <w:r w:rsidR="00985C26">
        <w:t>from 1999</w:t>
      </w:r>
      <w:ins w:id="182" w:author="Daniel Stewart" w:date="2023-02-02T12:27:00Z">
        <w:r w:rsidR="00E34BC8" w:rsidRPr="00EE4DC7">
          <w:t>–</w:t>
        </w:r>
      </w:ins>
      <w:del w:id="183" w:author="Daniel Stewart" w:date="2023-02-02T12:27:00Z">
        <w:r w:rsidR="00985C26" w:rsidDel="00E34BC8">
          <w:delText>-</w:delText>
        </w:r>
      </w:del>
      <w:r w:rsidR="00985C26">
        <w:t>2019</w:t>
      </w:r>
      <w:r w:rsidR="003E48D9">
        <w:t xml:space="preserve">. </w:t>
      </w:r>
      <w:r w:rsidR="00E12966">
        <w:t xml:space="preserve">In the Sedge assemblage native </w:t>
      </w:r>
      <w:r w:rsidR="00F43564">
        <w:t xml:space="preserve">indicator </w:t>
      </w:r>
      <w:r w:rsidR="00827754">
        <w:t>sedge</w:t>
      </w:r>
      <w:r w:rsidR="006E3CE2">
        <w:t xml:space="preserve"> species</w:t>
      </w:r>
      <w:r w:rsidR="00827754">
        <w:t xml:space="preserve"> </w:t>
      </w:r>
      <w:r w:rsidR="00495EC1">
        <w:rPr>
          <w:i/>
        </w:rPr>
        <w:t>C.</w:t>
      </w:r>
      <w:r w:rsidR="00495EC1" w:rsidRPr="00AC2BE4">
        <w:rPr>
          <w:i/>
        </w:rPr>
        <w:t xml:space="preserve"> </w:t>
      </w:r>
      <w:r w:rsidR="00E12966" w:rsidRPr="00AC2BE4">
        <w:rPr>
          <w:i/>
        </w:rPr>
        <w:t>lyngbyei</w:t>
      </w:r>
      <w:r w:rsidR="00E12966">
        <w:t xml:space="preserve"> decreased cover abundance from 1979</w:t>
      </w:r>
      <w:ins w:id="184" w:author="Daniel Stewart" w:date="2023-02-02T12:27:00Z">
        <w:r w:rsidR="00E34BC8" w:rsidRPr="00EE4DC7">
          <w:t>–</w:t>
        </w:r>
      </w:ins>
      <w:del w:id="185" w:author="Daniel Stewart" w:date="2023-02-02T12:27:00Z">
        <w:r w:rsidR="00E12966" w:rsidRPr="00F92EFD" w:rsidDel="00E34BC8">
          <w:delText>-</w:delText>
        </w:r>
      </w:del>
      <w:r w:rsidR="00E12966" w:rsidRPr="00F92EFD">
        <w:t>2019</w:t>
      </w:r>
      <w:r w:rsidR="00E12966">
        <w:t xml:space="preserve"> (</w:t>
      </w:r>
      <w:r w:rsidR="00E47A3F">
        <w:t xml:space="preserve">Fig. </w:t>
      </w:r>
      <w:del w:id="186" w:author="Stefanie Lane" w:date="2023-02-06T12:19:00Z">
        <w:r w:rsidR="00E47A3F" w:rsidDel="00CA286F">
          <w:delText>3</w:delText>
        </w:r>
      </w:del>
      <w:ins w:id="187" w:author="Stefanie Lane" w:date="2023-02-06T12:19:00Z">
        <w:r w:rsidR="00CA286F">
          <w:t>4</w:t>
        </w:r>
      </w:ins>
      <w:r w:rsidR="00E12966">
        <w:t>),</w:t>
      </w:r>
      <w:r w:rsidR="006E3CE2">
        <w:t xml:space="preserve"> </w:t>
      </w:r>
      <w:r w:rsidR="001C4C35">
        <w:t>stepping down</w:t>
      </w:r>
      <w:r w:rsidR="006E3CE2">
        <w:t xml:space="preserve"> from a mean cover class</w:t>
      </w:r>
      <w:r w:rsidR="00571772">
        <w:t xml:space="preserve"> value</w:t>
      </w:r>
      <w:r w:rsidR="006E3CE2">
        <w:t xml:space="preserve"> of 3 (50</w:t>
      </w:r>
      <w:r w:rsidR="00E34BC8" w:rsidRPr="00EE4DC7">
        <w:t>–</w:t>
      </w:r>
      <w:r w:rsidR="006E3CE2">
        <w:t>75% cover) to 2 (25</w:t>
      </w:r>
      <w:ins w:id="188" w:author="Daniel Stewart" w:date="2023-02-02T12:27:00Z">
        <w:r w:rsidR="00E34BC8" w:rsidRPr="00EE4DC7">
          <w:t>–</w:t>
        </w:r>
      </w:ins>
      <w:del w:id="189" w:author="Daniel Stewart" w:date="2023-02-02T12:27:00Z">
        <w:r w:rsidR="006E3CE2" w:rsidDel="00E34BC8">
          <w:delText>-</w:delText>
        </w:r>
      </w:del>
      <w:r w:rsidR="006E3CE2">
        <w:t xml:space="preserve">50% cover) </w:t>
      </w:r>
      <w:r w:rsidR="00E12966">
        <w:lastRenderedPageBreak/>
        <w:t>between 1979</w:t>
      </w:r>
      <w:ins w:id="190" w:author="Daniel Stewart" w:date="2023-02-02T12:28:00Z">
        <w:r w:rsidR="00E34BC8" w:rsidRPr="00EE4DC7">
          <w:t>–</w:t>
        </w:r>
      </w:ins>
      <w:del w:id="191" w:author="Daniel Stewart" w:date="2023-02-02T12:28:00Z">
        <w:r w:rsidR="00E12966" w:rsidDel="00E34BC8">
          <w:delText>-</w:delText>
        </w:r>
      </w:del>
      <w:r w:rsidR="00E12966">
        <w:t xml:space="preserve">2019. Meanwhile, </w:t>
      </w:r>
      <w:r w:rsidR="00341A26">
        <w:t>non-native</w:t>
      </w:r>
      <w:r w:rsidR="00E12966">
        <w:t xml:space="preserve"> species </w:t>
      </w:r>
      <w:r w:rsidR="00E12966" w:rsidRPr="00AC2BE4">
        <w:rPr>
          <w:i/>
        </w:rPr>
        <w:t>L</w:t>
      </w:r>
      <w:ins w:id="192" w:author="Daniel Stewart" w:date="2023-02-02T12:29:00Z">
        <w:r w:rsidR="00E34BC8">
          <w:rPr>
            <w:i/>
          </w:rPr>
          <w:t>.</w:t>
        </w:r>
      </w:ins>
      <w:del w:id="193" w:author="Daniel Stewart" w:date="2023-02-02T12:29:00Z">
        <w:r w:rsidR="00E12966" w:rsidRPr="00AC2BE4" w:rsidDel="00E34BC8">
          <w:rPr>
            <w:i/>
          </w:rPr>
          <w:delText>ythrum</w:delText>
        </w:r>
      </w:del>
      <w:r w:rsidR="00E12966" w:rsidRPr="00AC2BE4">
        <w:rPr>
          <w:i/>
        </w:rPr>
        <w:t xml:space="preserve"> salicaria </w:t>
      </w:r>
      <w:r w:rsidR="00E12966">
        <w:t xml:space="preserve">and </w:t>
      </w:r>
      <w:del w:id="194" w:author="Stefanie Lane" w:date="2023-02-08T10:05:00Z">
        <w:r w:rsidR="00495EC1" w:rsidDel="00B678A8">
          <w:rPr>
            <w:i/>
          </w:rPr>
          <w:delText>F.</w:delText>
        </w:r>
        <w:r w:rsidR="00495EC1" w:rsidRPr="00AC2BE4" w:rsidDel="00B678A8">
          <w:rPr>
            <w:i/>
          </w:rPr>
          <w:delText xml:space="preserve"> </w:delText>
        </w:r>
        <w:r w:rsidR="00462B87" w:rsidDel="00B678A8">
          <w:rPr>
            <w:i/>
          </w:rPr>
          <w:delText>arundinacea</w:delText>
        </w:r>
      </w:del>
      <w:ins w:id="195" w:author="Stefanie Lane" w:date="2023-02-08T10:05:00Z">
        <w:r w:rsidR="00B678A8">
          <w:rPr>
            <w:i/>
          </w:rPr>
          <w:t>S. arundinaceus</w:t>
        </w:r>
      </w:ins>
      <w:r w:rsidR="00E12966">
        <w:t xml:space="preserve"> increased</w:t>
      </w:r>
      <w:r w:rsidR="00B673AC">
        <w:t xml:space="preserve"> in their mean cover abundance, although both </w:t>
      </w:r>
      <w:r w:rsidR="007D2DED">
        <w:t>species</w:t>
      </w:r>
      <w:r w:rsidR="00114E8B">
        <w:t xml:space="preserve"> remained in </w:t>
      </w:r>
      <w:r w:rsidR="00B673AC">
        <w:t>the same mean cover class</w:t>
      </w:r>
      <w:r w:rsidR="00114E8B">
        <w:t xml:space="preserve"> </w:t>
      </w:r>
      <w:r w:rsidR="00E12966">
        <w:t>(</w:t>
      </w:r>
      <w:r w:rsidR="00E12966" w:rsidRPr="00AC2BE4">
        <w:rPr>
          <w:u w:val="single"/>
        </w:rPr>
        <w:t>&lt;</w:t>
      </w:r>
      <w:r w:rsidR="00E12966">
        <w:t xml:space="preserve"> 25% mean cover) by 2019. Similarly, in the Bogbean assemblage, cover abundance of native species </w:t>
      </w:r>
      <w:r w:rsidR="00495EC1">
        <w:rPr>
          <w:i/>
        </w:rPr>
        <w:t>M.</w:t>
      </w:r>
      <w:r w:rsidR="00495EC1" w:rsidRPr="00AC2BE4">
        <w:rPr>
          <w:i/>
        </w:rPr>
        <w:t xml:space="preserve"> </w:t>
      </w:r>
      <w:r w:rsidR="00E12966" w:rsidRPr="00AC2BE4">
        <w:rPr>
          <w:i/>
        </w:rPr>
        <w:t>trifoliata</w:t>
      </w:r>
      <w:r w:rsidR="00E12966">
        <w:t xml:space="preserve"> </w:t>
      </w:r>
      <w:r w:rsidR="00D94856">
        <w:t>declined</w:t>
      </w:r>
      <w:r w:rsidR="00114E8B">
        <w:t xml:space="preserve"> from a mean cover class of 4 (&gt; 75%) to 3</w:t>
      </w:r>
      <w:r w:rsidR="00E12966">
        <w:t xml:space="preserve"> (50-75% mean cover) by 2019, while cover of </w:t>
      </w:r>
      <w:r w:rsidR="00341A26">
        <w:t>non-native</w:t>
      </w:r>
      <w:r w:rsidR="00E12966">
        <w:t xml:space="preserve"> </w:t>
      </w:r>
      <w:r w:rsidR="00E12966" w:rsidRPr="00AC2BE4">
        <w:rPr>
          <w:i/>
        </w:rPr>
        <w:t>Mentha aquatica</w:t>
      </w:r>
      <w:r w:rsidR="00495EC1">
        <w:t xml:space="preserve"> L.</w:t>
      </w:r>
      <w:r w:rsidR="00E12966">
        <w:t xml:space="preserve"> increased</w:t>
      </w:r>
      <w:r w:rsidR="006F08D8">
        <w:t xml:space="preserve"> from</w:t>
      </w:r>
      <w:r w:rsidR="00586AB0">
        <w:t xml:space="preserve"> </w:t>
      </w:r>
      <w:r w:rsidR="00586AB0" w:rsidRPr="00D75C04">
        <w:t>a mean cover class of 0.4</w:t>
      </w:r>
      <w:r w:rsidR="006F08D8" w:rsidRPr="00D75C04">
        <w:t xml:space="preserve"> in 1979</w:t>
      </w:r>
      <w:r w:rsidR="00D97EA0" w:rsidRPr="00D75C04">
        <w:t xml:space="preserve"> (Tabl</w:t>
      </w:r>
      <w:r w:rsidR="00D97EA0">
        <w:t>e S5)</w:t>
      </w:r>
      <w:r w:rsidR="006F08D8">
        <w:t xml:space="preserve"> to a mean cover class of ~2</w:t>
      </w:r>
      <w:r w:rsidR="00E12966">
        <w:t xml:space="preserve"> (~25-50% mean cover)</w:t>
      </w:r>
      <w:r w:rsidR="006F08D8">
        <w:t xml:space="preserve"> by 2019</w:t>
      </w:r>
      <w:r w:rsidR="00D75C04">
        <w:t xml:space="preserve"> (Fig. </w:t>
      </w:r>
      <w:ins w:id="196" w:author="Stefanie Lane" w:date="2023-02-06T12:19:00Z">
        <w:r w:rsidR="00CA286F">
          <w:t>4</w:t>
        </w:r>
      </w:ins>
      <w:del w:id="197" w:author="Stefanie Lane" w:date="2023-02-06T12:19:00Z">
        <w:r w:rsidR="00D75C04" w:rsidDel="00CA286F">
          <w:delText>3</w:delText>
        </w:r>
      </w:del>
      <w:r w:rsidR="00D75C04">
        <w:t>, Table S5)</w:t>
      </w:r>
      <w:r w:rsidR="00E12966">
        <w:t>.</w:t>
      </w:r>
      <w:r w:rsidR="002D727E">
        <w:t xml:space="preserve"> </w:t>
      </w:r>
    </w:p>
    <w:p w14:paraId="0D31DF37" w14:textId="77777777" w:rsidR="00777525" w:rsidRDefault="00777525">
      <w:pPr>
        <w:ind w:firstLine="720"/>
      </w:pPr>
    </w:p>
    <w:p w14:paraId="201ED7F7" w14:textId="5B58B643" w:rsidR="00386AB6" w:rsidRDefault="00386AB6" w:rsidP="00386AB6">
      <w:pPr>
        <w:rPr>
          <w:b/>
        </w:rPr>
      </w:pPr>
      <w:r w:rsidRPr="002B358C">
        <w:rPr>
          <w:b/>
        </w:rPr>
        <w:t xml:space="preserve">Table 1 </w:t>
      </w:r>
      <w:r w:rsidR="002B358C" w:rsidRPr="002B358C">
        <w:t xml:space="preserve">Between 1979 and 2019, 8 fewer plots and 5 fewer species were observed, resulting in lower α-diversity and greater β-diversity. For each assemblage type, Bogbean is the only assemblage to proportionally gain plots between 1979 and 2019, while the Fescue and Sedge assemblages lost plots. Plot loss did not appear to </w:t>
      </w:r>
      <w:proofErr w:type="gramStart"/>
      <w:r w:rsidR="002B358C" w:rsidRPr="002B358C">
        <w:t>have an effect on</w:t>
      </w:r>
      <w:proofErr w:type="gramEnd"/>
      <w:r w:rsidR="002B358C" w:rsidRPr="002B358C">
        <w:t xml:space="preserve"> diversity components, as tested by bootstrapping a minimum of 18 plots per assemblage each year (Table</w:t>
      </w:r>
      <w:r w:rsidR="00777525">
        <w:t xml:space="preserve"> S3</w:t>
      </w:r>
      <w:r w:rsidR="002B358C" w:rsidRPr="002B358C">
        <w:t>)</w:t>
      </w:r>
      <w:r w:rsidR="002B358C" w:rsidRPr="002B358C">
        <w:rPr>
          <w:b/>
        </w:rPr>
        <w:t xml:space="preserve">  </w:t>
      </w:r>
    </w:p>
    <w:tbl>
      <w:tblPr>
        <w:tblW w:w="5320" w:type="dxa"/>
        <w:jc w:val="center"/>
        <w:tblLook w:val="04A0" w:firstRow="1" w:lastRow="0" w:firstColumn="1" w:lastColumn="0" w:noHBand="0" w:noVBand="1"/>
      </w:tblPr>
      <w:tblGrid>
        <w:gridCol w:w="1311"/>
        <w:gridCol w:w="1485"/>
        <w:gridCol w:w="878"/>
        <w:gridCol w:w="300"/>
        <w:gridCol w:w="1004"/>
        <w:gridCol w:w="1004"/>
        <w:gridCol w:w="1004"/>
      </w:tblGrid>
      <w:tr w:rsidR="00A12125" w:rsidRPr="00A12125" w14:paraId="06F76788" w14:textId="77777777" w:rsidTr="00405320">
        <w:trPr>
          <w:trHeight w:val="470"/>
          <w:jc w:val="center"/>
        </w:trPr>
        <w:tc>
          <w:tcPr>
            <w:tcW w:w="1080" w:type="dxa"/>
            <w:tcBorders>
              <w:top w:val="nil"/>
              <w:left w:val="nil"/>
              <w:bottom w:val="nil"/>
              <w:right w:val="nil"/>
            </w:tcBorders>
            <w:shd w:val="clear" w:color="auto" w:fill="auto"/>
            <w:noWrap/>
            <w:vAlign w:val="bottom"/>
            <w:hideMark/>
          </w:tcPr>
          <w:p w14:paraId="094B3D92" w14:textId="77777777" w:rsidR="00A12125" w:rsidRPr="00A12125" w:rsidRDefault="00A12125" w:rsidP="00A12125"/>
        </w:tc>
        <w:tc>
          <w:tcPr>
            <w:tcW w:w="1540" w:type="dxa"/>
            <w:gridSpan w:val="2"/>
            <w:tcBorders>
              <w:top w:val="nil"/>
              <w:left w:val="nil"/>
              <w:bottom w:val="nil"/>
              <w:right w:val="nil"/>
            </w:tcBorders>
            <w:shd w:val="clear" w:color="auto" w:fill="auto"/>
            <w:vAlign w:val="center"/>
            <w:hideMark/>
          </w:tcPr>
          <w:p w14:paraId="2685CC6D" w14:textId="77777777" w:rsidR="00A12125" w:rsidRPr="00A12125" w:rsidRDefault="00A12125" w:rsidP="00A12125">
            <w:pPr>
              <w:rPr>
                <w:b/>
                <w:bCs/>
              </w:rPr>
            </w:pPr>
            <w:r w:rsidRPr="00A12125">
              <w:rPr>
                <w:b/>
                <w:bCs/>
              </w:rPr>
              <w:t>Plot-level components</w:t>
            </w:r>
          </w:p>
        </w:tc>
        <w:tc>
          <w:tcPr>
            <w:tcW w:w="300" w:type="dxa"/>
            <w:tcBorders>
              <w:top w:val="nil"/>
              <w:left w:val="nil"/>
              <w:bottom w:val="nil"/>
              <w:right w:val="nil"/>
            </w:tcBorders>
            <w:shd w:val="clear" w:color="auto" w:fill="auto"/>
            <w:vAlign w:val="center"/>
            <w:hideMark/>
          </w:tcPr>
          <w:p w14:paraId="760048E3" w14:textId="77777777" w:rsidR="00A12125" w:rsidRPr="00A12125" w:rsidRDefault="00A12125" w:rsidP="00A12125">
            <w:pPr>
              <w:rPr>
                <w:b/>
                <w:bCs/>
              </w:rPr>
            </w:pPr>
          </w:p>
        </w:tc>
        <w:tc>
          <w:tcPr>
            <w:tcW w:w="2400" w:type="dxa"/>
            <w:gridSpan w:val="3"/>
            <w:tcBorders>
              <w:top w:val="nil"/>
              <w:left w:val="nil"/>
              <w:bottom w:val="nil"/>
              <w:right w:val="nil"/>
            </w:tcBorders>
            <w:shd w:val="clear" w:color="auto" w:fill="auto"/>
            <w:vAlign w:val="center"/>
            <w:hideMark/>
          </w:tcPr>
          <w:p w14:paraId="03F91DC3" w14:textId="77777777" w:rsidR="00A12125" w:rsidRPr="00A12125" w:rsidRDefault="00A12125" w:rsidP="00A12125">
            <w:pPr>
              <w:rPr>
                <w:b/>
                <w:bCs/>
              </w:rPr>
            </w:pPr>
            <w:r w:rsidRPr="00A12125">
              <w:rPr>
                <w:b/>
                <w:bCs/>
              </w:rPr>
              <w:t>Diversity components</w:t>
            </w:r>
          </w:p>
        </w:tc>
      </w:tr>
      <w:tr w:rsidR="00A12125" w:rsidRPr="00A12125" w14:paraId="335809D8" w14:textId="77777777" w:rsidTr="00405320">
        <w:trPr>
          <w:trHeight w:val="780"/>
          <w:jc w:val="center"/>
        </w:trPr>
        <w:tc>
          <w:tcPr>
            <w:tcW w:w="1080" w:type="dxa"/>
            <w:tcBorders>
              <w:top w:val="single" w:sz="4" w:space="0" w:color="auto"/>
              <w:left w:val="nil"/>
              <w:bottom w:val="single" w:sz="4" w:space="0" w:color="auto"/>
              <w:right w:val="nil"/>
            </w:tcBorders>
            <w:shd w:val="clear" w:color="auto" w:fill="auto"/>
            <w:vAlign w:val="center"/>
            <w:hideMark/>
          </w:tcPr>
          <w:p w14:paraId="5C4B8DE4" w14:textId="77777777" w:rsidR="00A12125" w:rsidRPr="00A12125" w:rsidRDefault="00A12125" w:rsidP="00A12125">
            <w:pPr>
              <w:rPr>
                <w:b/>
                <w:bCs/>
              </w:rPr>
            </w:pPr>
            <w:r w:rsidRPr="00A12125">
              <w:rPr>
                <w:b/>
                <w:bCs/>
              </w:rPr>
              <w:t>Assemblage</w:t>
            </w:r>
          </w:p>
        </w:tc>
        <w:tc>
          <w:tcPr>
            <w:tcW w:w="840" w:type="dxa"/>
            <w:tcBorders>
              <w:top w:val="single" w:sz="4" w:space="0" w:color="auto"/>
              <w:left w:val="nil"/>
              <w:bottom w:val="single" w:sz="4" w:space="0" w:color="auto"/>
              <w:right w:val="nil"/>
            </w:tcBorders>
            <w:shd w:val="clear" w:color="auto" w:fill="auto"/>
            <w:vAlign w:val="center"/>
            <w:hideMark/>
          </w:tcPr>
          <w:p w14:paraId="598F5A97" w14:textId="0E14B609" w:rsidR="00A12125" w:rsidRPr="00A12125" w:rsidRDefault="00A12125" w:rsidP="00A12125">
            <w:pPr>
              <w:rPr>
                <w:b/>
                <w:bCs/>
              </w:rPr>
            </w:pPr>
            <w:r w:rsidRPr="00A12125">
              <w:rPr>
                <w:b/>
                <w:bCs/>
              </w:rPr>
              <w:t xml:space="preserve">No. </w:t>
            </w:r>
            <w:del w:id="198" w:author="Stefanie Lane" w:date="2023-02-06T12:11:00Z">
              <w:r w:rsidRPr="00A12125" w:rsidDel="00AF1CB6">
                <w:rPr>
                  <w:b/>
                  <w:bCs/>
                </w:rPr>
                <w:delText>quadrats</w:delText>
              </w:r>
            </w:del>
            <w:ins w:id="199" w:author="Stefanie Lane" w:date="2023-02-06T12:11:00Z">
              <w:r w:rsidR="00AF1CB6">
                <w:rPr>
                  <w:b/>
                  <w:bCs/>
                </w:rPr>
                <w:t>plots</w:t>
              </w:r>
            </w:ins>
          </w:p>
        </w:tc>
        <w:tc>
          <w:tcPr>
            <w:tcW w:w="700" w:type="dxa"/>
            <w:tcBorders>
              <w:top w:val="single" w:sz="4" w:space="0" w:color="auto"/>
              <w:left w:val="nil"/>
              <w:bottom w:val="single" w:sz="4" w:space="0" w:color="auto"/>
              <w:right w:val="nil"/>
            </w:tcBorders>
            <w:shd w:val="clear" w:color="auto" w:fill="auto"/>
            <w:vAlign w:val="center"/>
            <w:hideMark/>
          </w:tcPr>
          <w:p w14:paraId="6B9328DF" w14:textId="77777777" w:rsidR="00A12125" w:rsidRPr="00A12125" w:rsidRDefault="00A12125" w:rsidP="00A12125">
            <w:pPr>
              <w:rPr>
                <w:b/>
                <w:bCs/>
              </w:rPr>
            </w:pPr>
            <w:r w:rsidRPr="00A12125">
              <w:rPr>
                <w:b/>
                <w:bCs/>
              </w:rPr>
              <w:t>No. species</w:t>
            </w:r>
          </w:p>
        </w:tc>
        <w:tc>
          <w:tcPr>
            <w:tcW w:w="300" w:type="dxa"/>
            <w:tcBorders>
              <w:top w:val="nil"/>
              <w:left w:val="nil"/>
              <w:bottom w:val="nil"/>
              <w:right w:val="nil"/>
            </w:tcBorders>
            <w:shd w:val="clear" w:color="auto" w:fill="auto"/>
            <w:vAlign w:val="center"/>
            <w:hideMark/>
          </w:tcPr>
          <w:p w14:paraId="0793E0EF" w14:textId="77777777" w:rsidR="00A12125" w:rsidRPr="00A12125" w:rsidRDefault="00A12125" w:rsidP="00A12125">
            <w:pPr>
              <w:rPr>
                <w:b/>
                <w:bCs/>
              </w:rPr>
            </w:pPr>
          </w:p>
        </w:tc>
        <w:tc>
          <w:tcPr>
            <w:tcW w:w="800" w:type="dxa"/>
            <w:tcBorders>
              <w:top w:val="single" w:sz="4" w:space="0" w:color="auto"/>
              <w:left w:val="nil"/>
              <w:bottom w:val="single" w:sz="4" w:space="0" w:color="auto"/>
              <w:right w:val="nil"/>
            </w:tcBorders>
            <w:shd w:val="clear" w:color="auto" w:fill="auto"/>
            <w:vAlign w:val="center"/>
            <w:hideMark/>
          </w:tcPr>
          <w:p w14:paraId="4F28F648" w14:textId="77777777" w:rsidR="00A12125" w:rsidRPr="00A12125" w:rsidRDefault="00A12125" w:rsidP="00A12125">
            <w:pPr>
              <w:rPr>
                <w:b/>
                <w:bCs/>
              </w:rPr>
            </w:pPr>
            <w:r w:rsidRPr="00A12125">
              <w:rPr>
                <w:b/>
                <w:bCs/>
              </w:rPr>
              <w:t>α diversity</w:t>
            </w:r>
          </w:p>
        </w:tc>
        <w:tc>
          <w:tcPr>
            <w:tcW w:w="800" w:type="dxa"/>
            <w:tcBorders>
              <w:top w:val="single" w:sz="4" w:space="0" w:color="auto"/>
              <w:left w:val="nil"/>
              <w:bottom w:val="single" w:sz="4" w:space="0" w:color="auto"/>
              <w:right w:val="nil"/>
            </w:tcBorders>
            <w:shd w:val="clear" w:color="auto" w:fill="auto"/>
            <w:vAlign w:val="center"/>
            <w:hideMark/>
          </w:tcPr>
          <w:p w14:paraId="717D109B" w14:textId="77777777" w:rsidR="00A12125" w:rsidRPr="00A12125" w:rsidRDefault="00A12125" w:rsidP="00A12125">
            <w:pPr>
              <w:rPr>
                <w:b/>
                <w:bCs/>
              </w:rPr>
            </w:pPr>
            <w:r w:rsidRPr="00A12125">
              <w:rPr>
                <w:b/>
                <w:bCs/>
              </w:rPr>
              <w:t xml:space="preserve">α diversity </w:t>
            </w:r>
            <w:proofErr w:type="spellStart"/>
            <w:r w:rsidRPr="00A12125">
              <w:rPr>
                <w:b/>
                <w:bCs/>
              </w:rPr>
              <w:t>sd</w:t>
            </w:r>
            <w:proofErr w:type="spellEnd"/>
          </w:p>
        </w:tc>
        <w:tc>
          <w:tcPr>
            <w:tcW w:w="800" w:type="dxa"/>
            <w:tcBorders>
              <w:top w:val="single" w:sz="4" w:space="0" w:color="auto"/>
              <w:left w:val="nil"/>
              <w:bottom w:val="single" w:sz="4" w:space="0" w:color="auto"/>
              <w:right w:val="nil"/>
            </w:tcBorders>
            <w:shd w:val="clear" w:color="auto" w:fill="auto"/>
            <w:vAlign w:val="center"/>
            <w:hideMark/>
          </w:tcPr>
          <w:p w14:paraId="65F2EC17" w14:textId="77777777" w:rsidR="00A12125" w:rsidRPr="00A12125" w:rsidRDefault="00A12125" w:rsidP="00A12125">
            <w:pPr>
              <w:rPr>
                <w:b/>
                <w:bCs/>
              </w:rPr>
            </w:pPr>
            <w:r w:rsidRPr="00A12125">
              <w:rPr>
                <w:b/>
                <w:bCs/>
              </w:rPr>
              <w:t>β diversity</w:t>
            </w:r>
          </w:p>
        </w:tc>
      </w:tr>
      <w:tr w:rsidR="00A12125" w:rsidRPr="00A12125" w14:paraId="01FC2BA1" w14:textId="77777777" w:rsidTr="00405320">
        <w:trPr>
          <w:trHeight w:val="290"/>
          <w:jc w:val="center"/>
        </w:trPr>
        <w:tc>
          <w:tcPr>
            <w:tcW w:w="1080" w:type="dxa"/>
            <w:tcBorders>
              <w:top w:val="nil"/>
              <w:left w:val="nil"/>
              <w:bottom w:val="nil"/>
              <w:right w:val="nil"/>
            </w:tcBorders>
            <w:shd w:val="clear" w:color="auto" w:fill="auto"/>
            <w:vAlign w:val="bottom"/>
            <w:hideMark/>
          </w:tcPr>
          <w:p w14:paraId="537E74FD" w14:textId="77777777" w:rsidR="00A12125" w:rsidRPr="00A12125" w:rsidRDefault="00A12125" w:rsidP="00A12125">
            <w:pPr>
              <w:rPr>
                <w:b/>
                <w:bCs/>
              </w:rPr>
            </w:pPr>
            <w:r w:rsidRPr="00A12125">
              <w:rPr>
                <w:b/>
                <w:bCs/>
              </w:rPr>
              <w:t>Sedge</w:t>
            </w:r>
          </w:p>
        </w:tc>
        <w:tc>
          <w:tcPr>
            <w:tcW w:w="840" w:type="dxa"/>
            <w:tcBorders>
              <w:top w:val="nil"/>
              <w:left w:val="nil"/>
              <w:bottom w:val="nil"/>
              <w:right w:val="nil"/>
            </w:tcBorders>
            <w:shd w:val="clear" w:color="auto" w:fill="auto"/>
            <w:noWrap/>
            <w:vAlign w:val="bottom"/>
            <w:hideMark/>
          </w:tcPr>
          <w:p w14:paraId="355AFFBA" w14:textId="77777777" w:rsidR="00A12125" w:rsidRPr="00A12125" w:rsidRDefault="00A12125" w:rsidP="00A12125">
            <w:pPr>
              <w:rPr>
                <w:b/>
                <w:bCs/>
              </w:rPr>
            </w:pPr>
          </w:p>
        </w:tc>
        <w:tc>
          <w:tcPr>
            <w:tcW w:w="700" w:type="dxa"/>
            <w:tcBorders>
              <w:top w:val="nil"/>
              <w:left w:val="nil"/>
              <w:bottom w:val="nil"/>
              <w:right w:val="nil"/>
            </w:tcBorders>
            <w:shd w:val="clear" w:color="auto" w:fill="auto"/>
            <w:noWrap/>
            <w:vAlign w:val="bottom"/>
            <w:hideMark/>
          </w:tcPr>
          <w:p w14:paraId="7F115909" w14:textId="77777777" w:rsidR="00A12125" w:rsidRPr="00A12125" w:rsidRDefault="00A12125" w:rsidP="00A12125"/>
        </w:tc>
        <w:tc>
          <w:tcPr>
            <w:tcW w:w="300" w:type="dxa"/>
            <w:tcBorders>
              <w:top w:val="nil"/>
              <w:left w:val="nil"/>
              <w:bottom w:val="nil"/>
              <w:right w:val="nil"/>
            </w:tcBorders>
            <w:shd w:val="clear" w:color="auto" w:fill="auto"/>
            <w:noWrap/>
            <w:vAlign w:val="bottom"/>
            <w:hideMark/>
          </w:tcPr>
          <w:p w14:paraId="57919FA3" w14:textId="77777777" w:rsidR="00A12125" w:rsidRPr="00A12125" w:rsidRDefault="00A12125" w:rsidP="00A12125"/>
        </w:tc>
        <w:tc>
          <w:tcPr>
            <w:tcW w:w="800" w:type="dxa"/>
            <w:tcBorders>
              <w:top w:val="nil"/>
              <w:left w:val="nil"/>
              <w:bottom w:val="nil"/>
              <w:right w:val="nil"/>
            </w:tcBorders>
            <w:shd w:val="clear" w:color="auto" w:fill="auto"/>
            <w:noWrap/>
            <w:vAlign w:val="bottom"/>
            <w:hideMark/>
          </w:tcPr>
          <w:p w14:paraId="08A60350" w14:textId="77777777" w:rsidR="00A12125" w:rsidRPr="00A12125" w:rsidRDefault="00A12125" w:rsidP="00A12125"/>
        </w:tc>
        <w:tc>
          <w:tcPr>
            <w:tcW w:w="800" w:type="dxa"/>
            <w:tcBorders>
              <w:top w:val="nil"/>
              <w:left w:val="nil"/>
              <w:bottom w:val="nil"/>
              <w:right w:val="nil"/>
            </w:tcBorders>
            <w:shd w:val="clear" w:color="auto" w:fill="auto"/>
            <w:noWrap/>
            <w:vAlign w:val="bottom"/>
            <w:hideMark/>
          </w:tcPr>
          <w:p w14:paraId="63D9D865" w14:textId="77777777" w:rsidR="00A12125" w:rsidRPr="00A12125" w:rsidRDefault="00A12125" w:rsidP="00A12125"/>
        </w:tc>
        <w:tc>
          <w:tcPr>
            <w:tcW w:w="800" w:type="dxa"/>
            <w:tcBorders>
              <w:top w:val="nil"/>
              <w:left w:val="nil"/>
              <w:bottom w:val="nil"/>
              <w:right w:val="nil"/>
            </w:tcBorders>
            <w:shd w:val="clear" w:color="auto" w:fill="auto"/>
            <w:noWrap/>
            <w:vAlign w:val="bottom"/>
            <w:hideMark/>
          </w:tcPr>
          <w:p w14:paraId="374F8DB5" w14:textId="77777777" w:rsidR="00A12125" w:rsidRPr="00A12125" w:rsidRDefault="00A12125" w:rsidP="00A12125"/>
        </w:tc>
      </w:tr>
      <w:tr w:rsidR="00A12125" w:rsidRPr="00A12125" w14:paraId="7011973F" w14:textId="77777777" w:rsidTr="00405320">
        <w:trPr>
          <w:trHeight w:val="290"/>
          <w:jc w:val="center"/>
        </w:trPr>
        <w:tc>
          <w:tcPr>
            <w:tcW w:w="1080" w:type="dxa"/>
            <w:tcBorders>
              <w:top w:val="single" w:sz="4" w:space="0" w:color="auto"/>
              <w:left w:val="nil"/>
              <w:bottom w:val="single" w:sz="4" w:space="0" w:color="auto"/>
              <w:right w:val="nil"/>
            </w:tcBorders>
            <w:shd w:val="clear" w:color="auto" w:fill="auto"/>
            <w:noWrap/>
            <w:vAlign w:val="bottom"/>
            <w:hideMark/>
          </w:tcPr>
          <w:p w14:paraId="42226EEB" w14:textId="77777777" w:rsidR="00A12125" w:rsidRPr="00A12125" w:rsidRDefault="00A12125" w:rsidP="00A12125">
            <w:r w:rsidRPr="00A12125">
              <w:t>1979</w:t>
            </w:r>
          </w:p>
        </w:tc>
        <w:tc>
          <w:tcPr>
            <w:tcW w:w="840" w:type="dxa"/>
            <w:tcBorders>
              <w:top w:val="single" w:sz="4" w:space="0" w:color="auto"/>
              <w:left w:val="nil"/>
              <w:bottom w:val="single" w:sz="4" w:space="0" w:color="auto"/>
              <w:right w:val="nil"/>
            </w:tcBorders>
            <w:shd w:val="clear" w:color="auto" w:fill="auto"/>
            <w:noWrap/>
            <w:vAlign w:val="bottom"/>
            <w:hideMark/>
          </w:tcPr>
          <w:p w14:paraId="3E060664" w14:textId="77777777" w:rsidR="00A12125" w:rsidRPr="00A12125" w:rsidRDefault="00A12125" w:rsidP="00A12125">
            <w:r w:rsidRPr="00A12125">
              <w:t>34</w:t>
            </w:r>
          </w:p>
        </w:tc>
        <w:tc>
          <w:tcPr>
            <w:tcW w:w="700" w:type="dxa"/>
            <w:tcBorders>
              <w:top w:val="single" w:sz="4" w:space="0" w:color="auto"/>
              <w:left w:val="nil"/>
              <w:bottom w:val="single" w:sz="4" w:space="0" w:color="auto"/>
              <w:right w:val="nil"/>
            </w:tcBorders>
            <w:shd w:val="clear" w:color="auto" w:fill="auto"/>
            <w:noWrap/>
            <w:vAlign w:val="bottom"/>
            <w:hideMark/>
          </w:tcPr>
          <w:p w14:paraId="082FECB8" w14:textId="77777777" w:rsidR="00A12125" w:rsidRPr="00A12125" w:rsidRDefault="00A12125" w:rsidP="00A12125">
            <w:r w:rsidRPr="00A12125">
              <w:t>36</w:t>
            </w:r>
          </w:p>
        </w:tc>
        <w:tc>
          <w:tcPr>
            <w:tcW w:w="300" w:type="dxa"/>
            <w:tcBorders>
              <w:top w:val="nil"/>
              <w:left w:val="nil"/>
              <w:bottom w:val="nil"/>
              <w:right w:val="nil"/>
            </w:tcBorders>
            <w:shd w:val="clear" w:color="auto" w:fill="auto"/>
            <w:noWrap/>
            <w:vAlign w:val="bottom"/>
            <w:hideMark/>
          </w:tcPr>
          <w:p w14:paraId="3198FFC6" w14:textId="77777777" w:rsidR="00A12125" w:rsidRPr="00A12125" w:rsidRDefault="00A12125" w:rsidP="00A12125"/>
        </w:tc>
        <w:tc>
          <w:tcPr>
            <w:tcW w:w="800" w:type="dxa"/>
            <w:tcBorders>
              <w:top w:val="single" w:sz="4" w:space="0" w:color="auto"/>
              <w:left w:val="nil"/>
              <w:bottom w:val="single" w:sz="4" w:space="0" w:color="auto"/>
              <w:right w:val="nil"/>
            </w:tcBorders>
            <w:shd w:val="clear" w:color="auto" w:fill="auto"/>
            <w:noWrap/>
            <w:vAlign w:val="bottom"/>
            <w:hideMark/>
          </w:tcPr>
          <w:p w14:paraId="559919DB" w14:textId="77777777" w:rsidR="00A12125" w:rsidRPr="00A12125" w:rsidRDefault="00A12125" w:rsidP="00A12125">
            <w:r w:rsidRPr="00A12125">
              <w:t>8.7</w:t>
            </w:r>
          </w:p>
        </w:tc>
        <w:tc>
          <w:tcPr>
            <w:tcW w:w="800" w:type="dxa"/>
            <w:tcBorders>
              <w:top w:val="single" w:sz="4" w:space="0" w:color="auto"/>
              <w:left w:val="nil"/>
              <w:bottom w:val="single" w:sz="4" w:space="0" w:color="auto"/>
              <w:right w:val="nil"/>
            </w:tcBorders>
            <w:shd w:val="clear" w:color="auto" w:fill="auto"/>
            <w:noWrap/>
            <w:vAlign w:val="bottom"/>
            <w:hideMark/>
          </w:tcPr>
          <w:p w14:paraId="6D81D8F9" w14:textId="77777777" w:rsidR="00A12125" w:rsidRPr="00A12125" w:rsidRDefault="00A12125" w:rsidP="00A12125">
            <w:r w:rsidRPr="00A12125">
              <w:t>2.5</w:t>
            </w:r>
          </w:p>
        </w:tc>
        <w:tc>
          <w:tcPr>
            <w:tcW w:w="800" w:type="dxa"/>
            <w:tcBorders>
              <w:top w:val="single" w:sz="4" w:space="0" w:color="auto"/>
              <w:left w:val="nil"/>
              <w:bottom w:val="single" w:sz="4" w:space="0" w:color="auto"/>
              <w:right w:val="nil"/>
            </w:tcBorders>
            <w:shd w:val="clear" w:color="auto" w:fill="auto"/>
            <w:noWrap/>
            <w:vAlign w:val="bottom"/>
            <w:hideMark/>
          </w:tcPr>
          <w:p w14:paraId="296DB04F" w14:textId="77777777" w:rsidR="00A12125" w:rsidRPr="00A12125" w:rsidRDefault="00A12125" w:rsidP="00A12125">
            <w:r w:rsidRPr="00A12125">
              <w:t>3.9</w:t>
            </w:r>
          </w:p>
        </w:tc>
      </w:tr>
      <w:tr w:rsidR="00A12125" w:rsidRPr="00A12125" w14:paraId="46B83FE7" w14:textId="77777777" w:rsidTr="00405320">
        <w:trPr>
          <w:trHeight w:val="290"/>
          <w:jc w:val="center"/>
        </w:trPr>
        <w:tc>
          <w:tcPr>
            <w:tcW w:w="1080" w:type="dxa"/>
            <w:tcBorders>
              <w:top w:val="nil"/>
              <w:left w:val="nil"/>
              <w:bottom w:val="nil"/>
              <w:right w:val="nil"/>
            </w:tcBorders>
            <w:shd w:val="clear" w:color="auto" w:fill="auto"/>
            <w:noWrap/>
            <w:vAlign w:val="bottom"/>
            <w:hideMark/>
          </w:tcPr>
          <w:p w14:paraId="6DE42FD7" w14:textId="77777777" w:rsidR="00A12125" w:rsidRPr="00A12125" w:rsidRDefault="00A12125" w:rsidP="00A12125">
            <w:r w:rsidRPr="00A12125">
              <w:t>1999</w:t>
            </w:r>
          </w:p>
        </w:tc>
        <w:tc>
          <w:tcPr>
            <w:tcW w:w="840" w:type="dxa"/>
            <w:tcBorders>
              <w:top w:val="nil"/>
              <w:left w:val="nil"/>
              <w:bottom w:val="single" w:sz="4" w:space="0" w:color="auto"/>
              <w:right w:val="nil"/>
            </w:tcBorders>
            <w:shd w:val="clear" w:color="auto" w:fill="auto"/>
            <w:noWrap/>
            <w:vAlign w:val="bottom"/>
            <w:hideMark/>
          </w:tcPr>
          <w:p w14:paraId="660C30EE" w14:textId="77777777" w:rsidR="00A12125" w:rsidRPr="00A12125" w:rsidRDefault="00A12125" w:rsidP="00A12125">
            <w:r w:rsidRPr="00A12125">
              <w:t>31</w:t>
            </w:r>
          </w:p>
        </w:tc>
        <w:tc>
          <w:tcPr>
            <w:tcW w:w="700" w:type="dxa"/>
            <w:tcBorders>
              <w:top w:val="nil"/>
              <w:left w:val="nil"/>
              <w:bottom w:val="nil"/>
              <w:right w:val="nil"/>
            </w:tcBorders>
            <w:shd w:val="clear" w:color="auto" w:fill="auto"/>
            <w:noWrap/>
            <w:vAlign w:val="bottom"/>
            <w:hideMark/>
          </w:tcPr>
          <w:p w14:paraId="7CBE14F7" w14:textId="77777777" w:rsidR="00A12125" w:rsidRPr="00A12125" w:rsidRDefault="00A12125" w:rsidP="00A12125">
            <w:r w:rsidRPr="00A12125">
              <w:t>35</w:t>
            </w:r>
          </w:p>
        </w:tc>
        <w:tc>
          <w:tcPr>
            <w:tcW w:w="300" w:type="dxa"/>
            <w:tcBorders>
              <w:top w:val="nil"/>
              <w:left w:val="nil"/>
              <w:bottom w:val="nil"/>
              <w:right w:val="nil"/>
            </w:tcBorders>
            <w:shd w:val="clear" w:color="auto" w:fill="auto"/>
            <w:noWrap/>
            <w:vAlign w:val="bottom"/>
            <w:hideMark/>
          </w:tcPr>
          <w:p w14:paraId="23374743" w14:textId="77777777" w:rsidR="00A12125" w:rsidRPr="00A12125" w:rsidRDefault="00A12125" w:rsidP="00A12125"/>
        </w:tc>
        <w:tc>
          <w:tcPr>
            <w:tcW w:w="800" w:type="dxa"/>
            <w:tcBorders>
              <w:top w:val="nil"/>
              <w:left w:val="nil"/>
              <w:bottom w:val="single" w:sz="4" w:space="0" w:color="auto"/>
              <w:right w:val="nil"/>
            </w:tcBorders>
            <w:shd w:val="clear" w:color="auto" w:fill="auto"/>
            <w:noWrap/>
            <w:vAlign w:val="bottom"/>
            <w:hideMark/>
          </w:tcPr>
          <w:p w14:paraId="1AB58ED0" w14:textId="77777777" w:rsidR="00A12125" w:rsidRPr="00A12125" w:rsidRDefault="00A12125" w:rsidP="00A12125">
            <w:r w:rsidRPr="00A12125">
              <w:t>8.3</w:t>
            </w:r>
          </w:p>
        </w:tc>
        <w:tc>
          <w:tcPr>
            <w:tcW w:w="800" w:type="dxa"/>
            <w:tcBorders>
              <w:top w:val="nil"/>
              <w:left w:val="nil"/>
              <w:bottom w:val="single" w:sz="4" w:space="0" w:color="auto"/>
              <w:right w:val="nil"/>
            </w:tcBorders>
            <w:shd w:val="clear" w:color="auto" w:fill="auto"/>
            <w:noWrap/>
            <w:vAlign w:val="bottom"/>
            <w:hideMark/>
          </w:tcPr>
          <w:p w14:paraId="42348140" w14:textId="77777777" w:rsidR="00A12125" w:rsidRPr="00A12125" w:rsidRDefault="00A12125" w:rsidP="00A12125">
            <w:r w:rsidRPr="00A12125">
              <w:t>2.0</w:t>
            </w:r>
          </w:p>
        </w:tc>
        <w:tc>
          <w:tcPr>
            <w:tcW w:w="800" w:type="dxa"/>
            <w:tcBorders>
              <w:top w:val="nil"/>
              <w:left w:val="nil"/>
              <w:bottom w:val="single" w:sz="4" w:space="0" w:color="auto"/>
              <w:right w:val="nil"/>
            </w:tcBorders>
            <w:shd w:val="clear" w:color="auto" w:fill="auto"/>
            <w:noWrap/>
            <w:vAlign w:val="bottom"/>
            <w:hideMark/>
          </w:tcPr>
          <w:p w14:paraId="734F5D39" w14:textId="77777777" w:rsidR="00A12125" w:rsidRPr="00A12125" w:rsidRDefault="00A12125" w:rsidP="00A12125">
            <w:r w:rsidRPr="00A12125">
              <w:t>4.2</w:t>
            </w:r>
          </w:p>
        </w:tc>
      </w:tr>
      <w:tr w:rsidR="00A12125" w:rsidRPr="00A12125" w14:paraId="68E175F0" w14:textId="77777777" w:rsidTr="00405320">
        <w:trPr>
          <w:trHeight w:val="290"/>
          <w:jc w:val="center"/>
        </w:trPr>
        <w:tc>
          <w:tcPr>
            <w:tcW w:w="1080" w:type="dxa"/>
            <w:tcBorders>
              <w:top w:val="single" w:sz="4" w:space="0" w:color="auto"/>
              <w:left w:val="nil"/>
              <w:bottom w:val="single" w:sz="4" w:space="0" w:color="auto"/>
              <w:right w:val="nil"/>
            </w:tcBorders>
            <w:shd w:val="clear" w:color="auto" w:fill="auto"/>
            <w:noWrap/>
            <w:vAlign w:val="bottom"/>
            <w:hideMark/>
          </w:tcPr>
          <w:p w14:paraId="257865D9" w14:textId="77777777" w:rsidR="00A12125" w:rsidRPr="00A12125" w:rsidRDefault="00A12125" w:rsidP="00A12125">
            <w:r w:rsidRPr="00A12125">
              <w:t>2019</w:t>
            </w:r>
          </w:p>
        </w:tc>
        <w:tc>
          <w:tcPr>
            <w:tcW w:w="840" w:type="dxa"/>
            <w:tcBorders>
              <w:top w:val="nil"/>
              <w:left w:val="nil"/>
              <w:bottom w:val="single" w:sz="4" w:space="0" w:color="auto"/>
              <w:right w:val="nil"/>
            </w:tcBorders>
            <w:shd w:val="clear" w:color="auto" w:fill="auto"/>
            <w:noWrap/>
            <w:vAlign w:val="bottom"/>
            <w:hideMark/>
          </w:tcPr>
          <w:p w14:paraId="16E80303" w14:textId="77777777" w:rsidR="00A12125" w:rsidRPr="00A12125" w:rsidRDefault="00A12125" w:rsidP="00A12125">
            <w:r w:rsidRPr="00A12125">
              <w:t>28</w:t>
            </w:r>
          </w:p>
        </w:tc>
        <w:tc>
          <w:tcPr>
            <w:tcW w:w="700" w:type="dxa"/>
            <w:tcBorders>
              <w:top w:val="single" w:sz="4" w:space="0" w:color="auto"/>
              <w:left w:val="nil"/>
              <w:bottom w:val="single" w:sz="4" w:space="0" w:color="auto"/>
              <w:right w:val="nil"/>
            </w:tcBorders>
            <w:shd w:val="clear" w:color="auto" w:fill="auto"/>
            <w:noWrap/>
            <w:vAlign w:val="bottom"/>
            <w:hideMark/>
          </w:tcPr>
          <w:p w14:paraId="5DC84103" w14:textId="77777777" w:rsidR="00A12125" w:rsidRPr="00A12125" w:rsidRDefault="00A12125" w:rsidP="00A12125">
            <w:r w:rsidRPr="00A12125">
              <w:t>34</w:t>
            </w:r>
          </w:p>
        </w:tc>
        <w:tc>
          <w:tcPr>
            <w:tcW w:w="300" w:type="dxa"/>
            <w:tcBorders>
              <w:top w:val="nil"/>
              <w:left w:val="nil"/>
              <w:bottom w:val="nil"/>
              <w:right w:val="nil"/>
            </w:tcBorders>
            <w:shd w:val="clear" w:color="auto" w:fill="auto"/>
            <w:noWrap/>
            <w:vAlign w:val="bottom"/>
            <w:hideMark/>
          </w:tcPr>
          <w:p w14:paraId="6672EF66" w14:textId="77777777" w:rsidR="00A12125" w:rsidRPr="00A12125" w:rsidRDefault="00A12125" w:rsidP="00A12125"/>
        </w:tc>
        <w:tc>
          <w:tcPr>
            <w:tcW w:w="800" w:type="dxa"/>
            <w:tcBorders>
              <w:top w:val="nil"/>
              <w:left w:val="nil"/>
              <w:bottom w:val="single" w:sz="4" w:space="0" w:color="auto"/>
              <w:right w:val="nil"/>
            </w:tcBorders>
            <w:shd w:val="clear" w:color="auto" w:fill="auto"/>
            <w:noWrap/>
            <w:vAlign w:val="bottom"/>
            <w:hideMark/>
          </w:tcPr>
          <w:p w14:paraId="6256F7B1" w14:textId="77777777" w:rsidR="00A12125" w:rsidRPr="00A12125" w:rsidRDefault="00A12125" w:rsidP="00A12125">
            <w:r w:rsidRPr="00A12125">
              <w:t>7.9</w:t>
            </w:r>
          </w:p>
        </w:tc>
        <w:tc>
          <w:tcPr>
            <w:tcW w:w="800" w:type="dxa"/>
            <w:tcBorders>
              <w:top w:val="nil"/>
              <w:left w:val="nil"/>
              <w:bottom w:val="single" w:sz="4" w:space="0" w:color="auto"/>
              <w:right w:val="nil"/>
            </w:tcBorders>
            <w:shd w:val="clear" w:color="auto" w:fill="auto"/>
            <w:noWrap/>
            <w:vAlign w:val="bottom"/>
            <w:hideMark/>
          </w:tcPr>
          <w:p w14:paraId="3D6920C3" w14:textId="77777777" w:rsidR="00A12125" w:rsidRPr="00A12125" w:rsidRDefault="00A12125" w:rsidP="00A12125">
            <w:r w:rsidRPr="00A12125">
              <w:t>2.7</w:t>
            </w:r>
          </w:p>
        </w:tc>
        <w:tc>
          <w:tcPr>
            <w:tcW w:w="800" w:type="dxa"/>
            <w:tcBorders>
              <w:top w:val="nil"/>
              <w:left w:val="nil"/>
              <w:bottom w:val="single" w:sz="4" w:space="0" w:color="auto"/>
              <w:right w:val="nil"/>
            </w:tcBorders>
            <w:shd w:val="clear" w:color="auto" w:fill="auto"/>
            <w:noWrap/>
            <w:vAlign w:val="bottom"/>
            <w:hideMark/>
          </w:tcPr>
          <w:p w14:paraId="051A9C0E" w14:textId="77777777" w:rsidR="00A12125" w:rsidRPr="00A12125" w:rsidRDefault="00A12125" w:rsidP="00A12125">
            <w:r w:rsidRPr="00A12125">
              <w:t>4.3</w:t>
            </w:r>
          </w:p>
        </w:tc>
      </w:tr>
      <w:tr w:rsidR="00A12125" w:rsidRPr="00A12125" w14:paraId="26EDAC11" w14:textId="77777777" w:rsidTr="00405320">
        <w:trPr>
          <w:trHeight w:val="200"/>
          <w:jc w:val="center"/>
        </w:trPr>
        <w:tc>
          <w:tcPr>
            <w:tcW w:w="1080" w:type="dxa"/>
            <w:tcBorders>
              <w:top w:val="nil"/>
              <w:left w:val="nil"/>
              <w:bottom w:val="nil"/>
              <w:right w:val="nil"/>
            </w:tcBorders>
            <w:shd w:val="clear" w:color="auto" w:fill="auto"/>
            <w:noWrap/>
            <w:vAlign w:val="bottom"/>
            <w:hideMark/>
          </w:tcPr>
          <w:p w14:paraId="2C766283" w14:textId="77777777" w:rsidR="00A12125" w:rsidRPr="00A12125" w:rsidRDefault="00A12125" w:rsidP="00A12125"/>
        </w:tc>
        <w:tc>
          <w:tcPr>
            <w:tcW w:w="840" w:type="dxa"/>
            <w:tcBorders>
              <w:top w:val="nil"/>
              <w:left w:val="nil"/>
              <w:bottom w:val="nil"/>
              <w:right w:val="nil"/>
            </w:tcBorders>
            <w:shd w:val="clear" w:color="auto" w:fill="auto"/>
            <w:noWrap/>
            <w:vAlign w:val="bottom"/>
            <w:hideMark/>
          </w:tcPr>
          <w:p w14:paraId="54AE0BC3" w14:textId="77777777" w:rsidR="00A12125" w:rsidRPr="00A12125" w:rsidRDefault="00A12125" w:rsidP="00A12125"/>
        </w:tc>
        <w:tc>
          <w:tcPr>
            <w:tcW w:w="700" w:type="dxa"/>
            <w:tcBorders>
              <w:top w:val="nil"/>
              <w:left w:val="nil"/>
              <w:bottom w:val="nil"/>
              <w:right w:val="nil"/>
            </w:tcBorders>
            <w:shd w:val="clear" w:color="auto" w:fill="auto"/>
            <w:noWrap/>
            <w:vAlign w:val="bottom"/>
            <w:hideMark/>
          </w:tcPr>
          <w:p w14:paraId="34061F51" w14:textId="77777777" w:rsidR="00A12125" w:rsidRPr="00A12125" w:rsidRDefault="00A12125" w:rsidP="00A12125"/>
        </w:tc>
        <w:tc>
          <w:tcPr>
            <w:tcW w:w="300" w:type="dxa"/>
            <w:tcBorders>
              <w:top w:val="nil"/>
              <w:left w:val="nil"/>
              <w:bottom w:val="nil"/>
              <w:right w:val="nil"/>
            </w:tcBorders>
            <w:shd w:val="clear" w:color="auto" w:fill="auto"/>
            <w:noWrap/>
            <w:vAlign w:val="bottom"/>
            <w:hideMark/>
          </w:tcPr>
          <w:p w14:paraId="69EC3A58" w14:textId="77777777" w:rsidR="00A12125" w:rsidRPr="00A12125" w:rsidRDefault="00A12125" w:rsidP="00A12125"/>
        </w:tc>
        <w:tc>
          <w:tcPr>
            <w:tcW w:w="800" w:type="dxa"/>
            <w:tcBorders>
              <w:top w:val="nil"/>
              <w:left w:val="nil"/>
              <w:bottom w:val="nil"/>
              <w:right w:val="nil"/>
            </w:tcBorders>
            <w:shd w:val="clear" w:color="auto" w:fill="auto"/>
            <w:noWrap/>
            <w:vAlign w:val="bottom"/>
            <w:hideMark/>
          </w:tcPr>
          <w:p w14:paraId="26872C98" w14:textId="77777777" w:rsidR="00A12125" w:rsidRPr="00A12125" w:rsidRDefault="00A12125" w:rsidP="00A12125"/>
        </w:tc>
        <w:tc>
          <w:tcPr>
            <w:tcW w:w="800" w:type="dxa"/>
            <w:tcBorders>
              <w:top w:val="nil"/>
              <w:left w:val="nil"/>
              <w:bottom w:val="nil"/>
              <w:right w:val="nil"/>
            </w:tcBorders>
            <w:shd w:val="clear" w:color="auto" w:fill="auto"/>
            <w:noWrap/>
            <w:vAlign w:val="bottom"/>
            <w:hideMark/>
          </w:tcPr>
          <w:p w14:paraId="2AC688E7" w14:textId="77777777" w:rsidR="00A12125" w:rsidRPr="00A12125" w:rsidRDefault="00A12125" w:rsidP="00A12125"/>
        </w:tc>
        <w:tc>
          <w:tcPr>
            <w:tcW w:w="800" w:type="dxa"/>
            <w:tcBorders>
              <w:top w:val="nil"/>
              <w:left w:val="nil"/>
              <w:bottom w:val="nil"/>
              <w:right w:val="nil"/>
            </w:tcBorders>
            <w:shd w:val="clear" w:color="auto" w:fill="auto"/>
            <w:noWrap/>
            <w:vAlign w:val="bottom"/>
            <w:hideMark/>
          </w:tcPr>
          <w:p w14:paraId="1D7EDCEA" w14:textId="77777777" w:rsidR="00A12125" w:rsidRPr="00A12125" w:rsidRDefault="00A12125" w:rsidP="00A12125"/>
        </w:tc>
      </w:tr>
      <w:tr w:rsidR="00A12125" w:rsidRPr="00A12125" w14:paraId="2668D63B" w14:textId="77777777" w:rsidTr="00405320">
        <w:trPr>
          <w:trHeight w:val="290"/>
          <w:jc w:val="center"/>
        </w:trPr>
        <w:tc>
          <w:tcPr>
            <w:tcW w:w="1080" w:type="dxa"/>
            <w:tcBorders>
              <w:top w:val="nil"/>
              <w:left w:val="nil"/>
              <w:bottom w:val="nil"/>
              <w:right w:val="nil"/>
            </w:tcBorders>
            <w:shd w:val="clear" w:color="auto" w:fill="auto"/>
            <w:noWrap/>
            <w:vAlign w:val="bottom"/>
            <w:hideMark/>
          </w:tcPr>
          <w:p w14:paraId="06EEBE5A" w14:textId="77777777" w:rsidR="00A12125" w:rsidRPr="00A12125" w:rsidRDefault="00A12125" w:rsidP="00A12125">
            <w:pPr>
              <w:rPr>
                <w:b/>
                <w:bCs/>
              </w:rPr>
            </w:pPr>
            <w:r w:rsidRPr="00A12125">
              <w:rPr>
                <w:b/>
                <w:bCs/>
              </w:rPr>
              <w:t>Fescue</w:t>
            </w:r>
          </w:p>
        </w:tc>
        <w:tc>
          <w:tcPr>
            <w:tcW w:w="840" w:type="dxa"/>
            <w:tcBorders>
              <w:top w:val="nil"/>
              <w:left w:val="nil"/>
              <w:bottom w:val="nil"/>
              <w:right w:val="nil"/>
            </w:tcBorders>
            <w:shd w:val="clear" w:color="auto" w:fill="auto"/>
            <w:noWrap/>
            <w:vAlign w:val="bottom"/>
            <w:hideMark/>
          </w:tcPr>
          <w:p w14:paraId="100942B0" w14:textId="77777777" w:rsidR="00A12125" w:rsidRPr="00A12125" w:rsidRDefault="00A12125" w:rsidP="00A12125">
            <w:pPr>
              <w:rPr>
                <w:b/>
                <w:bCs/>
              </w:rPr>
            </w:pPr>
          </w:p>
        </w:tc>
        <w:tc>
          <w:tcPr>
            <w:tcW w:w="700" w:type="dxa"/>
            <w:tcBorders>
              <w:top w:val="nil"/>
              <w:left w:val="nil"/>
              <w:bottom w:val="nil"/>
              <w:right w:val="nil"/>
            </w:tcBorders>
            <w:shd w:val="clear" w:color="auto" w:fill="auto"/>
            <w:noWrap/>
            <w:vAlign w:val="bottom"/>
            <w:hideMark/>
          </w:tcPr>
          <w:p w14:paraId="4E50120F" w14:textId="77777777" w:rsidR="00A12125" w:rsidRPr="00A12125" w:rsidRDefault="00A12125" w:rsidP="00A12125"/>
        </w:tc>
        <w:tc>
          <w:tcPr>
            <w:tcW w:w="300" w:type="dxa"/>
            <w:tcBorders>
              <w:top w:val="nil"/>
              <w:left w:val="nil"/>
              <w:bottom w:val="nil"/>
              <w:right w:val="nil"/>
            </w:tcBorders>
            <w:shd w:val="clear" w:color="auto" w:fill="auto"/>
            <w:noWrap/>
            <w:vAlign w:val="bottom"/>
            <w:hideMark/>
          </w:tcPr>
          <w:p w14:paraId="70D1A529" w14:textId="77777777" w:rsidR="00A12125" w:rsidRPr="00A12125" w:rsidRDefault="00A12125" w:rsidP="00A12125"/>
        </w:tc>
        <w:tc>
          <w:tcPr>
            <w:tcW w:w="800" w:type="dxa"/>
            <w:tcBorders>
              <w:top w:val="nil"/>
              <w:left w:val="nil"/>
              <w:bottom w:val="nil"/>
              <w:right w:val="nil"/>
            </w:tcBorders>
            <w:shd w:val="clear" w:color="auto" w:fill="auto"/>
            <w:noWrap/>
            <w:vAlign w:val="bottom"/>
            <w:hideMark/>
          </w:tcPr>
          <w:p w14:paraId="35B9FC53" w14:textId="77777777" w:rsidR="00A12125" w:rsidRPr="00A12125" w:rsidRDefault="00A12125" w:rsidP="00A12125"/>
        </w:tc>
        <w:tc>
          <w:tcPr>
            <w:tcW w:w="800" w:type="dxa"/>
            <w:tcBorders>
              <w:top w:val="nil"/>
              <w:left w:val="nil"/>
              <w:bottom w:val="nil"/>
              <w:right w:val="nil"/>
            </w:tcBorders>
            <w:shd w:val="clear" w:color="auto" w:fill="auto"/>
            <w:noWrap/>
            <w:vAlign w:val="bottom"/>
            <w:hideMark/>
          </w:tcPr>
          <w:p w14:paraId="3B11BB51" w14:textId="77777777" w:rsidR="00A12125" w:rsidRPr="00A12125" w:rsidRDefault="00A12125" w:rsidP="00A12125"/>
        </w:tc>
        <w:tc>
          <w:tcPr>
            <w:tcW w:w="800" w:type="dxa"/>
            <w:tcBorders>
              <w:top w:val="nil"/>
              <w:left w:val="nil"/>
              <w:bottom w:val="nil"/>
              <w:right w:val="nil"/>
            </w:tcBorders>
            <w:shd w:val="clear" w:color="auto" w:fill="auto"/>
            <w:noWrap/>
            <w:vAlign w:val="bottom"/>
            <w:hideMark/>
          </w:tcPr>
          <w:p w14:paraId="324BF0FD" w14:textId="77777777" w:rsidR="00A12125" w:rsidRPr="00A12125" w:rsidRDefault="00A12125" w:rsidP="00A12125"/>
        </w:tc>
      </w:tr>
      <w:tr w:rsidR="00A12125" w:rsidRPr="00A12125" w14:paraId="227F43B4" w14:textId="77777777" w:rsidTr="00405320">
        <w:trPr>
          <w:trHeight w:val="290"/>
          <w:jc w:val="center"/>
        </w:trPr>
        <w:tc>
          <w:tcPr>
            <w:tcW w:w="1080" w:type="dxa"/>
            <w:tcBorders>
              <w:top w:val="single" w:sz="4" w:space="0" w:color="auto"/>
              <w:left w:val="nil"/>
              <w:bottom w:val="single" w:sz="4" w:space="0" w:color="auto"/>
              <w:right w:val="nil"/>
            </w:tcBorders>
            <w:shd w:val="clear" w:color="auto" w:fill="auto"/>
            <w:noWrap/>
            <w:vAlign w:val="bottom"/>
            <w:hideMark/>
          </w:tcPr>
          <w:p w14:paraId="1EEF5161" w14:textId="77777777" w:rsidR="00A12125" w:rsidRPr="00A12125" w:rsidRDefault="00A12125" w:rsidP="00A12125">
            <w:r w:rsidRPr="00A12125">
              <w:t>1979</w:t>
            </w:r>
          </w:p>
        </w:tc>
        <w:tc>
          <w:tcPr>
            <w:tcW w:w="840" w:type="dxa"/>
            <w:tcBorders>
              <w:top w:val="single" w:sz="4" w:space="0" w:color="auto"/>
              <w:left w:val="nil"/>
              <w:bottom w:val="single" w:sz="4" w:space="0" w:color="auto"/>
              <w:right w:val="nil"/>
            </w:tcBorders>
            <w:shd w:val="clear" w:color="auto" w:fill="auto"/>
            <w:noWrap/>
            <w:vAlign w:val="bottom"/>
            <w:hideMark/>
          </w:tcPr>
          <w:p w14:paraId="5E11B5B3" w14:textId="77777777" w:rsidR="00A12125" w:rsidRPr="00A12125" w:rsidRDefault="00A12125" w:rsidP="00A12125">
            <w:r w:rsidRPr="00A12125">
              <w:t>29</w:t>
            </w:r>
          </w:p>
        </w:tc>
        <w:tc>
          <w:tcPr>
            <w:tcW w:w="700" w:type="dxa"/>
            <w:tcBorders>
              <w:top w:val="single" w:sz="4" w:space="0" w:color="auto"/>
              <w:left w:val="nil"/>
              <w:bottom w:val="single" w:sz="4" w:space="0" w:color="auto"/>
              <w:right w:val="nil"/>
            </w:tcBorders>
            <w:shd w:val="clear" w:color="auto" w:fill="auto"/>
            <w:noWrap/>
            <w:vAlign w:val="bottom"/>
            <w:hideMark/>
          </w:tcPr>
          <w:p w14:paraId="68748E75" w14:textId="77777777" w:rsidR="00A12125" w:rsidRPr="00A12125" w:rsidRDefault="00A12125" w:rsidP="00A12125">
            <w:r w:rsidRPr="00A12125">
              <w:t>45</w:t>
            </w:r>
          </w:p>
        </w:tc>
        <w:tc>
          <w:tcPr>
            <w:tcW w:w="300" w:type="dxa"/>
            <w:tcBorders>
              <w:top w:val="nil"/>
              <w:left w:val="nil"/>
              <w:bottom w:val="nil"/>
              <w:right w:val="nil"/>
            </w:tcBorders>
            <w:shd w:val="clear" w:color="auto" w:fill="auto"/>
            <w:noWrap/>
            <w:vAlign w:val="bottom"/>
            <w:hideMark/>
          </w:tcPr>
          <w:p w14:paraId="5A8A1710" w14:textId="77777777" w:rsidR="00A12125" w:rsidRPr="00A12125" w:rsidRDefault="00A12125" w:rsidP="00A12125"/>
        </w:tc>
        <w:tc>
          <w:tcPr>
            <w:tcW w:w="800" w:type="dxa"/>
            <w:tcBorders>
              <w:top w:val="single" w:sz="4" w:space="0" w:color="auto"/>
              <w:left w:val="nil"/>
              <w:bottom w:val="single" w:sz="4" w:space="0" w:color="auto"/>
              <w:right w:val="nil"/>
            </w:tcBorders>
            <w:shd w:val="clear" w:color="auto" w:fill="auto"/>
            <w:noWrap/>
            <w:vAlign w:val="bottom"/>
            <w:hideMark/>
          </w:tcPr>
          <w:p w14:paraId="7EA3A49D" w14:textId="77777777" w:rsidR="00A12125" w:rsidRPr="00A12125" w:rsidRDefault="00A12125" w:rsidP="00A12125">
            <w:r w:rsidRPr="00A12125">
              <w:t>10.8</w:t>
            </w:r>
          </w:p>
        </w:tc>
        <w:tc>
          <w:tcPr>
            <w:tcW w:w="800" w:type="dxa"/>
            <w:tcBorders>
              <w:top w:val="single" w:sz="4" w:space="0" w:color="auto"/>
              <w:left w:val="nil"/>
              <w:bottom w:val="single" w:sz="4" w:space="0" w:color="auto"/>
              <w:right w:val="nil"/>
            </w:tcBorders>
            <w:shd w:val="clear" w:color="auto" w:fill="auto"/>
            <w:noWrap/>
            <w:vAlign w:val="bottom"/>
            <w:hideMark/>
          </w:tcPr>
          <w:p w14:paraId="66EF1923" w14:textId="77777777" w:rsidR="00A12125" w:rsidRPr="00A12125" w:rsidRDefault="00A12125" w:rsidP="00A12125">
            <w:r w:rsidRPr="00A12125">
              <w:t>3.9</w:t>
            </w:r>
          </w:p>
        </w:tc>
        <w:tc>
          <w:tcPr>
            <w:tcW w:w="800" w:type="dxa"/>
            <w:tcBorders>
              <w:top w:val="single" w:sz="4" w:space="0" w:color="auto"/>
              <w:left w:val="nil"/>
              <w:bottom w:val="single" w:sz="4" w:space="0" w:color="auto"/>
              <w:right w:val="nil"/>
            </w:tcBorders>
            <w:shd w:val="clear" w:color="auto" w:fill="auto"/>
            <w:noWrap/>
            <w:vAlign w:val="bottom"/>
            <w:hideMark/>
          </w:tcPr>
          <w:p w14:paraId="7DA44886" w14:textId="77777777" w:rsidR="00A12125" w:rsidRPr="00A12125" w:rsidRDefault="00A12125" w:rsidP="00A12125">
            <w:r w:rsidRPr="00A12125">
              <w:t>4.2</w:t>
            </w:r>
          </w:p>
        </w:tc>
      </w:tr>
      <w:tr w:rsidR="00A12125" w:rsidRPr="00A12125" w14:paraId="4325C815" w14:textId="77777777" w:rsidTr="00405320">
        <w:trPr>
          <w:trHeight w:val="290"/>
          <w:jc w:val="center"/>
        </w:trPr>
        <w:tc>
          <w:tcPr>
            <w:tcW w:w="1080" w:type="dxa"/>
            <w:tcBorders>
              <w:top w:val="nil"/>
              <w:left w:val="nil"/>
              <w:bottom w:val="nil"/>
              <w:right w:val="nil"/>
            </w:tcBorders>
            <w:shd w:val="clear" w:color="auto" w:fill="auto"/>
            <w:noWrap/>
            <w:vAlign w:val="bottom"/>
            <w:hideMark/>
          </w:tcPr>
          <w:p w14:paraId="07551029" w14:textId="77777777" w:rsidR="00A12125" w:rsidRPr="00A12125" w:rsidRDefault="00A12125" w:rsidP="00A12125">
            <w:r w:rsidRPr="00A12125">
              <w:t>1999</w:t>
            </w:r>
          </w:p>
        </w:tc>
        <w:tc>
          <w:tcPr>
            <w:tcW w:w="840" w:type="dxa"/>
            <w:tcBorders>
              <w:top w:val="nil"/>
              <w:left w:val="nil"/>
              <w:bottom w:val="single" w:sz="4" w:space="0" w:color="auto"/>
              <w:right w:val="nil"/>
            </w:tcBorders>
            <w:shd w:val="clear" w:color="auto" w:fill="auto"/>
            <w:noWrap/>
            <w:vAlign w:val="bottom"/>
            <w:hideMark/>
          </w:tcPr>
          <w:p w14:paraId="6559981C" w14:textId="77777777" w:rsidR="00A12125" w:rsidRPr="00A12125" w:rsidRDefault="00A12125" w:rsidP="00A12125">
            <w:r w:rsidRPr="00A12125">
              <w:t>33</w:t>
            </w:r>
          </w:p>
        </w:tc>
        <w:tc>
          <w:tcPr>
            <w:tcW w:w="700" w:type="dxa"/>
            <w:tcBorders>
              <w:top w:val="nil"/>
              <w:left w:val="nil"/>
              <w:bottom w:val="nil"/>
              <w:right w:val="nil"/>
            </w:tcBorders>
            <w:shd w:val="clear" w:color="auto" w:fill="auto"/>
            <w:noWrap/>
            <w:vAlign w:val="bottom"/>
            <w:hideMark/>
          </w:tcPr>
          <w:p w14:paraId="392D523F" w14:textId="77777777" w:rsidR="00A12125" w:rsidRPr="00A12125" w:rsidRDefault="00A12125" w:rsidP="00A12125">
            <w:r w:rsidRPr="00A12125">
              <w:t>41</w:t>
            </w:r>
          </w:p>
        </w:tc>
        <w:tc>
          <w:tcPr>
            <w:tcW w:w="300" w:type="dxa"/>
            <w:tcBorders>
              <w:top w:val="nil"/>
              <w:left w:val="nil"/>
              <w:bottom w:val="nil"/>
              <w:right w:val="nil"/>
            </w:tcBorders>
            <w:shd w:val="clear" w:color="auto" w:fill="auto"/>
            <w:noWrap/>
            <w:vAlign w:val="bottom"/>
            <w:hideMark/>
          </w:tcPr>
          <w:p w14:paraId="1AB92031" w14:textId="77777777" w:rsidR="00A12125" w:rsidRPr="00A12125" w:rsidRDefault="00A12125" w:rsidP="00A12125"/>
        </w:tc>
        <w:tc>
          <w:tcPr>
            <w:tcW w:w="800" w:type="dxa"/>
            <w:tcBorders>
              <w:top w:val="nil"/>
              <w:left w:val="nil"/>
              <w:bottom w:val="single" w:sz="4" w:space="0" w:color="auto"/>
              <w:right w:val="nil"/>
            </w:tcBorders>
            <w:shd w:val="clear" w:color="auto" w:fill="auto"/>
            <w:noWrap/>
            <w:vAlign w:val="bottom"/>
            <w:hideMark/>
          </w:tcPr>
          <w:p w14:paraId="4B14C174" w14:textId="77777777" w:rsidR="00A12125" w:rsidRPr="00A12125" w:rsidRDefault="00A12125" w:rsidP="00A12125">
            <w:r w:rsidRPr="00A12125">
              <w:t>9.7</w:t>
            </w:r>
          </w:p>
        </w:tc>
        <w:tc>
          <w:tcPr>
            <w:tcW w:w="800" w:type="dxa"/>
            <w:tcBorders>
              <w:top w:val="nil"/>
              <w:left w:val="nil"/>
              <w:bottom w:val="single" w:sz="4" w:space="0" w:color="auto"/>
              <w:right w:val="nil"/>
            </w:tcBorders>
            <w:shd w:val="clear" w:color="auto" w:fill="auto"/>
            <w:noWrap/>
            <w:vAlign w:val="bottom"/>
            <w:hideMark/>
          </w:tcPr>
          <w:p w14:paraId="764E6E2E" w14:textId="77777777" w:rsidR="00A12125" w:rsidRPr="00A12125" w:rsidRDefault="00A12125" w:rsidP="00A12125">
            <w:r w:rsidRPr="00A12125">
              <w:t>4.0</w:t>
            </w:r>
          </w:p>
        </w:tc>
        <w:tc>
          <w:tcPr>
            <w:tcW w:w="800" w:type="dxa"/>
            <w:tcBorders>
              <w:top w:val="nil"/>
              <w:left w:val="nil"/>
              <w:bottom w:val="single" w:sz="4" w:space="0" w:color="auto"/>
              <w:right w:val="nil"/>
            </w:tcBorders>
            <w:shd w:val="clear" w:color="auto" w:fill="auto"/>
            <w:noWrap/>
            <w:vAlign w:val="bottom"/>
            <w:hideMark/>
          </w:tcPr>
          <w:p w14:paraId="39E5E242" w14:textId="77777777" w:rsidR="00A12125" w:rsidRPr="00A12125" w:rsidRDefault="00A12125" w:rsidP="00A12125">
            <w:r w:rsidRPr="00A12125">
              <w:t>4.2</w:t>
            </w:r>
          </w:p>
        </w:tc>
      </w:tr>
      <w:tr w:rsidR="00A12125" w:rsidRPr="00A12125" w14:paraId="71645552" w14:textId="77777777" w:rsidTr="00405320">
        <w:trPr>
          <w:trHeight w:val="290"/>
          <w:jc w:val="center"/>
        </w:trPr>
        <w:tc>
          <w:tcPr>
            <w:tcW w:w="1080" w:type="dxa"/>
            <w:tcBorders>
              <w:top w:val="single" w:sz="4" w:space="0" w:color="auto"/>
              <w:left w:val="nil"/>
              <w:bottom w:val="single" w:sz="4" w:space="0" w:color="auto"/>
              <w:right w:val="nil"/>
            </w:tcBorders>
            <w:shd w:val="clear" w:color="auto" w:fill="auto"/>
            <w:noWrap/>
            <w:vAlign w:val="bottom"/>
            <w:hideMark/>
          </w:tcPr>
          <w:p w14:paraId="1B7999C2" w14:textId="77777777" w:rsidR="00A12125" w:rsidRPr="00A12125" w:rsidRDefault="00A12125" w:rsidP="00A12125">
            <w:r w:rsidRPr="00A12125">
              <w:t>2019</w:t>
            </w:r>
          </w:p>
        </w:tc>
        <w:tc>
          <w:tcPr>
            <w:tcW w:w="840" w:type="dxa"/>
            <w:tcBorders>
              <w:top w:val="nil"/>
              <w:left w:val="nil"/>
              <w:bottom w:val="single" w:sz="4" w:space="0" w:color="auto"/>
              <w:right w:val="nil"/>
            </w:tcBorders>
            <w:shd w:val="clear" w:color="auto" w:fill="auto"/>
            <w:noWrap/>
            <w:vAlign w:val="bottom"/>
            <w:hideMark/>
          </w:tcPr>
          <w:p w14:paraId="230C6FEF" w14:textId="77777777" w:rsidR="00A12125" w:rsidRPr="00A12125" w:rsidRDefault="00A12125" w:rsidP="00A12125">
            <w:r w:rsidRPr="00A12125">
              <w:t>18</w:t>
            </w:r>
          </w:p>
        </w:tc>
        <w:tc>
          <w:tcPr>
            <w:tcW w:w="700" w:type="dxa"/>
            <w:tcBorders>
              <w:top w:val="single" w:sz="4" w:space="0" w:color="auto"/>
              <w:left w:val="nil"/>
              <w:bottom w:val="single" w:sz="4" w:space="0" w:color="auto"/>
              <w:right w:val="nil"/>
            </w:tcBorders>
            <w:shd w:val="clear" w:color="auto" w:fill="auto"/>
            <w:noWrap/>
            <w:vAlign w:val="bottom"/>
            <w:hideMark/>
          </w:tcPr>
          <w:p w14:paraId="2F2EF01A" w14:textId="77777777" w:rsidR="00A12125" w:rsidRPr="00A12125" w:rsidRDefault="00A12125" w:rsidP="00A12125">
            <w:r w:rsidRPr="00A12125">
              <w:t>27</w:t>
            </w:r>
          </w:p>
        </w:tc>
        <w:tc>
          <w:tcPr>
            <w:tcW w:w="300" w:type="dxa"/>
            <w:tcBorders>
              <w:top w:val="nil"/>
              <w:left w:val="nil"/>
              <w:bottom w:val="nil"/>
              <w:right w:val="nil"/>
            </w:tcBorders>
            <w:shd w:val="clear" w:color="auto" w:fill="auto"/>
            <w:noWrap/>
            <w:vAlign w:val="bottom"/>
            <w:hideMark/>
          </w:tcPr>
          <w:p w14:paraId="36BDEBD7" w14:textId="77777777" w:rsidR="00A12125" w:rsidRPr="00A12125" w:rsidRDefault="00A12125" w:rsidP="00A12125"/>
        </w:tc>
        <w:tc>
          <w:tcPr>
            <w:tcW w:w="800" w:type="dxa"/>
            <w:tcBorders>
              <w:top w:val="nil"/>
              <w:left w:val="nil"/>
              <w:bottom w:val="single" w:sz="4" w:space="0" w:color="auto"/>
              <w:right w:val="nil"/>
            </w:tcBorders>
            <w:shd w:val="clear" w:color="auto" w:fill="auto"/>
            <w:noWrap/>
            <w:vAlign w:val="bottom"/>
            <w:hideMark/>
          </w:tcPr>
          <w:p w14:paraId="2F0D5B24" w14:textId="77777777" w:rsidR="00A12125" w:rsidRPr="00A12125" w:rsidRDefault="00A12125" w:rsidP="00A12125">
            <w:r w:rsidRPr="00A12125">
              <w:t>5.8</w:t>
            </w:r>
          </w:p>
        </w:tc>
        <w:tc>
          <w:tcPr>
            <w:tcW w:w="800" w:type="dxa"/>
            <w:tcBorders>
              <w:top w:val="nil"/>
              <w:left w:val="nil"/>
              <w:bottom w:val="single" w:sz="4" w:space="0" w:color="auto"/>
              <w:right w:val="nil"/>
            </w:tcBorders>
            <w:shd w:val="clear" w:color="auto" w:fill="auto"/>
            <w:noWrap/>
            <w:vAlign w:val="bottom"/>
            <w:hideMark/>
          </w:tcPr>
          <w:p w14:paraId="2E6E4B39" w14:textId="77777777" w:rsidR="00A12125" w:rsidRPr="00A12125" w:rsidRDefault="00A12125" w:rsidP="00A12125">
            <w:r w:rsidRPr="00A12125">
              <w:t>2.8</w:t>
            </w:r>
          </w:p>
        </w:tc>
        <w:tc>
          <w:tcPr>
            <w:tcW w:w="800" w:type="dxa"/>
            <w:tcBorders>
              <w:top w:val="nil"/>
              <w:left w:val="nil"/>
              <w:bottom w:val="single" w:sz="4" w:space="0" w:color="auto"/>
              <w:right w:val="nil"/>
            </w:tcBorders>
            <w:shd w:val="clear" w:color="auto" w:fill="auto"/>
            <w:noWrap/>
            <w:vAlign w:val="bottom"/>
            <w:hideMark/>
          </w:tcPr>
          <w:p w14:paraId="584886B3" w14:textId="77777777" w:rsidR="00A12125" w:rsidRPr="00A12125" w:rsidRDefault="00A12125" w:rsidP="00A12125">
            <w:r w:rsidRPr="00A12125">
              <w:t>4.6</w:t>
            </w:r>
          </w:p>
        </w:tc>
      </w:tr>
      <w:tr w:rsidR="00A12125" w:rsidRPr="00A12125" w14:paraId="5926CD00" w14:textId="77777777" w:rsidTr="00405320">
        <w:trPr>
          <w:trHeight w:val="200"/>
          <w:jc w:val="center"/>
        </w:trPr>
        <w:tc>
          <w:tcPr>
            <w:tcW w:w="1080" w:type="dxa"/>
            <w:tcBorders>
              <w:top w:val="nil"/>
              <w:left w:val="nil"/>
              <w:bottom w:val="nil"/>
              <w:right w:val="nil"/>
            </w:tcBorders>
            <w:shd w:val="clear" w:color="auto" w:fill="auto"/>
            <w:noWrap/>
            <w:vAlign w:val="bottom"/>
            <w:hideMark/>
          </w:tcPr>
          <w:p w14:paraId="312A11E4" w14:textId="77777777" w:rsidR="00A12125" w:rsidRPr="00A12125" w:rsidRDefault="00A12125" w:rsidP="00A12125"/>
        </w:tc>
        <w:tc>
          <w:tcPr>
            <w:tcW w:w="840" w:type="dxa"/>
            <w:tcBorders>
              <w:top w:val="nil"/>
              <w:left w:val="nil"/>
              <w:bottom w:val="nil"/>
              <w:right w:val="nil"/>
            </w:tcBorders>
            <w:shd w:val="clear" w:color="auto" w:fill="auto"/>
            <w:noWrap/>
            <w:vAlign w:val="bottom"/>
            <w:hideMark/>
          </w:tcPr>
          <w:p w14:paraId="35FD2F45" w14:textId="77777777" w:rsidR="00A12125" w:rsidRPr="00A12125" w:rsidRDefault="00A12125" w:rsidP="00A12125"/>
        </w:tc>
        <w:tc>
          <w:tcPr>
            <w:tcW w:w="700" w:type="dxa"/>
            <w:tcBorders>
              <w:top w:val="nil"/>
              <w:left w:val="nil"/>
              <w:bottom w:val="nil"/>
              <w:right w:val="nil"/>
            </w:tcBorders>
            <w:shd w:val="clear" w:color="auto" w:fill="auto"/>
            <w:noWrap/>
            <w:vAlign w:val="bottom"/>
            <w:hideMark/>
          </w:tcPr>
          <w:p w14:paraId="4D0B42EE" w14:textId="77777777" w:rsidR="00A12125" w:rsidRPr="00A12125" w:rsidRDefault="00A12125" w:rsidP="00A12125"/>
        </w:tc>
        <w:tc>
          <w:tcPr>
            <w:tcW w:w="300" w:type="dxa"/>
            <w:tcBorders>
              <w:top w:val="nil"/>
              <w:left w:val="nil"/>
              <w:bottom w:val="nil"/>
              <w:right w:val="nil"/>
            </w:tcBorders>
            <w:shd w:val="clear" w:color="auto" w:fill="auto"/>
            <w:noWrap/>
            <w:vAlign w:val="bottom"/>
            <w:hideMark/>
          </w:tcPr>
          <w:p w14:paraId="44138EA2" w14:textId="77777777" w:rsidR="00A12125" w:rsidRPr="00A12125" w:rsidRDefault="00A12125" w:rsidP="00A12125"/>
        </w:tc>
        <w:tc>
          <w:tcPr>
            <w:tcW w:w="800" w:type="dxa"/>
            <w:tcBorders>
              <w:top w:val="nil"/>
              <w:left w:val="nil"/>
              <w:bottom w:val="nil"/>
              <w:right w:val="nil"/>
            </w:tcBorders>
            <w:shd w:val="clear" w:color="auto" w:fill="auto"/>
            <w:noWrap/>
            <w:vAlign w:val="bottom"/>
            <w:hideMark/>
          </w:tcPr>
          <w:p w14:paraId="3D53C574" w14:textId="77777777" w:rsidR="00A12125" w:rsidRPr="00A12125" w:rsidRDefault="00A12125" w:rsidP="00A12125"/>
        </w:tc>
        <w:tc>
          <w:tcPr>
            <w:tcW w:w="800" w:type="dxa"/>
            <w:tcBorders>
              <w:top w:val="nil"/>
              <w:left w:val="nil"/>
              <w:bottom w:val="nil"/>
              <w:right w:val="nil"/>
            </w:tcBorders>
            <w:shd w:val="clear" w:color="auto" w:fill="auto"/>
            <w:noWrap/>
            <w:vAlign w:val="bottom"/>
            <w:hideMark/>
          </w:tcPr>
          <w:p w14:paraId="51CABC7F" w14:textId="77777777" w:rsidR="00A12125" w:rsidRPr="00A12125" w:rsidRDefault="00A12125" w:rsidP="00A12125"/>
        </w:tc>
        <w:tc>
          <w:tcPr>
            <w:tcW w:w="800" w:type="dxa"/>
            <w:tcBorders>
              <w:top w:val="nil"/>
              <w:left w:val="nil"/>
              <w:bottom w:val="nil"/>
              <w:right w:val="nil"/>
            </w:tcBorders>
            <w:shd w:val="clear" w:color="auto" w:fill="auto"/>
            <w:noWrap/>
            <w:vAlign w:val="bottom"/>
            <w:hideMark/>
          </w:tcPr>
          <w:p w14:paraId="69AE274E" w14:textId="77777777" w:rsidR="00A12125" w:rsidRPr="00A12125" w:rsidRDefault="00A12125" w:rsidP="00A12125"/>
        </w:tc>
      </w:tr>
      <w:tr w:rsidR="00A12125" w:rsidRPr="00A12125" w14:paraId="688CD02C" w14:textId="77777777" w:rsidTr="00405320">
        <w:trPr>
          <w:trHeight w:val="290"/>
          <w:jc w:val="center"/>
        </w:trPr>
        <w:tc>
          <w:tcPr>
            <w:tcW w:w="1080" w:type="dxa"/>
            <w:tcBorders>
              <w:top w:val="nil"/>
              <w:left w:val="nil"/>
              <w:bottom w:val="nil"/>
              <w:right w:val="nil"/>
            </w:tcBorders>
            <w:shd w:val="clear" w:color="auto" w:fill="auto"/>
            <w:noWrap/>
            <w:vAlign w:val="bottom"/>
            <w:hideMark/>
          </w:tcPr>
          <w:p w14:paraId="409367E5" w14:textId="77777777" w:rsidR="00A12125" w:rsidRPr="00A12125" w:rsidRDefault="00A12125" w:rsidP="00A12125">
            <w:pPr>
              <w:rPr>
                <w:b/>
                <w:bCs/>
              </w:rPr>
            </w:pPr>
            <w:r w:rsidRPr="00A12125">
              <w:rPr>
                <w:b/>
                <w:bCs/>
              </w:rPr>
              <w:t>Bogbean</w:t>
            </w:r>
          </w:p>
        </w:tc>
        <w:tc>
          <w:tcPr>
            <w:tcW w:w="840" w:type="dxa"/>
            <w:tcBorders>
              <w:top w:val="nil"/>
              <w:left w:val="nil"/>
              <w:bottom w:val="nil"/>
              <w:right w:val="nil"/>
            </w:tcBorders>
            <w:shd w:val="clear" w:color="auto" w:fill="auto"/>
            <w:noWrap/>
            <w:vAlign w:val="bottom"/>
            <w:hideMark/>
          </w:tcPr>
          <w:p w14:paraId="72058F6F" w14:textId="77777777" w:rsidR="00A12125" w:rsidRPr="00A12125" w:rsidRDefault="00A12125" w:rsidP="00A12125">
            <w:pPr>
              <w:rPr>
                <w:b/>
                <w:bCs/>
              </w:rPr>
            </w:pPr>
          </w:p>
        </w:tc>
        <w:tc>
          <w:tcPr>
            <w:tcW w:w="700" w:type="dxa"/>
            <w:tcBorders>
              <w:top w:val="nil"/>
              <w:left w:val="nil"/>
              <w:bottom w:val="nil"/>
              <w:right w:val="nil"/>
            </w:tcBorders>
            <w:shd w:val="clear" w:color="auto" w:fill="auto"/>
            <w:noWrap/>
            <w:vAlign w:val="bottom"/>
            <w:hideMark/>
          </w:tcPr>
          <w:p w14:paraId="5A5C8DF5" w14:textId="77777777" w:rsidR="00A12125" w:rsidRPr="00A12125" w:rsidRDefault="00A12125" w:rsidP="00A12125"/>
        </w:tc>
        <w:tc>
          <w:tcPr>
            <w:tcW w:w="300" w:type="dxa"/>
            <w:tcBorders>
              <w:top w:val="nil"/>
              <w:left w:val="nil"/>
              <w:bottom w:val="nil"/>
              <w:right w:val="nil"/>
            </w:tcBorders>
            <w:shd w:val="clear" w:color="auto" w:fill="auto"/>
            <w:noWrap/>
            <w:vAlign w:val="bottom"/>
            <w:hideMark/>
          </w:tcPr>
          <w:p w14:paraId="2BBEDAEE" w14:textId="77777777" w:rsidR="00A12125" w:rsidRPr="00A12125" w:rsidRDefault="00A12125" w:rsidP="00A12125"/>
        </w:tc>
        <w:tc>
          <w:tcPr>
            <w:tcW w:w="800" w:type="dxa"/>
            <w:tcBorders>
              <w:top w:val="nil"/>
              <w:left w:val="nil"/>
              <w:bottom w:val="nil"/>
              <w:right w:val="nil"/>
            </w:tcBorders>
            <w:shd w:val="clear" w:color="auto" w:fill="auto"/>
            <w:noWrap/>
            <w:vAlign w:val="bottom"/>
            <w:hideMark/>
          </w:tcPr>
          <w:p w14:paraId="53E197A7" w14:textId="77777777" w:rsidR="00A12125" w:rsidRPr="00A12125" w:rsidRDefault="00A12125" w:rsidP="00A12125"/>
        </w:tc>
        <w:tc>
          <w:tcPr>
            <w:tcW w:w="800" w:type="dxa"/>
            <w:tcBorders>
              <w:top w:val="nil"/>
              <w:left w:val="nil"/>
              <w:bottom w:val="nil"/>
              <w:right w:val="nil"/>
            </w:tcBorders>
            <w:shd w:val="clear" w:color="auto" w:fill="auto"/>
            <w:noWrap/>
            <w:vAlign w:val="bottom"/>
            <w:hideMark/>
          </w:tcPr>
          <w:p w14:paraId="1083CE8B" w14:textId="77777777" w:rsidR="00A12125" w:rsidRPr="00A12125" w:rsidRDefault="00A12125" w:rsidP="00A12125"/>
        </w:tc>
        <w:tc>
          <w:tcPr>
            <w:tcW w:w="800" w:type="dxa"/>
            <w:tcBorders>
              <w:top w:val="nil"/>
              <w:left w:val="nil"/>
              <w:bottom w:val="nil"/>
              <w:right w:val="nil"/>
            </w:tcBorders>
            <w:shd w:val="clear" w:color="auto" w:fill="auto"/>
            <w:noWrap/>
            <w:vAlign w:val="bottom"/>
            <w:hideMark/>
          </w:tcPr>
          <w:p w14:paraId="2B975B0D" w14:textId="77777777" w:rsidR="00A12125" w:rsidRPr="00A12125" w:rsidRDefault="00A12125" w:rsidP="00A12125"/>
        </w:tc>
      </w:tr>
      <w:tr w:rsidR="00A12125" w:rsidRPr="00A12125" w14:paraId="0C769584" w14:textId="77777777" w:rsidTr="00405320">
        <w:trPr>
          <w:trHeight w:val="290"/>
          <w:jc w:val="center"/>
        </w:trPr>
        <w:tc>
          <w:tcPr>
            <w:tcW w:w="1080" w:type="dxa"/>
            <w:tcBorders>
              <w:top w:val="single" w:sz="4" w:space="0" w:color="auto"/>
              <w:left w:val="nil"/>
              <w:bottom w:val="single" w:sz="4" w:space="0" w:color="auto"/>
              <w:right w:val="nil"/>
            </w:tcBorders>
            <w:shd w:val="clear" w:color="auto" w:fill="auto"/>
            <w:noWrap/>
            <w:vAlign w:val="bottom"/>
            <w:hideMark/>
          </w:tcPr>
          <w:p w14:paraId="7D1B08A3" w14:textId="77777777" w:rsidR="00A12125" w:rsidRPr="00A12125" w:rsidRDefault="00A12125" w:rsidP="00A12125">
            <w:r w:rsidRPr="00A12125">
              <w:t>1979</w:t>
            </w:r>
          </w:p>
        </w:tc>
        <w:tc>
          <w:tcPr>
            <w:tcW w:w="840" w:type="dxa"/>
            <w:tcBorders>
              <w:top w:val="single" w:sz="4" w:space="0" w:color="auto"/>
              <w:left w:val="nil"/>
              <w:bottom w:val="single" w:sz="4" w:space="0" w:color="auto"/>
              <w:right w:val="nil"/>
            </w:tcBorders>
            <w:shd w:val="clear" w:color="auto" w:fill="auto"/>
            <w:noWrap/>
            <w:vAlign w:val="bottom"/>
            <w:hideMark/>
          </w:tcPr>
          <w:p w14:paraId="1127618F" w14:textId="77777777" w:rsidR="00A12125" w:rsidRPr="00A12125" w:rsidRDefault="00A12125" w:rsidP="00A12125">
            <w:r w:rsidRPr="00A12125">
              <w:t>19</w:t>
            </w:r>
          </w:p>
        </w:tc>
        <w:tc>
          <w:tcPr>
            <w:tcW w:w="700" w:type="dxa"/>
            <w:tcBorders>
              <w:top w:val="single" w:sz="4" w:space="0" w:color="auto"/>
              <w:left w:val="nil"/>
              <w:bottom w:val="single" w:sz="4" w:space="0" w:color="auto"/>
              <w:right w:val="nil"/>
            </w:tcBorders>
            <w:shd w:val="clear" w:color="auto" w:fill="auto"/>
            <w:noWrap/>
            <w:vAlign w:val="bottom"/>
            <w:hideMark/>
          </w:tcPr>
          <w:p w14:paraId="2ED666AB" w14:textId="77777777" w:rsidR="00A12125" w:rsidRPr="00A12125" w:rsidRDefault="00A12125" w:rsidP="00A12125">
            <w:r w:rsidRPr="00A12125">
              <w:t>30</w:t>
            </w:r>
          </w:p>
        </w:tc>
        <w:tc>
          <w:tcPr>
            <w:tcW w:w="300" w:type="dxa"/>
            <w:tcBorders>
              <w:top w:val="nil"/>
              <w:left w:val="nil"/>
              <w:bottom w:val="nil"/>
              <w:right w:val="nil"/>
            </w:tcBorders>
            <w:shd w:val="clear" w:color="auto" w:fill="auto"/>
            <w:noWrap/>
            <w:vAlign w:val="bottom"/>
            <w:hideMark/>
          </w:tcPr>
          <w:p w14:paraId="722D7F0A" w14:textId="77777777" w:rsidR="00A12125" w:rsidRPr="00A12125" w:rsidRDefault="00A12125" w:rsidP="00A12125"/>
        </w:tc>
        <w:tc>
          <w:tcPr>
            <w:tcW w:w="800" w:type="dxa"/>
            <w:tcBorders>
              <w:top w:val="single" w:sz="4" w:space="0" w:color="auto"/>
              <w:left w:val="nil"/>
              <w:bottom w:val="single" w:sz="4" w:space="0" w:color="auto"/>
              <w:right w:val="nil"/>
            </w:tcBorders>
            <w:shd w:val="clear" w:color="auto" w:fill="auto"/>
            <w:noWrap/>
            <w:vAlign w:val="bottom"/>
            <w:hideMark/>
          </w:tcPr>
          <w:p w14:paraId="566FA96E" w14:textId="77777777" w:rsidR="00A12125" w:rsidRPr="00A12125" w:rsidRDefault="00A12125" w:rsidP="00A12125">
            <w:r w:rsidRPr="00A12125">
              <w:t>10.8</w:t>
            </w:r>
          </w:p>
        </w:tc>
        <w:tc>
          <w:tcPr>
            <w:tcW w:w="800" w:type="dxa"/>
            <w:tcBorders>
              <w:top w:val="single" w:sz="4" w:space="0" w:color="auto"/>
              <w:left w:val="nil"/>
              <w:bottom w:val="single" w:sz="4" w:space="0" w:color="auto"/>
              <w:right w:val="nil"/>
            </w:tcBorders>
            <w:shd w:val="clear" w:color="auto" w:fill="auto"/>
            <w:noWrap/>
            <w:vAlign w:val="bottom"/>
            <w:hideMark/>
          </w:tcPr>
          <w:p w14:paraId="14C3B21C" w14:textId="77777777" w:rsidR="00A12125" w:rsidRPr="00A12125" w:rsidRDefault="00A12125" w:rsidP="00A12125">
            <w:r w:rsidRPr="00A12125">
              <w:t>3.6</w:t>
            </w:r>
          </w:p>
        </w:tc>
        <w:tc>
          <w:tcPr>
            <w:tcW w:w="800" w:type="dxa"/>
            <w:tcBorders>
              <w:top w:val="single" w:sz="4" w:space="0" w:color="auto"/>
              <w:left w:val="nil"/>
              <w:bottom w:val="single" w:sz="4" w:space="0" w:color="auto"/>
              <w:right w:val="nil"/>
            </w:tcBorders>
            <w:shd w:val="clear" w:color="auto" w:fill="auto"/>
            <w:noWrap/>
            <w:vAlign w:val="bottom"/>
            <w:hideMark/>
          </w:tcPr>
          <w:p w14:paraId="3294AB26" w14:textId="77777777" w:rsidR="00A12125" w:rsidRPr="00A12125" w:rsidRDefault="00A12125" w:rsidP="00A12125">
            <w:r w:rsidRPr="00A12125">
              <w:t>2.8</w:t>
            </w:r>
          </w:p>
        </w:tc>
      </w:tr>
      <w:tr w:rsidR="00A12125" w:rsidRPr="00A12125" w14:paraId="5CAF2B34" w14:textId="77777777" w:rsidTr="00405320">
        <w:trPr>
          <w:trHeight w:val="290"/>
          <w:jc w:val="center"/>
        </w:trPr>
        <w:tc>
          <w:tcPr>
            <w:tcW w:w="1080" w:type="dxa"/>
            <w:tcBorders>
              <w:top w:val="nil"/>
              <w:left w:val="nil"/>
              <w:bottom w:val="nil"/>
              <w:right w:val="nil"/>
            </w:tcBorders>
            <w:shd w:val="clear" w:color="auto" w:fill="auto"/>
            <w:noWrap/>
            <w:vAlign w:val="bottom"/>
            <w:hideMark/>
          </w:tcPr>
          <w:p w14:paraId="3C52B215" w14:textId="77777777" w:rsidR="00A12125" w:rsidRPr="00A12125" w:rsidRDefault="00A12125" w:rsidP="00A12125">
            <w:r w:rsidRPr="00A12125">
              <w:t>1999</w:t>
            </w:r>
          </w:p>
        </w:tc>
        <w:tc>
          <w:tcPr>
            <w:tcW w:w="840" w:type="dxa"/>
            <w:tcBorders>
              <w:top w:val="nil"/>
              <w:left w:val="nil"/>
              <w:bottom w:val="single" w:sz="4" w:space="0" w:color="auto"/>
              <w:right w:val="nil"/>
            </w:tcBorders>
            <w:shd w:val="clear" w:color="auto" w:fill="auto"/>
            <w:noWrap/>
            <w:vAlign w:val="bottom"/>
            <w:hideMark/>
          </w:tcPr>
          <w:p w14:paraId="4B86B442" w14:textId="77777777" w:rsidR="00A12125" w:rsidRPr="00A12125" w:rsidRDefault="00A12125" w:rsidP="00A12125">
            <w:r w:rsidRPr="00A12125">
              <w:t>18</w:t>
            </w:r>
          </w:p>
        </w:tc>
        <w:tc>
          <w:tcPr>
            <w:tcW w:w="700" w:type="dxa"/>
            <w:tcBorders>
              <w:top w:val="nil"/>
              <w:left w:val="nil"/>
              <w:bottom w:val="nil"/>
              <w:right w:val="nil"/>
            </w:tcBorders>
            <w:shd w:val="clear" w:color="auto" w:fill="auto"/>
            <w:noWrap/>
            <w:vAlign w:val="bottom"/>
            <w:hideMark/>
          </w:tcPr>
          <w:p w14:paraId="09BE1FA5" w14:textId="77777777" w:rsidR="00A12125" w:rsidRPr="00A12125" w:rsidRDefault="00A12125" w:rsidP="00A12125">
            <w:r w:rsidRPr="00A12125">
              <w:t>36</w:t>
            </w:r>
          </w:p>
        </w:tc>
        <w:tc>
          <w:tcPr>
            <w:tcW w:w="300" w:type="dxa"/>
            <w:tcBorders>
              <w:top w:val="nil"/>
              <w:left w:val="nil"/>
              <w:bottom w:val="nil"/>
              <w:right w:val="nil"/>
            </w:tcBorders>
            <w:shd w:val="clear" w:color="auto" w:fill="auto"/>
            <w:noWrap/>
            <w:vAlign w:val="bottom"/>
            <w:hideMark/>
          </w:tcPr>
          <w:p w14:paraId="5DD0C459" w14:textId="77777777" w:rsidR="00A12125" w:rsidRPr="00A12125" w:rsidRDefault="00A12125" w:rsidP="00A12125"/>
        </w:tc>
        <w:tc>
          <w:tcPr>
            <w:tcW w:w="800" w:type="dxa"/>
            <w:tcBorders>
              <w:top w:val="nil"/>
              <w:left w:val="nil"/>
              <w:bottom w:val="single" w:sz="4" w:space="0" w:color="auto"/>
              <w:right w:val="nil"/>
            </w:tcBorders>
            <w:shd w:val="clear" w:color="auto" w:fill="auto"/>
            <w:noWrap/>
            <w:vAlign w:val="bottom"/>
            <w:hideMark/>
          </w:tcPr>
          <w:p w14:paraId="2D096825" w14:textId="77777777" w:rsidR="00A12125" w:rsidRPr="00A12125" w:rsidRDefault="00A12125" w:rsidP="00A12125">
            <w:r w:rsidRPr="00A12125">
              <w:t>11.5</w:t>
            </w:r>
          </w:p>
        </w:tc>
        <w:tc>
          <w:tcPr>
            <w:tcW w:w="800" w:type="dxa"/>
            <w:tcBorders>
              <w:top w:val="nil"/>
              <w:left w:val="nil"/>
              <w:bottom w:val="single" w:sz="4" w:space="0" w:color="auto"/>
              <w:right w:val="nil"/>
            </w:tcBorders>
            <w:shd w:val="clear" w:color="auto" w:fill="auto"/>
            <w:noWrap/>
            <w:vAlign w:val="bottom"/>
            <w:hideMark/>
          </w:tcPr>
          <w:p w14:paraId="5CED16CD" w14:textId="77777777" w:rsidR="00A12125" w:rsidRPr="00A12125" w:rsidRDefault="00A12125" w:rsidP="00A12125">
            <w:r w:rsidRPr="00A12125">
              <w:t>2.9</w:t>
            </w:r>
          </w:p>
        </w:tc>
        <w:tc>
          <w:tcPr>
            <w:tcW w:w="800" w:type="dxa"/>
            <w:tcBorders>
              <w:top w:val="nil"/>
              <w:left w:val="nil"/>
              <w:bottom w:val="single" w:sz="4" w:space="0" w:color="auto"/>
              <w:right w:val="nil"/>
            </w:tcBorders>
            <w:shd w:val="clear" w:color="auto" w:fill="auto"/>
            <w:noWrap/>
            <w:vAlign w:val="bottom"/>
            <w:hideMark/>
          </w:tcPr>
          <w:p w14:paraId="0E909BA1" w14:textId="77777777" w:rsidR="00A12125" w:rsidRPr="00A12125" w:rsidRDefault="00A12125" w:rsidP="00A12125">
            <w:r w:rsidRPr="00A12125">
              <w:t>3.1</w:t>
            </w:r>
          </w:p>
        </w:tc>
      </w:tr>
      <w:tr w:rsidR="00A12125" w:rsidRPr="00A12125" w14:paraId="0679E787" w14:textId="77777777" w:rsidTr="00405320">
        <w:trPr>
          <w:trHeight w:val="290"/>
          <w:jc w:val="center"/>
        </w:trPr>
        <w:tc>
          <w:tcPr>
            <w:tcW w:w="1080" w:type="dxa"/>
            <w:tcBorders>
              <w:top w:val="single" w:sz="4" w:space="0" w:color="auto"/>
              <w:left w:val="nil"/>
              <w:bottom w:val="single" w:sz="4" w:space="0" w:color="auto"/>
              <w:right w:val="nil"/>
            </w:tcBorders>
            <w:shd w:val="clear" w:color="auto" w:fill="auto"/>
            <w:noWrap/>
            <w:vAlign w:val="bottom"/>
            <w:hideMark/>
          </w:tcPr>
          <w:p w14:paraId="4719612D" w14:textId="77777777" w:rsidR="00A12125" w:rsidRPr="00A12125" w:rsidRDefault="00A12125" w:rsidP="00A12125">
            <w:r w:rsidRPr="00A12125">
              <w:t>2019</w:t>
            </w:r>
          </w:p>
        </w:tc>
        <w:tc>
          <w:tcPr>
            <w:tcW w:w="840" w:type="dxa"/>
            <w:tcBorders>
              <w:top w:val="nil"/>
              <w:left w:val="nil"/>
              <w:bottom w:val="single" w:sz="4" w:space="0" w:color="auto"/>
              <w:right w:val="nil"/>
            </w:tcBorders>
            <w:shd w:val="clear" w:color="auto" w:fill="auto"/>
            <w:noWrap/>
            <w:vAlign w:val="bottom"/>
            <w:hideMark/>
          </w:tcPr>
          <w:p w14:paraId="33B1DBC8" w14:textId="77777777" w:rsidR="00A12125" w:rsidRPr="00A12125" w:rsidRDefault="00A12125" w:rsidP="00A12125">
            <w:r w:rsidRPr="00A12125">
              <w:t>28</w:t>
            </w:r>
          </w:p>
        </w:tc>
        <w:tc>
          <w:tcPr>
            <w:tcW w:w="700" w:type="dxa"/>
            <w:tcBorders>
              <w:top w:val="single" w:sz="4" w:space="0" w:color="auto"/>
              <w:left w:val="nil"/>
              <w:bottom w:val="single" w:sz="4" w:space="0" w:color="auto"/>
              <w:right w:val="nil"/>
            </w:tcBorders>
            <w:shd w:val="clear" w:color="auto" w:fill="auto"/>
            <w:noWrap/>
            <w:vAlign w:val="bottom"/>
            <w:hideMark/>
          </w:tcPr>
          <w:p w14:paraId="494958BA" w14:textId="77777777" w:rsidR="00A12125" w:rsidRPr="00A12125" w:rsidRDefault="00A12125" w:rsidP="00A12125">
            <w:r w:rsidRPr="00A12125">
              <w:t>34</w:t>
            </w:r>
          </w:p>
        </w:tc>
        <w:tc>
          <w:tcPr>
            <w:tcW w:w="300" w:type="dxa"/>
            <w:tcBorders>
              <w:top w:val="nil"/>
              <w:left w:val="nil"/>
              <w:bottom w:val="nil"/>
              <w:right w:val="nil"/>
            </w:tcBorders>
            <w:shd w:val="clear" w:color="auto" w:fill="auto"/>
            <w:noWrap/>
            <w:vAlign w:val="bottom"/>
            <w:hideMark/>
          </w:tcPr>
          <w:p w14:paraId="1DDDC5F1" w14:textId="77777777" w:rsidR="00A12125" w:rsidRPr="00A12125" w:rsidRDefault="00A12125" w:rsidP="00A12125"/>
        </w:tc>
        <w:tc>
          <w:tcPr>
            <w:tcW w:w="800" w:type="dxa"/>
            <w:tcBorders>
              <w:top w:val="nil"/>
              <w:left w:val="nil"/>
              <w:bottom w:val="single" w:sz="4" w:space="0" w:color="auto"/>
              <w:right w:val="nil"/>
            </w:tcBorders>
            <w:shd w:val="clear" w:color="auto" w:fill="auto"/>
            <w:noWrap/>
            <w:vAlign w:val="bottom"/>
            <w:hideMark/>
          </w:tcPr>
          <w:p w14:paraId="5FFF7761" w14:textId="77777777" w:rsidR="00A12125" w:rsidRPr="00A12125" w:rsidRDefault="00A12125" w:rsidP="00A12125">
            <w:r w:rsidRPr="00A12125">
              <w:t>10.5</w:t>
            </w:r>
          </w:p>
        </w:tc>
        <w:tc>
          <w:tcPr>
            <w:tcW w:w="800" w:type="dxa"/>
            <w:tcBorders>
              <w:top w:val="nil"/>
              <w:left w:val="nil"/>
              <w:bottom w:val="single" w:sz="4" w:space="0" w:color="auto"/>
              <w:right w:val="nil"/>
            </w:tcBorders>
            <w:shd w:val="clear" w:color="auto" w:fill="auto"/>
            <w:noWrap/>
            <w:vAlign w:val="bottom"/>
            <w:hideMark/>
          </w:tcPr>
          <w:p w14:paraId="6693B35B" w14:textId="77777777" w:rsidR="00A12125" w:rsidRPr="00A12125" w:rsidRDefault="00A12125" w:rsidP="00A12125">
            <w:r w:rsidRPr="00A12125">
              <w:t>1.9</w:t>
            </w:r>
          </w:p>
        </w:tc>
        <w:tc>
          <w:tcPr>
            <w:tcW w:w="800" w:type="dxa"/>
            <w:tcBorders>
              <w:top w:val="nil"/>
              <w:left w:val="nil"/>
              <w:bottom w:val="single" w:sz="4" w:space="0" w:color="auto"/>
              <w:right w:val="nil"/>
            </w:tcBorders>
            <w:shd w:val="clear" w:color="auto" w:fill="auto"/>
            <w:noWrap/>
            <w:vAlign w:val="bottom"/>
            <w:hideMark/>
          </w:tcPr>
          <w:p w14:paraId="4B549235" w14:textId="77777777" w:rsidR="00A12125" w:rsidRPr="00A12125" w:rsidRDefault="00A12125" w:rsidP="00A12125">
            <w:r w:rsidRPr="00A12125">
              <w:t>3.3</w:t>
            </w:r>
          </w:p>
        </w:tc>
      </w:tr>
      <w:tr w:rsidR="00A12125" w:rsidRPr="00A12125" w14:paraId="3312DAC9" w14:textId="77777777" w:rsidTr="00405320">
        <w:trPr>
          <w:trHeight w:val="200"/>
          <w:jc w:val="center"/>
        </w:trPr>
        <w:tc>
          <w:tcPr>
            <w:tcW w:w="1080" w:type="dxa"/>
            <w:tcBorders>
              <w:top w:val="nil"/>
              <w:left w:val="nil"/>
              <w:bottom w:val="nil"/>
              <w:right w:val="nil"/>
            </w:tcBorders>
            <w:shd w:val="clear" w:color="auto" w:fill="auto"/>
            <w:noWrap/>
            <w:vAlign w:val="bottom"/>
            <w:hideMark/>
          </w:tcPr>
          <w:p w14:paraId="0DB3EB94" w14:textId="77777777" w:rsidR="00A12125" w:rsidRPr="00A12125" w:rsidRDefault="00A12125" w:rsidP="00A12125"/>
        </w:tc>
        <w:tc>
          <w:tcPr>
            <w:tcW w:w="840" w:type="dxa"/>
            <w:tcBorders>
              <w:top w:val="nil"/>
              <w:left w:val="nil"/>
              <w:bottom w:val="nil"/>
              <w:right w:val="nil"/>
            </w:tcBorders>
            <w:shd w:val="clear" w:color="auto" w:fill="auto"/>
            <w:noWrap/>
            <w:vAlign w:val="bottom"/>
            <w:hideMark/>
          </w:tcPr>
          <w:p w14:paraId="4A6155D2" w14:textId="77777777" w:rsidR="00A12125" w:rsidRPr="00A12125" w:rsidRDefault="00A12125" w:rsidP="00A12125"/>
        </w:tc>
        <w:tc>
          <w:tcPr>
            <w:tcW w:w="700" w:type="dxa"/>
            <w:tcBorders>
              <w:top w:val="nil"/>
              <w:left w:val="nil"/>
              <w:bottom w:val="nil"/>
              <w:right w:val="nil"/>
            </w:tcBorders>
            <w:shd w:val="clear" w:color="auto" w:fill="auto"/>
            <w:noWrap/>
            <w:vAlign w:val="bottom"/>
            <w:hideMark/>
          </w:tcPr>
          <w:p w14:paraId="132636F4" w14:textId="77777777" w:rsidR="00A12125" w:rsidRPr="00A12125" w:rsidRDefault="00A12125" w:rsidP="00A12125"/>
        </w:tc>
        <w:tc>
          <w:tcPr>
            <w:tcW w:w="300" w:type="dxa"/>
            <w:tcBorders>
              <w:top w:val="nil"/>
              <w:left w:val="nil"/>
              <w:bottom w:val="nil"/>
              <w:right w:val="nil"/>
            </w:tcBorders>
            <w:shd w:val="clear" w:color="auto" w:fill="auto"/>
            <w:noWrap/>
            <w:vAlign w:val="bottom"/>
            <w:hideMark/>
          </w:tcPr>
          <w:p w14:paraId="3C16E411" w14:textId="77777777" w:rsidR="00A12125" w:rsidRPr="00A12125" w:rsidRDefault="00A12125" w:rsidP="00A12125"/>
        </w:tc>
        <w:tc>
          <w:tcPr>
            <w:tcW w:w="800" w:type="dxa"/>
            <w:tcBorders>
              <w:top w:val="nil"/>
              <w:left w:val="nil"/>
              <w:bottom w:val="nil"/>
              <w:right w:val="nil"/>
            </w:tcBorders>
            <w:shd w:val="clear" w:color="auto" w:fill="auto"/>
            <w:noWrap/>
            <w:vAlign w:val="bottom"/>
            <w:hideMark/>
          </w:tcPr>
          <w:p w14:paraId="55382735" w14:textId="77777777" w:rsidR="00A12125" w:rsidRPr="00A12125" w:rsidRDefault="00A12125" w:rsidP="00A12125"/>
        </w:tc>
        <w:tc>
          <w:tcPr>
            <w:tcW w:w="800" w:type="dxa"/>
            <w:tcBorders>
              <w:top w:val="nil"/>
              <w:left w:val="nil"/>
              <w:bottom w:val="nil"/>
              <w:right w:val="nil"/>
            </w:tcBorders>
            <w:shd w:val="clear" w:color="auto" w:fill="auto"/>
            <w:noWrap/>
            <w:vAlign w:val="bottom"/>
            <w:hideMark/>
          </w:tcPr>
          <w:p w14:paraId="6644FD95" w14:textId="77777777" w:rsidR="00A12125" w:rsidRPr="00A12125" w:rsidRDefault="00A12125" w:rsidP="00A12125"/>
        </w:tc>
        <w:tc>
          <w:tcPr>
            <w:tcW w:w="800" w:type="dxa"/>
            <w:tcBorders>
              <w:top w:val="nil"/>
              <w:left w:val="nil"/>
              <w:bottom w:val="nil"/>
              <w:right w:val="nil"/>
            </w:tcBorders>
            <w:shd w:val="clear" w:color="auto" w:fill="auto"/>
            <w:noWrap/>
            <w:vAlign w:val="bottom"/>
            <w:hideMark/>
          </w:tcPr>
          <w:p w14:paraId="7FC13B74" w14:textId="77777777" w:rsidR="00A12125" w:rsidRPr="00A12125" w:rsidRDefault="00A12125" w:rsidP="00A12125"/>
        </w:tc>
      </w:tr>
      <w:tr w:rsidR="00A12125" w:rsidRPr="00A12125" w14:paraId="25E37438" w14:textId="77777777" w:rsidTr="00405320">
        <w:trPr>
          <w:trHeight w:val="290"/>
          <w:jc w:val="center"/>
        </w:trPr>
        <w:tc>
          <w:tcPr>
            <w:tcW w:w="1080" w:type="dxa"/>
            <w:tcBorders>
              <w:top w:val="nil"/>
              <w:left w:val="nil"/>
              <w:bottom w:val="nil"/>
              <w:right w:val="nil"/>
            </w:tcBorders>
            <w:shd w:val="clear" w:color="auto" w:fill="auto"/>
            <w:noWrap/>
            <w:vAlign w:val="bottom"/>
            <w:hideMark/>
          </w:tcPr>
          <w:p w14:paraId="75601E6B" w14:textId="77777777" w:rsidR="00A12125" w:rsidRPr="00A12125" w:rsidRDefault="00A12125" w:rsidP="00A12125">
            <w:pPr>
              <w:rPr>
                <w:b/>
                <w:bCs/>
              </w:rPr>
            </w:pPr>
            <w:r w:rsidRPr="00A12125">
              <w:rPr>
                <w:b/>
                <w:bCs/>
              </w:rPr>
              <w:t>Total</w:t>
            </w:r>
          </w:p>
        </w:tc>
        <w:tc>
          <w:tcPr>
            <w:tcW w:w="840" w:type="dxa"/>
            <w:tcBorders>
              <w:top w:val="nil"/>
              <w:left w:val="nil"/>
              <w:bottom w:val="nil"/>
              <w:right w:val="nil"/>
            </w:tcBorders>
            <w:shd w:val="clear" w:color="auto" w:fill="auto"/>
            <w:noWrap/>
            <w:vAlign w:val="bottom"/>
            <w:hideMark/>
          </w:tcPr>
          <w:p w14:paraId="037BE111" w14:textId="77777777" w:rsidR="00A12125" w:rsidRPr="00A12125" w:rsidRDefault="00A12125" w:rsidP="00A12125">
            <w:pPr>
              <w:rPr>
                <w:b/>
                <w:bCs/>
              </w:rPr>
            </w:pPr>
          </w:p>
        </w:tc>
        <w:tc>
          <w:tcPr>
            <w:tcW w:w="700" w:type="dxa"/>
            <w:tcBorders>
              <w:top w:val="nil"/>
              <w:left w:val="nil"/>
              <w:bottom w:val="nil"/>
              <w:right w:val="nil"/>
            </w:tcBorders>
            <w:shd w:val="clear" w:color="auto" w:fill="auto"/>
            <w:noWrap/>
            <w:vAlign w:val="bottom"/>
            <w:hideMark/>
          </w:tcPr>
          <w:p w14:paraId="4275F5C2" w14:textId="77777777" w:rsidR="00A12125" w:rsidRPr="00A12125" w:rsidRDefault="00A12125" w:rsidP="00A12125"/>
        </w:tc>
        <w:tc>
          <w:tcPr>
            <w:tcW w:w="300" w:type="dxa"/>
            <w:tcBorders>
              <w:top w:val="nil"/>
              <w:left w:val="nil"/>
              <w:bottom w:val="nil"/>
              <w:right w:val="nil"/>
            </w:tcBorders>
            <w:shd w:val="clear" w:color="auto" w:fill="auto"/>
            <w:noWrap/>
            <w:vAlign w:val="bottom"/>
            <w:hideMark/>
          </w:tcPr>
          <w:p w14:paraId="4261F03D" w14:textId="77777777" w:rsidR="00A12125" w:rsidRPr="00A12125" w:rsidRDefault="00A12125" w:rsidP="00A12125"/>
        </w:tc>
        <w:tc>
          <w:tcPr>
            <w:tcW w:w="800" w:type="dxa"/>
            <w:tcBorders>
              <w:top w:val="nil"/>
              <w:left w:val="nil"/>
              <w:bottom w:val="nil"/>
              <w:right w:val="nil"/>
            </w:tcBorders>
            <w:shd w:val="clear" w:color="auto" w:fill="auto"/>
            <w:noWrap/>
            <w:vAlign w:val="bottom"/>
            <w:hideMark/>
          </w:tcPr>
          <w:p w14:paraId="424A290E" w14:textId="77777777" w:rsidR="00A12125" w:rsidRPr="00A12125" w:rsidRDefault="00A12125" w:rsidP="00A12125"/>
        </w:tc>
        <w:tc>
          <w:tcPr>
            <w:tcW w:w="800" w:type="dxa"/>
            <w:tcBorders>
              <w:top w:val="nil"/>
              <w:left w:val="nil"/>
              <w:bottom w:val="nil"/>
              <w:right w:val="nil"/>
            </w:tcBorders>
            <w:shd w:val="clear" w:color="auto" w:fill="auto"/>
            <w:noWrap/>
            <w:vAlign w:val="bottom"/>
            <w:hideMark/>
          </w:tcPr>
          <w:p w14:paraId="3215D035" w14:textId="77777777" w:rsidR="00A12125" w:rsidRPr="00A12125" w:rsidRDefault="00A12125" w:rsidP="00A12125"/>
        </w:tc>
        <w:tc>
          <w:tcPr>
            <w:tcW w:w="800" w:type="dxa"/>
            <w:tcBorders>
              <w:top w:val="nil"/>
              <w:left w:val="nil"/>
              <w:bottom w:val="nil"/>
              <w:right w:val="nil"/>
            </w:tcBorders>
            <w:shd w:val="clear" w:color="auto" w:fill="auto"/>
            <w:noWrap/>
            <w:vAlign w:val="bottom"/>
            <w:hideMark/>
          </w:tcPr>
          <w:p w14:paraId="09E15E18" w14:textId="77777777" w:rsidR="00A12125" w:rsidRPr="00A12125" w:rsidRDefault="00A12125" w:rsidP="00A12125"/>
        </w:tc>
      </w:tr>
      <w:tr w:rsidR="00A12125" w:rsidRPr="00A12125" w14:paraId="7D9E0268" w14:textId="77777777" w:rsidTr="00405320">
        <w:trPr>
          <w:trHeight w:val="290"/>
          <w:jc w:val="center"/>
        </w:trPr>
        <w:tc>
          <w:tcPr>
            <w:tcW w:w="1080" w:type="dxa"/>
            <w:tcBorders>
              <w:top w:val="single" w:sz="4" w:space="0" w:color="auto"/>
              <w:left w:val="nil"/>
              <w:bottom w:val="single" w:sz="4" w:space="0" w:color="auto"/>
              <w:right w:val="nil"/>
            </w:tcBorders>
            <w:shd w:val="clear" w:color="auto" w:fill="auto"/>
            <w:noWrap/>
            <w:vAlign w:val="bottom"/>
            <w:hideMark/>
          </w:tcPr>
          <w:p w14:paraId="21EE5659" w14:textId="77777777" w:rsidR="00A12125" w:rsidRPr="00A12125" w:rsidRDefault="00A12125" w:rsidP="00A12125">
            <w:r w:rsidRPr="00A12125">
              <w:t>1979</w:t>
            </w:r>
          </w:p>
        </w:tc>
        <w:tc>
          <w:tcPr>
            <w:tcW w:w="840" w:type="dxa"/>
            <w:tcBorders>
              <w:top w:val="single" w:sz="4" w:space="0" w:color="auto"/>
              <w:left w:val="nil"/>
              <w:bottom w:val="single" w:sz="4" w:space="0" w:color="auto"/>
              <w:right w:val="nil"/>
            </w:tcBorders>
            <w:shd w:val="clear" w:color="auto" w:fill="auto"/>
            <w:noWrap/>
            <w:vAlign w:val="bottom"/>
            <w:hideMark/>
          </w:tcPr>
          <w:p w14:paraId="4F734B2E" w14:textId="77777777" w:rsidR="00A12125" w:rsidRPr="00A12125" w:rsidRDefault="00A12125" w:rsidP="00A12125">
            <w:r w:rsidRPr="00A12125">
              <w:t>82</w:t>
            </w:r>
          </w:p>
        </w:tc>
        <w:tc>
          <w:tcPr>
            <w:tcW w:w="700" w:type="dxa"/>
            <w:tcBorders>
              <w:top w:val="single" w:sz="4" w:space="0" w:color="auto"/>
              <w:left w:val="nil"/>
              <w:bottom w:val="single" w:sz="4" w:space="0" w:color="auto"/>
              <w:right w:val="nil"/>
            </w:tcBorders>
            <w:shd w:val="clear" w:color="auto" w:fill="auto"/>
            <w:noWrap/>
            <w:vAlign w:val="bottom"/>
            <w:hideMark/>
          </w:tcPr>
          <w:p w14:paraId="1517FC0E" w14:textId="77777777" w:rsidR="00A12125" w:rsidRPr="00A12125" w:rsidRDefault="00A12125" w:rsidP="00A12125">
            <w:r w:rsidRPr="00A12125">
              <w:t>48</w:t>
            </w:r>
          </w:p>
        </w:tc>
        <w:tc>
          <w:tcPr>
            <w:tcW w:w="300" w:type="dxa"/>
            <w:tcBorders>
              <w:top w:val="nil"/>
              <w:left w:val="nil"/>
              <w:bottom w:val="nil"/>
              <w:right w:val="nil"/>
            </w:tcBorders>
            <w:shd w:val="clear" w:color="auto" w:fill="auto"/>
            <w:noWrap/>
            <w:vAlign w:val="bottom"/>
            <w:hideMark/>
          </w:tcPr>
          <w:p w14:paraId="542D5E7B" w14:textId="77777777" w:rsidR="00A12125" w:rsidRPr="00A12125" w:rsidRDefault="00A12125" w:rsidP="00A12125"/>
        </w:tc>
        <w:tc>
          <w:tcPr>
            <w:tcW w:w="800" w:type="dxa"/>
            <w:tcBorders>
              <w:top w:val="single" w:sz="4" w:space="0" w:color="auto"/>
              <w:left w:val="nil"/>
              <w:bottom w:val="single" w:sz="4" w:space="0" w:color="auto"/>
              <w:right w:val="nil"/>
            </w:tcBorders>
            <w:shd w:val="clear" w:color="auto" w:fill="auto"/>
            <w:noWrap/>
            <w:vAlign w:val="bottom"/>
            <w:hideMark/>
          </w:tcPr>
          <w:p w14:paraId="6B8E73C4" w14:textId="77777777" w:rsidR="00A12125" w:rsidRPr="00A12125" w:rsidRDefault="00A12125" w:rsidP="00A12125">
            <w:r w:rsidRPr="00A12125">
              <w:t>10.0</w:t>
            </w:r>
          </w:p>
        </w:tc>
        <w:tc>
          <w:tcPr>
            <w:tcW w:w="800" w:type="dxa"/>
            <w:tcBorders>
              <w:top w:val="single" w:sz="4" w:space="0" w:color="auto"/>
              <w:left w:val="nil"/>
              <w:bottom w:val="single" w:sz="4" w:space="0" w:color="auto"/>
              <w:right w:val="nil"/>
            </w:tcBorders>
            <w:shd w:val="clear" w:color="auto" w:fill="auto"/>
            <w:noWrap/>
            <w:vAlign w:val="bottom"/>
            <w:hideMark/>
          </w:tcPr>
          <w:p w14:paraId="52FC134C" w14:textId="77777777" w:rsidR="00A12125" w:rsidRPr="00A12125" w:rsidRDefault="00A12125" w:rsidP="00A12125">
            <w:r w:rsidRPr="00A12125">
              <w:t>3.4</w:t>
            </w:r>
          </w:p>
        </w:tc>
        <w:tc>
          <w:tcPr>
            <w:tcW w:w="800" w:type="dxa"/>
            <w:tcBorders>
              <w:top w:val="single" w:sz="4" w:space="0" w:color="auto"/>
              <w:left w:val="nil"/>
              <w:bottom w:val="single" w:sz="4" w:space="0" w:color="auto"/>
              <w:right w:val="nil"/>
            </w:tcBorders>
            <w:shd w:val="clear" w:color="auto" w:fill="auto"/>
            <w:noWrap/>
            <w:vAlign w:val="bottom"/>
            <w:hideMark/>
          </w:tcPr>
          <w:p w14:paraId="2B7D366F" w14:textId="77777777" w:rsidR="00A12125" w:rsidRPr="00A12125" w:rsidRDefault="00A12125" w:rsidP="00A12125">
            <w:r w:rsidRPr="00A12125">
              <w:t>4.8</w:t>
            </w:r>
          </w:p>
        </w:tc>
      </w:tr>
      <w:tr w:rsidR="00A12125" w:rsidRPr="00A12125" w14:paraId="5332DB15" w14:textId="77777777" w:rsidTr="00405320">
        <w:trPr>
          <w:trHeight w:val="290"/>
          <w:jc w:val="center"/>
        </w:trPr>
        <w:tc>
          <w:tcPr>
            <w:tcW w:w="1080" w:type="dxa"/>
            <w:tcBorders>
              <w:top w:val="nil"/>
              <w:left w:val="nil"/>
              <w:bottom w:val="nil"/>
              <w:right w:val="nil"/>
            </w:tcBorders>
            <w:shd w:val="clear" w:color="auto" w:fill="auto"/>
            <w:noWrap/>
            <w:vAlign w:val="bottom"/>
            <w:hideMark/>
          </w:tcPr>
          <w:p w14:paraId="31CF57ED" w14:textId="77777777" w:rsidR="00A12125" w:rsidRPr="00A12125" w:rsidRDefault="00A12125" w:rsidP="00A12125">
            <w:r w:rsidRPr="00A12125">
              <w:t>1999</w:t>
            </w:r>
          </w:p>
        </w:tc>
        <w:tc>
          <w:tcPr>
            <w:tcW w:w="840" w:type="dxa"/>
            <w:tcBorders>
              <w:top w:val="nil"/>
              <w:left w:val="nil"/>
              <w:bottom w:val="single" w:sz="4" w:space="0" w:color="auto"/>
              <w:right w:val="nil"/>
            </w:tcBorders>
            <w:shd w:val="clear" w:color="auto" w:fill="auto"/>
            <w:noWrap/>
            <w:vAlign w:val="bottom"/>
            <w:hideMark/>
          </w:tcPr>
          <w:p w14:paraId="7A6CFA95" w14:textId="77777777" w:rsidR="00A12125" w:rsidRPr="00A12125" w:rsidRDefault="00A12125" w:rsidP="00A12125">
            <w:r w:rsidRPr="00A12125">
              <w:t>82</w:t>
            </w:r>
          </w:p>
        </w:tc>
        <w:tc>
          <w:tcPr>
            <w:tcW w:w="700" w:type="dxa"/>
            <w:tcBorders>
              <w:top w:val="nil"/>
              <w:left w:val="nil"/>
              <w:bottom w:val="nil"/>
              <w:right w:val="nil"/>
            </w:tcBorders>
            <w:shd w:val="clear" w:color="auto" w:fill="auto"/>
            <w:noWrap/>
            <w:vAlign w:val="bottom"/>
            <w:hideMark/>
          </w:tcPr>
          <w:p w14:paraId="41D61E04" w14:textId="77777777" w:rsidR="00A12125" w:rsidRPr="00A12125" w:rsidRDefault="00A12125" w:rsidP="00A12125">
            <w:r w:rsidRPr="00A12125">
              <w:t>45</w:t>
            </w:r>
          </w:p>
        </w:tc>
        <w:tc>
          <w:tcPr>
            <w:tcW w:w="300" w:type="dxa"/>
            <w:tcBorders>
              <w:top w:val="nil"/>
              <w:left w:val="nil"/>
              <w:bottom w:val="nil"/>
              <w:right w:val="nil"/>
            </w:tcBorders>
            <w:shd w:val="clear" w:color="auto" w:fill="auto"/>
            <w:noWrap/>
            <w:vAlign w:val="bottom"/>
            <w:hideMark/>
          </w:tcPr>
          <w:p w14:paraId="4E4A4AE8" w14:textId="77777777" w:rsidR="00A12125" w:rsidRPr="00A12125" w:rsidRDefault="00A12125" w:rsidP="00A12125"/>
        </w:tc>
        <w:tc>
          <w:tcPr>
            <w:tcW w:w="800" w:type="dxa"/>
            <w:tcBorders>
              <w:top w:val="nil"/>
              <w:left w:val="nil"/>
              <w:bottom w:val="nil"/>
              <w:right w:val="nil"/>
            </w:tcBorders>
            <w:shd w:val="clear" w:color="auto" w:fill="auto"/>
            <w:noWrap/>
            <w:vAlign w:val="bottom"/>
            <w:hideMark/>
          </w:tcPr>
          <w:p w14:paraId="13287CC0" w14:textId="77777777" w:rsidR="00A12125" w:rsidRPr="00A12125" w:rsidRDefault="00A12125" w:rsidP="00A12125">
            <w:r w:rsidRPr="00A12125">
              <w:t>9.6</w:t>
            </w:r>
          </w:p>
        </w:tc>
        <w:tc>
          <w:tcPr>
            <w:tcW w:w="800" w:type="dxa"/>
            <w:tcBorders>
              <w:top w:val="nil"/>
              <w:left w:val="nil"/>
              <w:bottom w:val="nil"/>
              <w:right w:val="nil"/>
            </w:tcBorders>
            <w:shd w:val="clear" w:color="auto" w:fill="auto"/>
            <w:noWrap/>
            <w:vAlign w:val="bottom"/>
            <w:hideMark/>
          </w:tcPr>
          <w:p w14:paraId="13469CC2" w14:textId="77777777" w:rsidR="00A12125" w:rsidRPr="00A12125" w:rsidRDefault="00A12125" w:rsidP="00A12125">
            <w:r w:rsidRPr="00A12125">
              <w:t>3.3</w:t>
            </w:r>
          </w:p>
        </w:tc>
        <w:tc>
          <w:tcPr>
            <w:tcW w:w="800" w:type="dxa"/>
            <w:tcBorders>
              <w:top w:val="nil"/>
              <w:left w:val="nil"/>
              <w:bottom w:val="nil"/>
              <w:right w:val="nil"/>
            </w:tcBorders>
            <w:shd w:val="clear" w:color="auto" w:fill="auto"/>
            <w:noWrap/>
            <w:vAlign w:val="bottom"/>
            <w:hideMark/>
          </w:tcPr>
          <w:p w14:paraId="16F86B23" w14:textId="77777777" w:rsidR="00A12125" w:rsidRPr="00A12125" w:rsidRDefault="00A12125" w:rsidP="00A12125">
            <w:r w:rsidRPr="00A12125">
              <w:t>4.7</w:t>
            </w:r>
          </w:p>
        </w:tc>
      </w:tr>
      <w:tr w:rsidR="00A12125" w:rsidRPr="00A12125" w14:paraId="5A71298E" w14:textId="77777777" w:rsidTr="00405320">
        <w:trPr>
          <w:trHeight w:val="290"/>
          <w:jc w:val="center"/>
        </w:trPr>
        <w:tc>
          <w:tcPr>
            <w:tcW w:w="1080" w:type="dxa"/>
            <w:tcBorders>
              <w:top w:val="single" w:sz="4" w:space="0" w:color="auto"/>
              <w:left w:val="nil"/>
              <w:bottom w:val="single" w:sz="4" w:space="0" w:color="auto"/>
              <w:right w:val="nil"/>
            </w:tcBorders>
            <w:shd w:val="clear" w:color="auto" w:fill="auto"/>
            <w:noWrap/>
            <w:vAlign w:val="bottom"/>
            <w:hideMark/>
          </w:tcPr>
          <w:p w14:paraId="610B8566" w14:textId="77777777" w:rsidR="00A12125" w:rsidRPr="00A12125" w:rsidRDefault="00A12125" w:rsidP="00A12125">
            <w:r w:rsidRPr="00A12125">
              <w:t>2019</w:t>
            </w:r>
          </w:p>
        </w:tc>
        <w:tc>
          <w:tcPr>
            <w:tcW w:w="840" w:type="dxa"/>
            <w:tcBorders>
              <w:top w:val="nil"/>
              <w:left w:val="nil"/>
              <w:bottom w:val="single" w:sz="4" w:space="0" w:color="auto"/>
              <w:right w:val="nil"/>
            </w:tcBorders>
            <w:shd w:val="clear" w:color="auto" w:fill="auto"/>
            <w:noWrap/>
            <w:vAlign w:val="bottom"/>
            <w:hideMark/>
          </w:tcPr>
          <w:p w14:paraId="120992EB" w14:textId="77777777" w:rsidR="00A12125" w:rsidRPr="00A12125" w:rsidRDefault="00A12125" w:rsidP="00A12125">
            <w:r w:rsidRPr="00A12125">
              <w:t>74</w:t>
            </w:r>
          </w:p>
        </w:tc>
        <w:tc>
          <w:tcPr>
            <w:tcW w:w="700" w:type="dxa"/>
            <w:tcBorders>
              <w:top w:val="single" w:sz="4" w:space="0" w:color="auto"/>
              <w:left w:val="nil"/>
              <w:bottom w:val="single" w:sz="4" w:space="0" w:color="auto"/>
              <w:right w:val="nil"/>
            </w:tcBorders>
            <w:shd w:val="clear" w:color="auto" w:fill="auto"/>
            <w:noWrap/>
            <w:vAlign w:val="bottom"/>
            <w:hideMark/>
          </w:tcPr>
          <w:p w14:paraId="1455F453" w14:textId="77777777" w:rsidR="00A12125" w:rsidRPr="00A12125" w:rsidRDefault="00A12125" w:rsidP="00A12125">
            <w:r w:rsidRPr="00A12125">
              <w:t>44</w:t>
            </w:r>
          </w:p>
        </w:tc>
        <w:tc>
          <w:tcPr>
            <w:tcW w:w="300" w:type="dxa"/>
            <w:tcBorders>
              <w:top w:val="nil"/>
              <w:left w:val="nil"/>
              <w:bottom w:val="nil"/>
              <w:right w:val="nil"/>
            </w:tcBorders>
            <w:shd w:val="clear" w:color="auto" w:fill="auto"/>
            <w:noWrap/>
            <w:vAlign w:val="bottom"/>
            <w:hideMark/>
          </w:tcPr>
          <w:p w14:paraId="408ADB69" w14:textId="77777777" w:rsidR="00A12125" w:rsidRPr="00A12125" w:rsidRDefault="00A12125" w:rsidP="00A12125"/>
        </w:tc>
        <w:tc>
          <w:tcPr>
            <w:tcW w:w="800" w:type="dxa"/>
            <w:tcBorders>
              <w:top w:val="single" w:sz="4" w:space="0" w:color="auto"/>
              <w:left w:val="nil"/>
              <w:bottom w:val="single" w:sz="4" w:space="0" w:color="auto"/>
              <w:right w:val="nil"/>
            </w:tcBorders>
            <w:shd w:val="clear" w:color="auto" w:fill="auto"/>
            <w:noWrap/>
            <w:vAlign w:val="bottom"/>
            <w:hideMark/>
          </w:tcPr>
          <w:p w14:paraId="2A101B05" w14:textId="77777777" w:rsidR="00A12125" w:rsidRPr="00A12125" w:rsidRDefault="00A12125" w:rsidP="00A12125">
            <w:r w:rsidRPr="00A12125">
              <w:t>9.4</w:t>
            </w:r>
          </w:p>
        </w:tc>
        <w:tc>
          <w:tcPr>
            <w:tcW w:w="800" w:type="dxa"/>
            <w:tcBorders>
              <w:top w:val="single" w:sz="4" w:space="0" w:color="auto"/>
              <w:left w:val="nil"/>
              <w:bottom w:val="single" w:sz="4" w:space="0" w:color="auto"/>
              <w:right w:val="nil"/>
            </w:tcBorders>
            <w:shd w:val="clear" w:color="auto" w:fill="auto"/>
            <w:noWrap/>
            <w:vAlign w:val="bottom"/>
            <w:hideMark/>
          </w:tcPr>
          <w:p w14:paraId="46E95A6B" w14:textId="77777777" w:rsidR="00A12125" w:rsidRPr="00A12125" w:rsidRDefault="00A12125" w:rsidP="00A12125">
            <w:r w:rsidRPr="00A12125">
              <w:t>3.0</w:t>
            </w:r>
          </w:p>
        </w:tc>
        <w:tc>
          <w:tcPr>
            <w:tcW w:w="800" w:type="dxa"/>
            <w:tcBorders>
              <w:top w:val="single" w:sz="4" w:space="0" w:color="auto"/>
              <w:left w:val="nil"/>
              <w:bottom w:val="single" w:sz="4" w:space="0" w:color="auto"/>
              <w:right w:val="nil"/>
            </w:tcBorders>
            <w:shd w:val="clear" w:color="auto" w:fill="auto"/>
            <w:noWrap/>
            <w:vAlign w:val="bottom"/>
            <w:hideMark/>
          </w:tcPr>
          <w:p w14:paraId="013E9F47" w14:textId="77777777" w:rsidR="00A12125" w:rsidRPr="00A12125" w:rsidRDefault="00A12125" w:rsidP="00A12125">
            <w:r w:rsidRPr="00A12125">
              <w:t>4.7</w:t>
            </w:r>
          </w:p>
        </w:tc>
      </w:tr>
    </w:tbl>
    <w:p w14:paraId="148443DA" w14:textId="6EE6040A" w:rsidR="001A5B3B" w:rsidRDefault="001A5B3B">
      <w:pPr>
        <w:rPr>
          <w:iCs/>
          <w:color w:val="44546A" w:themeColor="text2"/>
          <w:sz w:val="18"/>
          <w:szCs w:val="18"/>
        </w:rPr>
      </w:pPr>
    </w:p>
    <w:p w14:paraId="1E8F20A3" w14:textId="60EBE1EC" w:rsidR="00CC6367" w:rsidRDefault="002B358C" w:rsidP="000E32F2">
      <w:r>
        <w:rPr>
          <w:b/>
        </w:rPr>
        <w:lastRenderedPageBreak/>
        <w:t>Table 2</w:t>
      </w:r>
      <w:r>
        <w:t xml:space="preserve"> </w:t>
      </w:r>
      <w:r w:rsidRPr="002B358C">
        <w:t xml:space="preserve">Species significantly driving cluster groups (Euclidean distance) include the same dominant species in each assemblage type (Sedge by </w:t>
      </w:r>
      <w:r w:rsidRPr="00E34BC8">
        <w:rPr>
          <w:i/>
          <w:iCs/>
          <w:rPrChange w:id="200" w:author="Daniel Stewart" w:date="2023-02-02T12:31:00Z">
            <w:rPr/>
          </w:rPrChange>
        </w:rPr>
        <w:t>Carex lyngbyei</w:t>
      </w:r>
      <w:r w:rsidRPr="002B358C">
        <w:t xml:space="preserve">, Fescue by </w:t>
      </w:r>
      <w:del w:id="201" w:author="Stefanie Lane" w:date="2023-02-08T10:04:00Z">
        <w:r w:rsidRPr="00E34BC8" w:rsidDel="00B678A8">
          <w:rPr>
            <w:i/>
            <w:iCs/>
            <w:rPrChange w:id="202" w:author="Daniel Stewart" w:date="2023-02-02T12:31:00Z">
              <w:rPr/>
            </w:rPrChange>
          </w:rPr>
          <w:delText>Festuca arundinacea</w:delText>
        </w:r>
      </w:del>
      <w:ins w:id="203" w:author="Stefanie Lane" w:date="2023-02-08T10:04:00Z">
        <w:r w:rsidR="00B678A8">
          <w:rPr>
            <w:i/>
            <w:iCs/>
          </w:rPr>
          <w:t>Schedonorus arundinaceus</w:t>
        </w:r>
      </w:ins>
      <w:r w:rsidRPr="002B358C">
        <w:t xml:space="preserve">, Bogbean by </w:t>
      </w:r>
      <w:r w:rsidRPr="00E34BC8">
        <w:rPr>
          <w:i/>
          <w:iCs/>
          <w:rPrChange w:id="204" w:author="Daniel Stewart" w:date="2023-02-02T12:31:00Z">
            <w:rPr/>
          </w:rPrChange>
        </w:rPr>
        <w:t>Menyanthes trifoliata</w:t>
      </w:r>
      <w:r w:rsidRPr="002B358C">
        <w:t>). Indicator species significantly defining the assemblage reported for p &lt; 0.05</w:t>
      </w:r>
      <w:r w:rsidR="00530C3C">
        <w:fldChar w:fldCharType="begin"/>
      </w:r>
      <w:r w:rsidR="00530C3C">
        <w:instrText xml:space="preserve"> LINK </w:instrText>
      </w:r>
      <w:r w:rsidR="002D2CF5">
        <w:instrText xml:space="preserve">Excel.Sheet.12 https://ubcca-my.sharepoint.com/personal/stefanie_lane_ubc_ca/Documents/Documents/Dissertation/CommunityStability/tables.xlsx Indic_noIndVal!R4C1:R28C9 </w:instrText>
      </w:r>
      <w:r w:rsidR="00530C3C">
        <w:instrText xml:space="preserve">\a \f 4 \h </w:instrText>
      </w:r>
      <w:r w:rsidR="00B07913">
        <w:instrText xml:space="preserve"> \* MERGEFORMAT </w:instrText>
      </w:r>
      <w:r w:rsidR="00530C3C">
        <w:fldChar w:fldCharType="separate"/>
      </w:r>
    </w:p>
    <w:tbl>
      <w:tblPr>
        <w:tblW w:w="10440" w:type="dxa"/>
        <w:tblLook w:val="04A0" w:firstRow="1" w:lastRow="0" w:firstColumn="1" w:lastColumn="0" w:noHBand="0" w:noVBand="1"/>
      </w:tblPr>
      <w:tblGrid>
        <w:gridCol w:w="1091"/>
        <w:gridCol w:w="2149"/>
        <w:gridCol w:w="810"/>
        <w:gridCol w:w="300"/>
        <w:gridCol w:w="2189"/>
        <w:gridCol w:w="751"/>
        <w:gridCol w:w="262"/>
        <w:gridCol w:w="2007"/>
        <w:gridCol w:w="881"/>
      </w:tblGrid>
      <w:tr w:rsidR="00CC6367" w:rsidRPr="00CC6367" w14:paraId="1033D43B" w14:textId="77777777" w:rsidTr="00CC6367">
        <w:trPr>
          <w:divId w:val="1263685578"/>
          <w:trHeight w:val="260"/>
          <w:ins w:id="205" w:author="Lane, Stefanie" w:date="2023-03-04T15:51:00Z"/>
        </w:trPr>
        <w:tc>
          <w:tcPr>
            <w:tcW w:w="1091" w:type="dxa"/>
            <w:tcBorders>
              <w:top w:val="nil"/>
              <w:left w:val="nil"/>
              <w:bottom w:val="single" w:sz="4" w:space="0" w:color="auto"/>
              <w:right w:val="nil"/>
            </w:tcBorders>
            <w:shd w:val="clear" w:color="auto" w:fill="auto"/>
            <w:noWrap/>
            <w:vAlign w:val="bottom"/>
            <w:hideMark/>
          </w:tcPr>
          <w:p w14:paraId="0D8A546B" w14:textId="4AF11A6A" w:rsidR="00CC6367" w:rsidRPr="00CC6367" w:rsidRDefault="00CC6367">
            <w:pPr>
              <w:spacing w:after="0" w:line="240" w:lineRule="auto"/>
              <w:jc w:val="center"/>
              <w:rPr>
                <w:ins w:id="206" w:author="Lane, Stefanie" w:date="2023-03-04T15:51:00Z"/>
                <w:rFonts w:ascii="Calibri" w:eastAsia="Times New Roman" w:hAnsi="Calibri" w:cs="Calibri"/>
                <w:color w:val="000000"/>
                <w:sz w:val="20"/>
                <w:szCs w:val="20"/>
                <w:rPrChange w:id="207" w:author="Lane, Stefanie" w:date="2023-03-04T15:51:00Z">
                  <w:rPr>
                    <w:ins w:id="208" w:author="Lane, Stefanie" w:date="2023-03-04T15:51:00Z"/>
                    <w:rFonts w:ascii="Calibri" w:hAnsi="Calibri" w:cs="Calibri"/>
                    <w:color w:val="000000"/>
                    <w:sz w:val="20"/>
                    <w:szCs w:val="20"/>
                  </w:rPr>
                </w:rPrChange>
              </w:rPr>
              <w:pPrChange w:id="209" w:author="Lane, Stefanie" w:date="2023-03-04T15:51:00Z">
                <w:pPr>
                  <w:jc w:val="center"/>
                </w:pPr>
              </w:pPrChange>
            </w:pPr>
            <w:ins w:id="210" w:author="Lane, Stefanie" w:date="2023-03-04T15:51:00Z">
              <w:r w:rsidRPr="00CC6367">
                <w:rPr>
                  <w:rFonts w:ascii="Calibri" w:eastAsia="Times New Roman" w:hAnsi="Calibri" w:cs="Calibri"/>
                  <w:color w:val="000000"/>
                  <w:sz w:val="20"/>
                  <w:szCs w:val="20"/>
                  <w:rPrChange w:id="211" w:author="Lane, Stefanie" w:date="2023-03-04T15:51:00Z">
                    <w:rPr>
                      <w:rFonts w:ascii="Calibri" w:hAnsi="Calibri" w:cs="Calibri"/>
                      <w:color w:val="000000"/>
                      <w:sz w:val="20"/>
                      <w:szCs w:val="20"/>
                    </w:rPr>
                  </w:rPrChange>
                </w:rPr>
                <w:t> </w:t>
              </w:r>
            </w:ins>
          </w:p>
        </w:tc>
        <w:tc>
          <w:tcPr>
            <w:tcW w:w="2959" w:type="dxa"/>
            <w:gridSpan w:val="2"/>
            <w:tcBorders>
              <w:top w:val="single" w:sz="4" w:space="0" w:color="auto"/>
              <w:left w:val="nil"/>
              <w:bottom w:val="single" w:sz="4" w:space="0" w:color="auto"/>
              <w:right w:val="nil"/>
            </w:tcBorders>
            <w:shd w:val="clear" w:color="auto" w:fill="auto"/>
            <w:noWrap/>
            <w:vAlign w:val="bottom"/>
            <w:hideMark/>
          </w:tcPr>
          <w:p w14:paraId="0ED5521C" w14:textId="77777777" w:rsidR="00CC6367" w:rsidRPr="00CC6367" w:rsidRDefault="00CC6367">
            <w:pPr>
              <w:spacing w:after="0" w:line="240" w:lineRule="auto"/>
              <w:jc w:val="center"/>
              <w:rPr>
                <w:ins w:id="212" w:author="Lane, Stefanie" w:date="2023-03-04T15:51:00Z"/>
                <w:rFonts w:ascii="Calibri" w:eastAsia="Times New Roman" w:hAnsi="Calibri" w:cs="Calibri"/>
                <w:b/>
                <w:bCs/>
                <w:color w:val="000000"/>
                <w:sz w:val="20"/>
                <w:szCs w:val="20"/>
                <w:rPrChange w:id="213" w:author="Lane, Stefanie" w:date="2023-03-04T15:51:00Z">
                  <w:rPr>
                    <w:ins w:id="214" w:author="Lane, Stefanie" w:date="2023-03-04T15:51:00Z"/>
                  </w:rPr>
                </w:rPrChange>
              </w:rPr>
              <w:pPrChange w:id="215" w:author="Lane, Stefanie" w:date="2023-03-04T15:51:00Z">
                <w:pPr>
                  <w:jc w:val="center"/>
                </w:pPr>
              </w:pPrChange>
            </w:pPr>
            <w:ins w:id="216" w:author="Lane, Stefanie" w:date="2023-03-04T15:51:00Z">
              <w:r w:rsidRPr="00CC6367">
                <w:rPr>
                  <w:rFonts w:ascii="Calibri" w:eastAsia="Times New Roman" w:hAnsi="Calibri" w:cs="Calibri"/>
                  <w:b/>
                  <w:bCs/>
                  <w:color w:val="000000"/>
                  <w:sz w:val="20"/>
                  <w:szCs w:val="20"/>
                  <w:rPrChange w:id="217" w:author="Lane, Stefanie" w:date="2023-03-04T15:51:00Z">
                    <w:rPr/>
                  </w:rPrChange>
                </w:rPr>
                <w:t>1979</w:t>
              </w:r>
            </w:ins>
          </w:p>
        </w:tc>
        <w:tc>
          <w:tcPr>
            <w:tcW w:w="300" w:type="dxa"/>
            <w:tcBorders>
              <w:top w:val="nil"/>
              <w:left w:val="nil"/>
              <w:bottom w:val="nil"/>
              <w:right w:val="nil"/>
            </w:tcBorders>
            <w:shd w:val="clear" w:color="auto" w:fill="auto"/>
            <w:noWrap/>
            <w:vAlign w:val="bottom"/>
            <w:hideMark/>
          </w:tcPr>
          <w:p w14:paraId="28BBA95B" w14:textId="77777777" w:rsidR="00CC6367" w:rsidRPr="00CC6367" w:rsidRDefault="00CC6367">
            <w:pPr>
              <w:spacing w:after="0" w:line="240" w:lineRule="auto"/>
              <w:jc w:val="center"/>
              <w:rPr>
                <w:ins w:id="218" w:author="Lane, Stefanie" w:date="2023-03-04T15:51:00Z"/>
                <w:rFonts w:ascii="Calibri" w:eastAsia="Times New Roman" w:hAnsi="Calibri" w:cs="Calibri"/>
                <w:b/>
                <w:bCs/>
                <w:color w:val="000000"/>
                <w:sz w:val="20"/>
                <w:szCs w:val="20"/>
                <w:rPrChange w:id="219" w:author="Lane, Stefanie" w:date="2023-03-04T15:51:00Z">
                  <w:rPr>
                    <w:ins w:id="220" w:author="Lane, Stefanie" w:date="2023-03-04T15:51:00Z"/>
                  </w:rPr>
                </w:rPrChange>
              </w:rPr>
              <w:pPrChange w:id="221" w:author="Lane, Stefanie" w:date="2023-03-04T15:51:00Z">
                <w:pPr>
                  <w:jc w:val="center"/>
                </w:pPr>
              </w:pPrChange>
            </w:pPr>
          </w:p>
        </w:tc>
        <w:tc>
          <w:tcPr>
            <w:tcW w:w="2940" w:type="dxa"/>
            <w:gridSpan w:val="2"/>
            <w:tcBorders>
              <w:top w:val="single" w:sz="4" w:space="0" w:color="auto"/>
              <w:left w:val="nil"/>
              <w:bottom w:val="single" w:sz="4" w:space="0" w:color="auto"/>
              <w:right w:val="nil"/>
            </w:tcBorders>
            <w:shd w:val="clear" w:color="auto" w:fill="auto"/>
            <w:noWrap/>
            <w:vAlign w:val="bottom"/>
            <w:hideMark/>
          </w:tcPr>
          <w:p w14:paraId="425CCFD7" w14:textId="77777777" w:rsidR="00CC6367" w:rsidRPr="00CC6367" w:rsidRDefault="00CC6367">
            <w:pPr>
              <w:spacing w:after="0" w:line="240" w:lineRule="auto"/>
              <w:jc w:val="center"/>
              <w:rPr>
                <w:ins w:id="222" w:author="Lane, Stefanie" w:date="2023-03-04T15:51:00Z"/>
                <w:rFonts w:ascii="Calibri" w:eastAsia="Times New Roman" w:hAnsi="Calibri" w:cs="Calibri"/>
                <w:b/>
                <w:bCs/>
                <w:color w:val="000000"/>
                <w:sz w:val="20"/>
                <w:szCs w:val="20"/>
                <w:rPrChange w:id="223" w:author="Lane, Stefanie" w:date="2023-03-04T15:51:00Z">
                  <w:rPr>
                    <w:ins w:id="224" w:author="Lane, Stefanie" w:date="2023-03-04T15:51:00Z"/>
                  </w:rPr>
                </w:rPrChange>
              </w:rPr>
              <w:pPrChange w:id="225" w:author="Lane, Stefanie" w:date="2023-03-04T15:51:00Z">
                <w:pPr>
                  <w:jc w:val="center"/>
                </w:pPr>
              </w:pPrChange>
            </w:pPr>
            <w:ins w:id="226" w:author="Lane, Stefanie" w:date="2023-03-04T15:51:00Z">
              <w:r w:rsidRPr="00CC6367">
                <w:rPr>
                  <w:rFonts w:ascii="Calibri" w:eastAsia="Times New Roman" w:hAnsi="Calibri" w:cs="Calibri"/>
                  <w:b/>
                  <w:bCs/>
                  <w:color w:val="000000"/>
                  <w:sz w:val="20"/>
                  <w:szCs w:val="20"/>
                  <w:rPrChange w:id="227" w:author="Lane, Stefanie" w:date="2023-03-04T15:51:00Z">
                    <w:rPr/>
                  </w:rPrChange>
                </w:rPr>
                <w:t>1999</w:t>
              </w:r>
            </w:ins>
          </w:p>
        </w:tc>
        <w:tc>
          <w:tcPr>
            <w:tcW w:w="262" w:type="dxa"/>
            <w:tcBorders>
              <w:top w:val="nil"/>
              <w:left w:val="nil"/>
              <w:bottom w:val="nil"/>
              <w:right w:val="nil"/>
            </w:tcBorders>
            <w:shd w:val="clear" w:color="auto" w:fill="auto"/>
            <w:noWrap/>
            <w:vAlign w:val="bottom"/>
            <w:hideMark/>
          </w:tcPr>
          <w:p w14:paraId="7D9E4564" w14:textId="77777777" w:rsidR="00CC6367" w:rsidRPr="00CC6367" w:rsidRDefault="00CC6367">
            <w:pPr>
              <w:spacing w:after="0" w:line="240" w:lineRule="auto"/>
              <w:jc w:val="center"/>
              <w:rPr>
                <w:ins w:id="228" w:author="Lane, Stefanie" w:date="2023-03-04T15:51:00Z"/>
                <w:rFonts w:ascii="Calibri" w:eastAsia="Times New Roman" w:hAnsi="Calibri" w:cs="Calibri"/>
                <w:b/>
                <w:bCs/>
                <w:color w:val="000000"/>
                <w:sz w:val="20"/>
                <w:szCs w:val="20"/>
                <w:rPrChange w:id="229" w:author="Lane, Stefanie" w:date="2023-03-04T15:51:00Z">
                  <w:rPr>
                    <w:ins w:id="230" w:author="Lane, Stefanie" w:date="2023-03-04T15:51:00Z"/>
                  </w:rPr>
                </w:rPrChange>
              </w:rPr>
              <w:pPrChange w:id="231" w:author="Lane, Stefanie" w:date="2023-03-04T15:51:00Z">
                <w:pPr>
                  <w:jc w:val="center"/>
                </w:pPr>
              </w:pPrChange>
            </w:pPr>
          </w:p>
        </w:tc>
        <w:tc>
          <w:tcPr>
            <w:tcW w:w="2888" w:type="dxa"/>
            <w:gridSpan w:val="2"/>
            <w:tcBorders>
              <w:top w:val="single" w:sz="4" w:space="0" w:color="auto"/>
              <w:left w:val="nil"/>
              <w:bottom w:val="single" w:sz="4" w:space="0" w:color="auto"/>
              <w:right w:val="nil"/>
            </w:tcBorders>
            <w:shd w:val="clear" w:color="auto" w:fill="auto"/>
            <w:noWrap/>
            <w:vAlign w:val="bottom"/>
            <w:hideMark/>
          </w:tcPr>
          <w:p w14:paraId="3BD908CF" w14:textId="77777777" w:rsidR="00CC6367" w:rsidRPr="00CC6367" w:rsidRDefault="00CC6367">
            <w:pPr>
              <w:spacing w:after="0" w:line="240" w:lineRule="auto"/>
              <w:jc w:val="center"/>
              <w:rPr>
                <w:ins w:id="232" w:author="Lane, Stefanie" w:date="2023-03-04T15:51:00Z"/>
                <w:rFonts w:ascii="Calibri" w:eastAsia="Times New Roman" w:hAnsi="Calibri" w:cs="Calibri"/>
                <w:b/>
                <w:bCs/>
                <w:color w:val="000000"/>
                <w:sz w:val="20"/>
                <w:szCs w:val="20"/>
                <w:rPrChange w:id="233" w:author="Lane, Stefanie" w:date="2023-03-04T15:51:00Z">
                  <w:rPr>
                    <w:ins w:id="234" w:author="Lane, Stefanie" w:date="2023-03-04T15:51:00Z"/>
                  </w:rPr>
                </w:rPrChange>
              </w:rPr>
              <w:pPrChange w:id="235" w:author="Lane, Stefanie" w:date="2023-03-04T15:51:00Z">
                <w:pPr>
                  <w:jc w:val="center"/>
                </w:pPr>
              </w:pPrChange>
            </w:pPr>
            <w:ins w:id="236" w:author="Lane, Stefanie" w:date="2023-03-04T15:51:00Z">
              <w:r w:rsidRPr="00CC6367">
                <w:rPr>
                  <w:rFonts w:ascii="Calibri" w:eastAsia="Times New Roman" w:hAnsi="Calibri" w:cs="Calibri"/>
                  <w:b/>
                  <w:bCs/>
                  <w:color w:val="000000"/>
                  <w:sz w:val="20"/>
                  <w:szCs w:val="20"/>
                  <w:rPrChange w:id="237" w:author="Lane, Stefanie" w:date="2023-03-04T15:51:00Z">
                    <w:rPr/>
                  </w:rPrChange>
                </w:rPr>
                <w:t>2019</w:t>
              </w:r>
            </w:ins>
          </w:p>
        </w:tc>
      </w:tr>
      <w:tr w:rsidR="00CC6367" w:rsidRPr="00CC6367" w14:paraId="7257ED4B" w14:textId="77777777" w:rsidTr="00CC6367">
        <w:trPr>
          <w:divId w:val="1263685578"/>
          <w:trHeight w:val="780"/>
          <w:ins w:id="238" w:author="Lane, Stefanie" w:date="2023-03-04T15:51:00Z"/>
        </w:trPr>
        <w:tc>
          <w:tcPr>
            <w:tcW w:w="1091" w:type="dxa"/>
            <w:tcBorders>
              <w:top w:val="nil"/>
              <w:left w:val="nil"/>
              <w:bottom w:val="single" w:sz="4" w:space="0" w:color="auto"/>
              <w:right w:val="nil"/>
            </w:tcBorders>
            <w:shd w:val="clear" w:color="auto" w:fill="auto"/>
            <w:vAlign w:val="center"/>
            <w:hideMark/>
          </w:tcPr>
          <w:p w14:paraId="2F61858B" w14:textId="77777777" w:rsidR="00CC6367" w:rsidRPr="00CC6367" w:rsidRDefault="00CC6367">
            <w:pPr>
              <w:spacing w:after="0" w:line="240" w:lineRule="auto"/>
              <w:jc w:val="center"/>
              <w:rPr>
                <w:ins w:id="239" w:author="Lane, Stefanie" w:date="2023-03-04T15:51:00Z"/>
                <w:rFonts w:ascii="Calibri" w:eastAsia="Times New Roman" w:hAnsi="Calibri" w:cs="Calibri"/>
                <w:color w:val="000000"/>
                <w:sz w:val="20"/>
                <w:szCs w:val="20"/>
                <w:rPrChange w:id="240" w:author="Lane, Stefanie" w:date="2023-03-04T15:51:00Z">
                  <w:rPr>
                    <w:ins w:id="241" w:author="Lane, Stefanie" w:date="2023-03-04T15:51:00Z"/>
                  </w:rPr>
                </w:rPrChange>
              </w:rPr>
              <w:pPrChange w:id="242" w:author="Lane, Stefanie" w:date="2023-03-04T15:51:00Z">
                <w:pPr>
                  <w:jc w:val="center"/>
                </w:pPr>
              </w:pPrChange>
            </w:pPr>
            <w:ins w:id="243" w:author="Lane, Stefanie" w:date="2023-03-04T15:51:00Z">
              <w:r w:rsidRPr="00CC6367">
                <w:rPr>
                  <w:rFonts w:ascii="Calibri" w:eastAsia="Times New Roman" w:hAnsi="Calibri" w:cs="Calibri"/>
                  <w:color w:val="000000"/>
                  <w:sz w:val="20"/>
                  <w:szCs w:val="20"/>
                  <w:rPrChange w:id="244" w:author="Lane, Stefanie" w:date="2023-03-04T15:51:00Z">
                    <w:rPr/>
                  </w:rPrChange>
                </w:rPr>
                <w:t>Cluster Group Name</w:t>
              </w:r>
            </w:ins>
          </w:p>
        </w:tc>
        <w:tc>
          <w:tcPr>
            <w:tcW w:w="2149" w:type="dxa"/>
            <w:tcBorders>
              <w:top w:val="nil"/>
              <w:left w:val="nil"/>
              <w:bottom w:val="single" w:sz="4" w:space="0" w:color="auto"/>
              <w:right w:val="nil"/>
            </w:tcBorders>
            <w:shd w:val="clear" w:color="auto" w:fill="auto"/>
            <w:noWrap/>
            <w:vAlign w:val="center"/>
            <w:hideMark/>
          </w:tcPr>
          <w:p w14:paraId="4B4D027B" w14:textId="77777777" w:rsidR="00CC6367" w:rsidRPr="00CC6367" w:rsidRDefault="00CC6367">
            <w:pPr>
              <w:spacing w:after="0" w:line="240" w:lineRule="auto"/>
              <w:jc w:val="center"/>
              <w:rPr>
                <w:ins w:id="245" w:author="Lane, Stefanie" w:date="2023-03-04T15:51:00Z"/>
                <w:rFonts w:ascii="Calibri" w:eastAsia="Times New Roman" w:hAnsi="Calibri" w:cs="Calibri"/>
                <w:color w:val="000000"/>
                <w:sz w:val="20"/>
                <w:szCs w:val="20"/>
                <w:rPrChange w:id="246" w:author="Lane, Stefanie" w:date="2023-03-04T15:51:00Z">
                  <w:rPr>
                    <w:ins w:id="247" w:author="Lane, Stefanie" w:date="2023-03-04T15:51:00Z"/>
                  </w:rPr>
                </w:rPrChange>
              </w:rPr>
              <w:pPrChange w:id="248" w:author="Lane, Stefanie" w:date="2023-03-04T15:51:00Z">
                <w:pPr>
                  <w:jc w:val="center"/>
                </w:pPr>
              </w:pPrChange>
            </w:pPr>
            <w:ins w:id="249" w:author="Lane, Stefanie" w:date="2023-03-04T15:51:00Z">
              <w:r w:rsidRPr="00CC6367">
                <w:rPr>
                  <w:rFonts w:ascii="Calibri" w:eastAsia="Times New Roman" w:hAnsi="Calibri" w:cs="Calibri"/>
                  <w:color w:val="000000"/>
                  <w:sz w:val="20"/>
                  <w:szCs w:val="20"/>
                  <w:rPrChange w:id="250" w:author="Lane, Stefanie" w:date="2023-03-04T15:51:00Z">
                    <w:rPr/>
                  </w:rPrChange>
                </w:rPr>
                <w:t>Species</w:t>
              </w:r>
            </w:ins>
          </w:p>
        </w:tc>
        <w:tc>
          <w:tcPr>
            <w:tcW w:w="810" w:type="dxa"/>
            <w:tcBorders>
              <w:top w:val="nil"/>
              <w:left w:val="nil"/>
              <w:bottom w:val="single" w:sz="4" w:space="0" w:color="auto"/>
              <w:right w:val="nil"/>
            </w:tcBorders>
            <w:shd w:val="clear" w:color="auto" w:fill="auto"/>
            <w:noWrap/>
            <w:vAlign w:val="center"/>
            <w:hideMark/>
          </w:tcPr>
          <w:p w14:paraId="6465127B" w14:textId="77777777" w:rsidR="00CC6367" w:rsidRPr="00CC6367" w:rsidRDefault="00CC6367">
            <w:pPr>
              <w:spacing w:after="0" w:line="240" w:lineRule="auto"/>
              <w:jc w:val="center"/>
              <w:rPr>
                <w:ins w:id="251" w:author="Lane, Stefanie" w:date="2023-03-04T15:51:00Z"/>
                <w:rFonts w:ascii="Calibri" w:eastAsia="Times New Roman" w:hAnsi="Calibri" w:cs="Calibri"/>
                <w:color w:val="000000"/>
                <w:sz w:val="20"/>
                <w:szCs w:val="20"/>
                <w:rPrChange w:id="252" w:author="Lane, Stefanie" w:date="2023-03-04T15:51:00Z">
                  <w:rPr>
                    <w:ins w:id="253" w:author="Lane, Stefanie" w:date="2023-03-04T15:51:00Z"/>
                  </w:rPr>
                </w:rPrChange>
              </w:rPr>
              <w:pPrChange w:id="254" w:author="Lane, Stefanie" w:date="2023-03-04T15:51:00Z">
                <w:pPr>
                  <w:jc w:val="center"/>
                </w:pPr>
              </w:pPrChange>
            </w:pPr>
            <w:ins w:id="255" w:author="Lane, Stefanie" w:date="2023-03-04T15:51:00Z">
              <w:r w:rsidRPr="00CC6367">
                <w:rPr>
                  <w:rFonts w:ascii="Calibri" w:eastAsia="Times New Roman" w:hAnsi="Calibri" w:cs="Calibri"/>
                  <w:color w:val="000000"/>
                  <w:sz w:val="20"/>
                  <w:szCs w:val="20"/>
                  <w:rPrChange w:id="256" w:author="Lane, Stefanie" w:date="2023-03-04T15:51:00Z">
                    <w:rPr/>
                  </w:rPrChange>
                </w:rPr>
                <w:t>p-value</w:t>
              </w:r>
            </w:ins>
          </w:p>
        </w:tc>
        <w:tc>
          <w:tcPr>
            <w:tcW w:w="300" w:type="dxa"/>
            <w:tcBorders>
              <w:top w:val="nil"/>
              <w:left w:val="nil"/>
              <w:bottom w:val="nil"/>
              <w:right w:val="nil"/>
            </w:tcBorders>
            <w:shd w:val="clear" w:color="auto" w:fill="auto"/>
            <w:noWrap/>
            <w:vAlign w:val="bottom"/>
            <w:hideMark/>
          </w:tcPr>
          <w:p w14:paraId="1482E4CF" w14:textId="77777777" w:rsidR="00CC6367" w:rsidRPr="00CC6367" w:rsidRDefault="00CC6367">
            <w:pPr>
              <w:spacing w:after="0" w:line="240" w:lineRule="auto"/>
              <w:jc w:val="center"/>
              <w:rPr>
                <w:ins w:id="257" w:author="Lane, Stefanie" w:date="2023-03-04T15:51:00Z"/>
                <w:rFonts w:ascii="Calibri" w:eastAsia="Times New Roman" w:hAnsi="Calibri" w:cs="Calibri"/>
                <w:color w:val="000000"/>
                <w:sz w:val="20"/>
                <w:szCs w:val="20"/>
                <w:rPrChange w:id="258" w:author="Lane, Stefanie" w:date="2023-03-04T15:51:00Z">
                  <w:rPr>
                    <w:ins w:id="259" w:author="Lane, Stefanie" w:date="2023-03-04T15:51:00Z"/>
                  </w:rPr>
                </w:rPrChange>
              </w:rPr>
              <w:pPrChange w:id="260" w:author="Lane, Stefanie" w:date="2023-03-04T15:51:00Z">
                <w:pPr>
                  <w:jc w:val="center"/>
                </w:pPr>
              </w:pPrChange>
            </w:pPr>
          </w:p>
        </w:tc>
        <w:tc>
          <w:tcPr>
            <w:tcW w:w="2189" w:type="dxa"/>
            <w:tcBorders>
              <w:top w:val="nil"/>
              <w:left w:val="nil"/>
              <w:bottom w:val="single" w:sz="4" w:space="0" w:color="auto"/>
              <w:right w:val="nil"/>
            </w:tcBorders>
            <w:shd w:val="clear" w:color="auto" w:fill="auto"/>
            <w:noWrap/>
            <w:vAlign w:val="center"/>
            <w:hideMark/>
          </w:tcPr>
          <w:p w14:paraId="7C9090CB" w14:textId="77777777" w:rsidR="00CC6367" w:rsidRPr="00CC6367" w:rsidRDefault="00CC6367">
            <w:pPr>
              <w:spacing w:after="0" w:line="240" w:lineRule="auto"/>
              <w:jc w:val="center"/>
              <w:rPr>
                <w:ins w:id="261" w:author="Lane, Stefanie" w:date="2023-03-04T15:51:00Z"/>
                <w:rFonts w:ascii="Calibri" w:eastAsia="Times New Roman" w:hAnsi="Calibri" w:cs="Calibri"/>
                <w:color w:val="000000"/>
                <w:sz w:val="20"/>
                <w:szCs w:val="20"/>
                <w:rPrChange w:id="262" w:author="Lane, Stefanie" w:date="2023-03-04T15:51:00Z">
                  <w:rPr>
                    <w:ins w:id="263" w:author="Lane, Stefanie" w:date="2023-03-04T15:51:00Z"/>
                  </w:rPr>
                </w:rPrChange>
              </w:rPr>
              <w:pPrChange w:id="264" w:author="Lane, Stefanie" w:date="2023-03-04T15:51:00Z">
                <w:pPr>
                  <w:jc w:val="center"/>
                </w:pPr>
              </w:pPrChange>
            </w:pPr>
            <w:ins w:id="265" w:author="Lane, Stefanie" w:date="2023-03-04T15:51:00Z">
              <w:r w:rsidRPr="00CC6367">
                <w:rPr>
                  <w:rFonts w:ascii="Calibri" w:eastAsia="Times New Roman" w:hAnsi="Calibri" w:cs="Calibri"/>
                  <w:color w:val="000000"/>
                  <w:sz w:val="20"/>
                  <w:szCs w:val="20"/>
                  <w:rPrChange w:id="266" w:author="Lane, Stefanie" w:date="2023-03-04T15:51:00Z">
                    <w:rPr/>
                  </w:rPrChange>
                </w:rPr>
                <w:t>Species</w:t>
              </w:r>
            </w:ins>
          </w:p>
        </w:tc>
        <w:tc>
          <w:tcPr>
            <w:tcW w:w="751" w:type="dxa"/>
            <w:tcBorders>
              <w:top w:val="nil"/>
              <w:left w:val="nil"/>
              <w:bottom w:val="single" w:sz="4" w:space="0" w:color="auto"/>
              <w:right w:val="nil"/>
            </w:tcBorders>
            <w:shd w:val="clear" w:color="auto" w:fill="auto"/>
            <w:noWrap/>
            <w:vAlign w:val="center"/>
            <w:hideMark/>
          </w:tcPr>
          <w:p w14:paraId="510FB368" w14:textId="77777777" w:rsidR="00CC6367" w:rsidRPr="00CC6367" w:rsidRDefault="00CC6367">
            <w:pPr>
              <w:spacing w:after="0" w:line="240" w:lineRule="auto"/>
              <w:jc w:val="center"/>
              <w:rPr>
                <w:ins w:id="267" w:author="Lane, Stefanie" w:date="2023-03-04T15:51:00Z"/>
                <w:rFonts w:ascii="Calibri" w:eastAsia="Times New Roman" w:hAnsi="Calibri" w:cs="Calibri"/>
                <w:color w:val="000000"/>
                <w:sz w:val="20"/>
                <w:szCs w:val="20"/>
                <w:rPrChange w:id="268" w:author="Lane, Stefanie" w:date="2023-03-04T15:51:00Z">
                  <w:rPr>
                    <w:ins w:id="269" w:author="Lane, Stefanie" w:date="2023-03-04T15:51:00Z"/>
                  </w:rPr>
                </w:rPrChange>
              </w:rPr>
              <w:pPrChange w:id="270" w:author="Lane, Stefanie" w:date="2023-03-04T15:51:00Z">
                <w:pPr>
                  <w:jc w:val="center"/>
                </w:pPr>
              </w:pPrChange>
            </w:pPr>
            <w:ins w:id="271" w:author="Lane, Stefanie" w:date="2023-03-04T15:51:00Z">
              <w:r w:rsidRPr="00CC6367">
                <w:rPr>
                  <w:rFonts w:ascii="Calibri" w:eastAsia="Times New Roman" w:hAnsi="Calibri" w:cs="Calibri"/>
                  <w:color w:val="000000"/>
                  <w:sz w:val="20"/>
                  <w:szCs w:val="20"/>
                  <w:rPrChange w:id="272" w:author="Lane, Stefanie" w:date="2023-03-04T15:51:00Z">
                    <w:rPr/>
                  </w:rPrChange>
                </w:rPr>
                <w:t>p-value</w:t>
              </w:r>
            </w:ins>
          </w:p>
        </w:tc>
        <w:tc>
          <w:tcPr>
            <w:tcW w:w="262" w:type="dxa"/>
            <w:tcBorders>
              <w:top w:val="nil"/>
              <w:left w:val="nil"/>
              <w:bottom w:val="nil"/>
              <w:right w:val="nil"/>
            </w:tcBorders>
            <w:shd w:val="clear" w:color="auto" w:fill="auto"/>
            <w:noWrap/>
            <w:vAlign w:val="center"/>
            <w:hideMark/>
          </w:tcPr>
          <w:p w14:paraId="626279C4" w14:textId="77777777" w:rsidR="00CC6367" w:rsidRPr="00CC6367" w:rsidRDefault="00CC6367">
            <w:pPr>
              <w:spacing w:after="0" w:line="240" w:lineRule="auto"/>
              <w:jc w:val="center"/>
              <w:rPr>
                <w:ins w:id="273" w:author="Lane, Stefanie" w:date="2023-03-04T15:51:00Z"/>
                <w:rFonts w:ascii="Calibri" w:eastAsia="Times New Roman" w:hAnsi="Calibri" w:cs="Calibri"/>
                <w:color w:val="000000"/>
                <w:sz w:val="20"/>
                <w:szCs w:val="20"/>
                <w:rPrChange w:id="274" w:author="Lane, Stefanie" w:date="2023-03-04T15:51:00Z">
                  <w:rPr>
                    <w:ins w:id="275" w:author="Lane, Stefanie" w:date="2023-03-04T15:51:00Z"/>
                  </w:rPr>
                </w:rPrChange>
              </w:rPr>
              <w:pPrChange w:id="276" w:author="Lane, Stefanie" w:date="2023-03-04T15:51:00Z">
                <w:pPr>
                  <w:jc w:val="center"/>
                </w:pPr>
              </w:pPrChange>
            </w:pPr>
          </w:p>
        </w:tc>
        <w:tc>
          <w:tcPr>
            <w:tcW w:w="2007" w:type="dxa"/>
            <w:tcBorders>
              <w:top w:val="nil"/>
              <w:left w:val="nil"/>
              <w:bottom w:val="single" w:sz="4" w:space="0" w:color="auto"/>
              <w:right w:val="nil"/>
            </w:tcBorders>
            <w:shd w:val="clear" w:color="auto" w:fill="auto"/>
            <w:noWrap/>
            <w:vAlign w:val="center"/>
            <w:hideMark/>
          </w:tcPr>
          <w:p w14:paraId="76E63E00" w14:textId="77777777" w:rsidR="00CC6367" w:rsidRPr="00CC6367" w:rsidRDefault="00CC6367">
            <w:pPr>
              <w:spacing w:after="0" w:line="240" w:lineRule="auto"/>
              <w:jc w:val="center"/>
              <w:rPr>
                <w:ins w:id="277" w:author="Lane, Stefanie" w:date="2023-03-04T15:51:00Z"/>
                <w:rFonts w:ascii="Calibri" w:eastAsia="Times New Roman" w:hAnsi="Calibri" w:cs="Calibri"/>
                <w:color w:val="000000"/>
                <w:sz w:val="20"/>
                <w:szCs w:val="20"/>
                <w:rPrChange w:id="278" w:author="Lane, Stefanie" w:date="2023-03-04T15:51:00Z">
                  <w:rPr>
                    <w:ins w:id="279" w:author="Lane, Stefanie" w:date="2023-03-04T15:51:00Z"/>
                  </w:rPr>
                </w:rPrChange>
              </w:rPr>
              <w:pPrChange w:id="280" w:author="Lane, Stefanie" w:date="2023-03-04T15:51:00Z">
                <w:pPr>
                  <w:jc w:val="center"/>
                </w:pPr>
              </w:pPrChange>
            </w:pPr>
            <w:ins w:id="281" w:author="Lane, Stefanie" w:date="2023-03-04T15:51:00Z">
              <w:r w:rsidRPr="00CC6367">
                <w:rPr>
                  <w:rFonts w:ascii="Calibri" w:eastAsia="Times New Roman" w:hAnsi="Calibri" w:cs="Calibri"/>
                  <w:color w:val="000000"/>
                  <w:sz w:val="20"/>
                  <w:szCs w:val="20"/>
                  <w:rPrChange w:id="282" w:author="Lane, Stefanie" w:date="2023-03-04T15:51:00Z">
                    <w:rPr/>
                  </w:rPrChange>
                </w:rPr>
                <w:t>Species</w:t>
              </w:r>
            </w:ins>
          </w:p>
        </w:tc>
        <w:tc>
          <w:tcPr>
            <w:tcW w:w="881" w:type="dxa"/>
            <w:tcBorders>
              <w:top w:val="nil"/>
              <w:left w:val="nil"/>
              <w:bottom w:val="single" w:sz="4" w:space="0" w:color="auto"/>
              <w:right w:val="nil"/>
            </w:tcBorders>
            <w:shd w:val="clear" w:color="auto" w:fill="auto"/>
            <w:noWrap/>
            <w:vAlign w:val="center"/>
            <w:hideMark/>
          </w:tcPr>
          <w:p w14:paraId="79E5721E" w14:textId="77777777" w:rsidR="00CC6367" w:rsidRPr="00CC6367" w:rsidRDefault="00CC6367">
            <w:pPr>
              <w:spacing w:after="0" w:line="240" w:lineRule="auto"/>
              <w:jc w:val="center"/>
              <w:rPr>
                <w:ins w:id="283" w:author="Lane, Stefanie" w:date="2023-03-04T15:51:00Z"/>
                <w:rFonts w:ascii="Calibri" w:eastAsia="Times New Roman" w:hAnsi="Calibri" w:cs="Calibri"/>
                <w:color w:val="000000"/>
                <w:sz w:val="20"/>
                <w:szCs w:val="20"/>
                <w:rPrChange w:id="284" w:author="Lane, Stefanie" w:date="2023-03-04T15:51:00Z">
                  <w:rPr>
                    <w:ins w:id="285" w:author="Lane, Stefanie" w:date="2023-03-04T15:51:00Z"/>
                  </w:rPr>
                </w:rPrChange>
              </w:rPr>
              <w:pPrChange w:id="286" w:author="Lane, Stefanie" w:date="2023-03-04T15:51:00Z">
                <w:pPr>
                  <w:jc w:val="center"/>
                </w:pPr>
              </w:pPrChange>
            </w:pPr>
            <w:ins w:id="287" w:author="Lane, Stefanie" w:date="2023-03-04T15:51:00Z">
              <w:r w:rsidRPr="00CC6367">
                <w:rPr>
                  <w:rFonts w:ascii="Calibri" w:eastAsia="Times New Roman" w:hAnsi="Calibri" w:cs="Calibri"/>
                  <w:color w:val="000000"/>
                  <w:sz w:val="20"/>
                  <w:szCs w:val="20"/>
                  <w:rPrChange w:id="288" w:author="Lane, Stefanie" w:date="2023-03-04T15:51:00Z">
                    <w:rPr/>
                  </w:rPrChange>
                </w:rPr>
                <w:t>p-value</w:t>
              </w:r>
            </w:ins>
          </w:p>
        </w:tc>
      </w:tr>
      <w:tr w:rsidR="00CC6367" w:rsidRPr="00CC6367" w14:paraId="01D9BF1F" w14:textId="77777777" w:rsidTr="00CC6367">
        <w:trPr>
          <w:divId w:val="1263685578"/>
          <w:trHeight w:val="270"/>
          <w:ins w:id="289" w:author="Lane, Stefanie" w:date="2023-03-04T15:51:00Z"/>
        </w:trPr>
        <w:tc>
          <w:tcPr>
            <w:tcW w:w="1091" w:type="dxa"/>
            <w:tcBorders>
              <w:top w:val="nil"/>
              <w:left w:val="nil"/>
              <w:bottom w:val="nil"/>
              <w:right w:val="nil"/>
            </w:tcBorders>
            <w:shd w:val="clear" w:color="auto" w:fill="auto"/>
            <w:vAlign w:val="bottom"/>
            <w:hideMark/>
          </w:tcPr>
          <w:p w14:paraId="323754F3" w14:textId="77777777" w:rsidR="00CC6367" w:rsidRPr="00CC6367" w:rsidRDefault="00CC6367">
            <w:pPr>
              <w:spacing w:after="0" w:line="240" w:lineRule="auto"/>
              <w:jc w:val="center"/>
              <w:rPr>
                <w:ins w:id="290" w:author="Lane, Stefanie" w:date="2023-03-04T15:51:00Z"/>
                <w:rFonts w:ascii="Calibri" w:eastAsia="Times New Roman" w:hAnsi="Calibri" w:cs="Calibri"/>
                <w:color w:val="000000"/>
                <w:sz w:val="20"/>
                <w:szCs w:val="20"/>
                <w:rPrChange w:id="291" w:author="Lane, Stefanie" w:date="2023-03-04T15:51:00Z">
                  <w:rPr>
                    <w:ins w:id="292" w:author="Lane, Stefanie" w:date="2023-03-04T15:51:00Z"/>
                  </w:rPr>
                </w:rPrChange>
              </w:rPr>
              <w:pPrChange w:id="293" w:author="Lane, Stefanie" w:date="2023-03-04T15:51:00Z">
                <w:pPr>
                  <w:jc w:val="center"/>
                </w:pPr>
              </w:pPrChange>
            </w:pPr>
          </w:p>
        </w:tc>
        <w:tc>
          <w:tcPr>
            <w:tcW w:w="2149" w:type="dxa"/>
            <w:tcBorders>
              <w:top w:val="nil"/>
              <w:left w:val="nil"/>
              <w:bottom w:val="nil"/>
              <w:right w:val="nil"/>
            </w:tcBorders>
            <w:shd w:val="clear" w:color="auto" w:fill="auto"/>
            <w:noWrap/>
            <w:vAlign w:val="bottom"/>
            <w:hideMark/>
          </w:tcPr>
          <w:p w14:paraId="0FC2CE1D" w14:textId="77777777" w:rsidR="00CC6367" w:rsidRPr="00CC6367" w:rsidRDefault="00CC6367">
            <w:pPr>
              <w:spacing w:after="0" w:line="240" w:lineRule="auto"/>
              <w:rPr>
                <w:ins w:id="294" w:author="Lane, Stefanie" w:date="2023-03-04T15:51:00Z"/>
                <w:rFonts w:ascii="Times New Roman" w:eastAsia="Times New Roman" w:hAnsi="Times New Roman" w:cs="Times New Roman"/>
                <w:sz w:val="20"/>
                <w:szCs w:val="20"/>
                <w:rPrChange w:id="295" w:author="Lane, Stefanie" w:date="2023-03-04T15:51:00Z">
                  <w:rPr>
                    <w:ins w:id="296" w:author="Lane, Stefanie" w:date="2023-03-04T15:51:00Z"/>
                  </w:rPr>
                </w:rPrChange>
              </w:rPr>
              <w:pPrChange w:id="297" w:author="Lane, Stefanie" w:date="2023-03-04T15:51:00Z">
                <w:pPr/>
              </w:pPrChange>
            </w:pPr>
          </w:p>
        </w:tc>
        <w:tc>
          <w:tcPr>
            <w:tcW w:w="810" w:type="dxa"/>
            <w:tcBorders>
              <w:top w:val="nil"/>
              <w:left w:val="nil"/>
              <w:bottom w:val="nil"/>
              <w:right w:val="nil"/>
            </w:tcBorders>
            <w:shd w:val="clear" w:color="auto" w:fill="auto"/>
            <w:noWrap/>
            <w:vAlign w:val="bottom"/>
            <w:hideMark/>
          </w:tcPr>
          <w:p w14:paraId="3F69EE39" w14:textId="77777777" w:rsidR="00CC6367" w:rsidRPr="00CC6367" w:rsidRDefault="00CC6367">
            <w:pPr>
              <w:spacing w:after="0" w:line="240" w:lineRule="auto"/>
              <w:rPr>
                <w:ins w:id="298" w:author="Lane, Stefanie" w:date="2023-03-04T15:51:00Z"/>
                <w:rFonts w:ascii="Times New Roman" w:eastAsia="Times New Roman" w:hAnsi="Times New Roman" w:cs="Times New Roman"/>
                <w:sz w:val="20"/>
                <w:szCs w:val="20"/>
                <w:rPrChange w:id="299" w:author="Lane, Stefanie" w:date="2023-03-04T15:51:00Z">
                  <w:rPr>
                    <w:ins w:id="300" w:author="Lane, Stefanie" w:date="2023-03-04T15:51:00Z"/>
                  </w:rPr>
                </w:rPrChange>
              </w:rPr>
              <w:pPrChange w:id="301" w:author="Lane, Stefanie" w:date="2023-03-04T15:51:00Z">
                <w:pPr/>
              </w:pPrChange>
            </w:pPr>
          </w:p>
        </w:tc>
        <w:tc>
          <w:tcPr>
            <w:tcW w:w="300" w:type="dxa"/>
            <w:tcBorders>
              <w:top w:val="nil"/>
              <w:left w:val="nil"/>
              <w:bottom w:val="nil"/>
              <w:right w:val="nil"/>
            </w:tcBorders>
            <w:shd w:val="clear" w:color="auto" w:fill="auto"/>
            <w:noWrap/>
            <w:vAlign w:val="bottom"/>
            <w:hideMark/>
          </w:tcPr>
          <w:p w14:paraId="5DE4E9AE" w14:textId="77777777" w:rsidR="00CC6367" w:rsidRPr="00CC6367" w:rsidRDefault="00CC6367">
            <w:pPr>
              <w:spacing w:after="0" w:line="240" w:lineRule="auto"/>
              <w:jc w:val="center"/>
              <w:rPr>
                <w:ins w:id="302" w:author="Lane, Stefanie" w:date="2023-03-04T15:51:00Z"/>
                <w:rFonts w:ascii="Times New Roman" w:eastAsia="Times New Roman" w:hAnsi="Times New Roman" w:cs="Times New Roman"/>
                <w:sz w:val="20"/>
                <w:szCs w:val="20"/>
                <w:rPrChange w:id="303" w:author="Lane, Stefanie" w:date="2023-03-04T15:51:00Z">
                  <w:rPr>
                    <w:ins w:id="304" w:author="Lane, Stefanie" w:date="2023-03-04T15:51:00Z"/>
                  </w:rPr>
                </w:rPrChange>
              </w:rPr>
              <w:pPrChange w:id="305" w:author="Lane, Stefanie" w:date="2023-03-04T15:51:00Z">
                <w:pPr>
                  <w:jc w:val="center"/>
                </w:pPr>
              </w:pPrChange>
            </w:pPr>
          </w:p>
        </w:tc>
        <w:tc>
          <w:tcPr>
            <w:tcW w:w="2189" w:type="dxa"/>
            <w:tcBorders>
              <w:top w:val="nil"/>
              <w:left w:val="nil"/>
              <w:bottom w:val="nil"/>
              <w:right w:val="nil"/>
            </w:tcBorders>
            <w:shd w:val="clear" w:color="auto" w:fill="auto"/>
            <w:noWrap/>
            <w:vAlign w:val="bottom"/>
            <w:hideMark/>
          </w:tcPr>
          <w:p w14:paraId="31E5A469" w14:textId="77777777" w:rsidR="00CC6367" w:rsidRPr="00CC6367" w:rsidRDefault="00CC6367">
            <w:pPr>
              <w:spacing w:after="0" w:line="240" w:lineRule="auto"/>
              <w:rPr>
                <w:ins w:id="306" w:author="Lane, Stefanie" w:date="2023-03-04T15:51:00Z"/>
                <w:rFonts w:ascii="Times New Roman" w:eastAsia="Times New Roman" w:hAnsi="Times New Roman" w:cs="Times New Roman"/>
                <w:sz w:val="20"/>
                <w:szCs w:val="20"/>
                <w:rPrChange w:id="307" w:author="Lane, Stefanie" w:date="2023-03-04T15:51:00Z">
                  <w:rPr>
                    <w:ins w:id="308" w:author="Lane, Stefanie" w:date="2023-03-04T15:51:00Z"/>
                  </w:rPr>
                </w:rPrChange>
              </w:rPr>
              <w:pPrChange w:id="309" w:author="Lane, Stefanie" w:date="2023-03-04T15:51:00Z">
                <w:pPr/>
              </w:pPrChange>
            </w:pPr>
          </w:p>
        </w:tc>
        <w:tc>
          <w:tcPr>
            <w:tcW w:w="751" w:type="dxa"/>
            <w:tcBorders>
              <w:top w:val="nil"/>
              <w:left w:val="nil"/>
              <w:bottom w:val="nil"/>
              <w:right w:val="nil"/>
            </w:tcBorders>
            <w:shd w:val="clear" w:color="auto" w:fill="auto"/>
            <w:noWrap/>
            <w:vAlign w:val="bottom"/>
            <w:hideMark/>
          </w:tcPr>
          <w:p w14:paraId="51E10EB5" w14:textId="77777777" w:rsidR="00CC6367" w:rsidRPr="00CC6367" w:rsidRDefault="00CC6367">
            <w:pPr>
              <w:spacing w:after="0" w:line="240" w:lineRule="auto"/>
              <w:rPr>
                <w:ins w:id="310" w:author="Lane, Stefanie" w:date="2023-03-04T15:51:00Z"/>
                <w:rFonts w:ascii="Times New Roman" w:eastAsia="Times New Roman" w:hAnsi="Times New Roman" w:cs="Times New Roman"/>
                <w:sz w:val="20"/>
                <w:szCs w:val="20"/>
                <w:rPrChange w:id="311" w:author="Lane, Stefanie" w:date="2023-03-04T15:51:00Z">
                  <w:rPr>
                    <w:ins w:id="312" w:author="Lane, Stefanie" w:date="2023-03-04T15:51:00Z"/>
                  </w:rPr>
                </w:rPrChange>
              </w:rPr>
              <w:pPrChange w:id="313" w:author="Lane, Stefanie" w:date="2023-03-04T15:51:00Z">
                <w:pPr/>
              </w:pPrChange>
            </w:pPr>
          </w:p>
        </w:tc>
        <w:tc>
          <w:tcPr>
            <w:tcW w:w="262" w:type="dxa"/>
            <w:tcBorders>
              <w:top w:val="nil"/>
              <w:left w:val="nil"/>
              <w:bottom w:val="nil"/>
              <w:right w:val="nil"/>
            </w:tcBorders>
            <w:shd w:val="clear" w:color="auto" w:fill="auto"/>
            <w:noWrap/>
            <w:vAlign w:val="bottom"/>
            <w:hideMark/>
          </w:tcPr>
          <w:p w14:paraId="41FE294B" w14:textId="77777777" w:rsidR="00CC6367" w:rsidRPr="00CC6367" w:rsidRDefault="00CC6367">
            <w:pPr>
              <w:spacing w:after="0" w:line="240" w:lineRule="auto"/>
              <w:jc w:val="center"/>
              <w:rPr>
                <w:ins w:id="314" w:author="Lane, Stefanie" w:date="2023-03-04T15:51:00Z"/>
                <w:rFonts w:ascii="Times New Roman" w:eastAsia="Times New Roman" w:hAnsi="Times New Roman" w:cs="Times New Roman"/>
                <w:sz w:val="20"/>
                <w:szCs w:val="20"/>
                <w:rPrChange w:id="315" w:author="Lane, Stefanie" w:date="2023-03-04T15:51:00Z">
                  <w:rPr>
                    <w:ins w:id="316" w:author="Lane, Stefanie" w:date="2023-03-04T15:51:00Z"/>
                  </w:rPr>
                </w:rPrChange>
              </w:rPr>
              <w:pPrChange w:id="317" w:author="Lane, Stefanie" w:date="2023-03-04T15:51:00Z">
                <w:pPr>
                  <w:jc w:val="center"/>
                </w:pPr>
              </w:pPrChange>
            </w:pPr>
          </w:p>
        </w:tc>
        <w:tc>
          <w:tcPr>
            <w:tcW w:w="2007" w:type="dxa"/>
            <w:tcBorders>
              <w:top w:val="nil"/>
              <w:left w:val="nil"/>
              <w:bottom w:val="nil"/>
              <w:right w:val="nil"/>
            </w:tcBorders>
            <w:shd w:val="clear" w:color="auto" w:fill="auto"/>
            <w:noWrap/>
            <w:vAlign w:val="bottom"/>
            <w:hideMark/>
          </w:tcPr>
          <w:p w14:paraId="4E82FF88" w14:textId="77777777" w:rsidR="00CC6367" w:rsidRPr="00CC6367" w:rsidRDefault="00CC6367">
            <w:pPr>
              <w:spacing w:after="0" w:line="240" w:lineRule="auto"/>
              <w:rPr>
                <w:ins w:id="318" w:author="Lane, Stefanie" w:date="2023-03-04T15:51:00Z"/>
                <w:rFonts w:ascii="Times New Roman" w:eastAsia="Times New Roman" w:hAnsi="Times New Roman" w:cs="Times New Roman"/>
                <w:sz w:val="20"/>
                <w:szCs w:val="20"/>
                <w:rPrChange w:id="319" w:author="Lane, Stefanie" w:date="2023-03-04T15:51:00Z">
                  <w:rPr>
                    <w:ins w:id="320" w:author="Lane, Stefanie" w:date="2023-03-04T15:51:00Z"/>
                  </w:rPr>
                </w:rPrChange>
              </w:rPr>
              <w:pPrChange w:id="321" w:author="Lane, Stefanie" w:date="2023-03-04T15:51:00Z">
                <w:pPr/>
              </w:pPrChange>
            </w:pPr>
          </w:p>
        </w:tc>
        <w:tc>
          <w:tcPr>
            <w:tcW w:w="881" w:type="dxa"/>
            <w:tcBorders>
              <w:top w:val="nil"/>
              <w:left w:val="nil"/>
              <w:bottom w:val="nil"/>
              <w:right w:val="nil"/>
            </w:tcBorders>
            <w:shd w:val="clear" w:color="auto" w:fill="auto"/>
            <w:noWrap/>
            <w:vAlign w:val="bottom"/>
            <w:hideMark/>
          </w:tcPr>
          <w:p w14:paraId="1291E3B8" w14:textId="77777777" w:rsidR="00CC6367" w:rsidRPr="00CC6367" w:rsidRDefault="00CC6367">
            <w:pPr>
              <w:spacing w:after="0" w:line="240" w:lineRule="auto"/>
              <w:rPr>
                <w:ins w:id="322" w:author="Lane, Stefanie" w:date="2023-03-04T15:51:00Z"/>
                <w:rFonts w:ascii="Times New Roman" w:eastAsia="Times New Roman" w:hAnsi="Times New Roman" w:cs="Times New Roman"/>
                <w:sz w:val="20"/>
                <w:szCs w:val="20"/>
                <w:rPrChange w:id="323" w:author="Lane, Stefanie" w:date="2023-03-04T15:51:00Z">
                  <w:rPr>
                    <w:ins w:id="324" w:author="Lane, Stefanie" w:date="2023-03-04T15:51:00Z"/>
                  </w:rPr>
                </w:rPrChange>
              </w:rPr>
              <w:pPrChange w:id="325" w:author="Lane, Stefanie" w:date="2023-03-04T15:51:00Z">
                <w:pPr/>
              </w:pPrChange>
            </w:pPr>
          </w:p>
        </w:tc>
      </w:tr>
      <w:tr w:rsidR="00CC6367" w:rsidRPr="00CC6367" w14:paraId="43675B50" w14:textId="77777777" w:rsidTr="00CC6367">
        <w:trPr>
          <w:divId w:val="1263685578"/>
          <w:trHeight w:val="260"/>
          <w:ins w:id="326" w:author="Lane, Stefanie" w:date="2023-03-04T15:51:00Z"/>
        </w:trPr>
        <w:tc>
          <w:tcPr>
            <w:tcW w:w="1091" w:type="dxa"/>
            <w:vMerge w:val="restart"/>
            <w:tcBorders>
              <w:top w:val="single" w:sz="8" w:space="0" w:color="auto"/>
              <w:left w:val="single" w:sz="8" w:space="0" w:color="auto"/>
              <w:bottom w:val="single" w:sz="8" w:space="0" w:color="000000"/>
              <w:right w:val="nil"/>
            </w:tcBorders>
            <w:shd w:val="clear" w:color="auto" w:fill="auto"/>
            <w:vAlign w:val="center"/>
            <w:hideMark/>
          </w:tcPr>
          <w:p w14:paraId="1985C15C" w14:textId="77777777" w:rsidR="00CC6367" w:rsidRPr="00CC6367" w:rsidRDefault="00CC6367">
            <w:pPr>
              <w:spacing w:after="0" w:line="240" w:lineRule="auto"/>
              <w:jc w:val="center"/>
              <w:rPr>
                <w:ins w:id="327" w:author="Lane, Stefanie" w:date="2023-03-04T15:51:00Z"/>
                <w:rFonts w:ascii="Calibri" w:eastAsia="Times New Roman" w:hAnsi="Calibri" w:cs="Calibri"/>
                <w:color w:val="000000"/>
                <w:sz w:val="20"/>
                <w:szCs w:val="20"/>
                <w:rPrChange w:id="328" w:author="Lane, Stefanie" w:date="2023-03-04T15:51:00Z">
                  <w:rPr>
                    <w:ins w:id="329" w:author="Lane, Stefanie" w:date="2023-03-04T15:51:00Z"/>
                  </w:rPr>
                </w:rPrChange>
              </w:rPr>
              <w:pPrChange w:id="330" w:author="Lane, Stefanie" w:date="2023-03-04T15:51:00Z">
                <w:pPr>
                  <w:jc w:val="center"/>
                </w:pPr>
              </w:pPrChange>
            </w:pPr>
            <w:ins w:id="331" w:author="Lane, Stefanie" w:date="2023-03-04T15:51:00Z">
              <w:r w:rsidRPr="00CC6367">
                <w:rPr>
                  <w:rFonts w:ascii="Calibri" w:eastAsia="Times New Roman" w:hAnsi="Calibri" w:cs="Calibri"/>
                  <w:color w:val="000000"/>
                  <w:sz w:val="20"/>
                  <w:szCs w:val="20"/>
                  <w:rPrChange w:id="332" w:author="Lane, Stefanie" w:date="2023-03-04T15:51:00Z">
                    <w:rPr/>
                  </w:rPrChange>
                </w:rPr>
                <w:t>"Sedge"</w:t>
              </w:r>
            </w:ins>
          </w:p>
        </w:tc>
        <w:tc>
          <w:tcPr>
            <w:tcW w:w="2149" w:type="dxa"/>
            <w:tcBorders>
              <w:top w:val="single" w:sz="8" w:space="0" w:color="auto"/>
              <w:left w:val="nil"/>
              <w:bottom w:val="nil"/>
              <w:right w:val="nil"/>
            </w:tcBorders>
            <w:shd w:val="clear" w:color="auto" w:fill="auto"/>
            <w:noWrap/>
            <w:vAlign w:val="bottom"/>
            <w:hideMark/>
          </w:tcPr>
          <w:p w14:paraId="3B57A9A3" w14:textId="77777777" w:rsidR="00CC6367" w:rsidRPr="00CC6367" w:rsidRDefault="00CC6367">
            <w:pPr>
              <w:spacing w:after="0" w:line="240" w:lineRule="auto"/>
              <w:rPr>
                <w:ins w:id="333" w:author="Lane, Stefanie" w:date="2023-03-04T15:51:00Z"/>
                <w:rFonts w:ascii="Calibri" w:eastAsia="Times New Roman" w:hAnsi="Calibri" w:cs="Calibri"/>
                <w:i/>
                <w:iCs/>
                <w:color w:val="000000"/>
                <w:sz w:val="20"/>
                <w:szCs w:val="20"/>
                <w:rPrChange w:id="334" w:author="Lane, Stefanie" w:date="2023-03-04T15:51:00Z">
                  <w:rPr>
                    <w:ins w:id="335" w:author="Lane, Stefanie" w:date="2023-03-04T15:51:00Z"/>
                  </w:rPr>
                </w:rPrChange>
              </w:rPr>
              <w:pPrChange w:id="336" w:author="Lane, Stefanie" w:date="2023-03-04T15:51:00Z">
                <w:pPr/>
              </w:pPrChange>
            </w:pPr>
            <w:ins w:id="337" w:author="Lane, Stefanie" w:date="2023-03-04T15:51:00Z">
              <w:r w:rsidRPr="00CC6367">
                <w:rPr>
                  <w:rFonts w:ascii="Calibri" w:eastAsia="Times New Roman" w:hAnsi="Calibri" w:cs="Calibri"/>
                  <w:i/>
                  <w:iCs/>
                  <w:color w:val="000000"/>
                  <w:sz w:val="20"/>
                  <w:szCs w:val="20"/>
                  <w:rPrChange w:id="338" w:author="Lane, Stefanie" w:date="2023-03-04T15:51:00Z">
                    <w:rPr/>
                  </w:rPrChange>
                </w:rPr>
                <w:t>Carex lyngbyei</w:t>
              </w:r>
            </w:ins>
          </w:p>
        </w:tc>
        <w:tc>
          <w:tcPr>
            <w:tcW w:w="810" w:type="dxa"/>
            <w:tcBorders>
              <w:top w:val="single" w:sz="8" w:space="0" w:color="auto"/>
              <w:left w:val="nil"/>
              <w:bottom w:val="single" w:sz="4" w:space="0" w:color="auto"/>
              <w:right w:val="nil"/>
            </w:tcBorders>
            <w:shd w:val="clear" w:color="auto" w:fill="auto"/>
            <w:noWrap/>
            <w:vAlign w:val="bottom"/>
            <w:hideMark/>
          </w:tcPr>
          <w:p w14:paraId="2D139A13" w14:textId="77777777" w:rsidR="00CC6367" w:rsidRPr="00CC6367" w:rsidRDefault="00CC6367">
            <w:pPr>
              <w:spacing w:after="0" w:line="240" w:lineRule="auto"/>
              <w:jc w:val="center"/>
              <w:rPr>
                <w:ins w:id="339" w:author="Lane, Stefanie" w:date="2023-03-04T15:51:00Z"/>
                <w:rFonts w:ascii="Calibri" w:eastAsia="Times New Roman" w:hAnsi="Calibri" w:cs="Calibri"/>
                <w:color w:val="000000"/>
                <w:sz w:val="20"/>
                <w:szCs w:val="20"/>
                <w:rPrChange w:id="340" w:author="Lane, Stefanie" w:date="2023-03-04T15:51:00Z">
                  <w:rPr>
                    <w:ins w:id="341" w:author="Lane, Stefanie" w:date="2023-03-04T15:51:00Z"/>
                  </w:rPr>
                </w:rPrChange>
              </w:rPr>
              <w:pPrChange w:id="342" w:author="Lane, Stefanie" w:date="2023-03-04T15:51:00Z">
                <w:pPr>
                  <w:jc w:val="center"/>
                </w:pPr>
              </w:pPrChange>
            </w:pPr>
            <w:ins w:id="343" w:author="Lane, Stefanie" w:date="2023-03-04T15:51:00Z">
              <w:r w:rsidRPr="00CC6367">
                <w:rPr>
                  <w:rFonts w:ascii="Calibri" w:eastAsia="Times New Roman" w:hAnsi="Calibri" w:cs="Calibri"/>
                  <w:color w:val="000000"/>
                  <w:sz w:val="20"/>
                  <w:szCs w:val="20"/>
                  <w:rPrChange w:id="344" w:author="Lane, Stefanie" w:date="2023-03-04T15:51:00Z">
                    <w:rPr/>
                  </w:rPrChange>
                </w:rPr>
                <w:t>&lt; 0.01</w:t>
              </w:r>
            </w:ins>
          </w:p>
        </w:tc>
        <w:tc>
          <w:tcPr>
            <w:tcW w:w="300" w:type="dxa"/>
            <w:tcBorders>
              <w:top w:val="single" w:sz="8" w:space="0" w:color="auto"/>
              <w:left w:val="nil"/>
              <w:bottom w:val="nil"/>
              <w:right w:val="nil"/>
            </w:tcBorders>
            <w:shd w:val="clear" w:color="auto" w:fill="auto"/>
            <w:noWrap/>
            <w:vAlign w:val="bottom"/>
            <w:hideMark/>
          </w:tcPr>
          <w:p w14:paraId="640A85CB" w14:textId="77777777" w:rsidR="00CC6367" w:rsidRPr="00CC6367" w:rsidRDefault="00CC6367">
            <w:pPr>
              <w:spacing w:after="0" w:line="240" w:lineRule="auto"/>
              <w:rPr>
                <w:ins w:id="345" w:author="Lane, Stefanie" w:date="2023-03-04T15:51:00Z"/>
                <w:rFonts w:ascii="Calibri" w:eastAsia="Times New Roman" w:hAnsi="Calibri" w:cs="Calibri"/>
                <w:color w:val="000000"/>
                <w:sz w:val="20"/>
                <w:szCs w:val="20"/>
                <w:rPrChange w:id="346" w:author="Lane, Stefanie" w:date="2023-03-04T15:51:00Z">
                  <w:rPr>
                    <w:ins w:id="347" w:author="Lane, Stefanie" w:date="2023-03-04T15:51:00Z"/>
                  </w:rPr>
                </w:rPrChange>
              </w:rPr>
              <w:pPrChange w:id="348" w:author="Lane, Stefanie" w:date="2023-03-04T15:51:00Z">
                <w:pPr/>
              </w:pPrChange>
            </w:pPr>
            <w:ins w:id="349" w:author="Lane, Stefanie" w:date="2023-03-04T15:51:00Z">
              <w:r w:rsidRPr="00CC6367">
                <w:rPr>
                  <w:rFonts w:ascii="Calibri" w:eastAsia="Times New Roman" w:hAnsi="Calibri" w:cs="Calibri"/>
                  <w:color w:val="000000"/>
                  <w:sz w:val="20"/>
                  <w:szCs w:val="20"/>
                  <w:rPrChange w:id="350" w:author="Lane, Stefanie" w:date="2023-03-04T15:51:00Z">
                    <w:rPr/>
                  </w:rPrChange>
                </w:rPr>
                <w:t> </w:t>
              </w:r>
            </w:ins>
          </w:p>
        </w:tc>
        <w:tc>
          <w:tcPr>
            <w:tcW w:w="2189" w:type="dxa"/>
            <w:tcBorders>
              <w:top w:val="single" w:sz="8" w:space="0" w:color="auto"/>
              <w:left w:val="nil"/>
              <w:bottom w:val="nil"/>
              <w:right w:val="nil"/>
            </w:tcBorders>
            <w:shd w:val="clear" w:color="auto" w:fill="auto"/>
            <w:noWrap/>
            <w:vAlign w:val="bottom"/>
            <w:hideMark/>
          </w:tcPr>
          <w:p w14:paraId="02BBB41C" w14:textId="77777777" w:rsidR="00CC6367" w:rsidRPr="00CC6367" w:rsidRDefault="00CC6367">
            <w:pPr>
              <w:spacing w:after="0" w:line="240" w:lineRule="auto"/>
              <w:rPr>
                <w:ins w:id="351" w:author="Lane, Stefanie" w:date="2023-03-04T15:51:00Z"/>
                <w:rFonts w:ascii="Calibri" w:eastAsia="Times New Roman" w:hAnsi="Calibri" w:cs="Calibri"/>
                <w:i/>
                <w:iCs/>
                <w:color w:val="000000"/>
                <w:sz w:val="20"/>
                <w:szCs w:val="20"/>
                <w:rPrChange w:id="352" w:author="Lane, Stefanie" w:date="2023-03-04T15:51:00Z">
                  <w:rPr>
                    <w:ins w:id="353" w:author="Lane, Stefanie" w:date="2023-03-04T15:51:00Z"/>
                  </w:rPr>
                </w:rPrChange>
              </w:rPr>
              <w:pPrChange w:id="354" w:author="Lane, Stefanie" w:date="2023-03-04T15:51:00Z">
                <w:pPr/>
              </w:pPrChange>
            </w:pPr>
            <w:ins w:id="355" w:author="Lane, Stefanie" w:date="2023-03-04T15:51:00Z">
              <w:r w:rsidRPr="00CC6367">
                <w:rPr>
                  <w:rFonts w:ascii="Calibri" w:eastAsia="Times New Roman" w:hAnsi="Calibri" w:cs="Calibri"/>
                  <w:i/>
                  <w:iCs/>
                  <w:color w:val="000000"/>
                  <w:sz w:val="20"/>
                  <w:szCs w:val="20"/>
                  <w:rPrChange w:id="356" w:author="Lane, Stefanie" w:date="2023-03-04T15:51:00Z">
                    <w:rPr/>
                  </w:rPrChange>
                </w:rPr>
                <w:t>Carex lyngbyei</w:t>
              </w:r>
            </w:ins>
          </w:p>
        </w:tc>
        <w:tc>
          <w:tcPr>
            <w:tcW w:w="751" w:type="dxa"/>
            <w:tcBorders>
              <w:top w:val="single" w:sz="8" w:space="0" w:color="auto"/>
              <w:left w:val="nil"/>
              <w:bottom w:val="nil"/>
              <w:right w:val="nil"/>
            </w:tcBorders>
            <w:shd w:val="clear" w:color="auto" w:fill="auto"/>
            <w:noWrap/>
            <w:vAlign w:val="bottom"/>
            <w:hideMark/>
          </w:tcPr>
          <w:p w14:paraId="75F95735" w14:textId="77777777" w:rsidR="00CC6367" w:rsidRPr="00CC6367" w:rsidRDefault="00CC6367">
            <w:pPr>
              <w:spacing w:after="0" w:line="240" w:lineRule="auto"/>
              <w:jc w:val="center"/>
              <w:rPr>
                <w:ins w:id="357" w:author="Lane, Stefanie" w:date="2023-03-04T15:51:00Z"/>
                <w:rFonts w:ascii="Calibri" w:eastAsia="Times New Roman" w:hAnsi="Calibri" w:cs="Calibri"/>
                <w:color w:val="000000"/>
                <w:sz w:val="20"/>
                <w:szCs w:val="20"/>
                <w:rPrChange w:id="358" w:author="Lane, Stefanie" w:date="2023-03-04T15:51:00Z">
                  <w:rPr>
                    <w:ins w:id="359" w:author="Lane, Stefanie" w:date="2023-03-04T15:51:00Z"/>
                  </w:rPr>
                </w:rPrChange>
              </w:rPr>
              <w:pPrChange w:id="360" w:author="Lane, Stefanie" w:date="2023-03-04T15:51:00Z">
                <w:pPr>
                  <w:jc w:val="center"/>
                </w:pPr>
              </w:pPrChange>
            </w:pPr>
            <w:ins w:id="361" w:author="Lane, Stefanie" w:date="2023-03-04T15:51:00Z">
              <w:r w:rsidRPr="00CC6367">
                <w:rPr>
                  <w:rFonts w:ascii="Calibri" w:eastAsia="Times New Roman" w:hAnsi="Calibri" w:cs="Calibri"/>
                  <w:color w:val="000000"/>
                  <w:sz w:val="20"/>
                  <w:szCs w:val="20"/>
                  <w:rPrChange w:id="362" w:author="Lane, Stefanie" w:date="2023-03-04T15:51:00Z">
                    <w:rPr/>
                  </w:rPrChange>
                </w:rPr>
                <w:t>&lt; 0.01</w:t>
              </w:r>
            </w:ins>
          </w:p>
        </w:tc>
        <w:tc>
          <w:tcPr>
            <w:tcW w:w="262" w:type="dxa"/>
            <w:tcBorders>
              <w:top w:val="single" w:sz="8" w:space="0" w:color="auto"/>
              <w:left w:val="nil"/>
              <w:bottom w:val="nil"/>
              <w:right w:val="nil"/>
            </w:tcBorders>
            <w:shd w:val="clear" w:color="auto" w:fill="auto"/>
            <w:noWrap/>
            <w:vAlign w:val="bottom"/>
            <w:hideMark/>
          </w:tcPr>
          <w:p w14:paraId="79937F91" w14:textId="77777777" w:rsidR="00CC6367" w:rsidRPr="00CC6367" w:rsidRDefault="00CC6367">
            <w:pPr>
              <w:spacing w:after="0" w:line="240" w:lineRule="auto"/>
              <w:rPr>
                <w:ins w:id="363" w:author="Lane, Stefanie" w:date="2023-03-04T15:51:00Z"/>
                <w:rFonts w:ascii="Calibri" w:eastAsia="Times New Roman" w:hAnsi="Calibri" w:cs="Calibri"/>
                <w:color w:val="000000"/>
                <w:sz w:val="20"/>
                <w:szCs w:val="20"/>
                <w:rPrChange w:id="364" w:author="Lane, Stefanie" w:date="2023-03-04T15:51:00Z">
                  <w:rPr>
                    <w:ins w:id="365" w:author="Lane, Stefanie" w:date="2023-03-04T15:51:00Z"/>
                  </w:rPr>
                </w:rPrChange>
              </w:rPr>
              <w:pPrChange w:id="366" w:author="Lane, Stefanie" w:date="2023-03-04T15:51:00Z">
                <w:pPr/>
              </w:pPrChange>
            </w:pPr>
            <w:ins w:id="367" w:author="Lane, Stefanie" w:date="2023-03-04T15:51:00Z">
              <w:r w:rsidRPr="00CC6367">
                <w:rPr>
                  <w:rFonts w:ascii="Calibri" w:eastAsia="Times New Roman" w:hAnsi="Calibri" w:cs="Calibri"/>
                  <w:color w:val="000000"/>
                  <w:sz w:val="20"/>
                  <w:szCs w:val="20"/>
                  <w:rPrChange w:id="368" w:author="Lane, Stefanie" w:date="2023-03-04T15:51:00Z">
                    <w:rPr/>
                  </w:rPrChange>
                </w:rPr>
                <w:t> </w:t>
              </w:r>
            </w:ins>
          </w:p>
        </w:tc>
        <w:tc>
          <w:tcPr>
            <w:tcW w:w="2007" w:type="dxa"/>
            <w:tcBorders>
              <w:top w:val="single" w:sz="8" w:space="0" w:color="auto"/>
              <w:left w:val="nil"/>
              <w:bottom w:val="single" w:sz="4" w:space="0" w:color="auto"/>
              <w:right w:val="nil"/>
            </w:tcBorders>
            <w:shd w:val="clear" w:color="auto" w:fill="auto"/>
            <w:noWrap/>
            <w:vAlign w:val="bottom"/>
            <w:hideMark/>
          </w:tcPr>
          <w:p w14:paraId="2A91E36D" w14:textId="77777777" w:rsidR="00CC6367" w:rsidRPr="00CC6367" w:rsidRDefault="00CC6367">
            <w:pPr>
              <w:spacing w:after="0" w:line="240" w:lineRule="auto"/>
              <w:rPr>
                <w:ins w:id="369" w:author="Lane, Stefanie" w:date="2023-03-04T15:51:00Z"/>
                <w:rFonts w:ascii="Calibri" w:eastAsia="Times New Roman" w:hAnsi="Calibri" w:cs="Calibri"/>
                <w:i/>
                <w:iCs/>
                <w:color w:val="000000"/>
                <w:sz w:val="20"/>
                <w:szCs w:val="20"/>
                <w:rPrChange w:id="370" w:author="Lane, Stefanie" w:date="2023-03-04T15:51:00Z">
                  <w:rPr>
                    <w:ins w:id="371" w:author="Lane, Stefanie" w:date="2023-03-04T15:51:00Z"/>
                  </w:rPr>
                </w:rPrChange>
              </w:rPr>
              <w:pPrChange w:id="372" w:author="Lane, Stefanie" w:date="2023-03-04T15:51:00Z">
                <w:pPr/>
              </w:pPrChange>
            </w:pPr>
            <w:ins w:id="373" w:author="Lane, Stefanie" w:date="2023-03-04T15:51:00Z">
              <w:r w:rsidRPr="00CC6367">
                <w:rPr>
                  <w:rFonts w:ascii="Calibri" w:eastAsia="Times New Roman" w:hAnsi="Calibri" w:cs="Calibri"/>
                  <w:i/>
                  <w:iCs/>
                  <w:color w:val="000000"/>
                  <w:sz w:val="20"/>
                  <w:szCs w:val="20"/>
                  <w:rPrChange w:id="374" w:author="Lane, Stefanie" w:date="2023-03-04T15:51:00Z">
                    <w:rPr/>
                  </w:rPrChange>
                </w:rPr>
                <w:t>Carex lyngbyei</w:t>
              </w:r>
            </w:ins>
          </w:p>
        </w:tc>
        <w:tc>
          <w:tcPr>
            <w:tcW w:w="881" w:type="dxa"/>
            <w:tcBorders>
              <w:top w:val="single" w:sz="8" w:space="0" w:color="auto"/>
              <w:left w:val="nil"/>
              <w:bottom w:val="single" w:sz="4" w:space="0" w:color="auto"/>
              <w:right w:val="single" w:sz="8" w:space="0" w:color="auto"/>
            </w:tcBorders>
            <w:shd w:val="clear" w:color="auto" w:fill="auto"/>
            <w:noWrap/>
            <w:vAlign w:val="bottom"/>
            <w:hideMark/>
          </w:tcPr>
          <w:p w14:paraId="39CE88EA" w14:textId="77777777" w:rsidR="00CC6367" w:rsidRPr="00CC6367" w:rsidRDefault="00CC6367">
            <w:pPr>
              <w:spacing w:after="0" w:line="240" w:lineRule="auto"/>
              <w:jc w:val="center"/>
              <w:rPr>
                <w:ins w:id="375" w:author="Lane, Stefanie" w:date="2023-03-04T15:51:00Z"/>
                <w:rFonts w:ascii="Calibri" w:eastAsia="Times New Roman" w:hAnsi="Calibri" w:cs="Calibri"/>
                <w:color w:val="000000"/>
                <w:sz w:val="20"/>
                <w:szCs w:val="20"/>
                <w:rPrChange w:id="376" w:author="Lane, Stefanie" w:date="2023-03-04T15:51:00Z">
                  <w:rPr>
                    <w:ins w:id="377" w:author="Lane, Stefanie" w:date="2023-03-04T15:51:00Z"/>
                  </w:rPr>
                </w:rPrChange>
              </w:rPr>
              <w:pPrChange w:id="378" w:author="Lane, Stefanie" w:date="2023-03-04T15:51:00Z">
                <w:pPr>
                  <w:jc w:val="center"/>
                </w:pPr>
              </w:pPrChange>
            </w:pPr>
            <w:ins w:id="379" w:author="Lane, Stefanie" w:date="2023-03-04T15:51:00Z">
              <w:r w:rsidRPr="00CC6367">
                <w:rPr>
                  <w:rFonts w:ascii="Calibri" w:eastAsia="Times New Roman" w:hAnsi="Calibri" w:cs="Calibri"/>
                  <w:color w:val="000000"/>
                  <w:sz w:val="20"/>
                  <w:szCs w:val="20"/>
                  <w:rPrChange w:id="380" w:author="Lane, Stefanie" w:date="2023-03-04T15:51:00Z">
                    <w:rPr/>
                  </w:rPrChange>
                </w:rPr>
                <w:t>&lt; 0.01</w:t>
              </w:r>
            </w:ins>
          </w:p>
        </w:tc>
      </w:tr>
      <w:tr w:rsidR="00CC6367" w:rsidRPr="00CC6367" w14:paraId="4949E461" w14:textId="77777777" w:rsidTr="00CC6367">
        <w:trPr>
          <w:divId w:val="1263685578"/>
          <w:trHeight w:val="260"/>
          <w:ins w:id="381" w:author="Lane, Stefanie" w:date="2023-03-04T15:51:00Z"/>
        </w:trPr>
        <w:tc>
          <w:tcPr>
            <w:tcW w:w="1091" w:type="dxa"/>
            <w:vMerge/>
            <w:tcBorders>
              <w:top w:val="single" w:sz="8" w:space="0" w:color="auto"/>
              <w:left w:val="single" w:sz="8" w:space="0" w:color="auto"/>
              <w:bottom w:val="single" w:sz="8" w:space="0" w:color="000000"/>
              <w:right w:val="nil"/>
            </w:tcBorders>
            <w:vAlign w:val="center"/>
            <w:hideMark/>
          </w:tcPr>
          <w:p w14:paraId="6F26F1E3" w14:textId="77777777" w:rsidR="00CC6367" w:rsidRPr="00CC6367" w:rsidRDefault="00CC6367">
            <w:pPr>
              <w:spacing w:after="0" w:line="240" w:lineRule="auto"/>
              <w:rPr>
                <w:ins w:id="382" w:author="Lane, Stefanie" w:date="2023-03-04T15:51:00Z"/>
                <w:rFonts w:ascii="Calibri" w:eastAsia="Times New Roman" w:hAnsi="Calibri" w:cs="Calibri"/>
                <w:color w:val="000000"/>
                <w:sz w:val="20"/>
                <w:szCs w:val="20"/>
                <w:rPrChange w:id="383" w:author="Lane, Stefanie" w:date="2023-03-04T15:51:00Z">
                  <w:rPr>
                    <w:ins w:id="384" w:author="Lane, Stefanie" w:date="2023-03-04T15:51:00Z"/>
                  </w:rPr>
                </w:rPrChange>
              </w:rPr>
              <w:pPrChange w:id="385" w:author="Lane, Stefanie" w:date="2023-03-04T15:51:00Z">
                <w:pPr/>
              </w:pPrChange>
            </w:pPr>
          </w:p>
        </w:tc>
        <w:tc>
          <w:tcPr>
            <w:tcW w:w="2149" w:type="dxa"/>
            <w:tcBorders>
              <w:top w:val="single" w:sz="4" w:space="0" w:color="auto"/>
              <w:left w:val="nil"/>
              <w:bottom w:val="single" w:sz="4" w:space="0" w:color="auto"/>
              <w:right w:val="nil"/>
            </w:tcBorders>
            <w:shd w:val="clear" w:color="auto" w:fill="auto"/>
            <w:noWrap/>
            <w:vAlign w:val="bottom"/>
            <w:hideMark/>
          </w:tcPr>
          <w:p w14:paraId="441A8BE6" w14:textId="77777777" w:rsidR="00CC6367" w:rsidRPr="00CC6367" w:rsidRDefault="00CC6367">
            <w:pPr>
              <w:spacing w:after="0" w:line="240" w:lineRule="auto"/>
              <w:rPr>
                <w:ins w:id="386" w:author="Lane, Stefanie" w:date="2023-03-04T15:51:00Z"/>
                <w:rFonts w:ascii="Calibri" w:eastAsia="Times New Roman" w:hAnsi="Calibri" w:cs="Calibri"/>
                <w:i/>
                <w:iCs/>
                <w:color w:val="000000"/>
                <w:sz w:val="20"/>
                <w:szCs w:val="20"/>
                <w:rPrChange w:id="387" w:author="Lane, Stefanie" w:date="2023-03-04T15:51:00Z">
                  <w:rPr>
                    <w:ins w:id="388" w:author="Lane, Stefanie" w:date="2023-03-04T15:51:00Z"/>
                  </w:rPr>
                </w:rPrChange>
              </w:rPr>
              <w:pPrChange w:id="389" w:author="Lane, Stefanie" w:date="2023-03-04T15:51:00Z">
                <w:pPr/>
              </w:pPrChange>
            </w:pPr>
            <w:ins w:id="390" w:author="Lane, Stefanie" w:date="2023-03-04T15:51:00Z">
              <w:r w:rsidRPr="00CC6367">
                <w:rPr>
                  <w:rFonts w:ascii="Calibri" w:eastAsia="Times New Roman" w:hAnsi="Calibri" w:cs="Calibri"/>
                  <w:i/>
                  <w:iCs/>
                  <w:color w:val="000000"/>
                  <w:sz w:val="20"/>
                  <w:szCs w:val="20"/>
                  <w:rPrChange w:id="391" w:author="Lane, Stefanie" w:date="2023-03-04T15:51:00Z">
                    <w:rPr/>
                  </w:rPrChange>
                </w:rPr>
                <w:t>Sagittaria latifolia</w:t>
              </w:r>
            </w:ins>
          </w:p>
        </w:tc>
        <w:tc>
          <w:tcPr>
            <w:tcW w:w="810" w:type="dxa"/>
            <w:tcBorders>
              <w:top w:val="nil"/>
              <w:left w:val="nil"/>
              <w:bottom w:val="single" w:sz="4" w:space="0" w:color="auto"/>
              <w:right w:val="nil"/>
            </w:tcBorders>
            <w:shd w:val="clear" w:color="auto" w:fill="auto"/>
            <w:noWrap/>
            <w:vAlign w:val="bottom"/>
            <w:hideMark/>
          </w:tcPr>
          <w:p w14:paraId="4975C8E7" w14:textId="77777777" w:rsidR="00CC6367" w:rsidRPr="00CC6367" w:rsidRDefault="00CC6367">
            <w:pPr>
              <w:spacing w:after="0" w:line="240" w:lineRule="auto"/>
              <w:jc w:val="center"/>
              <w:rPr>
                <w:ins w:id="392" w:author="Lane, Stefanie" w:date="2023-03-04T15:51:00Z"/>
                <w:rFonts w:ascii="Calibri" w:eastAsia="Times New Roman" w:hAnsi="Calibri" w:cs="Calibri"/>
                <w:color w:val="000000"/>
                <w:sz w:val="20"/>
                <w:szCs w:val="20"/>
                <w:rPrChange w:id="393" w:author="Lane, Stefanie" w:date="2023-03-04T15:51:00Z">
                  <w:rPr>
                    <w:ins w:id="394" w:author="Lane, Stefanie" w:date="2023-03-04T15:51:00Z"/>
                  </w:rPr>
                </w:rPrChange>
              </w:rPr>
              <w:pPrChange w:id="395" w:author="Lane, Stefanie" w:date="2023-03-04T15:51:00Z">
                <w:pPr>
                  <w:jc w:val="center"/>
                </w:pPr>
              </w:pPrChange>
            </w:pPr>
            <w:ins w:id="396" w:author="Lane, Stefanie" w:date="2023-03-04T15:51:00Z">
              <w:r w:rsidRPr="00CC6367">
                <w:rPr>
                  <w:rFonts w:ascii="Calibri" w:eastAsia="Times New Roman" w:hAnsi="Calibri" w:cs="Calibri"/>
                  <w:color w:val="000000"/>
                  <w:sz w:val="20"/>
                  <w:szCs w:val="20"/>
                  <w:rPrChange w:id="397" w:author="Lane, Stefanie" w:date="2023-03-04T15:51:00Z">
                    <w:rPr/>
                  </w:rPrChange>
                </w:rPr>
                <w:t>&lt; 0.01</w:t>
              </w:r>
            </w:ins>
          </w:p>
        </w:tc>
        <w:tc>
          <w:tcPr>
            <w:tcW w:w="300" w:type="dxa"/>
            <w:tcBorders>
              <w:top w:val="nil"/>
              <w:left w:val="nil"/>
              <w:bottom w:val="nil"/>
              <w:right w:val="nil"/>
            </w:tcBorders>
            <w:shd w:val="clear" w:color="auto" w:fill="auto"/>
            <w:noWrap/>
            <w:vAlign w:val="bottom"/>
            <w:hideMark/>
          </w:tcPr>
          <w:p w14:paraId="46A9114C" w14:textId="77777777" w:rsidR="00CC6367" w:rsidRPr="00CC6367" w:rsidRDefault="00CC6367">
            <w:pPr>
              <w:spacing w:after="0" w:line="240" w:lineRule="auto"/>
              <w:jc w:val="center"/>
              <w:rPr>
                <w:ins w:id="398" w:author="Lane, Stefanie" w:date="2023-03-04T15:51:00Z"/>
                <w:rFonts w:ascii="Calibri" w:eastAsia="Times New Roman" w:hAnsi="Calibri" w:cs="Calibri"/>
                <w:color w:val="000000"/>
                <w:sz w:val="20"/>
                <w:szCs w:val="20"/>
                <w:rPrChange w:id="399" w:author="Lane, Stefanie" w:date="2023-03-04T15:51:00Z">
                  <w:rPr>
                    <w:ins w:id="400" w:author="Lane, Stefanie" w:date="2023-03-04T15:51:00Z"/>
                  </w:rPr>
                </w:rPrChange>
              </w:rPr>
              <w:pPrChange w:id="401" w:author="Lane, Stefanie" w:date="2023-03-04T15:51:00Z">
                <w:pPr>
                  <w:jc w:val="center"/>
                </w:pPr>
              </w:pPrChange>
            </w:pPr>
          </w:p>
        </w:tc>
        <w:tc>
          <w:tcPr>
            <w:tcW w:w="2189" w:type="dxa"/>
            <w:tcBorders>
              <w:top w:val="single" w:sz="4" w:space="0" w:color="auto"/>
              <w:left w:val="nil"/>
              <w:bottom w:val="single" w:sz="4" w:space="0" w:color="auto"/>
              <w:right w:val="nil"/>
            </w:tcBorders>
            <w:shd w:val="clear" w:color="auto" w:fill="auto"/>
            <w:noWrap/>
            <w:vAlign w:val="bottom"/>
            <w:hideMark/>
          </w:tcPr>
          <w:p w14:paraId="5F09601B" w14:textId="77777777" w:rsidR="00CC6367" w:rsidRPr="00CC6367" w:rsidRDefault="00CC6367">
            <w:pPr>
              <w:spacing w:after="0" w:line="240" w:lineRule="auto"/>
              <w:rPr>
                <w:ins w:id="402" w:author="Lane, Stefanie" w:date="2023-03-04T15:51:00Z"/>
                <w:rFonts w:ascii="Calibri" w:eastAsia="Times New Roman" w:hAnsi="Calibri" w:cs="Calibri"/>
                <w:i/>
                <w:iCs/>
                <w:color w:val="000000"/>
                <w:sz w:val="20"/>
                <w:szCs w:val="20"/>
                <w:rPrChange w:id="403" w:author="Lane, Stefanie" w:date="2023-03-04T15:51:00Z">
                  <w:rPr>
                    <w:ins w:id="404" w:author="Lane, Stefanie" w:date="2023-03-04T15:51:00Z"/>
                  </w:rPr>
                </w:rPrChange>
              </w:rPr>
              <w:pPrChange w:id="405" w:author="Lane, Stefanie" w:date="2023-03-04T15:51:00Z">
                <w:pPr/>
              </w:pPrChange>
            </w:pPr>
            <w:ins w:id="406" w:author="Lane, Stefanie" w:date="2023-03-04T15:51:00Z">
              <w:r w:rsidRPr="00CC6367">
                <w:rPr>
                  <w:rFonts w:ascii="Calibri" w:eastAsia="Times New Roman" w:hAnsi="Calibri" w:cs="Calibri"/>
                  <w:i/>
                  <w:iCs/>
                  <w:color w:val="000000"/>
                  <w:sz w:val="20"/>
                  <w:szCs w:val="20"/>
                  <w:rPrChange w:id="407" w:author="Lane, Stefanie" w:date="2023-03-04T15:51:00Z">
                    <w:rPr/>
                  </w:rPrChange>
                </w:rPr>
                <w:t>Impatiens capensis</w:t>
              </w:r>
            </w:ins>
          </w:p>
        </w:tc>
        <w:tc>
          <w:tcPr>
            <w:tcW w:w="751" w:type="dxa"/>
            <w:tcBorders>
              <w:top w:val="single" w:sz="4" w:space="0" w:color="auto"/>
              <w:left w:val="nil"/>
              <w:bottom w:val="single" w:sz="4" w:space="0" w:color="auto"/>
              <w:right w:val="nil"/>
            </w:tcBorders>
            <w:shd w:val="clear" w:color="auto" w:fill="auto"/>
            <w:noWrap/>
            <w:vAlign w:val="bottom"/>
            <w:hideMark/>
          </w:tcPr>
          <w:p w14:paraId="05B8E14D" w14:textId="77777777" w:rsidR="00CC6367" w:rsidRPr="00CC6367" w:rsidRDefault="00CC6367">
            <w:pPr>
              <w:spacing w:after="0" w:line="240" w:lineRule="auto"/>
              <w:jc w:val="center"/>
              <w:rPr>
                <w:ins w:id="408" w:author="Lane, Stefanie" w:date="2023-03-04T15:51:00Z"/>
                <w:rFonts w:ascii="Calibri" w:eastAsia="Times New Roman" w:hAnsi="Calibri" w:cs="Calibri"/>
                <w:color w:val="000000"/>
                <w:sz w:val="20"/>
                <w:szCs w:val="20"/>
                <w:rPrChange w:id="409" w:author="Lane, Stefanie" w:date="2023-03-04T15:51:00Z">
                  <w:rPr>
                    <w:ins w:id="410" w:author="Lane, Stefanie" w:date="2023-03-04T15:51:00Z"/>
                  </w:rPr>
                </w:rPrChange>
              </w:rPr>
              <w:pPrChange w:id="411" w:author="Lane, Stefanie" w:date="2023-03-04T15:51:00Z">
                <w:pPr>
                  <w:jc w:val="center"/>
                </w:pPr>
              </w:pPrChange>
            </w:pPr>
            <w:ins w:id="412" w:author="Lane, Stefanie" w:date="2023-03-04T15:51:00Z">
              <w:r w:rsidRPr="00CC6367">
                <w:rPr>
                  <w:rFonts w:ascii="Calibri" w:eastAsia="Times New Roman" w:hAnsi="Calibri" w:cs="Calibri"/>
                  <w:color w:val="000000"/>
                  <w:sz w:val="20"/>
                  <w:szCs w:val="20"/>
                  <w:rPrChange w:id="413" w:author="Lane, Stefanie" w:date="2023-03-04T15:51:00Z">
                    <w:rPr/>
                  </w:rPrChange>
                </w:rPr>
                <w:t>0.01</w:t>
              </w:r>
            </w:ins>
          </w:p>
        </w:tc>
        <w:tc>
          <w:tcPr>
            <w:tcW w:w="262" w:type="dxa"/>
            <w:tcBorders>
              <w:top w:val="nil"/>
              <w:left w:val="nil"/>
              <w:bottom w:val="nil"/>
              <w:right w:val="nil"/>
            </w:tcBorders>
            <w:shd w:val="clear" w:color="auto" w:fill="auto"/>
            <w:noWrap/>
            <w:vAlign w:val="bottom"/>
            <w:hideMark/>
          </w:tcPr>
          <w:p w14:paraId="20A7F342" w14:textId="77777777" w:rsidR="00CC6367" w:rsidRPr="00CC6367" w:rsidRDefault="00CC6367">
            <w:pPr>
              <w:spacing w:after="0" w:line="240" w:lineRule="auto"/>
              <w:jc w:val="center"/>
              <w:rPr>
                <w:ins w:id="414" w:author="Lane, Stefanie" w:date="2023-03-04T15:51:00Z"/>
                <w:rFonts w:ascii="Calibri" w:eastAsia="Times New Roman" w:hAnsi="Calibri" w:cs="Calibri"/>
                <w:color w:val="000000"/>
                <w:sz w:val="20"/>
                <w:szCs w:val="20"/>
                <w:rPrChange w:id="415" w:author="Lane, Stefanie" w:date="2023-03-04T15:51:00Z">
                  <w:rPr>
                    <w:ins w:id="416" w:author="Lane, Stefanie" w:date="2023-03-04T15:51:00Z"/>
                  </w:rPr>
                </w:rPrChange>
              </w:rPr>
              <w:pPrChange w:id="417" w:author="Lane, Stefanie" w:date="2023-03-04T15:51:00Z">
                <w:pPr>
                  <w:jc w:val="center"/>
                </w:pPr>
              </w:pPrChange>
            </w:pPr>
          </w:p>
        </w:tc>
        <w:tc>
          <w:tcPr>
            <w:tcW w:w="2007" w:type="dxa"/>
            <w:tcBorders>
              <w:top w:val="nil"/>
              <w:left w:val="nil"/>
              <w:bottom w:val="nil"/>
              <w:right w:val="nil"/>
            </w:tcBorders>
            <w:shd w:val="clear" w:color="auto" w:fill="auto"/>
            <w:noWrap/>
            <w:vAlign w:val="bottom"/>
            <w:hideMark/>
          </w:tcPr>
          <w:p w14:paraId="662BEBDD" w14:textId="77777777" w:rsidR="00CC6367" w:rsidRPr="00CC6367" w:rsidRDefault="00CC6367">
            <w:pPr>
              <w:spacing w:after="0" w:line="240" w:lineRule="auto"/>
              <w:rPr>
                <w:ins w:id="418" w:author="Lane, Stefanie" w:date="2023-03-04T15:51:00Z"/>
                <w:rFonts w:ascii="Times New Roman" w:eastAsia="Times New Roman" w:hAnsi="Times New Roman" w:cs="Times New Roman"/>
                <w:sz w:val="20"/>
                <w:szCs w:val="20"/>
                <w:rPrChange w:id="419" w:author="Lane, Stefanie" w:date="2023-03-04T15:51:00Z">
                  <w:rPr>
                    <w:ins w:id="420" w:author="Lane, Stefanie" w:date="2023-03-04T15:51:00Z"/>
                  </w:rPr>
                </w:rPrChange>
              </w:rPr>
              <w:pPrChange w:id="421" w:author="Lane, Stefanie" w:date="2023-03-04T15:51:00Z">
                <w:pPr/>
              </w:pPrChange>
            </w:pPr>
          </w:p>
        </w:tc>
        <w:tc>
          <w:tcPr>
            <w:tcW w:w="881" w:type="dxa"/>
            <w:tcBorders>
              <w:top w:val="nil"/>
              <w:left w:val="nil"/>
              <w:bottom w:val="nil"/>
              <w:right w:val="single" w:sz="8" w:space="0" w:color="auto"/>
            </w:tcBorders>
            <w:shd w:val="clear" w:color="auto" w:fill="auto"/>
            <w:noWrap/>
            <w:vAlign w:val="bottom"/>
            <w:hideMark/>
          </w:tcPr>
          <w:p w14:paraId="3E0462AA" w14:textId="77777777" w:rsidR="00CC6367" w:rsidRPr="00CC6367" w:rsidRDefault="00CC6367">
            <w:pPr>
              <w:spacing w:after="0" w:line="240" w:lineRule="auto"/>
              <w:jc w:val="center"/>
              <w:rPr>
                <w:ins w:id="422" w:author="Lane, Stefanie" w:date="2023-03-04T15:51:00Z"/>
                <w:rFonts w:ascii="Calibri" w:eastAsia="Times New Roman" w:hAnsi="Calibri" w:cs="Calibri"/>
                <w:color w:val="000000"/>
                <w:sz w:val="20"/>
                <w:szCs w:val="20"/>
                <w:rPrChange w:id="423" w:author="Lane, Stefanie" w:date="2023-03-04T15:51:00Z">
                  <w:rPr>
                    <w:ins w:id="424" w:author="Lane, Stefanie" w:date="2023-03-04T15:51:00Z"/>
                  </w:rPr>
                </w:rPrChange>
              </w:rPr>
              <w:pPrChange w:id="425" w:author="Lane, Stefanie" w:date="2023-03-04T15:51:00Z">
                <w:pPr>
                  <w:jc w:val="center"/>
                </w:pPr>
              </w:pPrChange>
            </w:pPr>
            <w:ins w:id="426" w:author="Lane, Stefanie" w:date="2023-03-04T15:51:00Z">
              <w:r w:rsidRPr="00CC6367">
                <w:rPr>
                  <w:rFonts w:ascii="Calibri" w:eastAsia="Times New Roman" w:hAnsi="Calibri" w:cs="Calibri"/>
                  <w:color w:val="000000"/>
                  <w:sz w:val="20"/>
                  <w:szCs w:val="20"/>
                  <w:rPrChange w:id="427" w:author="Lane, Stefanie" w:date="2023-03-04T15:51:00Z">
                    <w:rPr/>
                  </w:rPrChange>
                </w:rPr>
                <w:t> </w:t>
              </w:r>
            </w:ins>
          </w:p>
        </w:tc>
      </w:tr>
      <w:tr w:rsidR="00CC6367" w:rsidRPr="00CC6367" w14:paraId="34AA35D6" w14:textId="77777777" w:rsidTr="00CC6367">
        <w:trPr>
          <w:divId w:val="1263685578"/>
          <w:trHeight w:val="270"/>
          <w:ins w:id="428" w:author="Lane, Stefanie" w:date="2023-03-04T15:51:00Z"/>
        </w:trPr>
        <w:tc>
          <w:tcPr>
            <w:tcW w:w="1091" w:type="dxa"/>
            <w:vMerge/>
            <w:tcBorders>
              <w:top w:val="single" w:sz="8" w:space="0" w:color="auto"/>
              <w:left w:val="single" w:sz="8" w:space="0" w:color="auto"/>
              <w:bottom w:val="single" w:sz="8" w:space="0" w:color="000000"/>
              <w:right w:val="nil"/>
            </w:tcBorders>
            <w:vAlign w:val="center"/>
            <w:hideMark/>
          </w:tcPr>
          <w:p w14:paraId="32CB4829" w14:textId="77777777" w:rsidR="00CC6367" w:rsidRPr="00CC6367" w:rsidRDefault="00CC6367">
            <w:pPr>
              <w:spacing w:after="0" w:line="240" w:lineRule="auto"/>
              <w:rPr>
                <w:ins w:id="429" w:author="Lane, Stefanie" w:date="2023-03-04T15:51:00Z"/>
                <w:rFonts w:ascii="Calibri" w:eastAsia="Times New Roman" w:hAnsi="Calibri" w:cs="Calibri"/>
                <w:color w:val="000000"/>
                <w:sz w:val="20"/>
                <w:szCs w:val="20"/>
                <w:rPrChange w:id="430" w:author="Lane, Stefanie" w:date="2023-03-04T15:51:00Z">
                  <w:rPr>
                    <w:ins w:id="431" w:author="Lane, Stefanie" w:date="2023-03-04T15:51:00Z"/>
                  </w:rPr>
                </w:rPrChange>
              </w:rPr>
              <w:pPrChange w:id="432" w:author="Lane, Stefanie" w:date="2023-03-04T15:51:00Z">
                <w:pPr/>
              </w:pPrChange>
            </w:pPr>
          </w:p>
        </w:tc>
        <w:tc>
          <w:tcPr>
            <w:tcW w:w="2149" w:type="dxa"/>
            <w:tcBorders>
              <w:top w:val="nil"/>
              <w:left w:val="nil"/>
              <w:bottom w:val="single" w:sz="8" w:space="0" w:color="auto"/>
              <w:right w:val="nil"/>
            </w:tcBorders>
            <w:shd w:val="clear" w:color="auto" w:fill="auto"/>
            <w:noWrap/>
            <w:vAlign w:val="bottom"/>
            <w:hideMark/>
          </w:tcPr>
          <w:p w14:paraId="3B9C2E74" w14:textId="77777777" w:rsidR="00CC6367" w:rsidRPr="00CC6367" w:rsidRDefault="00CC6367">
            <w:pPr>
              <w:spacing w:after="0" w:line="240" w:lineRule="auto"/>
              <w:rPr>
                <w:ins w:id="433" w:author="Lane, Stefanie" w:date="2023-03-04T15:51:00Z"/>
                <w:rFonts w:ascii="Calibri" w:eastAsia="Times New Roman" w:hAnsi="Calibri" w:cs="Calibri"/>
                <w:i/>
                <w:iCs/>
                <w:color w:val="000000"/>
                <w:sz w:val="20"/>
                <w:szCs w:val="20"/>
                <w:rPrChange w:id="434" w:author="Lane, Stefanie" w:date="2023-03-04T15:51:00Z">
                  <w:rPr>
                    <w:ins w:id="435" w:author="Lane, Stefanie" w:date="2023-03-04T15:51:00Z"/>
                  </w:rPr>
                </w:rPrChange>
              </w:rPr>
              <w:pPrChange w:id="436" w:author="Lane, Stefanie" w:date="2023-03-04T15:51:00Z">
                <w:pPr/>
              </w:pPrChange>
            </w:pPr>
            <w:ins w:id="437" w:author="Lane, Stefanie" w:date="2023-03-04T15:51:00Z">
              <w:r w:rsidRPr="00CC6367">
                <w:rPr>
                  <w:rFonts w:ascii="Calibri" w:eastAsia="Times New Roman" w:hAnsi="Calibri" w:cs="Calibri"/>
                  <w:i/>
                  <w:iCs/>
                  <w:color w:val="000000"/>
                  <w:sz w:val="20"/>
                  <w:szCs w:val="20"/>
                  <w:rPrChange w:id="438" w:author="Lane, Stefanie" w:date="2023-03-04T15:51:00Z">
                    <w:rPr/>
                  </w:rPrChange>
                </w:rPr>
                <w:t>Schoenoplectus tabernaemontani</w:t>
              </w:r>
            </w:ins>
          </w:p>
        </w:tc>
        <w:tc>
          <w:tcPr>
            <w:tcW w:w="810" w:type="dxa"/>
            <w:tcBorders>
              <w:top w:val="nil"/>
              <w:left w:val="nil"/>
              <w:bottom w:val="single" w:sz="8" w:space="0" w:color="auto"/>
              <w:right w:val="nil"/>
            </w:tcBorders>
            <w:shd w:val="clear" w:color="auto" w:fill="auto"/>
            <w:noWrap/>
            <w:vAlign w:val="bottom"/>
            <w:hideMark/>
          </w:tcPr>
          <w:p w14:paraId="71AEDEA5" w14:textId="77777777" w:rsidR="00CC6367" w:rsidRPr="00CC6367" w:rsidRDefault="00CC6367">
            <w:pPr>
              <w:spacing w:after="0" w:line="240" w:lineRule="auto"/>
              <w:rPr>
                <w:ins w:id="439" w:author="Lane, Stefanie" w:date="2023-03-04T15:51:00Z"/>
                <w:rFonts w:ascii="Calibri" w:eastAsia="Times New Roman" w:hAnsi="Calibri" w:cs="Calibri"/>
                <w:color w:val="000000"/>
                <w:sz w:val="20"/>
                <w:szCs w:val="20"/>
                <w:rPrChange w:id="440" w:author="Lane, Stefanie" w:date="2023-03-04T15:51:00Z">
                  <w:rPr>
                    <w:ins w:id="441" w:author="Lane, Stefanie" w:date="2023-03-04T15:51:00Z"/>
                  </w:rPr>
                </w:rPrChange>
              </w:rPr>
              <w:pPrChange w:id="442" w:author="Lane, Stefanie" w:date="2023-03-04T15:51:00Z">
                <w:pPr/>
              </w:pPrChange>
            </w:pPr>
            <w:ins w:id="443" w:author="Lane, Stefanie" w:date="2023-03-04T15:51:00Z">
              <w:r w:rsidRPr="00CC6367">
                <w:rPr>
                  <w:rFonts w:ascii="Calibri" w:eastAsia="Times New Roman" w:hAnsi="Calibri" w:cs="Calibri"/>
                  <w:color w:val="000000"/>
                  <w:sz w:val="20"/>
                  <w:szCs w:val="20"/>
                  <w:rPrChange w:id="444" w:author="Lane, Stefanie" w:date="2023-03-04T15:51:00Z">
                    <w:rPr/>
                  </w:rPrChange>
                </w:rPr>
                <w:t>&lt; 0.01</w:t>
              </w:r>
            </w:ins>
          </w:p>
        </w:tc>
        <w:tc>
          <w:tcPr>
            <w:tcW w:w="300" w:type="dxa"/>
            <w:tcBorders>
              <w:top w:val="nil"/>
              <w:left w:val="nil"/>
              <w:bottom w:val="single" w:sz="8" w:space="0" w:color="auto"/>
              <w:right w:val="nil"/>
            </w:tcBorders>
            <w:shd w:val="clear" w:color="auto" w:fill="auto"/>
            <w:noWrap/>
            <w:vAlign w:val="bottom"/>
            <w:hideMark/>
          </w:tcPr>
          <w:p w14:paraId="5CA05D38" w14:textId="77777777" w:rsidR="00CC6367" w:rsidRPr="00CC6367" w:rsidRDefault="00CC6367">
            <w:pPr>
              <w:spacing w:after="0" w:line="240" w:lineRule="auto"/>
              <w:rPr>
                <w:ins w:id="445" w:author="Lane, Stefanie" w:date="2023-03-04T15:51:00Z"/>
                <w:rFonts w:ascii="Calibri" w:eastAsia="Times New Roman" w:hAnsi="Calibri" w:cs="Calibri"/>
                <w:color w:val="000000"/>
                <w:sz w:val="20"/>
                <w:szCs w:val="20"/>
                <w:rPrChange w:id="446" w:author="Lane, Stefanie" w:date="2023-03-04T15:51:00Z">
                  <w:rPr>
                    <w:ins w:id="447" w:author="Lane, Stefanie" w:date="2023-03-04T15:51:00Z"/>
                  </w:rPr>
                </w:rPrChange>
              </w:rPr>
              <w:pPrChange w:id="448" w:author="Lane, Stefanie" w:date="2023-03-04T15:51:00Z">
                <w:pPr/>
              </w:pPrChange>
            </w:pPr>
            <w:ins w:id="449" w:author="Lane, Stefanie" w:date="2023-03-04T15:51:00Z">
              <w:r w:rsidRPr="00CC6367">
                <w:rPr>
                  <w:rFonts w:ascii="Calibri" w:eastAsia="Times New Roman" w:hAnsi="Calibri" w:cs="Calibri"/>
                  <w:color w:val="000000"/>
                  <w:sz w:val="20"/>
                  <w:szCs w:val="20"/>
                  <w:rPrChange w:id="450" w:author="Lane, Stefanie" w:date="2023-03-04T15:51:00Z">
                    <w:rPr/>
                  </w:rPrChange>
                </w:rPr>
                <w:t> </w:t>
              </w:r>
            </w:ins>
          </w:p>
        </w:tc>
        <w:tc>
          <w:tcPr>
            <w:tcW w:w="2189" w:type="dxa"/>
            <w:tcBorders>
              <w:top w:val="nil"/>
              <w:left w:val="nil"/>
              <w:bottom w:val="single" w:sz="8" w:space="0" w:color="auto"/>
              <w:right w:val="nil"/>
            </w:tcBorders>
            <w:shd w:val="clear" w:color="auto" w:fill="auto"/>
            <w:noWrap/>
            <w:vAlign w:val="bottom"/>
            <w:hideMark/>
          </w:tcPr>
          <w:p w14:paraId="0F252229" w14:textId="77777777" w:rsidR="00CC6367" w:rsidRPr="00CC6367" w:rsidRDefault="00CC6367">
            <w:pPr>
              <w:spacing w:after="0" w:line="240" w:lineRule="auto"/>
              <w:rPr>
                <w:ins w:id="451" w:author="Lane, Stefanie" w:date="2023-03-04T15:51:00Z"/>
                <w:rFonts w:ascii="Calibri" w:eastAsia="Times New Roman" w:hAnsi="Calibri" w:cs="Calibri"/>
                <w:i/>
                <w:iCs/>
                <w:color w:val="000000"/>
                <w:sz w:val="20"/>
                <w:szCs w:val="20"/>
                <w:rPrChange w:id="452" w:author="Lane, Stefanie" w:date="2023-03-04T15:51:00Z">
                  <w:rPr>
                    <w:ins w:id="453" w:author="Lane, Stefanie" w:date="2023-03-04T15:51:00Z"/>
                  </w:rPr>
                </w:rPrChange>
              </w:rPr>
              <w:pPrChange w:id="454" w:author="Lane, Stefanie" w:date="2023-03-04T15:51:00Z">
                <w:pPr/>
              </w:pPrChange>
            </w:pPr>
            <w:ins w:id="455" w:author="Lane, Stefanie" w:date="2023-03-04T15:51:00Z">
              <w:r w:rsidRPr="00CC6367">
                <w:rPr>
                  <w:rFonts w:ascii="Calibri" w:eastAsia="Times New Roman" w:hAnsi="Calibri" w:cs="Calibri"/>
                  <w:i/>
                  <w:iCs/>
                  <w:color w:val="000000"/>
                  <w:sz w:val="20"/>
                  <w:szCs w:val="20"/>
                  <w:rPrChange w:id="456" w:author="Lane, Stefanie" w:date="2023-03-04T15:51:00Z">
                    <w:rPr/>
                  </w:rPrChange>
                </w:rPr>
                <w:t> </w:t>
              </w:r>
            </w:ins>
          </w:p>
        </w:tc>
        <w:tc>
          <w:tcPr>
            <w:tcW w:w="751" w:type="dxa"/>
            <w:tcBorders>
              <w:top w:val="nil"/>
              <w:left w:val="nil"/>
              <w:bottom w:val="single" w:sz="8" w:space="0" w:color="auto"/>
              <w:right w:val="nil"/>
            </w:tcBorders>
            <w:shd w:val="clear" w:color="auto" w:fill="auto"/>
            <w:noWrap/>
            <w:vAlign w:val="bottom"/>
            <w:hideMark/>
          </w:tcPr>
          <w:p w14:paraId="1E9C3931" w14:textId="77777777" w:rsidR="00CC6367" w:rsidRPr="00CC6367" w:rsidRDefault="00CC6367">
            <w:pPr>
              <w:spacing w:after="0" w:line="240" w:lineRule="auto"/>
              <w:jc w:val="center"/>
              <w:rPr>
                <w:ins w:id="457" w:author="Lane, Stefanie" w:date="2023-03-04T15:51:00Z"/>
                <w:rFonts w:ascii="Calibri" w:eastAsia="Times New Roman" w:hAnsi="Calibri" w:cs="Calibri"/>
                <w:color w:val="000000"/>
                <w:sz w:val="20"/>
                <w:szCs w:val="20"/>
                <w:rPrChange w:id="458" w:author="Lane, Stefanie" w:date="2023-03-04T15:51:00Z">
                  <w:rPr>
                    <w:ins w:id="459" w:author="Lane, Stefanie" w:date="2023-03-04T15:51:00Z"/>
                  </w:rPr>
                </w:rPrChange>
              </w:rPr>
              <w:pPrChange w:id="460" w:author="Lane, Stefanie" w:date="2023-03-04T15:51:00Z">
                <w:pPr>
                  <w:jc w:val="center"/>
                </w:pPr>
              </w:pPrChange>
            </w:pPr>
            <w:ins w:id="461" w:author="Lane, Stefanie" w:date="2023-03-04T15:51:00Z">
              <w:r w:rsidRPr="00CC6367">
                <w:rPr>
                  <w:rFonts w:ascii="Calibri" w:eastAsia="Times New Roman" w:hAnsi="Calibri" w:cs="Calibri"/>
                  <w:color w:val="000000"/>
                  <w:sz w:val="20"/>
                  <w:szCs w:val="20"/>
                  <w:rPrChange w:id="462" w:author="Lane, Stefanie" w:date="2023-03-04T15:51:00Z">
                    <w:rPr/>
                  </w:rPrChange>
                </w:rPr>
                <w:t> </w:t>
              </w:r>
            </w:ins>
          </w:p>
        </w:tc>
        <w:tc>
          <w:tcPr>
            <w:tcW w:w="262" w:type="dxa"/>
            <w:tcBorders>
              <w:top w:val="nil"/>
              <w:left w:val="nil"/>
              <w:bottom w:val="single" w:sz="8" w:space="0" w:color="auto"/>
              <w:right w:val="nil"/>
            </w:tcBorders>
            <w:shd w:val="clear" w:color="auto" w:fill="auto"/>
            <w:noWrap/>
            <w:vAlign w:val="bottom"/>
            <w:hideMark/>
          </w:tcPr>
          <w:p w14:paraId="6A4ACC6A" w14:textId="77777777" w:rsidR="00CC6367" w:rsidRPr="00CC6367" w:rsidRDefault="00CC6367">
            <w:pPr>
              <w:spacing w:after="0" w:line="240" w:lineRule="auto"/>
              <w:rPr>
                <w:ins w:id="463" w:author="Lane, Stefanie" w:date="2023-03-04T15:51:00Z"/>
                <w:rFonts w:ascii="Calibri" w:eastAsia="Times New Roman" w:hAnsi="Calibri" w:cs="Calibri"/>
                <w:color w:val="000000"/>
                <w:sz w:val="20"/>
                <w:szCs w:val="20"/>
                <w:rPrChange w:id="464" w:author="Lane, Stefanie" w:date="2023-03-04T15:51:00Z">
                  <w:rPr>
                    <w:ins w:id="465" w:author="Lane, Stefanie" w:date="2023-03-04T15:51:00Z"/>
                  </w:rPr>
                </w:rPrChange>
              </w:rPr>
              <w:pPrChange w:id="466" w:author="Lane, Stefanie" w:date="2023-03-04T15:51:00Z">
                <w:pPr/>
              </w:pPrChange>
            </w:pPr>
            <w:ins w:id="467" w:author="Lane, Stefanie" w:date="2023-03-04T15:51:00Z">
              <w:r w:rsidRPr="00CC6367">
                <w:rPr>
                  <w:rFonts w:ascii="Calibri" w:eastAsia="Times New Roman" w:hAnsi="Calibri" w:cs="Calibri"/>
                  <w:color w:val="000000"/>
                  <w:sz w:val="20"/>
                  <w:szCs w:val="20"/>
                  <w:rPrChange w:id="468" w:author="Lane, Stefanie" w:date="2023-03-04T15:51:00Z">
                    <w:rPr/>
                  </w:rPrChange>
                </w:rPr>
                <w:t> </w:t>
              </w:r>
            </w:ins>
          </w:p>
        </w:tc>
        <w:tc>
          <w:tcPr>
            <w:tcW w:w="2007" w:type="dxa"/>
            <w:tcBorders>
              <w:top w:val="nil"/>
              <w:left w:val="nil"/>
              <w:bottom w:val="single" w:sz="8" w:space="0" w:color="auto"/>
              <w:right w:val="nil"/>
            </w:tcBorders>
            <w:shd w:val="clear" w:color="auto" w:fill="auto"/>
            <w:noWrap/>
            <w:vAlign w:val="bottom"/>
            <w:hideMark/>
          </w:tcPr>
          <w:p w14:paraId="5290E083" w14:textId="77777777" w:rsidR="00CC6367" w:rsidRPr="00CC6367" w:rsidRDefault="00CC6367">
            <w:pPr>
              <w:spacing w:after="0" w:line="240" w:lineRule="auto"/>
              <w:rPr>
                <w:ins w:id="469" w:author="Lane, Stefanie" w:date="2023-03-04T15:51:00Z"/>
                <w:rFonts w:ascii="Calibri" w:eastAsia="Times New Roman" w:hAnsi="Calibri" w:cs="Calibri"/>
                <w:i/>
                <w:iCs/>
                <w:color w:val="000000"/>
                <w:sz w:val="20"/>
                <w:szCs w:val="20"/>
                <w:rPrChange w:id="470" w:author="Lane, Stefanie" w:date="2023-03-04T15:51:00Z">
                  <w:rPr>
                    <w:ins w:id="471" w:author="Lane, Stefanie" w:date="2023-03-04T15:51:00Z"/>
                  </w:rPr>
                </w:rPrChange>
              </w:rPr>
              <w:pPrChange w:id="472" w:author="Lane, Stefanie" w:date="2023-03-04T15:51:00Z">
                <w:pPr/>
              </w:pPrChange>
            </w:pPr>
            <w:ins w:id="473" w:author="Lane, Stefanie" w:date="2023-03-04T15:51:00Z">
              <w:r w:rsidRPr="00CC6367">
                <w:rPr>
                  <w:rFonts w:ascii="Calibri" w:eastAsia="Times New Roman" w:hAnsi="Calibri" w:cs="Calibri"/>
                  <w:i/>
                  <w:iCs/>
                  <w:color w:val="000000"/>
                  <w:sz w:val="20"/>
                  <w:szCs w:val="20"/>
                  <w:rPrChange w:id="474" w:author="Lane, Stefanie" w:date="2023-03-04T15:51:00Z">
                    <w:rPr/>
                  </w:rPrChange>
                </w:rPr>
                <w:t> </w:t>
              </w:r>
            </w:ins>
          </w:p>
        </w:tc>
        <w:tc>
          <w:tcPr>
            <w:tcW w:w="881" w:type="dxa"/>
            <w:tcBorders>
              <w:top w:val="nil"/>
              <w:left w:val="nil"/>
              <w:bottom w:val="single" w:sz="8" w:space="0" w:color="auto"/>
              <w:right w:val="single" w:sz="8" w:space="0" w:color="auto"/>
            </w:tcBorders>
            <w:shd w:val="clear" w:color="auto" w:fill="auto"/>
            <w:noWrap/>
            <w:vAlign w:val="bottom"/>
            <w:hideMark/>
          </w:tcPr>
          <w:p w14:paraId="1B01F1E9" w14:textId="77777777" w:rsidR="00CC6367" w:rsidRPr="00CC6367" w:rsidRDefault="00CC6367">
            <w:pPr>
              <w:spacing w:after="0" w:line="240" w:lineRule="auto"/>
              <w:jc w:val="center"/>
              <w:rPr>
                <w:ins w:id="475" w:author="Lane, Stefanie" w:date="2023-03-04T15:51:00Z"/>
                <w:rFonts w:ascii="Calibri" w:eastAsia="Times New Roman" w:hAnsi="Calibri" w:cs="Calibri"/>
                <w:color w:val="000000"/>
                <w:sz w:val="20"/>
                <w:szCs w:val="20"/>
                <w:rPrChange w:id="476" w:author="Lane, Stefanie" w:date="2023-03-04T15:51:00Z">
                  <w:rPr>
                    <w:ins w:id="477" w:author="Lane, Stefanie" w:date="2023-03-04T15:51:00Z"/>
                  </w:rPr>
                </w:rPrChange>
              </w:rPr>
              <w:pPrChange w:id="478" w:author="Lane, Stefanie" w:date="2023-03-04T15:51:00Z">
                <w:pPr>
                  <w:jc w:val="center"/>
                </w:pPr>
              </w:pPrChange>
            </w:pPr>
            <w:ins w:id="479" w:author="Lane, Stefanie" w:date="2023-03-04T15:51:00Z">
              <w:r w:rsidRPr="00CC6367">
                <w:rPr>
                  <w:rFonts w:ascii="Calibri" w:eastAsia="Times New Roman" w:hAnsi="Calibri" w:cs="Calibri"/>
                  <w:color w:val="000000"/>
                  <w:sz w:val="20"/>
                  <w:szCs w:val="20"/>
                  <w:rPrChange w:id="480" w:author="Lane, Stefanie" w:date="2023-03-04T15:51:00Z">
                    <w:rPr/>
                  </w:rPrChange>
                </w:rPr>
                <w:t> </w:t>
              </w:r>
            </w:ins>
          </w:p>
        </w:tc>
      </w:tr>
      <w:tr w:rsidR="00CC6367" w:rsidRPr="00CC6367" w14:paraId="31BF2F0A" w14:textId="77777777" w:rsidTr="00CC6367">
        <w:trPr>
          <w:divId w:val="1263685578"/>
          <w:trHeight w:val="270"/>
          <w:ins w:id="481" w:author="Lane, Stefanie" w:date="2023-03-04T15:51:00Z"/>
        </w:trPr>
        <w:tc>
          <w:tcPr>
            <w:tcW w:w="1091" w:type="dxa"/>
            <w:tcBorders>
              <w:top w:val="nil"/>
              <w:left w:val="nil"/>
              <w:bottom w:val="nil"/>
              <w:right w:val="nil"/>
            </w:tcBorders>
            <w:shd w:val="clear" w:color="auto" w:fill="auto"/>
            <w:vAlign w:val="bottom"/>
            <w:hideMark/>
          </w:tcPr>
          <w:p w14:paraId="00E02372" w14:textId="77777777" w:rsidR="00CC6367" w:rsidRPr="00CC6367" w:rsidRDefault="00CC6367">
            <w:pPr>
              <w:spacing w:after="0" w:line="240" w:lineRule="auto"/>
              <w:jc w:val="center"/>
              <w:rPr>
                <w:ins w:id="482" w:author="Lane, Stefanie" w:date="2023-03-04T15:51:00Z"/>
                <w:rFonts w:ascii="Calibri" w:eastAsia="Times New Roman" w:hAnsi="Calibri" w:cs="Calibri"/>
                <w:color w:val="000000"/>
                <w:sz w:val="20"/>
                <w:szCs w:val="20"/>
                <w:rPrChange w:id="483" w:author="Lane, Stefanie" w:date="2023-03-04T15:51:00Z">
                  <w:rPr>
                    <w:ins w:id="484" w:author="Lane, Stefanie" w:date="2023-03-04T15:51:00Z"/>
                  </w:rPr>
                </w:rPrChange>
              </w:rPr>
              <w:pPrChange w:id="485" w:author="Lane, Stefanie" w:date="2023-03-04T15:51:00Z">
                <w:pPr>
                  <w:jc w:val="center"/>
                </w:pPr>
              </w:pPrChange>
            </w:pPr>
          </w:p>
        </w:tc>
        <w:tc>
          <w:tcPr>
            <w:tcW w:w="2149" w:type="dxa"/>
            <w:tcBorders>
              <w:top w:val="nil"/>
              <w:left w:val="nil"/>
              <w:bottom w:val="nil"/>
              <w:right w:val="nil"/>
            </w:tcBorders>
            <w:shd w:val="clear" w:color="auto" w:fill="auto"/>
            <w:noWrap/>
            <w:vAlign w:val="bottom"/>
            <w:hideMark/>
          </w:tcPr>
          <w:p w14:paraId="31BC7194" w14:textId="77777777" w:rsidR="00CC6367" w:rsidRPr="00CC6367" w:rsidRDefault="00CC6367">
            <w:pPr>
              <w:spacing w:after="0" w:line="240" w:lineRule="auto"/>
              <w:rPr>
                <w:ins w:id="486" w:author="Lane, Stefanie" w:date="2023-03-04T15:51:00Z"/>
                <w:rFonts w:ascii="Times New Roman" w:eastAsia="Times New Roman" w:hAnsi="Times New Roman" w:cs="Times New Roman"/>
                <w:sz w:val="20"/>
                <w:szCs w:val="20"/>
                <w:rPrChange w:id="487" w:author="Lane, Stefanie" w:date="2023-03-04T15:51:00Z">
                  <w:rPr>
                    <w:ins w:id="488" w:author="Lane, Stefanie" w:date="2023-03-04T15:51:00Z"/>
                  </w:rPr>
                </w:rPrChange>
              </w:rPr>
              <w:pPrChange w:id="489" w:author="Lane, Stefanie" w:date="2023-03-04T15:51:00Z">
                <w:pPr/>
              </w:pPrChange>
            </w:pPr>
          </w:p>
        </w:tc>
        <w:tc>
          <w:tcPr>
            <w:tcW w:w="810" w:type="dxa"/>
            <w:tcBorders>
              <w:top w:val="nil"/>
              <w:left w:val="nil"/>
              <w:bottom w:val="nil"/>
              <w:right w:val="nil"/>
            </w:tcBorders>
            <w:shd w:val="clear" w:color="auto" w:fill="auto"/>
            <w:noWrap/>
            <w:vAlign w:val="bottom"/>
            <w:hideMark/>
          </w:tcPr>
          <w:p w14:paraId="255E1834" w14:textId="77777777" w:rsidR="00CC6367" w:rsidRPr="00CC6367" w:rsidRDefault="00CC6367">
            <w:pPr>
              <w:spacing w:after="0" w:line="240" w:lineRule="auto"/>
              <w:rPr>
                <w:ins w:id="490" w:author="Lane, Stefanie" w:date="2023-03-04T15:51:00Z"/>
                <w:rFonts w:ascii="Times New Roman" w:eastAsia="Times New Roman" w:hAnsi="Times New Roman" w:cs="Times New Roman"/>
                <w:sz w:val="20"/>
                <w:szCs w:val="20"/>
                <w:rPrChange w:id="491" w:author="Lane, Stefanie" w:date="2023-03-04T15:51:00Z">
                  <w:rPr>
                    <w:ins w:id="492" w:author="Lane, Stefanie" w:date="2023-03-04T15:51:00Z"/>
                  </w:rPr>
                </w:rPrChange>
              </w:rPr>
              <w:pPrChange w:id="493" w:author="Lane, Stefanie" w:date="2023-03-04T15:51:00Z">
                <w:pPr/>
              </w:pPrChange>
            </w:pPr>
          </w:p>
        </w:tc>
        <w:tc>
          <w:tcPr>
            <w:tcW w:w="300" w:type="dxa"/>
            <w:tcBorders>
              <w:top w:val="nil"/>
              <w:left w:val="nil"/>
              <w:bottom w:val="nil"/>
              <w:right w:val="nil"/>
            </w:tcBorders>
            <w:shd w:val="clear" w:color="auto" w:fill="auto"/>
            <w:noWrap/>
            <w:vAlign w:val="bottom"/>
            <w:hideMark/>
          </w:tcPr>
          <w:p w14:paraId="25D35547" w14:textId="77777777" w:rsidR="00CC6367" w:rsidRPr="00CC6367" w:rsidRDefault="00CC6367">
            <w:pPr>
              <w:spacing w:after="0" w:line="240" w:lineRule="auto"/>
              <w:jc w:val="center"/>
              <w:rPr>
                <w:ins w:id="494" w:author="Lane, Stefanie" w:date="2023-03-04T15:51:00Z"/>
                <w:rFonts w:ascii="Times New Roman" w:eastAsia="Times New Roman" w:hAnsi="Times New Roman" w:cs="Times New Roman"/>
                <w:sz w:val="20"/>
                <w:szCs w:val="20"/>
                <w:rPrChange w:id="495" w:author="Lane, Stefanie" w:date="2023-03-04T15:51:00Z">
                  <w:rPr>
                    <w:ins w:id="496" w:author="Lane, Stefanie" w:date="2023-03-04T15:51:00Z"/>
                  </w:rPr>
                </w:rPrChange>
              </w:rPr>
              <w:pPrChange w:id="497" w:author="Lane, Stefanie" w:date="2023-03-04T15:51:00Z">
                <w:pPr>
                  <w:jc w:val="center"/>
                </w:pPr>
              </w:pPrChange>
            </w:pPr>
          </w:p>
        </w:tc>
        <w:tc>
          <w:tcPr>
            <w:tcW w:w="2189" w:type="dxa"/>
            <w:tcBorders>
              <w:top w:val="nil"/>
              <w:left w:val="nil"/>
              <w:bottom w:val="nil"/>
              <w:right w:val="nil"/>
            </w:tcBorders>
            <w:shd w:val="clear" w:color="auto" w:fill="auto"/>
            <w:noWrap/>
            <w:vAlign w:val="bottom"/>
            <w:hideMark/>
          </w:tcPr>
          <w:p w14:paraId="377B4079" w14:textId="77777777" w:rsidR="00CC6367" w:rsidRPr="00CC6367" w:rsidRDefault="00CC6367">
            <w:pPr>
              <w:spacing w:after="0" w:line="240" w:lineRule="auto"/>
              <w:rPr>
                <w:ins w:id="498" w:author="Lane, Stefanie" w:date="2023-03-04T15:51:00Z"/>
                <w:rFonts w:ascii="Times New Roman" w:eastAsia="Times New Roman" w:hAnsi="Times New Roman" w:cs="Times New Roman"/>
                <w:sz w:val="20"/>
                <w:szCs w:val="20"/>
                <w:rPrChange w:id="499" w:author="Lane, Stefanie" w:date="2023-03-04T15:51:00Z">
                  <w:rPr>
                    <w:ins w:id="500" w:author="Lane, Stefanie" w:date="2023-03-04T15:51:00Z"/>
                  </w:rPr>
                </w:rPrChange>
              </w:rPr>
              <w:pPrChange w:id="501" w:author="Lane, Stefanie" w:date="2023-03-04T15:51:00Z">
                <w:pPr/>
              </w:pPrChange>
            </w:pPr>
          </w:p>
        </w:tc>
        <w:tc>
          <w:tcPr>
            <w:tcW w:w="751" w:type="dxa"/>
            <w:tcBorders>
              <w:top w:val="nil"/>
              <w:left w:val="nil"/>
              <w:bottom w:val="nil"/>
              <w:right w:val="nil"/>
            </w:tcBorders>
            <w:shd w:val="clear" w:color="auto" w:fill="auto"/>
            <w:noWrap/>
            <w:vAlign w:val="bottom"/>
            <w:hideMark/>
          </w:tcPr>
          <w:p w14:paraId="0E654295" w14:textId="77777777" w:rsidR="00CC6367" w:rsidRPr="00CC6367" w:rsidRDefault="00CC6367">
            <w:pPr>
              <w:spacing w:after="0" w:line="240" w:lineRule="auto"/>
              <w:rPr>
                <w:ins w:id="502" w:author="Lane, Stefanie" w:date="2023-03-04T15:51:00Z"/>
                <w:rFonts w:ascii="Times New Roman" w:eastAsia="Times New Roman" w:hAnsi="Times New Roman" w:cs="Times New Roman"/>
                <w:sz w:val="20"/>
                <w:szCs w:val="20"/>
                <w:rPrChange w:id="503" w:author="Lane, Stefanie" w:date="2023-03-04T15:51:00Z">
                  <w:rPr>
                    <w:ins w:id="504" w:author="Lane, Stefanie" w:date="2023-03-04T15:51:00Z"/>
                  </w:rPr>
                </w:rPrChange>
              </w:rPr>
              <w:pPrChange w:id="505" w:author="Lane, Stefanie" w:date="2023-03-04T15:51:00Z">
                <w:pPr/>
              </w:pPrChange>
            </w:pPr>
          </w:p>
        </w:tc>
        <w:tc>
          <w:tcPr>
            <w:tcW w:w="262" w:type="dxa"/>
            <w:tcBorders>
              <w:top w:val="nil"/>
              <w:left w:val="nil"/>
              <w:bottom w:val="nil"/>
              <w:right w:val="nil"/>
            </w:tcBorders>
            <w:shd w:val="clear" w:color="auto" w:fill="auto"/>
            <w:noWrap/>
            <w:vAlign w:val="bottom"/>
            <w:hideMark/>
          </w:tcPr>
          <w:p w14:paraId="5DB7F70A" w14:textId="77777777" w:rsidR="00CC6367" w:rsidRPr="00CC6367" w:rsidRDefault="00CC6367">
            <w:pPr>
              <w:spacing w:after="0" w:line="240" w:lineRule="auto"/>
              <w:jc w:val="center"/>
              <w:rPr>
                <w:ins w:id="506" w:author="Lane, Stefanie" w:date="2023-03-04T15:51:00Z"/>
                <w:rFonts w:ascii="Times New Roman" w:eastAsia="Times New Roman" w:hAnsi="Times New Roman" w:cs="Times New Roman"/>
                <w:sz w:val="20"/>
                <w:szCs w:val="20"/>
                <w:rPrChange w:id="507" w:author="Lane, Stefanie" w:date="2023-03-04T15:51:00Z">
                  <w:rPr>
                    <w:ins w:id="508" w:author="Lane, Stefanie" w:date="2023-03-04T15:51:00Z"/>
                  </w:rPr>
                </w:rPrChange>
              </w:rPr>
              <w:pPrChange w:id="509" w:author="Lane, Stefanie" w:date="2023-03-04T15:51:00Z">
                <w:pPr>
                  <w:jc w:val="center"/>
                </w:pPr>
              </w:pPrChange>
            </w:pPr>
          </w:p>
        </w:tc>
        <w:tc>
          <w:tcPr>
            <w:tcW w:w="2007" w:type="dxa"/>
            <w:tcBorders>
              <w:top w:val="nil"/>
              <w:left w:val="nil"/>
              <w:bottom w:val="nil"/>
              <w:right w:val="nil"/>
            </w:tcBorders>
            <w:shd w:val="clear" w:color="auto" w:fill="auto"/>
            <w:noWrap/>
            <w:vAlign w:val="bottom"/>
            <w:hideMark/>
          </w:tcPr>
          <w:p w14:paraId="758D1B36" w14:textId="77777777" w:rsidR="00CC6367" w:rsidRPr="00CC6367" w:rsidRDefault="00CC6367">
            <w:pPr>
              <w:spacing w:after="0" w:line="240" w:lineRule="auto"/>
              <w:rPr>
                <w:ins w:id="510" w:author="Lane, Stefanie" w:date="2023-03-04T15:51:00Z"/>
                <w:rFonts w:ascii="Times New Roman" w:eastAsia="Times New Roman" w:hAnsi="Times New Roman" w:cs="Times New Roman"/>
                <w:sz w:val="20"/>
                <w:szCs w:val="20"/>
                <w:rPrChange w:id="511" w:author="Lane, Stefanie" w:date="2023-03-04T15:51:00Z">
                  <w:rPr>
                    <w:ins w:id="512" w:author="Lane, Stefanie" w:date="2023-03-04T15:51:00Z"/>
                  </w:rPr>
                </w:rPrChange>
              </w:rPr>
              <w:pPrChange w:id="513" w:author="Lane, Stefanie" w:date="2023-03-04T15:51:00Z">
                <w:pPr/>
              </w:pPrChange>
            </w:pPr>
          </w:p>
        </w:tc>
        <w:tc>
          <w:tcPr>
            <w:tcW w:w="881" w:type="dxa"/>
            <w:tcBorders>
              <w:top w:val="nil"/>
              <w:left w:val="nil"/>
              <w:bottom w:val="nil"/>
              <w:right w:val="nil"/>
            </w:tcBorders>
            <w:shd w:val="clear" w:color="auto" w:fill="auto"/>
            <w:noWrap/>
            <w:vAlign w:val="bottom"/>
            <w:hideMark/>
          </w:tcPr>
          <w:p w14:paraId="4159EBFD" w14:textId="77777777" w:rsidR="00CC6367" w:rsidRPr="00CC6367" w:rsidRDefault="00CC6367">
            <w:pPr>
              <w:spacing w:after="0" w:line="240" w:lineRule="auto"/>
              <w:rPr>
                <w:ins w:id="514" w:author="Lane, Stefanie" w:date="2023-03-04T15:51:00Z"/>
                <w:rFonts w:ascii="Times New Roman" w:eastAsia="Times New Roman" w:hAnsi="Times New Roman" w:cs="Times New Roman"/>
                <w:sz w:val="20"/>
                <w:szCs w:val="20"/>
                <w:rPrChange w:id="515" w:author="Lane, Stefanie" w:date="2023-03-04T15:51:00Z">
                  <w:rPr>
                    <w:ins w:id="516" w:author="Lane, Stefanie" w:date="2023-03-04T15:51:00Z"/>
                  </w:rPr>
                </w:rPrChange>
              </w:rPr>
              <w:pPrChange w:id="517" w:author="Lane, Stefanie" w:date="2023-03-04T15:51:00Z">
                <w:pPr/>
              </w:pPrChange>
            </w:pPr>
          </w:p>
        </w:tc>
      </w:tr>
      <w:tr w:rsidR="00CC6367" w:rsidRPr="00CC6367" w14:paraId="30E9D0BF" w14:textId="77777777" w:rsidTr="00CC6367">
        <w:trPr>
          <w:divId w:val="1263685578"/>
          <w:trHeight w:val="260"/>
          <w:ins w:id="518" w:author="Lane, Stefanie" w:date="2023-03-04T15:51:00Z"/>
        </w:trPr>
        <w:tc>
          <w:tcPr>
            <w:tcW w:w="1091" w:type="dxa"/>
            <w:vMerge w:val="restart"/>
            <w:tcBorders>
              <w:top w:val="single" w:sz="8" w:space="0" w:color="auto"/>
              <w:left w:val="single" w:sz="8" w:space="0" w:color="auto"/>
              <w:bottom w:val="single" w:sz="8" w:space="0" w:color="000000"/>
              <w:right w:val="nil"/>
            </w:tcBorders>
            <w:shd w:val="clear" w:color="auto" w:fill="auto"/>
            <w:vAlign w:val="center"/>
            <w:hideMark/>
          </w:tcPr>
          <w:p w14:paraId="0E7C5C37" w14:textId="77777777" w:rsidR="00CC6367" w:rsidRPr="00CC6367" w:rsidRDefault="00CC6367">
            <w:pPr>
              <w:spacing w:after="0" w:line="240" w:lineRule="auto"/>
              <w:jc w:val="center"/>
              <w:rPr>
                <w:ins w:id="519" w:author="Lane, Stefanie" w:date="2023-03-04T15:51:00Z"/>
                <w:rFonts w:ascii="Calibri" w:eastAsia="Times New Roman" w:hAnsi="Calibri" w:cs="Calibri"/>
                <w:color w:val="000000"/>
                <w:sz w:val="20"/>
                <w:szCs w:val="20"/>
                <w:rPrChange w:id="520" w:author="Lane, Stefanie" w:date="2023-03-04T15:51:00Z">
                  <w:rPr>
                    <w:ins w:id="521" w:author="Lane, Stefanie" w:date="2023-03-04T15:51:00Z"/>
                  </w:rPr>
                </w:rPrChange>
              </w:rPr>
              <w:pPrChange w:id="522" w:author="Lane, Stefanie" w:date="2023-03-04T15:51:00Z">
                <w:pPr>
                  <w:jc w:val="center"/>
                </w:pPr>
              </w:pPrChange>
            </w:pPr>
            <w:ins w:id="523" w:author="Lane, Stefanie" w:date="2023-03-04T15:51:00Z">
              <w:r w:rsidRPr="00CC6367">
                <w:rPr>
                  <w:rFonts w:ascii="Calibri" w:eastAsia="Times New Roman" w:hAnsi="Calibri" w:cs="Calibri"/>
                  <w:color w:val="000000"/>
                  <w:sz w:val="20"/>
                  <w:szCs w:val="20"/>
                  <w:rPrChange w:id="524" w:author="Lane, Stefanie" w:date="2023-03-04T15:51:00Z">
                    <w:rPr/>
                  </w:rPrChange>
                </w:rPr>
                <w:t>"Fescue"</w:t>
              </w:r>
            </w:ins>
          </w:p>
        </w:tc>
        <w:tc>
          <w:tcPr>
            <w:tcW w:w="2149" w:type="dxa"/>
            <w:tcBorders>
              <w:top w:val="single" w:sz="8" w:space="0" w:color="auto"/>
              <w:left w:val="nil"/>
              <w:bottom w:val="nil"/>
              <w:right w:val="nil"/>
            </w:tcBorders>
            <w:shd w:val="clear" w:color="auto" w:fill="auto"/>
            <w:noWrap/>
            <w:vAlign w:val="bottom"/>
            <w:hideMark/>
          </w:tcPr>
          <w:p w14:paraId="53EA6BB1" w14:textId="77777777" w:rsidR="00CC6367" w:rsidRPr="00CC6367" w:rsidRDefault="00CC6367">
            <w:pPr>
              <w:spacing w:after="0" w:line="240" w:lineRule="auto"/>
              <w:rPr>
                <w:ins w:id="525" w:author="Lane, Stefanie" w:date="2023-03-04T15:51:00Z"/>
                <w:rFonts w:ascii="Calibri" w:eastAsia="Times New Roman" w:hAnsi="Calibri" w:cs="Calibri"/>
                <w:i/>
                <w:iCs/>
                <w:color w:val="000000"/>
                <w:sz w:val="20"/>
                <w:szCs w:val="20"/>
                <w:rPrChange w:id="526" w:author="Lane, Stefanie" w:date="2023-03-04T15:51:00Z">
                  <w:rPr>
                    <w:ins w:id="527" w:author="Lane, Stefanie" w:date="2023-03-04T15:51:00Z"/>
                  </w:rPr>
                </w:rPrChange>
              </w:rPr>
              <w:pPrChange w:id="528" w:author="Lane, Stefanie" w:date="2023-03-04T15:51:00Z">
                <w:pPr/>
              </w:pPrChange>
            </w:pPr>
            <w:ins w:id="529" w:author="Lane, Stefanie" w:date="2023-03-04T15:51:00Z">
              <w:r w:rsidRPr="00CC6367">
                <w:rPr>
                  <w:rFonts w:ascii="Calibri" w:eastAsia="Times New Roman" w:hAnsi="Calibri" w:cs="Calibri"/>
                  <w:i/>
                  <w:iCs/>
                  <w:color w:val="000000"/>
                  <w:sz w:val="20"/>
                  <w:szCs w:val="20"/>
                  <w:rPrChange w:id="530" w:author="Lane, Stefanie" w:date="2023-03-04T15:51:00Z">
                    <w:rPr/>
                  </w:rPrChange>
                </w:rPr>
                <w:t xml:space="preserve">Festuca </w:t>
              </w:r>
              <w:proofErr w:type="spellStart"/>
              <w:r w:rsidRPr="00CC6367">
                <w:rPr>
                  <w:rFonts w:ascii="Calibri" w:eastAsia="Times New Roman" w:hAnsi="Calibri" w:cs="Calibri"/>
                  <w:i/>
                  <w:iCs/>
                  <w:color w:val="000000"/>
                  <w:sz w:val="20"/>
                  <w:szCs w:val="20"/>
                  <w:rPrChange w:id="531" w:author="Lane, Stefanie" w:date="2023-03-04T15:51:00Z">
                    <w:rPr/>
                  </w:rPrChange>
                </w:rPr>
                <w:t>arundinaceae</w:t>
              </w:r>
              <w:proofErr w:type="spellEnd"/>
            </w:ins>
          </w:p>
        </w:tc>
        <w:tc>
          <w:tcPr>
            <w:tcW w:w="810" w:type="dxa"/>
            <w:tcBorders>
              <w:top w:val="single" w:sz="8" w:space="0" w:color="auto"/>
              <w:left w:val="nil"/>
              <w:bottom w:val="single" w:sz="4" w:space="0" w:color="auto"/>
              <w:right w:val="nil"/>
            </w:tcBorders>
            <w:shd w:val="clear" w:color="auto" w:fill="auto"/>
            <w:noWrap/>
            <w:vAlign w:val="bottom"/>
            <w:hideMark/>
          </w:tcPr>
          <w:p w14:paraId="63324A9A" w14:textId="77777777" w:rsidR="00CC6367" w:rsidRPr="00CC6367" w:rsidRDefault="00CC6367">
            <w:pPr>
              <w:spacing w:after="0" w:line="240" w:lineRule="auto"/>
              <w:jc w:val="center"/>
              <w:rPr>
                <w:ins w:id="532" w:author="Lane, Stefanie" w:date="2023-03-04T15:51:00Z"/>
                <w:rFonts w:ascii="Calibri" w:eastAsia="Times New Roman" w:hAnsi="Calibri" w:cs="Calibri"/>
                <w:color w:val="000000"/>
                <w:sz w:val="20"/>
                <w:szCs w:val="20"/>
                <w:rPrChange w:id="533" w:author="Lane, Stefanie" w:date="2023-03-04T15:51:00Z">
                  <w:rPr>
                    <w:ins w:id="534" w:author="Lane, Stefanie" w:date="2023-03-04T15:51:00Z"/>
                  </w:rPr>
                </w:rPrChange>
              </w:rPr>
              <w:pPrChange w:id="535" w:author="Lane, Stefanie" w:date="2023-03-04T15:51:00Z">
                <w:pPr>
                  <w:jc w:val="center"/>
                </w:pPr>
              </w:pPrChange>
            </w:pPr>
            <w:ins w:id="536" w:author="Lane, Stefanie" w:date="2023-03-04T15:51:00Z">
              <w:r w:rsidRPr="00CC6367">
                <w:rPr>
                  <w:rFonts w:ascii="Calibri" w:eastAsia="Times New Roman" w:hAnsi="Calibri" w:cs="Calibri"/>
                  <w:color w:val="000000"/>
                  <w:sz w:val="20"/>
                  <w:szCs w:val="20"/>
                  <w:rPrChange w:id="537" w:author="Lane, Stefanie" w:date="2023-03-04T15:51:00Z">
                    <w:rPr/>
                  </w:rPrChange>
                </w:rPr>
                <w:t>&lt; 0.01</w:t>
              </w:r>
            </w:ins>
          </w:p>
        </w:tc>
        <w:tc>
          <w:tcPr>
            <w:tcW w:w="300" w:type="dxa"/>
            <w:tcBorders>
              <w:top w:val="single" w:sz="8" w:space="0" w:color="auto"/>
              <w:left w:val="nil"/>
              <w:bottom w:val="nil"/>
              <w:right w:val="nil"/>
            </w:tcBorders>
            <w:shd w:val="clear" w:color="auto" w:fill="auto"/>
            <w:noWrap/>
            <w:vAlign w:val="bottom"/>
            <w:hideMark/>
          </w:tcPr>
          <w:p w14:paraId="1B64E5F7" w14:textId="77777777" w:rsidR="00CC6367" w:rsidRPr="00CC6367" w:rsidRDefault="00CC6367">
            <w:pPr>
              <w:spacing w:after="0" w:line="240" w:lineRule="auto"/>
              <w:rPr>
                <w:ins w:id="538" w:author="Lane, Stefanie" w:date="2023-03-04T15:51:00Z"/>
                <w:rFonts w:ascii="Calibri" w:eastAsia="Times New Roman" w:hAnsi="Calibri" w:cs="Calibri"/>
                <w:color w:val="000000"/>
                <w:sz w:val="20"/>
                <w:szCs w:val="20"/>
                <w:rPrChange w:id="539" w:author="Lane, Stefanie" w:date="2023-03-04T15:51:00Z">
                  <w:rPr>
                    <w:ins w:id="540" w:author="Lane, Stefanie" w:date="2023-03-04T15:51:00Z"/>
                  </w:rPr>
                </w:rPrChange>
              </w:rPr>
              <w:pPrChange w:id="541" w:author="Lane, Stefanie" w:date="2023-03-04T15:51:00Z">
                <w:pPr/>
              </w:pPrChange>
            </w:pPr>
            <w:ins w:id="542" w:author="Lane, Stefanie" w:date="2023-03-04T15:51:00Z">
              <w:r w:rsidRPr="00CC6367">
                <w:rPr>
                  <w:rFonts w:ascii="Calibri" w:eastAsia="Times New Roman" w:hAnsi="Calibri" w:cs="Calibri"/>
                  <w:color w:val="000000"/>
                  <w:sz w:val="20"/>
                  <w:szCs w:val="20"/>
                  <w:rPrChange w:id="543" w:author="Lane, Stefanie" w:date="2023-03-04T15:51:00Z">
                    <w:rPr/>
                  </w:rPrChange>
                </w:rPr>
                <w:t> </w:t>
              </w:r>
            </w:ins>
          </w:p>
        </w:tc>
        <w:tc>
          <w:tcPr>
            <w:tcW w:w="2189" w:type="dxa"/>
            <w:tcBorders>
              <w:top w:val="single" w:sz="8" w:space="0" w:color="auto"/>
              <w:left w:val="nil"/>
              <w:bottom w:val="nil"/>
              <w:right w:val="nil"/>
            </w:tcBorders>
            <w:shd w:val="clear" w:color="auto" w:fill="auto"/>
            <w:noWrap/>
            <w:vAlign w:val="bottom"/>
            <w:hideMark/>
          </w:tcPr>
          <w:p w14:paraId="08D6FD6A" w14:textId="77777777" w:rsidR="00CC6367" w:rsidRPr="00CC6367" w:rsidRDefault="00CC6367">
            <w:pPr>
              <w:spacing w:after="0" w:line="240" w:lineRule="auto"/>
              <w:rPr>
                <w:ins w:id="544" w:author="Lane, Stefanie" w:date="2023-03-04T15:51:00Z"/>
                <w:rFonts w:ascii="Calibri" w:eastAsia="Times New Roman" w:hAnsi="Calibri" w:cs="Calibri"/>
                <w:i/>
                <w:iCs/>
                <w:color w:val="000000"/>
                <w:sz w:val="20"/>
                <w:szCs w:val="20"/>
                <w:rPrChange w:id="545" w:author="Lane, Stefanie" w:date="2023-03-04T15:51:00Z">
                  <w:rPr>
                    <w:ins w:id="546" w:author="Lane, Stefanie" w:date="2023-03-04T15:51:00Z"/>
                  </w:rPr>
                </w:rPrChange>
              </w:rPr>
              <w:pPrChange w:id="547" w:author="Lane, Stefanie" w:date="2023-03-04T15:51:00Z">
                <w:pPr/>
              </w:pPrChange>
            </w:pPr>
            <w:ins w:id="548" w:author="Lane, Stefanie" w:date="2023-03-04T15:51:00Z">
              <w:r w:rsidRPr="00CC6367">
                <w:rPr>
                  <w:rFonts w:ascii="Calibri" w:eastAsia="Times New Roman" w:hAnsi="Calibri" w:cs="Calibri"/>
                  <w:i/>
                  <w:iCs/>
                  <w:color w:val="000000"/>
                  <w:sz w:val="20"/>
                  <w:szCs w:val="20"/>
                  <w:rPrChange w:id="549" w:author="Lane, Stefanie" w:date="2023-03-04T15:51:00Z">
                    <w:rPr/>
                  </w:rPrChange>
                </w:rPr>
                <w:t>Poa palustris</w:t>
              </w:r>
            </w:ins>
          </w:p>
        </w:tc>
        <w:tc>
          <w:tcPr>
            <w:tcW w:w="751" w:type="dxa"/>
            <w:tcBorders>
              <w:top w:val="single" w:sz="8" w:space="0" w:color="auto"/>
              <w:left w:val="nil"/>
              <w:bottom w:val="single" w:sz="4" w:space="0" w:color="auto"/>
              <w:right w:val="nil"/>
            </w:tcBorders>
            <w:shd w:val="clear" w:color="auto" w:fill="auto"/>
            <w:noWrap/>
            <w:vAlign w:val="bottom"/>
            <w:hideMark/>
          </w:tcPr>
          <w:p w14:paraId="3AC48654" w14:textId="77777777" w:rsidR="00CC6367" w:rsidRPr="00CC6367" w:rsidRDefault="00CC6367">
            <w:pPr>
              <w:spacing w:after="0" w:line="240" w:lineRule="auto"/>
              <w:jc w:val="center"/>
              <w:rPr>
                <w:ins w:id="550" w:author="Lane, Stefanie" w:date="2023-03-04T15:51:00Z"/>
                <w:rFonts w:ascii="Calibri" w:eastAsia="Times New Roman" w:hAnsi="Calibri" w:cs="Calibri"/>
                <w:color w:val="000000"/>
                <w:sz w:val="20"/>
                <w:szCs w:val="20"/>
                <w:rPrChange w:id="551" w:author="Lane, Stefanie" w:date="2023-03-04T15:51:00Z">
                  <w:rPr>
                    <w:ins w:id="552" w:author="Lane, Stefanie" w:date="2023-03-04T15:51:00Z"/>
                  </w:rPr>
                </w:rPrChange>
              </w:rPr>
              <w:pPrChange w:id="553" w:author="Lane, Stefanie" w:date="2023-03-04T15:51:00Z">
                <w:pPr>
                  <w:jc w:val="center"/>
                </w:pPr>
              </w:pPrChange>
            </w:pPr>
            <w:ins w:id="554" w:author="Lane, Stefanie" w:date="2023-03-04T15:51:00Z">
              <w:r w:rsidRPr="00CC6367">
                <w:rPr>
                  <w:rFonts w:ascii="Calibri" w:eastAsia="Times New Roman" w:hAnsi="Calibri" w:cs="Calibri"/>
                  <w:color w:val="000000"/>
                  <w:sz w:val="20"/>
                  <w:szCs w:val="20"/>
                  <w:rPrChange w:id="555" w:author="Lane, Stefanie" w:date="2023-03-04T15:51:00Z">
                    <w:rPr/>
                  </w:rPrChange>
                </w:rPr>
                <w:t>&lt; 0.01</w:t>
              </w:r>
            </w:ins>
          </w:p>
        </w:tc>
        <w:tc>
          <w:tcPr>
            <w:tcW w:w="262" w:type="dxa"/>
            <w:tcBorders>
              <w:top w:val="single" w:sz="8" w:space="0" w:color="auto"/>
              <w:left w:val="nil"/>
              <w:bottom w:val="nil"/>
              <w:right w:val="nil"/>
            </w:tcBorders>
            <w:shd w:val="clear" w:color="auto" w:fill="auto"/>
            <w:noWrap/>
            <w:vAlign w:val="bottom"/>
            <w:hideMark/>
          </w:tcPr>
          <w:p w14:paraId="20620E8C" w14:textId="77777777" w:rsidR="00CC6367" w:rsidRPr="00CC6367" w:rsidRDefault="00CC6367">
            <w:pPr>
              <w:spacing w:after="0" w:line="240" w:lineRule="auto"/>
              <w:rPr>
                <w:ins w:id="556" w:author="Lane, Stefanie" w:date="2023-03-04T15:51:00Z"/>
                <w:rFonts w:ascii="Calibri" w:eastAsia="Times New Roman" w:hAnsi="Calibri" w:cs="Calibri"/>
                <w:color w:val="000000"/>
                <w:sz w:val="20"/>
                <w:szCs w:val="20"/>
                <w:rPrChange w:id="557" w:author="Lane, Stefanie" w:date="2023-03-04T15:51:00Z">
                  <w:rPr>
                    <w:ins w:id="558" w:author="Lane, Stefanie" w:date="2023-03-04T15:51:00Z"/>
                  </w:rPr>
                </w:rPrChange>
              </w:rPr>
              <w:pPrChange w:id="559" w:author="Lane, Stefanie" w:date="2023-03-04T15:51:00Z">
                <w:pPr/>
              </w:pPrChange>
            </w:pPr>
            <w:ins w:id="560" w:author="Lane, Stefanie" w:date="2023-03-04T15:51:00Z">
              <w:r w:rsidRPr="00CC6367">
                <w:rPr>
                  <w:rFonts w:ascii="Calibri" w:eastAsia="Times New Roman" w:hAnsi="Calibri" w:cs="Calibri"/>
                  <w:color w:val="000000"/>
                  <w:sz w:val="20"/>
                  <w:szCs w:val="20"/>
                  <w:rPrChange w:id="561" w:author="Lane, Stefanie" w:date="2023-03-04T15:51:00Z">
                    <w:rPr/>
                  </w:rPrChange>
                </w:rPr>
                <w:t> </w:t>
              </w:r>
            </w:ins>
          </w:p>
        </w:tc>
        <w:tc>
          <w:tcPr>
            <w:tcW w:w="2007" w:type="dxa"/>
            <w:tcBorders>
              <w:top w:val="single" w:sz="8" w:space="0" w:color="auto"/>
              <w:left w:val="nil"/>
              <w:bottom w:val="nil"/>
              <w:right w:val="nil"/>
            </w:tcBorders>
            <w:shd w:val="clear" w:color="auto" w:fill="auto"/>
            <w:noWrap/>
            <w:vAlign w:val="bottom"/>
            <w:hideMark/>
          </w:tcPr>
          <w:p w14:paraId="6CD4D604" w14:textId="77777777" w:rsidR="00CC6367" w:rsidRPr="00CC6367" w:rsidRDefault="00CC6367">
            <w:pPr>
              <w:spacing w:after="0" w:line="240" w:lineRule="auto"/>
              <w:rPr>
                <w:ins w:id="562" w:author="Lane, Stefanie" w:date="2023-03-04T15:51:00Z"/>
                <w:rFonts w:ascii="Calibri" w:eastAsia="Times New Roman" w:hAnsi="Calibri" w:cs="Calibri"/>
                <w:i/>
                <w:iCs/>
                <w:color w:val="000000"/>
                <w:sz w:val="20"/>
                <w:szCs w:val="20"/>
                <w:rPrChange w:id="563" w:author="Lane, Stefanie" w:date="2023-03-04T15:51:00Z">
                  <w:rPr>
                    <w:ins w:id="564" w:author="Lane, Stefanie" w:date="2023-03-04T15:51:00Z"/>
                  </w:rPr>
                </w:rPrChange>
              </w:rPr>
              <w:pPrChange w:id="565" w:author="Lane, Stefanie" w:date="2023-03-04T15:51:00Z">
                <w:pPr/>
              </w:pPrChange>
            </w:pPr>
            <w:ins w:id="566" w:author="Lane, Stefanie" w:date="2023-03-04T15:51:00Z">
              <w:r w:rsidRPr="00CC6367">
                <w:rPr>
                  <w:rFonts w:ascii="Calibri" w:eastAsia="Times New Roman" w:hAnsi="Calibri" w:cs="Calibri"/>
                  <w:i/>
                  <w:iCs/>
                  <w:color w:val="000000"/>
                  <w:sz w:val="20"/>
                  <w:szCs w:val="20"/>
                  <w:rPrChange w:id="567" w:author="Lane, Stefanie" w:date="2023-03-04T15:51:00Z">
                    <w:rPr/>
                  </w:rPrChange>
                </w:rPr>
                <w:t xml:space="preserve">Phalaris </w:t>
              </w:r>
              <w:proofErr w:type="spellStart"/>
              <w:r w:rsidRPr="00CC6367">
                <w:rPr>
                  <w:rFonts w:ascii="Calibri" w:eastAsia="Times New Roman" w:hAnsi="Calibri" w:cs="Calibri"/>
                  <w:i/>
                  <w:iCs/>
                  <w:color w:val="000000"/>
                  <w:sz w:val="20"/>
                  <w:szCs w:val="20"/>
                  <w:rPrChange w:id="568" w:author="Lane, Stefanie" w:date="2023-03-04T15:51:00Z">
                    <w:rPr/>
                  </w:rPrChange>
                </w:rPr>
                <w:t>arundinaceae</w:t>
              </w:r>
              <w:proofErr w:type="spellEnd"/>
            </w:ins>
          </w:p>
        </w:tc>
        <w:tc>
          <w:tcPr>
            <w:tcW w:w="881" w:type="dxa"/>
            <w:tcBorders>
              <w:top w:val="single" w:sz="8" w:space="0" w:color="auto"/>
              <w:left w:val="nil"/>
              <w:bottom w:val="single" w:sz="4" w:space="0" w:color="auto"/>
              <w:right w:val="single" w:sz="8" w:space="0" w:color="auto"/>
            </w:tcBorders>
            <w:shd w:val="clear" w:color="auto" w:fill="auto"/>
            <w:noWrap/>
            <w:vAlign w:val="bottom"/>
            <w:hideMark/>
          </w:tcPr>
          <w:p w14:paraId="3C234A65" w14:textId="77777777" w:rsidR="00CC6367" w:rsidRPr="00CC6367" w:rsidRDefault="00CC6367">
            <w:pPr>
              <w:spacing w:after="0" w:line="240" w:lineRule="auto"/>
              <w:jc w:val="center"/>
              <w:rPr>
                <w:ins w:id="569" w:author="Lane, Stefanie" w:date="2023-03-04T15:51:00Z"/>
                <w:rFonts w:ascii="Calibri" w:eastAsia="Times New Roman" w:hAnsi="Calibri" w:cs="Calibri"/>
                <w:color w:val="000000"/>
                <w:sz w:val="20"/>
                <w:szCs w:val="20"/>
                <w:rPrChange w:id="570" w:author="Lane, Stefanie" w:date="2023-03-04T15:51:00Z">
                  <w:rPr>
                    <w:ins w:id="571" w:author="Lane, Stefanie" w:date="2023-03-04T15:51:00Z"/>
                  </w:rPr>
                </w:rPrChange>
              </w:rPr>
              <w:pPrChange w:id="572" w:author="Lane, Stefanie" w:date="2023-03-04T15:51:00Z">
                <w:pPr>
                  <w:jc w:val="center"/>
                </w:pPr>
              </w:pPrChange>
            </w:pPr>
            <w:ins w:id="573" w:author="Lane, Stefanie" w:date="2023-03-04T15:51:00Z">
              <w:r w:rsidRPr="00CC6367">
                <w:rPr>
                  <w:rFonts w:ascii="Calibri" w:eastAsia="Times New Roman" w:hAnsi="Calibri" w:cs="Calibri"/>
                  <w:color w:val="000000"/>
                  <w:sz w:val="20"/>
                  <w:szCs w:val="20"/>
                  <w:rPrChange w:id="574" w:author="Lane, Stefanie" w:date="2023-03-04T15:51:00Z">
                    <w:rPr/>
                  </w:rPrChange>
                </w:rPr>
                <w:t>&lt; 0.01</w:t>
              </w:r>
            </w:ins>
          </w:p>
        </w:tc>
      </w:tr>
      <w:tr w:rsidR="00CC6367" w:rsidRPr="00CC6367" w14:paraId="4D4F5C49" w14:textId="77777777" w:rsidTr="00CC6367">
        <w:trPr>
          <w:divId w:val="1263685578"/>
          <w:trHeight w:val="260"/>
          <w:ins w:id="575" w:author="Lane, Stefanie" w:date="2023-03-04T15:51:00Z"/>
        </w:trPr>
        <w:tc>
          <w:tcPr>
            <w:tcW w:w="1091" w:type="dxa"/>
            <w:vMerge/>
            <w:tcBorders>
              <w:top w:val="single" w:sz="8" w:space="0" w:color="auto"/>
              <w:left w:val="single" w:sz="8" w:space="0" w:color="auto"/>
              <w:bottom w:val="single" w:sz="8" w:space="0" w:color="000000"/>
              <w:right w:val="nil"/>
            </w:tcBorders>
            <w:vAlign w:val="center"/>
            <w:hideMark/>
          </w:tcPr>
          <w:p w14:paraId="14F9F0E1" w14:textId="77777777" w:rsidR="00CC6367" w:rsidRPr="00CC6367" w:rsidRDefault="00CC6367">
            <w:pPr>
              <w:spacing w:after="0" w:line="240" w:lineRule="auto"/>
              <w:rPr>
                <w:ins w:id="576" w:author="Lane, Stefanie" w:date="2023-03-04T15:51:00Z"/>
                <w:rFonts w:ascii="Calibri" w:eastAsia="Times New Roman" w:hAnsi="Calibri" w:cs="Calibri"/>
                <w:color w:val="000000"/>
                <w:sz w:val="20"/>
                <w:szCs w:val="20"/>
                <w:rPrChange w:id="577" w:author="Lane, Stefanie" w:date="2023-03-04T15:51:00Z">
                  <w:rPr>
                    <w:ins w:id="578" w:author="Lane, Stefanie" w:date="2023-03-04T15:51:00Z"/>
                  </w:rPr>
                </w:rPrChange>
              </w:rPr>
              <w:pPrChange w:id="579" w:author="Lane, Stefanie" w:date="2023-03-04T15:51:00Z">
                <w:pPr/>
              </w:pPrChange>
            </w:pPr>
          </w:p>
        </w:tc>
        <w:tc>
          <w:tcPr>
            <w:tcW w:w="2149" w:type="dxa"/>
            <w:tcBorders>
              <w:top w:val="single" w:sz="4" w:space="0" w:color="auto"/>
              <w:left w:val="nil"/>
              <w:bottom w:val="single" w:sz="4" w:space="0" w:color="auto"/>
              <w:right w:val="nil"/>
            </w:tcBorders>
            <w:shd w:val="clear" w:color="auto" w:fill="auto"/>
            <w:noWrap/>
            <w:vAlign w:val="bottom"/>
            <w:hideMark/>
          </w:tcPr>
          <w:p w14:paraId="539A91C6" w14:textId="77777777" w:rsidR="00CC6367" w:rsidRPr="00CC6367" w:rsidRDefault="00CC6367">
            <w:pPr>
              <w:spacing w:after="0" w:line="240" w:lineRule="auto"/>
              <w:rPr>
                <w:ins w:id="580" w:author="Lane, Stefanie" w:date="2023-03-04T15:51:00Z"/>
                <w:rFonts w:ascii="Calibri" w:eastAsia="Times New Roman" w:hAnsi="Calibri" w:cs="Calibri"/>
                <w:i/>
                <w:iCs/>
                <w:color w:val="000000"/>
                <w:sz w:val="20"/>
                <w:szCs w:val="20"/>
                <w:rPrChange w:id="581" w:author="Lane, Stefanie" w:date="2023-03-04T15:51:00Z">
                  <w:rPr>
                    <w:ins w:id="582" w:author="Lane, Stefanie" w:date="2023-03-04T15:51:00Z"/>
                  </w:rPr>
                </w:rPrChange>
              </w:rPr>
              <w:pPrChange w:id="583" w:author="Lane, Stefanie" w:date="2023-03-04T15:51:00Z">
                <w:pPr/>
              </w:pPrChange>
            </w:pPr>
            <w:ins w:id="584" w:author="Lane, Stefanie" w:date="2023-03-04T15:51:00Z">
              <w:r w:rsidRPr="00CC6367">
                <w:rPr>
                  <w:rFonts w:ascii="Calibri" w:eastAsia="Times New Roman" w:hAnsi="Calibri" w:cs="Calibri"/>
                  <w:i/>
                  <w:iCs/>
                  <w:color w:val="000000"/>
                  <w:sz w:val="20"/>
                  <w:szCs w:val="20"/>
                  <w:rPrChange w:id="585" w:author="Lane, Stefanie" w:date="2023-03-04T15:51:00Z">
                    <w:rPr/>
                  </w:rPrChange>
                </w:rPr>
                <w:t>Salix lasiandra</w:t>
              </w:r>
            </w:ins>
          </w:p>
        </w:tc>
        <w:tc>
          <w:tcPr>
            <w:tcW w:w="810" w:type="dxa"/>
            <w:tcBorders>
              <w:top w:val="nil"/>
              <w:left w:val="nil"/>
              <w:bottom w:val="single" w:sz="4" w:space="0" w:color="auto"/>
              <w:right w:val="nil"/>
            </w:tcBorders>
            <w:shd w:val="clear" w:color="auto" w:fill="auto"/>
            <w:noWrap/>
            <w:vAlign w:val="bottom"/>
            <w:hideMark/>
          </w:tcPr>
          <w:p w14:paraId="6BD72EF2" w14:textId="77777777" w:rsidR="00CC6367" w:rsidRPr="00CC6367" w:rsidRDefault="00CC6367">
            <w:pPr>
              <w:spacing w:after="0" w:line="240" w:lineRule="auto"/>
              <w:jc w:val="center"/>
              <w:rPr>
                <w:ins w:id="586" w:author="Lane, Stefanie" w:date="2023-03-04T15:51:00Z"/>
                <w:rFonts w:ascii="Calibri" w:eastAsia="Times New Roman" w:hAnsi="Calibri" w:cs="Calibri"/>
                <w:color w:val="000000"/>
                <w:sz w:val="20"/>
                <w:szCs w:val="20"/>
                <w:rPrChange w:id="587" w:author="Lane, Stefanie" w:date="2023-03-04T15:51:00Z">
                  <w:rPr>
                    <w:ins w:id="588" w:author="Lane, Stefanie" w:date="2023-03-04T15:51:00Z"/>
                  </w:rPr>
                </w:rPrChange>
              </w:rPr>
              <w:pPrChange w:id="589" w:author="Lane, Stefanie" w:date="2023-03-04T15:51:00Z">
                <w:pPr>
                  <w:jc w:val="center"/>
                </w:pPr>
              </w:pPrChange>
            </w:pPr>
            <w:ins w:id="590" w:author="Lane, Stefanie" w:date="2023-03-04T15:51:00Z">
              <w:r w:rsidRPr="00CC6367">
                <w:rPr>
                  <w:rFonts w:ascii="Calibri" w:eastAsia="Times New Roman" w:hAnsi="Calibri" w:cs="Calibri"/>
                  <w:color w:val="000000"/>
                  <w:sz w:val="20"/>
                  <w:szCs w:val="20"/>
                  <w:rPrChange w:id="591" w:author="Lane, Stefanie" w:date="2023-03-04T15:51:00Z">
                    <w:rPr/>
                  </w:rPrChange>
                </w:rPr>
                <w:t>&lt; 0.01</w:t>
              </w:r>
            </w:ins>
          </w:p>
        </w:tc>
        <w:tc>
          <w:tcPr>
            <w:tcW w:w="300" w:type="dxa"/>
            <w:tcBorders>
              <w:top w:val="nil"/>
              <w:left w:val="nil"/>
              <w:bottom w:val="nil"/>
              <w:right w:val="nil"/>
            </w:tcBorders>
            <w:shd w:val="clear" w:color="auto" w:fill="auto"/>
            <w:noWrap/>
            <w:vAlign w:val="bottom"/>
            <w:hideMark/>
          </w:tcPr>
          <w:p w14:paraId="3930E7D6" w14:textId="77777777" w:rsidR="00CC6367" w:rsidRPr="00CC6367" w:rsidRDefault="00CC6367">
            <w:pPr>
              <w:spacing w:after="0" w:line="240" w:lineRule="auto"/>
              <w:jc w:val="center"/>
              <w:rPr>
                <w:ins w:id="592" w:author="Lane, Stefanie" w:date="2023-03-04T15:51:00Z"/>
                <w:rFonts w:ascii="Calibri" w:eastAsia="Times New Roman" w:hAnsi="Calibri" w:cs="Calibri"/>
                <w:color w:val="000000"/>
                <w:sz w:val="20"/>
                <w:szCs w:val="20"/>
                <w:rPrChange w:id="593" w:author="Lane, Stefanie" w:date="2023-03-04T15:51:00Z">
                  <w:rPr>
                    <w:ins w:id="594" w:author="Lane, Stefanie" w:date="2023-03-04T15:51:00Z"/>
                  </w:rPr>
                </w:rPrChange>
              </w:rPr>
              <w:pPrChange w:id="595" w:author="Lane, Stefanie" w:date="2023-03-04T15:51:00Z">
                <w:pPr>
                  <w:jc w:val="center"/>
                </w:pPr>
              </w:pPrChange>
            </w:pPr>
          </w:p>
        </w:tc>
        <w:tc>
          <w:tcPr>
            <w:tcW w:w="2189" w:type="dxa"/>
            <w:tcBorders>
              <w:top w:val="single" w:sz="4" w:space="0" w:color="auto"/>
              <w:left w:val="nil"/>
              <w:bottom w:val="single" w:sz="4" w:space="0" w:color="auto"/>
              <w:right w:val="nil"/>
            </w:tcBorders>
            <w:shd w:val="clear" w:color="auto" w:fill="auto"/>
            <w:noWrap/>
            <w:vAlign w:val="bottom"/>
            <w:hideMark/>
          </w:tcPr>
          <w:p w14:paraId="243AC234" w14:textId="77777777" w:rsidR="00CC6367" w:rsidRPr="00CC6367" w:rsidRDefault="00CC6367">
            <w:pPr>
              <w:spacing w:after="0" w:line="240" w:lineRule="auto"/>
              <w:rPr>
                <w:ins w:id="596" w:author="Lane, Stefanie" w:date="2023-03-04T15:51:00Z"/>
                <w:rFonts w:ascii="Calibri" w:eastAsia="Times New Roman" w:hAnsi="Calibri" w:cs="Calibri"/>
                <w:i/>
                <w:iCs/>
                <w:color w:val="000000"/>
                <w:sz w:val="20"/>
                <w:szCs w:val="20"/>
                <w:rPrChange w:id="597" w:author="Lane, Stefanie" w:date="2023-03-04T15:51:00Z">
                  <w:rPr>
                    <w:ins w:id="598" w:author="Lane, Stefanie" w:date="2023-03-04T15:51:00Z"/>
                  </w:rPr>
                </w:rPrChange>
              </w:rPr>
              <w:pPrChange w:id="599" w:author="Lane, Stefanie" w:date="2023-03-04T15:51:00Z">
                <w:pPr/>
              </w:pPrChange>
            </w:pPr>
            <w:ins w:id="600" w:author="Lane, Stefanie" w:date="2023-03-04T15:51:00Z">
              <w:r w:rsidRPr="00CC6367">
                <w:rPr>
                  <w:rFonts w:ascii="Calibri" w:eastAsia="Times New Roman" w:hAnsi="Calibri" w:cs="Calibri"/>
                  <w:i/>
                  <w:iCs/>
                  <w:color w:val="000000"/>
                  <w:sz w:val="20"/>
                  <w:szCs w:val="20"/>
                  <w:rPrChange w:id="601" w:author="Lane, Stefanie" w:date="2023-03-04T15:51:00Z">
                    <w:rPr/>
                  </w:rPrChange>
                </w:rPr>
                <w:t xml:space="preserve">Festuca </w:t>
              </w:r>
              <w:proofErr w:type="spellStart"/>
              <w:r w:rsidRPr="00CC6367">
                <w:rPr>
                  <w:rFonts w:ascii="Calibri" w:eastAsia="Times New Roman" w:hAnsi="Calibri" w:cs="Calibri"/>
                  <w:i/>
                  <w:iCs/>
                  <w:color w:val="000000"/>
                  <w:sz w:val="20"/>
                  <w:szCs w:val="20"/>
                  <w:rPrChange w:id="602" w:author="Lane, Stefanie" w:date="2023-03-04T15:51:00Z">
                    <w:rPr/>
                  </w:rPrChange>
                </w:rPr>
                <w:t>arundinaceae</w:t>
              </w:r>
              <w:proofErr w:type="spellEnd"/>
            </w:ins>
          </w:p>
        </w:tc>
        <w:tc>
          <w:tcPr>
            <w:tcW w:w="751" w:type="dxa"/>
            <w:tcBorders>
              <w:top w:val="nil"/>
              <w:left w:val="nil"/>
              <w:bottom w:val="single" w:sz="4" w:space="0" w:color="auto"/>
              <w:right w:val="nil"/>
            </w:tcBorders>
            <w:shd w:val="clear" w:color="auto" w:fill="auto"/>
            <w:noWrap/>
            <w:vAlign w:val="bottom"/>
            <w:hideMark/>
          </w:tcPr>
          <w:p w14:paraId="7D3906F9" w14:textId="77777777" w:rsidR="00CC6367" w:rsidRPr="00CC6367" w:rsidRDefault="00CC6367">
            <w:pPr>
              <w:spacing w:after="0" w:line="240" w:lineRule="auto"/>
              <w:jc w:val="center"/>
              <w:rPr>
                <w:ins w:id="603" w:author="Lane, Stefanie" w:date="2023-03-04T15:51:00Z"/>
                <w:rFonts w:ascii="Calibri" w:eastAsia="Times New Roman" w:hAnsi="Calibri" w:cs="Calibri"/>
                <w:color w:val="000000"/>
                <w:sz w:val="20"/>
                <w:szCs w:val="20"/>
                <w:rPrChange w:id="604" w:author="Lane, Stefanie" w:date="2023-03-04T15:51:00Z">
                  <w:rPr>
                    <w:ins w:id="605" w:author="Lane, Stefanie" w:date="2023-03-04T15:51:00Z"/>
                  </w:rPr>
                </w:rPrChange>
              </w:rPr>
              <w:pPrChange w:id="606" w:author="Lane, Stefanie" w:date="2023-03-04T15:51:00Z">
                <w:pPr>
                  <w:jc w:val="center"/>
                </w:pPr>
              </w:pPrChange>
            </w:pPr>
            <w:ins w:id="607" w:author="Lane, Stefanie" w:date="2023-03-04T15:51:00Z">
              <w:r w:rsidRPr="00CC6367">
                <w:rPr>
                  <w:rFonts w:ascii="Calibri" w:eastAsia="Times New Roman" w:hAnsi="Calibri" w:cs="Calibri"/>
                  <w:color w:val="000000"/>
                  <w:sz w:val="20"/>
                  <w:szCs w:val="20"/>
                  <w:rPrChange w:id="608" w:author="Lane, Stefanie" w:date="2023-03-04T15:51:00Z">
                    <w:rPr/>
                  </w:rPrChange>
                </w:rPr>
                <w:t>&lt; 0.01</w:t>
              </w:r>
            </w:ins>
          </w:p>
        </w:tc>
        <w:tc>
          <w:tcPr>
            <w:tcW w:w="262" w:type="dxa"/>
            <w:tcBorders>
              <w:top w:val="nil"/>
              <w:left w:val="nil"/>
              <w:bottom w:val="nil"/>
              <w:right w:val="nil"/>
            </w:tcBorders>
            <w:shd w:val="clear" w:color="auto" w:fill="auto"/>
            <w:noWrap/>
            <w:vAlign w:val="bottom"/>
            <w:hideMark/>
          </w:tcPr>
          <w:p w14:paraId="0FCD869B" w14:textId="77777777" w:rsidR="00CC6367" w:rsidRPr="00CC6367" w:rsidRDefault="00CC6367">
            <w:pPr>
              <w:spacing w:after="0" w:line="240" w:lineRule="auto"/>
              <w:jc w:val="center"/>
              <w:rPr>
                <w:ins w:id="609" w:author="Lane, Stefanie" w:date="2023-03-04T15:51:00Z"/>
                <w:rFonts w:ascii="Calibri" w:eastAsia="Times New Roman" w:hAnsi="Calibri" w:cs="Calibri"/>
                <w:color w:val="000000"/>
                <w:sz w:val="20"/>
                <w:szCs w:val="20"/>
                <w:rPrChange w:id="610" w:author="Lane, Stefanie" w:date="2023-03-04T15:51:00Z">
                  <w:rPr>
                    <w:ins w:id="611" w:author="Lane, Stefanie" w:date="2023-03-04T15:51:00Z"/>
                  </w:rPr>
                </w:rPrChange>
              </w:rPr>
              <w:pPrChange w:id="612" w:author="Lane, Stefanie" w:date="2023-03-04T15:51:00Z">
                <w:pPr>
                  <w:jc w:val="center"/>
                </w:pPr>
              </w:pPrChange>
            </w:pPr>
          </w:p>
        </w:tc>
        <w:tc>
          <w:tcPr>
            <w:tcW w:w="2007" w:type="dxa"/>
            <w:tcBorders>
              <w:top w:val="single" w:sz="4" w:space="0" w:color="auto"/>
              <w:left w:val="nil"/>
              <w:bottom w:val="nil"/>
              <w:right w:val="nil"/>
            </w:tcBorders>
            <w:shd w:val="clear" w:color="auto" w:fill="auto"/>
            <w:noWrap/>
            <w:vAlign w:val="bottom"/>
            <w:hideMark/>
          </w:tcPr>
          <w:p w14:paraId="5AB19D6E" w14:textId="77777777" w:rsidR="00CC6367" w:rsidRPr="00CC6367" w:rsidRDefault="00CC6367">
            <w:pPr>
              <w:spacing w:after="0" w:line="240" w:lineRule="auto"/>
              <w:rPr>
                <w:ins w:id="613" w:author="Lane, Stefanie" w:date="2023-03-04T15:51:00Z"/>
                <w:rFonts w:ascii="Calibri" w:eastAsia="Times New Roman" w:hAnsi="Calibri" w:cs="Calibri"/>
                <w:i/>
                <w:iCs/>
                <w:color w:val="000000"/>
                <w:sz w:val="20"/>
                <w:szCs w:val="20"/>
                <w:rPrChange w:id="614" w:author="Lane, Stefanie" w:date="2023-03-04T15:51:00Z">
                  <w:rPr>
                    <w:ins w:id="615" w:author="Lane, Stefanie" w:date="2023-03-04T15:51:00Z"/>
                  </w:rPr>
                </w:rPrChange>
              </w:rPr>
              <w:pPrChange w:id="616" w:author="Lane, Stefanie" w:date="2023-03-04T15:51:00Z">
                <w:pPr/>
              </w:pPrChange>
            </w:pPr>
            <w:ins w:id="617" w:author="Lane, Stefanie" w:date="2023-03-04T15:51:00Z">
              <w:r w:rsidRPr="00CC6367">
                <w:rPr>
                  <w:rFonts w:ascii="Calibri" w:eastAsia="Times New Roman" w:hAnsi="Calibri" w:cs="Calibri"/>
                  <w:i/>
                  <w:iCs/>
                  <w:color w:val="000000"/>
                  <w:sz w:val="20"/>
                  <w:szCs w:val="20"/>
                  <w:rPrChange w:id="618" w:author="Lane, Stefanie" w:date="2023-03-04T15:51:00Z">
                    <w:rPr/>
                  </w:rPrChange>
                </w:rPr>
                <w:t xml:space="preserve">Festuca </w:t>
              </w:r>
              <w:proofErr w:type="spellStart"/>
              <w:r w:rsidRPr="00CC6367">
                <w:rPr>
                  <w:rFonts w:ascii="Calibri" w:eastAsia="Times New Roman" w:hAnsi="Calibri" w:cs="Calibri"/>
                  <w:i/>
                  <w:iCs/>
                  <w:color w:val="000000"/>
                  <w:sz w:val="20"/>
                  <w:szCs w:val="20"/>
                  <w:rPrChange w:id="619" w:author="Lane, Stefanie" w:date="2023-03-04T15:51:00Z">
                    <w:rPr/>
                  </w:rPrChange>
                </w:rPr>
                <w:t>arundinaceae</w:t>
              </w:r>
              <w:proofErr w:type="spellEnd"/>
            </w:ins>
          </w:p>
        </w:tc>
        <w:tc>
          <w:tcPr>
            <w:tcW w:w="881" w:type="dxa"/>
            <w:tcBorders>
              <w:top w:val="nil"/>
              <w:left w:val="nil"/>
              <w:bottom w:val="single" w:sz="4" w:space="0" w:color="auto"/>
              <w:right w:val="single" w:sz="8" w:space="0" w:color="auto"/>
            </w:tcBorders>
            <w:shd w:val="clear" w:color="auto" w:fill="auto"/>
            <w:noWrap/>
            <w:vAlign w:val="bottom"/>
            <w:hideMark/>
          </w:tcPr>
          <w:p w14:paraId="6AF17CD8" w14:textId="77777777" w:rsidR="00CC6367" w:rsidRPr="00CC6367" w:rsidRDefault="00CC6367">
            <w:pPr>
              <w:spacing w:after="0" w:line="240" w:lineRule="auto"/>
              <w:jc w:val="center"/>
              <w:rPr>
                <w:ins w:id="620" w:author="Lane, Stefanie" w:date="2023-03-04T15:51:00Z"/>
                <w:rFonts w:ascii="Calibri" w:eastAsia="Times New Roman" w:hAnsi="Calibri" w:cs="Calibri"/>
                <w:color w:val="000000"/>
                <w:sz w:val="20"/>
                <w:szCs w:val="20"/>
                <w:rPrChange w:id="621" w:author="Lane, Stefanie" w:date="2023-03-04T15:51:00Z">
                  <w:rPr>
                    <w:ins w:id="622" w:author="Lane, Stefanie" w:date="2023-03-04T15:51:00Z"/>
                  </w:rPr>
                </w:rPrChange>
              </w:rPr>
              <w:pPrChange w:id="623" w:author="Lane, Stefanie" w:date="2023-03-04T15:51:00Z">
                <w:pPr>
                  <w:jc w:val="center"/>
                </w:pPr>
              </w:pPrChange>
            </w:pPr>
            <w:ins w:id="624" w:author="Lane, Stefanie" w:date="2023-03-04T15:51:00Z">
              <w:r w:rsidRPr="00CC6367">
                <w:rPr>
                  <w:rFonts w:ascii="Calibri" w:eastAsia="Times New Roman" w:hAnsi="Calibri" w:cs="Calibri"/>
                  <w:color w:val="000000"/>
                  <w:sz w:val="20"/>
                  <w:szCs w:val="20"/>
                  <w:rPrChange w:id="625" w:author="Lane, Stefanie" w:date="2023-03-04T15:51:00Z">
                    <w:rPr/>
                  </w:rPrChange>
                </w:rPr>
                <w:t>&lt; 0.01</w:t>
              </w:r>
            </w:ins>
          </w:p>
        </w:tc>
      </w:tr>
      <w:tr w:rsidR="00CC6367" w:rsidRPr="00CC6367" w14:paraId="120FB487" w14:textId="77777777" w:rsidTr="00CC6367">
        <w:trPr>
          <w:divId w:val="1263685578"/>
          <w:trHeight w:val="260"/>
          <w:ins w:id="626" w:author="Lane, Stefanie" w:date="2023-03-04T15:51:00Z"/>
        </w:trPr>
        <w:tc>
          <w:tcPr>
            <w:tcW w:w="1091" w:type="dxa"/>
            <w:vMerge/>
            <w:tcBorders>
              <w:top w:val="single" w:sz="8" w:space="0" w:color="auto"/>
              <w:left w:val="single" w:sz="8" w:space="0" w:color="auto"/>
              <w:bottom w:val="single" w:sz="8" w:space="0" w:color="000000"/>
              <w:right w:val="nil"/>
            </w:tcBorders>
            <w:vAlign w:val="center"/>
            <w:hideMark/>
          </w:tcPr>
          <w:p w14:paraId="7894330F" w14:textId="77777777" w:rsidR="00CC6367" w:rsidRPr="00CC6367" w:rsidRDefault="00CC6367">
            <w:pPr>
              <w:spacing w:after="0" w:line="240" w:lineRule="auto"/>
              <w:rPr>
                <w:ins w:id="627" w:author="Lane, Stefanie" w:date="2023-03-04T15:51:00Z"/>
                <w:rFonts w:ascii="Calibri" w:eastAsia="Times New Roman" w:hAnsi="Calibri" w:cs="Calibri"/>
                <w:color w:val="000000"/>
                <w:sz w:val="20"/>
                <w:szCs w:val="20"/>
                <w:rPrChange w:id="628" w:author="Lane, Stefanie" w:date="2023-03-04T15:51:00Z">
                  <w:rPr>
                    <w:ins w:id="629" w:author="Lane, Stefanie" w:date="2023-03-04T15:51:00Z"/>
                  </w:rPr>
                </w:rPrChange>
              </w:rPr>
              <w:pPrChange w:id="630" w:author="Lane, Stefanie" w:date="2023-03-04T15:51:00Z">
                <w:pPr/>
              </w:pPrChange>
            </w:pPr>
          </w:p>
        </w:tc>
        <w:tc>
          <w:tcPr>
            <w:tcW w:w="2149" w:type="dxa"/>
            <w:tcBorders>
              <w:top w:val="nil"/>
              <w:left w:val="nil"/>
              <w:bottom w:val="nil"/>
              <w:right w:val="nil"/>
            </w:tcBorders>
            <w:shd w:val="clear" w:color="auto" w:fill="auto"/>
            <w:noWrap/>
            <w:vAlign w:val="bottom"/>
            <w:hideMark/>
          </w:tcPr>
          <w:p w14:paraId="6877BEC8" w14:textId="77777777" w:rsidR="00CC6367" w:rsidRPr="00CC6367" w:rsidRDefault="00CC6367">
            <w:pPr>
              <w:spacing w:after="0" w:line="240" w:lineRule="auto"/>
              <w:rPr>
                <w:ins w:id="631" w:author="Lane, Stefanie" w:date="2023-03-04T15:51:00Z"/>
                <w:rFonts w:ascii="Calibri" w:eastAsia="Times New Roman" w:hAnsi="Calibri" w:cs="Calibri"/>
                <w:i/>
                <w:iCs/>
                <w:color w:val="000000"/>
                <w:sz w:val="20"/>
                <w:szCs w:val="20"/>
                <w:rPrChange w:id="632" w:author="Lane, Stefanie" w:date="2023-03-04T15:51:00Z">
                  <w:rPr>
                    <w:ins w:id="633" w:author="Lane, Stefanie" w:date="2023-03-04T15:51:00Z"/>
                  </w:rPr>
                </w:rPrChange>
              </w:rPr>
              <w:pPrChange w:id="634" w:author="Lane, Stefanie" w:date="2023-03-04T15:51:00Z">
                <w:pPr/>
              </w:pPrChange>
            </w:pPr>
            <w:ins w:id="635" w:author="Lane, Stefanie" w:date="2023-03-04T15:51:00Z">
              <w:r w:rsidRPr="00CC6367">
                <w:rPr>
                  <w:rFonts w:ascii="Calibri" w:eastAsia="Times New Roman" w:hAnsi="Calibri" w:cs="Calibri"/>
                  <w:i/>
                  <w:iCs/>
                  <w:color w:val="000000"/>
                  <w:sz w:val="20"/>
                  <w:szCs w:val="20"/>
                  <w:rPrChange w:id="636" w:author="Lane, Stefanie" w:date="2023-03-04T15:51:00Z">
                    <w:rPr/>
                  </w:rPrChange>
                </w:rPr>
                <w:t>Equisetum palustre</w:t>
              </w:r>
            </w:ins>
          </w:p>
        </w:tc>
        <w:tc>
          <w:tcPr>
            <w:tcW w:w="810" w:type="dxa"/>
            <w:tcBorders>
              <w:top w:val="nil"/>
              <w:left w:val="nil"/>
              <w:bottom w:val="single" w:sz="4" w:space="0" w:color="auto"/>
              <w:right w:val="nil"/>
            </w:tcBorders>
            <w:shd w:val="clear" w:color="auto" w:fill="auto"/>
            <w:noWrap/>
            <w:vAlign w:val="bottom"/>
            <w:hideMark/>
          </w:tcPr>
          <w:p w14:paraId="54DEF411" w14:textId="77777777" w:rsidR="00CC6367" w:rsidRPr="00CC6367" w:rsidRDefault="00CC6367">
            <w:pPr>
              <w:spacing w:after="0" w:line="240" w:lineRule="auto"/>
              <w:jc w:val="center"/>
              <w:rPr>
                <w:ins w:id="637" w:author="Lane, Stefanie" w:date="2023-03-04T15:51:00Z"/>
                <w:rFonts w:ascii="Calibri" w:eastAsia="Times New Roman" w:hAnsi="Calibri" w:cs="Calibri"/>
                <w:color w:val="000000"/>
                <w:sz w:val="20"/>
                <w:szCs w:val="20"/>
                <w:rPrChange w:id="638" w:author="Lane, Stefanie" w:date="2023-03-04T15:51:00Z">
                  <w:rPr>
                    <w:ins w:id="639" w:author="Lane, Stefanie" w:date="2023-03-04T15:51:00Z"/>
                  </w:rPr>
                </w:rPrChange>
              </w:rPr>
              <w:pPrChange w:id="640" w:author="Lane, Stefanie" w:date="2023-03-04T15:51:00Z">
                <w:pPr>
                  <w:jc w:val="center"/>
                </w:pPr>
              </w:pPrChange>
            </w:pPr>
            <w:ins w:id="641" w:author="Lane, Stefanie" w:date="2023-03-04T15:51:00Z">
              <w:r w:rsidRPr="00CC6367">
                <w:rPr>
                  <w:rFonts w:ascii="Calibri" w:eastAsia="Times New Roman" w:hAnsi="Calibri" w:cs="Calibri"/>
                  <w:color w:val="000000"/>
                  <w:sz w:val="20"/>
                  <w:szCs w:val="20"/>
                  <w:rPrChange w:id="642" w:author="Lane, Stefanie" w:date="2023-03-04T15:51:00Z">
                    <w:rPr/>
                  </w:rPrChange>
                </w:rPr>
                <w:t>&lt; 0.01</w:t>
              </w:r>
            </w:ins>
          </w:p>
        </w:tc>
        <w:tc>
          <w:tcPr>
            <w:tcW w:w="300" w:type="dxa"/>
            <w:tcBorders>
              <w:top w:val="nil"/>
              <w:left w:val="nil"/>
              <w:bottom w:val="nil"/>
              <w:right w:val="nil"/>
            </w:tcBorders>
            <w:shd w:val="clear" w:color="auto" w:fill="auto"/>
            <w:noWrap/>
            <w:vAlign w:val="bottom"/>
            <w:hideMark/>
          </w:tcPr>
          <w:p w14:paraId="08462238" w14:textId="77777777" w:rsidR="00CC6367" w:rsidRPr="00CC6367" w:rsidRDefault="00CC6367">
            <w:pPr>
              <w:spacing w:after="0" w:line="240" w:lineRule="auto"/>
              <w:jc w:val="center"/>
              <w:rPr>
                <w:ins w:id="643" w:author="Lane, Stefanie" w:date="2023-03-04T15:51:00Z"/>
                <w:rFonts w:ascii="Calibri" w:eastAsia="Times New Roman" w:hAnsi="Calibri" w:cs="Calibri"/>
                <w:color w:val="000000"/>
                <w:sz w:val="20"/>
                <w:szCs w:val="20"/>
                <w:rPrChange w:id="644" w:author="Lane, Stefanie" w:date="2023-03-04T15:51:00Z">
                  <w:rPr>
                    <w:ins w:id="645" w:author="Lane, Stefanie" w:date="2023-03-04T15:51:00Z"/>
                  </w:rPr>
                </w:rPrChange>
              </w:rPr>
              <w:pPrChange w:id="646" w:author="Lane, Stefanie" w:date="2023-03-04T15:51:00Z">
                <w:pPr>
                  <w:jc w:val="center"/>
                </w:pPr>
              </w:pPrChange>
            </w:pPr>
          </w:p>
        </w:tc>
        <w:tc>
          <w:tcPr>
            <w:tcW w:w="2189" w:type="dxa"/>
            <w:tcBorders>
              <w:top w:val="nil"/>
              <w:left w:val="nil"/>
              <w:bottom w:val="nil"/>
              <w:right w:val="nil"/>
            </w:tcBorders>
            <w:shd w:val="clear" w:color="auto" w:fill="auto"/>
            <w:noWrap/>
            <w:vAlign w:val="bottom"/>
            <w:hideMark/>
          </w:tcPr>
          <w:p w14:paraId="059B835B" w14:textId="77777777" w:rsidR="00CC6367" w:rsidRPr="00CC6367" w:rsidRDefault="00CC6367">
            <w:pPr>
              <w:spacing w:after="0" w:line="240" w:lineRule="auto"/>
              <w:rPr>
                <w:ins w:id="647" w:author="Lane, Stefanie" w:date="2023-03-04T15:51:00Z"/>
                <w:rFonts w:ascii="Calibri" w:eastAsia="Times New Roman" w:hAnsi="Calibri" w:cs="Calibri"/>
                <w:i/>
                <w:iCs/>
                <w:color w:val="000000"/>
                <w:sz w:val="20"/>
                <w:szCs w:val="20"/>
                <w:rPrChange w:id="648" w:author="Lane, Stefanie" w:date="2023-03-04T15:51:00Z">
                  <w:rPr>
                    <w:ins w:id="649" w:author="Lane, Stefanie" w:date="2023-03-04T15:51:00Z"/>
                  </w:rPr>
                </w:rPrChange>
              </w:rPr>
              <w:pPrChange w:id="650" w:author="Lane, Stefanie" w:date="2023-03-04T15:51:00Z">
                <w:pPr/>
              </w:pPrChange>
            </w:pPr>
            <w:ins w:id="651" w:author="Lane, Stefanie" w:date="2023-03-04T15:51:00Z">
              <w:r w:rsidRPr="00CC6367">
                <w:rPr>
                  <w:rFonts w:ascii="Calibri" w:eastAsia="Times New Roman" w:hAnsi="Calibri" w:cs="Calibri"/>
                  <w:i/>
                  <w:iCs/>
                  <w:color w:val="000000"/>
                  <w:sz w:val="20"/>
                  <w:szCs w:val="20"/>
                  <w:rPrChange w:id="652" w:author="Lane, Stefanie" w:date="2023-03-04T15:51:00Z">
                    <w:rPr/>
                  </w:rPrChange>
                </w:rPr>
                <w:t xml:space="preserve">Trifolium </w:t>
              </w:r>
              <w:proofErr w:type="spellStart"/>
              <w:r w:rsidRPr="00CC6367">
                <w:rPr>
                  <w:rFonts w:ascii="Calibri" w:eastAsia="Times New Roman" w:hAnsi="Calibri" w:cs="Calibri"/>
                  <w:i/>
                  <w:iCs/>
                  <w:color w:val="000000"/>
                  <w:sz w:val="20"/>
                  <w:szCs w:val="20"/>
                  <w:rPrChange w:id="653" w:author="Lane, Stefanie" w:date="2023-03-04T15:51:00Z">
                    <w:rPr/>
                  </w:rPrChange>
                </w:rPr>
                <w:t>wormskjoldii</w:t>
              </w:r>
              <w:proofErr w:type="spellEnd"/>
            </w:ins>
          </w:p>
        </w:tc>
        <w:tc>
          <w:tcPr>
            <w:tcW w:w="751" w:type="dxa"/>
            <w:tcBorders>
              <w:top w:val="nil"/>
              <w:left w:val="nil"/>
              <w:bottom w:val="single" w:sz="4" w:space="0" w:color="auto"/>
              <w:right w:val="nil"/>
            </w:tcBorders>
            <w:shd w:val="clear" w:color="auto" w:fill="auto"/>
            <w:noWrap/>
            <w:vAlign w:val="bottom"/>
            <w:hideMark/>
          </w:tcPr>
          <w:p w14:paraId="3A0AF8B3" w14:textId="77777777" w:rsidR="00CC6367" w:rsidRPr="00CC6367" w:rsidRDefault="00CC6367">
            <w:pPr>
              <w:spacing w:after="0" w:line="240" w:lineRule="auto"/>
              <w:jc w:val="center"/>
              <w:rPr>
                <w:ins w:id="654" w:author="Lane, Stefanie" w:date="2023-03-04T15:51:00Z"/>
                <w:rFonts w:ascii="Calibri" w:eastAsia="Times New Roman" w:hAnsi="Calibri" w:cs="Calibri"/>
                <w:color w:val="000000"/>
                <w:sz w:val="20"/>
                <w:szCs w:val="20"/>
                <w:rPrChange w:id="655" w:author="Lane, Stefanie" w:date="2023-03-04T15:51:00Z">
                  <w:rPr>
                    <w:ins w:id="656" w:author="Lane, Stefanie" w:date="2023-03-04T15:51:00Z"/>
                  </w:rPr>
                </w:rPrChange>
              </w:rPr>
              <w:pPrChange w:id="657" w:author="Lane, Stefanie" w:date="2023-03-04T15:51:00Z">
                <w:pPr>
                  <w:jc w:val="center"/>
                </w:pPr>
              </w:pPrChange>
            </w:pPr>
            <w:ins w:id="658" w:author="Lane, Stefanie" w:date="2023-03-04T15:51:00Z">
              <w:r w:rsidRPr="00CC6367">
                <w:rPr>
                  <w:rFonts w:ascii="Calibri" w:eastAsia="Times New Roman" w:hAnsi="Calibri" w:cs="Calibri"/>
                  <w:color w:val="000000"/>
                  <w:sz w:val="20"/>
                  <w:szCs w:val="20"/>
                  <w:rPrChange w:id="659" w:author="Lane, Stefanie" w:date="2023-03-04T15:51:00Z">
                    <w:rPr/>
                  </w:rPrChange>
                </w:rPr>
                <w:t>&lt; 0.01</w:t>
              </w:r>
            </w:ins>
          </w:p>
        </w:tc>
        <w:tc>
          <w:tcPr>
            <w:tcW w:w="262" w:type="dxa"/>
            <w:tcBorders>
              <w:top w:val="nil"/>
              <w:left w:val="nil"/>
              <w:bottom w:val="nil"/>
              <w:right w:val="nil"/>
            </w:tcBorders>
            <w:shd w:val="clear" w:color="auto" w:fill="auto"/>
            <w:noWrap/>
            <w:vAlign w:val="bottom"/>
            <w:hideMark/>
          </w:tcPr>
          <w:p w14:paraId="51F3BF2C" w14:textId="77777777" w:rsidR="00CC6367" w:rsidRPr="00CC6367" w:rsidRDefault="00CC6367">
            <w:pPr>
              <w:spacing w:after="0" w:line="240" w:lineRule="auto"/>
              <w:jc w:val="center"/>
              <w:rPr>
                <w:ins w:id="660" w:author="Lane, Stefanie" w:date="2023-03-04T15:51:00Z"/>
                <w:rFonts w:ascii="Calibri" w:eastAsia="Times New Roman" w:hAnsi="Calibri" w:cs="Calibri"/>
                <w:color w:val="000000"/>
                <w:sz w:val="20"/>
                <w:szCs w:val="20"/>
                <w:rPrChange w:id="661" w:author="Lane, Stefanie" w:date="2023-03-04T15:51:00Z">
                  <w:rPr>
                    <w:ins w:id="662" w:author="Lane, Stefanie" w:date="2023-03-04T15:51:00Z"/>
                  </w:rPr>
                </w:rPrChange>
              </w:rPr>
              <w:pPrChange w:id="663" w:author="Lane, Stefanie" w:date="2023-03-04T15:51:00Z">
                <w:pPr>
                  <w:jc w:val="center"/>
                </w:pPr>
              </w:pPrChange>
            </w:pPr>
          </w:p>
        </w:tc>
        <w:tc>
          <w:tcPr>
            <w:tcW w:w="2007" w:type="dxa"/>
            <w:tcBorders>
              <w:top w:val="single" w:sz="4" w:space="0" w:color="auto"/>
              <w:left w:val="nil"/>
              <w:bottom w:val="single" w:sz="4" w:space="0" w:color="auto"/>
              <w:right w:val="nil"/>
            </w:tcBorders>
            <w:shd w:val="clear" w:color="auto" w:fill="auto"/>
            <w:noWrap/>
            <w:vAlign w:val="bottom"/>
            <w:hideMark/>
          </w:tcPr>
          <w:p w14:paraId="0EF9D427" w14:textId="77777777" w:rsidR="00CC6367" w:rsidRPr="00CC6367" w:rsidRDefault="00CC6367">
            <w:pPr>
              <w:spacing w:after="0" w:line="240" w:lineRule="auto"/>
              <w:rPr>
                <w:ins w:id="664" w:author="Lane, Stefanie" w:date="2023-03-04T15:51:00Z"/>
                <w:rFonts w:ascii="Calibri" w:eastAsia="Times New Roman" w:hAnsi="Calibri" w:cs="Calibri"/>
                <w:i/>
                <w:iCs/>
                <w:color w:val="000000"/>
                <w:sz w:val="20"/>
                <w:szCs w:val="20"/>
                <w:rPrChange w:id="665" w:author="Lane, Stefanie" w:date="2023-03-04T15:51:00Z">
                  <w:rPr>
                    <w:ins w:id="666" w:author="Lane, Stefanie" w:date="2023-03-04T15:51:00Z"/>
                  </w:rPr>
                </w:rPrChange>
              </w:rPr>
              <w:pPrChange w:id="667" w:author="Lane, Stefanie" w:date="2023-03-04T15:51:00Z">
                <w:pPr/>
              </w:pPrChange>
            </w:pPr>
            <w:ins w:id="668" w:author="Lane, Stefanie" w:date="2023-03-04T15:51:00Z">
              <w:r w:rsidRPr="00CC6367">
                <w:rPr>
                  <w:rFonts w:ascii="Calibri" w:eastAsia="Times New Roman" w:hAnsi="Calibri" w:cs="Calibri"/>
                  <w:i/>
                  <w:iCs/>
                  <w:color w:val="000000"/>
                  <w:sz w:val="20"/>
                  <w:szCs w:val="20"/>
                  <w:rPrChange w:id="669" w:author="Lane, Stefanie" w:date="2023-03-04T15:51:00Z">
                    <w:rPr/>
                  </w:rPrChange>
                </w:rPr>
                <w:t>Equisetum fluviatile</w:t>
              </w:r>
            </w:ins>
          </w:p>
        </w:tc>
        <w:tc>
          <w:tcPr>
            <w:tcW w:w="881" w:type="dxa"/>
            <w:tcBorders>
              <w:top w:val="nil"/>
              <w:left w:val="nil"/>
              <w:bottom w:val="single" w:sz="4" w:space="0" w:color="auto"/>
              <w:right w:val="single" w:sz="8" w:space="0" w:color="auto"/>
            </w:tcBorders>
            <w:shd w:val="clear" w:color="auto" w:fill="auto"/>
            <w:noWrap/>
            <w:vAlign w:val="bottom"/>
            <w:hideMark/>
          </w:tcPr>
          <w:p w14:paraId="214C957E" w14:textId="77777777" w:rsidR="00CC6367" w:rsidRPr="00CC6367" w:rsidRDefault="00CC6367">
            <w:pPr>
              <w:spacing w:after="0" w:line="240" w:lineRule="auto"/>
              <w:jc w:val="center"/>
              <w:rPr>
                <w:ins w:id="670" w:author="Lane, Stefanie" w:date="2023-03-04T15:51:00Z"/>
                <w:rFonts w:ascii="Calibri" w:eastAsia="Times New Roman" w:hAnsi="Calibri" w:cs="Calibri"/>
                <w:color w:val="000000"/>
                <w:sz w:val="20"/>
                <w:szCs w:val="20"/>
                <w:rPrChange w:id="671" w:author="Lane, Stefanie" w:date="2023-03-04T15:51:00Z">
                  <w:rPr>
                    <w:ins w:id="672" w:author="Lane, Stefanie" w:date="2023-03-04T15:51:00Z"/>
                  </w:rPr>
                </w:rPrChange>
              </w:rPr>
              <w:pPrChange w:id="673" w:author="Lane, Stefanie" w:date="2023-03-04T15:51:00Z">
                <w:pPr>
                  <w:jc w:val="center"/>
                </w:pPr>
              </w:pPrChange>
            </w:pPr>
            <w:ins w:id="674" w:author="Lane, Stefanie" w:date="2023-03-04T15:51:00Z">
              <w:r w:rsidRPr="00CC6367">
                <w:rPr>
                  <w:rFonts w:ascii="Calibri" w:eastAsia="Times New Roman" w:hAnsi="Calibri" w:cs="Calibri"/>
                  <w:color w:val="000000"/>
                  <w:sz w:val="20"/>
                  <w:szCs w:val="20"/>
                  <w:rPrChange w:id="675" w:author="Lane, Stefanie" w:date="2023-03-04T15:51:00Z">
                    <w:rPr/>
                  </w:rPrChange>
                </w:rPr>
                <w:t>0.01</w:t>
              </w:r>
            </w:ins>
          </w:p>
        </w:tc>
      </w:tr>
      <w:tr w:rsidR="00CC6367" w:rsidRPr="00CC6367" w14:paraId="33C9C820" w14:textId="77777777" w:rsidTr="00CC6367">
        <w:trPr>
          <w:divId w:val="1263685578"/>
          <w:trHeight w:val="260"/>
          <w:ins w:id="676" w:author="Lane, Stefanie" w:date="2023-03-04T15:51:00Z"/>
        </w:trPr>
        <w:tc>
          <w:tcPr>
            <w:tcW w:w="1091" w:type="dxa"/>
            <w:vMerge/>
            <w:tcBorders>
              <w:top w:val="single" w:sz="8" w:space="0" w:color="auto"/>
              <w:left w:val="single" w:sz="8" w:space="0" w:color="auto"/>
              <w:bottom w:val="single" w:sz="8" w:space="0" w:color="000000"/>
              <w:right w:val="nil"/>
            </w:tcBorders>
            <w:vAlign w:val="center"/>
            <w:hideMark/>
          </w:tcPr>
          <w:p w14:paraId="7F8D69E5" w14:textId="77777777" w:rsidR="00CC6367" w:rsidRPr="00CC6367" w:rsidRDefault="00CC6367">
            <w:pPr>
              <w:spacing w:after="0" w:line="240" w:lineRule="auto"/>
              <w:rPr>
                <w:ins w:id="677" w:author="Lane, Stefanie" w:date="2023-03-04T15:51:00Z"/>
                <w:rFonts w:ascii="Calibri" w:eastAsia="Times New Roman" w:hAnsi="Calibri" w:cs="Calibri"/>
                <w:color w:val="000000"/>
                <w:sz w:val="20"/>
                <w:szCs w:val="20"/>
                <w:rPrChange w:id="678" w:author="Lane, Stefanie" w:date="2023-03-04T15:51:00Z">
                  <w:rPr>
                    <w:ins w:id="679" w:author="Lane, Stefanie" w:date="2023-03-04T15:51:00Z"/>
                  </w:rPr>
                </w:rPrChange>
              </w:rPr>
              <w:pPrChange w:id="680" w:author="Lane, Stefanie" w:date="2023-03-04T15:51:00Z">
                <w:pPr/>
              </w:pPrChange>
            </w:pPr>
          </w:p>
        </w:tc>
        <w:tc>
          <w:tcPr>
            <w:tcW w:w="2149" w:type="dxa"/>
            <w:tcBorders>
              <w:top w:val="single" w:sz="4" w:space="0" w:color="auto"/>
              <w:left w:val="nil"/>
              <w:bottom w:val="single" w:sz="4" w:space="0" w:color="auto"/>
              <w:right w:val="nil"/>
            </w:tcBorders>
            <w:shd w:val="clear" w:color="auto" w:fill="auto"/>
            <w:noWrap/>
            <w:vAlign w:val="bottom"/>
            <w:hideMark/>
          </w:tcPr>
          <w:p w14:paraId="6F2461A3" w14:textId="77777777" w:rsidR="00CC6367" w:rsidRPr="00CC6367" w:rsidRDefault="00CC6367">
            <w:pPr>
              <w:spacing w:after="0" w:line="240" w:lineRule="auto"/>
              <w:rPr>
                <w:ins w:id="681" w:author="Lane, Stefanie" w:date="2023-03-04T15:51:00Z"/>
                <w:rFonts w:ascii="Calibri" w:eastAsia="Times New Roman" w:hAnsi="Calibri" w:cs="Calibri"/>
                <w:i/>
                <w:iCs/>
                <w:color w:val="000000"/>
                <w:sz w:val="20"/>
                <w:szCs w:val="20"/>
                <w:rPrChange w:id="682" w:author="Lane, Stefanie" w:date="2023-03-04T15:51:00Z">
                  <w:rPr>
                    <w:ins w:id="683" w:author="Lane, Stefanie" w:date="2023-03-04T15:51:00Z"/>
                  </w:rPr>
                </w:rPrChange>
              </w:rPr>
              <w:pPrChange w:id="684" w:author="Lane, Stefanie" w:date="2023-03-04T15:51:00Z">
                <w:pPr/>
              </w:pPrChange>
            </w:pPr>
            <w:ins w:id="685" w:author="Lane, Stefanie" w:date="2023-03-04T15:51:00Z">
              <w:r w:rsidRPr="00CC6367">
                <w:rPr>
                  <w:rFonts w:ascii="Calibri" w:eastAsia="Times New Roman" w:hAnsi="Calibri" w:cs="Calibri"/>
                  <w:i/>
                  <w:iCs/>
                  <w:color w:val="000000"/>
                  <w:sz w:val="20"/>
                  <w:szCs w:val="20"/>
                  <w:rPrChange w:id="686" w:author="Lane, Stefanie" w:date="2023-03-04T15:51:00Z">
                    <w:rPr/>
                  </w:rPrChange>
                </w:rPr>
                <w:t>Lathyrus palustris</w:t>
              </w:r>
            </w:ins>
          </w:p>
        </w:tc>
        <w:tc>
          <w:tcPr>
            <w:tcW w:w="810" w:type="dxa"/>
            <w:tcBorders>
              <w:top w:val="nil"/>
              <w:left w:val="nil"/>
              <w:bottom w:val="single" w:sz="4" w:space="0" w:color="auto"/>
              <w:right w:val="nil"/>
            </w:tcBorders>
            <w:shd w:val="clear" w:color="auto" w:fill="auto"/>
            <w:noWrap/>
            <w:vAlign w:val="bottom"/>
            <w:hideMark/>
          </w:tcPr>
          <w:p w14:paraId="61C29656" w14:textId="77777777" w:rsidR="00CC6367" w:rsidRPr="00CC6367" w:rsidRDefault="00CC6367">
            <w:pPr>
              <w:spacing w:after="0" w:line="240" w:lineRule="auto"/>
              <w:jc w:val="center"/>
              <w:rPr>
                <w:ins w:id="687" w:author="Lane, Stefanie" w:date="2023-03-04T15:51:00Z"/>
                <w:rFonts w:ascii="Calibri" w:eastAsia="Times New Roman" w:hAnsi="Calibri" w:cs="Calibri"/>
                <w:color w:val="000000"/>
                <w:sz w:val="20"/>
                <w:szCs w:val="20"/>
                <w:rPrChange w:id="688" w:author="Lane, Stefanie" w:date="2023-03-04T15:51:00Z">
                  <w:rPr>
                    <w:ins w:id="689" w:author="Lane, Stefanie" w:date="2023-03-04T15:51:00Z"/>
                  </w:rPr>
                </w:rPrChange>
              </w:rPr>
              <w:pPrChange w:id="690" w:author="Lane, Stefanie" w:date="2023-03-04T15:51:00Z">
                <w:pPr>
                  <w:jc w:val="center"/>
                </w:pPr>
              </w:pPrChange>
            </w:pPr>
            <w:ins w:id="691" w:author="Lane, Stefanie" w:date="2023-03-04T15:51:00Z">
              <w:r w:rsidRPr="00CC6367">
                <w:rPr>
                  <w:rFonts w:ascii="Calibri" w:eastAsia="Times New Roman" w:hAnsi="Calibri" w:cs="Calibri"/>
                  <w:color w:val="000000"/>
                  <w:sz w:val="20"/>
                  <w:szCs w:val="20"/>
                  <w:rPrChange w:id="692" w:author="Lane, Stefanie" w:date="2023-03-04T15:51:00Z">
                    <w:rPr/>
                  </w:rPrChange>
                </w:rPr>
                <w:t>&lt; 0.01</w:t>
              </w:r>
            </w:ins>
          </w:p>
        </w:tc>
        <w:tc>
          <w:tcPr>
            <w:tcW w:w="300" w:type="dxa"/>
            <w:tcBorders>
              <w:top w:val="nil"/>
              <w:left w:val="nil"/>
              <w:bottom w:val="nil"/>
              <w:right w:val="nil"/>
            </w:tcBorders>
            <w:shd w:val="clear" w:color="auto" w:fill="auto"/>
            <w:noWrap/>
            <w:vAlign w:val="bottom"/>
            <w:hideMark/>
          </w:tcPr>
          <w:p w14:paraId="010E3F48" w14:textId="77777777" w:rsidR="00CC6367" w:rsidRPr="00CC6367" w:rsidRDefault="00CC6367">
            <w:pPr>
              <w:spacing w:after="0" w:line="240" w:lineRule="auto"/>
              <w:jc w:val="center"/>
              <w:rPr>
                <w:ins w:id="693" w:author="Lane, Stefanie" w:date="2023-03-04T15:51:00Z"/>
                <w:rFonts w:ascii="Calibri" w:eastAsia="Times New Roman" w:hAnsi="Calibri" w:cs="Calibri"/>
                <w:color w:val="000000"/>
                <w:sz w:val="20"/>
                <w:szCs w:val="20"/>
                <w:rPrChange w:id="694" w:author="Lane, Stefanie" w:date="2023-03-04T15:51:00Z">
                  <w:rPr>
                    <w:ins w:id="695" w:author="Lane, Stefanie" w:date="2023-03-04T15:51:00Z"/>
                  </w:rPr>
                </w:rPrChange>
              </w:rPr>
              <w:pPrChange w:id="696" w:author="Lane, Stefanie" w:date="2023-03-04T15:51:00Z">
                <w:pPr>
                  <w:jc w:val="center"/>
                </w:pPr>
              </w:pPrChange>
            </w:pPr>
          </w:p>
        </w:tc>
        <w:tc>
          <w:tcPr>
            <w:tcW w:w="2189" w:type="dxa"/>
            <w:tcBorders>
              <w:top w:val="single" w:sz="4" w:space="0" w:color="auto"/>
              <w:left w:val="nil"/>
              <w:bottom w:val="single" w:sz="4" w:space="0" w:color="auto"/>
              <w:right w:val="nil"/>
            </w:tcBorders>
            <w:shd w:val="clear" w:color="auto" w:fill="auto"/>
            <w:noWrap/>
            <w:vAlign w:val="bottom"/>
            <w:hideMark/>
          </w:tcPr>
          <w:p w14:paraId="1A9E5F10" w14:textId="77777777" w:rsidR="00CC6367" w:rsidRPr="00CC6367" w:rsidRDefault="00CC6367">
            <w:pPr>
              <w:spacing w:after="0" w:line="240" w:lineRule="auto"/>
              <w:rPr>
                <w:ins w:id="697" w:author="Lane, Stefanie" w:date="2023-03-04T15:51:00Z"/>
                <w:rFonts w:ascii="Calibri" w:eastAsia="Times New Roman" w:hAnsi="Calibri" w:cs="Calibri"/>
                <w:i/>
                <w:iCs/>
                <w:color w:val="000000"/>
                <w:sz w:val="20"/>
                <w:szCs w:val="20"/>
                <w:rPrChange w:id="698" w:author="Lane, Stefanie" w:date="2023-03-04T15:51:00Z">
                  <w:rPr>
                    <w:ins w:id="699" w:author="Lane, Stefanie" w:date="2023-03-04T15:51:00Z"/>
                  </w:rPr>
                </w:rPrChange>
              </w:rPr>
              <w:pPrChange w:id="700" w:author="Lane, Stefanie" w:date="2023-03-04T15:51:00Z">
                <w:pPr/>
              </w:pPrChange>
            </w:pPr>
            <w:ins w:id="701" w:author="Lane, Stefanie" w:date="2023-03-04T15:51:00Z">
              <w:r w:rsidRPr="00CC6367">
                <w:rPr>
                  <w:rFonts w:ascii="Calibri" w:eastAsia="Times New Roman" w:hAnsi="Calibri" w:cs="Calibri"/>
                  <w:i/>
                  <w:iCs/>
                  <w:color w:val="000000"/>
                  <w:sz w:val="20"/>
                  <w:szCs w:val="20"/>
                  <w:rPrChange w:id="702" w:author="Lane, Stefanie" w:date="2023-03-04T15:51:00Z">
                    <w:rPr/>
                  </w:rPrChange>
                </w:rPr>
                <w:t>Bidens cernua</w:t>
              </w:r>
            </w:ins>
          </w:p>
        </w:tc>
        <w:tc>
          <w:tcPr>
            <w:tcW w:w="751" w:type="dxa"/>
            <w:tcBorders>
              <w:top w:val="nil"/>
              <w:left w:val="nil"/>
              <w:bottom w:val="single" w:sz="4" w:space="0" w:color="auto"/>
              <w:right w:val="nil"/>
            </w:tcBorders>
            <w:shd w:val="clear" w:color="auto" w:fill="auto"/>
            <w:noWrap/>
            <w:vAlign w:val="bottom"/>
            <w:hideMark/>
          </w:tcPr>
          <w:p w14:paraId="48B19B3D" w14:textId="77777777" w:rsidR="00CC6367" w:rsidRPr="00CC6367" w:rsidRDefault="00CC6367">
            <w:pPr>
              <w:spacing w:after="0" w:line="240" w:lineRule="auto"/>
              <w:jc w:val="center"/>
              <w:rPr>
                <w:ins w:id="703" w:author="Lane, Stefanie" w:date="2023-03-04T15:51:00Z"/>
                <w:rFonts w:ascii="Calibri" w:eastAsia="Times New Roman" w:hAnsi="Calibri" w:cs="Calibri"/>
                <w:color w:val="000000"/>
                <w:sz w:val="20"/>
                <w:szCs w:val="20"/>
                <w:rPrChange w:id="704" w:author="Lane, Stefanie" w:date="2023-03-04T15:51:00Z">
                  <w:rPr>
                    <w:ins w:id="705" w:author="Lane, Stefanie" w:date="2023-03-04T15:51:00Z"/>
                  </w:rPr>
                </w:rPrChange>
              </w:rPr>
              <w:pPrChange w:id="706" w:author="Lane, Stefanie" w:date="2023-03-04T15:51:00Z">
                <w:pPr>
                  <w:jc w:val="center"/>
                </w:pPr>
              </w:pPrChange>
            </w:pPr>
            <w:ins w:id="707" w:author="Lane, Stefanie" w:date="2023-03-04T15:51:00Z">
              <w:r w:rsidRPr="00CC6367">
                <w:rPr>
                  <w:rFonts w:ascii="Calibri" w:eastAsia="Times New Roman" w:hAnsi="Calibri" w:cs="Calibri"/>
                  <w:color w:val="000000"/>
                  <w:sz w:val="20"/>
                  <w:szCs w:val="20"/>
                  <w:rPrChange w:id="708" w:author="Lane, Stefanie" w:date="2023-03-04T15:51:00Z">
                    <w:rPr/>
                  </w:rPrChange>
                </w:rPr>
                <w:t>&lt; 0.01</w:t>
              </w:r>
            </w:ins>
          </w:p>
        </w:tc>
        <w:tc>
          <w:tcPr>
            <w:tcW w:w="262" w:type="dxa"/>
            <w:tcBorders>
              <w:top w:val="nil"/>
              <w:left w:val="nil"/>
              <w:bottom w:val="nil"/>
              <w:right w:val="nil"/>
            </w:tcBorders>
            <w:shd w:val="clear" w:color="auto" w:fill="auto"/>
            <w:noWrap/>
            <w:vAlign w:val="bottom"/>
            <w:hideMark/>
          </w:tcPr>
          <w:p w14:paraId="609D61DD" w14:textId="77777777" w:rsidR="00CC6367" w:rsidRPr="00CC6367" w:rsidRDefault="00CC6367">
            <w:pPr>
              <w:spacing w:after="0" w:line="240" w:lineRule="auto"/>
              <w:jc w:val="center"/>
              <w:rPr>
                <w:ins w:id="709" w:author="Lane, Stefanie" w:date="2023-03-04T15:51:00Z"/>
                <w:rFonts w:ascii="Calibri" w:eastAsia="Times New Roman" w:hAnsi="Calibri" w:cs="Calibri"/>
                <w:color w:val="000000"/>
                <w:sz w:val="20"/>
                <w:szCs w:val="20"/>
                <w:rPrChange w:id="710" w:author="Lane, Stefanie" w:date="2023-03-04T15:51:00Z">
                  <w:rPr>
                    <w:ins w:id="711" w:author="Lane, Stefanie" w:date="2023-03-04T15:51:00Z"/>
                  </w:rPr>
                </w:rPrChange>
              </w:rPr>
              <w:pPrChange w:id="712" w:author="Lane, Stefanie" w:date="2023-03-04T15:51:00Z">
                <w:pPr>
                  <w:jc w:val="center"/>
                </w:pPr>
              </w:pPrChange>
            </w:pPr>
          </w:p>
        </w:tc>
        <w:tc>
          <w:tcPr>
            <w:tcW w:w="2007" w:type="dxa"/>
            <w:tcBorders>
              <w:top w:val="nil"/>
              <w:left w:val="nil"/>
              <w:bottom w:val="nil"/>
              <w:right w:val="nil"/>
            </w:tcBorders>
            <w:shd w:val="clear" w:color="auto" w:fill="auto"/>
            <w:noWrap/>
            <w:vAlign w:val="bottom"/>
            <w:hideMark/>
          </w:tcPr>
          <w:p w14:paraId="10C0569F" w14:textId="77777777" w:rsidR="00CC6367" w:rsidRPr="00CC6367" w:rsidRDefault="00CC6367">
            <w:pPr>
              <w:spacing w:after="0" w:line="240" w:lineRule="auto"/>
              <w:rPr>
                <w:ins w:id="713" w:author="Lane, Stefanie" w:date="2023-03-04T15:51:00Z"/>
                <w:rFonts w:ascii="Times New Roman" w:eastAsia="Times New Roman" w:hAnsi="Times New Roman" w:cs="Times New Roman"/>
                <w:sz w:val="20"/>
                <w:szCs w:val="20"/>
                <w:rPrChange w:id="714" w:author="Lane, Stefanie" w:date="2023-03-04T15:51:00Z">
                  <w:rPr>
                    <w:ins w:id="715" w:author="Lane, Stefanie" w:date="2023-03-04T15:51:00Z"/>
                  </w:rPr>
                </w:rPrChange>
              </w:rPr>
              <w:pPrChange w:id="716" w:author="Lane, Stefanie" w:date="2023-03-04T15:51:00Z">
                <w:pPr/>
              </w:pPrChange>
            </w:pPr>
          </w:p>
        </w:tc>
        <w:tc>
          <w:tcPr>
            <w:tcW w:w="881" w:type="dxa"/>
            <w:tcBorders>
              <w:top w:val="nil"/>
              <w:left w:val="nil"/>
              <w:bottom w:val="nil"/>
              <w:right w:val="single" w:sz="8" w:space="0" w:color="auto"/>
            </w:tcBorders>
            <w:shd w:val="clear" w:color="auto" w:fill="auto"/>
            <w:noWrap/>
            <w:vAlign w:val="bottom"/>
            <w:hideMark/>
          </w:tcPr>
          <w:p w14:paraId="3DC7C47D" w14:textId="77777777" w:rsidR="00CC6367" w:rsidRPr="00CC6367" w:rsidRDefault="00CC6367">
            <w:pPr>
              <w:spacing w:after="0" w:line="240" w:lineRule="auto"/>
              <w:jc w:val="center"/>
              <w:rPr>
                <w:ins w:id="717" w:author="Lane, Stefanie" w:date="2023-03-04T15:51:00Z"/>
                <w:rFonts w:ascii="Calibri" w:eastAsia="Times New Roman" w:hAnsi="Calibri" w:cs="Calibri"/>
                <w:color w:val="000000"/>
                <w:sz w:val="20"/>
                <w:szCs w:val="20"/>
                <w:rPrChange w:id="718" w:author="Lane, Stefanie" w:date="2023-03-04T15:51:00Z">
                  <w:rPr>
                    <w:ins w:id="719" w:author="Lane, Stefanie" w:date="2023-03-04T15:51:00Z"/>
                  </w:rPr>
                </w:rPrChange>
              </w:rPr>
              <w:pPrChange w:id="720" w:author="Lane, Stefanie" w:date="2023-03-04T15:51:00Z">
                <w:pPr>
                  <w:jc w:val="center"/>
                </w:pPr>
              </w:pPrChange>
            </w:pPr>
            <w:ins w:id="721" w:author="Lane, Stefanie" w:date="2023-03-04T15:51:00Z">
              <w:r w:rsidRPr="00CC6367">
                <w:rPr>
                  <w:rFonts w:ascii="Calibri" w:eastAsia="Times New Roman" w:hAnsi="Calibri" w:cs="Calibri"/>
                  <w:color w:val="000000"/>
                  <w:sz w:val="20"/>
                  <w:szCs w:val="20"/>
                  <w:rPrChange w:id="722" w:author="Lane, Stefanie" w:date="2023-03-04T15:51:00Z">
                    <w:rPr/>
                  </w:rPrChange>
                </w:rPr>
                <w:t> </w:t>
              </w:r>
            </w:ins>
          </w:p>
        </w:tc>
      </w:tr>
      <w:tr w:rsidR="00CC6367" w:rsidRPr="00CC6367" w14:paraId="1D0D365E" w14:textId="77777777" w:rsidTr="00CC6367">
        <w:trPr>
          <w:divId w:val="1263685578"/>
          <w:trHeight w:val="260"/>
          <w:ins w:id="723" w:author="Lane, Stefanie" w:date="2023-03-04T15:51:00Z"/>
        </w:trPr>
        <w:tc>
          <w:tcPr>
            <w:tcW w:w="1091" w:type="dxa"/>
            <w:vMerge/>
            <w:tcBorders>
              <w:top w:val="single" w:sz="8" w:space="0" w:color="auto"/>
              <w:left w:val="single" w:sz="8" w:space="0" w:color="auto"/>
              <w:bottom w:val="single" w:sz="8" w:space="0" w:color="000000"/>
              <w:right w:val="nil"/>
            </w:tcBorders>
            <w:vAlign w:val="center"/>
            <w:hideMark/>
          </w:tcPr>
          <w:p w14:paraId="5F0F4FDC" w14:textId="77777777" w:rsidR="00CC6367" w:rsidRPr="00CC6367" w:rsidRDefault="00CC6367">
            <w:pPr>
              <w:spacing w:after="0" w:line="240" w:lineRule="auto"/>
              <w:rPr>
                <w:ins w:id="724" w:author="Lane, Stefanie" w:date="2023-03-04T15:51:00Z"/>
                <w:rFonts w:ascii="Calibri" w:eastAsia="Times New Roman" w:hAnsi="Calibri" w:cs="Calibri"/>
                <w:color w:val="000000"/>
                <w:sz w:val="20"/>
                <w:szCs w:val="20"/>
                <w:rPrChange w:id="725" w:author="Lane, Stefanie" w:date="2023-03-04T15:51:00Z">
                  <w:rPr>
                    <w:ins w:id="726" w:author="Lane, Stefanie" w:date="2023-03-04T15:51:00Z"/>
                  </w:rPr>
                </w:rPrChange>
              </w:rPr>
              <w:pPrChange w:id="727" w:author="Lane, Stefanie" w:date="2023-03-04T15:51:00Z">
                <w:pPr/>
              </w:pPrChange>
            </w:pPr>
          </w:p>
        </w:tc>
        <w:tc>
          <w:tcPr>
            <w:tcW w:w="2149" w:type="dxa"/>
            <w:tcBorders>
              <w:top w:val="nil"/>
              <w:left w:val="nil"/>
              <w:bottom w:val="nil"/>
              <w:right w:val="nil"/>
            </w:tcBorders>
            <w:shd w:val="clear" w:color="auto" w:fill="auto"/>
            <w:noWrap/>
            <w:vAlign w:val="bottom"/>
            <w:hideMark/>
          </w:tcPr>
          <w:p w14:paraId="69779BC3" w14:textId="77777777" w:rsidR="00CC6367" w:rsidRPr="00CC6367" w:rsidRDefault="00CC6367">
            <w:pPr>
              <w:spacing w:after="0" w:line="240" w:lineRule="auto"/>
              <w:rPr>
                <w:ins w:id="728" w:author="Lane, Stefanie" w:date="2023-03-04T15:51:00Z"/>
                <w:rFonts w:ascii="Calibri" w:eastAsia="Times New Roman" w:hAnsi="Calibri" w:cs="Calibri"/>
                <w:i/>
                <w:iCs/>
                <w:color w:val="000000"/>
                <w:sz w:val="20"/>
                <w:szCs w:val="20"/>
                <w:rPrChange w:id="729" w:author="Lane, Stefanie" w:date="2023-03-04T15:51:00Z">
                  <w:rPr>
                    <w:ins w:id="730" w:author="Lane, Stefanie" w:date="2023-03-04T15:51:00Z"/>
                  </w:rPr>
                </w:rPrChange>
              </w:rPr>
              <w:pPrChange w:id="731" w:author="Lane, Stefanie" w:date="2023-03-04T15:51:00Z">
                <w:pPr/>
              </w:pPrChange>
            </w:pPr>
            <w:ins w:id="732" w:author="Lane, Stefanie" w:date="2023-03-04T15:51:00Z">
              <w:r w:rsidRPr="00CC6367">
                <w:rPr>
                  <w:rFonts w:ascii="Calibri" w:eastAsia="Times New Roman" w:hAnsi="Calibri" w:cs="Calibri"/>
                  <w:i/>
                  <w:iCs/>
                  <w:color w:val="000000"/>
                  <w:sz w:val="20"/>
                  <w:szCs w:val="20"/>
                  <w:rPrChange w:id="733" w:author="Lane, Stefanie" w:date="2023-03-04T15:51:00Z">
                    <w:rPr/>
                  </w:rPrChange>
                </w:rPr>
                <w:t>Sidalcea hendersonii</w:t>
              </w:r>
            </w:ins>
          </w:p>
        </w:tc>
        <w:tc>
          <w:tcPr>
            <w:tcW w:w="810" w:type="dxa"/>
            <w:tcBorders>
              <w:top w:val="nil"/>
              <w:left w:val="nil"/>
              <w:bottom w:val="nil"/>
              <w:right w:val="nil"/>
            </w:tcBorders>
            <w:shd w:val="clear" w:color="auto" w:fill="auto"/>
            <w:noWrap/>
            <w:vAlign w:val="bottom"/>
            <w:hideMark/>
          </w:tcPr>
          <w:p w14:paraId="2C9F76CF" w14:textId="77777777" w:rsidR="00CC6367" w:rsidRPr="00CC6367" w:rsidRDefault="00CC6367">
            <w:pPr>
              <w:spacing w:after="0" w:line="240" w:lineRule="auto"/>
              <w:jc w:val="center"/>
              <w:rPr>
                <w:ins w:id="734" w:author="Lane, Stefanie" w:date="2023-03-04T15:51:00Z"/>
                <w:rFonts w:ascii="Calibri" w:eastAsia="Times New Roman" w:hAnsi="Calibri" w:cs="Calibri"/>
                <w:color w:val="000000"/>
                <w:sz w:val="20"/>
                <w:szCs w:val="20"/>
                <w:rPrChange w:id="735" w:author="Lane, Stefanie" w:date="2023-03-04T15:51:00Z">
                  <w:rPr>
                    <w:ins w:id="736" w:author="Lane, Stefanie" w:date="2023-03-04T15:51:00Z"/>
                  </w:rPr>
                </w:rPrChange>
              </w:rPr>
              <w:pPrChange w:id="737" w:author="Lane, Stefanie" w:date="2023-03-04T15:51:00Z">
                <w:pPr>
                  <w:jc w:val="center"/>
                </w:pPr>
              </w:pPrChange>
            </w:pPr>
            <w:ins w:id="738" w:author="Lane, Stefanie" w:date="2023-03-04T15:51:00Z">
              <w:r w:rsidRPr="00CC6367">
                <w:rPr>
                  <w:rFonts w:ascii="Calibri" w:eastAsia="Times New Roman" w:hAnsi="Calibri" w:cs="Calibri"/>
                  <w:color w:val="000000"/>
                  <w:sz w:val="20"/>
                  <w:szCs w:val="20"/>
                  <w:rPrChange w:id="739" w:author="Lane, Stefanie" w:date="2023-03-04T15:51:00Z">
                    <w:rPr/>
                  </w:rPrChange>
                </w:rPr>
                <w:t>0.01</w:t>
              </w:r>
            </w:ins>
          </w:p>
        </w:tc>
        <w:tc>
          <w:tcPr>
            <w:tcW w:w="300" w:type="dxa"/>
            <w:tcBorders>
              <w:top w:val="nil"/>
              <w:left w:val="nil"/>
              <w:bottom w:val="nil"/>
              <w:right w:val="nil"/>
            </w:tcBorders>
            <w:shd w:val="clear" w:color="auto" w:fill="auto"/>
            <w:noWrap/>
            <w:vAlign w:val="bottom"/>
            <w:hideMark/>
          </w:tcPr>
          <w:p w14:paraId="7C9DBD69" w14:textId="77777777" w:rsidR="00CC6367" w:rsidRPr="00CC6367" w:rsidRDefault="00CC6367">
            <w:pPr>
              <w:spacing w:after="0" w:line="240" w:lineRule="auto"/>
              <w:jc w:val="center"/>
              <w:rPr>
                <w:ins w:id="740" w:author="Lane, Stefanie" w:date="2023-03-04T15:51:00Z"/>
                <w:rFonts w:ascii="Calibri" w:eastAsia="Times New Roman" w:hAnsi="Calibri" w:cs="Calibri"/>
                <w:color w:val="000000"/>
                <w:sz w:val="20"/>
                <w:szCs w:val="20"/>
                <w:rPrChange w:id="741" w:author="Lane, Stefanie" w:date="2023-03-04T15:51:00Z">
                  <w:rPr>
                    <w:ins w:id="742" w:author="Lane, Stefanie" w:date="2023-03-04T15:51:00Z"/>
                  </w:rPr>
                </w:rPrChange>
              </w:rPr>
              <w:pPrChange w:id="743" w:author="Lane, Stefanie" w:date="2023-03-04T15:51:00Z">
                <w:pPr>
                  <w:jc w:val="center"/>
                </w:pPr>
              </w:pPrChange>
            </w:pPr>
          </w:p>
        </w:tc>
        <w:tc>
          <w:tcPr>
            <w:tcW w:w="2189" w:type="dxa"/>
            <w:tcBorders>
              <w:top w:val="nil"/>
              <w:left w:val="nil"/>
              <w:bottom w:val="nil"/>
              <w:right w:val="nil"/>
            </w:tcBorders>
            <w:shd w:val="clear" w:color="auto" w:fill="auto"/>
            <w:noWrap/>
            <w:vAlign w:val="bottom"/>
            <w:hideMark/>
          </w:tcPr>
          <w:p w14:paraId="4A7859A8" w14:textId="77777777" w:rsidR="00CC6367" w:rsidRPr="00CC6367" w:rsidRDefault="00CC6367">
            <w:pPr>
              <w:spacing w:after="0" w:line="240" w:lineRule="auto"/>
              <w:rPr>
                <w:ins w:id="744" w:author="Lane, Stefanie" w:date="2023-03-04T15:51:00Z"/>
                <w:rFonts w:ascii="Times New Roman" w:eastAsia="Times New Roman" w:hAnsi="Times New Roman" w:cs="Times New Roman"/>
                <w:sz w:val="20"/>
                <w:szCs w:val="20"/>
                <w:rPrChange w:id="745" w:author="Lane, Stefanie" w:date="2023-03-04T15:51:00Z">
                  <w:rPr>
                    <w:ins w:id="746" w:author="Lane, Stefanie" w:date="2023-03-04T15:51:00Z"/>
                  </w:rPr>
                </w:rPrChange>
              </w:rPr>
              <w:pPrChange w:id="747" w:author="Lane, Stefanie" w:date="2023-03-04T15:51:00Z">
                <w:pPr/>
              </w:pPrChange>
            </w:pPr>
          </w:p>
        </w:tc>
        <w:tc>
          <w:tcPr>
            <w:tcW w:w="751" w:type="dxa"/>
            <w:tcBorders>
              <w:top w:val="nil"/>
              <w:left w:val="nil"/>
              <w:bottom w:val="nil"/>
              <w:right w:val="nil"/>
            </w:tcBorders>
            <w:shd w:val="clear" w:color="auto" w:fill="auto"/>
            <w:noWrap/>
            <w:vAlign w:val="bottom"/>
            <w:hideMark/>
          </w:tcPr>
          <w:p w14:paraId="06146D42" w14:textId="77777777" w:rsidR="00CC6367" w:rsidRPr="00CC6367" w:rsidRDefault="00CC6367">
            <w:pPr>
              <w:spacing w:after="0" w:line="240" w:lineRule="auto"/>
              <w:rPr>
                <w:ins w:id="748" w:author="Lane, Stefanie" w:date="2023-03-04T15:51:00Z"/>
                <w:rFonts w:ascii="Times New Roman" w:eastAsia="Times New Roman" w:hAnsi="Times New Roman" w:cs="Times New Roman"/>
                <w:sz w:val="20"/>
                <w:szCs w:val="20"/>
                <w:rPrChange w:id="749" w:author="Lane, Stefanie" w:date="2023-03-04T15:51:00Z">
                  <w:rPr>
                    <w:ins w:id="750" w:author="Lane, Stefanie" w:date="2023-03-04T15:51:00Z"/>
                  </w:rPr>
                </w:rPrChange>
              </w:rPr>
              <w:pPrChange w:id="751" w:author="Lane, Stefanie" w:date="2023-03-04T15:51:00Z">
                <w:pPr/>
              </w:pPrChange>
            </w:pPr>
          </w:p>
        </w:tc>
        <w:tc>
          <w:tcPr>
            <w:tcW w:w="262" w:type="dxa"/>
            <w:tcBorders>
              <w:top w:val="nil"/>
              <w:left w:val="nil"/>
              <w:bottom w:val="nil"/>
              <w:right w:val="nil"/>
            </w:tcBorders>
            <w:shd w:val="clear" w:color="auto" w:fill="auto"/>
            <w:noWrap/>
            <w:vAlign w:val="bottom"/>
            <w:hideMark/>
          </w:tcPr>
          <w:p w14:paraId="58B02DAE" w14:textId="77777777" w:rsidR="00CC6367" w:rsidRPr="00CC6367" w:rsidRDefault="00CC6367">
            <w:pPr>
              <w:spacing w:after="0" w:line="240" w:lineRule="auto"/>
              <w:jc w:val="center"/>
              <w:rPr>
                <w:ins w:id="752" w:author="Lane, Stefanie" w:date="2023-03-04T15:51:00Z"/>
                <w:rFonts w:ascii="Times New Roman" w:eastAsia="Times New Roman" w:hAnsi="Times New Roman" w:cs="Times New Roman"/>
                <w:sz w:val="20"/>
                <w:szCs w:val="20"/>
                <w:rPrChange w:id="753" w:author="Lane, Stefanie" w:date="2023-03-04T15:51:00Z">
                  <w:rPr>
                    <w:ins w:id="754" w:author="Lane, Stefanie" w:date="2023-03-04T15:51:00Z"/>
                  </w:rPr>
                </w:rPrChange>
              </w:rPr>
              <w:pPrChange w:id="755" w:author="Lane, Stefanie" w:date="2023-03-04T15:51:00Z">
                <w:pPr>
                  <w:jc w:val="center"/>
                </w:pPr>
              </w:pPrChange>
            </w:pPr>
          </w:p>
        </w:tc>
        <w:tc>
          <w:tcPr>
            <w:tcW w:w="2007" w:type="dxa"/>
            <w:tcBorders>
              <w:top w:val="nil"/>
              <w:left w:val="nil"/>
              <w:bottom w:val="nil"/>
              <w:right w:val="nil"/>
            </w:tcBorders>
            <w:shd w:val="clear" w:color="auto" w:fill="auto"/>
            <w:noWrap/>
            <w:vAlign w:val="bottom"/>
            <w:hideMark/>
          </w:tcPr>
          <w:p w14:paraId="79D54898" w14:textId="77777777" w:rsidR="00CC6367" w:rsidRPr="00CC6367" w:rsidRDefault="00CC6367">
            <w:pPr>
              <w:spacing w:after="0" w:line="240" w:lineRule="auto"/>
              <w:rPr>
                <w:ins w:id="756" w:author="Lane, Stefanie" w:date="2023-03-04T15:51:00Z"/>
                <w:rFonts w:ascii="Times New Roman" w:eastAsia="Times New Roman" w:hAnsi="Times New Roman" w:cs="Times New Roman"/>
                <w:sz w:val="20"/>
                <w:szCs w:val="20"/>
                <w:rPrChange w:id="757" w:author="Lane, Stefanie" w:date="2023-03-04T15:51:00Z">
                  <w:rPr>
                    <w:ins w:id="758" w:author="Lane, Stefanie" w:date="2023-03-04T15:51:00Z"/>
                  </w:rPr>
                </w:rPrChange>
              </w:rPr>
              <w:pPrChange w:id="759" w:author="Lane, Stefanie" w:date="2023-03-04T15:51:00Z">
                <w:pPr/>
              </w:pPrChange>
            </w:pPr>
          </w:p>
        </w:tc>
        <w:tc>
          <w:tcPr>
            <w:tcW w:w="881" w:type="dxa"/>
            <w:tcBorders>
              <w:top w:val="nil"/>
              <w:left w:val="nil"/>
              <w:bottom w:val="nil"/>
              <w:right w:val="single" w:sz="8" w:space="0" w:color="auto"/>
            </w:tcBorders>
            <w:shd w:val="clear" w:color="auto" w:fill="auto"/>
            <w:noWrap/>
            <w:vAlign w:val="bottom"/>
            <w:hideMark/>
          </w:tcPr>
          <w:p w14:paraId="064EEE00" w14:textId="77777777" w:rsidR="00CC6367" w:rsidRPr="00CC6367" w:rsidRDefault="00CC6367">
            <w:pPr>
              <w:spacing w:after="0" w:line="240" w:lineRule="auto"/>
              <w:jc w:val="center"/>
              <w:rPr>
                <w:ins w:id="760" w:author="Lane, Stefanie" w:date="2023-03-04T15:51:00Z"/>
                <w:rFonts w:ascii="Calibri" w:eastAsia="Times New Roman" w:hAnsi="Calibri" w:cs="Calibri"/>
                <w:color w:val="000000"/>
                <w:sz w:val="20"/>
                <w:szCs w:val="20"/>
                <w:rPrChange w:id="761" w:author="Lane, Stefanie" w:date="2023-03-04T15:51:00Z">
                  <w:rPr>
                    <w:ins w:id="762" w:author="Lane, Stefanie" w:date="2023-03-04T15:51:00Z"/>
                  </w:rPr>
                </w:rPrChange>
              </w:rPr>
              <w:pPrChange w:id="763" w:author="Lane, Stefanie" w:date="2023-03-04T15:51:00Z">
                <w:pPr>
                  <w:jc w:val="center"/>
                </w:pPr>
              </w:pPrChange>
            </w:pPr>
            <w:ins w:id="764" w:author="Lane, Stefanie" w:date="2023-03-04T15:51:00Z">
              <w:r w:rsidRPr="00CC6367">
                <w:rPr>
                  <w:rFonts w:ascii="Calibri" w:eastAsia="Times New Roman" w:hAnsi="Calibri" w:cs="Calibri"/>
                  <w:color w:val="000000"/>
                  <w:sz w:val="20"/>
                  <w:szCs w:val="20"/>
                  <w:rPrChange w:id="765" w:author="Lane, Stefanie" w:date="2023-03-04T15:51:00Z">
                    <w:rPr/>
                  </w:rPrChange>
                </w:rPr>
                <w:t> </w:t>
              </w:r>
            </w:ins>
          </w:p>
        </w:tc>
      </w:tr>
      <w:tr w:rsidR="00CC6367" w:rsidRPr="00CC6367" w14:paraId="7F99A321" w14:textId="77777777" w:rsidTr="00CC6367">
        <w:trPr>
          <w:divId w:val="1263685578"/>
          <w:trHeight w:val="260"/>
          <w:ins w:id="766" w:author="Lane, Stefanie" w:date="2023-03-04T15:51:00Z"/>
        </w:trPr>
        <w:tc>
          <w:tcPr>
            <w:tcW w:w="1091" w:type="dxa"/>
            <w:vMerge/>
            <w:tcBorders>
              <w:top w:val="single" w:sz="8" w:space="0" w:color="auto"/>
              <w:left w:val="single" w:sz="8" w:space="0" w:color="auto"/>
              <w:bottom w:val="single" w:sz="8" w:space="0" w:color="000000"/>
              <w:right w:val="nil"/>
            </w:tcBorders>
            <w:vAlign w:val="center"/>
            <w:hideMark/>
          </w:tcPr>
          <w:p w14:paraId="1EEB68C0" w14:textId="77777777" w:rsidR="00CC6367" w:rsidRPr="00CC6367" w:rsidRDefault="00CC6367">
            <w:pPr>
              <w:spacing w:after="0" w:line="240" w:lineRule="auto"/>
              <w:rPr>
                <w:ins w:id="767" w:author="Lane, Stefanie" w:date="2023-03-04T15:51:00Z"/>
                <w:rFonts w:ascii="Calibri" w:eastAsia="Times New Roman" w:hAnsi="Calibri" w:cs="Calibri"/>
                <w:color w:val="000000"/>
                <w:sz w:val="20"/>
                <w:szCs w:val="20"/>
                <w:rPrChange w:id="768" w:author="Lane, Stefanie" w:date="2023-03-04T15:51:00Z">
                  <w:rPr>
                    <w:ins w:id="769" w:author="Lane, Stefanie" w:date="2023-03-04T15:51:00Z"/>
                  </w:rPr>
                </w:rPrChange>
              </w:rPr>
              <w:pPrChange w:id="770" w:author="Lane, Stefanie" w:date="2023-03-04T15:51:00Z">
                <w:pPr/>
              </w:pPrChange>
            </w:pPr>
          </w:p>
        </w:tc>
        <w:tc>
          <w:tcPr>
            <w:tcW w:w="2149" w:type="dxa"/>
            <w:tcBorders>
              <w:top w:val="single" w:sz="4" w:space="0" w:color="auto"/>
              <w:left w:val="nil"/>
              <w:bottom w:val="single" w:sz="4" w:space="0" w:color="auto"/>
              <w:right w:val="nil"/>
            </w:tcBorders>
            <w:shd w:val="clear" w:color="auto" w:fill="auto"/>
            <w:noWrap/>
            <w:vAlign w:val="bottom"/>
            <w:hideMark/>
          </w:tcPr>
          <w:p w14:paraId="481E54DB" w14:textId="77777777" w:rsidR="00CC6367" w:rsidRPr="00CC6367" w:rsidRDefault="00CC6367">
            <w:pPr>
              <w:spacing w:after="0" w:line="240" w:lineRule="auto"/>
              <w:rPr>
                <w:ins w:id="771" w:author="Lane, Stefanie" w:date="2023-03-04T15:51:00Z"/>
                <w:rFonts w:ascii="Calibri" w:eastAsia="Times New Roman" w:hAnsi="Calibri" w:cs="Calibri"/>
                <w:i/>
                <w:iCs/>
                <w:sz w:val="20"/>
                <w:szCs w:val="20"/>
                <w:rPrChange w:id="772" w:author="Lane, Stefanie" w:date="2023-03-04T15:51:00Z">
                  <w:rPr>
                    <w:ins w:id="773" w:author="Lane, Stefanie" w:date="2023-03-04T15:51:00Z"/>
                  </w:rPr>
                </w:rPrChange>
              </w:rPr>
              <w:pPrChange w:id="774" w:author="Lane, Stefanie" w:date="2023-03-04T15:51:00Z">
                <w:pPr/>
              </w:pPrChange>
            </w:pPr>
            <w:ins w:id="775" w:author="Lane, Stefanie" w:date="2023-03-04T15:51:00Z">
              <w:r w:rsidRPr="00CC6367">
                <w:rPr>
                  <w:rFonts w:ascii="Calibri" w:eastAsia="Times New Roman" w:hAnsi="Calibri" w:cs="Calibri"/>
                  <w:i/>
                  <w:iCs/>
                  <w:sz w:val="20"/>
                  <w:szCs w:val="20"/>
                  <w:rPrChange w:id="776" w:author="Lane, Stefanie" w:date="2023-03-04T15:51:00Z">
                    <w:rPr/>
                  </w:rPrChange>
                </w:rPr>
                <w:t>Hordeum brachyantherum</w:t>
              </w:r>
            </w:ins>
          </w:p>
        </w:tc>
        <w:tc>
          <w:tcPr>
            <w:tcW w:w="810" w:type="dxa"/>
            <w:tcBorders>
              <w:top w:val="single" w:sz="4" w:space="0" w:color="auto"/>
              <w:left w:val="nil"/>
              <w:bottom w:val="single" w:sz="4" w:space="0" w:color="auto"/>
              <w:right w:val="nil"/>
            </w:tcBorders>
            <w:shd w:val="clear" w:color="auto" w:fill="auto"/>
            <w:noWrap/>
            <w:vAlign w:val="bottom"/>
            <w:hideMark/>
          </w:tcPr>
          <w:p w14:paraId="4EAA3DDC" w14:textId="77777777" w:rsidR="00CC6367" w:rsidRPr="00CC6367" w:rsidRDefault="00CC6367">
            <w:pPr>
              <w:spacing w:after="0" w:line="240" w:lineRule="auto"/>
              <w:jc w:val="center"/>
              <w:rPr>
                <w:ins w:id="777" w:author="Lane, Stefanie" w:date="2023-03-04T15:51:00Z"/>
                <w:rFonts w:ascii="Calibri" w:eastAsia="Times New Roman" w:hAnsi="Calibri" w:cs="Calibri"/>
                <w:color w:val="000000"/>
                <w:sz w:val="20"/>
                <w:szCs w:val="20"/>
                <w:rPrChange w:id="778" w:author="Lane, Stefanie" w:date="2023-03-04T15:51:00Z">
                  <w:rPr>
                    <w:ins w:id="779" w:author="Lane, Stefanie" w:date="2023-03-04T15:51:00Z"/>
                  </w:rPr>
                </w:rPrChange>
              </w:rPr>
              <w:pPrChange w:id="780" w:author="Lane, Stefanie" w:date="2023-03-04T15:51:00Z">
                <w:pPr>
                  <w:jc w:val="center"/>
                </w:pPr>
              </w:pPrChange>
            </w:pPr>
            <w:ins w:id="781" w:author="Lane, Stefanie" w:date="2023-03-04T15:51:00Z">
              <w:r w:rsidRPr="00CC6367">
                <w:rPr>
                  <w:rFonts w:ascii="Calibri" w:eastAsia="Times New Roman" w:hAnsi="Calibri" w:cs="Calibri"/>
                  <w:color w:val="000000"/>
                  <w:sz w:val="20"/>
                  <w:szCs w:val="20"/>
                  <w:rPrChange w:id="782" w:author="Lane, Stefanie" w:date="2023-03-04T15:51:00Z">
                    <w:rPr/>
                  </w:rPrChange>
                </w:rPr>
                <w:t>0.02</w:t>
              </w:r>
            </w:ins>
          </w:p>
        </w:tc>
        <w:tc>
          <w:tcPr>
            <w:tcW w:w="300" w:type="dxa"/>
            <w:tcBorders>
              <w:top w:val="nil"/>
              <w:left w:val="nil"/>
              <w:bottom w:val="nil"/>
              <w:right w:val="nil"/>
            </w:tcBorders>
            <w:shd w:val="clear" w:color="auto" w:fill="auto"/>
            <w:noWrap/>
            <w:vAlign w:val="bottom"/>
            <w:hideMark/>
          </w:tcPr>
          <w:p w14:paraId="7413F4C4" w14:textId="77777777" w:rsidR="00CC6367" w:rsidRPr="00CC6367" w:rsidRDefault="00CC6367">
            <w:pPr>
              <w:spacing w:after="0" w:line="240" w:lineRule="auto"/>
              <w:jc w:val="center"/>
              <w:rPr>
                <w:ins w:id="783" w:author="Lane, Stefanie" w:date="2023-03-04T15:51:00Z"/>
                <w:rFonts w:ascii="Calibri" w:eastAsia="Times New Roman" w:hAnsi="Calibri" w:cs="Calibri"/>
                <w:color w:val="000000"/>
                <w:sz w:val="20"/>
                <w:szCs w:val="20"/>
                <w:rPrChange w:id="784" w:author="Lane, Stefanie" w:date="2023-03-04T15:51:00Z">
                  <w:rPr>
                    <w:ins w:id="785" w:author="Lane, Stefanie" w:date="2023-03-04T15:51:00Z"/>
                  </w:rPr>
                </w:rPrChange>
              </w:rPr>
              <w:pPrChange w:id="786" w:author="Lane, Stefanie" w:date="2023-03-04T15:51:00Z">
                <w:pPr>
                  <w:jc w:val="center"/>
                </w:pPr>
              </w:pPrChange>
            </w:pPr>
          </w:p>
        </w:tc>
        <w:tc>
          <w:tcPr>
            <w:tcW w:w="2189" w:type="dxa"/>
            <w:tcBorders>
              <w:top w:val="nil"/>
              <w:left w:val="nil"/>
              <w:bottom w:val="nil"/>
              <w:right w:val="nil"/>
            </w:tcBorders>
            <w:shd w:val="clear" w:color="auto" w:fill="auto"/>
            <w:noWrap/>
            <w:vAlign w:val="bottom"/>
            <w:hideMark/>
          </w:tcPr>
          <w:p w14:paraId="3CA1E6DC" w14:textId="77777777" w:rsidR="00CC6367" w:rsidRPr="00CC6367" w:rsidRDefault="00CC6367">
            <w:pPr>
              <w:spacing w:after="0" w:line="240" w:lineRule="auto"/>
              <w:rPr>
                <w:ins w:id="787" w:author="Lane, Stefanie" w:date="2023-03-04T15:51:00Z"/>
                <w:rFonts w:ascii="Times New Roman" w:eastAsia="Times New Roman" w:hAnsi="Times New Roman" w:cs="Times New Roman"/>
                <w:sz w:val="20"/>
                <w:szCs w:val="20"/>
                <w:rPrChange w:id="788" w:author="Lane, Stefanie" w:date="2023-03-04T15:51:00Z">
                  <w:rPr>
                    <w:ins w:id="789" w:author="Lane, Stefanie" w:date="2023-03-04T15:51:00Z"/>
                  </w:rPr>
                </w:rPrChange>
              </w:rPr>
              <w:pPrChange w:id="790" w:author="Lane, Stefanie" w:date="2023-03-04T15:51:00Z">
                <w:pPr/>
              </w:pPrChange>
            </w:pPr>
          </w:p>
        </w:tc>
        <w:tc>
          <w:tcPr>
            <w:tcW w:w="751" w:type="dxa"/>
            <w:tcBorders>
              <w:top w:val="nil"/>
              <w:left w:val="nil"/>
              <w:bottom w:val="nil"/>
              <w:right w:val="nil"/>
            </w:tcBorders>
            <w:shd w:val="clear" w:color="auto" w:fill="auto"/>
            <w:noWrap/>
            <w:vAlign w:val="bottom"/>
            <w:hideMark/>
          </w:tcPr>
          <w:p w14:paraId="2A224FE1" w14:textId="77777777" w:rsidR="00CC6367" w:rsidRPr="00CC6367" w:rsidRDefault="00CC6367">
            <w:pPr>
              <w:spacing w:after="0" w:line="240" w:lineRule="auto"/>
              <w:rPr>
                <w:ins w:id="791" w:author="Lane, Stefanie" w:date="2023-03-04T15:51:00Z"/>
                <w:rFonts w:ascii="Times New Roman" w:eastAsia="Times New Roman" w:hAnsi="Times New Roman" w:cs="Times New Roman"/>
                <w:sz w:val="20"/>
                <w:szCs w:val="20"/>
                <w:rPrChange w:id="792" w:author="Lane, Stefanie" w:date="2023-03-04T15:51:00Z">
                  <w:rPr>
                    <w:ins w:id="793" w:author="Lane, Stefanie" w:date="2023-03-04T15:51:00Z"/>
                  </w:rPr>
                </w:rPrChange>
              </w:rPr>
              <w:pPrChange w:id="794" w:author="Lane, Stefanie" w:date="2023-03-04T15:51:00Z">
                <w:pPr/>
              </w:pPrChange>
            </w:pPr>
          </w:p>
        </w:tc>
        <w:tc>
          <w:tcPr>
            <w:tcW w:w="262" w:type="dxa"/>
            <w:tcBorders>
              <w:top w:val="nil"/>
              <w:left w:val="nil"/>
              <w:bottom w:val="nil"/>
              <w:right w:val="nil"/>
            </w:tcBorders>
            <w:shd w:val="clear" w:color="auto" w:fill="auto"/>
            <w:noWrap/>
            <w:vAlign w:val="bottom"/>
            <w:hideMark/>
          </w:tcPr>
          <w:p w14:paraId="015F28EF" w14:textId="77777777" w:rsidR="00CC6367" w:rsidRPr="00CC6367" w:rsidRDefault="00CC6367">
            <w:pPr>
              <w:spacing w:after="0" w:line="240" w:lineRule="auto"/>
              <w:jc w:val="center"/>
              <w:rPr>
                <w:ins w:id="795" w:author="Lane, Stefanie" w:date="2023-03-04T15:51:00Z"/>
                <w:rFonts w:ascii="Times New Roman" w:eastAsia="Times New Roman" w:hAnsi="Times New Roman" w:cs="Times New Roman"/>
                <w:sz w:val="20"/>
                <w:szCs w:val="20"/>
                <w:rPrChange w:id="796" w:author="Lane, Stefanie" w:date="2023-03-04T15:51:00Z">
                  <w:rPr>
                    <w:ins w:id="797" w:author="Lane, Stefanie" w:date="2023-03-04T15:51:00Z"/>
                  </w:rPr>
                </w:rPrChange>
              </w:rPr>
              <w:pPrChange w:id="798" w:author="Lane, Stefanie" w:date="2023-03-04T15:51:00Z">
                <w:pPr>
                  <w:jc w:val="center"/>
                </w:pPr>
              </w:pPrChange>
            </w:pPr>
          </w:p>
        </w:tc>
        <w:tc>
          <w:tcPr>
            <w:tcW w:w="2007" w:type="dxa"/>
            <w:tcBorders>
              <w:top w:val="nil"/>
              <w:left w:val="nil"/>
              <w:bottom w:val="nil"/>
              <w:right w:val="nil"/>
            </w:tcBorders>
            <w:shd w:val="clear" w:color="auto" w:fill="auto"/>
            <w:noWrap/>
            <w:vAlign w:val="bottom"/>
            <w:hideMark/>
          </w:tcPr>
          <w:p w14:paraId="3AB20329" w14:textId="77777777" w:rsidR="00CC6367" w:rsidRPr="00CC6367" w:rsidRDefault="00CC6367">
            <w:pPr>
              <w:spacing w:after="0" w:line="240" w:lineRule="auto"/>
              <w:rPr>
                <w:ins w:id="799" w:author="Lane, Stefanie" w:date="2023-03-04T15:51:00Z"/>
                <w:rFonts w:ascii="Times New Roman" w:eastAsia="Times New Roman" w:hAnsi="Times New Roman" w:cs="Times New Roman"/>
                <w:sz w:val="20"/>
                <w:szCs w:val="20"/>
                <w:rPrChange w:id="800" w:author="Lane, Stefanie" w:date="2023-03-04T15:51:00Z">
                  <w:rPr>
                    <w:ins w:id="801" w:author="Lane, Stefanie" w:date="2023-03-04T15:51:00Z"/>
                  </w:rPr>
                </w:rPrChange>
              </w:rPr>
              <w:pPrChange w:id="802" w:author="Lane, Stefanie" w:date="2023-03-04T15:51:00Z">
                <w:pPr/>
              </w:pPrChange>
            </w:pPr>
          </w:p>
        </w:tc>
        <w:tc>
          <w:tcPr>
            <w:tcW w:w="881" w:type="dxa"/>
            <w:tcBorders>
              <w:top w:val="nil"/>
              <w:left w:val="nil"/>
              <w:bottom w:val="nil"/>
              <w:right w:val="single" w:sz="8" w:space="0" w:color="auto"/>
            </w:tcBorders>
            <w:shd w:val="clear" w:color="auto" w:fill="auto"/>
            <w:noWrap/>
            <w:vAlign w:val="bottom"/>
            <w:hideMark/>
          </w:tcPr>
          <w:p w14:paraId="5A30076C" w14:textId="77777777" w:rsidR="00CC6367" w:rsidRPr="00CC6367" w:rsidRDefault="00CC6367">
            <w:pPr>
              <w:spacing w:after="0" w:line="240" w:lineRule="auto"/>
              <w:jc w:val="center"/>
              <w:rPr>
                <w:ins w:id="803" w:author="Lane, Stefanie" w:date="2023-03-04T15:51:00Z"/>
                <w:rFonts w:ascii="Calibri" w:eastAsia="Times New Roman" w:hAnsi="Calibri" w:cs="Calibri"/>
                <w:color w:val="000000"/>
                <w:sz w:val="20"/>
                <w:szCs w:val="20"/>
                <w:rPrChange w:id="804" w:author="Lane, Stefanie" w:date="2023-03-04T15:51:00Z">
                  <w:rPr>
                    <w:ins w:id="805" w:author="Lane, Stefanie" w:date="2023-03-04T15:51:00Z"/>
                  </w:rPr>
                </w:rPrChange>
              </w:rPr>
              <w:pPrChange w:id="806" w:author="Lane, Stefanie" w:date="2023-03-04T15:51:00Z">
                <w:pPr>
                  <w:jc w:val="center"/>
                </w:pPr>
              </w:pPrChange>
            </w:pPr>
            <w:ins w:id="807" w:author="Lane, Stefanie" w:date="2023-03-04T15:51:00Z">
              <w:r w:rsidRPr="00CC6367">
                <w:rPr>
                  <w:rFonts w:ascii="Calibri" w:eastAsia="Times New Roman" w:hAnsi="Calibri" w:cs="Calibri"/>
                  <w:color w:val="000000"/>
                  <w:sz w:val="20"/>
                  <w:szCs w:val="20"/>
                  <w:rPrChange w:id="808" w:author="Lane, Stefanie" w:date="2023-03-04T15:51:00Z">
                    <w:rPr/>
                  </w:rPrChange>
                </w:rPr>
                <w:t> </w:t>
              </w:r>
            </w:ins>
          </w:p>
        </w:tc>
      </w:tr>
      <w:tr w:rsidR="00CC6367" w:rsidRPr="00CC6367" w14:paraId="5A24EEAA" w14:textId="77777777" w:rsidTr="00CC6367">
        <w:trPr>
          <w:divId w:val="1263685578"/>
          <w:trHeight w:val="270"/>
          <w:ins w:id="809" w:author="Lane, Stefanie" w:date="2023-03-04T15:51:00Z"/>
        </w:trPr>
        <w:tc>
          <w:tcPr>
            <w:tcW w:w="1091" w:type="dxa"/>
            <w:vMerge/>
            <w:tcBorders>
              <w:top w:val="single" w:sz="8" w:space="0" w:color="auto"/>
              <w:left w:val="single" w:sz="8" w:space="0" w:color="auto"/>
              <w:bottom w:val="single" w:sz="8" w:space="0" w:color="000000"/>
              <w:right w:val="nil"/>
            </w:tcBorders>
            <w:vAlign w:val="center"/>
            <w:hideMark/>
          </w:tcPr>
          <w:p w14:paraId="44143494" w14:textId="77777777" w:rsidR="00CC6367" w:rsidRPr="00CC6367" w:rsidRDefault="00CC6367">
            <w:pPr>
              <w:spacing w:after="0" w:line="240" w:lineRule="auto"/>
              <w:rPr>
                <w:ins w:id="810" w:author="Lane, Stefanie" w:date="2023-03-04T15:51:00Z"/>
                <w:rFonts w:ascii="Calibri" w:eastAsia="Times New Roman" w:hAnsi="Calibri" w:cs="Calibri"/>
                <w:color w:val="000000"/>
                <w:sz w:val="20"/>
                <w:szCs w:val="20"/>
                <w:rPrChange w:id="811" w:author="Lane, Stefanie" w:date="2023-03-04T15:51:00Z">
                  <w:rPr>
                    <w:ins w:id="812" w:author="Lane, Stefanie" w:date="2023-03-04T15:51:00Z"/>
                  </w:rPr>
                </w:rPrChange>
              </w:rPr>
              <w:pPrChange w:id="813" w:author="Lane, Stefanie" w:date="2023-03-04T15:51:00Z">
                <w:pPr/>
              </w:pPrChange>
            </w:pPr>
          </w:p>
        </w:tc>
        <w:tc>
          <w:tcPr>
            <w:tcW w:w="2149" w:type="dxa"/>
            <w:tcBorders>
              <w:top w:val="nil"/>
              <w:left w:val="nil"/>
              <w:bottom w:val="single" w:sz="8" w:space="0" w:color="auto"/>
              <w:right w:val="nil"/>
            </w:tcBorders>
            <w:shd w:val="clear" w:color="auto" w:fill="auto"/>
            <w:noWrap/>
            <w:vAlign w:val="bottom"/>
            <w:hideMark/>
          </w:tcPr>
          <w:p w14:paraId="5631FAE4" w14:textId="77777777" w:rsidR="00CC6367" w:rsidRPr="00CC6367" w:rsidRDefault="00CC6367">
            <w:pPr>
              <w:spacing w:after="0" w:line="240" w:lineRule="auto"/>
              <w:rPr>
                <w:ins w:id="814" w:author="Lane, Stefanie" w:date="2023-03-04T15:51:00Z"/>
                <w:rFonts w:ascii="Calibri" w:eastAsia="Times New Roman" w:hAnsi="Calibri" w:cs="Calibri"/>
                <w:i/>
                <w:iCs/>
                <w:sz w:val="20"/>
                <w:szCs w:val="20"/>
                <w:rPrChange w:id="815" w:author="Lane, Stefanie" w:date="2023-03-04T15:51:00Z">
                  <w:rPr>
                    <w:ins w:id="816" w:author="Lane, Stefanie" w:date="2023-03-04T15:51:00Z"/>
                  </w:rPr>
                </w:rPrChange>
              </w:rPr>
              <w:pPrChange w:id="817" w:author="Lane, Stefanie" w:date="2023-03-04T15:51:00Z">
                <w:pPr/>
              </w:pPrChange>
            </w:pPr>
            <w:ins w:id="818" w:author="Lane, Stefanie" w:date="2023-03-04T15:51:00Z">
              <w:r w:rsidRPr="00CC6367">
                <w:rPr>
                  <w:rFonts w:ascii="Calibri" w:eastAsia="Times New Roman" w:hAnsi="Calibri" w:cs="Calibri"/>
                  <w:i/>
                  <w:iCs/>
                  <w:sz w:val="20"/>
                  <w:szCs w:val="20"/>
                  <w:rPrChange w:id="819" w:author="Lane, Stefanie" w:date="2023-03-04T15:51:00Z">
                    <w:rPr/>
                  </w:rPrChange>
                </w:rPr>
                <w:t>Deschampsia caespitosa</w:t>
              </w:r>
            </w:ins>
          </w:p>
        </w:tc>
        <w:tc>
          <w:tcPr>
            <w:tcW w:w="810" w:type="dxa"/>
            <w:tcBorders>
              <w:top w:val="nil"/>
              <w:left w:val="nil"/>
              <w:bottom w:val="single" w:sz="8" w:space="0" w:color="auto"/>
              <w:right w:val="nil"/>
            </w:tcBorders>
            <w:shd w:val="clear" w:color="auto" w:fill="auto"/>
            <w:noWrap/>
            <w:vAlign w:val="bottom"/>
            <w:hideMark/>
          </w:tcPr>
          <w:p w14:paraId="5672D099" w14:textId="77777777" w:rsidR="00CC6367" w:rsidRPr="00CC6367" w:rsidRDefault="00CC6367">
            <w:pPr>
              <w:spacing w:after="0" w:line="240" w:lineRule="auto"/>
              <w:jc w:val="center"/>
              <w:rPr>
                <w:ins w:id="820" w:author="Lane, Stefanie" w:date="2023-03-04T15:51:00Z"/>
                <w:rFonts w:ascii="Calibri" w:eastAsia="Times New Roman" w:hAnsi="Calibri" w:cs="Calibri"/>
                <w:color w:val="000000"/>
                <w:sz w:val="20"/>
                <w:szCs w:val="20"/>
                <w:rPrChange w:id="821" w:author="Lane, Stefanie" w:date="2023-03-04T15:51:00Z">
                  <w:rPr>
                    <w:ins w:id="822" w:author="Lane, Stefanie" w:date="2023-03-04T15:51:00Z"/>
                  </w:rPr>
                </w:rPrChange>
              </w:rPr>
              <w:pPrChange w:id="823" w:author="Lane, Stefanie" w:date="2023-03-04T15:51:00Z">
                <w:pPr>
                  <w:jc w:val="center"/>
                </w:pPr>
              </w:pPrChange>
            </w:pPr>
            <w:ins w:id="824" w:author="Lane, Stefanie" w:date="2023-03-04T15:51:00Z">
              <w:r w:rsidRPr="00CC6367">
                <w:rPr>
                  <w:rFonts w:ascii="Calibri" w:eastAsia="Times New Roman" w:hAnsi="Calibri" w:cs="Calibri"/>
                  <w:color w:val="000000"/>
                  <w:sz w:val="20"/>
                  <w:szCs w:val="20"/>
                  <w:rPrChange w:id="825" w:author="Lane, Stefanie" w:date="2023-03-04T15:51:00Z">
                    <w:rPr/>
                  </w:rPrChange>
                </w:rPr>
                <w:t>0.05</w:t>
              </w:r>
            </w:ins>
          </w:p>
        </w:tc>
        <w:tc>
          <w:tcPr>
            <w:tcW w:w="300" w:type="dxa"/>
            <w:tcBorders>
              <w:top w:val="nil"/>
              <w:left w:val="nil"/>
              <w:bottom w:val="single" w:sz="8" w:space="0" w:color="auto"/>
              <w:right w:val="nil"/>
            </w:tcBorders>
            <w:shd w:val="clear" w:color="auto" w:fill="auto"/>
            <w:noWrap/>
            <w:vAlign w:val="bottom"/>
            <w:hideMark/>
          </w:tcPr>
          <w:p w14:paraId="0DB95A46" w14:textId="77777777" w:rsidR="00CC6367" w:rsidRPr="00CC6367" w:rsidRDefault="00CC6367">
            <w:pPr>
              <w:spacing w:after="0" w:line="240" w:lineRule="auto"/>
              <w:rPr>
                <w:ins w:id="826" w:author="Lane, Stefanie" w:date="2023-03-04T15:51:00Z"/>
                <w:rFonts w:ascii="Calibri" w:eastAsia="Times New Roman" w:hAnsi="Calibri" w:cs="Calibri"/>
                <w:color w:val="000000"/>
                <w:sz w:val="20"/>
                <w:szCs w:val="20"/>
                <w:rPrChange w:id="827" w:author="Lane, Stefanie" w:date="2023-03-04T15:51:00Z">
                  <w:rPr>
                    <w:ins w:id="828" w:author="Lane, Stefanie" w:date="2023-03-04T15:51:00Z"/>
                  </w:rPr>
                </w:rPrChange>
              </w:rPr>
              <w:pPrChange w:id="829" w:author="Lane, Stefanie" w:date="2023-03-04T15:51:00Z">
                <w:pPr/>
              </w:pPrChange>
            </w:pPr>
            <w:ins w:id="830" w:author="Lane, Stefanie" w:date="2023-03-04T15:51:00Z">
              <w:r w:rsidRPr="00CC6367">
                <w:rPr>
                  <w:rFonts w:ascii="Calibri" w:eastAsia="Times New Roman" w:hAnsi="Calibri" w:cs="Calibri"/>
                  <w:color w:val="000000"/>
                  <w:sz w:val="20"/>
                  <w:szCs w:val="20"/>
                  <w:rPrChange w:id="831" w:author="Lane, Stefanie" w:date="2023-03-04T15:51:00Z">
                    <w:rPr/>
                  </w:rPrChange>
                </w:rPr>
                <w:t> </w:t>
              </w:r>
            </w:ins>
          </w:p>
        </w:tc>
        <w:tc>
          <w:tcPr>
            <w:tcW w:w="2189" w:type="dxa"/>
            <w:tcBorders>
              <w:top w:val="nil"/>
              <w:left w:val="nil"/>
              <w:bottom w:val="single" w:sz="8" w:space="0" w:color="auto"/>
              <w:right w:val="nil"/>
            </w:tcBorders>
            <w:shd w:val="clear" w:color="auto" w:fill="auto"/>
            <w:noWrap/>
            <w:vAlign w:val="bottom"/>
            <w:hideMark/>
          </w:tcPr>
          <w:p w14:paraId="1AC8D6FF" w14:textId="77777777" w:rsidR="00CC6367" w:rsidRPr="00CC6367" w:rsidRDefault="00CC6367">
            <w:pPr>
              <w:spacing w:after="0" w:line="240" w:lineRule="auto"/>
              <w:rPr>
                <w:ins w:id="832" w:author="Lane, Stefanie" w:date="2023-03-04T15:51:00Z"/>
                <w:rFonts w:ascii="Calibri" w:eastAsia="Times New Roman" w:hAnsi="Calibri" w:cs="Calibri"/>
                <w:color w:val="000000"/>
                <w:sz w:val="20"/>
                <w:szCs w:val="20"/>
                <w:rPrChange w:id="833" w:author="Lane, Stefanie" w:date="2023-03-04T15:51:00Z">
                  <w:rPr>
                    <w:ins w:id="834" w:author="Lane, Stefanie" w:date="2023-03-04T15:51:00Z"/>
                  </w:rPr>
                </w:rPrChange>
              </w:rPr>
              <w:pPrChange w:id="835" w:author="Lane, Stefanie" w:date="2023-03-04T15:51:00Z">
                <w:pPr/>
              </w:pPrChange>
            </w:pPr>
            <w:ins w:id="836" w:author="Lane, Stefanie" w:date="2023-03-04T15:51:00Z">
              <w:r w:rsidRPr="00CC6367">
                <w:rPr>
                  <w:rFonts w:ascii="Calibri" w:eastAsia="Times New Roman" w:hAnsi="Calibri" w:cs="Calibri"/>
                  <w:color w:val="000000"/>
                  <w:sz w:val="20"/>
                  <w:szCs w:val="20"/>
                  <w:rPrChange w:id="837" w:author="Lane, Stefanie" w:date="2023-03-04T15:51:00Z">
                    <w:rPr/>
                  </w:rPrChange>
                </w:rPr>
                <w:t> </w:t>
              </w:r>
            </w:ins>
          </w:p>
        </w:tc>
        <w:tc>
          <w:tcPr>
            <w:tcW w:w="751" w:type="dxa"/>
            <w:tcBorders>
              <w:top w:val="nil"/>
              <w:left w:val="nil"/>
              <w:bottom w:val="single" w:sz="8" w:space="0" w:color="auto"/>
              <w:right w:val="nil"/>
            </w:tcBorders>
            <w:shd w:val="clear" w:color="auto" w:fill="auto"/>
            <w:noWrap/>
            <w:vAlign w:val="bottom"/>
            <w:hideMark/>
          </w:tcPr>
          <w:p w14:paraId="25ECA485" w14:textId="77777777" w:rsidR="00CC6367" w:rsidRPr="00CC6367" w:rsidRDefault="00CC6367">
            <w:pPr>
              <w:spacing w:after="0" w:line="240" w:lineRule="auto"/>
              <w:jc w:val="center"/>
              <w:rPr>
                <w:ins w:id="838" w:author="Lane, Stefanie" w:date="2023-03-04T15:51:00Z"/>
                <w:rFonts w:ascii="Calibri" w:eastAsia="Times New Roman" w:hAnsi="Calibri" w:cs="Calibri"/>
                <w:color w:val="000000"/>
                <w:sz w:val="20"/>
                <w:szCs w:val="20"/>
                <w:rPrChange w:id="839" w:author="Lane, Stefanie" w:date="2023-03-04T15:51:00Z">
                  <w:rPr>
                    <w:ins w:id="840" w:author="Lane, Stefanie" w:date="2023-03-04T15:51:00Z"/>
                  </w:rPr>
                </w:rPrChange>
              </w:rPr>
              <w:pPrChange w:id="841" w:author="Lane, Stefanie" w:date="2023-03-04T15:51:00Z">
                <w:pPr>
                  <w:jc w:val="center"/>
                </w:pPr>
              </w:pPrChange>
            </w:pPr>
            <w:ins w:id="842" w:author="Lane, Stefanie" w:date="2023-03-04T15:51:00Z">
              <w:r w:rsidRPr="00CC6367">
                <w:rPr>
                  <w:rFonts w:ascii="Calibri" w:eastAsia="Times New Roman" w:hAnsi="Calibri" w:cs="Calibri"/>
                  <w:color w:val="000000"/>
                  <w:sz w:val="20"/>
                  <w:szCs w:val="20"/>
                  <w:rPrChange w:id="843" w:author="Lane, Stefanie" w:date="2023-03-04T15:51:00Z">
                    <w:rPr/>
                  </w:rPrChange>
                </w:rPr>
                <w:t> </w:t>
              </w:r>
            </w:ins>
          </w:p>
        </w:tc>
        <w:tc>
          <w:tcPr>
            <w:tcW w:w="262" w:type="dxa"/>
            <w:tcBorders>
              <w:top w:val="nil"/>
              <w:left w:val="nil"/>
              <w:bottom w:val="single" w:sz="8" w:space="0" w:color="auto"/>
              <w:right w:val="nil"/>
            </w:tcBorders>
            <w:shd w:val="clear" w:color="auto" w:fill="auto"/>
            <w:noWrap/>
            <w:vAlign w:val="bottom"/>
            <w:hideMark/>
          </w:tcPr>
          <w:p w14:paraId="0270386B" w14:textId="77777777" w:rsidR="00CC6367" w:rsidRPr="00CC6367" w:rsidRDefault="00CC6367">
            <w:pPr>
              <w:spacing w:after="0" w:line="240" w:lineRule="auto"/>
              <w:rPr>
                <w:ins w:id="844" w:author="Lane, Stefanie" w:date="2023-03-04T15:51:00Z"/>
                <w:rFonts w:ascii="Calibri" w:eastAsia="Times New Roman" w:hAnsi="Calibri" w:cs="Calibri"/>
                <w:color w:val="000000"/>
                <w:sz w:val="20"/>
                <w:szCs w:val="20"/>
                <w:rPrChange w:id="845" w:author="Lane, Stefanie" w:date="2023-03-04T15:51:00Z">
                  <w:rPr>
                    <w:ins w:id="846" w:author="Lane, Stefanie" w:date="2023-03-04T15:51:00Z"/>
                  </w:rPr>
                </w:rPrChange>
              </w:rPr>
              <w:pPrChange w:id="847" w:author="Lane, Stefanie" w:date="2023-03-04T15:51:00Z">
                <w:pPr/>
              </w:pPrChange>
            </w:pPr>
            <w:ins w:id="848" w:author="Lane, Stefanie" w:date="2023-03-04T15:51:00Z">
              <w:r w:rsidRPr="00CC6367">
                <w:rPr>
                  <w:rFonts w:ascii="Calibri" w:eastAsia="Times New Roman" w:hAnsi="Calibri" w:cs="Calibri"/>
                  <w:color w:val="000000"/>
                  <w:sz w:val="20"/>
                  <w:szCs w:val="20"/>
                  <w:rPrChange w:id="849" w:author="Lane, Stefanie" w:date="2023-03-04T15:51:00Z">
                    <w:rPr/>
                  </w:rPrChange>
                </w:rPr>
                <w:t> </w:t>
              </w:r>
            </w:ins>
          </w:p>
        </w:tc>
        <w:tc>
          <w:tcPr>
            <w:tcW w:w="2007" w:type="dxa"/>
            <w:tcBorders>
              <w:top w:val="nil"/>
              <w:left w:val="nil"/>
              <w:bottom w:val="single" w:sz="8" w:space="0" w:color="auto"/>
              <w:right w:val="nil"/>
            </w:tcBorders>
            <w:shd w:val="clear" w:color="auto" w:fill="auto"/>
            <w:noWrap/>
            <w:vAlign w:val="bottom"/>
            <w:hideMark/>
          </w:tcPr>
          <w:p w14:paraId="263119E5" w14:textId="77777777" w:rsidR="00CC6367" w:rsidRPr="00CC6367" w:rsidRDefault="00CC6367">
            <w:pPr>
              <w:spacing w:after="0" w:line="240" w:lineRule="auto"/>
              <w:rPr>
                <w:ins w:id="850" w:author="Lane, Stefanie" w:date="2023-03-04T15:51:00Z"/>
                <w:rFonts w:ascii="Calibri" w:eastAsia="Times New Roman" w:hAnsi="Calibri" w:cs="Calibri"/>
                <w:i/>
                <w:iCs/>
                <w:color w:val="000000"/>
                <w:sz w:val="20"/>
                <w:szCs w:val="20"/>
                <w:rPrChange w:id="851" w:author="Lane, Stefanie" w:date="2023-03-04T15:51:00Z">
                  <w:rPr>
                    <w:ins w:id="852" w:author="Lane, Stefanie" w:date="2023-03-04T15:51:00Z"/>
                  </w:rPr>
                </w:rPrChange>
              </w:rPr>
              <w:pPrChange w:id="853" w:author="Lane, Stefanie" w:date="2023-03-04T15:51:00Z">
                <w:pPr/>
              </w:pPrChange>
            </w:pPr>
            <w:ins w:id="854" w:author="Lane, Stefanie" w:date="2023-03-04T15:51:00Z">
              <w:r w:rsidRPr="00CC6367">
                <w:rPr>
                  <w:rFonts w:ascii="Calibri" w:eastAsia="Times New Roman" w:hAnsi="Calibri" w:cs="Calibri"/>
                  <w:i/>
                  <w:iCs/>
                  <w:color w:val="000000"/>
                  <w:sz w:val="20"/>
                  <w:szCs w:val="20"/>
                  <w:rPrChange w:id="855" w:author="Lane, Stefanie" w:date="2023-03-04T15:51:00Z">
                    <w:rPr/>
                  </w:rPrChange>
                </w:rPr>
                <w:t> </w:t>
              </w:r>
            </w:ins>
          </w:p>
        </w:tc>
        <w:tc>
          <w:tcPr>
            <w:tcW w:w="881" w:type="dxa"/>
            <w:tcBorders>
              <w:top w:val="nil"/>
              <w:left w:val="nil"/>
              <w:bottom w:val="single" w:sz="8" w:space="0" w:color="auto"/>
              <w:right w:val="single" w:sz="8" w:space="0" w:color="auto"/>
            </w:tcBorders>
            <w:shd w:val="clear" w:color="auto" w:fill="auto"/>
            <w:noWrap/>
            <w:vAlign w:val="bottom"/>
            <w:hideMark/>
          </w:tcPr>
          <w:p w14:paraId="44BB2270" w14:textId="77777777" w:rsidR="00CC6367" w:rsidRPr="00CC6367" w:rsidRDefault="00CC6367">
            <w:pPr>
              <w:spacing w:after="0" w:line="240" w:lineRule="auto"/>
              <w:jc w:val="center"/>
              <w:rPr>
                <w:ins w:id="856" w:author="Lane, Stefanie" w:date="2023-03-04T15:51:00Z"/>
                <w:rFonts w:ascii="Calibri" w:eastAsia="Times New Roman" w:hAnsi="Calibri" w:cs="Calibri"/>
                <w:color w:val="000000"/>
                <w:sz w:val="20"/>
                <w:szCs w:val="20"/>
                <w:rPrChange w:id="857" w:author="Lane, Stefanie" w:date="2023-03-04T15:51:00Z">
                  <w:rPr>
                    <w:ins w:id="858" w:author="Lane, Stefanie" w:date="2023-03-04T15:51:00Z"/>
                  </w:rPr>
                </w:rPrChange>
              </w:rPr>
              <w:pPrChange w:id="859" w:author="Lane, Stefanie" w:date="2023-03-04T15:51:00Z">
                <w:pPr>
                  <w:jc w:val="center"/>
                </w:pPr>
              </w:pPrChange>
            </w:pPr>
            <w:ins w:id="860" w:author="Lane, Stefanie" w:date="2023-03-04T15:51:00Z">
              <w:r w:rsidRPr="00CC6367">
                <w:rPr>
                  <w:rFonts w:ascii="Calibri" w:eastAsia="Times New Roman" w:hAnsi="Calibri" w:cs="Calibri"/>
                  <w:color w:val="000000"/>
                  <w:sz w:val="20"/>
                  <w:szCs w:val="20"/>
                  <w:rPrChange w:id="861" w:author="Lane, Stefanie" w:date="2023-03-04T15:51:00Z">
                    <w:rPr/>
                  </w:rPrChange>
                </w:rPr>
                <w:t> </w:t>
              </w:r>
            </w:ins>
          </w:p>
        </w:tc>
      </w:tr>
      <w:tr w:rsidR="00CC6367" w:rsidRPr="00CC6367" w14:paraId="0E8FB113" w14:textId="77777777" w:rsidTr="00CC6367">
        <w:trPr>
          <w:divId w:val="1263685578"/>
          <w:trHeight w:val="270"/>
          <w:ins w:id="862" w:author="Lane, Stefanie" w:date="2023-03-04T15:51:00Z"/>
        </w:trPr>
        <w:tc>
          <w:tcPr>
            <w:tcW w:w="1091" w:type="dxa"/>
            <w:tcBorders>
              <w:top w:val="nil"/>
              <w:left w:val="nil"/>
              <w:bottom w:val="nil"/>
              <w:right w:val="nil"/>
            </w:tcBorders>
            <w:shd w:val="clear" w:color="auto" w:fill="auto"/>
            <w:vAlign w:val="bottom"/>
            <w:hideMark/>
          </w:tcPr>
          <w:p w14:paraId="55E4D0A4" w14:textId="77777777" w:rsidR="00CC6367" w:rsidRPr="00CC6367" w:rsidRDefault="00CC6367">
            <w:pPr>
              <w:spacing w:after="0" w:line="240" w:lineRule="auto"/>
              <w:jc w:val="center"/>
              <w:rPr>
                <w:ins w:id="863" w:author="Lane, Stefanie" w:date="2023-03-04T15:51:00Z"/>
                <w:rFonts w:ascii="Calibri" w:eastAsia="Times New Roman" w:hAnsi="Calibri" w:cs="Calibri"/>
                <w:color w:val="000000"/>
                <w:sz w:val="20"/>
                <w:szCs w:val="20"/>
                <w:rPrChange w:id="864" w:author="Lane, Stefanie" w:date="2023-03-04T15:51:00Z">
                  <w:rPr>
                    <w:ins w:id="865" w:author="Lane, Stefanie" w:date="2023-03-04T15:51:00Z"/>
                  </w:rPr>
                </w:rPrChange>
              </w:rPr>
              <w:pPrChange w:id="866" w:author="Lane, Stefanie" w:date="2023-03-04T15:51:00Z">
                <w:pPr>
                  <w:jc w:val="center"/>
                </w:pPr>
              </w:pPrChange>
            </w:pPr>
          </w:p>
        </w:tc>
        <w:tc>
          <w:tcPr>
            <w:tcW w:w="2149" w:type="dxa"/>
            <w:tcBorders>
              <w:top w:val="nil"/>
              <w:left w:val="nil"/>
              <w:bottom w:val="nil"/>
              <w:right w:val="nil"/>
            </w:tcBorders>
            <w:shd w:val="clear" w:color="auto" w:fill="auto"/>
            <w:noWrap/>
            <w:vAlign w:val="bottom"/>
            <w:hideMark/>
          </w:tcPr>
          <w:p w14:paraId="4624F819" w14:textId="77777777" w:rsidR="00CC6367" w:rsidRPr="00CC6367" w:rsidRDefault="00CC6367">
            <w:pPr>
              <w:spacing w:after="0" w:line="240" w:lineRule="auto"/>
              <w:rPr>
                <w:ins w:id="867" w:author="Lane, Stefanie" w:date="2023-03-04T15:51:00Z"/>
                <w:rFonts w:ascii="Times New Roman" w:eastAsia="Times New Roman" w:hAnsi="Times New Roman" w:cs="Times New Roman"/>
                <w:sz w:val="20"/>
                <w:szCs w:val="20"/>
                <w:rPrChange w:id="868" w:author="Lane, Stefanie" w:date="2023-03-04T15:51:00Z">
                  <w:rPr>
                    <w:ins w:id="869" w:author="Lane, Stefanie" w:date="2023-03-04T15:51:00Z"/>
                  </w:rPr>
                </w:rPrChange>
              </w:rPr>
              <w:pPrChange w:id="870" w:author="Lane, Stefanie" w:date="2023-03-04T15:51:00Z">
                <w:pPr/>
              </w:pPrChange>
            </w:pPr>
          </w:p>
        </w:tc>
        <w:tc>
          <w:tcPr>
            <w:tcW w:w="810" w:type="dxa"/>
            <w:tcBorders>
              <w:top w:val="nil"/>
              <w:left w:val="nil"/>
              <w:bottom w:val="nil"/>
              <w:right w:val="nil"/>
            </w:tcBorders>
            <w:shd w:val="clear" w:color="auto" w:fill="auto"/>
            <w:noWrap/>
            <w:vAlign w:val="bottom"/>
            <w:hideMark/>
          </w:tcPr>
          <w:p w14:paraId="134EACBA" w14:textId="77777777" w:rsidR="00CC6367" w:rsidRPr="00CC6367" w:rsidRDefault="00CC6367">
            <w:pPr>
              <w:spacing w:after="0" w:line="240" w:lineRule="auto"/>
              <w:rPr>
                <w:ins w:id="871" w:author="Lane, Stefanie" w:date="2023-03-04T15:51:00Z"/>
                <w:rFonts w:ascii="Times New Roman" w:eastAsia="Times New Roman" w:hAnsi="Times New Roman" w:cs="Times New Roman"/>
                <w:sz w:val="20"/>
                <w:szCs w:val="20"/>
                <w:rPrChange w:id="872" w:author="Lane, Stefanie" w:date="2023-03-04T15:51:00Z">
                  <w:rPr>
                    <w:ins w:id="873" w:author="Lane, Stefanie" w:date="2023-03-04T15:51:00Z"/>
                  </w:rPr>
                </w:rPrChange>
              </w:rPr>
              <w:pPrChange w:id="874" w:author="Lane, Stefanie" w:date="2023-03-04T15:51:00Z">
                <w:pPr/>
              </w:pPrChange>
            </w:pPr>
          </w:p>
        </w:tc>
        <w:tc>
          <w:tcPr>
            <w:tcW w:w="300" w:type="dxa"/>
            <w:tcBorders>
              <w:top w:val="nil"/>
              <w:left w:val="nil"/>
              <w:bottom w:val="nil"/>
              <w:right w:val="nil"/>
            </w:tcBorders>
            <w:shd w:val="clear" w:color="auto" w:fill="auto"/>
            <w:noWrap/>
            <w:vAlign w:val="bottom"/>
            <w:hideMark/>
          </w:tcPr>
          <w:p w14:paraId="4C4526A6" w14:textId="77777777" w:rsidR="00CC6367" w:rsidRPr="00CC6367" w:rsidRDefault="00CC6367">
            <w:pPr>
              <w:spacing w:after="0" w:line="240" w:lineRule="auto"/>
              <w:jc w:val="center"/>
              <w:rPr>
                <w:ins w:id="875" w:author="Lane, Stefanie" w:date="2023-03-04T15:51:00Z"/>
                <w:rFonts w:ascii="Times New Roman" w:eastAsia="Times New Roman" w:hAnsi="Times New Roman" w:cs="Times New Roman"/>
                <w:sz w:val="20"/>
                <w:szCs w:val="20"/>
                <w:rPrChange w:id="876" w:author="Lane, Stefanie" w:date="2023-03-04T15:51:00Z">
                  <w:rPr>
                    <w:ins w:id="877" w:author="Lane, Stefanie" w:date="2023-03-04T15:51:00Z"/>
                  </w:rPr>
                </w:rPrChange>
              </w:rPr>
              <w:pPrChange w:id="878" w:author="Lane, Stefanie" w:date="2023-03-04T15:51:00Z">
                <w:pPr>
                  <w:jc w:val="center"/>
                </w:pPr>
              </w:pPrChange>
            </w:pPr>
          </w:p>
        </w:tc>
        <w:tc>
          <w:tcPr>
            <w:tcW w:w="2189" w:type="dxa"/>
            <w:tcBorders>
              <w:top w:val="nil"/>
              <w:left w:val="nil"/>
              <w:bottom w:val="nil"/>
              <w:right w:val="nil"/>
            </w:tcBorders>
            <w:shd w:val="clear" w:color="auto" w:fill="auto"/>
            <w:noWrap/>
            <w:vAlign w:val="bottom"/>
            <w:hideMark/>
          </w:tcPr>
          <w:p w14:paraId="13E8884C" w14:textId="77777777" w:rsidR="00CC6367" w:rsidRPr="00CC6367" w:rsidRDefault="00CC6367">
            <w:pPr>
              <w:spacing w:after="0" w:line="240" w:lineRule="auto"/>
              <w:rPr>
                <w:ins w:id="879" w:author="Lane, Stefanie" w:date="2023-03-04T15:51:00Z"/>
                <w:rFonts w:ascii="Times New Roman" w:eastAsia="Times New Roman" w:hAnsi="Times New Roman" w:cs="Times New Roman"/>
                <w:sz w:val="20"/>
                <w:szCs w:val="20"/>
                <w:rPrChange w:id="880" w:author="Lane, Stefanie" w:date="2023-03-04T15:51:00Z">
                  <w:rPr>
                    <w:ins w:id="881" w:author="Lane, Stefanie" w:date="2023-03-04T15:51:00Z"/>
                  </w:rPr>
                </w:rPrChange>
              </w:rPr>
              <w:pPrChange w:id="882" w:author="Lane, Stefanie" w:date="2023-03-04T15:51:00Z">
                <w:pPr/>
              </w:pPrChange>
            </w:pPr>
          </w:p>
        </w:tc>
        <w:tc>
          <w:tcPr>
            <w:tcW w:w="751" w:type="dxa"/>
            <w:tcBorders>
              <w:top w:val="nil"/>
              <w:left w:val="nil"/>
              <w:bottom w:val="nil"/>
              <w:right w:val="nil"/>
            </w:tcBorders>
            <w:shd w:val="clear" w:color="auto" w:fill="auto"/>
            <w:noWrap/>
            <w:vAlign w:val="bottom"/>
            <w:hideMark/>
          </w:tcPr>
          <w:p w14:paraId="5AC184DA" w14:textId="77777777" w:rsidR="00CC6367" w:rsidRPr="00CC6367" w:rsidRDefault="00CC6367">
            <w:pPr>
              <w:spacing w:after="0" w:line="240" w:lineRule="auto"/>
              <w:rPr>
                <w:ins w:id="883" w:author="Lane, Stefanie" w:date="2023-03-04T15:51:00Z"/>
                <w:rFonts w:ascii="Times New Roman" w:eastAsia="Times New Roman" w:hAnsi="Times New Roman" w:cs="Times New Roman"/>
                <w:sz w:val="20"/>
                <w:szCs w:val="20"/>
                <w:rPrChange w:id="884" w:author="Lane, Stefanie" w:date="2023-03-04T15:51:00Z">
                  <w:rPr>
                    <w:ins w:id="885" w:author="Lane, Stefanie" w:date="2023-03-04T15:51:00Z"/>
                  </w:rPr>
                </w:rPrChange>
              </w:rPr>
              <w:pPrChange w:id="886" w:author="Lane, Stefanie" w:date="2023-03-04T15:51:00Z">
                <w:pPr/>
              </w:pPrChange>
            </w:pPr>
          </w:p>
        </w:tc>
        <w:tc>
          <w:tcPr>
            <w:tcW w:w="262" w:type="dxa"/>
            <w:tcBorders>
              <w:top w:val="nil"/>
              <w:left w:val="nil"/>
              <w:bottom w:val="nil"/>
              <w:right w:val="nil"/>
            </w:tcBorders>
            <w:shd w:val="clear" w:color="auto" w:fill="auto"/>
            <w:noWrap/>
            <w:vAlign w:val="bottom"/>
            <w:hideMark/>
          </w:tcPr>
          <w:p w14:paraId="4D1296B5" w14:textId="77777777" w:rsidR="00CC6367" w:rsidRPr="00CC6367" w:rsidRDefault="00CC6367">
            <w:pPr>
              <w:spacing w:after="0" w:line="240" w:lineRule="auto"/>
              <w:jc w:val="center"/>
              <w:rPr>
                <w:ins w:id="887" w:author="Lane, Stefanie" w:date="2023-03-04T15:51:00Z"/>
                <w:rFonts w:ascii="Times New Roman" w:eastAsia="Times New Roman" w:hAnsi="Times New Roman" w:cs="Times New Roman"/>
                <w:sz w:val="20"/>
                <w:szCs w:val="20"/>
                <w:rPrChange w:id="888" w:author="Lane, Stefanie" w:date="2023-03-04T15:51:00Z">
                  <w:rPr>
                    <w:ins w:id="889" w:author="Lane, Stefanie" w:date="2023-03-04T15:51:00Z"/>
                  </w:rPr>
                </w:rPrChange>
              </w:rPr>
              <w:pPrChange w:id="890" w:author="Lane, Stefanie" w:date="2023-03-04T15:51:00Z">
                <w:pPr>
                  <w:jc w:val="center"/>
                </w:pPr>
              </w:pPrChange>
            </w:pPr>
          </w:p>
        </w:tc>
        <w:tc>
          <w:tcPr>
            <w:tcW w:w="2007" w:type="dxa"/>
            <w:tcBorders>
              <w:top w:val="nil"/>
              <w:left w:val="nil"/>
              <w:bottom w:val="nil"/>
              <w:right w:val="nil"/>
            </w:tcBorders>
            <w:shd w:val="clear" w:color="auto" w:fill="auto"/>
            <w:noWrap/>
            <w:vAlign w:val="bottom"/>
            <w:hideMark/>
          </w:tcPr>
          <w:p w14:paraId="5D2C6CBA" w14:textId="77777777" w:rsidR="00CC6367" w:rsidRPr="00CC6367" w:rsidRDefault="00CC6367">
            <w:pPr>
              <w:spacing w:after="0" w:line="240" w:lineRule="auto"/>
              <w:rPr>
                <w:ins w:id="891" w:author="Lane, Stefanie" w:date="2023-03-04T15:51:00Z"/>
                <w:rFonts w:ascii="Times New Roman" w:eastAsia="Times New Roman" w:hAnsi="Times New Roman" w:cs="Times New Roman"/>
                <w:sz w:val="20"/>
                <w:szCs w:val="20"/>
                <w:rPrChange w:id="892" w:author="Lane, Stefanie" w:date="2023-03-04T15:51:00Z">
                  <w:rPr>
                    <w:ins w:id="893" w:author="Lane, Stefanie" w:date="2023-03-04T15:51:00Z"/>
                  </w:rPr>
                </w:rPrChange>
              </w:rPr>
              <w:pPrChange w:id="894" w:author="Lane, Stefanie" w:date="2023-03-04T15:51:00Z">
                <w:pPr/>
              </w:pPrChange>
            </w:pPr>
          </w:p>
        </w:tc>
        <w:tc>
          <w:tcPr>
            <w:tcW w:w="881" w:type="dxa"/>
            <w:tcBorders>
              <w:top w:val="nil"/>
              <w:left w:val="nil"/>
              <w:bottom w:val="nil"/>
              <w:right w:val="nil"/>
            </w:tcBorders>
            <w:shd w:val="clear" w:color="auto" w:fill="auto"/>
            <w:noWrap/>
            <w:vAlign w:val="bottom"/>
            <w:hideMark/>
          </w:tcPr>
          <w:p w14:paraId="0C5406A5" w14:textId="77777777" w:rsidR="00CC6367" w:rsidRPr="00CC6367" w:rsidRDefault="00CC6367">
            <w:pPr>
              <w:spacing w:after="0" w:line="240" w:lineRule="auto"/>
              <w:rPr>
                <w:ins w:id="895" w:author="Lane, Stefanie" w:date="2023-03-04T15:51:00Z"/>
                <w:rFonts w:ascii="Times New Roman" w:eastAsia="Times New Roman" w:hAnsi="Times New Roman" w:cs="Times New Roman"/>
                <w:sz w:val="20"/>
                <w:szCs w:val="20"/>
                <w:rPrChange w:id="896" w:author="Lane, Stefanie" w:date="2023-03-04T15:51:00Z">
                  <w:rPr>
                    <w:ins w:id="897" w:author="Lane, Stefanie" w:date="2023-03-04T15:51:00Z"/>
                  </w:rPr>
                </w:rPrChange>
              </w:rPr>
              <w:pPrChange w:id="898" w:author="Lane, Stefanie" w:date="2023-03-04T15:51:00Z">
                <w:pPr/>
              </w:pPrChange>
            </w:pPr>
          </w:p>
        </w:tc>
      </w:tr>
      <w:tr w:rsidR="00CC6367" w:rsidRPr="00CC6367" w14:paraId="3233CCBD" w14:textId="77777777" w:rsidTr="00CC6367">
        <w:trPr>
          <w:divId w:val="1263685578"/>
          <w:trHeight w:val="260"/>
          <w:ins w:id="899" w:author="Lane, Stefanie" w:date="2023-03-04T15:51:00Z"/>
        </w:trPr>
        <w:tc>
          <w:tcPr>
            <w:tcW w:w="1091" w:type="dxa"/>
            <w:vMerge w:val="restart"/>
            <w:tcBorders>
              <w:top w:val="single" w:sz="8" w:space="0" w:color="auto"/>
              <w:left w:val="single" w:sz="8" w:space="0" w:color="auto"/>
              <w:bottom w:val="single" w:sz="8" w:space="0" w:color="000000"/>
              <w:right w:val="nil"/>
            </w:tcBorders>
            <w:shd w:val="clear" w:color="auto" w:fill="auto"/>
            <w:vAlign w:val="center"/>
            <w:hideMark/>
          </w:tcPr>
          <w:p w14:paraId="3988E42B" w14:textId="77777777" w:rsidR="00CC6367" w:rsidRPr="00CC6367" w:rsidRDefault="00CC6367">
            <w:pPr>
              <w:spacing w:after="0" w:line="240" w:lineRule="auto"/>
              <w:jc w:val="center"/>
              <w:rPr>
                <w:ins w:id="900" w:author="Lane, Stefanie" w:date="2023-03-04T15:51:00Z"/>
                <w:rFonts w:ascii="Calibri" w:eastAsia="Times New Roman" w:hAnsi="Calibri" w:cs="Calibri"/>
                <w:color w:val="000000"/>
                <w:sz w:val="20"/>
                <w:szCs w:val="20"/>
                <w:rPrChange w:id="901" w:author="Lane, Stefanie" w:date="2023-03-04T15:51:00Z">
                  <w:rPr>
                    <w:ins w:id="902" w:author="Lane, Stefanie" w:date="2023-03-04T15:51:00Z"/>
                  </w:rPr>
                </w:rPrChange>
              </w:rPr>
              <w:pPrChange w:id="903" w:author="Lane, Stefanie" w:date="2023-03-04T15:51:00Z">
                <w:pPr>
                  <w:jc w:val="center"/>
                </w:pPr>
              </w:pPrChange>
            </w:pPr>
            <w:ins w:id="904" w:author="Lane, Stefanie" w:date="2023-03-04T15:51:00Z">
              <w:r w:rsidRPr="00CC6367">
                <w:rPr>
                  <w:rFonts w:ascii="Calibri" w:eastAsia="Times New Roman" w:hAnsi="Calibri" w:cs="Calibri"/>
                  <w:color w:val="000000"/>
                  <w:sz w:val="20"/>
                  <w:szCs w:val="20"/>
                  <w:rPrChange w:id="905" w:author="Lane, Stefanie" w:date="2023-03-04T15:51:00Z">
                    <w:rPr/>
                  </w:rPrChange>
                </w:rPr>
                <w:t>"Bogbean"</w:t>
              </w:r>
            </w:ins>
          </w:p>
        </w:tc>
        <w:tc>
          <w:tcPr>
            <w:tcW w:w="2149" w:type="dxa"/>
            <w:tcBorders>
              <w:top w:val="single" w:sz="8" w:space="0" w:color="auto"/>
              <w:left w:val="nil"/>
              <w:bottom w:val="nil"/>
              <w:right w:val="nil"/>
            </w:tcBorders>
            <w:shd w:val="clear" w:color="auto" w:fill="auto"/>
            <w:noWrap/>
            <w:vAlign w:val="bottom"/>
            <w:hideMark/>
          </w:tcPr>
          <w:p w14:paraId="53A61D49" w14:textId="77777777" w:rsidR="00CC6367" w:rsidRPr="00CC6367" w:rsidRDefault="00CC6367">
            <w:pPr>
              <w:spacing w:after="0" w:line="240" w:lineRule="auto"/>
              <w:rPr>
                <w:ins w:id="906" w:author="Lane, Stefanie" w:date="2023-03-04T15:51:00Z"/>
                <w:rFonts w:ascii="Calibri" w:eastAsia="Times New Roman" w:hAnsi="Calibri" w:cs="Calibri"/>
                <w:i/>
                <w:iCs/>
                <w:sz w:val="20"/>
                <w:szCs w:val="20"/>
                <w:rPrChange w:id="907" w:author="Lane, Stefanie" w:date="2023-03-04T15:51:00Z">
                  <w:rPr>
                    <w:ins w:id="908" w:author="Lane, Stefanie" w:date="2023-03-04T15:51:00Z"/>
                  </w:rPr>
                </w:rPrChange>
              </w:rPr>
              <w:pPrChange w:id="909" w:author="Lane, Stefanie" w:date="2023-03-04T15:51:00Z">
                <w:pPr/>
              </w:pPrChange>
            </w:pPr>
            <w:ins w:id="910" w:author="Lane, Stefanie" w:date="2023-03-04T15:51:00Z">
              <w:r w:rsidRPr="00CC6367">
                <w:rPr>
                  <w:rFonts w:ascii="Calibri" w:eastAsia="Times New Roman" w:hAnsi="Calibri" w:cs="Calibri"/>
                  <w:i/>
                  <w:iCs/>
                  <w:sz w:val="20"/>
                  <w:szCs w:val="20"/>
                  <w:rPrChange w:id="911" w:author="Lane, Stefanie" w:date="2023-03-04T15:51:00Z">
                    <w:rPr/>
                  </w:rPrChange>
                </w:rPr>
                <w:t>Menyanthes trifoliata</w:t>
              </w:r>
            </w:ins>
          </w:p>
        </w:tc>
        <w:tc>
          <w:tcPr>
            <w:tcW w:w="810" w:type="dxa"/>
            <w:tcBorders>
              <w:top w:val="single" w:sz="8" w:space="0" w:color="auto"/>
              <w:left w:val="nil"/>
              <w:bottom w:val="single" w:sz="4" w:space="0" w:color="auto"/>
              <w:right w:val="nil"/>
            </w:tcBorders>
            <w:shd w:val="clear" w:color="auto" w:fill="auto"/>
            <w:noWrap/>
            <w:vAlign w:val="bottom"/>
            <w:hideMark/>
          </w:tcPr>
          <w:p w14:paraId="26BE674B" w14:textId="77777777" w:rsidR="00CC6367" w:rsidRPr="00CC6367" w:rsidRDefault="00CC6367">
            <w:pPr>
              <w:spacing w:after="0" w:line="240" w:lineRule="auto"/>
              <w:jc w:val="center"/>
              <w:rPr>
                <w:ins w:id="912" w:author="Lane, Stefanie" w:date="2023-03-04T15:51:00Z"/>
                <w:rFonts w:ascii="Calibri" w:eastAsia="Times New Roman" w:hAnsi="Calibri" w:cs="Calibri"/>
                <w:color w:val="000000"/>
                <w:sz w:val="20"/>
                <w:szCs w:val="20"/>
                <w:rPrChange w:id="913" w:author="Lane, Stefanie" w:date="2023-03-04T15:51:00Z">
                  <w:rPr>
                    <w:ins w:id="914" w:author="Lane, Stefanie" w:date="2023-03-04T15:51:00Z"/>
                  </w:rPr>
                </w:rPrChange>
              </w:rPr>
              <w:pPrChange w:id="915" w:author="Lane, Stefanie" w:date="2023-03-04T15:51:00Z">
                <w:pPr>
                  <w:jc w:val="center"/>
                </w:pPr>
              </w:pPrChange>
            </w:pPr>
            <w:ins w:id="916" w:author="Lane, Stefanie" w:date="2023-03-04T15:51:00Z">
              <w:r w:rsidRPr="00CC6367">
                <w:rPr>
                  <w:rFonts w:ascii="Calibri" w:eastAsia="Times New Roman" w:hAnsi="Calibri" w:cs="Calibri"/>
                  <w:color w:val="000000"/>
                  <w:sz w:val="20"/>
                  <w:szCs w:val="20"/>
                  <w:rPrChange w:id="917" w:author="Lane, Stefanie" w:date="2023-03-04T15:51:00Z">
                    <w:rPr/>
                  </w:rPrChange>
                </w:rPr>
                <w:t>&lt; 0.01</w:t>
              </w:r>
            </w:ins>
          </w:p>
        </w:tc>
        <w:tc>
          <w:tcPr>
            <w:tcW w:w="300" w:type="dxa"/>
            <w:tcBorders>
              <w:top w:val="single" w:sz="8" w:space="0" w:color="auto"/>
              <w:left w:val="nil"/>
              <w:bottom w:val="nil"/>
              <w:right w:val="nil"/>
            </w:tcBorders>
            <w:shd w:val="clear" w:color="auto" w:fill="auto"/>
            <w:noWrap/>
            <w:vAlign w:val="bottom"/>
            <w:hideMark/>
          </w:tcPr>
          <w:p w14:paraId="718D5FB1" w14:textId="77777777" w:rsidR="00CC6367" w:rsidRPr="00CC6367" w:rsidRDefault="00CC6367">
            <w:pPr>
              <w:spacing w:after="0" w:line="240" w:lineRule="auto"/>
              <w:rPr>
                <w:ins w:id="918" w:author="Lane, Stefanie" w:date="2023-03-04T15:51:00Z"/>
                <w:rFonts w:ascii="Calibri" w:eastAsia="Times New Roman" w:hAnsi="Calibri" w:cs="Calibri"/>
                <w:color w:val="000000"/>
                <w:sz w:val="20"/>
                <w:szCs w:val="20"/>
                <w:rPrChange w:id="919" w:author="Lane, Stefanie" w:date="2023-03-04T15:51:00Z">
                  <w:rPr>
                    <w:ins w:id="920" w:author="Lane, Stefanie" w:date="2023-03-04T15:51:00Z"/>
                  </w:rPr>
                </w:rPrChange>
              </w:rPr>
              <w:pPrChange w:id="921" w:author="Lane, Stefanie" w:date="2023-03-04T15:51:00Z">
                <w:pPr/>
              </w:pPrChange>
            </w:pPr>
            <w:ins w:id="922" w:author="Lane, Stefanie" w:date="2023-03-04T15:51:00Z">
              <w:r w:rsidRPr="00CC6367">
                <w:rPr>
                  <w:rFonts w:ascii="Calibri" w:eastAsia="Times New Roman" w:hAnsi="Calibri" w:cs="Calibri"/>
                  <w:color w:val="000000"/>
                  <w:sz w:val="20"/>
                  <w:szCs w:val="20"/>
                  <w:rPrChange w:id="923" w:author="Lane, Stefanie" w:date="2023-03-04T15:51:00Z">
                    <w:rPr/>
                  </w:rPrChange>
                </w:rPr>
                <w:t> </w:t>
              </w:r>
            </w:ins>
          </w:p>
        </w:tc>
        <w:tc>
          <w:tcPr>
            <w:tcW w:w="2189" w:type="dxa"/>
            <w:tcBorders>
              <w:top w:val="single" w:sz="8" w:space="0" w:color="auto"/>
              <w:left w:val="nil"/>
              <w:bottom w:val="nil"/>
              <w:right w:val="nil"/>
            </w:tcBorders>
            <w:shd w:val="clear" w:color="auto" w:fill="auto"/>
            <w:noWrap/>
            <w:vAlign w:val="bottom"/>
            <w:hideMark/>
          </w:tcPr>
          <w:p w14:paraId="579CF306" w14:textId="77777777" w:rsidR="00CC6367" w:rsidRPr="00CC6367" w:rsidRDefault="00CC6367">
            <w:pPr>
              <w:spacing w:after="0" w:line="240" w:lineRule="auto"/>
              <w:rPr>
                <w:ins w:id="924" w:author="Lane, Stefanie" w:date="2023-03-04T15:51:00Z"/>
                <w:rFonts w:ascii="Calibri" w:eastAsia="Times New Roman" w:hAnsi="Calibri" w:cs="Calibri"/>
                <w:i/>
                <w:iCs/>
                <w:color w:val="000000"/>
                <w:sz w:val="20"/>
                <w:szCs w:val="20"/>
                <w:rPrChange w:id="925" w:author="Lane, Stefanie" w:date="2023-03-04T15:51:00Z">
                  <w:rPr>
                    <w:ins w:id="926" w:author="Lane, Stefanie" w:date="2023-03-04T15:51:00Z"/>
                  </w:rPr>
                </w:rPrChange>
              </w:rPr>
              <w:pPrChange w:id="927" w:author="Lane, Stefanie" w:date="2023-03-04T15:51:00Z">
                <w:pPr/>
              </w:pPrChange>
            </w:pPr>
            <w:ins w:id="928" w:author="Lane, Stefanie" w:date="2023-03-04T15:51:00Z">
              <w:r w:rsidRPr="00CC6367">
                <w:rPr>
                  <w:rFonts w:ascii="Calibri" w:eastAsia="Times New Roman" w:hAnsi="Calibri" w:cs="Calibri"/>
                  <w:i/>
                  <w:iCs/>
                  <w:color w:val="000000"/>
                  <w:sz w:val="20"/>
                  <w:szCs w:val="20"/>
                  <w:rPrChange w:id="929" w:author="Lane, Stefanie" w:date="2023-03-04T15:51:00Z">
                    <w:rPr/>
                  </w:rPrChange>
                </w:rPr>
                <w:t>Mentha aquatica</w:t>
              </w:r>
            </w:ins>
          </w:p>
        </w:tc>
        <w:tc>
          <w:tcPr>
            <w:tcW w:w="751" w:type="dxa"/>
            <w:tcBorders>
              <w:top w:val="single" w:sz="8" w:space="0" w:color="auto"/>
              <w:left w:val="nil"/>
              <w:bottom w:val="single" w:sz="4" w:space="0" w:color="auto"/>
              <w:right w:val="nil"/>
            </w:tcBorders>
            <w:shd w:val="clear" w:color="auto" w:fill="auto"/>
            <w:noWrap/>
            <w:vAlign w:val="bottom"/>
            <w:hideMark/>
          </w:tcPr>
          <w:p w14:paraId="3B241269" w14:textId="77777777" w:rsidR="00CC6367" w:rsidRPr="00CC6367" w:rsidRDefault="00CC6367">
            <w:pPr>
              <w:spacing w:after="0" w:line="240" w:lineRule="auto"/>
              <w:jc w:val="center"/>
              <w:rPr>
                <w:ins w:id="930" w:author="Lane, Stefanie" w:date="2023-03-04T15:51:00Z"/>
                <w:rFonts w:ascii="Calibri" w:eastAsia="Times New Roman" w:hAnsi="Calibri" w:cs="Calibri"/>
                <w:color w:val="000000"/>
                <w:sz w:val="20"/>
                <w:szCs w:val="20"/>
                <w:rPrChange w:id="931" w:author="Lane, Stefanie" w:date="2023-03-04T15:51:00Z">
                  <w:rPr>
                    <w:ins w:id="932" w:author="Lane, Stefanie" w:date="2023-03-04T15:51:00Z"/>
                  </w:rPr>
                </w:rPrChange>
              </w:rPr>
              <w:pPrChange w:id="933" w:author="Lane, Stefanie" w:date="2023-03-04T15:51:00Z">
                <w:pPr>
                  <w:jc w:val="center"/>
                </w:pPr>
              </w:pPrChange>
            </w:pPr>
            <w:ins w:id="934" w:author="Lane, Stefanie" w:date="2023-03-04T15:51:00Z">
              <w:r w:rsidRPr="00CC6367">
                <w:rPr>
                  <w:rFonts w:ascii="Calibri" w:eastAsia="Times New Roman" w:hAnsi="Calibri" w:cs="Calibri"/>
                  <w:color w:val="000000"/>
                  <w:sz w:val="20"/>
                  <w:szCs w:val="20"/>
                  <w:rPrChange w:id="935" w:author="Lane, Stefanie" w:date="2023-03-04T15:51:00Z">
                    <w:rPr/>
                  </w:rPrChange>
                </w:rPr>
                <w:t>&lt; 0.01</w:t>
              </w:r>
            </w:ins>
          </w:p>
        </w:tc>
        <w:tc>
          <w:tcPr>
            <w:tcW w:w="262" w:type="dxa"/>
            <w:tcBorders>
              <w:top w:val="single" w:sz="8" w:space="0" w:color="auto"/>
              <w:left w:val="nil"/>
              <w:bottom w:val="nil"/>
              <w:right w:val="nil"/>
            </w:tcBorders>
            <w:shd w:val="clear" w:color="auto" w:fill="auto"/>
            <w:noWrap/>
            <w:vAlign w:val="bottom"/>
            <w:hideMark/>
          </w:tcPr>
          <w:p w14:paraId="71E308D4" w14:textId="77777777" w:rsidR="00CC6367" w:rsidRPr="00CC6367" w:rsidRDefault="00CC6367">
            <w:pPr>
              <w:spacing w:after="0" w:line="240" w:lineRule="auto"/>
              <w:rPr>
                <w:ins w:id="936" w:author="Lane, Stefanie" w:date="2023-03-04T15:51:00Z"/>
                <w:rFonts w:ascii="Calibri" w:eastAsia="Times New Roman" w:hAnsi="Calibri" w:cs="Calibri"/>
                <w:color w:val="000000"/>
                <w:sz w:val="20"/>
                <w:szCs w:val="20"/>
                <w:rPrChange w:id="937" w:author="Lane, Stefanie" w:date="2023-03-04T15:51:00Z">
                  <w:rPr>
                    <w:ins w:id="938" w:author="Lane, Stefanie" w:date="2023-03-04T15:51:00Z"/>
                  </w:rPr>
                </w:rPrChange>
              </w:rPr>
              <w:pPrChange w:id="939" w:author="Lane, Stefanie" w:date="2023-03-04T15:51:00Z">
                <w:pPr/>
              </w:pPrChange>
            </w:pPr>
            <w:ins w:id="940" w:author="Lane, Stefanie" w:date="2023-03-04T15:51:00Z">
              <w:r w:rsidRPr="00CC6367">
                <w:rPr>
                  <w:rFonts w:ascii="Calibri" w:eastAsia="Times New Roman" w:hAnsi="Calibri" w:cs="Calibri"/>
                  <w:color w:val="000000"/>
                  <w:sz w:val="20"/>
                  <w:szCs w:val="20"/>
                  <w:rPrChange w:id="941" w:author="Lane, Stefanie" w:date="2023-03-04T15:51:00Z">
                    <w:rPr/>
                  </w:rPrChange>
                </w:rPr>
                <w:t> </w:t>
              </w:r>
            </w:ins>
          </w:p>
        </w:tc>
        <w:tc>
          <w:tcPr>
            <w:tcW w:w="2007" w:type="dxa"/>
            <w:tcBorders>
              <w:top w:val="single" w:sz="8" w:space="0" w:color="auto"/>
              <w:left w:val="nil"/>
              <w:bottom w:val="nil"/>
              <w:right w:val="nil"/>
            </w:tcBorders>
            <w:shd w:val="clear" w:color="auto" w:fill="auto"/>
            <w:noWrap/>
            <w:vAlign w:val="bottom"/>
            <w:hideMark/>
          </w:tcPr>
          <w:p w14:paraId="2DD6A02F" w14:textId="77777777" w:rsidR="00CC6367" w:rsidRPr="00CC6367" w:rsidRDefault="00CC6367">
            <w:pPr>
              <w:spacing w:after="0" w:line="240" w:lineRule="auto"/>
              <w:rPr>
                <w:ins w:id="942" w:author="Lane, Stefanie" w:date="2023-03-04T15:51:00Z"/>
                <w:rFonts w:ascii="Calibri" w:eastAsia="Times New Roman" w:hAnsi="Calibri" w:cs="Calibri"/>
                <w:i/>
                <w:iCs/>
                <w:sz w:val="20"/>
                <w:szCs w:val="20"/>
                <w:rPrChange w:id="943" w:author="Lane, Stefanie" w:date="2023-03-04T15:51:00Z">
                  <w:rPr>
                    <w:ins w:id="944" w:author="Lane, Stefanie" w:date="2023-03-04T15:51:00Z"/>
                  </w:rPr>
                </w:rPrChange>
              </w:rPr>
              <w:pPrChange w:id="945" w:author="Lane, Stefanie" w:date="2023-03-04T15:51:00Z">
                <w:pPr/>
              </w:pPrChange>
            </w:pPr>
            <w:ins w:id="946" w:author="Lane, Stefanie" w:date="2023-03-04T15:51:00Z">
              <w:r w:rsidRPr="00CC6367">
                <w:rPr>
                  <w:rFonts w:ascii="Calibri" w:eastAsia="Times New Roman" w:hAnsi="Calibri" w:cs="Calibri"/>
                  <w:i/>
                  <w:iCs/>
                  <w:sz w:val="20"/>
                  <w:szCs w:val="20"/>
                  <w:rPrChange w:id="947" w:author="Lane, Stefanie" w:date="2023-03-04T15:51:00Z">
                    <w:rPr/>
                  </w:rPrChange>
                </w:rPr>
                <w:t>Menyanthes trifoliata</w:t>
              </w:r>
            </w:ins>
          </w:p>
        </w:tc>
        <w:tc>
          <w:tcPr>
            <w:tcW w:w="881" w:type="dxa"/>
            <w:tcBorders>
              <w:top w:val="single" w:sz="8" w:space="0" w:color="auto"/>
              <w:left w:val="nil"/>
              <w:bottom w:val="single" w:sz="4" w:space="0" w:color="auto"/>
              <w:right w:val="single" w:sz="8" w:space="0" w:color="auto"/>
            </w:tcBorders>
            <w:shd w:val="clear" w:color="auto" w:fill="auto"/>
            <w:noWrap/>
            <w:vAlign w:val="bottom"/>
            <w:hideMark/>
          </w:tcPr>
          <w:p w14:paraId="1DCBE598" w14:textId="77777777" w:rsidR="00CC6367" w:rsidRPr="00CC6367" w:rsidRDefault="00CC6367">
            <w:pPr>
              <w:spacing w:after="0" w:line="240" w:lineRule="auto"/>
              <w:jc w:val="center"/>
              <w:rPr>
                <w:ins w:id="948" w:author="Lane, Stefanie" w:date="2023-03-04T15:51:00Z"/>
                <w:rFonts w:ascii="Calibri" w:eastAsia="Times New Roman" w:hAnsi="Calibri" w:cs="Calibri"/>
                <w:color w:val="000000"/>
                <w:sz w:val="20"/>
                <w:szCs w:val="20"/>
                <w:rPrChange w:id="949" w:author="Lane, Stefanie" w:date="2023-03-04T15:51:00Z">
                  <w:rPr>
                    <w:ins w:id="950" w:author="Lane, Stefanie" w:date="2023-03-04T15:51:00Z"/>
                  </w:rPr>
                </w:rPrChange>
              </w:rPr>
              <w:pPrChange w:id="951" w:author="Lane, Stefanie" w:date="2023-03-04T15:51:00Z">
                <w:pPr>
                  <w:jc w:val="center"/>
                </w:pPr>
              </w:pPrChange>
            </w:pPr>
            <w:ins w:id="952" w:author="Lane, Stefanie" w:date="2023-03-04T15:51:00Z">
              <w:r w:rsidRPr="00CC6367">
                <w:rPr>
                  <w:rFonts w:ascii="Calibri" w:eastAsia="Times New Roman" w:hAnsi="Calibri" w:cs="Calibri"/>
                  <w:color w:val="000000"/>
                  <w:sz w:val="20"/>
                  <w:szCs w:val="20"/>
                  <w:rPrChange w:id="953" w:author="Lane, Stefanie" w:date="2023-03-04T15:51:00Z">
                    <w:rPr/>
                  </w:rPrChange>
                </w:rPr>
                <w:t>&lt; 0.01</w:t>
              </w:r>
            </w:ins>
          </w:p>
        </w:tc>
      </w:tr>
      <w:tr w:rsidR="00CC6367" w:rsidRPr="00CC6367" w14:paraId="3207C0B5" w14:textId="77777777" w:rsidTr="00CC6367">
        <w:trPr>
          <w:divId w:val="1263685578"/>
          <w:trHeight w:val="260"/>
          <w:ins w:id="954" w:author="Lane, Stefanie" w:date="2023-03-04T15:51:00Z"/>
        </w:trPr>
        <w:tc>
          <w:tcPr>
            <w:tcW w:w="1091" w:type="dxa"/>
            <w:vMerge/>
            <w:tcBorders>
              <w:top w:val="single" w:sz="8" w:space="0" w:color="auto"/>
              <w:left w:val="single" w:sz="8" w:space="0" w:color="auto"/>
              <w:bottom w:val="single" w:sz="8" w:space="0" w:color="000000"/>
              <w:right w:val="nil"/>
            </w:tcBorders>
            <w:vAlign w:val="center"/>
            <w:hideMark/>
          </w:tcPr>
          <w:p w14:paraId="0842444F" w14:textId="77777777" w:rsidR="00CC6367" w:rsidRPr="00CC6367" w:rsidRDefault="00CC6367">
            <w:pPr>
              <w:spacing w:after="0" w:line="240" w:lineRule="auto"/>
              <w:rPr>
                <w:ins w:id="955" w:author="Lane, Stefanie" w:date="2023-03-04T15:51:00Z"/>
                <w:rFonts w:ascii="Calibri" w:eastAsia="Times New Roman" w:hAnsi="Calibri" w:cs="Calibri"/>
                <w:color w:val="000000"/>
                <w:sz w:val="20"/>
                <w:szCs w:val="20"/>
                <w:rPrChange w:id="956" w:author="Lane, Stefanie" w:date="2023-03-04T15:51:00Z">
                  <w:rPr>
                    <w:ins w:id="957" w:author="Lane, Stefanie" w:date="2023-03-04T15:51:00Z"/>
                  </w:rPr>
                </w:rPrChange>
              </w:rPr>
              <w:pPrChange w:id="958" w:author="Lane, Stefanie" w:date="2023-03-04T15:51:00Z">
                <w:pPr/>
              </w:pPrChange>
            </w:pPr>
          </w:p>
        </w:tc>
        <w:tc>
          <w:tcPr>
            <w:tcW w:w="2149" w:type="dxa"/>
            <w:tcBorders>
              <w:top w:val="single" w:sz="4" w:space="0" w:color="auto"/>
              <w:left w:val="nil"/>
              <w:bottom w:val="single" w:sz="4" w:space="0" w:color="auto"/>
              <w:right w:val="nil"/>
            </w:tcBorders>
            <w:shd w:val="clear" w:color="auto" w:fill="auto"/>
            <w:noWrap/>
            <w:vAlign w:val="bottom"/>
            <w:hideMark/>
          </w:tcPr>
          <w:p w14:paraId="71432F69" w14:textId="77777777" w:rsidR="00CC6367" w:rsidRPr="00CC6367" w:rsidRDefault="00CC6367">
            <w:pPr>
              <w:spacing w:after="0" w:line="240" w:lineRule="auto"/>
              <w:rPr>
                <w:ins w:id="959" w:author="Lane, Stefanie" w:date="2023-03-04T15:51:00Z"/>
                <w:rFonts w:ascii="Calibri" w:eastAsia="Times New Roman" w:hAnsi="Calibri" w:cs="Calibri"/>
                <w:i/>
                <w:iCs/>
                <w:sz w:val="20"/>
                <w:szCs w:val="20"/>
                <w:rPrChange w:id="960" w:author="Lane, Stefanie" w:date="2023-03-04T15:51:00Z">
                  <w:rPr>
                    <w:ins w:id="961" w:author="Lane, Stefanie" w:date="2023-03-04T15:51:00Z"/>
                  </w:rPr>
                </w:rPrChange>
              </w:rPr>
              <w:pPrChange w:id="962" w:author="Lane, Stefanie" w:date="2023-03-04T15:51:00Z">
                <w:pPr/>
              </w:pPrChange>
            </w:pPr>
            <w:ins w:id="963" w:author="Lane, Stefanie" w:date="2023-03-04T15:51:00Z">
              <w:r w:rsidRPr="00CC6367">
                <w:rPr>
                  <w:rFonts w:ascii="Calibri" w:eastAsia="Times New Roman" w:hAnsi="Calibri" w:cs="Calibri"/>
                  <w:i/>
                  <w:iCs/>
                  <w:sz w:val="20"/>
                  <w:szCs w:val="20"/>
                  <w:rPrChange w:id="964" w:author="Lane, Stefanie" w:date="2023-03-04T15:51:00Z">
                    <w:rPr/>
                  </w:rPrChange>
                </w:rPr>
                <w:t>Myosotis scorpiodes</w:t>
              </w:r>
            </w:ins>
          </w:p>
        </w:tc>
        <w:tc>
          <w:tcPr>
            <w:tcW w:w="810" w:type="dxa"/>
            <w:tcBorders>
              <w:top w:val="nil"/>
              <w:left w:val="nil"/>
              <w:bottom w:val="single" w:sz="4" w:space="0" w:color="auto"/>
              <w:right w:val="nil"/>
            </w:tcBorders>
            <w:shd w:val="clear" w:color="auto" w:fill="auto"/>
            <w:noWrap/>
            <w:vAlign w:val="bottom"/>
            <w:hideMark/>
          </w:tcPr>
          <w:p w14:paraId="397ECF7F" w14:textId="77777777" w:rsidR="00CC6367" w:rsidRPr="00CC6367" w:rsidRDefault="00CC6367">
            <w:pPr>
              <w:spacing w:after="0" w:line="240" w:lineRule="auto"/>
              <w:jc w:val="center"/>
              <w:rPr>
                <w:ins w:id="965" w:author="Lane, Stefanie" w:date="2023-03-04T15:51:00Z"/>
                <w:rFonts w:ascii="Calibri" w:eastAsia="Times New Roman" w:hAnsi="Calibri" w:cs="Calibri"/>
                <w:color w:val="000000"/>
                <w:sz w:val="20"/>
                <w:szCs w:val="20"/>
                <w:rPrChange w:id="966" w:author="Lane, Stefanie" w:date="2023-03-04T15:51:00Z">
                  <w:rPr>
                    <w:ins w:id="967" w:author="Lane, Stefanie" w:date="2023-03-04T15:51:00Z"/>
                  </w:rPr>
                </w:rPrChange>
              </w:rPr>
              <w:pPrChange w:id="968" w:author="Lane, Stefanie" w:date="2023-03-04T15:51:00Z">
                <w:pPr>
                  <w:jc w:val="center"/>
                </w:pPr>
              </w:pPrChange>
            </w:pPr>
            <w:ins w:id="969" w:author="Lane, Stefanie" w:date="2023-03-04T15:51:00Z">
              <w:r w:rsidRPr="00CC6367">
                <w:rPr>
                  <w:rFonts w:ascii="Calibri" w:eastAsia="Times New Roman" w:hAnsi="Calibri" w:cs="Calibri"/>
                  <w:color w:val="000000"/>
                  <w:sz w:val="20"/>
                  <w:szCs w:val="20"/>
                  <w:rPrChange w:id="970" w:author="Lane, Stefanie" w:date="2023-03-04T15:51:00Z">
                    <w:rPr/>
                  </w:rPrChange>
                </w:rPr>
                <w:t>&lt; 0.01</w:t>
              </w:r>
            </w:ins>
          </w:p>
        </w:tc>
        <w:tc>
          <w:tcPr>
            <w:tcW w:w="300" w:type="dxa"/>
            <w:tcBorders>
              <w:top w:val="nil"/>
              <w:left w:val="nil"/>
              <w:bottom w:val="nil"/>
              <w:right w:val="nil"/>
            </w:tcBorders>
            <w:shd w:val="clear" w:color="auto" w:fill="auto"/>
            <w:noWrap/>
            <w:vAlign w:val="bottom"/>
            <w:hideMark/>
          </w:tcPr>
          <w:p w14:paraId="50EB1AD2" w14:textId="77777777" w:rsidR="00CC6367" w:rsidRPr="00CC6367" w:rsidRDefault="00CC6367">
            <w:pPr>
              <w:spacing w:after="0" w:line="240" w:lineRule="auto"/>
              <w:jc w:val="center"/>
              <w:rPr>
                <w:ins w:id="971" w:author="Lane, Stefanie" w:date="2023-03-04T15:51:00Z"/>
                <w:rFonts w:ascii="Calibri" w:eastAsia="Times New Roman" w:hAnsi="Calibri" w:cs="Calibri"/>
                <w:color w:val="000000"/>
                <w:sz w:val="20"/>
                <w:szCs w:val="20"/>
                <w:rPrChange w:id="972" w:author="Lane, Stefanie" w:date="2023-03-04T15:51:00Z">
                  <w:rPr>
                    <w:ins w:id="973" w:author="Lane, Stefanie" w:date="2023-03-04T15:51:00Z"/>
                  </w:rPr>
                </w:rPrChange>
              </w:rPr>
              <w:pPrChange w:id="974" w:author="Lane, Stefanie" w:date="2023-03-04T15:51:00Z">
                <w:pPr>
                  <w:jc w:val="center"/>
                </w:pPr>
              </w:pPrChange>
            </w:pPr>
          </w:p>
        </w:tc>
        <w:tc>
          <w:tcPr>
            <w:tcW w:w="2189" w:type="dxa"/>
            <w:tcBorders>
              <w:top w:val="single" w:sz="4" w:space="0" w:color="auto"/>
              <w:left w:val="nil"/>
              <w:bottom w:val="single" w:sz="4" w:space="0" w:color="auto"/>
              <w:right w:val="nil"/>
            </w:tcBorders>
            <w:shd w:val="clear" w:color="auto" w:fill="auto"/>
            <w:noWrap/>
            <w:vAlign w:val="bottom"/>
            <w:hideMark/>
          </w:tcPr>
          <w:p w14:paraId="6670C267" w14:textId="77777777" w:rsidR="00CC6367" w:rsidRPr="00CC6367" w:rsidRDefault="00CC6367">
            <w:pPr>
              <w:spacing w:after="0" w:line="240" w:lineRule="auto"/>
              <w:rPr>
                <w:ins w:id="975" w:author="Lane, Stefanie" w:date="2023-03-04T15:51:00Z"/>
                <w:rFonts w:ascii="Calibri" w:eastAsia="Times New Roman" w:hAnsi="Calibri" w:cs="Calibri"/>
                <w:i/>
                <w:iCs/>
                <w:sz w:val="20"/>
                <w:szCs w:val="20"/>
                <w:rPrChange w:id="976" w:author="Lane, Stefanie" w:date="2023-03-04T15:51:00Z">
                  <w:rPr>
                    <w:ins w:id="977" w:author="Lane, Stefanie" w:date="2023-03-04T15:51:00Z"/>
                  </w:rPr>
                </w:rPrChange>
              </w:rPr>
              <w:pPrChange w:id="978" w:author="Lane, Stefanie" w:date="2023-03-04T15:51:00Z">
                <w:pPr/>
              </w:pPrChange>
            </w:pPr>
            <w:ins w:id="979" w:author="Lane, Stefanie" w:date="2023-03-04T15:51:00Z">
              <w:r w:rsidRPr="00CC6367">
                <w:rPr>
                  <w:rFonts w:ascii="Calibri" w:eastAsia="Times New Roman" w:hAnsi="Calibri" w:cs="Calibri"/>
                  <w:i/>
                  <w:iCs/>
                  <w:sz w:val="20"/>
                  <w:szCs w:val="20"/>
                  <w:rPrChange w:id="980" w:author="Lane, Stefanie" w:date="2023-03-04T15:51:00Z">
                    <w:rPr/>
                  </w:rPrChange>
                </w:rPr>
                <w:t>Menyanthes trifoliata</w:t>
              </w:r>
            </w:ins>
          </w:p>
        </w:tc>
        <w:tc>
          <w:tcPr>
            <w:tcW w:w="751" w:type="dxa"/>
            <w:tcBorders>
              <w:top w:val="nil"/>
              <w:left w:val="nil"/>
              <w:bottom w:val="single" w:sz="4" w:space="0" w:color="auto"/>
              <w:right w:val="nil"/>
            </w:tcBorders>
            <w:shd w:val="clear" w:color="auto" w:fill="auto"/>
            <w:noWrap/>
            <w:vAlign w:val="bottom"/>
            <w:hideMark/>
          </w:tcPr>
          <w:p w14:paraId="0EDEDAA3" w14:textId="77777777" w:rsidR="00CC6367" w:rsidRPr="00CC6367" w:rsidRDefault="00CC6367">
            <w:pPr>
              <w:spacing w:after="0" w:line="240" w:lineRule="auto"/>
              <w:jc w:val="center"/>
              <w:rPr>
                <w:ins w:id="981" w:author="Lane, Stefanie" w:date="2023-03-04T15:51:00Z"/>
                <w:rFonts w:ascii="Calibri" w:eastAsia="Times New Roman" w:hAnsi="Calibri" w:cs="Calibri"/>
                <w:color w:val="000000"/>
                <w:sz w:val="20"/>
                <w:szCs w:val="20"/>
                <w:rPrChange w:id="982" w:author="Lane, Stefanie" w:date="2023-03-04T15:51:00Z">
                  <w:rPr>
                    <w:ins w:id="983" w:author="Lane, Stefanie" w:date="2023-03-04T15:51:00Z"/>
                  </w:rPr>
                </w:rPrChange>
              </w:rPr>
              <w:pPrChange w:id="984" w:author="Lane, Stefanie" w:date="2023-03-04T15:51:00Z">
                <w:pPr>
                  <w:jc w:val="center"/>
                </w:pPr>
              </w:pPrChange>
            </w:pPr>
            <w:ins w:id="985" w:author="Lane, Stefanie" w:date="2023-03-04T15:51:00Z">
              <w:r w:rsidRPr="00CC6367">
                <w:rPr>
                  <w:rFonts w:ascii="Calibri" w:eastAsia="Times New Roman" w:hAnsi="Calibri" w:cs="Calibri"/>
                  <w:color w:val="000000"/>
                  <w:sz w:val="20"/>
                  <w:szCs w:val="20"/>
                  <w:rPrChange w:id="986" w:author="Lane, Stefanie" w:date="2023-03-04T15:51:00Z">
                    <w:rPr/>
                  </w:rPrChange>
                </w:rPr>
                <w:t>&lt; 0.01</w:t>
              </w:r>
            </w:ins>
          </w:p>
        </w:tc>
        <w:tc>
          <w:tcPr>
            <w:tcW w:w="262" w:type="dxa"/>
            <w:tcBorders>
              <w:top w:val="nil"/>
              <w:left w:val="nil"/>
              <w:bottom w:val="nil"/>
              <w:right w:val="nil"/>
            </w:tcBorders>
            <w:shd w:val="clear" w:color="auto" w:fill="auto"/>
            <w:noWrap/>
            <w:vAlign w:val="bottom"/>
            <w:hideMark/>
          </w:tcPr>
          <w:p w14:paraId="1676644D" w14:textId="77777777" w:rsidR="00CC6367" w:rsidRPr="00CC6367" w:rsidRDefault="00CC6367">
            <w:pPr>
              <w:spacing w:after="0" w:line="240" w:lineRule="auto"/>
              <w:jc w:val="center"/>
              <w:rPr>
                <w:ins w:id="987" w:author="Lane, Stefanie" w:date="2023-03-04T15:51:00Z"/>
                <w:rFonts w:ascii="Calibri" w:eastAsia="Times New Roman" w:hAnsi="Calibri" w:cs="Calibri"/>
                <w:color w:val="000000"/>
                <w:sz w:val="20"/>
                <w:szCs w:val="20"/>
                <w:rPrChange w:id="988" w:author="Lane, Stefanie" w:date="2023-03-04T15:51:00Z">
                  <w:rPr>
                    <w:ins w:id="989" w:author="Lane, Stefanie" w:date="2023-03-04T15:51:00Z"/>
                  </w:rPr>
                </w:rPrChange>
              </w:rPr>
              <w:pPrChange w:id="990" w:author="Lane, Stefanie" w:date="2023-03-04T15:51:00Z">
                <w:pPr>
                  <w:jc w:val="center"/>
                </w:pPr>
              </w:pPrChange>
            </w:pPr>
          </w:p>
        </w:tc>
        <w:tc>
          <w:tcPr>
            <w:tcW w:w="2007" w:type="dxa"/>
            <w:tcBorders>
              <w:top w:val="single" w:sz="4" w:space="0" w:color="auto"/>
              <w:left w:val="nil"/>
              <w:bottom w:val="single" w:sz="4" w:space="0" w:color="auto"/>
              <w:right w:val="nil"/>
            </w:tcBorders>
            <w:shd w:val="clear" w:color="auto" w:fill="auto"/>
            <w:noWrap/>
            <w:vAlign w:val="bottom"/>
            <w:hideMark/>
          </w:tcPr>
          <w:p w14:paraId="56F2A394" w14:textId="77777777" w:rsidR="00CC6367" w:rsidRPr="00CC6367" w:rsidRDefault="00CC6367">
            <w:pPr>
              <w:spacing w:after="0" w:line="240" w:lineRule="auto"/>
              <w:rPr>
                <w:ins w:id="991" w:author="Lane, Stefanie" w:date="2023-03-04T15:51:00Z"/>
                <w:rFonts w:ascii="Calibri" w:eastAsia="Times New Roman" w:hAnsi="Calibri" w:cs="Calibri"/>
                <w:i/>
                <w:iCs/>
                <w:color w:val="000000"/>
                <w:sz w:val="20"/>
                <w:szCs w:val="20"/>
                <w:rPrChange w:id="992" w:author="Lane, Stefanie" w:date="2023-03-04T15:51:00Z">
                  <w:rPr>
                    <w:ins w:id="993" w:author="Lane, Stefanie" w:date="2023-03-04T15:51:00Z"/>
                  </w:rPr>
                </w:rPrChange>
              </w:rPr>
              <w:pPrChange w:id="994" w:author="Lane, Stefanie" w:date="2023-03-04T15:51:00Z">
                <w:pPr/>
              </w:pPrChange>
            </w:pPr>
            <w:ins w:id="995" w:author="Lane, Stefanie" w:date="2023-03-04T15:51:00Z">
              <w:r w:rsidRPr="00CC6367">
                <w:rPr>
                  <w:rFonts w:ascii="Calibri" w:eastAsia="Times New Roman" w:hAnsi="Calibri" w:cs="Calibri"/>
                  <w:i/>
                  <w:iCs/>
                  <w:color w:val="000000"/>
                  <w:sz w:val="20"/>
                  <w:szCs w:val="20"/>
                  <w:rPrChange w:id="996" w:author="Lane, Stefanie" w:date="2023-03-04T15:51:00Z">
                    <w:rPr/>
                  </w:rPrChange>
                </w:rPr>
                <w:t>Mentha aquatica</w:t>
              </w:r>
            </w:ins>
          </w:p>
        </w:tc>
        <w:tc>
          <w:tcPr>
            <w:tcW w:w="881" w:type="dxa"/>
            <w:tcBorders>
              <w:top w:val="nil"/>
              <w:left w:val="nil"/>
              <w:bottom w:val="single" w:sz="4" w:space="0" w:color="auto"/>
              <w:right w:val="single" w:sz="8" w:space="0" w:color="auto"/>
            </w:tcBorders>
            <w:shd w:val="clear" w:color="auto" w:fill="auto"/>
            <w:noWrap/>
            <w:vAlign w:val="bottom"/>
            <w:hideMark/>
          </w:tcPr>
          <w:p w14:paraId="357A5B27" w14:textId="77777777" w:rsidR="00CC6367" w:rsidRPr="00CC6367" w:rsidRDefault="00CC6367">
            <w:pPr>
              <w:spacing w:after="0" w:line="240" w:lineRule="auto"/>
              <w:jc w:val="center"/>
              <w:rPr>
                <w:ins w:id="997" w:author="Lane, Stefanie" w:date="2023-03-04T15:51:00Z"/>
                <w:rFonts w:ascii="Calibri" w:eastAsia="Times New Roman" w:hAnsi="Calibri" w:cs="Calibri"/>
                <w:color w:val="000000"/>
                <w:sz w:val="20"/>
                <w:szCs w:val="20"/>
                <w:rPrChange w:id="998" w:author="Lane, Stefanie" w:date="2023-03-04T15:51:00Z">
                  <w:rPr>
                    <w:ins w:id="999" w:author="Lane, Stefanie" w:date="2023-03-04T15:51:00Z"/>
                  </w:rPr>
                </w:rPrChange>
              </w:rPr>
              <w:pPrChange w:id="1000" w:author="Lane, Stefanie" w:date="2023-03-04T15:51:00Z">
                <w:pPr>
                  <w:jc w:val="center"/>
                </w:pPr>
              </w:pPrChange>
            </w:pPr>
            <w:ins w:id="1001" w:author="Lane, Stefanie" w:date="2023-03-04T15:51:00Z">
              <w:r w:rsidRPr="00CC6367">
                <w:rPr>
                  <w:rFonts w:ascii="Calibri" w:eastAsia="Times New Roman" w:hAnsi="Calibri" w:cs="Calibri"/>
                  <w:color w:val="000000"/>
                  <w:sz w:val="20"/>
                  <w:szCs w:val="20"/>
                  <w:rPrChange w:id="1002" w:author="Lane, Stefanie" w:date="2023-03-04T15:51:00Z">
                    <w:rPr/>
                  </w:rPrChange>
                </w:rPr>
                <w:t>&lt; 0.01</w:t>
              </w:r>
            </w:ins>
          </w:p>
        </w:tc>
      </w:tr>
      <w:tr w:rsidR="00CC6367" w:rsidRPr="00CC6367" w14:paraId="7378A38D" w14:textId="77777777" w:rsidTr="00CC6367">
        <w:trPr>
          <w:divId w:val="1263685578"/>
          <w:trHeight w:val="260"/>
          <w:ins w:id="1003" w:author="Lane, Stefanie" w:date="2023-03-04T15:51:00Z"/>
        </w:trPr>
        <w:tc>
          <w:tcPr>
            <w:tcW w:w="1091" w:type="dxa"/>
            <w:vMerge/>
            <w:tcBorders>
              <w:top w:val="single" w:sz="8" w:space="0" w:color="auto"/>
              <w:left w:val="single" w:sz="8" w:space="0" w:color="auto"/>
              <w:bottom w:val="single" w:sz="8" w:space="0" w:color="000000"/>
              <w:right w:val="nil"/>
            </w:tcBorders>
            <w:vAlign w:val="center"/>
            <w:hideMark/>
          </w:tcPr>
          <w:p w14:paraId="6E78BBEA" w14:textId="77777777" w:rsidR="00CC6367" w:rsidRPr="00CC6367" w:rsidRDefault="00CC6367">
            <w:pPr>
              <w:spacing w:after="0" w:line="240" w:lineRule="auto"/>
              <w:rPr>
                <w:ins w:id="1004" w:author="Lane, Stefanie" w:date="2023-03-04T15:51:00Z"/>
                <w:rFonts w:ascii="Calibri" w:eastAsia="Times New Roman" w:hAnsi="Calibri" w:cs="Calibri"/>
                <w:color w:val="000000"/>
                <w:sz w:val="20"/>
                <w:szCs w:val="20"/>
                <w:rPrChange w:id="1005" w:author="Lane, Stefanie" w:date="2023-03-04T15:51:00Z">
                  <w:rPr>
                    <w:ins w:id="1006" w:author="Lane, Stefanie" w:date="2023-03-04T15:51:00Z"/>
                  </w:rPr>
                </w:rPrChange>
              </w:rPr>
              <w:pPrChange w:id="1007" w:author="Lane, Stefanie" w:date="2023-03-04T15:51:00Z">
                <w:pPr/>
              </w:pPrChange>
            </w:pPr>
          </w:p>
        </w:tc>
        <w:tc>
          <w:tcPr>
            <w:tcW w:w="2149" w:type="dxa"/>
            <w:tcBorders>
              <w:top w:val="nil"/>
              <w:left w:val="nil"/>
              <w:bottom w:val="nil"/>
              <w:right w:val="nil"/>
            </w:tcBorders>
            <w:shd w:val="clear" w:color="auto" w:fill="auto"/>
            <w:noWrap/>
            <w:vAlign w:val="bottom"/>
            <w:hideMark/>
          </w:tcPr>
          <w:p w14:paraId="28CDE9E2" w14:textId="77777777" w:rsidR="00CC6367" w:rsidRPr="00CC6367" w:rsidRDefault="00CC6367">
            <w:pPr>
              <w:spacing w:after="0" w:line="240" w:lineRule="auto"/>
              <w:rPr>
                <w:ins w:id="1008" w:author="Lane, Stefanie" w:date="2023-03-04T15:51:00Z"/>
                <w:rFonts w:ascii="Calibri" w:eastAsia="Times New Roman" w:hAnsi="Calibri" w:cs="Calibri"/>
                <w:i/>
                <w:iCs/>
                <w:color w:val="000000"/>
                <w:sz w:val="20"/>
                <w:szCs w:val="20"/>
                <w:rPrChange w:id="1009" w:author="Lane, Stefanie" w:date="2023-03-04T15:51:00Z">
                  <w:rPr>
                    <w:ins w:id="1010" w:author="Lane, Stefanie" w:date="2023-03-04T15:51:00Z"/>
                  </w:rPr>
                </w:rPrChange>
              </w:rPr>
              <w:pPrChange w:id="1011" w:author="Lane, Stefanie" w:date="2023-03-04T15:51:00Z">
                <w:pPr/>
              </w:pPrChange>
            </w:pPr>
            <w:ins w:id="1012" w:author="Lane, Stefanie" w:date="2023-03-04T15:51:00Z">
              <w:r w:rsidRPr="00CC6367">
                <w:rPr>
                  <w:rFonts w:ascii="Calibri" w:eastAsia="Times New Roman" w:hAnsi="Calibri" w:cs="Calibri"/>
                  <w:i/>
                  <w:iCs/>
                  <w:color w:val="000000"/>
                  <w:sz w:val="20"/>
                  <w:szCs w:val="20"/>
                  <w:rPrChange w:id="1013" w:author="Lane, Stefanie" w:date="2023-03-04T15:51:00Z">
                    <w:rPr/>
                  </w:rPrChange>
                </w:rPr>
                <w:t>Bidens cernua</w:t>
              </w:r>
            </w:ins>
          </w:p>
        </w:tc>
        <w:tc>
          <w:tcPr>
            <w:tcW w:w="810" w:type="dxa"/>
            <w:tcBorders>
              <w:top w:val="nil"/>
              <w:left w:val="nil"/>
              <w:bottom w:val="single" w:sz="4" w:space="0" w:color="auto"/>
              <w:right w:val="nil"/>
            </w:tcBorders>
            <w:shd w:val="clear" w:color="auto" w:fill="auto"/>
            <w:noWrap/>
            <w:vAlign w:val="bottom"/>
            <w:hideMark/>
          </w:tcPr>
          <w:p w14:paraId="7E924FE6" w14:textId="77777777" w:rsidR="00CC6367" w:rsidRPr="00CC6367" w:rsidRDefault="00CC6367">
            <w:pPr>
              <w:spacing w:after="0" w:line="240" w:lineRule="auto"/>
              <w:jc w:val="center"/>
              <w:rPr>
                <w:ins w:id="1014" w:author="Lane, Stefanie" w:date="2023-03-04T15:51:00Z"/>
                <w:rFonts w:ascii="Calibri" w:eastAsia="Times New Roman" w:hAnsi="Calibri" w:cs="Calibri"/>
                <w:color w:val="000000"/>
                <w:sz w:val="20"/>
                <w:szCs w:val="20"/>
                <w:rPrChange w:id="1015" w:author="Lane, Stefanie" w:date="2023-03-04T15:51:00Z">
                  <w:rPr>
                    <w:ins w:id="1016" w:author="Lane, Stefanie" w:date="2023-03-04T15:51:00Z"/>
                  </w:rPr>
                </w:rPrChange>
              </w:rPr>
              <w:pPrChange w:id="1017" w:author="Lane, Stefanie" w:date="2023-03-04T15:51:00Z">
                <w:pPr>
                  <w:jc w:val="center"/>
                </w:pPr>
              </w:pPrChange>
            </w:pPr>
            <w:ins w:id="1018" w:author="Lane, Stefanie" w:date="2023-03-04T15:51:00Z">
              <w:r w:rsidRPr="00CC6367">
                <w:rPr>
                  <w:rFonts w:ascii="Calibri" w:eastAsia="Times New Roman" w:hAnsi="Calibri" w:cs="Calibri"/>
                  <w:color w:val="000000"/>
                  <w:sz w:val="20"/>
                  <w:szCs w:val="20"/>
                  <w:rPrChange w:id="1019" w:author="Lane, Stefanie" w:date="2023-03-04T15:51:00Z">
                    <w:rPr/>
                  </w:rPrChange>
                </w:rPr>
                <w:t>&lt; 0.01</w:t>
              </w:r>
            </w:ins>
          </w:p>
        </w:tc>
        <w:tc>
          <w:tcPr>
            <w:tcW w:w="300" w:type="dxa"/>
            <w:tcBorders>
              <w:top w:val="nil"/>
              <w:left w:val="nil"/>
              <w:bottom w:val="nil"/>
              <w:right w:val="nil"/>
            </w:tcBorders>
            <w:shd w:val="clear" w:color="auto" w:fill="auto"/>
            <w:noWrap/>
            <w:vAlign w:val="bottom"/>
            <w:hideMark/>
          </w:tcPr>
          <w:p w14:paraId="4E1031BA" w14:textId="77777777" w:rsidR="00CC6367" w:rsidRPr="00CC6367" w:rsidRDefault="00CC6367">
            <w:pPr>
              <w:spacing w:after="0" w:line="240" w:lineRule="auto"/>
              <w:jc w:val="center"/>
              <w:rPr>
                <w:ins w:id="1020" w:author="Lane, Stefanie" w:date="2023-03-04T15:51:00Z"/>
                <w:rFonts w:ascii="Calibri" w:eastAsia="Times New Roman" w:hAnsi="Calibri" w:cs="Calibri"/>
                <w:color w:val="000000"/>
                <w:sz w:val="20"/>
                <w:szCs w:val="20"/>
                <w:rPrChange w:id="1021" w:author="Lane, Stefanie" w:date="2023-03-04T15:51:00Z">
                  <w:rPr>
                    <w:ins w:id="1022" w:author="Lane, Stefanie" w:date="2023-03-04T15:51:00Z"/>
                  </w:rPr>
                </w:rPrChange>
              </w:rPr>
              <w:pPrChange w:id="1023" w:author="Lane, Stefanie" w:date="2023-03-04T15:51:00Z">
                <w:pPr>
                  <w:jc w:val="center"/>
                </w:pPr>
              </w:pPrChange>
            </w:pPr>
          </w:p>
        </w:tc>
        <w:tc>
          <w:tcPr>
            <w:tcW w:w="2189" w:type="dxa"/>
            <w:tcBorders>
              <w:top w:val="nil"/>
              <w:left w:val="nil"/>
              <w:bottom w:val="nil"/>
              <w:right w:val="nil"/>
            </w:tcBorders>
            <w:shd w:val="clear" w:color="auto" w:fill="auto"/>
            <w:noWrap/>
            <w:vAlign w:val="bottom"/>
            <w:hideMark/>
          </w:tcPr>
          <w:p w14:paraId="5E507A1F" w14:textId="77777777" w:rsidR="00CC6367" w:rsidRPr="00CC6367" w:rsidRDefault="00CC6367">
            <w:pPr>
              <w:spacing w:after="0" w:line="240" w:lineRule="auto"/>
              <w:rPr>
                <w:ins w:id="1024" w:author="Lane, Stefanie" w:date="2023-03-04T15:51:00Z"/>
                <w:rFonts w:ascii="Calibri" w:eastAsia="Times New Roman" w:hAnsi="Calibri" w:cs="Calibri"/>
                <w:sz w:val="20"/>
                <w:szCs w:val="20"/>
                <w:rPrChange w:id="1025" w:author="Lane, Stefanie" w:date="2023-03-04T15:51:00Z">
                  <w:rPr>
                    <w:ins w:id="1026" w:author="Lane, Stefanie" w:date="2023-03-04T15:51:00Z"/>
                  </w:rPr>
                </w:rPrChange>
              </w:rPr>
              <w:pPrChange w:id="1027" w:author="Lane, Stefanie" w:date="2023-03-04T15:51:00Z">
                <w:pPr/>
              </w:pPrChange>
            </w:pPr>
            <w:ins w:id="1028" w:author="Lane, Stefanie" w:date="2023-03-04T15:51:00Z">
              <w:r w:rsidRPr="00CC6367">
                <w:rPr>
                  <w:rFonts w:ascii="Calibri" w:eastAsia="Times New Roman" w:hAnsi="Calibri" w:cs="Calibri"/>
                  <w:sz w:val="20"/>
                  <w:szCs w:val="20"/>
                  <w:rPrChange w:id="1029" w:author="Lane, Stefanie" w:date="2023-03-04T15:51:00Z">
                    <w:rPr/>
                  </w:rPrChange>
                </w:rPr>
                <w:t>Grass (unidentified)</w:t>
              </w:r>
            </w:ins>
          </w:p>
        </w:tc>
        <w:tc>
          <w:tcPr>
            <w:tcW w:w="751" w:type="dxa"/>
            <w:tcBorders>
              <w:top w:val="nil"/>
              <w:left w:val="nil"/>
              <w:bottom w:val="single" w:sz="4" w:space="0" w:color="auto"/>
              <w:right w:val="nil"/>
            </w:tcBorders>
            <w:shd w:val="clear" w:color="auto" w:fill="auto"/>
            <w:noWrap/>
            <w:vAlign w:val="bottom"/>
            <w:hideMark/>
          </w:tcPr>
          <w:p w14:paraId="5069D106" w14:textId="77777777" w:rsidR="00CC6367" w:rsidRPr="00CC6367" w:rsidRDefault="00CC6367">
            <w:pPr>
              <w:spacing w:after="0" w:line="240" w:lineRule="auto"/>
              <w:jc w:val="center"/>
              <w:rPr>
                <w:ins w:id="1030" w:author="Lane, Stefanie" w:date="2023-03-04T15:51:00Z"/>
                <w:rFonts w:ascii="Calibri" w:eastAsia="Times New Roman" w:hAnsi="Calibri" w:cs="Calibri"/>
                <w:color w:val="000000"/>
                <w:sz w:val="20"/>
                <w:szCs w:val="20"/>
                <w:rPrChange w:id="1031" w:author="Lane, Stefanie" w:date="2023-03-04T15:51:00Z">
                  <w:rPr>
                    <w:ins w:id="1032" w:author="Lane, Stefanie" w:date="2023-03-04T15:51:00Z"/>
                  </w:rPr>
                </w:rPrChange>
              </w:rPr>
              <w:pPrChange w:id="1033" w:author="Lane, Stefanie" w:date="2023-03-04T15:51:00Z">
                <w:pPr>
                  <w:jc w:val="center"/>
                </w:pPr>
              </w:pPrChange>
            </w:pPr>
            <w:ins w:id="1034" w:author="Lane, Stefanie" w:date="2023-03-04T15:51:00Z">
              <w:r w:rsidRPr="00CC6367">
                <w:rPr>
                  <w:rFonts w:ascii="Calibri" w:eastAsia="Times New Roman" w:hAnsi="Calibri" w:cs="Calibri"/>
                  <w:color w:val="000000"/>
                  <w:sz w:val="20"/>
                  <w:szCs w:val="20"/>
                  <w:rPrChange w:id="1035" w:author="Lane, Stefanie" w:date="2023-03-04T15:51:00Z">
                    <w:rPr/>
                  </w:rPrChange>
                </w:rPr>
                <w:t>&lt; 0.01</w:t>
              </w:r>
            </w:ins>
          </w:p>
        </w:tc>
        <w:tc>
          <w:tcPr>
            <w:tcW w:w="262" w:type="dxa"/>
            <w:tcBorders>
              <w:top w:val="nil"/>
              <w:left w:val="nil"/>
              <w:bottom w:val="nil"/>
              <w:right w:val="nil"/>
            </w:tcBorders>
            <w:shd w:val="clear" w:color="auto" w:fill="auto"/>
            <w:noWrap/>
            <w:vAlign w:val="bottom"/>
            <w:hideMark/>
          </w:tcPr>
          <w:p w14:paraId="0684C440" w14:textId="77777777" w:rsidR="00CC6367" w:rsidRPr="00CC6367" w:rsidRDefault="00CC6367">
            <w:pPr>
              <w:spacing w:after="0" w:line="240" w:lineRule="auto"/>
              <w:jc w:val="center"/>
              <w:rPr>
                <w:ins w:id="1036" w:author="Lane, Stefanie" w:date="2023-03-04T15:51:00Z"/>
                <w:rFonts w:ascii="Calibri" w:eastAsia="Times New Roman" w:hAnsi="Calibri" w:cs="Calibri"/>
                <w:color w:val="000000"/>
                <w:sz w:val="20"/>
                <w:szCs w:val="20"/>
                <w:rPrChange w:id="1037" w:author="Lane, Stefanie" w:date="2023-03-04T15:51:00Z">
                  <w:rPr>
                    <w:ins w:id="1038" w:author="Lane, Stefanie" w:date="2023-03-04T15:51:00Z"/>
                  </w:rPr>
                </w:rPrChange>
              </w:rPr>
              <w:pPrChange w:id="1039" w:author="Lane, Stefanie" w:date="2023-03-04T15:51:00Z">
                <w:pPr>
                  <w:jc w:val="center"/>
                </w:pPr>
              </w:pPrChange>
            </w:pPr>
          </w:p>
        </w:tc>
        <w:tc>
          <w:tcPr>
            <w:tcW w:w="2007" w:type="dxa"/>
            <w:tcBorders>
              <w:top w:val="nil"/>
              <w:left w:val="nil"/>
              <w:bottom w:val="nil"/>
              <w:right w:val="nil"/>
            </w:tcBorders>
            <w:shd w:val="clear" w:color="auto" w:fill="auto"/>
            <w:noWrap/>
            <w:vAlign w:val="bottom"/>
            <w:hideMark/>
          </w:tcPr>
          <w:p w14:paraId="2E698266" w14:textId="77777777" w:rsidR="00CC6367" w:rsidRPr="00CC6367" w:rsidRDefault="00CC6367">
            <w:pPr>
              <w:spacing w:after="0" w:line="240" w:lineRule="auto"/>
              <w:rPr>
                <w:ins w:id="1040" w:author="Lane, Stefanie" w:date="2023-03-04T15:51:00Z"/>
                <w:rFonts w:ascii="Calibri" w:eastAsia="Times New Roman" w:hAnsi="Calibri" w:cs="Calibri"/>
                <w:i/>
                <w:iCs/>
                <w:color w:val="000000"/>
                <w:sz w:val="20"/>
                <w:szCs w:val="20"/>
                <w:rPrChange w:id="1041" w:author="Lane, Stefanie" w:date="2023-03-04T15:51:00Z">
                  <w:rPr>
                    <w:ins w:id="1042" w:author="Lane, Stefanie" w:date="2023-03-04T15:51:00Z"/>
                  </w:rPr>
                </w:rPrChange>
              </w:rPr>
              <w:pPrChange w:id="1043" w:author="Lane, Stefanie" w:date="2023-03-04T15:51:00Z">
                <w:pPr/>
              </w:pPrChange>
            </w:pPr>
            <w:ins w:id="1044" w:author="Lane, Stefanie" w:date="2023-03-04T15:51:00Z">
              <w:r w:rsidRPr="00CC6367">
                <w:rPr>
                  <w:rFonts w:ascii="Calibri" w:eastAsia="Times New Roman" w:hAnsi="Calibri" w:cs="Calibri"/>
                  <w:i/>
                  <w:iCs/>
                  <w:color w:val="000000"/>
                  <w:sz w:val="20"/>
                  <w:szCs w:val="20"/>
                  <w:rPrChange w:id="1045" w:author="Lane, Stefanie" w:date="2023-03-04T15:51:00Z">
                    <w:rPr/>
                  </w:rPrChange>
                </w:rPr>
                <w:t>Lysimachia thyrsiflora</w:t>
              </w:r>
            </w:ins>
          </w:p>
        </w:tc>
        <w:tc>
          <w:tcPr>
            <w:tcW w:w="881" w:type="dxa"/>
            <w:tcBorders>
              <w:top w:val="nil"/>
              <w:left w:val="nil"/>
              <w:bottom w:val="single" w:sz="4" w:space="0" w:color="auto"/>
              <w:right w:val="single" w:sz="8" w:space="0" w:color="auto"/>
            </w:tcBorders>
            <w:shd w:val="clear" w:color="auto" w:fill="auto"/>
            <w:noWrap/>
            <w:vAlign w:val="bottom"/>
            <w:hideMark/>
          </w:tcPr>
          <w:p w14:paraId="20BC50E8" w14:textId="77777777" w:rsidR="00CC6367" w:rsidRPr="00CC6367" w:rsidRDefault="00CC6367">
            <w:pPr>
              <w:spacing w:after="0" w:line="240" w:lineRule="auto"/>
              <w:jc w:val="center"/>
              <w:rPr>
                <w:ins w:id="1046" w:author="Lane, Stefanie" w:date="2023-03-04T15:51:00Z"/>
                <w:rFonts w:ascii="Calibri" w:eastAsia="Times New Roman" w:hAnsi="Calibri" w:cs="Calibri"/>
                <w:color w:val="000000"/>
                <w:sz w:val="20"/>
                <w:szCs w:val="20"/>
                <w:rPrChange w:id="1047" w:author="Lane, Stefanie" w:date="2023-03-04T15:51:00Z">
                  <w:rPr>
                    <w:ins w:id="1048" w:author="Lane, Stefanie" w:date="2023-03-04T15:51:00Z"/>
                  </w:rPr>
                </w:rPrChange>
              </w:rPr>
              <w:pPrChange w:id="1049" w:author="Lane, Stefanie" w:date="2023-03-04T15:51:00Z">
                <w:pPr>
                  <w:jc w:val="center"/>
                </w:pPr>
              </w:pPrChange>
            </w:pPr>
            <w:ins w:id="1050" w:author="Lane, Stefanie" w:date="2023-03-04T15:51:00Z">
              <w:r w:rsidRPr="00CC6367">
                <w:rPr>
                  <w:rFonts w:ascii="Calibri" w:eastAsia="Times New Roman" w:hAnsi="Calibri" w:cs="Calibri"/>
                  <w:color w:val="000000"/>
                  <w:sz w:val="20"/>
                  <w:szCs w:val="20"/>
                  <w:rPrChange w:id="1051" w:author="Lane, Stefanie" w:date="2023-03-04T15:51:00Z">
                    <w:rPr/>
                  </w:rPrChange>
                </w:rPr>
                <w:t>&lt; 0.01</w:t>
              </w:r>
            </w:ins>
          </w:p>
        </w:tc>
      </w:tr>
      <w:tr w:rsidR="00CC6367" w:rsidRPr="00CC6367" w14:paraId="249786C7" w14:textId="77777777" w:rsidTr="00CC6367">
        <w:trPr>
          <w:divId w:val="1263685578"/>
          <w:trHeight w:val="260"/>
          <w:ins w:id="1052" w:author="Lane, Stefanie" w:date="2023-03-04T15:51:00Z"/>
        </w:trPr>
        <w:tc>
          <w:tcPr>
            <w:tcW w:w="1091" w:type="dxa"/>
            <w:vMerge/>
            <w:tcBorders>
              <w:top w:val="single" w:sz="8" w:space="0" w:color="auto"/>
              <w:left w:val="single" w:sz="8" w:space="0" w:color="auto"/>
              <w:bottom w:val="single" w:sz="8" w:space="0" w:color="000000"/>
              <w:right w:val="nil"/>
            </w:tcBorders>
            <w:vAlign w:val="center"/>
            <w:hideMark/>
          </w:tcPr>
          <w:p w14:paraId="76275F2A" w14:textId="77777777" w:rsidR="00CC6367" w:rsidRPr="00CC6367" w:rsidRDefault="00CC6367">
            <w:pPr>
              <w:spacing w:after="0" w:line="240" w:lineRule="auto"/>
              <w:rPr>
                <w:ins w:id="1053" w:author="Lane, Stefanie" w:date="2023-03-04T15:51:00Z"/>
                <w:rFonts w:ascii="Calibri" w:eastAsia="Times New Roman" w:hAnsi="Calibri" w:cs="Calibri"/>
                <w:color w:val="000000"/>
                <w:sz w:val="20"/>
                <w:szCs w:val="20"/>
                <w:rPrChange w:id="1054" w:author="Lane, Stefanie" w:date="2023-03-04T15:51:00Z">
                  <w:rPr>
                    <w:ins w:id="1055" w:author="Lane, Stefanie" w:date="2023-03-04T15:51:00Z"/>
                  </w:rPr>
                </w:rPrChange>
              </w:rPr>
              <w:pPrChange w:id="1056" w:author="Lane, Stefanie" w:date="2023-03-04T15:51:00Z">
                <w:pPr/>
              </w:pPrChange>
            </w:pPr>
          </w:p>
        </w:tc>
        <w:tc>
          <w:tcPr>
            <w:tcW w:w="2149" w:type="dxa"/>
            <w:tcBorders>
              <w:top w:val="single" w:sz="4" w:space="0" w:color="auto"/>
              <w:left w:val="nil"/>
              <w:bottom w:val="single" w:sz="4" w:space="0" w:color="auto"/>
              <w:right w:val="nil"/>
            </w:tcBorders>
            <w:shd w:val="clear" w:color="auto" w:fill="auto"/>
            <w:noWrap/>
            <w:vAlign w:val="bottom"/>
            <w:hideMark/>
          </w:tcPr>
          <w:p w14:paraId="5F7AD3B4" w14:textId="77777777" w:rsidR="00CC6367" w:rsidRPr="00CC6367" w:rsidRDefault="00CC6367">
            <w:pPr>
              <w:spacing w:after="0" w:line="240" w:lineRule="auto"/>
              <w:rPr>
                <w:ins w:id="1057" w:author="Lane, Stefanie" w:date="2023-03-04T15:51:00Z"/>
                <w:rFonts w:ascii="Calibri" w:eastAsia="Times New Roman" w:hAnsi="Calibri" w:cs="Calibri"/>
                <w:i/>
                <w:iCs/>
                <w:sz w:val="20"/>
                <w:szCs w:val="20"/>
                <w:rPrChange w:id="1058" w:author="Lane, Stefanie" w:date="2023-03-04T15:51:00Z">
                  <w:rPr>
                    <w:ins w:id="1059" w:author="Lane, Stefanie" w:date="2023-03-04T15:51:00Z"/>
                  </w:rPr>
                </w:rPrChange>
              </w:rPr>
              <w:pPrChange w:id="1060" w:author="Lane, Stefanie" w:date="2023-03-04T15:51:00Z">
                <w:pPr/>
              </w:pPrChange>
            </w:pPr>
            <w:ins w:id="1061" w:author="Lane, Stefanie" w:date="2023-03-04T15:51:00Z">
              <w:r w:rsidRPr="00CC6367">
                <w:rPr>
                  <w:rFonts w:ascii="Calibri" w:eastAsia="Times New Roman" w:hAnsi="Calibri" w:cs="Calibri"/>
                  <w:i/>
                  <w:iCs/>
                  <w:sz w:val="20"/>
                  <w:szCs w:val="20"/>
                  <w:rPrChange w:id="1062" w:author="Lane, Stefanie" w:date="2023-03-04T15:51:00Z">
                    <w:rPr/>
                  </w:rPrChange>
                </w:rPr>
                <w:t>Lythrum salicaria</w:t>
              </w:r>
            </w:ins>
          </w:p>
        </w:tc>
        <w:tc>
          <w:tcPr>
            <w:tcW w:w="810" w:type="dxa"/>
            <w:tcBorders>
              <w:top w:val="nil"/>
              <w:left w:val="nil"/>
              <w:bottom w:val="single" w:sz="4" w:space="0" w:color="auto"/>
              <w:right w:val="nil"/>
            </w:tcBorders>
            <w:shd w:val="clear" w:color="auto" w:fill="auto"/>
            <w:noWrap/>
            <w:vAlign w:val="bottom"/>
            <w:hideMark/>
          </w:tcPr>
          <w:p w14:paraId="06188D91" w14:textId="77777777" w:rsidR="00CC6367" w:rsidRPr="00CC6367" w:rsidRDefault="00CC6367">
            <w:pPr>
              <w:spacing w:after="0" w:line="240" w:lineRule="auto"/>
              <w:jc w:val="center"/>
              <w:rPr>
                <w:ins w:id="1063" w:author="Lane, Stefanie" w:date="2023-03-04T15:51:00Z"/>
                <w:rFonts w:ascii="Calibri" w:eastAsia="Times New Roman" w:hAnsi="Calibri" w:cs="Calibri"/>
                <w:color w:val="000000"/>
                <w:sz w:val="20"/>
                <w:szCs w:val="20"/>
                <w:rPrChange w:id="1064" w:author="Lane, Stefanie" w:date="2023-03-04T15:51:00Z">
                  <w:rPr>
                    <w:ins w:id="1065" w:author="Lane, Stefanie" w:date="2023-03-04T15:51:00Z"/>
                  </w:rPr>
                </w:rPrChange>
              </w:rPr>
              <w:pPrChange w:id="1066" w:author="Lane, Stefanie" w:date="2023-03-04T15:51:00Z">
                <w:pPr>
                  <w:jc w:val="center"/>
                </w:pPr>
              </w:pPrChange>
            </w:pPr>
            <w:ins w:id="1067" w:author="Lane, Stefanie" w:date="2023-03-04T15:51:00Z">
              <w:r w:rsidRPr="00CC6367">
                <w:rPr>
                  <w:rFonts w:ascii="Calibri" w:eastAsia="Times New Roman" w:hAnsi="Calibri" w:cs="Calibri"/>
                  <w:color w:val="000000"/>
                  <w:sz w:val="20"/>
                  <w:szCs w:val="20"/>
                  <w:rPrChange w:id="1068" w:author="Lane, Stefanie" w:date="2023-03-04T15:51:00Z">
                    <w:rPr/>
                  </w:rPrChange>
                </w:rPr>
                <w:t>&lt; 0.01</w:t>
              </w:r>
            </w:ins>
          </w:p>
        </w:tc>
        <w:tc>
          <w:tcPr>
            <w:tcW w:w="300" w:type="dxa"/>
            <w:tcBorders>
              <w:top w:val="nil"/>
              <w:left w:val="nil"/>
              <w:bottom w:val="nil"/>
              <w:right w:val="nil"/>
            </w:tcBorders>
            <w:shd w:val="clear" w:color="auto" w:fill="auto"/>
            <w:noWrap/>
            <w:vAlign w:val="bottom"/>
            <w:hideMark/>
          </w:tcPr>
          <w:p w14:paraId="76FB99BD" w14:textId="77777777" w:rsidR="00CC6367" w:rsidRPr="00CC6367" w:rsidRDefault="00CC6367">
            <w:pPr>
              <w:spacing w:after="0" w:line="240" w:lineRule="auto"/>
              <w:jc w:val="center"/>
              <w:rPr>
                <w:ins w:id="1069" w:author="Lane, Stefanie" w:date="2023-03-04T15:51:00Z"/>
                <w:rFonts w:ascii="Calibri" w:eastAsia="Times New Roman" w:hAnsi="Calibri" w:cs="Calibri"/>
                <w:color w:val="000000"/>
                <w:sz w:val="20"/>
                <w:szCs w:val="20"/>
                <w:rPrChange w:id="1070" w:author="Lane, Stefanie" w:date="2023-03-04T15:51:00Z">
                  <w:rPr>
                    <w:ins w:id="1071" w:author="Lane, Stefanie" w:date="2023-03-04T15:51:00Z"/>
                  </w:rPr>
                </w:rPrChange>
              </w:rPr>
              <w:pPrChange w:id="1072" w:author="Lane, Stefanie" w:date="2023-03-04T15:51:00Z">
                <w:pPr>
                  <w:jc w:val="center"/>
                </w:pPr>
              </w:pPrChange>
            </w:pPr>
          </w:p>
        </w:tc>
        <w:tc>
          <w:tcPr>
            <w:tcW w:w="2189" w:type="dxa"/>
            <w:tcBorders>
              <w:top w:val="single" w:sz="4" w:space="0" w:color="auto"/>
              <w:left w:val="nil"/>
              <w:bottom w:val="single" w:sz="4" w:space="0" w:color="auto"/>
              <w:right w:val="nil"/>
            </w:tcBorders>
            <w:shd w:val="clear" w:color="auto" w:fill="auto"/>
            <w:noWrap/>
            <w:vAlign w:val="bottom"/>
            <w:hideMark/>
          </w:tcPr>
          <w:p w14:paraId="2D45CBFE" w14:textId="77777777" w:rsidR="00CC6367" w:rsidRPr="00CC6367" w:rsidRDefault="00CC6367">
            <w:pPr>
              <w:spacing w:after="0" w:line="240" w:lineRule="auto"/>
              <w:rPr>
                <w:ins w:id="1073" w:author="Lane, Stefanie" w:date="2023-03-04T15:51:00Z"/>
                <w:rFonts w:ascii="Calibri" w:eastAsia="Times New Roman" w:hAnsi="Calibri" w:cs="Calibri"/>
                <w:i/>
                <w:iCs/>
                <w:sz w:val="20"/>
                <w:szCs w:val="20"/>
                <w:rPrChange w:id="1074" w:author="Lane, Stefanie" w:date="2023-03-04T15:51:00Z">
                  <w:rPr>
                    <w:ins w:id="1075" w:author="Lane, Stefanie" w:date="2023-03-04T15:51:00Z"/>
                  </w:rPr>
                </w:rPrChange>
              </w:rPr>
              <w:pPrChange w:id="1076" w:author="Lane, Stefanie" w:date="2023-03-04T15:51:00Z">
                <w:pPr/>
              </w:pPrChange>
            </w:pPr>
            <w:ins w:id="1077" w:author="Lane, Stefanie" w:date="2023-03-04T15:51:00Z">
              <w:r w:rsidRPr="00CC6367">
                <w:rPr>
                  <w:rFonts w:ascii="Calibri" w:eastAsia="Times New Roman" w:hAnsi="Calibri" w:cs="Calibri"/>
                  <w:i/>
                  <w:iCs/>
                  <w:sz w:val="20"/>
                  <w:szCs w:val="20"/>
                  <w:rPrChange w:id="1078" w:author="Lane, Stefanie" w:date="2023-03-04T15:51:00Z">
                    <w:rPr/>
                  </w:rPrChange>
                </w:rPr>
                <w:t>Lythrum salicaria</w:t>
              </w:r>
            </w:ins>
          </w:p>
        </w:tc>
        <w:tc>
          <w:tcPr>
            <w:tcW w:w="751" w:type="dxa"/>
            <w:tcBorders>
              <w:top w:val="nil"/>
              <w:left w:val="nil"/>
              <w:bottom w:val="single" w:sz="4" w:space="0" w:color="auto"/>
              <w:right w:val="nil"/>
            </w:tcBorders>
            <w:shd w:val="clear" w:color="auto" w:fill="auto"/>
            <w:noWrap/>
            <w:vAlign w:val="bottom"/>
            <w:hideMark/>
          </w:tcPr>
          <w:p w14:paraId="69AF8B24" w14:textId="77777777" w:rsidR="00CC6367" w:rsidRPr="00CC6367" w:rsidRDefault="00CC6367">
            <w:pPr>
              <w:spacing w:after="0" w:line="240" w:lineRule="auto"/>
              <w:jc w:val="center"/>
              <w:rPr>
                <w:ins w:id="1079" w:author="Lane, Stefanie" w:date="2023-03-04T15:51:00Z"/>
                <w:rFonts w:ascii="Calibri" w:eastAsia="Times New Roman" w:hAnsi="Calibri" w:cs="Calibri"/>
                <w:color w:val="000000"/>
                <w:sz w:val="20"/>
                <w:szCs w:val="20"/>
                <w:rPrChange w:id="1080" w:author="Lane, Stefanie" w:date="2023-03-04T15:51:00Z">
                  <w:rPr>
                    <w:ins w:id="1081" w:author="Lane, Stefanie" w:date="2023-03-04T15:51:00Z"/>
                  </w:rPr>
                </w:rPrChange>
              </w:rPr>
              <w:pPrChange w:id="1082" w:author="Lane, Stefanie" w:date="2023-03-04T15:51:00Z">
                <w:pPr>
                  <w:jc w:val="center"/>
                </w:pPr>
              </w:pPrChange>
            </w:pPr>
            <w:ins w:id="1083" w:author="Lane, Stefanie" w:date="2023-03-04T15:51:00Z">
              <w:r w:rsidRPr="00CC6367">
                <w:rPr>
                  <w:rFonts w:ascii="Calibri" w:eastAsia="Times New Roman" w:hAnsi="Calibri" w:cs="Calibri"/>
                  <w:color w:val="000000"/>
                  <w:sz w:val="20"/>
                  <w:szCs w:val="20"/>
                  <w:rPrChange w:id="1084" w:author="Lane, Stefanie" w:date="2023-03-04T15:51:00Z">
                    <w:rPr/>
                  </w:rPrChange>
                </w:rPr>
                <w:t>&lt; 0.01</w:t>
              </w:r>
            </w:ins>
          </w:p>
        </w:tc>
        <w:tc>
          <w:tcPr>
            <w:tcW w:w="262" w:type="dxa"/>
            <w:tcBorders>
              <w:top w:val="nil"/>
              <w:left w:val="nil"/>
              <w:bottom w:val="nil"/>
              <w:right w:val="nil"/>
            </w:tcBorders>
            <w:shd w:val="clear" w:color="auto" w:fill="auto"/>
            <w:noWrap/>
            <w:vAlign w:val="bottom"/>
            <w:hideMark/>
          </w:tcPr>
          <w:p w14:paraId="0E79C2F1" w14:textId="77777777" w:rsidR="00CC6367" w:rsidRPr="00CC6367" w:rsidRDefault="00CC6367">
            <w:pPr>
              <w:spacing w:after="0" w:line="240" w:lineRule="auto"/>
              <w:jc w:val="center"/>
              <w:rPr>
                <w:ins w:id="1085" w:author="Lane, Stefanie" w:date="2023-03-04T15:51:00Z"/>
                <w:rFonts w:ascii="Calibri" w:eastAsia="Times New Roman" w:hAnsi="Calibri" w:cs="Calibri"/>
                <w:color w:val="000000"/>
                <w:sz w:val="20"/>
                <w:szCs w:val="20"/>
                <w:rPrChange w:id="1086" w:author="Lane, Stefanie" w:date="2023-03-04T15:51:00Z">
                  <w:rPr>
                    <w:ins w:id="1087" w:author="Lane, Stefanie" w:date="2023-03-04T15:51:00Z"/>
                  </w:rPr>
                </w:rPrChange>
              </w:rPr>
              <w:pPrChange w:id="1088" w:author="Lane, Stefanie" w:date="2023-03-04T15:51:00Z">
                <w:pPr>
                  <w:jc w:val="center"/>
                </w:pPr>
              </w:pPrChange>
            </w:pPr>
          </w:p>
        </w:tc>
        <w:tc>
          <w:tcPr>
            <w:tcW w:w="2007" w:type="dxa"/>
            <w:tcBorders>
              <w:top w:val="single" w:sz="4" w:space="0" w:color="auto"/>
              <w:left w:val="nil"/>
              <w:bottom w:val="single" w:sz="4" w:space="0" w:color="auto"/>
              <w:right w:val="nil"/>
            </w:tcBorders>
            <w:shd w:val="clear" w:color="auto" w:fill="auto"/>
            <w:noWrap/>
            <w:vAlign w:val="bottom"/>
            <w:hideMark/>
          </w:tcPr>
          <w:p w14:paraId="70384960" w14:textId="77777777" w:rsidR="00CC6367" w:rsidRPr="00CC6367" w:rsidRDefault="00CC6367">
            <w:pPr>
              <w:spacing w:after="0" w:line="240" w:lineRule="auto"/>
              <w:rPr>
                <w:ins w:id="1089" w:author="Lane, Stefanie" w:date="2023-03-04T15:51:00Z"/>
                <w:rFonts w:ascii="Calibri" w:eastAsia="Times New Roman" w:hAnsi="Calibri" w:cs="Calibri"/>
                <w:i/>
                <w:iCs/>
                <w:color w:val="000000"/>
                <w:sz w:val="20"/>
                <w:szCs w:val="20"/>
                <w:rPrChange w:id="1090" w:author="Lane, Stefanie" w:date="2023-03-04T15:51:00Z">
                  <w:rPr>
                    <w:ins w:id="1091" w:author="Lane, Stefanie" w:date="2023-03-04T15:51:00Z"/>
                  </w:rPr>
                </w:rPrChange>
              </w:rPr>
              <w:pPrChange w:id="1092" w:author="Lane, Stefanie" w:date="2023-03-04T15:51:00Z">
                <w:pPr/>
              </w:pPrChange>
            </w:pPr>
            <w:ins w:id="1093" w:author="Lane, Stefanie" w:date="2023-03-04T15:51:00Z">
              <w:r w:rsidRPr="00CC6367">
                <w:rPr>
                  <w:rFonts w:ascii="Calibri" w:eastAsia="Times New Roman" w:hAnsi="Calibri" w:cs="Calibri"/>
                  <w:i/>
                  <w:iCs/>
                  <w:color w:val="000000"/>
                  <w:sz w:val="20"/>
                  <w:szCs w:val="20"/>
                  <w:rPrChange w:id="1094" w:author="Lane, Stefanie" w:date="2023-03-04T15:51:00Z">
                    <w:rPr/>
                  </w:rPrChange>
                </w:rPr>
                <w:t>Galium trifidum</w:t>
              </w:r>
            </w:ins>
          </w:p>
        </w:tc>
        <w:tc>
          <w:tcPr>
            <w:tcW w:w="881" w:type="dxa"/>
            <w:tcBorders>
              <w:top w:val="nil"/>
              <w:left w:val="nil"/>
              <w:bottom w:val="single" w:sz="4" w:space="0" w:color="auto"/>
              <w:right w:val="single" w:sz="8" w:space="0" w:color="auto"/>
            </w:tcBorders>
            <w:shd w:val="clear" w:color="auto" w:fill="auto"/>
            <w:noWrap/>
            <w:vAlign w:val="bottom"/>
            <w:hideMark/>
          </w:tcPr>
          <w:p w14:paraId="3A63E010" w14:textId="77777777" w:rsidR="00CC6367" w:rsidRPr="00CC6367" w:rsidRDefault="00CC6367">
            <w:pPr>
              <w:spacing w:after="0" w:line="240" w:lineRule="auto"/>
              <w:jc w:val="center"/>
              <w:rPr>
                <w:ins w:id="1095" w:author="Lane, Stefanie" w:date="2023-03-04T15:51:00Z"/>
                <w:rFonts w:ascii="Calibri" w:eastAsia="Times New Roman" w:hAnsi="Calibri" w:cs="Calibri"/>
                <w:color w:val="000000"/>
                <w:sz w:val="20"/>
                <w:szCs w:val="20"/>
                <w:rPrChange w:id="1096" w:author="Lane, Stefanie" w:date="2023-03-04T15:51:00Z">
                  <w:rPr>
                    <w:ins w:id="1097" w:author="Lane, Stefanie" w:date="2023-03-04T15:51:00Z"/>
                  </w:rPr>
                </w:rPrChange>
              </w:rPr>
              <w:pPrChange w:id="1098" w:author="Lane, Stefanie" w:date="2023-03-04T15:51:00Z">
                <w:pPr>
                  <w:jc w:val="center"/>
                </w:pPr>
              </w:pPrChange>
            </w:pPr>
            <w:ins w:id="1099" w:author="Lane, Stefanie" w:date="2023-03-04T15:51:00Z">
              <w:r w:rsidRPr="00CC6367">
                <w:rPr>
                  <w:rFonts w:ascii="Calibri" w:eastAsia="Times New Roman" w:hAnsi="Calibri" w:cs="Calibri"/>
                  <w:color w:val="000000"/>
                  <w:sz w:val="20"/>
                  <w:szCs w:val="20"/>
                  <w:rPrChange w:id="1100" w:author="Lane, Stefanie" w:date="2023-03-04T15:51:00Z">
                    <w:rPr/>
                  </w:rPrChange>
                </w:rPr>
                <w:t>&lt; 0.01</w:t>
              </w:r>
            </w:ins>
          </w:p>
        </w:tc>
      </w:tr>
      <w:tr w:rsidR="00CC6367" w:rsidRPr="00CC6367" w14:paraId="20EFDD4C" w14:textId="77777777" w:rsidTr="00CC6367">
        <w:trPr>
          <w:divId w:val="1263685578"/>
          <w:trHeight w:val="260"/>
          <w:ins w:id="1101" w:author="Lane, Stefanie" w:date="2023-03-04T15:51:00Z"/>
        </w:trPr>
        <w:tc>
          <w:tcPr>
            <w:tcW w:w="1091" w:type="dxa"/>
            <w:vMerge/>
            <w:tcBorders>
              <w:top w:val="single" w:sz="8" w:space="0" w:color="auto"/>
              <w:left w:val="single" w:sz="8" w:space="0" w:color="auto"/>
              <w:bottom w:val="single" w:sz="8" w:space="0" w:color="000000"/>
              <w:right w:val="nil"/>
            </w:tcBorders>
            <w:vAlign w:val="center"/>
            <w:hideMark/>
          </w:tcPr>
          <w:p w14:paraId="641A4646" w14:textId="77777777" w:rsidR="00CC6367" w:rsidRPr="00CC6367" w:rsidRDefault="00CC6367">
            <w:pPr>
              <w:spacing w:after="0" w:line="240" w:lineRule="auto"/>
              <w:rPr>
                <w:ins w:id="1102" w:author="Lane, Stefanie" w:date="2023-03-04T15:51:00Z"/>
                <w:rFonts w:ascii="Calibri" w:eastAsia="Times New Roman" w:hAnsi="Calibri" w:cs="Calibri"/>
                <w:color w:val="000000"/>
                <w:sz w:val="20"/>
                <w:szCs w:val="20"/>
                <w:rPrChange w:id="1103" w:author="Lane, Stefanie" w:date="2023-03-04T15:51:00Z">
                  <w:rPr>
                    <w:ins w:id="1104" w:author="Lane, Stefanie" w:date="2023-03-04T15:51:00Z"/>
                  </w:rPr>
                </w:rPrChange>
              </w:rPr>
              <w:pPrChange w:id="1105" w:author="Lane, Stefanie" w:date="2023-03-04T15:51:00Z">
                <w:pPr/>
              </w:pPrChange>
            </w:pPr>
          </w:p>
        </w:tc>
        <w:tc>
          <w:tcPr>
            <w:tcW w:w="2149" w:type="dxa"/>
            <w:tcBorders>
              <w:top w:val="nil"/>
              <w:left w:val="nil"/>
              <w:bottom w:val="nil"/>
              <w:right w:val="nil"/>
            </w:tcBorders>
            <w:shd w:val="clear" w:color="auto" w:fill="auto"/>
            <w:noWrap/>
            <w:vAlign w:val="bottom"/>
            <w:hideMark/>
          </w:tcPr>
          <w:p w14:paraId="5F06DE4B" w14:textId="77777777" w:rsidR="00CC6367" w:rsidRPr="00CC6367" w:rsidRDefault="00CC6367">
            <w:pPr>
              <w:spacing w:after="0" w:line="240" w:lineRule="auto"/>
              <w:rPr>
                <w:ins w:id="1106" w:author="Lane, Stefanie" w:date="2023-03-04T15:51:00Z"/>
                <w:rFonts w:ascii="Calibri" w:eastAsia="Times New Roman" w:hAnsi="Calibri" w:cs="Calibri"/>
                <w:i/>
                <w:iCs/>
                <w:color w:val="000000"/>
                <w:sz w:val="20"/>
                <w:szCs w:val="20"/>
                <w:rPrChange w:id="1107" w:author="Lane, Stefanie" w:date="2023-03-04T15:51:00Z">
                  <w:rPr>
                    <w:ins w:id="1108" w:author="Lane, Stefanie" w:date="2023-03-04T15:51:00Z"/>
                  </w:rPr>
                </w:rPrChange>
              </w:rPr>
              <w:pPrChange w:id="1109" w:author="Lane, Stefanie" w:date="2023-03-04T15:51:00Z">
                <w:pPr/>
              </w:pPrChange>
            </w:pPr>
            <w:ins w:id="1110" w:author="Lane, Stefanie" w:date="2023-03-04T15:51:00Z">
              <w:r w:rsidRPr="00CC6367">
                <w:rPr>
                  <w:rFonts w:ascii="Calibri" w:eastAsia="Times New Roman" w:hAnsi="Calibri" w:cs="Calibri"/>
                  <w:i/>
                  <w:iCs/>
                  <w:color w:val="000000"/>
                  <w:sz w:val="20"/>
                  <w:szCs w:val="20"/>
                  <w:rPrChange w:id="1111" w:author="Lane, Stefanie" w:date="2023-03-04T15:51:00Z">
                    <w:rPr/>
                  </w:rPrChange>
                </w:rPr>
                <w:t>Equisetum fluviatile</w:t>
              </w:r>
            </w:ins>
          </w:p>
        </w:tc>
        <w:tc>
          <w:tcPr>
            <w:tcW w:w="810" w:type="dxa"/>
            <w:tcBorders>
              <w:top w:val="nil"/>
              <w:left w:val="nil"/>
              <w:bottom w:val="nil"/>
              <w:right w:val="nil"/>
            </w:tcBorders>
            <w:shd w:val="clear" w:color="auto" w:fill="auto"/>
            <w:noWrap/>
            <w:vAlign w:val="bottom"/>
            <w:hideMark/>
          </w:tcPr>
          <w:p w14:paraId="258ACE8C" w14:textId="77777777" w:rsidR="00CC6367" w:rsidRPr="00CC6367" w:rsidRDefault="00CC6367">
            <w:pPr>
              <w:spacing w:after="0" w:line="240" w:lineRule="auto"/>
              <w:jc w:val="center"/>
              <w:rPr>
                <w:ins w:id="1112" w:author="Lane, Stefanie" w:date="2023-03-04T15:51:00Z"/>
                <w:rFonts w:ascii="Calibri" w:eastAsia="Times New Roman" w:hAnsi="Calibri" w:cs="Calibri"/>
                <w:color w:val="000000"/>
                <w:sz w:val="20"/>
                <w:szCs w:val="20"/>
                <w:rPrChange w:id="1113" w:author="Lane, Stefanie" w:date="2023-03-04T15:51:00Z">
                  <w:rPr>
                    <w:ins w:id="1114" w:author="Lane, Stefanie" w:date="2023-03-04T15:51:00Z"/>
                  </w:rPr>
                </w:rPrChange>
              </w:rPr>
              <w:pPrChange w:id="1115" w:author="Lane, Stefanie" w:date="2023-03-04T15:51:00Z">
                <w:pPr>
                  <w:jc w:val="center"/>
                </w:pPr>
              </w:pPrChange>
            </w:pPr>
            <w:ins w:id="1116" w:author="Lane, Stefanie" w:date="2023-03-04T15:51:00Z">
              <w:r w:rsidRPr="00CC6367">
                <w:rPr>
                  <w:rFonts w:ascii="Calibri" w:eastAsia="Times New Roman" w:hAnsi="Calibri" w:cs="Calibri"/>
                  <w:color w:val="000000"/>
                  <w:sz w:val="20"/>
                  <w:szCs w:val="20"/>
                  <w:rPrChange w:id="1117" w:author="Lane, Stefanie" w:date="2023-03-04T15:51:00Z">
                    <w:rPr/>
                  </w:rPrChange>
                </w:rPr>
                <w:t>0.01</w:t>
              </w:r>
            </w:ins>
          </w:p>
        </w:tc>
        <w:tc>
          <w:tcPr>
            <w:tcW w:w="300" w:type="dxa"/>
            <w:tcBorders>
              <w:top w:val="nil"/>
              <w:left w:val="nil"/>
              <w:bottom w:val="nil"/>
              <w:right w:val="nil"/>
            </w:tcBorders>
            <w:shd w:val="clear" w:color="auto" w:fill="auto"/>
            <w:noWrap/>
            <w:vAlign w:val="bottom"/>
            <w:hideMark/>
          </w:tcPr>
          <w:p w14:paraId="59228888" w14:textId="77777777" w:rsidR="00CC6367" w:rsidRPr="00CC6367" w:rsidRDefault="00CC6367">
            <w:pPr>
              <w:spacing w:after="0" w:line="240" w:lineRule="auto"/>
              <w:jc w:val="center"/>
              <w:rPr>
                <w:ins w:id="1118" w:author="Lane, Stefanie" w:date="2023-03-04T15:51:00Z"/>
                <w:rFonts w:ascii="Calibri" w:eastAsia="Times New Roman" w:hAnsi="Calibri" w:cs="Calibri"/>
                <w:color w:val="000000"/>
                <w:sz w:val="20"/>
                <w:szCs w:val="20"/>
                <w:rPrChange w:id="1119" w:author="Lane, Stefanie" w:date="2023-03-04T15:51:00Z">
                  <w:rPr>
                    <w:ins w:id="1120" w:author="Lane, Stefanie" w:date="2023-03-04T15:51:00Z"/>
                  </w:rPr>
                </w:rPrChange>
              </w:rPr>
              <w:pPrChange w:id="1121" w:author="Lane, Stefanie" w:date="2023-03-04T15:51:00Z">
                <w:pPr>
                  <w:jc w:val="center"/>
                </w:pPr>
              </w:pPrChange>
            </w:pPr>
          </w:p>
        </w:tc>
        <w:tc>
          <w:tcPr>
            <w:tcW w:w="2189" w:type="dxa"/>
            <w:tcBorders>
              <w:top w:val="nil"/>
              <w:left w:val="nil"/>
              <w:bottom w:val="nil"/>
              <w:right w:val="nil"/>
            </w:tcBorders>
            <w:shd w:val="clear" w:color="auto" w:fill="auto"/>
            <w:noWrap/>
            <w:vAlign w:val="bottom"/>
            <w:hideMark/>
          </w:tcPr>
          <w:p w14:paraId="1CDCA1AD" w14:textId="77777777" w:rsidR="00CC6367" w:rsidRPr="00CC6367" w:rsidRDefault="00CC6367">
            <w:pPr>
              <w:spacing w:after="0" w:line="240" w:lineRule="auto"/>
              <w:rPr>
                <w:ins w:id="1122" w:author="Lane, Stefanie" w:date="2023-03-04T15:51:00Z"/>
                <w:rFonts w:ascii="Calibri" w:eastAsia="Times New Roman" w:hAnsi="Calibri" w:cs="Calibri"/>
                <w:i/>
                <w:iCs/>
                <w:color w:val="000000"/>
                <w:sz w:val="20"/>
                <w:szCs w:val="20"/>
                <w:rPrChange w:id="1123" w:author="Lane, Stefanie" w:date="2023-03-04T15:51:00Z">
                  <w:rPr>
                    <w:ins w:id="1124" w:author="Lane, Stefanie" w:date="2023-03-04T15:51:00Z"/>
                  </w:rPr>
                </w:rPrChange>
              </w:rPr>
              <w:pPrChange w:id="1125" w:author="Lane, Stefanie" w:date="2023-03-04T15:51:00Z">
                <w:pPr/>
              </w:pPrChange>
            </w:pPr>
            <w:ins w:id="1126" w:author="Lane, Stefanie" w:date="2023-03-04T15:51:00Z">
              <w:r w:rsidRPr="00CC6367">
                <w:rPr>
                  <w:rFonts w:ascii="Calibri" w:eastAsia="Times New Roman" w:hAnsi="Calibri" w:cs="Calibri"/>
                  <w:i/>
                  <w:iCs/>
                  <w:color w:val="000000"/>
                  <w:sz w:val="20"/>
                  <w:szCs w:val="20"/>
                  <w:rPrChange w:id="1127" w:author="Lane, Stefanie" w:date="2023-03-04T15:51:00Z">
                    <w:rPr/>
                  </w:rPrChange>
                </w:rPr>
                <w:t>Juncus articulatus</w:t>
              </w:r>
            </w:ins>
          </w:p>
        </w:tc>
        <w:tc>
          <w:tcPr>
            <w:tcW w:w="751" w:type="dxa"/>
            <w:tcBorders>
              <w:top w:val="nil"/>
              <w:left w:val="nil"/>
              <w:bottom w:val="single" w:sz="4" w:space="0" w:color="auto"/>
              <w:right w:val="nil"/>
            </w:tcBorders>
            <w:shd w:val="clear" w:color="auto" w:fill="auto"/>
            <w:noWrap/>
            <w:vAlign w:val="bottom"/>
            <w:hideMark/>
          </w:tcPr>
          <w:p w14:paraId="57331C46" w14:textId="77777777" w:rsidR="00CC6367" w:rsidRPr="00CC6367" w:rsidRDefault="00CC6367">
            <w:pPr>
              <w:spacing w:after="0" w:line="240" w:lineRule="auto"/>
              <w:jc w:val="center"/>
              <w:rPr>
                <w:ins w:id="1128" w:author="Lane, Stefanie" w:date="2023-03-04T15:51:00Z"/>
                <w:rFonts w:ascii="Calibri" w:eastAsia="Times New Roman" w:hAnsi="Calibri" w:cs="Calibri"/>
                <w:color w:val="000000"/>
                <w:sz w:val="20"/>
                <w:szCs w:val="20"/>
                <w:rPrChange w:id="1129" w:author="Lane, Stefanie" w:date="2023-03-04T15:51:00Z">
                  <w:rPr>
                    <w:ins w:id="1130" w:author="Lane, Stefanie" w:date="2023-03-04T15:51:00Z"/>
                  </w:rPr>
                </w:rPrChange>
              </w:rPr>
              <w:pPrChange w:id="1131" w:author="Lane, Stefanie" w:date="2023-03-04T15:51:00Z">
                <w:pPr>
                  <w:jc w:val="center"/>
                </w:pPr>
              </w:pPrChange>
            </w:pPr>
            <w:ins w:id="1132" w:author="Lane, Stefanie" w:date="2023-03-04T15:51:00Z">
              <w:r w:rsidRPr="00CC6367">
                <w:rPr>
                  <w:rFonts w:ascii="Calibri" w:eastAsia="Times New Roman" w:hAnsi="Calibri" w:cs="Calibri"/>
                  <w:color w:val="000000"/>
                  <w:sz w:val="20"/>
                  <w:szCs w:val="20"/>
                  <w:rPrChange w:id="1133" w:author="Lane, Stefanie" w:date="2023-03-04T15:51:00Z">
                    <w:rPr/>
                  </w:rPrChange>
                </w:rPr>
                <w:t>&lt; 0.01</w:t>
              </w:r>
            </w:ins>
          </w:p>
        </w:tc>
        <w:tc>
          <w:tcPr>
            <w:tcW w:w="262" w:type="dxa"/>
            <w:tcBorders>
              <w:top w:val="nil"/>
              <w:left w:val="nil"/>
              <w:bottom w:val="nil"/>
              <w:right w:val="nil"/>
            </w:tcBorders>
            <w:shd w:val="clear" w:color="auto" w:fill="auto"/>
            <w:noWrap/>
            <w:vAlign w:val="bottom"/>
            <w:hideMark/>
          </w:tcPr>
          <w:p w14:paraId="5ED08CA2" w14:textId="77777777" w:rsidR="00CC6367" w:rsidRPr="00CC6367" w:rsidRDefault="00CC6367">
            <w:pPr>
              <w:spacing w:after="0" w:line="240" w:lineRule="auto"/>
              <w:jc w:val="center"/>
              <w:rPr>
                <w:ins w:id="1134" w:author="Lane, Stefanie" w:date="2023-03-04T15:51:00Z"/>
                <w:rFonts w:ascii="Calibri" w:eastAsia="Times New Roman" w:hAnsi="Calibri" w:cs="Calibri"/>
                <w:color w:val="000000"/>
                <w:sz w:val="20"/>
                <w:szCs w:val="20"/>
                <w:rPrChange w:id="1135" w:author="Lane, Stefanie" w:date="2023-03-04T15:51:00Z">
                  <w:rPr>
                    <w:ins w:id="1136" w:author="Lane, Stefanie" w:date="2023-03-04T15:51:00Z"/>
                  </w:rPr>
                </w:rPrChange>
              </w:rPr>
              <w:pPrChange w:id="1137" w:author="Lane, Stefanie" w:date="2023-03-04T15:51:00Z">
                <w:pPr>
                  <w:jc w:val="center"/>
                </w:pPr>
              </w:pPrChange>
            </w:pPr>
          </w:p>
        </w:tc>
        <w:tc>
          <w:tcPr>
            <w:tcW w:w="2007" w:type="dxa"/>
            <w:tcBorders>
              <w:top w:val="nil"/>
              <w:left w:val="nil"/>
              <w:bottom w:val="nil"/>
              <w:right w:val="nil"/>
            </w:tcBorders>
            <w:shd w:val="clear" w:color="auto" w:fill="auto"/>
            <w:noWrap/>
            <w:vAlign w:val="bottom"/>
            <w:hideMark/>
          </w:tcPr>
          <w:p w14:paraId="01B00F94" w14:textId="77777777" w:rsidR="00CC6367" w:rsidRPr="00CC6367" w:rsidRDefault="00CC6367">
            <w:pPr>
              <w:spacing w:after="0" w:line="240" w:lineRule="auto"/>
              <w:rPr>
                <w:ins w:id="1138" w:author="Lane, Stefanie" w:date="2023-03-04T15:51:00Z"/>
                <w:rFonts w:ascii="Calibri" w:eastAsia="Times New Roman" w:hAnsi="Calibri" w:cs="Calibri"/>
                <w:i/>
                <w:iCs/>
                <w:color w:val="000000"/>
                <w:sz w:val="20"/>
                <w:szCs w:val="20"/>
                <w:rPrChange w:id="1139" w:author="Lane, Stefanie" w:date="2023-03-04T15:51:00Z">
                  <w:rPr>
                    <w:ins w:id="1140" w:author="Lane, Stefanie" w:date="2023-03-04T15:51:00Z"/>
                  </w:rPr>
                </w:rPrChange>
              </w:rPr>
              <w:pPrChange w:id="1141" w:author="Lane, Stefanie" w:date="2023-03-04T15:51:00Z">
                <w:pPr/>
              </w:pPrChange>
            </w:pPr>
            <w:ins w:id="1142" w:author="Lane, Stefanie" w:date="2023-03-04T15:51:00Z">
              <w:r w:rsidRPr="00CC6367">
                <w:rPr>
                  <w:rFonts w:ascii="Calibri" w:eastAsia="Times New Roman" w:hAnsi="Calibri" w:cs="Calibri"/>
                  <w:i/>
                  <w:iCs/>
                  <w:color w:val="000000"/>
                  <w:sz w:val="20"/>
                  <w:szCs w:val="20"/>
                  <w:rPrChange w:id="1143" w:author="Lane, Stefanie" w:date="2023-03-04T15:51:00Z">
                    <w:rPr/>
                  </w:rPrChange>
                </w:rPr>
                <w:t>Myosotis scorpioides</w:t>
              </w:r>
            </w:ins>
          </w:p>
        </w:tc>
        <w:tc>
          <w:tcPr>
            <w:tcW w:w="881" w:type="dxa"/>
            <w:tcBorders>
              <w:top w:val="nil"/>
              <w:left w:val="nil"/>
              <w:bottom w:val="nil"/>
              <w:right w:val="single" w:sz="8" w:space="0" w:color="auto"/>
            </w:tcBorders>
            <w:shd w:val="clear" w:color="auto" w:fill="auto"/>
            <w:noWrap/>
            <w:vAlign w:val="bottom"/>
            <w:hideMark/>
          </w:tcPr>
          <w:p w14:paraId="5A524362" w14:textId="77777777" w:rsidR="00CC6367" w:rsidRPr="00CC6367" w:rsidRDefault="00CC6367">
            <w:pPr>
              <w:spacing w:after="0" w:line="240" w:lineRule="auto"/>
              <w:jc w:val="center"/>
              <w:rPr>
                <w:ins w:id="1144" w:author="Lane, Stefanie" w:date="2023-03-04T15:51:00Z"/>
                <w:rFonts w:ascii="Calibri" w:eastAsia="Times New Roman" w:hAnsi="Calibri" w:cs="Calibri"/>
                <w:color w:val="000000"/>
                <w:sz w:val="20"/>
                <w:szCs w:val="20"/>
                <w:rPrChange w:id="1145" w:author="Lane, Stefanie" w:date="2023-03-04T15:51:00Z">
                  <w:rPr>
                    <w:ins w:id="1146" w:author="Lane, Stefanie" w:date="2023-03-04T15:51:00Z"/>
                  </w:rPr>
                </w:rPrChange>
              </w:rPr>
              <w:pPrChange w:id="1147" w:author="Lane, Stefanie" w:date="2023-03-04T15:51:00Z">
                <w:pPr>
                  <w:jc w:val="center"/>
                </w:pPr>
              </w:pPrChange>
            </w:pPr>
            <w:ins w:id="1148" w:author="Lane, Stefanie" w:date="2023-03-04T15:51:00Z">
              <w:r w:rsidRPr="00CC6367">
                <w:rPr>
                  <w:rFonts w:ascii="Calibri" w:eastAsia="Times New Roman" w:hAnsi="Calibri" w:cs="Calibri"/>
                  <w:color w:val="000000"/>
                  <w:sz w:val="20"/>
                  <w:szCs w:val="20"/>
                  <w:rPrChange w:id="1149" w:author="Lane, Stefanie" w:date="2023-03-04T15:51:00Z">
                    <w:rPr/>
                  </w:rPrChange>
                </w:rPr>
                <w:t>0.01</w:t>
              </w:r>
            </w:ins>
          </w:p>
        </w:tc>
      </w:tr>
      <w:tr w:rsidR="00CC6367" w:rsidRPr="00CC6367" w14:paraId="2D5337E1" w14:textId="77777777" w:rsidTr="00CC6367">
        <w:trPr>
          <w:divId w:val="1263685578"/>
          <w:trHeight w:val="260"/>
          <w:ins w:id="1150" w:author="Lane, Stefanie" w:date="2023-03-04T15:51:00Z"/>
        </w:trPr>
        <w:tc>
          <w:tcPr>
            <w:tcW w:w="1091" w:type="dxa"/>
            <w:vMerge/>
            <w:tcBorders>
              <w:top w:val="single" w:sz="8" w:space="0" w:color="auto"/>
              <w:left w:val="single" w:sz="8" w:space="0" w:color="auto"/>
              <w:bottom w:val="single" w:sz="8" w:space="0" w:color="000000"/>
              <w:right w:val="nil"/>
            </w:tcBorders>
            <w:vAlign w:val="center"/>
            <w:hideMark/>
          </w:tcPr>
          <w:p w14:paraId="2D097D29" w14:textId="77777777" w:rsidR="00CC6367" w:rsidRPr="00CC6367" w:rsidRDefault="00CC6367">
            <w:pPr>
              <w:spacing w:after="0" w:line="240" w:lineRule="auto"/>
              <w:rPr>
                <w:ins w:id="1151" w:author="Lane, Stefanie" w:date="2023-03-04T15:51:00Z"/>
                <w:rFonts w:ascii="Calibri" w:eastAsia="Times New Roman" w:hAnsi="Calibri" w:cs="Calibri"/>
                <w:color w:val="000000"/>
                <w:sz w:val="20"/>
                <w:szCs w:val="20"/>
                <w:rPrChange w:id="1152" w:author="Lane, Stefanie" w:date="2023-03-04T15:51:00Z">
                  <w:rPr>
                    <w:ins w:id="1153" w:author="Lane, Stefanie" w:date="2023-03-04T15:51:00Z"/>
                  </w:rPr>
                </w:rPrChange>
              </w:rPr>
              <w:pPrChange w:id="1154" w:author="Lane, Stefanie" w:date="2023-03-04T15:51:00Z">
                <w:pPr/>
              </w:pPrChange>
            </w:pPr>
          </w:p>
        </w:tc>
        <w:tc>
          <w:tcPr>
            <w:tcW w:w="2149" w:type="dxa"/>
            <w:tcBorders>
              <w:top w:val="single" w:sz="4" w:space="0" w:color="auto"/>
              <w:left w:val="nil"/>
              <w:bottom w:val="single" w:sz="4" w:space="0" w:color="auto"/>
              <w:right w:val="nil"/>
            </w:tcBorders>
            <w:shd w:val="clear" w:color="auto" w:fill="auto"/>
            <w:noWrap/>
            <w:vAlign w:val="bottom"/>
            <w:hideMark/>
          </w:tcPr>
          <w:p w14:paraId="60134B7C" w14:textId="77777777" w:rsidR="00CC6367" w:rsidRPr="00CC6367" w:rsidRDefault="00CC6367">
            <w:pPr>
              <w:spacing w:after="0" w:line="240" w:lineRule="auto"/>
              <w:rPr>
                <w:ins w:id="1155" w:author="Lane, Stefanie" w:date="2023-03-04T15:51:00Z"/>
                <w:rFonts w:ascii="Calibri" w:eastAsia="Times New Roman" w:hAnsi="Calibri" w:cs="Calibri"/>
                <w:i/>
                <w:iCs/>
                <w:color w:val="000000"/>
                <w:sz w:val="20"/>
                <w:szCs w:val="20"/>
                <w:rPrChange w:id="1156" w:author="Lane, Stefanie" w:date="2023-03-04T15:51:00Z">
                  <w:rPr>
                    <w:ins w:id="1157" w:author="Lane, Stefanie" w:date="2023-03-04T15:51:00Z"/>
                  </w:rPr>
                </w:rPrChange>
              </w:rPr>
              <w:pPrChange w:id="1158" w:author="Lane, Stefanie" w:date="2023-03-04T15:51:00Z">
                <w:pPr/>
              </w:pPrChange>
            </w:pPr>
            <w:ins w:id="1159" w:author="Lane, Stefanie" w:date="2023-03-04T15:51:00Z">
              <w:r w:rsidRPr="00CC6367">
                <w:rPr>
                  <w:rFonts w:ascii="Calibri" w:eastAsia="Times New Roman" w:hAnsi="Calibri" w:cs="Calibri"/>
                  <w:i/>
                  <w:iCs/>
                  <w:color w:val="000000"/>
                  <w:sz w:val="20"/>
                  <w:szCs w:val="20"/>
                  <w:rPrChange w:id="1160" w:author="Lane, Stefanie" w:date="2023-03-04T15:51:00Z">
                    <w:rPr/>
                  </w:rPrChange>
                </w:rPr>
                <w:t>Lysimachia thyrsiflora</w:t>
              </w:r>
            </w:ins>
          </w:p>
        </w:tc>
        <w:tc>
          <w:tcPr>
            <w:tcW w:w="810" w:type="dxa"/>
            <w:tcBorders>
              <w:top w:val="single" w:sz="4" w:space="0" w:color="auto"/>
              <w:left w:val="nil"/>
              <w:bottom w:val="single" w:sz="4" w:space="0" w:color="auto"/>
              <w:right w:val="nil"/>
            </w:tcBorders>
            <w:shd w:val="clear" w:color="auto" w:fill="auto"/>
            <w:noWrap/>
            <w:vAlign w:val="bottom"/>
            <w:hideMark/>
          </w:tcPr>
          <w:p w14:paraId="5F43B9B9" w14:textId="77777777" w:rsidR="00CC6367" w:rsidRPr="00CC6367" w:rsidRDefault="00CC6367">
            <w:pPr>
              <w:spacing w:after="0" w:line="240" w:lineRule="auto"/>
              <w:jc w:val="center"/>
              <w:rPr>
                <w:ins w:id="1161" w:author="Lane, Stefanie" w:date="2023-03-04T15:51:00Z"/>
                <w:rFonts w:ascii="Calibri" w:eastAsia="Times New Roman" w:hAnsi="Calibri" w:cs="Calibri"/>
                <w:color w:val="000000"/>
                <w:sz w:val="20"/>
                <w:szCs w:val="20"/>
                <w:rPrChange w:id="1162" w:author="Lane, Stefanie" w:date="2023-03-04T15:51:00Z">
                  <w:rPr>
                    <w:ins w:id="1163" w:author="Lane, Stefanie" w:date="2023-03-04T15:51:00Z"/>
                  </w:rPr>
                </w:rPrChange>
              </w:rPr>
              <w:pPrChange w:id="1164" w:author="Lane, Stefanie" w:date="2023-03-04T15:51:00Z">
                <w:pPr>
                  <w:jc w:val="center"/>
                </w:pPr>
              </w:pPrChange>
            </w:pPr>
            <w:ins w:id="1165" w:author="Lane, Stefanie" w:date="2023-03-04T15:51:00Z">
              <w:r w:rsidRPr="00CC6367">
                <w:rPr>
                  <w:rFonts w:ascii="Calibri" w:eastAsia="Times New Roman" w:hAnsi="Calibri" w:cs="Calibri"/>
                  <w:color w:val="000000"/>
                  <w:sz w:val="20"/>
                  <w:szCs w:val="20"/>
                  <w:rPrChange w:id="1166" w:author="Lane, Stefanie" w:date="2023-03-04T15:51:00Z">
                    <w:rPr/>
                  </w:rPrChange>
                </w:rPr>
                <w:t>0.01</w:t>
              </w:r>
            </w:ins>
          </w:p>
        </w:tc>
        <w:tc>
          <w:tcPr>
            <w:tcW w:w="300" w:type="dxa"/>
            <w:tcBorders>
              <w:top w:val="nil"/>
              <w:left w:val="nil"/>
              <w:bottom w:val="nil"/>
              <w:right w:val="nil"/>
            </w:tcBorders>
            <w:shd w:val="clear" w:color="auto" w:fill="auto"/>
            <w:noWrap/>
            <w:vAlign w:val="bottom"/>
            <w:hideMark/>
          </w:tcPr>
          <w:p w14:paraId="4438DAB4" w14:textId="77777777" w:rsidR="00CC6367" w:rsidRPr="00CC6367" w:rsidRDefault="00CC6367">
            <w:pPr>
              <w:spacing w:after="0" w:line="240" w:lineRule="auto"/>
              <w:jc w:val="center"/>
              <w:rPr>
                <w:ins w:id="1167" w:author="Lane, Stefanie" w:date="2023-03-04T15:51:00Z"/>
                <w:rFonts w:ascii="Calibri" w:eastAsia="Times New Roman" w:hAnsi="Calibri" w:cs="Calibri"/>
                <w:color w:val="000000"/>
                <w:sz w:val="20"/>
                <w:szCs w:val="20"/>
                <w:rPrChange w:id="1168" w:author="Lane, Stefanie" w:date="2023-03-04T15:51:00Z">
                  <w:rPr>
                    <w:ins w:id="1169" w:author="Lane, Stefanie" w:date="2023-03-04T15:51:00Z"/>
                  </w:rPr>
                </w:rPrChange>
              </w:rPr>
              <w:pPrChange w:id="1170" w:author="Lane, Stefanie" w:date="2023-03-04T15:51:00Z">
                <w:pPr>
                  <w:jc w:val="center"/>
                </w:pPr>
              </w:pPrChange>
            </w:pPr>
          </w:p>
        </w:tc>
        <w:tc>
          <w:tcPr>
            <w:tcW w:w="2189" w:type="dxa"/>
            <w:tcBorders>
              <w:top w:val="single" w:sz="4" w:space="0" w:color="auto"/>
              <w:left w:val="nil"/>
              <w:bottom w:val="single" w:sz="4" w:space="0" w:color="auto"/>
              <w:right w:val="nil"/>
            </w:tcBorders>
            <w:shd w:val="clear" w:color="auto" w:fill="auto"/>
            <w:noWrap/>
            <w:vAlign w:val="bottom"/>
            <w:hideMark/>
          </w:tcPr>
          <w:p w14:paraId="542B05D4" w14:textId="77777777" w:rsidR="00CC6367" w:rsidRPr="00CC6367" w:rsidRDefault="00CC6367">
            <w:pPr>
              <w:spacing w:after="0" w:line="240" w:lineRule="auto"/>
              <w:rPr>
                <w:ins w:id="1171" w:author="Lane, Stefanie" w:date="2023-03-04T15:51:00Z"/>
                <w:rFonts w:ascii="Calibri" w:eastAsia="Times New Roman" w:hAnsi="Calibri" w:cs="Calibri"/>
                <w:i/>
                <w:iCs/>
                <w:color w:val="000000"/>
                <w:sz w:val="20"/>
                <w:szCs w:val="20"/>
                <w:rPrChange w:id="1172" w:author="Lane, Stefanie" w:date="2023-03-04T15:51:00Z">
                  <w:rPr>
                    <w:ins w:id="1173" w:author="Lane, Stefanie" w:date="2023-03-04T15:51:00Z"/>
                  </w:rPr>
                </w:rPrChange>
              </w:rPr>
              <w:pPrChange w:id="1174" w:author="Lane, Stefanie" w:date="2023-03-04T15:51:00Z">
                <w:pPr/>
              </w:pPrChange>
            </w:pPr>
            <w:ins w:id="1175" w:author="Lane, Stefanie" w:date="2023-03-04T15:51:00Z">
              <w:r w:rsidRPr="00CC6367">
                <w:rPr>
                  <w:rFonts w:ascii="Calibri" w:eastAsia="Times New Roman" w:hAnsi="Calibri" w:cs="Calibri"/>
                  <w:i/>
                  <w:iCs/>
                  <w:color w:val="000000"/>
                  <w:sz w:val="20"/>
                  <w:szCs w:val="20"/>
                  <w:rPrChange w:id="1176" w:author="Lane, Stefanie" w:date="2023-03-04T15:51:00Z">
                    <w:rPr/>
                  </w:rPrChange>
                </w:rPr>
                <w:t>Equisetum fluviatile</w:t>
              </w:r>
            </w:ins>
          </w:p>
        </w:tc>
        <w:tc>
          <w:tcPr>
            <w:tcW w:w="751" w:type="dxa"/>
            <w:tcBorders>
              <w:top w:val="nil"/>
              <w:left w:val="nil"/>
              <w:bottom w:val="single" w:sz="4" w:space="0" w:color="auto"/>
              <w:right w:val="nil"/>
            </w:tcBorders>
            <w:shd w:val="clear" w:color="auto" w:fill="auto"/>
            <w:noWrap/>
            <w:vAlign w:val="bottom"/>
            <w:hideMark/>
          </w:tcPr>
          <w:p w14:paraId="118B7913" w14:textId="77777777" w:rsidR="00CC6367" w:rsidRPr="00CC6367" w:rsidRDefault="00CC6367">
            <w:pPr>
              <w:spacing w:after="0" w:line="240" w:lineRule="auto"/>
              <w:jc w:val="center"/>
              <w:rPr>
                <w:ins w:id="1177" w:author="Lane, Stefanie" w:date="2023-03-04T15:51:00Z"/>
                <w:rFonts w:ascii="Calibri" w:eastAsia="Times New Roman" w:hAnsi="Calibri" w:cs="Calibri"/>
                <w:color w:val="000000"/>
                <w:sz w:val="20"/>
                <w:szCs w:val="20"/>
                <w:rPrChange w:id="1178" w:author="Lane, Stefanie" w:date="2023-03-04T15:51:00Z">
                  <w:rPr>
                    <w:ins w:id="1179" w:author="Lane, Stefanie" w:date="2023-03-04T15:51:00Z"/>
                  </w:rPr>
                </w:rPrChange>
              </w:rPr>
              <w:pPrChange w:id="1180" w:author="Lane, Stefanie" w:date="2023-03-04T15:51:00Z">
                <w:pPr>
                  <w:jc w:val="center"/>
                </w:pPr>
              </w:pPrChange>
            </w:pPr>
            <w:ins w:id="1181" w:author="Lane, Stefanie" w:date="2023-03-04T15:51:00Z">
              <w:r w:rsidRPr="00CC6367">
                <w:rPr>
                  <w:rFonts w:ascii="Calibri" w:eastAsia="Times New Roman" w:hAnsi="Calibri" w:cs="Calibri"/>
                  <w:color w:val="000000"/>
                  <w:sz w:val="20"/>
                  <w:szCs w:val="20"/>
                  <w:rPrChange w:id="1182" w:author="Lane, Stefanie" w:date="2023-03-04T15:51:00Z">
                    <w:rPr/>
                  </w:rPrChange>
                </w:rPr>
                <w:t>&lt; 0.01</w:t>
              </w:r>
            </w:ins>
          </w:p>
        </w:tc>
        <w:tc>
          <w:tcPr>
            <w:tcW w:w="262" w:type="dxa"/>
            <w:tcBorders>
              <w:top w:val="nil"/>
              <w:left w:val="nil"/>
              <w:bottom w:val="nil"/>
              <w:right w:val="nil"/>
            </w:tcBorders>
            <w:shd w:val="clear" w:color="auto" w:fill="auto"/>
            <w:noWrap/>
            <w:vAlign w:val="bottom"/>
            <w:hideMark/>
          </w:tcPr>
          <w:p w14:paraId="2EB08653" w14:textId="77777777" w:rsidR="00CC6367" w:rsidRPr="00CC6367" w:rsidRDefault="00CC6367">
            <w:pPr>
              <w:spacing w:after="0" w:line="240" w:lineRule="auto"/>
              <w:jc w:val="center"/>
              <w:rPr>
                <w:ins w:id="1183" w:author="Lane, Stefanie" w:date="2023-03-04T15:51:00Z"/>
                <w:rFonts w:ascii="Calibri" w:eastAsia="Times New Roman" w:hAnsi="Calibri" w:cs="Calibri"/>
                <w:color w:val="000000"/>
                <w:sz w:val="20"/>
                <w:szCs w:val="20"/>
                <w:rPrChange w:id="1184" w:author="Lane, Stefanie" w:date="2023-03-04T15:51:00Z">
                  <w:rPr>
                    <w:ins w:id="1185" w:author="Lane, Stefanie" w:date="2023-03-04T15:51:00Z"/>
                  </w:rPr>
                </w:rPrChange>
              </w:rPr>
              <w:pPrChange w:id="1186" w:author="Lane, Stefanie" w:date="2023-03-04T15:51:00Z">
                <w:pPr>
                  <w:jc w:val="center"/>
                </w:pPr>
              </w:pPrChange>
            </w:pPr>
          </w:p>
        </w:tc>
        <w:tc>
          <w:tcPr>
            <w:tcW w:w="2007" w:type="dxa"/>
            <w:tcBorders>
              <w:top w:val="single" w:sz="4" w:space="0" w:color="auto"/>
              <w:left w:val="nil"/>
              <w:bottom w:val="single" w:sz="4" w:space="0" w:color="auto"/>
              <w:right w:val="nil"/>
            </w:tcBorders>
            <w:shd w:val="clear" w:color="auto" w:fill="auto"/>
            <w:noWrap/>
            <w:vAlign w:val="bottom"/>
            <w:hideMark/>
          </w:tcPr>
          <w:p w14:paraId="451DEF60" w14:textId="77777777" w:rsidR="00CC6367" w:rsidRPr="00CC6367" w:rsidRDefault="00CC6367">
            <w:pPr>
              <w:spacing w:after="0" w:line="240" w:lineRule="auto"/>
              <w:rPr>
                <w:ins w:id="1187" w:author="Lane, Stefanie" w:date="2023-03-04T15:51:00Z"/>
                <w:rFonts w:ascii="Calibri" w:eastAsia="Times New Roman" w:hAnsi="Calibri" w:cs="Calibri"/>
                <w:i/>
                <w:iCs/>
                <w:color w:val="000000"/>
                <w:sz w:val="20"/>
                <w:szCs w:val="20"/>
                <w:rPrChange w:id="1188" w:author="Lane, Stefanie" w:date="2023-03-04T15:51:00Z">
                  <w:rPr>
                    <w:ins w:id="1189" w:author="Lane, Stefanie" w:date="2023-03-04T15:51:00Z"/>
                  </w:rPr>
                </w:rPrChange>
              </w:rPr>
              <w:pPrChange w:id="1190" w:author="Lane, Stefanie" w:date="2023-03-04T15:51:00Z">
                <w:pPr/>
              </w:pPrChange>
            </w:pPr>
            <w:ins w:id="1191" w:author="Lane, Stefanie" w:date="2023-03-04T15:51:00Z">
              <w:r w:rsidRPr="00CC6367">
                <w:rPr>
                  <w:rFonts w:ascii="Calibri" w:eastAsia="Times New Roman" w:hAnsi="Calibri" w:cs="Calibri"/>
                  <w:i/>
                  <w:iCs/>
                  <w:color w:val="000000"/>
                  <w:sz w:val="20"/>
                  <w:szCs w:val="20"/>
                  <w:rPrChange w:id="1192" w:author="Lane, Stefanie" w:date="2023-03-04T15:51:00Z">
                    <w:rPr/>
                  </w:rPrChange>
                </w:rPr>
                <w:t>Juncus articulatus</w:t>
              </w:r>
            </w:ins>
          </w:p>
        </w:tc>
        <w:tc>
          <w:tcPr>
            <w:tcW w:w="881" w:type="dxa"/>
            <w:tcBorders>
              <w:top w:val="single" w:sz="4" w:space="0" w:color="auto"/>
              <w:left w:val="nil"/>
              <w:bottom w:val="single" w:sz="4" w:space="0" w:color="auto"/>
              <w:right w:val="single" w:sz="8" w:space="0" w:color="auto"/>
            </w:tcBorders>
            <w:shd w:val="clear" w:color="auto" w:fill="auto"/>
            <w:noWrap/>
            <w:vAlign w:val="bottom"/>
            <w:hideMark/>
          </w:tcPr>
          <w:p w14:paraId="28750BD2" w14:textId="77777777" w:rsidR="00CC6367" w:rsidRPr="00CC6367" w:rsidRDefault="00CC6367">
            <w:pPr>
              <w:spacing w:after="0" w:line="240" w:lineRule="auto"/>
              <w:jc w:val="center"/>
              <w:rPr>
                <w:ins w:id="1193" w:author="Lane, Stefanie" w:date="2023-03-04T15:51:00Z"/>
                <w:rFonts w:ascii="Calibri" w:eastAsia="Times New Roman" w:hAnsi="Calibri" w:cs="Calibri"/>
                <w:color w:val="000000"/>
                <w:sz w:val="20"/>
                <w:szCs w:val="20"/>
                <w:rPrChange w:id="1194" w:author="Lane, Stefanie" w:date="2023-03-04T15:51:00Z">
                  <w:rPr>
                    <w:ins w:id="1195" w:author="Lane, Stefanie" w:date="2023-03-04T15:51:00Z"/>
                  </w:rPr>
                </w:rPrChange>
              </w:rPr>
              <w:pPrChange w:id="1196" w:author="Lane, Stefanie" w:date="2023-03-04T15:51:00Z">
                <w:pPr>
                  <w:jc w:val="center"/>
                </w:pPr>
              </w:pPrChange>
            </w:pPr>
            <w:ins w:id="1197" w:author="Lane, Stefanie" w:date="2023-03-04T15:51:00Z">
              <w:r w:rsidRPr="00CC6367">
                <w:rPr>
                  <w:rFonts w:ascii="Calibri" w:eastAsia="Times New Roman" w:hAnsi="Calibri" w:cs="Calibri"/>
                  <w:color w:val="000000"/>
                  <w:sz w:val="20"/>
                  <w:szCs w:val="20"/>
                  <w:rPrChange w:id="1198" w:author="Lane, Stefanie" w:date="2023-03-04T15:51:00Z">
                    <w:rPr/>
                  </w:rPrChange>
                </w:rPr>
                <w:t>0.02</w:t>
              </w:r>
            </w:ins>
          </w:p>
        </w:tc>
      </w:tr>
      <w:tr w:rsidR="00CC6367" w:rsidRPr="00CC6367" w14:paraId="2CE67975" w14:textId="77777777" w:rsidTr="00CC6367">
        <w:trPr>
          <w:divId w:val="1263685578"/>
          <w:trHeight w:val="260"/>
          <w:ins w:id="1199" w:author="Lane, Stefanie" w:date="2023-03-04T15:51:00Z"/>
        </w:trPr>
        <w:tc>
          <w:tcPr>
            <w:tcW w:w="1091" w:type="dxa"/>
            <w:vMerge/>
            <w:tcBorders>
              <w:top w:val="single" w:sz="8" w:space="0" w:color="auto"/>
              <w:left w:val="single" w:sz="8" w:space="0" w:color="auto"/>
              <w:bottom w:val="single" w:sz="8" w:space="0" w:color="000000"/>
              <w:right w:val="nil"/>
            </w:tcBorders>
            <w:vAlign w:val="center"/>
            <w:hideMark/>
          </w:tcPr>
          <w:p w14:paraId="6C937C3E" w14:textId="77777777" w:rsidR="00CC6367" w:rsidRPr="00CC6367" w:rsidRDefault="00CC6367">
            <w:pPr>
              <w:spacing w:after="0" w:line="240" w:lineRule="auto"/>
              <w:rPr>
                <w:ins w:id="1200" w:author="Lane, Stefanie" w:date="2023-03-04T15:51:00Z"/>
                <w:rFonts w:ascii="Calibri" w:eastAsia="Times New Roman" w:hAnsi="Calibri" w:cs="Calibri"/>
                <w:color w:val="000000"/>
                <w:sz w:val="20"/>
                <w:szCs w:val="20"/>
                <w:rPrChange w:id="1201" w:author="Lane, Stefanie" w:date="2023-03-04T15:51:00Z">
                  <w:rPr>
                    <w:ins w:id="1202" w:author="Lane, Stefanie" w:date="2023-03-04T15:51:00Z"/>
                  </w:rPr>
                </w:rPrChange>
              </w:rPr>
              <w:pPrChange w:id="1203" w:author="Lane, Stefanie" w:date="2023-03-04T15:51:00Z">
                <w:pPr/>
              </w:pPrChange>
            </w:pPr>
          </w:p>
        </w:tc>
        <w:tc>
          <w:tcPr>
            <w:tcW w:w="2149" w:type="dxa"/>
            <w:tcBorders>
              <w:top w:val="nil"/>
              <w:left w:val="nil"/>
              <w:bottom w:val="nil"/>
              <w:right w:val="nil"/>
            </w:tcBorders>
            <w:shd w:val="clear" w:color="auto" w:fill="auto"/>
            <w:noWrap/>
            <w:vAlign w:val="bottom"/>
            <w:hideMark/>
          </w:tcPr>
          <w:p w14:paraId="711237A1" w14:textId="77777777" w:rsidR="00CC6367" w:rsidRPr="00CC6367" w:rsidRDefault="00CC6367">
            <w:pPr>
              <w:spacing w:after="0" w:line="240" w:lineRule="auto"/>
              <w:jc w:val="center"/>
              <w:rPr>
                <w:ins w:id="1204" w:author="Lane, Stefanie" w:date="2023-03-04T15:51:00Z"/>
                <w:rFonts w:ascii="Calibri" w:eastAsia="Times New Roman" w:hAnsi="Calibri" w:cs="Calibri"/>
                <w:color w:val="000000"/>
                <w:sz w:val="20"/>
                <w:szCs w:val="20"/>
                <w:rPrChange w:id="1205" w:author="Lane, Stefanie" w:date="2023-03-04T15:51:00Z">
                  <w:rPr>
                    <w:ins w:id="1206" w:author="Lane, Stefanie" w:date="2023-03-04T15:51:00Z"/>
                  </w:rPr>
                </w:rPrChange>
              </w:rPr>
              <w:pPrChange w:id="1207" w:author="Lane, Stefanie" w:date="2023-03-04T15:51:00Z">
                <w:pPr>
                  <w:jc w:val="center"/>
                </w:pPr>
              </w:pPrChange>
            </w:pPr>
          </w:p>
        </w:tc>
        <w:tc>
          <w:tcPr>
            <w:tcW w:w="810" w:type="dxa"/>
            <w:tcBorders>
              <w:top w:val="nil"/>
              <w:left w:val="nil"/>
              <w:bottom w:val="nil"/>
              <w:right w:val="nil"/>
            </w:tcBorders>
            <w:shd w:val="clear" w:color="auto" w:fill="auto"/>
            <w:noWrap/>
            <w:vAlign w:val="bottom"/>
            <w:hideMark/>
          </w:tcPr>
          <w:p w14:paraId="62ED04E9" w14:textId="77777777" w:rsidR="00CC6367" w:rsidRPr="00CC6367" w:rsidRDefault="00CC6367">
            <w:pPr>
              <w:spacing w:after="0" w:line="240" w:lineRule="auto"/>
              <w:rPr>
                <w:ins w:id="1208" w:author="Lane, Stefanie" w:date="2023-03-04T15:51:00Z"/>
                <w:rFonts w:ascii="Times New Roman" w:eastAsia="Times New Roman" w:hAnsi="Times New Roman" w:cs="Times New Roman"/>
                <w:sz w:val="20"/>
                <w:szCs w:val="20"/>
                <w:rPrChange w:id="1209" w:author="Lane, Stefanie" w:date="2023-03-04T15:51:00Z">
                  <w:rPr>
                    <w:ins w:id="1210" w:author="Lane, Stefanie" w:date="2023-03-04T15:51:00Z"/>
                  </w:rPr>
                </w:rPrChange>
              </w:rPr>
              <w:pPrChange w:id="1211" w:author="Lane, Stefanie" w:date="2023-03-04T15:51:00Z">
                <w:pPr/>
              </w:pPrChange>
            </w:pPr>
          </w:p>
        </w:tc>
        <w:tc>
          <w:tcPr>
            <w:tcW w:w="300" w:type="dxa"/>
            <w:tcBorders>
              <w:top w:val="nil"/>
              <w:left w:val="nil"/>
              <w:bottom w:val="nil"/>
              <w:right w:val="nil"/>
            </w:tcBorders>
            <w:shd w:val="clear" w:color="auto" w:fill="auto"/>
            <w:noWrap/>
            <w:vAlign w:val="bottom"/>
            <w:hideMark/>
          </w:tcPr>
          <w:p w14:paraId="39E24E5D" w14:textId="77777777" w:rsidR="00CC6367" w:rsidRPr="00CC6367" w:rsidRDefault="00CC6367">
            <w:pPr>
              <w:spacing w:after="0" w:line="240" w:lineRule="auto"/>
              <w:jc w:val="center"/>
              <w:rPr>
                <w:ins w:id="1212" w:author="Lane, Stefanie" w:date="2023-03-04T15:51:00Z"/>
                <w:rFonts w:ascii="Times New Roman" w:eastAsia="Times New Roman" w:hAnsi="Times New Roman" w:cs="Times New Roman"/>
                <w:sz w:val="20"/>
                <w:szCs w:val="20"/>
                <w:rPrChange w:id="1213" w:author="Lane, Stefanie" w:date="2023-03-04T15:51:00Z">
                  <w:rPr>
                    <w:ins w:id="1214" w:author="Lane, Stefanie" w:date="2023-03-04T15:51:00Z"/>
                  </w:rPr>
                </w:rPrChange>
              </w:rPr>
              <w:pPrChange w:id="1215" w:author="Lane, Stefanie" w:date="2023-03-04T15:51:00Z">
                <w:pPr>
                  <w:jc w:val="center"/>
                </w:pPr>
              </w:pPrChange>
            </w:pPr>
          </w:p>
        </w:tc>
        <w:tc>
          <w:tcPr>
            <w:tcW w:w="2189" w:type="dxa"/>
            <w:tcBorders>
              <w:top w:val="nil"/>
              <w:left w:val="nil"/>
              <w:bottom w:val="nil"/>
              <w:right w:val="nil"/>
            </w:tcBorders>
            <w:shd w:val="clear" w:color="auto" w:fill="auto"/>
            <w:noWrap/>
            <w:vAlign w:val="bottom"/>
            <w:hideMark/>
          </w:tcPr>
          <w:p w14:paraId="39E518F5" w14:textId="77777777" w:rsidR="00CC6367" w:rsidRPr="00CC6367" w:rsidRDefault="00CC6367">
            <w:pPr>
              <w:spacing w:after="0" w:line="240" w:lineRule="auto"/>
              <w:rPr>
                <w:ins w:id="1216" w:author="Lane, Stefanie" w:date="2023-03-04T15:51:00Z"/>
                <w:rFonts w:ascii="Calibri" w:eastAsia="Times New Roman" w:hAnsi="Calibri" w:cs="Calibri"/>
                <w:i/>
                <w:iCs/>
                <w:color w:val="000000"/>
                <w:sz w:val="20"/>
                <w:szCs w:val="20"/>
                <w:rPrChange w:id="1217" w:author="Lane, Stefanie" w:date="2023-03-04T15:51:00Z">
                  <w:rPr>
                    <w:ins w:id="1218" w:author="Lane, Stefanie" w:date="2023-03-04T15:51:00Z"/>
                  </w:rPr>
                </w:rPrChange>
              </w:rPr>
              <w:pPrChange w:id="1219" w:author="Lane, Stefanie" w:date="2023-03-04T15:51:00Z">
                <w:pPr/>
              </w:pPrChange>
            </w:pPr>
            <w:ins w:id="1220" w:author="Lane, Stefanie" w:date="2023-03-04T15:51:00Z">
              <w:r w:rsidRPr="00CC6367">
                <w:rPr>
                  <w:rFonts w:ascii="Calibri" w:eastAsia="Times New Roman" w:hAnsi="Calibri" w:cs="Calibri"/>
                  <w:i/>
                  <w:iCs/>
                  <w:color w:val="000000"/>
                  <w:sz w:val="20"/>
                  <w:szCs w:val="20"/>
                  <w:rPrChange w:id="1221" w:author="Lane, Stefanie" w:date="2023-03-04T15:51:00Z">
                    <w:rPr/>
                  </w:rPrChange>
                </w:rPr>
                <w:t>Myosotis scorpioides</w:t>
              </w:r>
            </w:ins>
          </w:p>
        </w:tc>
        <w:tc>
          <w:tcPr>
            <w:tcW w:w="751" w:type="dxa"/>
            <w:tcBorders>
              <w:top w:val="nil"/>
              <w:left w:val="nil"/>
              <w:bottom w:val="single" w:sz="4" w:space="0" w:color="auto"/>
              <w:right w:val="nil"/>
            </w:tcBorders>
            <w:shd w:val="clear" w:color="auto" w:fill="auto"/>
            <w:noWrap/>
            <w:vAlign w:val="bottom"/>
            <w:hideMark/>
          </w:tcPr>
          <w:p w14:paraId="24FB3A4F" w14:textId="77777777" w:rsidR="00CC6367" w:rsidRPr="00CC6367" w:rsidRDefault="00CC6367">
            <w:pPr>
              <w:spacing w:after="0" w:line="240" w:lineRule="auto"/>
              <w:jc w:val="center"/>
              <w:rPr>
                <w:ins w:id="1222" w:author="Lane, Stefanie" w:date="2023-03-04T15:51:00Z"/>
                <w:rFonts w:ascii="Calibri" w:eastAsia="Times New Roman" w:hAnsi="Calibri" w:cs="Calibri"/>
                <w:color w:val="000000"/>
                <w:sz w:val="20"/>
                <w:szCs w:val="20"/>
                <w:rPrChange w:id="1223" w:author="Lane, Stefanie" w:date="2023-03-04T15:51:00Z">
                  <w:rPr>
                    <w:ins w:id="1224" w:author="Lane, Stefanie" w:date="2023-03-04T15:51:00Z"/>
                  </w:rPr>
                </w:rPrChange>
              </w:rPr>
              <w:pPrChange w:id="1225" w:author="Lane, Stefanie" w:date="2023-03-04T15:51:00Z">
                <w:pPr>
                  <w:jc w:val="center"/>
                </w:pPr>
              </w:pPrChange>
            </w:pPr>
            <w:ins w:id="1226" w:author="Lane, Stefanie" w:date="2023-03-04T15:51:00Z">
              <w:r w:rsidRPr="00CC6367">
                <w:rPr>
                  <w:rFonts w:ascii="Calibri" w:eastAsia="Times New Roman" w:hAnsi="Calibri" w:cs="Calibri"/>
                  <w:color w:val="000000"/>
                  <w:sz w:val="20"/>
                  <w:szCs w:val="20"/>
                  <w:rPrChange w:id="1227" w:author="Lane, Stefanie" w:date="2023-03-04T15:51:00Z">
                    <w:rPr/>
                  </w:rPrChange>
                </w:rPr>
                <w:t>&lt; 0.01</w:t>
              </w:r>
            </w:ins>
          </w:p>
        </w:tc>
        <w:tc>
          <w:tcPr>
            <w:tcW w:w="262" w:type="dxa"/>
            <w:tcBorders>
              <w:top w:val="nil"/>
              <w:left w:val="nil"/>
              <w:bottom w:val="nil"/>
              <w:right w:val="nil"/>
            </w:tcBorders>
            <w:shd w:val="clear" w:color="auto" w:fill="auto"/>
            <w:noWrap/>
            <w:vAlign w:val="bottom"/>
            <w:hideMark/>
          </w:tcPr>
          <w:p w14:paraId="54F8B13B" w14:textId="77777777" w:rsidR="00CC6367" w:rsidRPr="00CC6367" w:rsidRDefault="00CC6367">
            <w:pPr>
              <w:spacing w:after="0" w:line="240" w:lineRule="auto"/>
              <w:jc w:val="center"/>
              <w:rPr>
                <w:ins w:id="1228" w:author="Lane, Stefanie" w:date="2023-03-04T15:51:00Z"/>
                <w:rFonts w:ascii="Calibri" w:eastAsia="Times New Roman" w:hAnsi="Calibri" w:cs="Calibri"/>
                <w:color w:val="000000"/>
                <w:sz w:val="20"/>
                <w:szCs w:val="20"/>
                <w:rPrChange w:id="1229" w:author="Lane, Stefanie" w:date="2023-03-04T15:51:00Z">
                  <w:rPr>
                    <w:ins w:id="1230" w:author="Lane, Stefanie" w:date="2023-03-04T15:51:00Z"/>
                  </w:rPr>
                </w:rPrChange>
              </w:rPr>
              <w:pPrChange w:id="1231" w:author="Lane, Stefanie" w:date="2023-03-04T15:51:00Z">
                <w:pPr>
                  <w:jc w:val="center"/>
                </w:pPr>
              </w:pPrChange>
            </w:pPr>
          </w:p>
        </w:tc>
        <w:tc>
          <w:tcPr>
            <w:tcW w:w="2007" w:type="dxa"/>
            <w:tcBorders>
              <w:top w:val="nil"/>
              <w:left w:val="nil"/>
              <w:bottom w:val="nil"/>
              <w:right w:val="nil"/>
            </w:tcBorders>
            <w:shd w:val="clear" w:color="auto" w:fill="auto"/>
            <w:noWrap/>
            <w:vAlign w:val="bottom"/>
            <w:hideMark/>
          </w:tcPr>
          <w:p w14:paraId="63B3F7AD" w14:textId="77777777" w:rsidR="00CC6367" w:rsidRPr="00CC6367" w:rsidRDefault="00CC6367">
            <w:pPr>
              <w:spacing w:after="0" w:line="240" w:lineRule="auto"/>
              <w:rPr>
                <w:ins w:id="1232" w:author="Lane, Stefanie" w:date="2023-03-04T15:51:00Z"/>
                <w:rFonts w:ascii="Times New Roman" w:eastAsia="Times New Roman" w:hAnsi="Times New Roman" w:cs="Times New Roman"/>
                <w:sz w:val="20"/>
                <w:szCs w:val="20"/>
                <w:rPrChange w:id="1233" w:author="Lane, Stefanie" w:date="2023-03-04T15:51:00Z">
                  <w:rPr>
                    <w:ins w:id="1234" w:author="Lane, Stefanie" w:date="2023-03-04T15:51:00Z"/>
                  </w:rPr>
                </w:rPrChange>
              </w:rPr>
              <w:pPrChange w:id="1235" w:author="Lane, Stefanie" w:date="2023-03-04T15:51:00Z">
                <w:pPr/>
              </w:pPrChange>
            </w:pPr>
          </w:p>
        </w:tc>
        <w:tc>
          <w:tcPr>
            <w:tcW w:w="881" w:type="dxa"/>
            <w:tcBorders>
              <w:top w:val="nil"/>
              <w:left w:val="nil"/>
              <w:bottom w:val="nil"/>
              <w:right w:val="single" w:sz="8" w:space="0" w:color="auto"/>
            </w:tcBorders>
            <w:shd w:val="clear" w:color="auto" w:fill="auto"/>
            <w:noWrap/>
            <w:vAlign w:val="bottom"/>
            <w:hideMark/>
          </w:tcPr>
          <w:p w14:paraId="0A31A07C" w14:textId="77777777" w:rsidR="00CC6367" w:rsidRPr="00CC6367" w:rsidRDefault="00CC6367">
            <w:pPr>
              <w:spacing w:after="0" w:line="240" w:lineRule="auto"/>
              <w:jc w:val="center"/>
              <w:rPr>
                <w:ins w:id="1236" w:author="Lane, Stefanie" w:date="2023-03-04T15:51:00Z"/>
                <w:rFonts w:ascii="Calibri" w:eastAsia="Times New Roman" w:hAnsi="Calibri" w:cs="Calibri"/>
                <w:color w:val="000000"/>
                <w:sz w:val="20"/>
                <w:szCs w:val="20"/>
                <w:rPrChange w:id="1237" w:author="Lane, Stefanie" w:date="2023-03-04T15:51:00Z">
                  <w:rPr>
                    <w:ins w:id="1238" w:author="Lane, Stefanie" w:date="2023-03-04T15:51:00Z"/>
                  </w:rPr>
                </w:rPrChange>
              </w:rPr>
              <w:pPrChange w:id="1239" w:author="Lane, Stefanie" w:date="2023-03-04T15:51:00Z">
                <w:pPr>
                  <w:jc w:val="center"/>
                </w:pPr>
              </w:pPrChange>
            </w:pPr>
            <w:ins w:id="1240" w:author="Lane, Stefanie" w:date="2023-03-04T15:51:00Z">
              <w:r w:rsidRPr="00CC6367">
                <w:rPr>
                  <w:rFonts w:ascii="Calibri" w:eastAsia="Times New Roman" w:hAnsi="Calibri" w:cs="Calibri"/>
                  <w:color w:val="000000"/>
                  <w:sz w:val="20"/>
                  <w:szCs w:val="20"/>
                  <w:rPrChange w:id="1241" w:author="Lane, Stefanie" w:date="2023-03-04T15:51:00Z">
                    <w:rPr/>
                  </w:rPrChange>
                </w:rPr>
                <w:t> </w:t>
              </w:r>
            </w:ins>
          </w:p>
        </w:tc>
      </w:tr>
      <w:tr w:rsidR="00CC6367" w:rsidRPr="00CC6367" w14:paraId="72F92B55" w14:textId="77777777" w:rsidTr="00CC6367">
        <w:trPr>
          <w:divId w:val="1263685578"/>
          <w:trHeight w:val="260"/>
          <w:ins w:id="1242" w:author="Lane, Stefanie" w:date="2023-03-04T15:51:00Z"/>
        </w:trPr>
        <w:tc>
          <w:tcPr>
            <w:tcW w:w="1091" w:type="dxa"/>
            <w:vMerge/>
            <w:tcBorders>
              <w:top w:val="single" w:sz="8" w:space="0" w:color="auto"/>
              <w:left w:val="single" w:sz="8" w:space="0" w:color="auto"/>
              <w:bottom w:val="single" w:sz="8" w:space="0" w:color="000000"/>
              <w:right w:val="nil"/>
            </w:tcBorders>
            <w:vAlign w:val="center"/>
            <w:hideMark/>
          </w:tcPr>
          <w:p w14:paraId="20CE5120" w14:textId="77777777" w:rsidR="00CC6367" w:rsidRPr="00CC6367" w:rsidRDefault="00CC6367">
            <w:pPr>
              <w:spacing w:after="0" w:line="240" w:lineRule="auto"/>
              <w:rPr>
                <w:ins w:id="1243" w:author="Lane, Stefanie" w:date="2023-03-04T15:51:00Z"/>
                <w:rFonts w:ascii="Calibri" w:eastAsia="Times New Roman" w:hAnsi="Calibri" w:cs="Calibri"/>
                <w:color w:val="000000"/>
                <w:sz w:val="20"/>
                <w:szCs w:val="20"/>
                <w:rPrChange w:id="1244" w:author="Lane, Stefanie" w:date="2023-03-04T15:51:00Z">
                  <w:rPr>
                    <w:ins w:id="1245" w:author="Lane, Stefanie" w:date="2023-03-04T15:51:00Z"/>
                  </w:rPr>
                </w:rPrChange>
              </w:rPr>
              <w:pPrChange w:id="1246" w:author="Lane, Stefanie" w:date="2023-03-04T15:51:00Z">
                <w:pPr/>
              </w:pPrChange>
            </w:pPr>
          </w:p>
        </w:tc>
        <w:tc>
          <w:tcPr>
            <w:tcW w:w="2149" w:type="dxa"/>
            <w:tcBorders>
              <w:top w:val="nil"/>
              <w:left w:val="nil"/>
              <w:bottom w:val="nil"/>
              <w:right w:val="nil"/>
            </w:tcBorders>
            <w:shd w:val="clear" w:color="auto" w:fill="auto"/>
            <w:noWrap/>
            <w:vAlign w:val="bottom"/>
            <w:hideMark/>
          </w:tcPr>
          <w:p w14:paraId="260B0760" w14:textId="77777777" w:rsidR="00CC6367" w:rsidRPr="00CC6367" w:rsidRDefault="00CC6367">
            <w:pPr>
              <w:spacing w:after="0" w:line="240" w:lineRule="auto"/>
              <w:jc w:val="center"/>
              <w:rPr>
                <w:ins w:id="1247" w:author="Lane, Stefanie" w:date="2023-03-04T15:51:00Z"/>
                <w:rFonts w:ascii="Calibri" w:eastAsia="Times New Roman" w:hAnsi="Calibri" w:cs="Calibri"/>
                <w:color w:val="000000"/>
                <w:sz w:val="20"/>
                <w:szCs w:val="20"/>
                <w:rPrChange w:id="1248" w:author="Lane, Stefanie" w:date="2023-03-04T15:51:00Z">
                  <w:rPr>
                    <w:ins w:id="1249" w:author="Lane, Stefanie" w:date="2023-03-04T15:51:00Z"/>
                  </w:rPr>
                </w:rPrChange>
              </w:rPr>
              <w:pPrChange w:id="1250" w:author="Lane, Stefanie" w:date="2023-03-04T15:51:00Z">
                <w:pPr>
                  <w:jc w:val="center"/>
                </w:pPr>
              </w:pPrChange>
            </w:pPr>
          </w:p>
        </w:tc>
        <w:tc>
          <w:tcPr>
            <w:tcW w:w="810" w:type="dxa"/>
            <w:tcBorders>
              <w:top w:val="nil"/>
              <w:left w:val="nil"/>
              <w:bottom w:val="nil"/>
              <w:right w:val="nil"/>
            </w:tcBorders>
            <w:shd w:val="clear" w:color="auto" w:fill="auto"/>
            <w:noWrap/>
            <w:vAlign w:val="bottom"/>
            <w:hideMark/>
          </w:tcPr>
          <w:p w14:paraId="1026C40C" w14:textId="77777777" w:rsidR="00CC6367" w:rsidRPr="00CC6367" w:rsidRDefault="00CC6367">
            <w:pPr>
              <w:spacing w:after="0" w:line="240" w:lineRule="auto"/>
              <w:rPr>
                <w:ins w:id="1251" w:author="Lane, Stefanie" w:date="2023-03-04T15:51:00Z"/>
                <w:rFonts w:ascii="Times New Roman" w:eastAsia="Times New Roman" w:hAnsi="Times New Roman" w:cs="Times New Roman"/>
                <w:sz w:val="20"/>
                <w:szCs w:val="20"/>
                <w:rPrChange w:id="1252" w:author="Lane, Stefanie" w:date="2023-03-04T15:51:00Z">
                  <w:rPr>
                    <w:ins w:id="1253" w:author="Lane, Stefanie" w:date="2023-03-04T15:51:00Z"/>
                  </w:rPr>
                </w:rPrChange>
              </w:rPr>
              <w:pPrChange w:id="1254" w:author="Lane, Stefanie" w:date="2023-03-04T15:51:00Z">
                <w:pPr/>
              </w:pPrChange>
            </w:pPr>
          </w:p>
        </w:tc>
        <w:tc>
          <w:tcPr>
            <w:tcW w:w="300" w:type="dxa"/>
            <w:tcBorders>
              <w:top w:val="nil"/>
              <w:left w:val="nil"/>
              <w:bottom w:val="nil"/>
              <w:right w:val="nil"/>
            </w:tcBorders>
            <w:shd w:val="clear" w:color="auto" w:fill="auto"/>
            <w:noWrap/>
            <w:vAlign w:val="bottom"/>
            <w:hideMark/>
          </w:tcPr>
          <w:p w14:paraId="3A3BAF7D" w14:textId="77777777" w:rsidR="00CC6367" w:rsidRPr="00CC6367" w:rsidRDefault="00CC6367">
            <w:pPr>
              <w:spacing w:after="0" w:line="240" w:lineRule="auto"/>
              <w:jc w:val="center"/>
              <w:rPr>
                <w:ins w:id="1255" w:author="Lane, Stefanie" w:date="2023-03-04T15:51:00Z"/>
                <w:rFonts w:ascii="Times New Roman" w:eastAsia="Times New Roman" w:hAnsi="Times New Roman" w:cs="Times New Roman"/>
                <w:sz w:val="20"/>
                <w:szCs w:val="20"/>
                <w:rPrChange w:id="1256" w:author="Lane, Stefanie" w:date="2023-03-04T15:51:00Z">
                  <w:rPr>
                    <w:ins w:id="1257" w:author="Lane, Stefanie" w:date="2023-03-04T15:51:00Z"/>
                  </w:rPr>
                </w:rPrChange>
              </w:rPr>
              <w:pPrChange w:id="1258" w:author="Lane, Stefanie" w:date="2023-03-04T15:51:00Z">
                <w:pPr>
                  <w:jc w:val="center"/>
                </w:pPr>
              </w:pPrChange>
            </w:pPr>
          </w:p>
        </w:tc>
        <w:tc>
          <w:tcPr>
            <w:tcW w:w="2189" w:type="dxa"/>
            <w:tcBorders>
              <w:top w:val="single" w:sz="4" w:space="0" w:color="auto"/>
              <w:left w:val="nil"/>
              <w:bottom w:val="single" w:sz="4" w:space="0" w:color="auto"/>
              <w:right w:val="nil"/>
            </w:tcBorders>
            <w:shd w:val="clear" w:color="auto" w:fill="auto"/>
            <w:noWrap/>
            <w:vAlign w:val="bottom"/>
            <w:hideMark/>
          </w:tcPr>
          <w:p w14:paraId="1EC831EB" w14:textId="77777777" w:rsidR="00CC6367" w:rsidRPr="00CC6367" w:rsidRDefault="00CC6367">
            <w:pPr>
              <w:spacing w:after="0" w:line="240" w:lineRule="auto"/>
              <w:rPr>
                <w:ins w:id="1259" w:author="Lane, Stefanie" w:date="2023-03-04T15:51:00Z"/>
                <w:rFonts w:ascii="Calibri" w:eastAsia="Times New Roman" w:hAnsi="Calibri" w:cs="Calibri"/>
                <w:i/>
                <w:iCs/>
                <w:sz w:val="20"/>
                <w:szCs w:val="20"/>
                <w:rPrChange w:id="1260" w:author="Lane, Stefanie" w:date="2023-03-04T15:51:00Z">
                  <w:rPr>
                    <w:ins w:id="1261" w:author="Lane, Stefanie" w:date="2023-03-04T15:51:00Z"/>
                  </w:rPr>
                </w:rPrChange>
              </w:rPr>
              <w:pPrChange w:id="1262" w:author="Lane, Stefanie" w:date="2023-03-04T15:51:00Z">
                <w:pPr/>
              </w:pPrChange>
            </w:pPr>
            <w:ins w:id="1263" w:author="Lane, Stefanie" w:date="2023-03-04T15:51:00Z">
              <w:r w:rsidRPr="00CC6367">
                <w:rPr>
                  <w:rFonts w:ascii="Calibri" w:eastAsia="Times New Roman" w:hAnsi="Calibri" w:cs="Calibri"/>
                  <w:i/>
                  <w:iCs/>
                  <w:sz w:val="20"/>
                  <w:szCs w:val="20"/>
                  <w:rPrChange w:id="1264" w:author="Lane, Stefanie" w:date="2023-03-04T15:51:00Z">
                    <w:rPr/>
                  </w:rPrChange>
                </w:rPr>
                <w:t>Eleocharis palustris</w:t>
              </w:r>
            </w:ins>
          </w:p>
        </w:tc>
        <w:tc>
          <w:tcPr>
            <w:tcW w:w="751" w:type="dxa"/>
            <w:tcBorders>
              <w:top w:val="nil"/>
              <w:left w:val="nil"/>
              <w:bottom w:val="single" w:sz="4" w:space="0" w:color="auto"/>
              <w:right w:val="nil"/>
            </w:tcBorders>
            <w:shd w:val="clear" w:color="auto" w:fill="auto"/>
            <w:noWrap/>
            <w:vAlign w:val="bottom"/>
            <w:hideMark/>
          </w:tcPr>
          <w:p w14:paraId="012FC03E" w14:textId="77777777" w:rsidR="00CC6367" w:rsidRPr="00CC6367" w:rsidRDefault="00CC6367">
            <w:pPr>
              <w:spacing w:after="0" w:line="240" w:lineRule="auto"/>
              <w:jc w:val="center"/>
              <w:rPr>
                <w:ins w:id="1265" w:author="Lane, Stefanie" w:date="2023-03-04T15:51:00Z"/>
                <w:rFonts w:ascii="Calibri" w:eastAsia="Times New Roman" w:hAnsi="Calibri" w:cs="Calibri"/>
                <w:color w:val="000000"/>
                <w:sz w:val="20"/>
                <w:szCs w:val="20"/>
                <w:rPrChange w:id="1266" w:author="Lane, Stefanie" w:date="2023-03-04T15:51:00Z">
                  <w:rPr>
                    <w:ins w:id="1267" w:author="Lane, Stefanie" w:date="2023-03-04T15:51:00Z"/>
                  </w:rPr>
                </w:rPrChange>
              </w:rPr>
              <w:pPrChange w:id="1268" w:author="Lane, Stefanie" w:date="2023-03-04T15:51:00Z">
                <w:pPr>
                  <w:jc w:val="center"/>
                </w:pPr>
              </w:pPrChange>
            </w:pPr>
            <w:ins w:id="1269" w:author="Lane, Stefanie" w:date="2023-03-04T15:51:00Z">
              <w:r w:rsidRPr="00CC6367">
                <w:rPr>
                  <w:rFonts w:ascii="Calibri" w:eastAsia="Times New Roman" w:hAnsi="Calibri" w:cs="Calibri"/>
                  <w:color w:val="000000"/>
                  <w:sz w:val="20"/>
                  <w:szCs w:val="20"/>
                  <w:rPrChange w:id="1270" w:author="Lane, Stefanie" w:date="2023-03-04T15:51:00Z">
                    <w:rPr/>
                  </w:rPrChange>
                </w:rPr>
                <w:t>0.02</w:t>
              </w:r>
            </w:ins>
          </w:p>
        </w:tc>
        <w:tc>
          <w:tcPr>
            <w:tcW w:w="262" w:type="dxa"/>
            <w:tcBorders>
              <w:top w:val="nil"/>
              <w:left w:val="nil"/>
              <w:bottom w:val="nil"/>
              <w:right w:val="nil"/>
            </w:tcBorders>
            <w:shd w:val="clear" w:color="auto" w:fill="auto"/>
            <w:noWrap/>
            <w:vAlign w:val="bottom"/>
            <w:hideMark/>
          </w:tcPr>
          <w:p w14:paraId="1FEEC306" w14:textId="77777777" w:rsidR="00CC6367" w:rsidRPr="00CC6367" w:rsidRDefault="00CC6367">
            <w:pPr>
              <w:spacing w:after="0" w:line="240" w:lineRule="auto"/>
              <w:jc w:val="center"/>
              <w:rPr>
                <w:ins w:id="1271" w:author="Lane, Stefanie" w:date="2023-03-04T15:51:00Z"/>
                <w:rFonts w:ascii="Calibri" w:eastAsia="Times New Roman" w:hAnsi="Calibri" w:cs="Calibri"/>
                <w:color w:val="000000"/>
                <w:sz w:val="20"/>
                <w:szCs w:val="20"/>
                <w:rPrChange w:id="1272" w:author="Lane, Stefanie" w:date="2023-03-04T15:51:00Z">
                  <w:rPr>
                    <w:ins w:id="1273" w:author="Lane, Stefanie" w:date="2023-03-04T15:51:00Z"/>
                  </w:rPr>
                </w:rPrChange>
              </w:rPr>
              <w:pPrChange w:id="1274" w:author="Lane, Stefanie" w:date="2023-03-04T15:51:00Z">
                <w:pPr>
                  <w:jc w:val="center"/>
                </w:pPr>
              </w:pPrChange>
            </w:pPr>
          </w:p>
        </w:tc>
        <w:tc>
          <w:tcPr>
            <w:tcW w:w="2007" w:type="dxa"/>
            <w:tcBorders>
              <w:top w:val="nil"/>
              <w:left w:val="nil"/>
              <w:bottom w:val="nil"/>
              <w:right w:val="nil"/>
            </w:tcBorders>
            <w:shd w:val="clear" w:color="auto" w:fill="auto"/>
            <w:noWrap/>
            <w:vAlign w:val="bottom"/>
            <w:hideMark/>
          </w:tcPr>
          <w:p w14:paraId="25BC6F03" w14:textId="77777777" w:rsidR="00CC6367" w:rsidRPr="00CC6367" w:rsidRDefault="00CC6367">
            <w:pPr>
              <w:spacing w:after="0" w:line="240" w:lineRule="auto"/>
              <w:rPr>
                <w:ins w:id="1275" w:author="Lane, Stefanie" w:date="2023-03-04T15:51:00Z"/>
                <w:rFonts w:ascii="Times New Roman" w:eastAsia="Times New Roman" w:hAnsi="Times New Roman" w:cs="Times New Roman"/>
                <w:sz w:val="20"/>
                <w:szCs w:val="20"/>
                <w:rPrChange w:id="1276" w:author="Lane, Stefanie" w:date="2023-03-04T15:51:00Z">
                  <w:rPr>
                    <w:ins w:id="1277" w:author="Lane, Stefanie" w:date="2023-03-04T15:51:00Z"/>
                  </w:rPr>
                </w:rPrChange>
              </w:rPr>
              <w:pPrChange w:id="1278" w:author="Lane, Stefanie" w:date="2023-03-04T15:51:00Z">
                <w:pPr/>
              </w:pPrChange>
            </w:pPr>
          </w:p>
        </w:tc>
        <w:tc>
          <w:tcPr>
            <w:tcW w:w="881" w:type="dxa"/>
            <w:tcBorders>
              <w:top w:val="nil"/>
              <w:left w:val="nil"/>
              <w:bottom w:val="nil"/>
              <w:right w:val="single" w:sz="8" w:space="0" w:color="auto"/>
            </w:tcBorders>
            <w:shd w:val="clear" w:color="auto" w:fill="auto"/>
            <w:noWrap/>
            <w:vAlign w:val="bottom"/>
            <w:hideMark/>
          </w:tcPr>
          <w:p w14:paraId="48FB7D0D" w14:textId="77777777" w:rsidR="00CC6367" w:rsidRPr="00CC6367" w:rsidRDefault="00CC6367">
            <w:pPr>
              <w:spacing w:after="0" w:line="240" w:lineRule="auto"/>
              <w:jc w:val="center"/>
              <w:rPr>
                <w:ins w:id="1279" w:author="Lane, Stefanie" w:date="2023-03-04T15:51:00Z"/>
                <w:rFonts w:ascii="Calibri" w:eastAsia="Times New Roman" w:hAnsi="Calibri" w:cs="Calibri"/>
                <w:color w:val="000000"/>
                <w:sz w:val="20"/>
                <w:szCs w:val="20"/>
                <w:rPrChange w:id="1280" w:author="Lane, Stefanie" w:date="2023-03-04T15:51:00Z">
                  <w:rPr>
                    <w:ins w:id="1281" w:author="Lane, Stefanie" w:date="2023-03-04T15:51:00Z"/>
                  </w:rPr>
                </w:rPrChange>
              </w:rPr>
              <w:pPrChange w:id="1282" w:author="Lane, Stefanie" w:date="2023-03-04T15:51:00Z">
                <w:pPr>
                  <w:jc w:val="center"/>
                </w:pPr>
              </w:pPrChange>
            </w:pPr>
            <w:ins w:id="1283" w:author="Lane, Stefanie" w:date="2023-03-04T15:51:00Z">
              <w:r w:rsidRPr="00CC6367">
                <w:rPr>
                  <w:rFonts w:ascii="Calibri" w:eastAsia="Times New Roman" w:hAnsi="Calibri" w:cs="Calibri"/>
                  <w:color w:val="000000"/>
                  <w:sz w:val="20"/>
                  <w:szCs w:val="20"/>
                  <w:rPrChange w:id="1284" w:author="Lane, Stefanie" w:date="2023-03-04T15:51:00Z">
                    <w:rPr/>
                  </w:rPrChange>
                </w:rPr>
                <w:t> </w:t>
              </w:r>
            </w:ins>
          </w:p>
        </w:tc>
      </w:tr>
      <w:tr w:rsidR="00CC6367" w:rsidRPr="00CC6367" w14:paraId="17CE9787" w14:textId="77777777" w:rsidTr="00CC6367">
        <w:trPr>
          <w:divId w:val="1263685578"/>
          <w:trHeight w:val="260"/>
          <w:ins w:id="1285" w:author="Lane, Stefanie" w:date="2023-03-04T15:51:00Z"/>
        </w:trPr>
        <w:tc>
          <w:tcPr>
            <w:tcW w:w="1091" w:type="dxa"/>
            <w:vMerge/>
            <w:tcBorders>
              <w:top w:val="single" w:sz="8" w:space="0" w:color="auto"/>
              <w:left w:val="single" w:sz="8" w:space="0" w:color="auto"/>
              <w:bottom w:val="single" w:sz="8" w:space="0" w:color="000000"/>
              <w:right w:val="nil"/>
            </w:tcBorders>
            <w:vAlign w:val="center"/>
            <w:hideMark/>
          </w:tcPr>
          <w:p w14:paraId="5C0048AC" w14:textId="77777777" w:rsidR="00CC6367" w:rsidRPr="00CC6367" w:rsidRDefault="00CC6367">
            <w:pPr>
              <w:spacing w:after="0" w:line="240" w:lineRule="auto"/>
              <w:rPr>
                <w:ins w:id="1286" w:author="Lane, Stefanie" w:date="2023-03-04T15:51:00Z"/>
                <w:rFonts w:ascii="Calibri" w:eastAsia="Times New Roman" w:hAnsi="Calibri" w:cs="Calibri"/>
                <w:color w:val="000000"/>
                <w:sz w:val="20"/>
                <w:szCs w:val="20"/>
                <w:rPrChange w:id="1287" w:author="Lane, Stefanie" w:date="2023-03-04T15:51:00Z">
                  <w:rPr>
                    <w:ins w:id="1288" w:author="Lane, Stefanie" w:date="2023-03-04T15:51:00Z"/>
                  </w:rPr>
                </w:rPrChange>
              </w:rPr>
              <w:pPrChange w:id="1289" w:author="Lane, Stefanie" w:date="2023-03-04T15:51:00Z">
                <w:pPr/>
              </w:pPrChange>
            </w:pPr>
          </w:p>
        </w:tc>
        <w:tc>
          <w:tcPr>
            <w:tcW w:w="2149" w:type="dxa"/>
            <w:tcBorders>
              <w:top w:val="nil"/>
              <w:left w:val="nil"/>
              <w:bottom w:val="nil"/>
              <w:right w:val="nil"/>
            </w:tcBorders>
            <w:shd w:val="clear" w:color="auto" w:fill="auto"/>
            <w:noWrap/>
            <w:vAlign w:val="bottom"/>
            <w:hideMark/>
          </w:tcPr>
          <w:p w14:paraId="11F0E4CD" w14:textId="77777777" w:rsidR="00CC6367" w:rsidRPr="00CC6367" w:rsidRDefault="00CC6367">
            <w:pPr>
              <w:spacing w:after="0" w:line="240" w:lineRule="auto"/>
              <w:jc w:val="center"/>
              <w:rPr>
                <w:ins w:id="1290" w:author="Lane, Stefanie" w:date="2023-03-04T15:51:00Z"/>
                <w:rFonts w:ascii="Calibri" w:eastAsia="Times New Roman" w:hAnsi="Calibri" w:cs="Calibri"/>
                <w:color w:val="000000"/>
                <w:sz w:val="20"/>
                <w:szCs w:val="20"/>
                <w:rPrChange w:id="1291" w:author="Lane, Stefanie" w:date="2023-03-04T15:51:00Z">
                  <w:rPr>
                    <w:ins w:id="1292" w:author="Lane, Stefanie" w:date="2023-03-04T15:51:00Z"/>
                  </w:rPr>
                </w:rPrChange>
              </w:rPr>
              <w:pPrChange w:id="1293" w:author="Lane, Stefanie" w:date="2023-03-04T15:51:00Z">
                <w:pPr>
                  <w:jc w:val="center"/>
                </w:pPr>
              </w:pPrChange>
            </w:pPr>
          </w:p>
        </w:tc>
        <w:tc>
          <w:tcPr>
            <w:tcW w:w="810" w:type="dxa"/>
            <w:tcBorders>
              <w:top w:val="nil"/>
              <w:left w:val="nil"/>
              <w:bottom w:val="nil"/>
              <w:right w:val="nil"/>
            </w:tcBorders>
            <w:shd w:val="clear" w:color="auto" w:fill="auto"/>
            <w:noWrap/>
            <w:vAlign w:val="bottom"/>
            <w:hideMark/>
          </w:tcPr>
          <w:p w14:paraId="618638AE" w14:textId="77777777" w:rsidR="00CC6367" w:rsidRPr="00CC6367" w:rsidRDefault="00CC6367">
            <w:pPr>
              <w:spacing w:after="0" w:line="240" w:lineRule="auto"/>
              <w:rPr>
                <w:ins w:id="1294" w:author="Lane, Stefanie" w:date="2023-03-04T15:51:00Z"/>
                <w:rFonts w:ascii="Times New Roman" w:eastAsia="Times New Roman" w:hAnsi="Times New Roman" w:cs="Times New Roman"/>
                <w:sz w:val="20"/>
                <w:szCs w:val="20"/>
                <w:rPrChange w:id="1295" w:author="Lane, Stefanie" w:date="2023-03-04T15:51:00Z">
                  <w:rPr>
                    <w:ins w:id="1296" w:author="Lane, Stefanie" w:date="2023-03-04T15:51:00Z"/>
                  </w:rPr>
                </w:rPrChange>
              </w:rPr>
              <w:pPrChange w:id="1297" w:author="Lane, Stefanie" w:date="2023-03-04T15:51:00Z">
                <w:pPr/>
              </w:pPrChange>
            </w:pPr>
          </w:p>
        </w:tc>
        <w:tc>
          <w:tcPr>
            <w:tcW w:w="300" w:type="dxa"/>
            <w:tcBorders>
              <w:top w:val="nil"/>
              <w:left w:val="nil"/>
              <w:bottom w:val="nil"/>
              <w:right w:val="nil"/>
            </w:tcBorders>
            <w:shd w:val="clear" w:color="auto" w:fill="auto"/>
            <w:noWrap/>
            <w:vAlign w:val="bottom"/>
            <w:hideMark/>
          </w:tcPr>
          <w:p w14:paraId="75394B7E" w14:textId="77777777" w:rsidR="00CC6367" w:rsidRPr="00CC6367" w:rsidRDefault="00CC6367">
            <w:pPr>
              <w:spacing w:after="0" w:line="240" w:lineRule="auto"/>
              <w:jc w:val="center"/>
              <w:rPr>
                <w:ins w:id="1298" w:author="Lane, Stefanie" w:date="2023-03-04T15:51:00Z"/>
                <w:rFonts w:ascii="Times New Roman" w:eastAsia="Times New Roman" w:hAnsi="Times New Roman" w:cs="Times New Roman"/>
                <w:sz w:val="20"/>
                <w:szCs w:val="20"/>
                <w:rPrChange w:id="1299" w:author="Lane, Stefanie" w:date="2023-03-04T15:51:00Z">
                  <w:rPr>
                    <w:ins w:id="1300" w:author="Lane, Stefanie" w:date="2023-03-04T15:51:00Z"/>
                  </w:rPr>
                </w:rPrChange>
              </w:rPr>
              <w:pPrChange w:id="1301" w:author="Lane, Stefanie" w:date="2023-03-04T15:51:00Z">
                <w:pPr>
                  <w:jc w:val="center"/>
                </w:pPr>
              </w:pPrChange>
            </w:pPr>
          </w:p>
        </w:tc>
        <w:tc>
          <w:tcPr>
            <w:tcW w:w="2189" w:type="dxa"/>
            <w:tcBorders>
              <w:top w:val="nil"/>
              <w:left w:val="nil"/>
              <w:bottom w:val="single" w:sz="4" w:space="0" w:color="auto"/>
              <w:right w:val="nil"/>
            </w:tcBorders>
            <w:shd w:val="clear" w:color="auto" w:fill="auto"/>
            <w:noWrap/>
            <w:vAlign w:val="bottom"/>
            <w:hideMark/>
          </w:tcPr>
          <w:p w14:paraId="32120A46" w14:textId="77777777" w:rsidR="00CC6367" w:rsidRPr="00CC6367" w:rsidRDefault="00CC6367">
            <w:pPr>
              <w:spacing w:after="0" w:line="240" w:lineRule="auto"/>
              <w:rPr>
                <w:ins w:id="1302" w:author="Lane, Stefanie" w:date="2023-03-04T15:51:00Z"/>
                <w:rFonts w:ascii="Calibri" w:eastAsia="Times New Roman" w:hAnsi="Calibri" w:cs="Calibri"/>
                <w:i/>
                <w:iCs/>
                <w:sz w:val="20"/>
                <w:szCs w:val="20"/>
                <w:rPrChange w:id="1303" w:author="Lane, Stefanie" w:date="2023-03-04T15:51:00Z">
                  <w:rPr>
                    <w:ins w:id="1304" w:author="Lane, Stefanie" w:date="2023-03-04T15:51:00Z"/>
                  </w:rPr>
                </w:rPrChange>
              </w:rPr>
              <w:pPrChange w:id="1305" w:author="Lane, Stefanie" w:date="2023-03-04T15:51:00Z">
                <w:pPr/>
              </w:pPrChange>
            </w:pPr>
            <w:ins w:id="1306" w:author="Lane, Stefanie" w:date="2023-03-04T15:51:00Z">
              <w:r w:rsidRPr="00CC6367">
                <w:rPr>
                  <w:rFonts w:ascii="Calibri" w:eastAsia="Times New Roman" w:hAnsi="Calibri" w:cs="Calibri"/>
                  <w:i/>
                  <w:iCs/>
                  <w:sz w:val="20"/>
                  <w:szCs w:val="20"/>
                  <w:rPrChange w:id="1307" w:author="Lane, Stefanie" w:date="2023-03-04T15:51:00Z">
                    <w:rPr/>
                  </w:rPrChange>
                </w:rPr>
                <w:t>Equisetum variegatum</w:t>
              </w:r>
            </w:ins>
          </w:p>
        </w:tc>
        <w:tc>
          <w:tcPr>
            <w:tcW w:w="751" w:type="dxa"/>
            <w:tcBorders>
              <w:top w:val="nil"/>
              <w:left w:val="nil"/>
              <w:bottom w:val="single" w:sz="4" w:space="0" w:color="auto"/>
              <w:right w:val="nil"/>
            </w:tcBorders>
            <w:shd w:val="clear" w:color="auto" w:fill="auto"/>
            <w:noWrap/>
            <w:vAlign w:val="bottom"/>
            <w:hideMark/>
          </w:tcPr>
          <w:p w14:paraId="7920EFAD" w14:textId="77777777" w:rsidR="00CC6367" w:rsidRPr="00CC6367" w:rsidRDefault="00CC6367">
            <w:pPr>
              <w:spacing w:after="0" w:line="240" w:lineRule="auto"/>
              <w:jc w:val="center"/>
              <w:rPr>
                <w:ins w:id="1308" w:author="Lane, Stefanie" w:date="2023-03-04T15:51:00Z"/>
                <w:rFonts w:ascii="Calibri" w:eastAsia="Times New Roman" w:hAnsi="Calibri" w:cs="Calibri"/>
                <w:color w:val="000000"/>
                <w:sz w:val="20"/>
                <w:szCs w:val="20"/>
                <w:rPrChange w:id="1309" w:author="Lane, Stefanie" w:date="2023-03-04T15:51:00Z">
                  <w:rPr>
                    <w:ins w:id="1310" w:author="Lane, Stefanie" w:date="2023-03-04T15:51:00Z"/>
                  </w:rPr>
                </w:rPrChange>
              </w:rPr>
              <w:pPrChange w:id="1311" w:author="Lane, Stefanie" w:date="2023-03-04T15:51:00Z">
                <w:pPr>
                  <w:jc w:val="center"/>
                </w:pPr>
              </w:pPrChange>
            </w:pPr>
            <w:ins w:id="1312" w:author="Lane, Stefanie" w:date="2023-03-04T15:51:00Z">
              <w:r w:rsidRPr="00CC6367">
                <w:rPr>
                  <w:rFonts w:ascii="Calibri" w:eastAsia="Times New Roman" w:hAnsi="Calibri" w:cs="Calibri"/>
                  <w:color w:val="000000"/>
                  <w:sz w:val="20"/>
                  <w:szCs w:val="20"/>
                  <w:rPrChange w:id="1313" w:author="Lane, Stefanie" w:date="2023-03-04T15:51:00Z">
                    <w:rPr/>
                  </w:rPrChange>
                </w:rPr>
                <w:t>0.04</w:t>
              </w:r>
            </w:ins>
          </w:p>
        </w:tc>
        <w:tc>
          <w:tcPr>
            <w:tcW w:w="262" w:type="dxa"/>
            <w:tcBorders>
              <w:top w:val="nil"/>
              <w:left w:val="nil"/>
              <w:bottom w:val="nil"/>
              <w:right w:val="nil"/>
            </w:tcBorders>
            <w:shd w:val="clear" w:color="auto" w:fill="auto"/>
            <w:noWrap/>
            <w:vAlign w:val="bottom"/>
            <w:hideMark/>
          </w:tcPr>
          <w:p w14:paraId="7F97AE4A" w14:textId="77777777" w:rsidR="00CC6367" w:rsidRPr="00CC6367" w:rsidRDefault="00CC6367">
            <w:pPr>
              <w:spacing w:after="0" w:line="240" w:lineRule="auto"/>
              <w:jc w:val="center"/>
              <w:rPr>
                <w:ins w:id="1314" w:author="Lane, Stefanie" w:date="2023-03-04T15:51:00Z"/>
                <w:rFonts w:ascii="Calibri" w:eastAsia="Times New Roman" w:hAnsi="Calibri" w:cs="Calibri"/>
                <w:color w:val="000000"/>
                <w:sz w:val="20"/>
                <w:szCs w:val="20"/>
                <w:rPrChange w:id="1315" w:author="Lane, Stefanie" w:date="2023-03-04T15:51:00Z">
                  <w:rPr>
                    <w:ins w:id="1316" w:author="Lane, Stefanie" w:date="2023-03-04T15:51:00Z"/>
                  </w:rPr>
                </w:rPrChange>
              </w:rPr>
              <w:pPrChange w:id="1317" w:author="Lane, Stefanie" w:date="2023-03-04T15:51:00Z">
                <w:pPr>
                  <w:jc w:val="center"/>
                </w:pPr>
              </w:pPrChange>
            </w:pPr>
          </w:p>
        </w:tc>
        <w:tc>
          <w:tcPr>
            <w:tcW w:w="2007" w:type="dxa"/>
            <w:tcBorders>
              <w:top w:val="nil"/>
              <w:left w:val="nil"/>
              <w:bottom w:val="nil"/>
              <w:right w:val="nil"/>
            </w:tcBorders>
            <w:shd w:val="clear" w:color="auto" w:fill="auto"/>
            <w:noWrap/>
            <w:vAlign w:val="bottom"/>
            <w:hideMark/>
          </w:tcPr>
          <w:p w14:paraId="79064331" w14:textId="77777777" w:rsidR="00CC6367" w:rsidRPr="00CC6367" w:rsidRDefault="00CC6367">
            <w:pPr>
              <w:spacing w:after="0" w:line="240" w:lineRule="auto"/>
              <w:rPr>
                <w:ins w:id="1318" w:author="Lane, Stefanie" w:date="2023-03-04T15:51:00Z"/>
                <w:rFonts w:ascii="Times New Roman" w:eastAsia="Times New Roman" w:hAnsi="Times New Roman" w:cs="Times New Roman"/>
                <w:sz w:val="20"/>
                <w:szCs w:val="20"/>
                <w:rPrChange w:id="1319" w:author="Lane, Stefanie" w:date="2023-03-04T15:51:00Z">
                  <w:rPr>
                    <w:ins w:id="1320" w:author="Lane, Stefanie" w:date="2023-03-04T15:51:00Z"/>
                  </w:rPr>
                </w:rPrChange>
              </w:rPr>
              <w:pPrChange w:id="1321" w:author="Lane, Stefanie" w:date="2023-03-04T15:51:00Z">
                <w:pPr/>
              </w:pPrChange>
            </w:pPr>
          </w:p>
        </w:tc>
        <w:tc>
          <w:tcPr>
            <w:tcW w:w="881" w:type="dxa"/>
            <w:tcBorders>
              <w:top w:val="nil"/>
              <w:left w:val="nil"/>
              <w:bottom w:val="nil"/>
              <w:right w:val="single" w:sz="8" w:space="0" w:color="auto"/>
            </w:tcBorders>
            <w:shd w:val="clear" w:color="auto" w:fill="auto"/>
            <w:noWrap/>
            <w:vAlign w:val="bottom"/>
            <w:hideMark/>
          </w:tcPr>
          <w:p w14:paraId="004CA7D0" w14:textId="77777777" w:rsidR="00CC6367" w:rsidRPr="00CC6367" w:rsidRDefault="00CC6367">
            <w:pPr>
              <w:spacing w:after="0" w:line="240" w:lineRule="auto"/>
              <w:jc w:val="center"/>
              <w:rPr>
                <w:ins w:id="1322" w:author="Lane, Stefanie" w:date="2023-03-04T15:51:00Z"/>
                <w:rFonts w:ascii="Calibri" w:eastAsia="Times New Roman" w:hAnsi="Calibri" w:cs="Calibri"/>
                <w:color w:val="000000"/>
                <w:sz w:val="20"/>
                <w:szCs w:val="20"/>
                <w:rPrChange w:id="1323" w:author="Lane, Stefanie" w:date="2023-03-04T15:51:00Z">
                  <w:rPr>
                    <w:ins w:id="1324" w:author="Lane, Stefanie" w:date="2023-03-04T15:51:00Z"/>
                  </w:rPr>
                </w:rPrChange>
              </w:rPr>
              <w:pPrChange w:id="1325" w:author="Lane, Stefanie" w:date="2023-03-04T15:51:00Z">
                <w:pPr>
                  <w:jc w:val="center"/>
                </w:pPr>
              </w:pPrChange>
            </w:pPr>
            <w:ins w:id="1326" w:author="Lane, Stefanie" w:date="2023-03-04T15:51:00Z">
              <w:r w:rsidRPr="00CC6367">
                <w:rPr>
                  <w:rFonts w:ascii="Calibri" w:eastAsia="Times New Roman" w:hAnsi="Calibri" w:cs="Calibri"/>
                  <w:color w:val="000000"/>
                  <w:sz w:val="20"/>
                  <w:szCs w:val="20"/>
                  <w:rPrChange w:id="1327" w:author="Lane, Stefanie" w:date="2023-03-04T15:51:00Z">
                    <w:rPr/>
                  </w:rPrChange>
                </w:rPr>
                <w:t> </w:t>
              </w:r>
            </w:ins>
          </w:p>
        </w:tc>
      </w:tr>
      <w:tr w:rsidR="00CC6367" w:rsidRPr="00CC6367" w14:paraId="4BC50703" w14:textId="77777777" w:rsidTr="00CC6367">
        <w:trPr>
          <w:divId w:val="1263685578"/>
          <w:trHeight w:val="270"/>
          <w:ins w:id="1328" w:author="Lane, Stefanie" w:date="2023-03-04T15:51:00Z"/>
        </w:trPr>
        <w:tc>
          <w:tcPr>
            <w:tcW w:w="1091" w:type="dxa"/>
            <w:vMerge/>
            <w:tcBorders>
              <w:top w:val="single" w:sz="8" w:space="0" w:color="auto"/>
              <w:left w:val="single" w:sz="8" w:space="0" w:color="auto"/>
              <w:bottom w:val="single" w:sz="8" w:space="0" w:color="000000"/>
              <w:right w:val="nil"/>
            </w:tcBorders>
            <w:vAlign w:val="center"/>
            <w:hideMark/>
          </w:tcPr>
          <w:p w14:paraId="6B97DC06" w14:textId="77777777" w:rsidR="00CC6367" w:rsidRPr="00CC6367" w:rsidRDefault="00CC6367">
            <w:pPr>
              <w:spacing w:after="0" w:line="240" w:lineRule="auto"/>
              <w:rPr>
                <w:ins w:id="1329" w:author="Lane, Stefanie" w:date="2023-03-04T15:51:00Z"/>
                <w:rFonts w:ascii="Calibri" w:eastAsia="Times New Roman" w:hAnsi="Calibri" w:cs="Calibri"/>
                <w:color w:val="000000"/>
                <w:sz w:val="20"/>
                <w:szCs w:val="20"/>
                <w:rPrChange w:id="1330" w:author="Lane, Stefanie" w:date="2023-03-04T15:51:00Z">
                  <w:rPr>
                    <w:ins w:id="1331" w:author="Lane, Stefanie" w:date="2023-03-04T15:51:00Z"/>
                  </w:rPr>
                </w:rPrChange>
              </w:rPr>
              <w:pPrChange w:id="1332" w:author="Lane, Stefanie" w:date="2023-03-04T15:51:00Z">
                <w:pPr/>
              </w:pPrChange>
            </w:pPr>
          </w:p>
        </w:tc>
        <w:tc>
          <w:tcPr>
            <w:tcW w:w="2149" w:type="dxa"/>
            <w:tcBorders>
              <w:top w:val="nil"/>
              <w:left w:val="nil"/>
              <w:bottom w:val="single" w:sz="8" w:space="0" w:color="auto"/>
              <w:right w:val="nil"/>
            </w:tcBorders>
            <w:shd w:val="clear" w:color="auto" w:fill="auto"/>
            <w:noWrap/>
            <w:vAlign w:val="bottom"/>
            <w:hideMark/>
          </w:tcPr>
          <w:p w14:paraId="3BE0D36A" w14:textId="77777777" w:rsidR="00CC6367" w:rsidRPr="00CC6367" w:rsidRDefault="00CC6367">
            <w:pPr>
              <w:spacing w:after="0" w:line="240" w:lineRule="auto"/>
              <w:rPr>
                <w:ins w:id="1333" w:author="Lane, Stefanie" w:date="2023-03-04T15:51:00Z"/>
                <w:rFonts w:ascii="Calibri" w:eastAsia="Times New Roman" w:hAnsi="Calibri" w:cs="Calibri"/>
                <w:color w:val="000000"/>
                <w:sz w:val="20"/>
                <w:szCs w:val="20"/>
                <w:rPrChange w:id="1334" w:author="Lane, Stefanie" w:date="2023-03-04T15:51:00Z">
                  <w:rPr>
                    <w:ins w:id="1335" w:author="Lane, Stefanie" w:date="2023-03-04T15:51:00Z"/>
                  </w:rPr>
                </w:rPrChange>
              </w:rPr>
              <w:pPrChange w:id="1336" w:author="Lane, Stefanie" w:date="2023-03-04T15:51:00Z">
                <w:pPr/>
              </w:pPrChange>
            </w:pPr>
            <w:ins w:id="1337" w:author="Lane, Stefanie" w:date="2023-03-04T15:51:00Z">
              <w:r w:rsidRPr="00CC6367">
                <w:rPr>
                  <w:rFonts w:ascii="Calibri" w:eastAsia="Times New Roman" w:hAnsi="Calibri" w:cs="Calibri"/>
                  <w:color w:val="000000"/>
                  <w:sz w:val="20"/>
                  <w:szCs w:val="20"/>
                  <w:rPrChange w:id="1338" w:author="Lane, Stefanie" w:date="2023-03-04T15:51:00Z">
                    <w:rPr/>
                  </w:rPrChange>
                </w:rPr>
                <w:t> </w:t>
              </w:r>
            </w:ins>
          </w:p>
        </w:tc>
        <w:tc>
          <w:tcPr>
            <w:tcW w:w="810" w:type="dxa"/>
            <w:tcBorders>
              <w:top w:val="nil"/>
              <w:left w:val="nil"/>
              <w:bottom w:val="single" w:sz="8" w:space="0" w:color="auto"/>
              <w:right w:val="nil"/>
            </w:tcBorders>
            <w:shd w:val="clear" w:color="auto" w:fill="auto"/>
            <w:noWrap/>
            <w:vAlign w:val="bottom"/>
            <w:hideMark/>
          </w:tcPr>
          <w:p w14:paraId="3B1B5184" w14:textId="77777777" w:rsidR="00CC6367" w:rsidRPr="00CC6367" w:rsidRDefault="00CC6367">
            <w:pPr>
              <w:spacing w:after="0" w:line="240" w:lineRule="auto"/>
              <w:jc w:val="center"/>
              <w:rPr>
                <w:ins w:id="1339" w:author="Lane, Stefanie" w:date="2023-03-04T15:51:00Z"/>
                <w:rFonts w:ascii="Calibri" w:eastAsia="Times New Roman" w:hAnsi="Calibri" w:cs="Calibri"/>
                <w:color w:val="000000"/>
                <w:sz w:val="20"/>
                <w:szCs w:val="20"/>
                <w:rPrChange w:id="1340" w:author="Lane, Stefanie" w:date="2023-03-04T15:51:00Z">
                  <w:rPr>
                    <w:ins w:id="1341" w:author="Lane, Stefanie" w:date="2023-03-04T15:51:00Z"/>
                  </w:rPr>
                </w:rPrChange>
              </w:rPr>
              <w:pPrChange w:id="1342" w:author="Lane, Stefanie" w:date="2023-03-04T15:51:00Z">
                <w:pPr>
                  <w:jc w:val="center"/>
                </w:pPr>
              </w:pPrChange>
            </w:pPr>
            <w:ins w:id="1343" w:author="Lane, Stefanie" w:date="2023-03-04T15:51:00Z">
              <w:r w:rsidRPr="00CC6367">
                <w:rPr>
                  <w:rFonts w:ascii="Calibri" w:eastAsia="Times New Roman" w:hAnsi="Calibri" w:cs="Calibri"/>
                  <w:color w:val="000000"/>
                  <w:sz w:val="20"/>
                  <w:szCs w:val="20"/>
                  <w:rPrChange w:id="1344" w:author="Lane, Stefanie" w:date="2023-03-04T15:51:00Z">
                    <w:rPr/>
                  </w:rPrChange>
                </w:rPr>
                <w:t> </w:t>
              </w:r>
            </w:ins>
          </w:p>
        </w:tc>
        <w:tc>
          <w:tcPr>
            <w:tcW w:w="300" w:type="dxa"/>
            <w:tcBorders>
              <w:top w:val="nil"/>
              <w:left w:val="nil"/>
              <w:bottom w:val="single" w:sz="8" w:space="0" w:color="auto"/>
              <w:right w:val="nil"/>
            </w:tcBorders>
            <w:shd w:val="clear" w:color="auto" w:fill="auto"/>
            <w:noWrap/>
            <w:vAlign w:val="bottom"/>
            <w:hideMark/>
          </w:tcPr>
          <w:p w14:paraId="2212FDC9" w14:textId="77777777" w:rsidR="00CC6367" w:rsidRPr="00CC6367" w:rsidRDefault="00CC6367">
            <w:pPr>
              <w:spacing w:after="0" w:line="240" w:lineRule="auto"/>
              <w:rPr>
                <w:ins w:id="1345" w:author="Lane, Stefanie" w:date="2023-03-04T15:51:00Z"/>
                <w:rFonts w:ascii="Calibri" w:eastAsia="Times New Roman" w:hAnsi="Calibri" w:cs="Calibri"/>
                <w:color w:val="000000"/>
                <w:sz w:val="20"/>
                <w:szCs w:val="20"/>
                <w:rPrChange w:id="1346" w:author="Lane, Stefanie" w:date="2023-03-04T15:51:00Z">
                  <w:rPr>
                    <w:ins w:id="1347" w:author="Lane, Stefanie" w:date="2023-03-04T15:51:00Z"/>
                  </w:rPr>
                </w:rPrChange>
              </w:rPr>
              <w:pPrChange w:id="1348" w:author="Lane, Stefanie" w:date="2023-03-04T15:51:00Z">
                <w:pPr/>
              </w:pPrChange>
            </w:pPr>
            <w:ins w:id="1349" w:author="Lane, Stefanie" w:date="2023-03-04T15:51:00Z">
              <w:r w:rsidRPr="00CC6367">
                <w:rPr>
                  <w:rFonts w:ascii="Calibri" w:eastAsia="Times New Roman" w:hAnsi="Calibri" w:cs="Calibri"/>
                  <w:color w:val="000000"/>
                  <w:sz w:val="20"/>
                  <w:szCs w:val="20"/>
                  <w:rPrChange w:id="1350" w:author="Lane, Stefanie" w:date="2023-03-04T15:51:00Z">
                    <w:rPr/>
                  </w:rPrChange>
                </w:rPr>
                <w:t> </w:t>
              </w:r>
            </w:ins>
          </w:p>
        </w:tc>
        <w:tc>
          <w:tcPr>
            <w:tcW w:w="2189" w:type="dxa"/>
            <w:tcBorders>
              <w:top w:val="nil"/>
              <w:left w:val="nil"/>
              <w:bottom w:val="single" w:sz="8" w:space="0" w:color="auto"/>
              <w:right w:val="nil"/>
            </w:tcBorders>
            <w:shd w:val="clear" w:color="auto" w:fill="auto"/>
            <w:noWrap/>
            <w:vAlign w:val="bottom"/>
            <w:hideMark/>
          </w:tcPr>
          <w:p w14:paraId="4D9ED0C6" w14:textId="77777777" w:rsidR="00CC6367" w:rsidRPr="00CC6367" w:rsidRDefault="00CC6367">
            <w:pPr>
              <w:spacing w:after="0" w:line="240" w:lineRule="auto"/>
              <w:rPr>
                <w:ins w:id="1351" w:author="Lane, Stefanie" w:date="2023-03-04T15:51:00Z"/>
                <w:rFonts w:ascii="Calibri" w:eastAsia="Times New Roman" w:hAnsi="Calibri" w:cs="Calibri"/>
                <w:i/>
                <w:iCs/>
                <w:sz w:val="20"/>
                <w:szCs w:val="20"/>
                <w:rPrChange w:id="1352" w:author="Lane, Stefanie" w:date="2023-03-04T15:51:00Z">
                  <w:rPr>
                    <w:ins w:id="1353" w:author="Lane, Stefanie" w:date="2023-03-04T15:51:00Z"/>
                  </w:rPr>
                </w:rPrChange>
              </w:rPr>
              <w:pPrChange w:id="1354" w:author="Lane, Stefanie" w:date="2023-03-04T15:51:00Z">
                <w:pPr/>
              </w:pPrChange>
            </w:pPr>
            <w:ins w:id="1355" w:author="Lane, Stefanie" w:date="2023-03-04T15:51:00Z">
              <w:r w:rsidRPr="00CC6367">
                <w:rPr>
                  <w:rFonts w:ascii="Calibri" w:eastAsia="Times New Roman" w:hAnsi="Calibri" w:cs="Calibri"/>
                  <w:i/>
                  <w:iCs/>
                  <w:sz w:val="20"/>
                  <w:szCs w:val="20"/>
                  <w:rPrChange w:id="1356" w:author="Lane, Stefanie" w:date="2023-03-04T15:51:00Z">
                    <w:rPr/>
                  </w:rPrChange>
                </w:rPr>
                <w:t>Deschampsia caespitosa</w:t>
              </w:r>
            </w:ins>
          </w:p>
        </w:tc>
        <w:tc>
          <w:tcPr>
            <w:tcW w:w="751" w:type="dxa"/>
            <w:tcBorders>
              <w:top w:val="nil"/>
              <w:left w:val="nil"/>
              <w:bottom w:val="single" w:sz="8" w:space="0" w:color="auto"/>
              <w:right w:val="nil"/>
            </w:tcBorders>
            <w:shd w:val="clear" w:color="auto" w:fill="auto"/>
            <w:noWrap/>
            <w:vAlign w:val="bottom"/>
            <w:hideMark/>
          </w:tcPr>
          <w:p w14:paraId="60BC2414" w14:textId="77777777" w:rsidR="00CC6367" w:rsidRPr="00CC6367" w:rsidRDefault="00CC6367">
            <w:pPr>
              <w:spacing w:after="0" w:line="240" w:lineRule="auto"/>
              <w:jc w:val="center"/>
              <w:rPr>
                <w:ins w:id="1357" w:author="Lane, Stefanie" w:date="2023-03-04T15:51:00Z"/>
                <w:rFonts w:ascii="Calibri" w:eastAsia="Times New Roman" w:hAnsi="Calibri" w:cs="Calibri"/>
                <w:color w:val="000000"/>
                <w:sz w:val="20"/>
                <w:szCs w:val="20"/>
                <w:rPrChange w:id="1358" w:author="Lane, Stefanie" w:date="2023-03-04T15:51:00Z">
                  <w:rPr>
                    <w:ins w:id="1359" w:author="Lane, Stefanie" w:date="2023-03-04T15:51:00Z"/>
                  </w:rPr>
                </w:rPrChange>
              </w:rPr>
              <w:pPrChange w:id="1360" w:author="Lane, Stefanie" w:date="2023-03-04T15:51:00Z">
                <w:pPr>
                  <w:jc w:val="center"/>
                </w:pPr>
              </w:pPrChange>
            </w:pPr>
            <w:ins w:id="1361" w:author="Lane, Stefanie" w:date="2023-03-04T15:51:00Z">
              <w:r w:rsidRPr="00CC6367">
                <w:rPr>
                  <w:rFonts w:ascii="Calibri" w:eastAsia="Times New Roman" w:hAnsi="Calibri" w:cs="Calibri"/>
                  <w:color w:val="000000"/>
                  <w:sz w:val="20"/>
                  <w:szCs w:val="20"/>
                  <w:rPrChange w:id="1362" w:author="Lane, Stefanie" w:date="2023-03-04T15:51:00Z">
                    <w:rPr/>
                  </w:rPrChange>
                </w:rPr>
                <w:t>0.03</w:t>
              </w:r>
            </w:ins>
          </w:p>
        </w:tc>
        <w:tc>
          <w:tcPr>
            <w:tcW w:w="262" w:type="dxa"/>
            <w:tcBorders>
              <w:top w:val="nil"/>
              <w:left w:val="nil"/>
              <w:bottom w:val="single" w:sz="8" w:space="0" w:color="auto"/>
              <w:right w:val="nil"/>
            </w:tcBorders>
            <w:shd w:val="clear" w:color="auto" w:fill="auto"/>
            <w:noWrap/>
            <w:vAlign w:val="bottom"/>
            <w:hideMark/>
          </w:tcPr>
          <w:p w14:paraId="2CC0FF8A" w14:textId="77777777" w:rsidR="00CC6367" w:rsidRPr="00CC6367" w:rsidRDefault="00CC6367">
            <w:pPr>
              <w:spacing w:after="0" w:line="240" w:lineRule="auto"/>
              <w:rPr>
                <w:ins w:id="1363" w:author="Lane, Stefanie" w:date="2023-03-04T15:51:00Z"/>
                <w:rFonts w:ascii="Calibri" w:eastAsia="Times New Roman" w:hAnsi="Calibri" w:cs="Calibri"/>
                <w:color w:val="000000"/>
                <w:sz w:val="20"/>
                <w:szCs w:val="20"/>
                <w:rPrChange w:id="1364" w:author="Lane, Stefanie" w:date="2023-03-04T15:51:00Z">
                  <w:rPr>
                    <w:ins w:id="1365" w:author="Lane, Stefanie" w:date="2023-03-04T15:51:00Z"/>
                  </w:rPr>
                </w:rPrChange>
              </w:rPr>
              <w:pPrChange w:id="1366" w:author="Lane, Stefanie" w:date="2023-03-04T15:51:00Z">
                <w:pPr/>
              </w:pPrChange>
            </w:pPr>
            <w:ins w:id="1367" w:author="Lane, Stefanie" w:date="2023-03-04T15:51:00Z">
              <w:r w:rsidRPr="00CC6367">
                <w:rPr>
                  <w:rFonts w:ascii="Calibri" w:eastAsia="Times New Roman" w:hAnsi="Calibri" w:cs="Calibri"/>
                  <w:color w:val="000000"/>
                  <w:sz w:val="20"/>
                  <w:szCs w:val="20"/>
                  <w:rPrChange w:id="1368" w:author="Lane, Stefanie" w:date="2023-03-04T15:51:00Z">
                    <w:rPr/>
                  </w:rPrChange>
                </w:rPr>
                <w:t> </w:t>
              </w:r>
            </w:ins>
          </w:p>
        </w:tc>
        <w:tc>
          <w:tcPr>
            <w:tcW w:w="2007" w:type="dxa"/>
            <w:tcBorders>
              <w:top w:val="nil"/>
              <w:left w:val="nil"/>
              <w:bottom w:val="single" w:sz="8" w:space="0" w:color="auto"/>
              <w:right w:val="nil"/>
            </w:tcBorders>
            <w:shd w:val="clear" w:color="auto" w:fill="auto"/>
            <w:noWrap/>
            <w:vAlign w:val="bottom"/>
            <w:hideMark/>
          </w:tcPr>
          <w:p w14:paraId="031816AC" w14:textId="77777777" w:rsidR="00CC6367" w:rsidRPr="00CC6367" w:rsidRDefault="00CC6367">
            <w:pPr>
              <w:spacing w:after="0" w:line="240" w:lineRule="auto"/>
              <w:rPr>
                <w:ins w:id="1369" w:author="Lane, Stefanie" w:date="2023-03-04T15:51:00Z"/>
                <w:rFonts w:ascii="Calibri" w:eastAsia="Times New Roman" w:hAnsi="Calibri" w:cs="Calibri"/>
                <w:color w:val="000000"/>
                <w:sz w:val="20"/>
                <w:szCs w:val="20"/>
                <w:rPrChange w:id="1370" w:author="Lane, Stefanie" w:date="2023-03-04T15:51:00Z">
                  <w:rPr>
                    <w:ins w:id="1371" w:author="Lane, Stefanie" w:date="2023-03-04T15:51:00Z"/>
                  </w:rPr>
                </w:rPrChange>
              </w:rPr>
              <w:pPrChange w:id="1372" w:author="Lane, Stefanie" w:date="2023-03-04T15:51:00Z">
                <w:pPr/>
              </w:pPrChange>
            </w:pPr>
            <w:ins w:id="1373" w:author="Lane, Stefanie" w:date="2023-03-04T15:51:00Z">
              <w:r w:rsidRPr="00CC6367">
                <w:rPr>
                  <w:rFonts w:ascii="Calibri" w:eastAsia="Times New Roman" w:hAnsi="Calibri" w:cs="Calibri"/>
                  <w:color w:val="000000"/>
                  <w:sz w:val="20"/>
                  <w:szCs w:val="20"/>
                  <w:rPrChange w:id="1374" w:author="Lane, Stefanie" w:date="2023-03-04T15:51:00Z">
                    <w:rPr/>
                  </w:rPrChange>
                </w:rPr>
                <w:t> </w:t>
              </w:r>
            </w:ins>
          </w:p>
        </w:tc>
        <w:tc>
          <w:tcPr>
            <w:tcW w:w="881" w:type="dxa"/>
            <w:tcBorders>
              <w:top w:val="nil"/>
              <w:left w:val="nil"/>
              <w:bottom w:val="single" w:sz="8" w:space="0" w:color="auto"/>
              <w:right w:val="single" w:sz="8" w:space="0" w:color="auto"/>
            </w:tcBorders>
            <w:shd w:val="clear" w:color="auto" w:fill="auto"/>
            <w:noWrap/>
            <w:vAlign w:val="bottom"/>
            <w:hideMark/>
          </w:tcPr>
          <w:p w14:paraId="4E2A672D" w14:textId="77777777" w:rsidR="00CC6367" w:rsidRPr="00CC6367" w:rsidRDefault="00CC6367">
            <w:pPr>
              <w:spacing w:after="0" w:line="240" w:lineRule="auto"/>
              <w:jc w:val="center"/>
              <w:rPr>
                <w:ins w:id="1375" w:author="Lane, Stefanie" w:date="2023-03-04T15:51:00Z"/>
                <w:rFonts w:ascii="Calibri" w:eastAsia="Times New Roman" w:hAnsi="Calibri" w:cs="Calibri"/>
                <w:color w:val="000000"/>
                <w:sz w:val="20"/>
                <w:szCs w:val="20"/>
                <w:rPrChange w:id="1376" w:author="Lane, Stefanie" w:date="2023-03-04T15:51:00Z">
                  <w:rPr>
                    <w:ins w:id="1377" w:author="Lane, Stefanie" w:date="2023-03-04T15:51:00Z"/>
                  </w:rPr>
                </w:rPrChange>
              </w:rPr>
              <w:pPrChange w:id="1378" w:author="Lane, Stefanie" w:date="2023-03-04T15:51:00Z">
                <w:pPr>
                  <w:jc w:val="center"/>
                </w:pPr>
              </w:pPrChange>
            </w:pPr>
            <w:ins w:id="1379" w:author="Lane, Stefanie" w:date="2023-03-04T15:51:00Z">
              <w:r w:rsidRPr="00CC6367">
                <w:rPr>
                  <w:rFonts w:ascii="Calibri" w:eastAsia="Times New Roman" w:hAnsi="Calibri" w:cs="Calibri"/>
                  <w:color w:val="000000"/>
                  <w:sz w:val="20"/>
                  <w:szCs w:val="20"/>
                  <w:rPrChange w:id="1380" w:author="Lane, Stefanie" w:date="2023-03-04T15:51:00Z">
                    <w:rPr/>
                  </w:rPrChange>
                </w:rPr>
                <w:t> </w:t>
              </w:r>
            </w:ins>
          </w:p>
        </w:tc>
      </w:tr>
    </w:tbl>
    <w:p w14:paraId="4D1478D2" w14:textId="60AACA84" w:rsidR="003907B0" w:rsidDel="00CC6367" w:rsidRDefault="003907B0">
      <w:pPr>
        <w:rPr>
          <w:del w:id="1381" w:author="Lane, Stefanie" w:date="2023-03-04T15:51:00Z"/>
        </w:rPr>
      </w:pPr>
    </w:p>
    <w:p w14:paraId="67561DE8" w14:textId="523DACF1" w:rsidR="00D1126E" w:rsidDel="003907B0" w:rsidRDefault="00D1126E">
      <w:pPr>
        <w:rPr>
          <w:del w:id="1382" w:author="Lane, Stefanie" w:date="2023-02-14T18:26:00Z"/>
        </w:rPr>
      </w:pPr>
    </w:p>
    <w:tbl>
      <w:tblPr>
        <w:tblW w:w="10440" w:type="dxa"/>
        <w:tblLook w:val="04A0" w:firstRow="1" w:lastRow="0" w:firstColumn="1" w:lastColumn="0" w:noHBand="0" w:noVBand="1"/>
      </w:tblPr>
      <w:tblGrid>
        <w:gridCol w:w="1091"/>
        <w:gridCol w:w="2262"/>
        <w:gridCol w:w="810"/>
        <w:gridCol w:w="300"/>
        <w:gridCol w:w="2262"/>
        <w:gridCol w:w="751"/>
        <w:gridCol w:w="262"/>
        <w:gridCol w:w="2262"/>
        <w:gridCol w:w="881"/>
      </w:tblGrid>
      <w:tr w:rsidR="00D1126E" w:rsidRPr="00D1126E" w:rsidDel="003907B0" w14:paraId="3104E92D" w14:textId="77777777" w:rsidTr="00D1126E">
        <w:trPr>
          <w:divId w:val="1944339710"/>
          <w:trHeight w:val="260"/>
          <w:del w:id="1383" w:author="Lane, Stefanie" w:date="2023-02-14T18:26:00Z"/>
        </w:trPr>
        <w:tc>
          <w:tcPr>
            <w:tcW w:w="1091" w:type="dxa"/>
            <w:tcBorders>
              <w:top w:val="nil"/>
              <w:left w:val="nil"/>
              <w:bottom w:val="single" w:sz="4" w:space="0" w:color="auto"/>
              <w:right w:val="nil"/>
            </w:tcBorders>
            <w:shd w:val="clear" w:color="auto" w:fill="auto"/>
            <w:noWrap/>
            <w:vAlign w:val="bottom"/>
            <w:hideMark/>
          </w:tcPr>
          <w:p w14:paraId="4E0FF794" w14:textId="444A095D" w:rsidR="00D1126E" w:rsidRPr="00D1126E" w:rsidDel="003907B0" w:rsidRDefault="00D1126E" w:rsidP="00D1126E">
            <w:pPr>
              <w:spacing w:after="0" w:line="240" w:lineRule="auto"/>
              <w:jc w:val="center"/>
              <w:rPr>
                <w:del w:id="1384" w:author="Lane, Stefanie" w:date="2023-02-14T18:26:00Z"/>
                <w:rFonts w:ascii="Calibri" w:eastAsia="Times New Roman" w:hAnsi="Calibri" w:cs="Calibri"/>
                <w:color w:val="000000"/>
                <w:sz w:val="20"/>
                <w:szCs w:val="20"/>
              </w:rPr>
            </w:pPr>
            <w:del w:id="1385" w:author="Lane, Stefanie" w:date="2023-02-14T18:26:00Z">
              <w:r w:rsidRPr="00D1126E" w:rsidDel="003907B0">
                <w:rPr>
                  <w:rFonts w:ascii="Calibri" w:eastAsia="Times New Roman" w:hAnsi="Calibri" w:cs="Calibri"/>
                  <w:color w:val="000000"/>
                  <w:sz w:val="20"/>
                  <w:szCs w:val="20"/>
                </w:rPr>
                <w:delText> </w:delText>
              </w:r>
            </w:del>
          </w:p>
        </w:tc>
        <w:tc>
          <w:tcPr>
            <w:tcW w:w="2959" w:type="dxa"/>
            <w:gridSpan w:val="2"/>
            <w:tcBorders>
              <w:top w:val="single" w:sz="4" w:space="0" w:color="auto"/>
              <w:left w:val="nil"/>
              <w:bottom w:val="single" w:sz="4" w:space="0" w:color="auto"/>
              <w:right w:val="nil"/>
            </w:tcBorders>
            <w:shd w:val="clear" w:color="auto" w:fill="auto"/>
            <w:noWrap/>
            <w:vAlign w:val="bottom"/>
            <w:hideMark/>
          </w:tcPr>
          <w:p w14:paraId="5599D7CF" w14:textId="77777777" w:rsidR="00D1126E" w:rsidRPr="00D1126E" w:rsidDel="003907B0" w:rsidRDefault="00D1126E" w:rsidP="00D1126E">
            <w:pPr>
              <w:spacing w:after="0" w:line="240" w:lineRule="auto"/>
              <w:jc w:val="center"/>
              <w:rPr>
                <w:del w:id="1386" w:author="Lane, Stefanie" w:date="2023-02-14T18:26:00Z"/>
                <w:rFonts w:ascii="Calibri" w:eastAsia="Times New Roman" w:hAnsi="Calibri" w:cs="Calibri"/>
                <w:b/>
                <w:bCs/>
                <w:color w:val="000000"/>
                <w:sz w:val="20"/>
                <w:szCs w:val="20"/>
              </w:rPr>
            </w:pPr>
            <w:del w:id="1387" w:author="Lane, Stefanie" w:date="2023-02-14T18:26:00Z">
              <w:r w:rsidRPr="00D1126E" w:rsidDel="003907B0">
                <w:rPr>
                  <w:rFonts w:ascii="Calibri" w:eastAsia="Times New Roman" w:hAnsi="Calibri" w:cs="Calibri"/>
                  <w:b/>
                  <w:bCs/>
                  <w:color w:val="000000"/>
                  <w:sz w:val="20"/>
                  <w:szCs w:val="20"/>
                </w:rPr>
                <w:delText>1979</w:delText>
              </w:r>
            </w:del>
          </w:p>
        </w:tc>
        <w:tc>
          <w:tcPr>
            <w:tcW w:w="300" w:type="dxa"/>
            <w:tcBorders>
              <w:top w:val="nil"/>
              <w:left w:val="nil"/>
              <w:bottom w:val="nil"/>
              <w:right w:val="nil"/>
            </w:tcBorders>
            <w:shd w:val="clear" w:color="auto" w:fill="auto"/>
            <w:noWrap/>
            <w:vAlign w:val="bottom"/>
            <w:hideMark/>
          </w:tcPr>
          <w:p w14:paraId="09F90163" w14:textId="77777777" w:rsidR="00D1126E" w:rsidRPr="00D1126E" w:rsidDel="003907B0" w:rsidRDefault="00D1126E" w:rsidP="00D1126E">
            <w:pPr>
              <w:spacing w:after="0" w:line="240" w:lineRule="auto"/>
              <w:jc w:val="center"/>
              <w:rPr>
                <w:del w:id="1388" w:author="Lane, Stefanie" w:date="2023-02-14T18:26:00Z"/>
                <w:rFonts w:ascii="Calibri" w:eastAsia="Times New Roman" w:hAnsi="Calibri" w:cs="Calibri"/>
                <w:b/>
                <w:bCs/>
                <w:color w:val="000000"/>
                <w:sz w:val="20"/>
                <w:szCs w:val="20"/>
              </w:rPr>
            </w:pPr>
          </w:p>
        </w:tc>
        <w:tc>
          <w:tcPr>
            <w:tcW w:w="2940" w:type="dxa"/>
            <w:gridSpan w:val="2"/>
            <w:tcBorders>
              <w:top w:val="single" w:sz="4" w:space="0" w:color="auto"/>
              <w:left w:val="nil"/>
              <w:bottom w:val="single" w:sz="4" w:space="0" w:color="auto"/>
              <w:right w:val="nil"/>
            </w:tcBorders>
            <w:shd w:val="clear" w:color="auto" w:fill="auto"/>
            <w:noWrap/>
            <w:vAlign w:val="bottom"/>
            <w:hideMark/>
          </w:tcPr>
          <w:p w14:paraId="30B6D6A2" w14:textId="77777777" w:rsidR="00D1126E" w:rsidRPr="00D1126E" w:rsidDel="003907B0" w:rsidRDefault="00D1126E" w:rsidP="00D1126E">
            <w:pPr>
              <w:spacing w:after="0" w:line="240" w:lineRule="auto"/>
              <w:jc w:val="center"/>
              <w:rPr>
                <w:del w:id="1389" w:author="Lane, Stefanie" w:date="2023-02-14T18:26:00Z"/>
                <w:rFonts w:ascii="Calibri" w:eastAsia="Times New Roman" w:hAnsi="Calibri" w:cs="Calibri"/>
                <w:b/>
                <w:bCs/>
                <w:color w:val="000000"/>
                <w:sz w:val="20"/>
                <w:szCs w:val="20"/>
              </w:rPr>
            </w:pPr>
            <w:del w:id="1390" w:author="Lane, Stefanie" w:date="2023-02-14T18:26:00Z">
              <w:r w:rsidRPr="00D1126E" w:rsidDel="003907B0">
                <w:rPr>
                  <w:rFonts w:ascii="Calibri" w:eastAsia="Times New Roman" w:hAnsi="Calibri" w:cs="Calibri"/>
                  <w:b/>
                  <w:bCs/>
                  <w:color w:val="000000"/>
                  <w:sz w:val="20"/>
                  <w:szCs w:val="20"/>
                </w:rPr>
                <w:delText>1999</w:delText>
              </w:r>
            </w:del>
          </w:p>
        </w:tc>
        <w:tc>
          <w:tcPr>
            <w:tcW w:w="262" w:type="dxa"/>
            <w:tcBorders>
              <w:top w:val="nil"/>
              <w:left w:val="nil"/>
              <w:bottom w:val="nil"/>
              <w:right w:val="nil"/>
            </w:tcBorders>
            <w:shd w:val="clear" w:color="auto" w:fill="auto"/>
            <w:noWrap/>
            <w:vAlign w:val="bottom"/>
            <w:hideMark/>
          </w:tcPr>
          <w:p w14:paraId="7154CA02" w14:textId="77777777" w:rsidR="00D1126E" w:rsidRPr="00D1126E" w:rsidDel="003907B0" w:rsidRDefault="00D1126E" w:rsidP="00D1126E">
            <w:pPr>
              <w:spacing w:after="0" w:line="240" w:lineRule="auto"/>
              <w:jc w:val="center"/>
              <w:rPr>
                <w:del w:id="1391" w:author="Lane, Stefanie" w:date="2023-02-14T18:26:00Z"/>
                <w:rFonts w:ascii="Calibri" w:eastAsia="Times New Roman" w:hAnsi="Calibri" w:cs="Calibri"/>
                <w:b/>
                <w:bCs/>
                <w:color w:val="000000"/>
                <w:sz w:val="20"/>
                <w:szCs w:val="20"/>
              </w:rPr>
            </w:pPr>
          </w:p>
        </w:tc>
        <w:tc>
          <w:tcPr>
            <w:tcW w:w="2888" w:type="dxa"/>
            <w:gridSpan w:val="2"/>
            <w:tcBorders>
              <w:top w:val="single" w:sz="4" w:space="0" w:color="auto"/>
              <w:left w:val="nil"/>
              <w:bottom w:val="single" w:sz="4" w:space="0" w:color="auto"/>
              <w:right w:val="nil"/>
            </w:tcBorders>
            <w:shd w:val="clear" w:color="auto" w:fill="auto"/>
            <w:noWrap/>
            <w:vAlign w:val="bottom"/>
            <w:hideMark/>
          </w:tcPr>
          <w:p w14:paraId="5CD6A1AA" w14:textId="77777777" w:rsidR="00D1126E" w:rsidRPr="00D1126E" w:rsidDel="003907B0" w:rsidRDefault="00D1126E" w:rsidP="00D1126E">
            <w:pPr>
              <w:spacing w:after="0" w:line="240" w:lineRule="auto"/>
              <w:jc w:val="center"/>
              <w:rPr>
                <w:del w:id="1392" w:author="Lane, Stefanie" w:date="2023-02-14T18:26:00Z"/>
                <w:rFonts w:ascii="Calibri" w:eastAsia="Times New Roman" w:hAnsi="Calibri" w:cs="Calibri"/>
                <w:b/>
                <w:bCs/>
                <w:color w:val="000000"/>
                <w:sz w:val="20"/>
                <w:szCs w:val="20"/>
              </w:rPr>
            </w:pPr>
            <w:del w:id="1393" w:author="Lane, Stefanie" w:date="2023-02-14T18:26:00Z">
              <w:r w:rsidRPr="00D1126E" w:rsidDel="003907B0">
                <w:rPr>
                  <w:rFonts w:ascii="Calibri" w:eastAsia="Times New Roman" w:hAnsi="Calibri" w:cs="Calibri"/>
                  <w:b/>
                  <w:bCs/>
                  <w:color w:val="000000"/>
                  <w:sz w:val="20"/>
                  <w:szCs w:val="20"/>
                </w:rPr>
                <w:delText>2019</w:delText>
              </w:r>
            </w:del>
          </w:p>
        </w:tc>
      </w:tr>
      <w:tr w:rsidR="00D1126E" w:rsidRPr="00D1126E" w:rsidDel="003907B0" w14:paraId="7D401E9A" w14:textId="77777777" w:rsidTr="00D1126E">
        <w:trPr>
          <w:divId w:val="1944339710"/>
          <w:trHeight w:val="780"/>
          <w:del w:id="1394" w:author="Lane, Stefanie" w:date="2023-02-14T18:26:00Z"/>
        </w:trPr>
        <w:tc>
          <w:tcPr>
            <w:tcW w:w="1091" w:type="dxa"/>
            <w:tcBorders>
              <w:top w:val="nil"/>
              <w:left w:val="nil"/>
              <w:bottom w:val="single" w:sz="4" w:space="0" w:color="auto"/>
              <w:right w:val="nil"/>
            </w:tcBorders>
            <w:shd w:val="clear" w:color="auto" w:fill="auto"/>
            <w:vAlign w:val="center"/>
            <w:hideMark/>
          </w:tcPr>
          <w:p w14:paraId="247224D6" w14:textId="77777777" w:rsidR="00D1126E" w:rsidRPr="00D1126E" w:rsidDel="003907B0" w:rsidRDefault="00D1126E" w:rsidP="00D1126E">
            <w:pPr>
              <w:spacing w:after="0" w:line="240" w:lineRule="auto"/>
              <w:jc w:val="center"/>
              <w:rPr>
                <w:del w:id="1395" w:author="Lane, Stefanie" w:date="2023-02-14T18:26:00Z"/>
                <w:rFonts w:ascii="Calibri" w:eastAsia="Times New Roman" w:hAnsi="Calibri" w:cs="Calibri"/>
                <w:color w:val="000000"/>
                <w:sz w:val="20"/>
                <w:szCs w:val="20"/>
              </w:rPr>
            </w:pPr>
            <w:del w:id="1396" w:author="Lane, Stefanie" w:date="2023-02-14T18:26:00Z">
              <w:r w:rsidRPr="00D1126E" w:rsidDel="003907B0">
                <w:rPr>
                  <w:rFonts w:ascii="Calibri" w:eastAsia="Times New Roman" w:hAnsi="Calibri" w:cs="Calibri"/>
                  <w:color w:val="000000"/>
                  <w:sz w:val="20"/>
                  <w:szCs w:val="20"/>
                </w:rPr>
                <w:delText>Cluster Group Name</w:delText>
              </w:r>
            </w:del>
          </w:p>
        </w:tc>
        <w:tc>
          <w:tcPr>
            <w:tcW w:w="2149" w:type="dxa"/>
            <w:tcBorders>
              <w:top w:val="nil"/>
              <w:left w:val="nil"/>
              <w:bottom w:val="single" w:sz="4" w:space="0" w:color="auto"/>
              <w:right w:val="nil"/>
            </w:tcBorders>
            <w:shd w:val="clear" w:color="auto" w:fill="auto"/>
            <w:noWrap/>
            <w:vAlign w:val="center"/>
            <w:hideMark/>
          </w:tcPr>
          <w:p w14:paraId="49FBF624" w14:textId="77777777" w:rsidR="00D1126E" w:rsidRPr="00D1126E" w:rsidDel="003907B0" w:rsidRDefault="00D1126E" w:rsidP="00D1126E">
            <w:pPr>
              <w:spacing w:after="0" w:line="240" w:lineRule="auto"/>
              <w:jc w:val="center"/>
              <w:rPr>
                <w:del w:id="1397" w:author="Lane, Stefanie" w:date="2023-02-14T18:26:00Z"/>
                <w:rFonts w:ascii="Calibri" w:eastAsia="Times New Roman" w:hAnsi="Calibri" w:cs="Calibri"/>
                <w:color w:val="000000"/>
                <w:sz w:val="20"/>
                <w:szCs w:val="20"/>
              </w:rPr>
            </w:pPr>
            <w:del w:id="1398" w:author="Lane, Stefanie" w:date="2023-02-14T18:26:00Z">
              <w:r w:rsidRPr="00D1126E" w:rsidDel="003907B0">
                <w:rPr>
                  <w:rFonts w:ascii="Calibri" w:eastAsia="Times New Roman" w:hAnsi="Calibri" w:cs="Calibri"/>
                  <w:color w:val="000000"/>
                  <w:sz w:val="20"/>
                  <w:szCs w:val="20"/>
                </w:rPr>
                <w:delText>Species</w:delText>
              </w:r>
            </w:del>
          </w:p>
        </w:tc>
        <w:tc>
          <w:tcPr>
            <w:tcW w:w="810" w:type="dxa"/>
            <w:tcBorders>
              <w:top w:val="nil"/>
              <w:left w:val="nil"/>
              <w:bottom w:val="single" w:sz="4" w:space="0" w:color="auto"/>
              <w:right w:val="nil"/>
            </w:tcBorders>
            <w:shd w:val="clear" w:color="auto" w:fill="auto"/>
            <w:noWrap/>
            <w:vAlign w:val="center"/>
            <w:hideMark/>
          </w:tcPr>
          <w:p w14:paraId="621E9918" w14:textId="77777777" w:rsidR="00D1126E" w:rsidRPr="00D1126E" w:rsidDel="003907B0" w:rsidRDefault="00D1126E" w:rsidP="00D1126E">
            <w:pPr>
              <w:spacing w:after="0" w:line="240" w:lineRule="auto"/>
              <w:jc w:val="center"/>
              <w:rPr>
                <w:del w:id="1399" w:author="Lane, Stefanie" w:date="2023-02-14T18:26:00Z"/>
                <w:rFonts w:ascii="Calibri" w:eastAsia="Times New Roman" w:hAnsi="Calibri" w:cs="Calibri"/>
                <w:color w:val="000000"/>
                <w:sz w:val="20"/>
                <w:szCs w:val="20"/>
              </w:rPr>
            </w:pPr>
            <w:del w:id="1400" w:author="Lane, Stefanie" w:date="2023-02-14T18:26:00Z">
              <w:r w:rsidRPr="00D1126E" w:rsidDel="003907B0">
                <w:rPr>
                  <w:rFonts w:ascii="Calibri" w:eastAsia="Times New Roman" w:hAnsi="Calibri" w:cs="Calibri"/>
                  <w:color w:val="000000"/>
                  <w:sz w:val="20"/>
                  <w:szCs w:val="20"/>
                </w:rPr>
                <w:delText>p-value</w:delText>
              </w:r>
            </w:del>
          </w:p>
        </w:tc>
        <w:tc>
          <w:tcPr>
            <w:tcW w:w="300" w:type="dxa"/>
            <w:tcBorders>
              <w:top w:val="nil"/>
              <w:left w:val="nil"/>
              <w:bottom w:val="nil"/>
              <w:right w:val="nil"/>
            </w:tcBorders>
            <w:shd w:val="clear" w:color="auto" w:fill="auto"/>
            <w:noWrap/>
            <w:vAlign w:val="bottom"/>
            <w:hideMark/>
          </w:tcPr>
          <w:p w14:paraId="4AE41BA3" w14:textId="77777777" w:rsidR="00D1126E" w:rsidRPr="00D1126E" w:rsidDel="003907B0" w:rsidRDefault="00D1126E" w:rsidP="00D1126E">
            <w:pPr>
              <w:spacing w:after="0" w:line="240" w:lineRule="auto"/>
              <w:jc w:val="center"/>
              <w:rPr>
                <w:del w:id="1401" w:author="Lane, Stefanie" w:date="2023-02-14T18:26:00Z"/>
                <w:rFonts w:ascii="Calibri" w:eastAsia="Times New Roman" w:hAnsi="Calibri" w:cs="Calibri"/>
                <w:color w:val="000000"/>
                <w:sz w:val="20"/>
                <w:szCs w:val="20"/>
              </w:rPr>
            </w:pPr>
          </w:p>
        </w:tc>
        <w:tc>
          <w:tcPr>
            <w:tcW w:w="2189" w:type="dxa"/>
            <w:tcBorders>
              <w:top w:val="nil"/>
              <w:left w:val="nil"/>
              <w:bottom w:val="single" w:sz="4" w:space="0" w:color="auto"/>
              <w:right w:val="nil"/>
            </w:tcBorders>
            <w:shd w:val="clear" w:color="auto" w:fill="auto"/>
            <w:noWrap/>
            <w:vAlign w:val="center"/>
            <w:hideMark/>
          </w:tcPr>
          <w:p w14:paraId="2C0527F7" w14:textId="77777777" w:rsidR="00D1126E" w:rsidRPr="00D1126E" w:rsidDel="003907B0" w:rsidRDefault="00D1126E" w:rsidP="00D1126E">
            <w:pPr>
              <w:spacing w:after="0" w:line="240" w:lineRule="auto"/>
              <w:jc w:val="center"/>
              <w:rPr>
                <w:del w:id="1402" w:author="Lane, Stefanie" w:date="2023-02-14T18:26:00Z"/>
                <w:rFonts w:ascii="Calibri" w:eastAsia="Times New Roman" w:hAnsi="Calibri" w:cs="Calibri"/>
                <w:color w:val="000000"/>
                <w:sz w:val="20"/>
                <w:szCs w:val="20"/>
              </w:rPr>
            </w:pPr>
            <w:del w:id="1403" w:author="Lane, Stefanie" w:date="2023-02-14T18:26:00Z">
              <w:r w:rsidRPr="00D1126E" w:rsidDel="003907B0">
                <w:rPr>
                  <w:rFonts w:ascii="Calibri" w:eastAsia="Times New Roman" w:hAnsi="Calibri" w:cs="Calibri"/>
                  <w:color w:val="000000"/>
                  <w:sz w:val="20"/>
                  <w:szCs w:val="20"/>
                </w:rPr>
                <w:delText>Species</w:delText>
              </w:r>
            </w:del>
          </w:p>
        </w:tc>
        <w:tc>
          <w:tcPr>
            <w:tcW w:w="751" w:type="dxa"/>
            <w:tcBorders>
              <w:top w:val="nil"/>
              <w:left w:val="nil"/>
              <w:bottom w:val="single" w:sz="4" w:space="0" w:color="auto"/>
              <w:right w:val="nil"/>
            </w:tcBorders>
            <w:shd w:val="clear" w:color="auto" w:fill="auto"/>
            <w:noWrap/>
            <w:vAlign w:val="center"/>
            <w:hideMark/>
          </w:tcPr>
          <w:p w14:paraId="5CDAE9D9" w14:textId="77777777" w:rsidR="00D1126E" w:rsidRPr="00D1126E" w:rsidDel="003907B0" w:rsidRDefault="00D1126E" w:rsidP="00D1126E">
            <w:pPr>
              <w:spacing w:after="0" w:line="240" w:lineRule="auto"/>
              <w:jc w:val="center"/>
              <w:rPr>
                <w:del w:id="1404" w:author="Lane, Stefanie" w:date="2023-02-14T18:26:00Z"/>
                <w:rFonts w:ascii="Calibri" w:eastAsia="Times New Roman" w:hAnsi="Calibri" w:cs="Calibri"/>
                <w:color w:val="000000"/>
                <w:sz w:val="20"/>
                <w:szCs w:val="20"/>
              </w:rPr>
            </w:pPr>
            <w:del w:id="1405" w:author="Lane, Stefanie" w:date="2023-02-14T18:26:00Z">
              <w:r w:rsidRPr="00D1126E" w:rsidDel="003907B0">
                <w:rPr>
                  <w:rFonts w:ascii="Calibri" w:eastAsia="Times New Roman" w:hAnsi="Calibri" w:cs="Calibri"/>
                  <w:color w:val="000000"/>
                  <w:sz w:val="20"/>
                  <w:szCs w:val="20"/>
                </w:rPr>
                <w:delText>p-value</w:delText>
              </w:r>
            </w:del>
          </w:p>
        </w:tc>
        <w:tc>
          <w:tcPr>
            <w:tcW w:w="262" w:type="dxa"/>
            <w:tcBorders>
              <w:top w:val="nil"/>
              <w:left w:val="nil"/>
              <w:bottom w:val="nil"/>
              <w:right w:val="nil"/>
            </w:tcBorders>
            <w:shd w:val="clear" w:color="auto" w:fill="auto"/>
            <w:noWrap/>
            <w:vAlign w:val="center"/>
            <w:hideMark/>
          </w:tcPr>
          <w:p w14:paraId="554A0FBC" w14:textId="77777777" w:rsidR="00D1126E" w:rsidRPr="00D1126E" w:rsidDel="003907B0" w:rsidRDefault="00D1126E" w:rsidP="00D1126E">
            <w:pPr>
              <w:spacing w:after="0" w:line="240" w:lineRule="auto"/>
              <w:jc w:val="center"/>
              <w:rPr>
                <w:del w:id="1406" w:author="Lane, Stefanie" w:date="2023-02-14T18:26:00Z"/>
                <w:rFonts w:ascii="Calibri" w:eastAsia="Times New Roman" w:hAnsi="Calibri" w:cs="Calibri"/>
                <w:color w:val="000000"/>
                <w:sz w:val="20"/>
                <w:szCs w:val="20"/>
              </w:rPr>
            </w:pPr>
          </w:p>
        </w:tc>
        <w:tc>
          <w:tcPr>
            <w:tcW w:w="2007" w:type="dxa"/>
            <w:tcBorders>
              <w:top w:val="nil"/>
              <w:left w:val="nil"/>
              <w:bottom w:val="single" w:sz="4" w:space="0" w:color="auto"/>
              <w:right w:val="nil"/>
            </w:tcBorders>
            <w:shd w:val="clear" w:color="auto" w:fill="auto"/>
            <w:noWrap/>
            <w:vAlign w:val="center"/>
            <w:hideMark/>
          </w:tcPr>
          <w:p w14:paraId="154A7A56" w14:textId="77777777" w:rsidR="00D1126E" w:rsidRPr="00D1126E" w:rsidDel="003907B0" w:rsidRDefault="00D1126E" w:rsidP="00D1126E">
            <w:pPr>
              <w:spacing w:after="0" w:line="240" w:lineRule="auto"/>
              <w:jc w:val="center"/>
              <w:rPr>
                <w:del w:id="1407" w:author="Lane, Stefanie" w:date="2023-02-14T18:26:00Z"/>
                <w:rFonts w:ascii="Calibri" w:eastAsia="Times New Roman" w:hAnsi="Calibri" w:cs="Calibri"/>
                <w:color w:val="000000"/>
                <w:sz w:val="20"/>
                <w:szCs w:val="20"/>
              </w:rPr>
            </w:pPr>
            <w:del w:id="1408" w:author="Lane, Stefanie" w:date="2023-02-14T18:26:00Z">
              <w:r w:rsidRPr="00D1126E" w:rsidDel="003907B0">
                <w:rPr>
                  <w:rFonts w:ascii="Calibri" w:eastAsia="Times New Roman" w:hAnsi="Calibri" w:cs="Calibri"/>
                  <w:color w:val="000000"/>
                  <w:sz w:val="20"/>
                  <w:szCs w:val="20"/>
                </w:rPr>
                <w:delText>Species</w:delText>
              </w:r>
            </w:del>
          </w:p>
        </w:tc>
        <w:tc>
          <w:tcPr>
            <w:tcW w:w="881" w:type="dxa"/>
            <w:tcBorders>
              <w:top w:val="nil"/>
              <w:left w:val="nil"/>
              <w:bottom w:val="single" w:sz="4" w:space="0" w:color="auto"/>
              <w:right w:val="nil"/>
            </w:tcBorders>
            <w:shd w:val="clear" w:color="auto" w:fill="auto"/>
            <w:noWrap/>
            <w:vAlign w:val="center"/>
            <w:hideMark/>
          </w:tcPr>
          <w:p w14:paraId="65440351" w14:textId="77777777" w:rsidR="00D1126E" w:rsidRPr="00D1126E" w:rsidDel="003907B0" w:rsidRDefault="00D1126E" w:rsidP="00D1126E">
            <w:pPr>
              <w:spacing w:after="0" w:line="240" w:lineRule="auto"/>
              <w:jc w:val="center"/>
              <w:rPr>
                <w:del w:id="1409" w:author="Lane, Stefanie" w:date="2023-02-14T18:26:00Z"/>
                <w:rFonts w:ascii="Calibri" w:eastAsia="Times New Roman" w:hAnsi="Calibri" w:cs="Calibri"/>
                <w:color w:val="000000"/>
                <w:sz w:val="20"/>
                <w:szCs w:val="20"/>
              </w:rPr>
            </w:pPr>
            <w:del w:id="1410" w:author="Lane, Stefanie" w:date="2023-02-14T18:26:00Z">
              <w:r w:rsidRPr="00D1126E" w:rsidDel="003907B0">
                <w:rPr>
                  <w:rFonts w:ascii="Calibri" w:eastAsia="Times New Roman" w:hAnsi="Calibri" w:cs="Calibri"/>
                  <w:color w:val="000000"/>
                  <w:sz w:val="20"/>
                  <w:szCs w:val="20"/>
                </w:rPr>
                <w:delText>p-value</w:delText>
              </w:r>
            </w:del>
          </w:p>
        </w:tc>
      </w:tr>
      <w:tr w:rsidR="00D1126E" w:rsidRPr="00D1126E" w:rsidDel="003907B0" w14:paraId="588271C7" w14:textId="77777777" w:rsidTr="00D1126E">
        <w:trPr>
          <w:divId w:val="1944339710"/>
          <w:trHeight w:val="270"/>
          <w:del w:id="1411" w:author="Lane, Stefanie" w:date="2023-02-14T18:26:00Z"/>
        </w:trPr>
        <w:tc>
          <w:tcPr>
            <w:tcW w:w="1091" w:type="dxa"/>
            <w:tcBorders>
              <w:top w:val="nil"/>
              <w:left w:val="nil"/>
              <w:bottom w:val="nil"/>
              <w:right w:val="nil"/>
            </w:tcBorders>
            <w:shd w:val="clear" w:color="auto" w:fill="auto"/>
            <w:vAlign w:val="bottom"/>
            <w:hideMark/>
          </w:tcPr>
          <w:p w14:paraId="1FE2F488" w14:textId="77777777" w:rsidR="00D1126E" w:rsidRPr="00D1126E" w:rsidDel="003907B0" w:rsidRDefault="00D1126E" w:rsidP="00D1126E">
            <w:pPr>
              <w:spacing w:after="0" w:line="240" w:lineRule="auto"/>
              <w:jc w:val="center"/>
              <w:rPr>
                <w:del w:id="1412" w:author="Lane, Stefanie" w:date="2023-02-14T18:26:00Z"/>
                <w:rFonts w:ascii="Calibri" w:eastAsia="Times New Roman" w:hAnsi="Calibri" w:cs="Calibri"/>
                <w:color w:val="000000"/>
                <w:sz w:val="20"/>
                <w:szCs w:val="20"/>
              </w:rPr>
            </w:pPr>
          </w:p>
        </w:tc>
        <w:tc>
          <w:tcPr>
            <w:tcW w:w="2149" w:type="dxa"/>
            <w:tcBorders>
              <w:top w:val="nil"/>
              <w:left w:val="nil"/>
              <w:bottom w:val="nil"/>
              <w:right w:val="nil"/>
            </w:tcBorders>
            <w:shd w:val="clear" w:color="auto" w:fill="auto"/>
            <w:noWrap/>
            <w:vAlign w:val="bottom"/>
            <w:hideMark/>
          </w:tcPr>
          <w:p w14:paraId="60CBBF2D" w14:textId="77777777" w:rsidR="00D1126E" w:rsidRPr="00D1126E" w:rsidDel="003907B0" w:rsidRDefault="00D1126E" w:rsidP="00D1126E">
            <w:pPr>
              <w:spacing w:after="0" w:line="240" w:lineRule="auto"/>
              <w:rPr>
                <w:del w:id="1413" w:author="Lane, Stefanie" w:date="2023-02-14T18:26:00Z"/>
                <w:rFonts w:ascii="Times New Roman" w:eastAsia="Times New Roman" w:hAnsi="Times New Roman" w:cs="Times New Roman"/>
                <w:sz w:val="20"/>
                <w:szCs w:val="20"/>
              </w:rPr>
            </w:pPr>
          </w:p>
        </w:tc>
        <w:tc>
          <w:tcPr>
            <w:tcW w:w="810" w:type="dxa"/>
            <w:tcBorders>
              <w:top w:val="nil"/>
              <w:left w:val="nil"/>
              <w:bottom w:val="nil"/>
              <w:right w:val="nil"/>
            </w:tcBorders>
            <w:shd w:val="clear" w:color="auto" w:fill="auto"/>
            <w:noWrap/>
            <w:vAlign w:val="bottom"/>
            <w:hideMark/>
          </w:tcPr>
          <w:p w14:paraId="0371FCEA" w14:textId="77777777" w:rsidR="00D1126E" w:rsidRPr="00D1126E" w:rsidDel="003907B0" w:rsidRDefault="00D1126E" w:rsidP="00D1126E">
            <w:pPr>
              <w:spacing w:after="0" w:line="240" w:lineRule="auto"/>
              <w:rPr>
                <w:del w:id="1414" w:author="Lane, Stefanie" w:date="2023-02-14T18:26:00Z"/>
                <w:rFonts w:ascii="Times New Roman" w:eastAsia="Times New Roman" w:hAnsi="Times New Roman" w:cs="Times New Roman"/>
                <w:sz w:val="20"/>
                <w:szCs w:val="20"/>
              </w:rPr>
            </w:pPr>
          </w:p>
        </w:tc>
        <w:tc>
          <w:tcPr>
            <w:tcW w:w="300" w:type="dxa"/>
            <w:tcBorders>
              <w:top w:val="nil"/>
              <w:left w:val="nil"/>
              <w:bottom w:val="nil"/>
              <w:right w:val="nil"/>
            </w:tcBorders>
            <w:shd w:val="clear" w:color="auto" w:fill="auto"/>
            <w:noWrap/>
            <w:vAlign w:val="bottom"/>
            <w:hideMark/>
          </w:tcPr>
          <w:p w14:paraId="47004F22" w14:textId="77777777" w:rsidR="00D1126E" w:rsidRPr="00D1126E" w:rsidDel="003907B0" w:rsidRDefault="00D1126E" w:rsidP="00D1126E">
            <w:pPr>
              <w:spacing w:after="0" w:line="240" w:lineRule="auto"/>
              <w:jc w:val="center"/>
              <w:rPr>
                <w:del w:id="1415" w:author="Lane, Stefanie" w:date="2023-02-14T18:26:00Z"/>
                <w:rFonts w:ascii="Times New Roman" w:eastAsia="Times New Roman" w:hAnsi="Times New Roman" w:cs="Times New Roman"/>
                <w:sz w:val="20"/>
                <w:szCs w:val="20"/>
              </w:rPr>
            </w:pPr>
          </w:p>
        </w:tc>
        <w:tc>
          <w:tcPr>
            <w:tcW w:w="2189" w:type="dxa"/>
            <w:tcBorders>
              <w:top w:val="nil"/>
              <w:left w:val="nil"/>
              <w:bottom w:val="nil"/>
              <w:right w:val="nil"/>
            </w:tcBorders>
            <w:shd w:val="clear" w:color="auto" w:fill="auto"/>
            <w:noWrap/>
            <w:vAlign w:val="bottom"/>
            <w:hideMark/>
          </w:tcPr>
          <w:p w14:paraId="71E8B90B" w14:textId="77777777" w:rsidR="00D1126E" w:rsidRPr="00D1126E" w:rsidDel="003907B0" w:rsidRDefault="00D1126E" w:rsidP="00D1126E">
            <w:pPr>
              <w:spacing w:after="0" w:line="240" w:lineRule="auto"/>
              <w:rPr>
                <w:del w:id="1416" w:author="Lane, Stefanie" w:date="2023-02-14T18:26:00Z"/>
                <w:rFonts w:ascii="Times New Roman" w:eastAsia="Times New Roman" w:hAnsi="Times New Roman" w:cs="Times New Roman"/>
                <w:sz w:val="20"/>
                <w:szCs w:val="20"/>
              </w:rPr>
            </w:pPr>
          </w:p>
        </w:tc>
        <w:tc>
          <w:tcPr>
            <w:tcW w:w="751" w:type="dxa"/>
            <w:tcBorders>
              <w:top w:val="nil"/>
              <w:left w:val="nil"/>
              <w:bottom w:val="nil"/>
              <w:right w:val="nil"/>
            </w:tcBorders>
            <w:shd w:val="clear" w:color="auto" w:fill="auto"/>
            <w:noWrap/>
            <w:vAlign w:val="bottom"/>
            <w:hideMark/>
          </w:tcPr>
          <w:p w14:paraId="080FD834" w14:textId="77777777" w:rsidR="00D1126E" w:rsidRPr="00D1126E" w:rsidDel="003907B0" w:rsidRDefault="00D1126E" w:rsidP="00D1126E">
            <w:pPr>
              <w:spacing w:after="0" w:line="240" w:lineRule="auto"/>
              <w:rPr>
                <w:del w:id="1417" w:author="Lane, Stefanie" w:date="2023-02-14T18:26:00Z"/>
                <w:rFonts w:ascii="Times New Roman" w:eastAsia="Times New Roman" w:hAnsi="Times New Roman" w:cs="Times New Roman"/>
                <w:sz w:val="20"/>
                <w:szCs w:val="20"/>
              </w:rPr>
            </w:pPr>
          </w:p>
        </w:tc>
        <w:tc>
          <w:tcPr>
            <w:tcW w:w="262" w:type="dxa"/>
            <w:tcBorders>
              <w:top w:val="nil"/>
              <w:left w:val="nil"/>
              <w:bottom w:val="nil"/>
              <w:right w:val="nil"/>
            </w:tcBorders>
            <w:shd w:val="clear" w:color="auto" w:fill="auto"/>
            <w:noWrap/>
            <w:vAlign w:val="bottom"/>
            <w:hideMark/>
          </w:tcPr>
          <w:p w14:paraId="62E60A72" w14:textId="77777777" w:rsidR="00D1126E" w:rsidRPr="00D1126E" w:rsidDel="003907B0" w:rsidRDefault="00D1126E" w:rsidP="00D1126E">
            <w:pPr>
              <w:spacing w:after="0" w:line="240" w:lineRule="auto"/>
              <w:jc w:val="center"/>
              <w:rPr>
                <w:del w:id="1418" w:author="Lane, Stefanie" w:date="2023-02-14T18:26:00Z"/>
                <w:rFonts w:ascii="Times New Roman" w:eastAsia="Times New Roman" w:hAnsi="Times New Roman" w:cs="Times New Roman"/>
                <w:sz w:val="20"/>
                <w:szCs w:val="20"/>
              </w:rPr>
            </w:pPr>
          </w:p>
        </w:tc>
        <w:tc>
          <w:tcPr>
            <w:tcW w:w="2007" w:type="dxa"/>
            <w:tcBorders>
              <w:top w:val="nil"/>
              <w:left w:val="nil"/>
              <w:bottom w:val="nil"/>
              <w:right w:val="nil"/>
            </w:tcBorders>
            <w:shd w:val="clear" w:color="auto" w:fill="auto"/>
            <w:noWrap/>
            <w:vAlign w:val="bottom"/>
            <w:hideMark/>
          </w:tcPr>
          <w:p w14:paraId="2E2BA32A" w14:textId="77777777" w:rsidR="00D1126E" w:rsidRPr="00D1126E" w:rsidDel="003907B0" w:rsidRDefault="00D1126E" w:rsidP="00D1126E">
            <w:pPr>
              <w:spacing w:after="0" w:line="240" w:lineRule="auto"/>
              <w:rPr>
                <w:del w:id="1419" w:author="Lane, Stefanie" w:date="2023-02-14T18:26:00Z"/>
                <w:rFonts w:ascii="Times New Roman" w:eastAsia="Times New Roman" w:hAnsi="Times New Roman" w:cs="Times New Roman"/>
                <w:sz w:val="20"/>
                <w:szCs w:val="20"/>
              </w:rPr>
            </w:pPr>
          </w:p>
        </w:tc>
        <w:tc>
          <w:tcPr>
            <w:tcW w:w="881" w:type="dxa"/>
            <w:tcBorders>
              <w:top w:val="nil"/>
              <w:left w:val="nil"/>
              <w:bottom w:val="nil"/>
              <w:right w:val="nil"/>
            </w:tcBorders>
            <w:shd w:val="clear" w:color="auto" w:fill="auto"/>
            <w:noWrap/>
            <w:vAlign w:val="bottom"/>
            <w:hideMark/>
          </w:tcPr>
          <w:p w14:paraId="5B1F3D60" w14:textId="77777777" w:rsidR="00D1126E" w:rsidRPr="00D1126E" w:rsidDel="003907B0" w:rsidRDefault="00D1126E" w:rsidP="00D1126E">
            <w:pPr>
              <w:spacing w:after="0" w:line="240" w:lineRule="auto"/>
              <w:rPr>
                <w:del w:id="1420" w:author="Lane, Stefanie" w:date="2023-02-14T18:26:00Z"/>
                <w:rFonts w:ascii="Times New Roman" w:eastAsia="Times New Roman" w:hAnsi="Times New Roman" w:cs="Times New Roman"/>
                <w:sz w:val="20"/>
                <w:szCs w:val="20"/>
              </w:rPr>
            </w:pPr>
          </w:p>
        </w:tc>
      </w:tr>
      <w:tr w:rsidR="00D1126E" w:rsidRPr="00D1126E" w:rsidDel="003907B0" w14:paraId="4D9EB1F5" w14:textId="77777777" w:rsidTr="00D1126E">
        <w:trPr>
          <w:divId w:val="1944339710"/>
          <w:trHeight w:val="260"/>
          <w:del w:id="1421" w:author="Lane, Stefanie" w:date="2023-02-14T18:26:00Z"/>
        </w:trPr>
        <w:tc>
          <w:tcPr>
            <w:tcW w:w="1091" w:type="dxa"/>
            <w:vMerge w:val="restart"/>
            <w:tcBorders>
              <w:top w:val="single" w:sz="8" w:space="0" w:color="auto"/>
              <w:left w:val="single" w:sz="8" w:space="0" w:color="auto"/>
              <w:bottom w:val="single" w:sz="8" w:space="0" w:color="000000"/>
              <w:right w:val="nil"/>
            </w:tcBorders>
            <w:shd w:val="clear" w:color="auto" w:fill="auto"/>
            <w:vAlign w:val="center"/>
            <w:hideMark/>
          </w:tcPr>
          <w:p w14:paraId="1F53BA55" w14:textId="77777777" w:rsidR="00D1126E" w:rsidRPr="00D1126E" w:rsidDel="003907B0" w:rsidRDefault="00D1126E" w:rsidP="00D1126E">
            <w:pPr>
              <w:spacing w:after="0" w:line="240" w:lineRule="auto"/>
              <w:jc w:val="center"/>
              <w:rPr>
                <w:del w:id="1422" w:author="Lane, Stefanie" w:date="2023-02-14T18:26:00Z"/>
                <w:rFonts w:ascii="Calibri" w:eastAsia="Times New Roman" w:hAnsi="Calibri" w:cs="Calibri"/>
                <w:color w:val="000000"/>
                <w:sz w:val="20"/>
                <w:szCs w:val="20"/>
              </w:rPr>
            </w:pPr>
            <w:del w:id="1423" w:author="Lane, Stefanie" w:date="2023-02-14T18:26:00Z">
              <w:r w:rsidRPr="00D1126E" w:rsidDel="003907B0">
                <w:rPr>
                  <w:rFonts w:ascii="Calibri" w:eastAsia="Times New Roman" w:hAnsi="Calibri" w:cs="Calibri"/>
                  <w:color w:val="000000"/>
                  <w:sz w:val="20"/>
                  <w:szCs w:val="20"/>
                </w:rPr>
                <w:delText>"Sedge"</w:delText>
              </w:r>
            </w:del>
          </w:p>
        </w:tc>
        <w:tc>
          <w:tcPr>
            <w:tcW w:w="2149" w:type="dxa"/>
            <w:tcBorders>
              <w:top w:val="single" w:sz="8" w:space="0" w:color="auto"/>
              <w:left w:val="nil"/>
              <w:bottom w:val="nil"/>
              <w:right w:val="nil"/>
            </w:tcBorders>
            <w:shd w:val="clear" w:color="auto" w:fill="auto"/>
            <w:noWrap/>
            <w:vAlign w:val="bottom"/>
            <w:hideMark/>
          </w:tcPr>
          <w:p w14:paraId="6A201CF4" w14:textId="77777777" w:rsidR="00D1126E" w:rsidRPr="00D1126E" w:rsidDel="003907B0" w:rsidRDefault="00D1126E" w:rsidP="00D1126E">
            <w:pPr>
              <w:spacing w:after="0" w:line="240" w:lineRule="auto"/>
              <w:rPr>
                <w:del w:id="1424" w:author="Lane, Stefanie" w:date="2023-02-14T18:26:00Z"/>
                <w:rFonts w:ascii="Calibri" w:eastAsia="Times New Roman" w:hAnsi="Calibri" w:cs="Calibri"/>
                <w:i/>
                <w:iCs/>
                <w:color w:val="000000"/>
                <w:sz w:val="20"/>
                <w:szCs w:val="20"/>
              </w:rPr>
            </w:pPr>
            <w:del w:id="1425" w:author="Lane, Stefanie" w:date="2023-02-14T18:26:00Z">
              <w:r w:rsidRPr="00D1126E" w:rsidDel="003907B0">
                <w:rPr>
                  <w:rFonts w:ascii="Calibri" w:eastAsia="Times New Roman" w:hAnsi="Calibri" w:cs="Calibri"/>
                  <w:i/>
                  <w:iCs/>
                  <w:color w:val="000000"/>
                  <w:sz w:val="20"/>
                  <w:szCs w:val="20"/>
                </w:rPr>
                <w:delText>Carex lyngbyei</w:delText>
              </w:r>
            </w:del>
          </w:p>
        </w:tc>
        <w:tc>
          <w:tcPr>
            <w:tcW w:w="810" w:type="dxa"/>
            <w:tcBorders>
              <w:top w:val="single" w:sz="8" w:space="0" w:color="auto"/>
              <w:left w:val="nil"/>
              <w:bottom w:val="single" w:sz="4" w:space="0" w:color="auto"/>
              <w:right w:val="nil"/>
            </w:tcBorders>
            <w:shd w:val="clear" w:color="auto" w:fill="auto"/>
            <w:noWrap/>
            <w:vAlign w:val="bottom"/>
            <w:hideMark/>
          </w:tcPr>
          <w:p w14:paraId="6D03A0D1" w14:textId="77777777" w:rsidR="00D1126E" w:rsidRPr="00D1126E" w:rsidDel="003907B0" w:rsidRDefault="00D1126E" w:rsidP="00D1126E">
            <w:pPr>
              <w:spacing w:after="0" w:line="240" w:lineRule="auto"/>
              <w:jc w:val="center"/>
              <w:rPr>
                <w:del w:id="1426" w:author="Lane, Stefanie" w:date="2023-02-14T18:26:00Z"/>
                <w:rFonts w:ascii="Calibri" w:eastAsia="Times New Roman" w:hAnsi="Calibri" w:cs="Calibri"/>
                <w:color w:val="000000"/>
                <w:sz w:val="20"/>
                <w:szCs w:val="20"/>
              </w:rPr>
            </w:pPr>
            <w:del w:id="1427" w:author="Lane, Stefanie" w:date="2023-02-14T18:26:00Z">
              <w:r w:rsidRPr="00D1126E" w:rsidDel="003907B0">
                <w:rPr>
                  <w:rFonts w:ascii="Calibri" w:eastAsia="Times New Roman" w:hAnsi="Calibri" w:cs="Calibri"/>
                  <w:color w:val="000000"/>
                  <w:sz w:val="20"/>
                  <w:szCs w:val="20"/>
                </w:rPr>
                <w:delText>&lt; 0.01</w:delText>
              </w:r>
            </w:del>
          </w:p>
        </w:tc>
        <w:tc>
          <w:tcPr>
            <w:tcW w:w="300" w:type="dxa"/>
            <w:tcBorders>
              <w:top w:val="single" w:sz="8" w:space="0" w:color="auto"/>
              <w:left w:val="nil"/>
              <w:bottom w:val="nil"/>
              <w:right w:val="nil"/>
            </w:tcBorders>
            <w:shd w:val="clear" w:color="auto" w:fill="auto"/>
            <w:noWrap/>
            <w:vAlign w:val="bottom"/>
            <w:hideMark/>
          </w:tcPr>
          <w:p w14:paraId="3F3D6C82" w14:textId="77777777" w:rsidR="00D1126E" w:rsidRPr="00D1126E" w:rsidDel="003907B0" w:rsidRDefault="00D1126E" w:rsidP="00D1126E">
            <w:pPr>
              <w:spacing w:after="0" w:line="240" w:lineRule="auto"/>
              <w:rPr>
                <w:del w:id="1428" w:author="Lane, Stefanie" w:date="2023-02-14T18:26:00Z"/>
                <w:rFonts w:ascii="Calibri" w:eastAsia="Times New Roman" w:hAnsi="Calibri" w:cs="Calibri"/>
                <w:color w:val="000000"/>
                <w:sz w:val="20"/>
                <w:szCs w:val="20"/>
              </w:rPr>
            </w:pPr>
            <w:del w:id="1429" w:author="Lane, Stefanie" w:date="2023-02-14T18:26:00Z">
              <w:r w:rsidRPr="00D1126E" w:rsidDel="003907B0">
                <w:rPr>
                  <w:rFonts w:ascii="Calibri" w:eastAsia="Times New Roman" w:hAnsi="Calibri" w:cs="Calibri"/>
                  <w:color w:val="000000"/>
                  <w:sz w:val="20"/>
                  <w:szCs w:val="20"/>
                </w:rPr>
                <w:delText> </w:delText>
              </w:r>
            </w:del>
          </w:p>
        </w:tc>
        <w:tc>
          <w:tcPr>
            <w:tcW w:w="2189" w:type="dxa"/>
            <w:tcBorders>
              <w:top w:val="single" w:sz="8" w:space="0" w:color="auto"/>
              <w:left w:val="nil"/>
              <w:bottom w:val="nil"/>
              <w:right w:val="nil"/>
            </w:tcBorders>
            <w:shd w:val="clear" w:color="auto" w:fill="auto"/>
            <w:noWrap/>
            <w:vAlign w:val="bottom"/>
            <w:hideMark/>
          </w:tcPr>
          <w:p w14:paraId="3278975C" w14:textId="77777777" w:rsidR="00D1126E" w:rsidRPr="00D1126E" w:rsidDel="003907B0" w:rsidRDefault="00D1126E" w:rsidP="00D1126E">
            <w:pPr>
              <w:spacing w:after="0" w:line="240" w:lineRule="auto"/>
              <w:rPr>
                <w:del w:id="1430" w:author="Lane, Stefanie" w:date="2023-02-14T18:26:00Z"/>
                <w:rFonts w:ascii="Calibri" w:eastAsia="Times New Roman" w:hAnsi="Calibri" w:cs="Calibri"/>
                <w:i/>
                <w:iCs/>
                <w:color w:val="000000"/>
                <w:sz w:val="20"/>
                <w:szCs w:val="20"/>
              </w:rPr>
            </w:pPr>
            <w:del w:id="1431" w:author="Lane, Stefanie" w:date="2023-02-14T18:26:00Z">
              <w:r w:rsidRPr="00D1126E" w:rsidDel="003907B0">
                <w:rPr>
                  <w:rFonts w:ascii="Calibri" w:eastAsia="Times New Roman" w:hAnsi="Calibri" w:cs="Calibri"/>
                  <w:i/>
                  <w:iCs/>
                  <w:color w:val="000000"/>
                  <w:sz w:val="20"/>
                  <w:szCs w:val="20"/>
                </w:rPr>
                <w:delText>Carex lyngbyei</w:delText>
              </w:r>
            </w:del>
          </w:p>
        </w:tc>
        <w:tc>
          <w:tcPr>
            <w:tcW w:w="751" w:type="dxa"/>
            <w:tcBorders>
              <w:top w:val="single" w:sz="8" w:space="0" w:color="auto"/>
              <w:left w:val="nil"/>
              <w:bottom w:val="nil"/>
              <w:right w:val="nil"/>
            </w:tcBorders>
            <w:shd w:val="clear" w:color="auto" w:fill="auto"/>
            <w:noWrap/>
            <w:vAlign w:val="bottom"/>
            <w:hideMark/>
          </w:tcPr>
          <w:p w14:paraId="57537FFC" w14:textId="77777777" w:rsidR="00D1126E" w:rsidRPr="00D1126E" w:rsidDel="003907B0" w:rsidRDefault="00D1126E" w:rsidP="00D1126E">
            <w:pPr>
              <w:spacing w:after="0" w:line="240" w:lineRule="auto"/>
              <w:jc w:val="center"/>
              <w:rPr>
                <w:del w:id="1432" w:author="Lane, Stefanie" w:date="2023-02-14T18:26:00Z"/>
                <w:rFonts w:ascii="Calibri" w:eastAsia="Times New Roman" w:hAnsi="Calibri" w:cs="Calibri"/>
                <w:color w:val="000000"/>
                <w:sz w:val="20"/>
                <w:szCs w:val="20"/>
              </w:rPr>
            </w:pPr>
            <w:del w:id="1433" w:author="Lane, Stefanie" w:date="2023-02-14T18:26:00Z">
              <w:r w:rsidRPr="00D1126E" w:rsidDel="003907B0">
                <w:rPr>
                  <w:rFonts w:ascii="Calibri" w:eastAsia="Times New Roman" w:hAnsi="Calibri" w:cs="Calibri"/>
                  <w:color w:val="000000"/>
                  <w:sz w:val="20"/>
                  <w:szCs w:val="20"/>
                </w:rPr>
                <w:delText>&lt; 0.01</w:delText>
              </w:r>
            </w:del>
          </w:p>
        </w:tc>
        <w:tc>
          <w:tcPr>
            <w:tcW w:w="262" w:type="dxa"/>
            <w:tcBorders>
              <w:top w:val="single" w:sz="8" w:space="0" w:color="auto"/>
              <w:left w:val="nil"/>
              <w:bottom w:val="nil"/>
              <w:right w:val="nil"/>
            </w:tcBorders>
            <w:shd w:val="clear" w:color="auto" w:fill="auto"/>
            <w:noWrap/>
            <w:vAlign w:val="bottom"/>
            <w:hideMark/>
          </w:tcPr>
          <w:p w14:paraId="3961BF0A" w14:textId="77777777" w:rsidR="00D1126E" w:rsidRPr="00D1126E" w:rsidDel="003907B0" w:rsidRDefault="00D1126E" w:rsidP="00D1126E">
            <w:pPr>
              <w:spacing w:after="0" w:line="240" w:lineRule="auto"/>
              <w:rPr>
                <w:del w:id="1434" w:author="Lane, Stefanie" w:date="2023-02-14T18:26:00Z"/>
                <w:rFonts w:ascii="Calibri" w:eastAsia="Times New Roman" w:hAnsi="Calibri" w:cs="Calibri"/>
                <w:color w:val="000000"/>
                <w:sz w:val="20"/>
                <w:szCs w:val="20"/>
              </w:rPr>
            </w:pPr>
            <w:del w:id="1435" w:author="Lane, Stefanie" w:date="2023-02-14T18:26:00Z">
              <w:r w:rsidRPr="00D1126E" w:rsidDel="003907B0">
                <w:rPr>
                  <w:rFonts w:ascii="Calibri" w:eastAsia="Times New Roman" w:hAnsi="Calibri" w:cs="Calibri"/>
                  <w:color w:val="000000"/>
                  <w:sz w:val="20"/>
                  <w:szCs w:val="20"/>
                </w:rPr>
                <w:delText> </w:delText>
              </w:r>
            </w:del>
          </w:p>
        </w:tc>
        <w:tc>
          <w:tcPr>
            <w:tcW w:w="2007" w:type="dxa"/>
            <w:tcBorders>
              <w:top w:val="single" w:sz="8" w:space="0" w:color="auto"/>
              <w:left w:val="nil"/>
              <w:bottom w:val="single" w:sz="4" w:space="0" w:color="auto"/>
              <w:right w:val="nil"/>
            </w:tcBorders>
            <w:shd w:val="clear" w:color="auto" w:fill="auto"/>
            <w:noWrap/>
            <w:vAlign w:val="bottom"/>
            <w:hideMark/>
          </w:tcPr>
          <w:p w14:paraId="75EAA9F6" w14:textId="77777777" w:rsidR="00D1126E" w:rsidRPr="00D1126E" w:rsidDel="003907B0" w:rsidRDefault="00D1126E" w:rsidP="00D1126E">
            <w:pPr>
              <w:spacing w:after="0" w:line="240" w:lineRule="auto"/>
              <w:rPr>
                <w:del w:id="1436" w:author="Lane, Stefanie" w:date="2023-02-14T18:26:00Z"/>
                <w:rFonts w:ascii="Calibri" w:eastAsia="Times New Roman" w:hAnsi="Calibri" w:cs="Calibri"/>
                <w:i/>
                <w:iCs/>
                <w:color w:val="000000"/>
                <w:sz w:val="20"/>
                <w:szCs w:val="20"/>
              </w:rPr>
            </w:pPr>
            <w:del w:id="1437" w:author="Lane, Stefanie" w:date="2023-02-14T18:26:00Z">
              <w:r w:rsidRPr="00D1126E" w:rsidDel="003907B0">
                <w:rPr>
                  <w:rFonts w:ascii="Calibri" w:eastAsia="Times New Roman" w:hAnsi="Calibri" w:cs="Calibri"/>
                  <w:i/>
                  <w:iCs/>
                  <w:color w:val="000000"/>
                  <w:sz w:val="20"/>
                  <w:szCs w:val="20"/>
                </w:rPr>
                <w:delText>Carex lyngbyei</w:delText>
              </w:r>
            </w:del>
          </w:p>
        </w:tc>
        <w:tc>
          <w:tcPr>
            <w:tcW w:w="881" w:type="dxa"/>
            <w:tcBorders>
              <w:top w:val="single" w:sz="8" w:space="0" w:color="auto"/>
              <w:left w:val="nil"/>
              <w:bottom w:val="single" w:sz="4" w:space="0" w:color="auto"/>
              <w:right w:val="single" w:sz="8" w:space="0" w:color="auto"/>
            </w:tcBorders>
            <w:shd w:val="clear" w:color="auto" w:fill="auto"/>
            <w:noWrap/>
            <w:vAlign w:val="bottom"/>
            <w:hideMark/>
          </w:tcPr>
          <w:p w14:paraId="46873F93" w14:textId="77777777" w:rsidR="00D1126E" w:rsidRPr="00D1126E" w:rsidDel="003907B0" w:rsidRDefault="00D1126E" w:rsidP="00D1126E">
            <w:pPr>
              <w:spacing w:after="0" w:line="240" w:lineRule="auto"/>
              <w:jc w:val="center"/>
              <w:rPr>
                <w:del w:id="1438" w:author="Lane, Stefanie" w:date="2023-02-14T18:26:00Z"/>
                <w:rFonts w:ascii="Calibri" w:eastAsia="Times New Roman" w:hAnsi="Calibri" w:cs="Calibri"/>
                <w:color w:val="000000"/>
                <w:sz w:val="20"/>
                <w:szCs w:val="20"/>
              </w:rPr>
            </w:pPr>
            <w:del w:id="1439" w:author="Lane, Stefanie" w:date="2023-02-14T18:26:00Z">
              <w:r w:rsidRPr="00D1126E" w:rsidDel="003907B0">
                <w:rPr>
                  <w:rFonts w:ascii="Calibri" w:eastAsia="Times New Roman" w:hAnsi="Calibri" w:cs="Calibri"/>
                  <w:color w:val="000000"/>
                  <w:sz w:val="20"/>
                  <w:szCs w:val="20"/>
                </w:rPr>
                <w:delText>&lt; 0.01</w:delText>
              </w:r>
            </w:del>
          </w:p>
        </w:tc>
      </w:tr>
      <w:tr w:rsidR="00D1126E" w:rsidRPr="00D1126E" w:rsidDel="003907B0" w14:paraId="64341CF8" w14:textId="77777777" w:rsidTr="00D1126E">
        <w:trPr>
          <w:divId w:val="1944339710"/>
          <w:trHeight w:val="260"/>
          <w:del w:id="1440" w:author="Lane, Stefanie" w:date="2023-02-14T18:26:00Z"/>
        </w:trPr>
        <w:tc>
          <w:tcPr>
            <w:tcW w:w="1091" w:type="dxa"/>
            <w:vMerge/>
            <w:tcBorders>
              <w:top w:val="single" w:sz="8" w:space="0" w:color="auto"/>
              <w:left w:val="single" w:sz="8" w:space="0" w:color="auto"/>
              <w:bottom w:val="single" w:sz="8" w:space="0" w:color="000000"/>
              <w:right w:val="nil"/>
            </w:tcBorders>
            <w:vAlign w:val="center"/>
            <w:hideMark/>
          </w:tcPr>
          <w:p w14:paraId="5C1DEFC0" w14:textId="77777777" w:rsidR="00D1126E" w:rsidRPr="00D1126E" w:rsidDel="003907B0" w:rsidRDefault="00D1126E" w:rsidP="00D1126E">
            <w:pPr>
              <w:spacing w:after="0" w:line="240" w:lineRule="auto"/>
              <w:rPr>
                <w:del w:id="1441" w:author="Lane, Stefanie" w:date="2023-02-14T18:26:00Z"/>
                <w:rFonts w:ascii="Calibri" w:eastAsia="Times New Roman" w:hAnsi="Calibri" w:cs="Calibri"/>
                <w:color w:val="000000"/>
                <w:sz w:val="20"/>
                <w:szCs w:val="20"/>
              </w:rPr>
            </w:pPr>
          </w:p>
        </w:tc>
        <w:tc>
          <w:tcPr>
            <w:tcW w:w="2149" w:type="dxa"/>
            <w:tcBorders>
              <w:top w:val="single" w:sz="4" w:space="0" w:color="auto"/>
              <w:left w:val="nil"/>
              <w:bottom w:val="single" w:sz="4" w:space="0" w:color="auto"/>
              <w:right w:val="nil"/>
            </w:tcBorders>
            <w:shd w:val="clear" w:color="auto" w:fill="auto"/>
            <w:noWrap/>
            <w:vAlign w:val="bottom"/>
            <w:hideMark/>
          </w:tcPr>
          <w:p w14:paraId="03837A3C" w14:textId="77777777" w:rsidR="00D1126E" w:rsidRPr="00D1126E" w:rsidDel="003907B0" w:rsidRDefault="00D1126E" w:rsidP="00D1126E">
            <w:pPr>
              <w:spacing w:after="0" w:line="240" w:lineRule="auto"/>
              <w:rPr>
                <w:del w:id="1442" w:author="Lane, Stefanie" w:date="2023-02-14T18:26:00Z"/>
                <w:rFonts w:ascii="Calibri" w:eastAsia="Times New Roman" w:hAnsi="Calibri" w:cs="Calibri"/>
                <w:i/>
                <w:iCs/>
                <w:color w:val="000000"/>
                <w:sz w:val="20"/>
                <w:szCs w:val="20"/>
              </w:rPr>
            </w:pPr>
            <w:del w:id="1443" w:author="Lane, Stefanie" w:date="2023-02-14T18:26:00Z">
              <w:r w:rsidRPr="00D1126E" w:rsidDel="003907B0">
                <w:rPr>
                  <w:rFonts w:ascii="Calibri" w:eastAsia="Times New Roman" w:hAnsi="Calibri" w:cs="Calibri"/>
                  <w:i/>
                  <w:iCs/>
                  <w:color w:val="000000"/>
                  <w:sz w:val="20"/>
                  <w:szCs w:val="20"/>
                </w:rPr>
                <w:delText>Sagittaria latifolia</w:delText>
              </w:r>
            </w:del>
          </w:p>
        </w:tc>
        <w:tc>
          <w:tcPr>
            <w:tcW w:w="810" w:type="dxa"/>
            <w:tcBorders>
              <w:top w:val="nil"/>
              <w:left w:val="nil"/>
              <w:bottom w:val="single" w:sz="4" w:space="0" w:color="auto"/>
              <w:right w:val="nil"/>
            </w:tcBorders>
            <w:shd w:val="clear" w:color="auto" w:fill="auto"/>
            <w:noWrap/>
            <w:vAlign w:val="bottom"/>
            <w:hideMark/>
          </w:tcPr>
          <w:p w14:paraId="65F50F56" w14:textId="77777777" w:rsidR="00D1126E" w:rsidRPr="00D1126E" w:rsidDel="003907B0" w:rsidRDefault="00D1126E" w:rsidP="00D1126E">
            <w:pPr>
              <w:spacing w:after="0" w:line="240" w:lineRule="auto"/>
              <w:jc w:val="center"/>
              <w:rPr>
                <w:del w:id="1444" w:author="Lane, Stefanie" w:date="2023-02-14T18:26:00Z"/>
                <w:rFonts w:ascii="Calibri" w:eastAsia="Times New Roman" w:hAnsi="Calibri" w:cs="Calibri"/>
                <w:color w:val="000000"/>
                <w:sz w:val="20"/>
                <w:szCs w:val="20"/>
              </w:rPr>
            </w:pPr>
            <w:del w:id="1445" w:author="Lane, Stefanie" w:date="2023-02-14T18:26:00Z">
              <w:r w:rsidRPr="00D1126E" w:rsidDel="003907B0">
                <w:rPr>
                  <w:rFonts w:ascii="Calibri" w:eastAsia="Times New Roman" w:hAnsi="Calibri" w:cs="Calibri"/>
                  <w:color w:val="000000"/>
                  <w:sz w:val="20"/>
                  <w:szCs w:val="20"/>
                </w:rPr>
                <w:delText>&lt; 0.01</w:delText>
              </w:r>
            </w:del>
          </w:p>
        </w:tc>
        <w:tc>
          <w:tcPr>
            <w:tcW w:w="300" w:type="dxa"/>
            <w:tcBorders>
              <w:top w:val="nil"/>
              <w:left w:val="nil"/>
              <w:bottom w:val="nil"/>
              <w:right w:val="nil"/>
            </w:tcBorders>
            <w:shd w:val="clear" w:color="auto" w:fill="auto"/>
            <w:noWrap/>
            <w:vAlign w:val="bottom"/>
            <w:hideMark/>
          </w:tcPr>
          <w:p w14:paraId="055A3149" w14:textId="77777777" w:rsidR="00D1126E" w:rsidRPr="00D1126E" w:rsidDel="003907B0" w:rsidRDefault="00D1126E" w:rsidP="00D1126E">
            <w:pPr>
              <w:spacing w:after="0" w:line="240" w:lineRule="auto"/>
              <w:jc w:val="center"/>
              <w:rPr>
                <w:del w:id="1446" w:author="Lane, Stefanie" w:date="2023-02-14T18:26:00Z"/>
                <w:rFonts w:ascii="Calibri" w:eastAsia="Times New Roman" w:hAnsi="Calibri" w:cs="Calibri"/>
                <w:color w:val="000000"/>
                <w:sz w:val="20"/>
                <w:szCs w:val="20"/>
              </w:rPr>
            </w:pPr>
          </w:p>
        </w:tc>
        <w:tc>
          <w:tcPr>
            <w:tcW w:w="2189" w:type="dxa"/>
            <w:tcBorders>
              <w:top w:val="single" w:sz="4" w:space="0" w:color="auto"/>
              <w:left w:val="nil"/>
              <w:bottom w:val="single" w:sz="4" w:space="0" w:color="auto"/>
              <w:right w:val="nil"/>
            </w:tcBorders>
            <w:shd w:val="clear" w:color="auto" w:fill="auto"/>
            <w:noWrap/>
            <w:vAlign w:val="bottom"/>
            <w:hideMark/>
          </w:tcPr>
          <w:p w14:paraId="7021653B" w14:textId="77777777" w:rsidR="00D1126E" w:rsidRPr="00D1126E" w:rsidDel="003907B0" w:rsidRDefault="00D1126E" w:rsidP="00D1126E">
            <w:pPr>
              <w:spacing w:after="0" w:line="240" w:lineRule="auto"/>
              <w:rPr>
                <w:del w:id="1447" w:author="Lane, Stefanie" w:date="2023-02-14T18:26:00Z"/>
                <w:rFonts w:ascii="Calibri" w:eastAsia="Times New Roman" w:hAnsi="Calibri" w:cs="Calibri"/>
                <w:i/>
                <w:iCs/>
                <w:color w:val="000000"/>
                <w:sz w:val="20"/>
                <w:szCs w:val="20"/>
              </w:rPr>
            </w:pPr>
            <w:del w:id="1448" w:author="Lane, Stefanie" w:date="2023-02-14T18:26:00Z">
              <w:r w:rsidRPr="00D1126E" w:rsidDel="003907B0">
                <w:rPr>
                  <w:rFonts w:ascii="Calibri" w:eastAsia="Times New Roman" w:hAnsi="Calibri" w:cs="Calibri"/>
                  <w:i/>
                  <w:iCs/>
                  <w:color w:val="000000"/>
                  <w:sz w:val="20"/>
                  <w:szCs w:val="20"/>
                </w:rPr>
                <w:delText>Impatiens capensis</w:delText>
              </w:r>
            </w:del>
          </w:p>
        </w:tc>
        <w:tc>
          <w:tcPr>
            <w:tcW w:w="751" w:type="dxa"/>
            <w:tcBorders>
              <w:top w:val="single" w:sz="4" w:space="0" w:color="auto"/>
              <w:left w:val="nil"/>
              <w:bottom w:val="single" w:sz="4" w:space="0" w:color="auto"/>
              <w:right w:val="nil"/>
            </w:tcBorders>
            <w:shd w:val="clear" w:color="auto" w:fill="auto"/>
            <w:noWrap/>
            <w:vAlign w:val="bottom"/>
            <w:hideMark/>
          </w:tcPr>
          <w:p w14:paraId="4C356C9D" w14:textId="77777777" w:rsidR="00D1126E" w:rsidRPr="00D1126E" w:rsidDel="003907B0" w:rsidRDefault="00D1126E" w:rsidP="00D1126E">
            <w:pPr>
              <w:spacing w:after="0" w:line="240" w:lineRule="auto"/>
              <w:jc w:val="center"/>
              <w:rPr>
                <w:del w:id="1449" w:author="Lane, Stefanie" w:date="2023-02-14T18:26:00Z"/>
                <w:rFonts w:ascii="Calibri" w:eastAsia="Times New Roman" w:hAnsi="Calibri" w:cs="Calibri"/>
                <w:color w:val="000000"/>
                <w:sz w:val="20"/>
                <w:szCs w:val="20"/>
              </w:rPr>
            </w:pPr>
            <w:del w:id="1450" w:author="Lane, Stefanie" w:date="2023-02-14T18:26:00Z">
              <w:r w:rsidRPr="00D1126E" w:rsidDel="003907B0">
                <w:rPr>
                  <w:rFonts w:ascii="Calibri" w:eastAsia="Times New Roman" w:hAnsi="Calibri" w:cs="Calibri"/>
                  <w:color w:val="000000"/>
                  <w:sz w:val="20"/>
                  <w:szCs w:val="20"/>
                </w:rPr>
                <w:delText>0.01</w:delText>
              </w:r>
            </w:del>
          </w:p>
        </w:tc>
        <w:tc>
          <w:tcPr>
            <w:tcW w:w="262" w:type="dxa"/>
            <w:tcBorders>
              <w:top w:val="nil"/>
              <w:left w:val="nil"/>
              <w:bottom w:val="nil"/>
              <w:right w:val="nil"/>
            </w:tcBorders>
            <w:shd w:val="clear" w:color="auto" w:fill="auto"/>
            <w:noWrap/>
            <w:vAlign w:val="bottom"/>
            <w:hideMark/>
          </w:tcPr>
          <w:p w14:paraId="38949755" w14:textId="77777777" w:rsidR="00D1126E" w:rsidRPr="00D1126E" w:rsidDel="003907B0" w:rsidRDefault="00D1126E" w:rsidP="00D1126E">
            <w:pPr>
              <w:spacing w:after="0" w:line="240" w:lineRule="auto"/>
              <w:jc w:val="center"/>
              <w:rPr>
                <w:del w:id="1451" w:author="Lane, Stefanie" w:date="2023-02-14T18:26:00Z"/>
                <w:rFonts w:ascii="Calibri" w:eastAsia="Times New Roman" w:hAnsi="Calibri" w:cs="Calibri"/>
                <w:color w:val="000000"/>
                <w:sz w:val="20"/>
                <w:szCs w:val="20"/>
              </w:rPr>
            </w:pPr>
          </w:p>
        </w:tc>
        <w:tc>
          <w:tcPr>
            <w:tcW w:w="2007" w:type="dxa"/>
            <w:tcBorders>
              <w:top w:val="nil"/>
              <w:left w:val="nil"/>
              <w:bottom w:val="nil"/>
              <w:right w:val="nil"/>
            </w:tcBorders>
            <w:shd w:val="clear" w:color="auto" w:fill="auto"/>
            <w:noWrap/>
            <w:vAlign w:val="bottom"/>
            <w:hideMark/>
          </w:tcPr>
          <w:p w14:paraId="377E589E" w14:textId="77777777" w:rsidR="00D1126E" w:rsidRPr="00D1126E" w:rsidDel="003907B0" w:rsidRDefault="00D1126E" w:rsidP="00D1126E">
            <w:pPr>
              <w:spacing w:after="0" w:line="240" w:lineRule="auto"/>
              <w:rPr>
                <w:del w:id="1452" w:author="Lane, Stefanie" w:date="2023-02-14T18:26:00Z"/>
                <w:rFonts w:ascii="Times New Roman" w:eastAsia="Times New Roman" w:hAnsi="Times New Roman" w:cs="Times New Roman"/>
                <w:sz w:val="20"/>
                <w:szCs w:val="20"/>
              </w:rPr>
            </w:pPr>
          </w:p>
        </w:tc>
        <w:tc>
          <w:tcPr>
            <w:tcW w:w="881" w:type="dxa"/>
            <w:tcBorders>
              <w:top w:val="nil"/>
              <w:left w:val="nil"/>
              <w:bottom w:val="nil"/>
              <w:right w:val="single" w:sz="8" w:space="0" w:color="auto"/>
            </w:tcBorders>
            <w:shd w:val="clear" w:color="auto" w:fill="auto"/>
            <w:noWrap/>
            <w:vAlign w:val="bottom"/>
            <w:hideMark/>
          </w:tcPr>
          <w:p w14:paraId="051A7CD8" w14:textId="77777777" w:rsidR="00D1126E" w:rsidRPr="00D1126E" w:rsidDel="003907B0" w:rsidRDefault="00D1126E" w:rsidP="00D1126E">
            <w:pPr>
              <w:spacing w:after="0" w:line="240" w:lineRule="auto"/>
              <w:jc w:val="center"/>
              <w:rPr>
                <w:del w:id="1453" w:author="Lane, Stefanie" w:date="2023-02-14T18:26:00Z"/>
                <w:rFonts w:ascii="Calibri" w:eastAsia="Times New Roman" w:hAnsi="Calibri" w:cs="Calibri"/>
                <w:color w:val="000000"/>
                <w:sz w:val="20"/>
                <w:szCs w:val="20"/>
              </w:rPr>
            </w:pPr>
            <w:del w:id="1454" w:author="Lane, Stefanie" w:date="2023-02-14T18:26:00Z">
              <w:r w:rsidRPr="00D1126E" w:rsidDel="003907B0">
                <w:rPr>
                  <w:rFonts w:ascii="Calibri" w:eastAsia="Times New Roman" w:hAnsi="Calibri" w:cs="Calibri"/>
                  <w:color w:val="000000"/>
                  <w:sz w:val="20"/>
                  <w:szCs w:val="20"/>
                </w:rPr>
                <w:delText> </w:delText>
              </w:r>
            </w:del>
          </w:p>
        </w:tc>
      </w:tr>
      <w:tr w:rsidR="00D1126E" w:rsidRPr="00D1126E" w:rsidDel="003907B0" w14:paraId="3EDB32E8" w14:textId="77777777" w:rsidTr="00D1126E">
        <w:trPr>
          <w:divId w:val="1944339710"/>
          <w:trHeight w:val="270"/>
          <w:del w:id="1455" w:author="Lane, Stefanie" w:date="2023-02-14T18:26:00Z"/>
        </w:trPr>
        <w:tc>
          <w:tcPr>
            <w:tcW w:w="1091" w:type="dxa"/>
            <w:vMerge/>
            <w:tcBorders>
              <w:top w:val="single" w:sz="8" w:space="0" w:color="auto"/>
              <w:left w:val="single" w:sz="8" w:space="0" w:color="auto"/>
              <w:bottom w:val="single" w:sz="8" w:space="0" w:color="000000"/>
              <w:right w:val="nil"/>
            </w:tcBorders>
            <w:vAlign w:val="center"/>
            <w:hideMark/>
          </w:tcPr>
          <w:p w14:paraId="3E484044" w14:textId="77777777" w:rsidR="00D1126E" w:rsidRPr="00D1126E" w:rsidDel="003907B0" w:rsidRDefault="00D1126E" w:rsidP="00D1126E">
            <w:pPr>
              <w:spacing w:after="0" w:line="240" w:lineRule="auto"/>
              <w:rPr>
                <w:del w:id="1456" w:author="Lane, Stefanie" w:date="2023-02-14T18:26:00Z"/>
                <w:rFonts w:ascii="Calibri" w:eastAsia="Times New Roman" w:hAnsi="Calibri" w:cs="Calibri"/>
                <w:color w:val="000000"/>
                <w:sz w:val="20"/>
                <w:szCs w:val="20"/>
              </w:rPr>
            </w:pPr>
          </w:p>
        </w:tc>
        <w:tc>
          <w:tcPr>
            <w:tcW w:w="2149" w:type="dxa"/>
            <w:tcBorders>
              <w:top w:val="nil"/>
              <w:left w:val="nil"/>
              <w:bottom w:val="single" w:sz="8" w:space="0" w:color="auto"/>
              <w:right w:val="nil"/>
            </w:tcBorders>
            <w:shd w:val="clear" w:color="auto" w:fill="auto"/>
            <w:noWrap/>
            <w:vAlign w:val="bottom"/>
            <w:hideMark/>
          </w:tcPr>
          <w:p w14:paraId="74D6594D" w14:textId="77777777" w:rsidR="00D1126E" w:rsidRPr="00D1126E" w:rsidDel="003907B0" w:rsidRDefault="00D1126E" w:rsidP="00D1126E">
            <w:pPr>
              <w:spacing w:after="0" w:line="240" w:lineRule="auto"/>
              <w:rPr>
                <w:del w:id="1457" w:author="Lane, Stefanie" w:date="2023-02-14T18:26:00Z"/>
                <w:rFonts w:ascii="Calibri" w:eastAsia="Times New Roman" w:hAnsi="Calibri" w:cs="Calibri"/>
                <w:i/>
                <w:iCs/>
                <w:color w:val="000000"/>
                <w:sz w:val="20"/>
                <w:szCs w:val="20"/>
              </w:rPr>
            </w:pPr>
            <w:del w:id="1458" w:author="Lane, Stefanie" w:date="2023-02-14T18:26:00Z">
              <w:r w:rsidRPr="00D1126E" w:rsidDel="003907B0">
                <w:rPr>
                  <w:rFonts w:ascii="Calibri" w:eastAsia="Times New Roman" w:hAnsi="Calibri" w:cs="Calibri"/>
                  <w:i/>
                  <w:iCs/>
                  <w:color w:val="000000"/>
                  <w:sz w:val="20"/>
                  <w:szCs w:val="20"/>
                </w:rPr>
                <w:delText>Schoenoplectus tabernaemontani</w:delText>
              </w:r>
            </w:del>
          </w:p>
        </w:tc>
        <w:tc>
          <w:tcPr>
            <w:tcW w:w="810" w:type="dxa"/>
            <w:tcBorders>
              <w:top w:val="nil"/>
              <w:left w:val="nil"/>
              <w:bottom w:val="single" w:sz="8" w:space="0" w:color="auto"/>
              <w:right w:val="nil"/>
            </w:tcBorders>
            <w:shd w:val="clear" w:color="auto" w:fill="auto"/>
            <w:noWrap/>
            <w:vAlign w:val="bottom"/>
            <w:hideMark/>
          </w:tcPr>
          <w:p w14:paraId="5E2CCEB0" w14:textId="77777777" w:rsidR="00D1126E" w:rsidRPr="00D1126E" w:rsidDel="003907B0" w:rsidRDefault="00D1126E" w:rsidP="00D1126E">
            <w:pPr>
              <w:spacing w:after="0" w:line="240" w:lineRule="auto"/>
              <w:rPr>
                <w:del w:id="1459" w:author="Lane, Stefanie" w:date="2023-02-14T18:26:00Z"/>
                <w:rFonts w:ascii="Calibri" w:eastAsia="Times New Roman" w:hAnsi="Calibri" w:cs="Calibri"/>
                <w:color w:val="000000"/>
                <w:sz w:val="20"/>
                <w:szCs w:val="20"/>
              </w:rPr>
            </w:pPr>
            <w:del w:id="1460" w:author="Lane, Stefanie" w:date="2023-02-14T18:26:00Z">
              <w:r w:rsidRPr="00D1126E" w:rsidDel="003907B0">
                <w:rPr>
                  <w:rFonts w:ascii="Calibri" w:eastAsia="Times New Roman" w:hAnsi="Calibri" w:cs="Calibri"/>
                  <w:color w:val="000000"/>
                  <w:sz w:val="20"/>
                  <w:szCs w:val="20"/>
                </w:rPr>
                <w:delText>&lt; 0.01</w:delText>
              </w:r>
            </w:del>
          </w:p>
        </w:tc>
        <w:tc>
          <w:tcPr>
            <w:tcW w:w="300" w:type="dxa"/>
            <w:tcBorders>
              <w:top w:val="nil"/>
              <w:left w:val="nil"/>
              <w:bottom w:val="single" w:sz="8" w:space="0" w:color="auto"/>
              <w:right w:val="nil"/>
            </w:tcBorders>
            <w:shd w:val="clear" w:color="auto" w:fill="auto"/>
            <w:noWrap/>
            <w:vAlign w:val="bottom"/>
            <w:hideMark/>
          </w:tcPr>
          <w:p w14:paraId="78022F8B" w14:textId="77777777" w:rsidR="00D1126E" w:rsidRPr="00D1126E" w:rsidDel="003907B0" w:rsidRDefault="00D1126E" w:rsidP="00D1126E">
            <w:pPr>
              <w:spacing w:after="0" w:line="240" w:lineRule="auto"/>
              <w:rPr>
                <w:del w:id="1461" w:author="Lane, Stefanie" w:date="2023-02-14T18:26:00Z"/>
                <w:rFonts w:ascii="Calibri" w:eastAsia="Times New Roman" w:hAnsi="Calibri" w:cs="Calibri"/>
                <w:color w:val="000000"/>
                <w:sz w:val="20"/>
                <w:szCs w:val="20"/>
              </w:rPr>
            </w:pPr>
            <w:del w:id="1462" w:author="Lane, Stefanie" w:date="2023-02-14T18:26:00Z">
              <w:r w:rsidRPr="00D1126E" w:rsidDel="003907B0">
                <w:rPr>
                  <w:rFonts w:ascii="Calibri" w:eastAsia="Times New Roman" w:hAnsi="Calibri" w:cs="Calibri"/>
                  <w:color w:val="000000"/>
                  <w:sz w:val="20"/>
                  <w:szCs w:val="20"/>
                </w:rPr>
                <w:delText> </w:delText>
              </w:r>
            </w:del>
          </w:p>
        </w:tc>
        <w:tc>
          <w:tcPr>
            <w:tcW w:w="2189" w:type="dxa"/>
            <w:tcBorders>
              <w:top w:val="nil"/>
              <w:left w:val="nil"/>
              <w:bottom w:val="single" w:sz="8" w:space="0" w:color="auto"/>
              <w:right w:val="nil"/>
            </w:tcBorders>
            <w:shd w:val="clear" w:color="auto" w:fill="auto"/>
            <w:noWrap/>
            <w:vAlign w:val="bottom"/>
            <w:hideMark/>
          </w:tcPr>
          <w:p w14:paraId="06E6E022" w14:textId="77777777" w:rsidR="00D1126E" w:rsidRPr="00D1126E" w:rsidDel="003907B0" w:rsidRDefault="00D1126E" w:rsidP="00D1126E">
            <w:pPr>
              <w:spacing w:after="0" w:line="240" w:lineRule="auto"/>
              <w:rPr>
                <w:del w:id="1463" w:author="Lane, Stefanie" w:date="2023-02-14T18:26:00Z"/>
                <w:rFonts w:ascii="Calibri" w:eastAsia="Times New Roman" w:hAnsi="Calibri" w:cs="Calibri"/>
                <w:i/>
                <w:iCs/>
                <w:color w:val="000000"/>
                <w:sz w:val="20"/>
                <w:szCs w:val="20"/>
              </w:rPr>
            </w:pPr>
            <w:del w:id="1464" w:author="Lane, Stefanie" w:date="2023-02-14T18:26:00Z">
              <w:r w:rsidRPr="00D1126E" w:rsidDel="003907B0">
                <w:rPr>
                  <w:rFonts w:ascii="Calibri" w:eastAsia="Times New Roman" w:hAnsi="Calibri" w:cs="Calibri"/>
                  <w:i/>
                  <w:iCs/>
                  <w:color w:val="000000"/>
                  <w:sz w:val="20"/>
                  <w:szCs w:val="20"/>
                </w:rPr>
                <w:delText> </w:delText>
              </w:r>
            </w:del>
          </w:p>
        </w:tc>
        <w:tc>
          <w:tcPr>
            <w:tcW w:w="751" w:type="dxa"/>
            <w:tcBorders>
              <w:top w:val="nil"/>
              <w:left w:val="nil"/>
              <w:bottom w:val="single" w:sz="8" w:space="0" w:color="auto"/>
              <w:right w:val="nil"/>
            </w:tcBorders>
            <w:shd w:val="clear" w:color="auto" w:fill="auto"/>
            <w:noWrap/>
            <w:vAlign w:val="bottom"/>
            <w:hideMark/>
          </w:tcPr>
          <w:p w14:paraId="62313CE9" w14:textId="77777777" w:rsidR="00D1126E" w:rsidRPr="00D1126E" w:rsidDel="003907B0" w:rsidRDefault="00D1126E" w:rsidP="00D1126E">
            <w:pPr>
              <w:spacing w:after="0" w:line="240" w:lineRule="auto"/>
              <w:jc w:val="center"/>
              <w:rPr>
                <w:del w:id="1465" w:author="Lane, Stefanie" w:date="2023-02-14T18:26:00Z"/>
                <w:rFonts w:ascii="Calibri" w:eastAsia="Times New Roman" w:hAnsi="Calibri" w:cs="Calibri"/>
                <w:color w:val="000000"/>
                <w:sz w:val="20"/>
                <w:szCs w:val="20"/>
              </w:rPr>
            </w:pPr>
            <w:del w:id="1466" w:author="Lane, Stefanie" w:date="2023-02-14T18:26:00Z">
              <w:r w:rsidRPr="00D1126E" w:rsidDel="003907B0">
                <w:rPr>
                  <w:rFonts w:ascii="Calibri" w:eastAsia="Times New Roman" w:hAnsi="Calibri" w:cs="Calibri"/>
                  <w:color w:val="000000"/>
                  <w:sz w:val="20"/>
                  <w:szCs w:val="20"/>
                </w:rPr>
                <w:delText> </w:delText>
              </w:r>
            </w:del>
          </w:p>
        </w:tc>
        <w:tc>
          <w:tcPr>
            <w:tcW w:w="262" w:type="dxa"/>
            <w:tcBorders>
              <w:top w:val="nil"/>
              <w:left w:val="nil"/>
              <w:bottom w:val="single" w:sz="8" w:space="0" w:color="auto"/>
              <w:right w:val="nil"/>
            </w:tcBorders>
            <w:shd w:val="clear" w:color="auto" w:fill="auto"/>
            <w:noWrap/>
            <w:vAlign w:val="bottom"/>
            <w:hideMark/>
          </w:tcPr>
          <w:p w14:paraId="15FA9834" w14:textId="77777777" w:rsidR="00D1126E" w:rsidRPr="00D1126E" w:rsidDel="003907B0" w:rsidRDefault="00D1126E" w:rsidP="00D1126E">
            <w:pPr>
              <w:spacing w:after="0" w:line="240" w:lineRule="auto"/>
              <w:rPr>
                <w:del w:id="1467" w:author="Lane, Stefanie" w:date="2023-02-14T18:26:00Z"/>
                <w:rFonts w:ascii="Calibri" w:eastAsia="Times New Roman" w:hAnsi="Calibri" w:cs="Calibri"/>
                <w:color w:val="000000"/>
                <w:sz w:val="20"/>
                <w:szCs w:val="20"/>
              </w:rPr>
            </w:pPr>
            <w:del w:id="1468" w:author="Lane, Stefanie" w:date="2023-02-14T18:26:00Z">
              <w:r w:rsidRPr="00D1126E" w:rsidDel="003907B0">
                <w:rPr>
                  <w:rFonts w:ascii="Calibri" w:eastAsia="Times New Roman" w:hAnsi="Calibri" w:cs="Calibri"/>
                  <w:color w:val="000000"/>
                  <w:sz w:val="20"/>
                  <w:szCs w:val="20"/>
                </w:rPr>
                <w:delText> </w:delText>
              </w:r>
            </w:del>
          </w:p>
        </w:tc>
        <w:tc>
          <w:tcPr>
            <w:tcW w:w="2007" w:type="dxa"/>
            <w:tcBorders>
              <w:top w:val="nil"/>
              <w:left w:val="nil"/>
              <w:bottom w:val="single" w:sz="8" w:space="0" w:color="auto"/>
              <w:right w:val="nil"/>
            </w:tcBorders>
            <w:shd w:val="clear" w:color="auto" w:fill="auto"/>
            <w:noWrap/>
            <w:vAlign w:val="bottom"/>
            <w:hideMark/>
          </w:tcPr>
          <w:p w14:paraId="49ADC966" w14:textId="77777777" w:rsidR="00D1126E" w:rsidRPr="00D1126E" w:rsidDel="003907B0" w:rsidRDefault="00D1126E" w:rsidP="00D1126E">
            <w:pPr>
              <w:spacing w:after="0" w:line="240" w:lineRule="auto"/>
              <w:rPr>
                <w:del w:id="1469" w:author="Lane, Stefanie" w:date="2023-02-14T18:26:00Z"/>
                <w:rFonts w:ascii="Calibri" w:eastAsia="Times New Roman" w:hAnsi="Calibri" w:cs="Calibri"/>
                <w:i/>
                <w:iCs/>
                <w:color w:val="000000"/>
                <w:sz w:val="20"/>
                <w:szCs w:val="20"/>
              </w:rPr>
            </w:pPr>
            <w:del w:id="1470" w:author="Lane, Stefanie" w:date="2023-02-14T18:26:00Z">
              <w:r w:rsidRPr="00D1126E" w:rsidDel="003907B0">
                <w:rPr>
                  <w:rFonts w:ascii="Calibri" w:eastAsia="Times New Roman" w:hAnsi="Calibri" w:cs="Calibri"/>
                  <w:i/>
                  <w:iCs/>
                  <w:color w:val="000000"/>
                  <w:sz w:val="20"/>
                  <w:szCs w:val="20"/>
                </w:rPr>
                <w:delText> </w:delText>
              </w:r>
            </w:del>
          </w:p>
        </w:tc>
        <w:tc>
          <w:tcPr>
            <w:tcW w:w="881" w:type="dxa"/>
            <w:tcBorders>
              <w:top w:val="nil"/>
              <w:left w:val="nil"/>
              <w:bottom w:val="single" w:sz="8" w:space="0" w:color="auto"/>
              <w:right w:val="single" w:sz="8" w:space="0" w:color="auto"/>
            </w:tcBorders>
            <w:shd w:val="clear" w:color="auto" w:fill="auto"/>
            <w:noWrap/>
            <w:vAlign w:val="bottom"/>
            <w:hideMark/>
          </w:tcPr>
          <w:p w14:paraId="2B1424F9" w14:textId="77777777" w:rsidR="00D1126E" w:rsidRPr="00D1126E" w:rsidDel="003907B0" w:rsidRDefault="00D1126E" w:rsidP="00D1126E">
            <w:pPr>
              <w:spacing w:after="0" w:line="240" w:lineRule="auto"/>
              <w:jc w:val="center"/>
              <w:rPr>
                <w:del w:id="1471" w:author="Lane, Stefanie" w:date="2023-02-14T18:26:00Z"/>
                <w:rFonts w:ascii="Calibri" w:eastAsia="Times New Roman" w:hAnsi="Calibri" w:cs="Calibri"/>
                <w:color w:val="000000"/>
                <w:sz w:val="20"/>
                <w:szCs w:val="20"/>
              </w:rPr>
            </w:pPr>
            <w:del w:id="1472" w:author="Lane, Stefanie" w:date="2023-02-14T18:26:00Z">
              <w:r w:rsidRPr="00D1126E" w:rsidDel="003907B0">
                <w:rPr>
                  <w:rFonts w:ascii="Calibri" w:eastAsia="Times New Roman" w:hAnsi="Calibri" w:cs="Calibri"/>
                  <w:color w:val="000000"/>
                  <w:sz w:val="20"/>
                  <w:szCs w:val="20"/>
                </w:rPr>
                <w:delText> </w:delText>
              </w:r>
            </w:del>
          </w:p>
        </w:tc>
      </w:tr>
      <w:tr w:rsidR="00D1126E" w:rsidRPr="00D1126E" w:rsidDel="003907B0" w14:paraId="1664D000" w14:textId="77777777" w:rsidTr="00D1126E">
        <w:trPr>
          <w:divId w:val="1944339710"/>
          <w:trHeight w:val="270"/>
          <w:del w:id="1473" w:author="Lane, Stefanie" w:date="2023-02-14T18:26:00Z"/>
        </w:trPr>
        <w:tc>
          <w:tcPr>
            <w:tcW w:w="1091" w:type="dxa"/>
            <w:tcBorders>
              <w:top w:val="nil"/>
              <w:left w:val="nil"/>
              <w:bottom w:val="nil"/>
              <w:right w:val="nil"/>
            </w:tcBorders>
            <w:shd w:val="clear" w:color="auto" w:fill="auto"/>
            <w:vAlign w:val="bottom"/>
            <w:hideMark/>
          </w:tcPr>
          <w:p w14:paraId="7A3CCEEF" w14:textId="77777777" w:rsidR="00D1126E" w:rsidRPr="00D1126E" w:rsidDel="003907B0" w:rsidRDefault="00D1126E" w:rsidP="00D1126E">
            <w:pPr>
              <w:spacing w:after="0" w:line="240" w:lineRule="auto"/>
              <w:jc w:val="center"/>
              <w:rPr>
                <w:del w:id="1474" w:author="Lane, Stefanie" w:date="2023-02-14T18:26:00Z"/>
                <w:rFonts w:ascii="Calibri" w:eastAsia="Times New Roman" w:hAnsi="Calibri" w:cs="Calibri"/>
                <w:color w:val="000000"/>
                <w:sz w:val="20"/>
                <w:szCs w:val="20"/>
              </w:rPr>
            </w:pPr>
          </w:p>
        </w:tc>
        <w:tc>
          <w:tcPr>
            <w:tcW w:w="2149" w:type="dxa"/>
            <w:tcBorders>
              <w:top w:val="nil"/>
              <w:left w:val="nil"/>
              <w:bottom w:val="nil"/>
              <w:right w:val="nil"/>
            </w:tcBorders>
            <w:shd w:val="clear" w:color="auto" w:fill="auto"/>
            <w:noWrap/>
            <w:vAlign w:val="bottom"/>
            <w:hideMark/>
          </w:tcPr>
          <w:p w14:paraId="09DBB32B" w14:textId="77777777" w:rsidR="00D1126E" w:rsidRPr="00D1126E" w:rsidDel="003907B0" w:rsidRDefault="00D1126E" w:rsidP="00D1126E">
            <w:pPr>
              <w:spacing w:after="0" w:line="240" w:lineRule="auto"/>
              <w:rPr>
                <w:del w:id="1475" w:author="Lane, Stefanie" w:date="2023-02-14T18:26:00Z"/>
                <w:rFonts w:ascii="Times New Roman" w:eastAsia="Times New Roman" w:hAnsi="Times New Roman" w:cs="Times New Roman"/>
                <w:sz w:val="20"/>
                <w:szCs w:val="20"/>
              </w:rPr>
            </w:pPr>
          </w:p>
        </w:tc>
        <w:tc>
          <w:tcPr>
            <w:tcW w:w="810" w:type="dxa"/>
            <w:tcBorders>
              <w:top w:val="nil"/>
              <w:left w:val="nil"/>
              <w:bottom w:val="nil"/>
              <w:right w:val="nil"/>
            </w:tcBorders>
            <w:shd w:val="clear" w:color="auto" w:fill="auto"/>
            <w:noWrap/>
            <w:vAlign w:val="bottom"/>
            <w:hideMark/>
          </w:tcPr>
          <w:p w14:paraId="4C753457" w14:textId="77777777" w:rsidR="00D1126E" w:rsidRPr="00D1126E" w:rsidDel="003907B0" w:rsidRDefault="00D1126E" w:rsidP="00D1126E">
            <w:pPr>
              <w:spacing w:after="0" w:line="240" w:lineRule="auto"/>
              <w:rPr>
                <w:del w:id="1476" w:author="Lane, Stefanie" w:date="2023-02-14T18:26:00Z"/>
                <w:rFonts w:ascii="Times New Roman" w:eastAsia="Times New Roman" w:hAnsi="Times New Roman" w:cs="Times New Roman"/>
                <w:sz w:val="20"/>
                <w:szCs w:val="20"/>
              </w:rPr>
            </w:pPr>
          </w:p>
        </w:tc>
        <w:tc>
          <w:tcPr>
            <w:tcW w:w="300" w:type="dxa"/>
            <w:tcBorders>
              <w:top w:val="nil"/>
              <w:left w:val="nil"/>
              <w:bottom w:val="nil"/>
              <w:right w:val="nil"/>
            </w:tcBorders>
            <w:shd w:val="clear" w:color="auto" w:fill="auto"/>
            <w:noWrap/>
            <w:vAlign w:val="bottom"/>
            <w:hideMark/>
          </w:tcPr>
          <w:p w14:paraId="4765BE87" w14:textId="77777777" w:rsidR="00D1126E" w:rsidRPr="00D1126E" w:rsidDel="003907B0" w:rsidRDefault="00D1126E" w:rsidP="00D1126E">
            <w:pPr>
              <w:spacing w:after="0" w:line="240" w:lineRule="auto"/>
              <w:jc w:val="center"/>
              <w:rPr>
                <w:del w:id="1477" w:author="Lane, Stefanie" w:date="2023-02-14T18:26:00Z"/>
                <w:rFonts w:ascii="Times New Roman" w:eastAsia="Times New Roman" w:hAnsi="Times New Roman" w:cs="Times New Roman"/>
                <w:sz w:val="20"/>
                <w:szCs w:val="20"/>
              </w:rPr>
            </w:pPr>
          </w:p>
        </w:tc>
        <w:tc>
          <w:tcPr>
            <w:tcW w:w="2189" w:type="dxa"/>
            <w:tcBorders>
              <w:top w:val="nil"/>
              <w:left w:val="nil"/>
              <w:bottom w:val="nil"/>
              <w:right w:val="nil"/>
            </w:tcBorders>
            <w:shd w:val="clear" w:color="auto" w:fill="auto"/>
            <w:noWrap/>
            <w:vAlign w:val="bottom"/>
            <w:hideMark/>
          </w:tcPr>
          <w:p w14:paraId="254B217A" w14:textId="77777777" w:rsidR="00D1126E" w:rsidRPr="00D1126E" w:rsidDel="003907B0" w:rsidRDefault="00D1126E" w:rsidP="00D1126E">
            <w:pPr>
              <w:spacing w:after="0" w:line="240" w:lineRule="auto"/>
              <w:rPr>
                <w:del w:id="1478" w:author="Lane, Stefanie" w:date="2023-02-14T18:26:00Z"/>
                <w:rFonts w:ascii="Times New Roman" w:eastAsia="Times New Roman" w:hAnsi="Times New Roman" w:cs="Times New Roman"/>
                <w:sz w:val="20"/>
                <w:szCs w:val="20"/>
              </w:rPr>
            </w:pPr>
          </w:p>
        </w:tc>
        <w:tc>
          <w:tcPr>
            <w:tcW w:w="751" w:type="dxa"/>
            <w:tcBorders>
              <w:top w:val="nil"/>
              <w:left w:val="nil"/>
              <w:bottom w:val="nil"/>
              <w:right w:val="nil"/>
            </w:tcBorders>
            <w:shd w:val="clear" w:color="auto" w:fill="auto"/>
            <w:noWrap/>
            <w:vAlign w:val="bottom"/>
            <w:hideMark/>
          </w:tcPr>
          <w:p w14:paraId="4E501664" w14:textId="77777777" w:rsidR="00D1126E" w:rsidRPr="00D1126E" w:rsidDel="003907B0" w:rsidRDefault="00D1126E" w:rsidP="00D1126E">
            <w:pPr>
              <w:spacing w:after="0" w:line="240" w:lineRule="auto"/>
              <w:rPr>
                <w:del w:id="1479" w:author="Lane, Stefanie" w:date="2023-02-14T18:26:00Z"/>
                <w:rFonts w:ascii="Times New Roman" w:eastAsia="Times New Roman" w:hAnsi="Times New Roman" w:cs="Times New Roman"/>
                <w:sz w:val="20"/>
                <w:szCs w:val="20"/>
              </w:rPr>
            </w:pPr>
          </w:p>
        </w:tc>
        <w:tc>
          <w:tcPr>
            <w:tcW w:w="262" w:type="dxa"/>
            <w:tcBorders>
              <w:top w:val="nil"/>
              <w:left w:val="nil"/>
              <w:bottom w:val="nil"/>
              <w:right w:val="nil"/>
            </w:tcBorders>
            <w:shd w:val="clear" w:color="auto" w:fill="auto"/>
            <w:noWrap/>
            <w:vAlign w:val="bottom"/>
            <w:hideMark/>
          </w:tcPr>
          <w:p w14:paraId="7177E8B2" w14:textId="77777777" w:rsidR="00D1126E" w:rsidRPr="00D1126E" w:rsidDel="003907B0" w:rsidRDefault="00D1126E" w:rsidP="00D1126E">
            <w:pPr>
              <w:spacing w:after="0" w:line="240" w:lineRule="auto"/>
              <w:jc w:val="center"/>
              <w:rPr>
                <w:del w:id="1480" w:author="Lane, Stefanie" w:date="2023-02-14T18:26:00Z"/>
                <w:rFonts w:ascii="Times New Roman" w:eastAsia="Times New Roman" w:hAnsi="Times New Roman" w:cs="Times New Roman"/>
                <w:sz w:val="20"/>
                <w:szCs w:val="20"/>
              </w:rPr>
            </w:pPr>
          </w:p>
        </w:tc>
        <w:tc>
          <w:tcPr>
            <w:tcW w:w="2007" w:type="dxa"/>
            <w:tcBorders>
              <w:top w:val="nil"/>
              <w:left w:val="nil"/>
              <w:bottom w:val="nil"/>
              <w:right w:val="nil"/>
            </w:tcBorders>
            <w:shd w:val="clear" w:color="auto" w:fill="auto"/>
            <w:noWrap/>
            <w:vAlign w:val="bottom"/>
            <w:hideMark/>
          </w:tcPr>
          <w:p w14:paraId="2026E3DC" w14:textId="77777777" w:rsidR="00D1126E" w:rsidRPr="00D1126E" w:rsidDel="003907B0" w:rsidRDefault="00D1126E" w:rsidP="00D1126E">
            <w:pPr>
              <w:spacing w:after="0" w:line="240" w:lineRule="auto"/>
              <w:rPr>
                <w:del w:id="1481" w:author="Lane, Stefanie" w:date="2023-02-14T18:26:00Z"/>
                <w:rFonts w:ascii="Times New Roman" w:eastAsia="Times New Roman" w:hAnsi="Times New Roman" w:cs="Times New Roman"/>
                <w:sz w:val="20"/>
                <w:szCs w:val="20"/>
              </w:rPr>
            </w:pPr>
          </w:p>
        </w:tc>
        <w:tc>
          <w:tcPr>
            <w:tcW w:w="881" w:type="dxa"/>
            <w:tcBorders>
              <w:top w:val="nil"/>
              <w:left w:val="nil"/>
              <w:bottom w:val="nil"/>
              <w:right w:val="nil"/>
            </w:tcBorders>
            <w:shd w:val="clear" w:color="auto" w:fill="auto"/>
            <w:noWrap/>
            <w:vAlign w:val="bottom"/>
            <w:hideMark/>
          </w:tcPr>
          <w:p w14:paraId="0F0037AE" w14:textId="77777777" w:rsidR="00D1126E" w:rsidRPr="00D1126E" w:rsidDel="003907B0" w:rsidRDefault="00D1126E" w:rsidP="00D1126E">
            <w:pPr>
              <w:spacing w:after="0" w:line="240" w:lineRule="auto"/>
              <w:rPr>
                <w:del w:id="1482" w:author="Lane, Stefanie" w:date="2023-02-14T18:26:00Z"/>
                <w:rFonts w:ascii="Times New Roman" w:eastAsia="Times New Roman" w:hAnsi="Times New Roman" w:cs="Times New Roman"/>
                <w:sz w:val="20"/>
                <w:szCs w:val="20"/>
              </w:rPr>
            </w:pPr>
          </w:p>
        </w:tc>
      </w:tr>
      <w:tr w:rsidR="00D1126E" w:rsidRPr="00D1126E" w:rsidDel="003907B0" w14:paraId="37D3C5A9" w14:textId="77777777" w:rsidTr="00D1126E">
        <w:trPr>
          <w:divId w:val="1944339710"/>
          <w:trHeight w:val="260"/>
          <w:del w:id="1483" w:author="Lane, Stefanie" w:date="2023-02-14T18:26:00Z"/>
        </w:trPr>
        <w:tc>
          <w:tcPr>
            <w:tcW w:w="1091" w:type="dxa"/>
            <w:vMerge w:val="restart"/>
            <w:tcBorders>
              <w:top w:val="single" w:sz="8" w:space="0" w:color="auto"/>
              <w:left w:val="single" w:sz="8" w:space="0" w:color="auto"/>
              <w:bottom w:val="single" w:sz="8" w:space="0" w:color="000000"/>
              <w:right w:val="nil"/>
            </w:tcBorders>
            <w:shd w:val="clear" w:color="auto" w:fill="auto"/>
            <w:vAlign w:val="center"/>
            <w:hideMark/>
          </w:tcPr>
          <w:p w14:paraId="348C55E9" w14:textId="77777777" w:rsidR="00D1126E" w:rsidRPr="00D1126E" w:rsidDel="003907B0" w:rsidRDefault="00D1126E" w:rsidP="00D1126E">
            <w:pPr>
              <w:spacing w:after="0" w:line="240" w:lineRule="auto"/>
              <w:jc w:val="center"/>
              <w:rPr>
                <w:del w:id="1484" w:author="Lane, Stefanie" w:date="2023-02-14T18:26:00Z"/>
                <w:rFonts w:ascii="Calibri" w:eastAsia="Times New Roman" w:hAnsi="Calibri" w:cs="Calibri"/>
                <w:color w:val="000000"/>
                <w:sz w:val="20"/>
                <w:szCs w:val="20"/>
              </w:rPr>
            </w:pPr>
            <w:del w:id="1485" w:author="Lane, Stefanie" w:date="2023-02-14T18:26:00Z">
              <w:r w:rsidRPr="00D1126E" w:rsidDel="003907B0">
                <w:rPr>
                  <w:rFonts w:ascii="Calibri" w:eastAsia="Times New Roman" w:hAnsi="Calibri" w:cs="Calibri"/>
                  <w:color w:val="000000"/>
                  <w:sz w:val="20"/>
                  <w:szCs w:val="20"/>
                </w:rPr>
                <w:delText>"Fescue"</w:delText>
              </w:r>
            </w:del>
          </w:p>
        </w:tc>
        <w:tc>
          <w:tcPr>
            <w:tcW w:w="2149" w:type="dxa"/>
            <w:tcBorders>
              <w:top w:val="single" w:sz="8" w:space="0" w:color="auto"/>
              <w:left w:val="nil"/>
              <w:bottom w:val="nil"/>
              <w:right w:val="nil"/>
            </w:tcBorders>
            <w:shd w:val="clear" w:color="auto" w:fill="auto"/>
            <w:noWrap/>
            <w:vAlign w:val="bottom"/>
            <w:hideMark/>
          </w:tcPr>
          <w:p w14:paraId="06C8912F" w14:textId="598F0DCE" w:rsidR="00D1126E" w:rsidRPr="00D1126E" w:rsidDel="003907B0" w:rsidRDefault="00D1126E" w:rsidP="00D1126E">
            <w:pPr>
              <w:spacing w:after="0" w:line="240" w:lineRule="auto"/>
              <w:rPr>
                <w:del w:id="1486" w:author="Lane, Stefanie" w:date="2023-02-14T18:26:00Z"/>
                <w:rFonts w:ascii="Calibri" w:eastAsia="Times New Roman" w:hAnsi="Calibri" w:cs="Calibri"/>
                <w:i/>
                <w:iCs/>
                <w:color w:val="000000"/>
                <w:sz w:val="20"/>
                <w:szCs w:val="20"/>
              </w:rPr>
            </w:pPr>
            <w:del w:id="1487" w:author="Lane, Stefanie" w:date="2023-02-14T18:26:00Z">
              <w:r w:rsidRPr="00D1126E" w:rsidDel="003907B0">
                <w:rPr>
                  <w:rFonts w:ascii="Calibri" w:eastAsia="Times New Roman" w:hAnsi="Calibri" w:cs="Calibri"/>
                  <w:i/>
                  <w:iCs/>
                  <w:color w:val="000000"/>
                  <w:sz w:val="20"/>
                  <w:szCs w:val="20"/>
                </w:rPr>
                <w:delText xml:space="preserve">Festuca </w:delText>
              </w:r>
              <w:r w:rsidR="00DF171B" w:rsidRPr="00D1126E" w:rsidDel="003907B0">
                <w:rPr>
                  <w:rFonts w:ascii="Calibri" w:eastAsia="Times New Roman" w:hAnsi="Calibri" w:cs="Calibri"/>
                  <w:i/>
                  <w:iCs/>
                  <w:color w:val="000000"/>
                  <w:sz w:val="20"/>
                  <w:szCs w:val="20"/>
                </w:rPr>
                <w:delText>arundinacea</w:delText>
              </w:r>
            </w:del>
            <w:ins w:id="1488" w:author="Stefanie Lane" w:date="2023-02-08T10:04:00Z">
              <w:del w:id="1489" w:author="Lane, Stefanie" w:date="2023-02-14T18:26:00Z">
                <w:r w:rsidR="00B678A8" w:rsidDel="003907B0">
                  <w:rPr>
                    <w:rFonts w:ascii="Calibri" w:eastAsia="Times New Roman" w:hAnsi="Calibri" w:cs="Calibri"/>
                    <w:i/>
                    <w:iCs/>
                    <w:color w:val="000000"/>
                    <w:sz w:val="20"/>
                    <w:szCs w:val="20"/>
                  </w:rPr>
                  <w:delText>Schedonorus arundinaceus</w:delText>
                </w:r>
              </w:del>
            </w:ins>
          </w:p>
        </w:tc>
        <w:tc>
          <w:tcPr>
            <w:tcW w:w="810" w:type="dxa"/>
            <w:tcBorders>
              <w:top w:val="single" w:sz="8" w:space="0" w:color="auto"/>
              <w:left w:val="nil"/>
              <w:bottom w:val="single" w:sz="4" w:space="0" w:color="auto"/>
              <w:right w:val="nil"/>
            </w:tcBorders>
            <w:shd w:val="clear" w:color="auto" w:fill="auto"/>
            <w:noWrap/>
            <w:vAlign w:val="bottom"/>
            <w:hideMark/>
          </w:tcPr>
          <w:p w14:paraId="57765AC4" w14:textId="77777777" w:rsidR="00D1126E" w:rsidRPr="00D1126E" w:rsidDel="003907B0" w:rsidRDefault="00D1126E" w:rsidP="00D1126E">
            <w:pPr>
              <w:spacing w:after="0" w:line="240" w:lineRule="auto"/>
              <w:jc w:val="center"/>
              <w:rPr>
                <w:del w:id="1490" w:author="Lane, Stefanie" w:date="2023-02-14T18:26:00Z"/>
                <w:rFonts w:ascii="Calibri" w:eastAsia="Times New Roman" w:hAnsi="Calibri" w:cs="Calibri"/>
                <w:color w:val="000000"/>
                <w:sz w:val="20"/>
                <w:szCs w:val="20"/>
              </w:rPr>
            </w:pPr>
            <w:del w:id="1491" w:author="Lane, Stefanie" w:date="2023-02-14T18:26:00Z">
              <w:r w:rsidRPr="00D1126E" w:rsidDel="003907B0">
                <w:rPr>
                  <w:rFonts w:ascii="Calibri" w:eastAsia="Times New Roman" w:hAnsi="Calibri" w:cs="Calibri"/>
                  <w:color w:val="000000"/>
                  <w:sz w:val="20"/>
                  <w:szCs w:val="20"/>
                </w:rPr>
                <w:delText>&lt; 0.01</w:delText>
              </w:r>
            </w:del>
          </w:p>
        </w:tc>
        <w:tc>
          <w:tcPr>
            <w:tcW w:w="300" w:type="dxa"/>
            <w:tcBorders>
              <w:top w:val="single" w:sz="8" w:space="0" w:color="auto"/>
              <w:left w:val="nil"/>
              <w:bottom w:val="nil"/>
              <w:right w:val="nil"/>
            </w:tcBorders>
            <w:shd w:val="clear" w:color="auto" w:fill="auto"/>
            <w:noWrap/>
            <w:vAlign w:val="bottom"/>
            <w:hideMark/>
          </w:tcPr>
          <w:p w14:paraId="7284EEDC" w14:textId="77777777" w:rsidR="00D1126E" w:rsidRPr="00D1126E" w:rsidDel="003907B0" w:rsidRDefault="00D1126E" w:rsidP="00D1126E">
            <w:pPr>
              <w:spacing w:after="0" w:line="240" w:lineRule="auto"/>
              <w:rPr>
                <w:del w:id="1492" w:author="Lane, Stefanie" w:date="2023-02-14T18:26:00Z"/>
                <w:rFonts w:ascii="Calibri" w:eastAsia="Times New Roman" w:hAnsi="Calibri" w:cs="Calibri"/>
                <w:color w:val="000000"/>
                <w:sz w:val="20"/>
                <w:szCs w:val="20"/>
              </w:rPr>
            </w:pPr>
            <w:del w:id="1493" w:author="Lane, Stefanie" w:date="2023-02-14T18:26:00Z">
              <w:r w:rsidRPr="00D1126E" w:rsidDel="003907B0">
                <w:rPr>
                  <w:rFonts w:ascii="Calibri" w:eastAsia="Times New Roman" w:hAnsi="Calibri" w:cs="Calibri"/>
                  <w:color w:val="000000"/>
                  <w:sz w:val="20"/>
                  <w:szCs w:val="20"/>
                </w:rPr>
                <w:delText> </w:delText>
              </w:r>
            </w:del>
          </w:p>
        </w:tc>
        <w:tc>
          <w:tcPr>
            <w:tcW w:w="2189" w:type="dxa"/>
            <w:tcBorders>
              <w:top w:val="single" w:sz="8" w:space="0" w:color="auto"/>
              <w:left w:val="nil"/>
              <w:bottom w:val="nil"/>
              <w:right w:val="nil"/>
            </w:tcBorders>
            <w:shd w:val="clear" w:color="auto" w:fill="auto"/>
            <w:noWrap/>
            <w:vAlign w:val="bottom"/>
            <w:hideMark/>
          </w:tcPr>
          <w:p w14:paraId="70CC7012" w14:textId="77777777" w:rsidR="00D1126E" w:rsidRPr="00D1126E" w:rsidDel="003907B0" w:rsidRDefault="00D1126E" w:rsidP="00D1126E">
            <w:pPr>
              <w:spacing w:after="0" w:line="240" w:lineRule="auto"/>
              <w:rPr>
                <w:del w:id="1494" w:author="Lane, Stefanie" w:date="2023-02-14T18:26:00Z"/>
                <w:rFonts w:ascii="Calibri" w:eastAsia="Times New Roman" w:hAnsi="Calibri" w:cs="Calibri"/>
                <w:i/>
                <w:iCs/>
                <w:color w:val="000000"/>
                <w:sz w:val="20"/>
                <w:szCs w:val="20"/>
              </w:rPr>
            </w:pPr>
            <w:del w:id="1495" w:author="Lane, Stefanie" w:date="2023-02-14T18:26:00Z">
              <w:r w:rsidRPr="00D1126E" w:rsidDel="003907B0">
                <w:rPr>
                  <w:rFonts w:ascii="Calibri" w:eastAsia="Times New Roman" w:hAnsi="Calibri" w:cs="Calibri"/>
                  <w:i/>
                  <w:iCs/>
                  <w:color w:val="000000"/>
                  <w:sz w:val="20"/>
                  <w:szCs w:val="20"/>
                </w:rPr>
                <w:delText>Poa palustris</w:delText>
              </w:r>
            </w:del>
          </w:p>
        </w:tc>
        <w:tc>
          <w:tcPr>
            <w:tcW w:w="751" w:type="dxa"/>
            <w:tcBorders>
              <w:top w:val="single" w:sz="8" w:space="0" w:color="auto"/>
              <w:left w:val="nil"/>
              <w:bottom w:val="single" w:sz="4" w:space="0" w:color="auto"/>
              <w:right w:val="nil"/>
            </w:tcBorders>
            <w:shd w:val="clear" w:color="auto" w:fill="auto"/>
            <w:noWrap/>
            <w:vAlign w:val="bottom"/>
            <w:hideMark/>
          </w:tcPr>
          <w:p w14:paraId="6DF45002" w14:textId="77777777" w:rsidR="00D1126E" w:rsidRPr="00D1126E" w:rsidDel="003907B0" w:rsidRDefault="00D1126E" w:rsidP="00D1126E">
            <w:pPr>
              <w:spacing w:after="0" w:line="240" w:lineRule="auto"/>
              <w:jc w:val="center"/>
              <w:rPr>
                <w:del w:id="1496" w:author="Lane, Stefanie" w:date="2023-02-14T18:26:00Z"/>
                <w:rFonts w:ascii="Calibri" w:eastAsia="Times New Roman" w:hAnsi="Calibri" w:cs="Calibri"/>
                <w:color w:val="000000"/>
                <w:sz w:val="20"/>
                <w:szCs w:val="20"/>
              </w:rPr>
            </w:pPr>
            <w:del w:id="1497" w:author="Lane, Stefanie" w:date="2023-02-14T18:26:00Z">
              <w:r w:rsidRPr="00D1126E" w:rsidDel="003907B0">
                <w:rPr>
                  <w:rFonts w:ascii="Calibri" w:eastAsia="Times New Roman" w:hAnsi="Calibri" w:cs="Calibri"/>
                  <w:color w:val="000000"/>
                  <w:sz w:val="20"/>
                  <w:szCs w:val="20"/>
                </w:rPr>
                <w:delText>&lt; 0.01</w:delText>
              </w:r>
            </w:del>
          </w:p>
        </w:tc>
        <w:tc>
          <w:tcPr>
            <w:tcW w:w="262" w:type="dxa"/>
            <w:tcBorders>
              <w:top w:val="single" w:sz="8" w:space="0" w:color="auto"/>
              <w:left w:val="nil"/>
              <w:bottom w:val="nil"/>
              <w:right w:val="nil"/>
            </w:tcBorders>
            <w:shd w:val="clear" w:color="auto" w:fill="auto"/>
            <w:noWrap/>
            <w:vAlign w:val="bottom"/>
            <w:hideMark/>
          </w:tcPr>
          <w:p w14:paraId="50AE451A" w14:textId="77777777" w:rsidR="00D1126E" w:rsidRPr="00D1126E" w:rsidDel="003907B0" w:rsidRDefault="00D1126E" w:rsidP="00D1126E">
            <w:pPr>
              <w:spacing w:after="0" w:line="240" w:lineRule="auto"/>
              <w:rPr>
                <w:del w:id="1498" w:author="Lane, Stefanie" w:date="2023-02-14T18:26:00Z"/>
                <w:rFonts w:ascii="Calibri" w:eastAsia="Times New Roman" w:hAnsi="Calibri" w:cs="Calibri"/>
                <w:color w:val="000000"/>
                <w:sz w:val="20"/>
                <w:szCs w:val="20"/>
              </w:rPr>
            </w:pPr>
            <w:del w:id="1499" w:author="Lane, Stefanie" w:date="2023-02-14T18:26:00Z">
              <w:r w:rsidRPr="00D1126E" w:rsidDel="003907B0">
                <w:rPr>
                  <w:rFonts w:ascii="Calibri" w:eastAsia="Times New Roman" w:hAnsi="Calibri" w:cs="Calibri"/>
                  <w:color w:val="000000"/>
                  <w:sz w:val="20"/>
                  <w:szCs w:val="20"/>
                </w:rPr>
                <w:delText> </w:delText>
              </w:r>
            </w:del>
          </w:p>
        </w:tc>
        <w:tc>
          <w:tcPr>
            <w:tcW w:w="2007" w:type="dxa"/>
            <w:tcBorders>
              <w:top w:val="single" w:sz="8" w:space="0" w:color="auto"/>
              <w:left w:val="nil"/>
              <w:bottom w:val="nil"/>
              <w:right w:val="nil"/>
            </w:tcBorders>
            <w:shd w:val="clear" w:color="auto" w:fill="auto"/>
            <w:noWrap/>
            <w:vAlign w:val="bottom"/>
            <w:hideMark/>
          </w:tcPr>
          <w:p w14:paraId="489DD155" w14:textId="37ABDC52" w:rsidR="00D1126E" w:rsidRPr="00D1126E" w:rsidDel="003907B0" w:rsidRDefault="00D1126E" w:rsidP="00D1126E">
            <w:pPr>
              <w:spacing w:after="0" w:line="240" w:lineRule="auto"/>
              <w:rPr>
                <w:del w:id="1500" w:author="Lane, Stefanie" w:date="2023-02-14T18:26:00Z"/>
                <w:rFonts w:ascii="Calibri" w:eastAsia="Times New Roman" w:hAnsi="Calibri" w:cs="Calibri"/>
                <w:i/>
                <w:iCs/>
                <w:color w:val="000000"/>
                <w:sz w:val="20"/>
                <w:szCs w:val="20"/>
              </w:rPr>
            </w:pPr>
            <w:del w:id="1501" w:author="Lane, Stefanie" w:date="2023-02-14T18:26:00Z">
              <w:r w:rsidRPr="00D1126E" w:rsidDel="003907B0">
                <w:rPr>
                  <w:rFonts w:ascii="Calibri" w:eastAsia="Times New Roman" w:hAnsi="Calibri" w:cs="Calibri"/>
                  <w:i/>
                  <w:iCs/>
                  <w:color w:val="000000"/>
                  <w:sz w:val="20"/>
                  <w:szCs w:val="20"/>
                </w:rPr>
                <w:delText xml:space="preserve">Phalaris </w:delText>
              </w:r>
              <w:r w:rsidR="00DF171B" w:rsidRPr="00D1126E" w:rsidDel="003907B0">
                <w:rPr>
                  <w:rFonts w:ascii="Calibri" w:eastAsia="Times New Roman" w:hAnsi="Calibri" w:cs="Calibri"/>
                  <w:i/>
                  <w:iCs/>
                  <w:color w:val="000000"/>
                  <w:sz w:val="20"/>
                  <w:szCs w:val="20"/>
                </w:rPr>
                <w:delText>arundinacea</w:delText>
              </w:r>
            </w:del>
          </w:p>
        </w:tc>
        <w:tc>
          <w:tcPr>
            <w:tcW w:w="881" w:type="dxa"/>
            <w:tcBorders>
              <w:top w:val="single" w:sz="8" w:space="0" w:color="auto"/>
              <w:left w:val="nil"/>
              <w:bottom w:val="single" w:sz="4" w:space="0" w:color="auto"/>
              <w:right w:val="single" w:sz="8" w:space="0" w:color="auto"/>
            </w:tcBorders>
            <w:shd w:val="clear" w:color="auto" w:fill="auto"/>
            <w:noWrap/>
            <w:vAlign w:val="bottom"/>
            <w:hideMark/>
          </w:tcPr>
          <w:p w14:paraId="69749061" w14:textId="77777777" w:rsidR="00D1126E" w:rsidRPr="00D1126E" w:rsidDel="003907B0" w:rsidRDefault="00D1126E" w:rsidP="00D1126E">
            <w:pPr>
              <w:spacing w:after="0" w:line="240" w:lineRule="auto"/>
              <w:jc w:val="center"/>
              <w:rPr>
                <w:del w:id="1502" w:author="Lane, Stefanie" w:date="2023-02-14T18:26:00Z"/>
                <w:rFonts w:ascii="Calibri" w:eastAsia="Times New Roman" w:hAnsi="Calibri" w:cs="Calibri"/>
                <w:color w:val="000000"/>
                <w:sz w:val="20"/>
                <w:szCs w:val="20"/>
              </w:rPr>
            </w:pPr>
            <w:del w:id="1503" w:author="Lane, Stefanie" w:date="2023-02-14T18:26:00Z">
              <w:r w:rsidRPr="00D1126E" w:rsidDel="003907B0">
                <w:rPr>
                  <w:rFonts w:ascii="Calibri" w:eastAsia="Times New Roman" w:hAnsi="Calibri" w:cs="Calibri"/>
                  <w:color w:val="000000"/>
                  <w:sz w:val="20"/>
                  <w:szCs w:val="20"/>
                </w:rPr>
                <w:delText>&lt; 0.01</w:delText>
              </w:r>
            </w:del>
          </w:p>
        </w:tc>
      </w:tr>
      <w:tr w:rsidR="00D1126E" w:rsidRPr="00D1126E" w:rsidDel="003907B0" w14:paraId="525E43D7" w14:textId="77777777" w:rsidTr="00D1126E">
        <w:trPr>
          <w:divId w:val="1944339710"/>
          <w:trHeight w:val="260"/>
          <w:del w:id="1504" w:author="Lane, Stefanie" w:date="2023-02-14T18:26:00Z"/>
        </w:trPr>
        <w:tc>
          <w:tcPr>
            <w:tcW w:w="1091" w:type="dxa"/>
            <w:vMerge/>
            <w:tcBorders>
              <w:top w:val="single" w:sz="8" w:space="0" w:color="auto"/>
              <w:left w:val="single" w:sz="8" w:space="0" w:color="auto"/>
              <w:bottom w:val="single" w:sz="8" w:space="0" w:color="000000"/>
              <w:right w:val="nil"/>
            </w:tcBorders>
            <w:vAlign w:val="center"/>
            <w:hideMark/>
          </w:tcPr>
          <w:p w14:paraId="5252B7DD" w14:textId="77777777" w:rsidR="00D1126E" w:rsidRPr="00D1126E" w:rsidDel="003907B0" w:rsidRDefault="00D1126E" w:rsidP="00D1126E">
            <w:pPr>
              <w:spacing w:after="0" w:line="240" w:lineRule="auto"/>
              <w:rPr>
                <w:del w:id="1505" w:author="Lane, Stefanie" w:date="2023-02-14T18:26:00Z"/>
                <w:rFonts w:ascii="Calibri" w:eastAsia="Times New Roman" w:hAnsi="Calibri" w:cs="Calibri"/>
                <w:color w:val="000000"/>
                <w:sz w:val="20"/>
                <w:szCs w:val="20"/>
              </w:rPr>
            </w:pPr>
          </w:p>
        </w:tc>
        <w:tc>
          <w:tcPr>
            <w:tcW w:w="2149" w:type="dxa"/>
            <w:tcBorders>
              <w:top w:val="single" w:sz="4" w:space="0" w:color="auto"/>
              <w:left w:val="nil"/>
              <w:bottom w:val="single" w:sz="4" w:space="0" w:color="auto"/>
              <w:right w:val="nil"/>
            </w:tcBorders>
            <w:shd w:val="clear" w:color="auto" w:fill="auto"/>
            <w:noWrap/>
            <w:vAlign w:val="bottom"/>
            <w:hideMark/>
          </w:tcPr>
          <w:p w14:paraId="4A648076" w14:textId="77777777" w:rsidR="00D1126E" w:rsidRPr="00D1126E" w:rsidDel="003907B0" w:rsidRDefault="00D1126E" w:rsidP="00D1126E">
            <w:pPr>
              <w:spacing w:after="0" w:line="240" w:lineRule="auto"/>
              <w:rPr>
                <w:del w:id="1506" w:author="Lane, Stefanie" w:date="2023-02-14T18:26:00Z"/>
                <w:rFonts w:ascii="Calibri" w:eastAsia="Times New Roman" w:hAnsi="Calibri" w:cs="Calibri"/>
                <w:i/>
                <w:iCs/>
                <w:color w:val="000000"/>
                <w:sz w:val="20"/>
                <w:szCs w:val="20"/>
              </w:rPr>
            </w:pPr>
            <w:del w:id="1507" w:author="Lane, Stefanie" w:date="2023-02-14T18:26:00Z">
              <w:r w:rsidRPr="00D1126E" w:rsidDel="003907B0">
                <w:rPr>
                  <w:rFonts w:ascii="Calibri" w:eastAsia="Times New Roman" w:hAnsi="Calibri" w:cs="Calibri"/>
                  <w:i/>
                  <w:iCs/>
                  <w:color w:val="000000"/>
                  <w:sz w:val="20"/>
                  <w:szCs w:val="20"/>
                </w:rPr>
                <w:delText>Salix lasiandra</w:delText>
              </w:r>
            </w:del>
          </w:p>
        </w:tc>
        <w:tc>
          <w:tcPr>
            <w:tcW w:w="810" w:type="dxa"/>
            <w:tcBorders>
              <w:top w:val="nil"/>
              <w:left w:val="nil"/>
              <w:bottom w:val="single" w:sz="4" w:space="0" w:color="auto"/>
              <w:right w:val="nil"/>
            </w:tcBorders>
            <w:shd w:val="clear" w:color="auto" w:fill="auto"/>
            <w:noWrap/>
            <w:vAlign w:val="bottom"/>
            <w:hideMark/>
          </w:tcPr>
          <w:p w14:paraId="0CA10D48" w14:textId="77777777" w:rsidR="00D1126E" w:rsidRPr="00D1126E" w:rsidDel="003907B0" w:rsidRDefault="00D1126E" w:rsidP="00D1126E">
            <w:pPr>
              <w:spacing w:after="0" w:line="240" w:lineRule="auto"/>
              <w:jc w:val="center"/>
              <w:rPr>
                <w:del w:id="1508" w:author="Lane, Stefanie" w:date="2023-02-14T18:26:00Z"/>
                <w:rFonts w:ascii="Calibri" w:eastAsia="Times New Roman" w:hAnsi="Calibri" w:cs="Calibri"/>
                <w:color w:val="000000"/>
                <w:sz w:val="20"/>
                <w:szCs w:val="20"/>
              </w:rPr>
            </w:pPr>
            <w:del w:id="1509" w:author="Lane, Stefanie" w:date="2023-02-14T18:26:00Z">
              <w:r w:rsidRPr="00D1126E" w:rsidDel="003907B0">
                <w:rPr>
                  <w:rFonts w:ascii="Calibri" w:eastAsia="Times New Roman" w:hAnsi="Calibri" w:cs="Calibri"/>
                  <w:color w:val="000000"/>
                  <w:sz w:val="20"/>
                  <w:szCs w:val="20"/>
                </w:rPr>
                <w:delText>&lt; 0.01</w:delText>
              </w:r>
            </w:del>
          </w:p>
        </w:tc>
        <w:tc>
          <w:tcPr>
            <w:tcW w:w="300" w:type="dxa"/>
            <w:tcBorders>
              <w:top w:val="nil"/>
              <w:left w:val="nil"/>
              <w:bottom w:val="nil"/>
              <w:right w:val="nil"/>
            </w:tcBorders>
            <w:shd w:val="clear" w:color="auto" w:fill="auto"/>
            <w:noWrap/>
            <w:vAlign w:val="bottom"/>
            <w:hideMark/>
          </w:tcPr>
          <w:p w14:paraId="1987318A" w14:textId="77777777" w:rsidR="00D1126E" w:rsidRPr="00D1126E" w:rsidDel="003907B0" w:rsidRDefault="00D1126E" w:rsidP="00D1126E">
            <w:pPr>
              <w:spacing w:after="0" w:line="240" w:lineRule="auto"/>
              <w:jc w:val="center"/>
              <w:rPr>
                <w:del w:id="1510" w:author="Lane, Stefanie" w:date="2023-02-14T18:26:00Z"/>
                <w:rFonts w:ascii="Calibri" w:eastAsia="Times New Roman" w:hAnsi="Calibri" w:cs="Calibri"/>
                <w:color w:val="000000"/>
                <w:sz w:val="20"/>
                <w:szCs w:val="20"/>
              </w:rPr>
            </w:pPr>
          </w:p>
        </w:tc>
        <w:tc>
          <w:tcPr>
            <w:tcW w:w="2189" w:type="dxa"/>
            <w:tcBorders>
              <w:top w:val="single" w:sz="4" w:space="0" w:color="auto"/>
              <w:left w:val="nil"/>
              <w:bottom w:val="single" w:sz="4" w:space="0" w:color="auto"/>
              <w:right w:val="nil"/>
            </w:tcBorders>
            <w:shd w:val="clear" w:color="auto" w:fill="auto"/>
            <w:noWrap/>
            <w:vAlign w:val="bottom"/>
            <w:hideMark/>
          </w:tcPr>
          <w:p w14:paraId="72843F51" w14:textId="09C1FEFF" w:rsidR="00D1126E" w:rsidRPr="00D1126E" w:rsidDel="003907B0" w:rsidRDefault="00D1126E" w:rsidP="00D1126E">
            <w:pPr>
              <w:spacing w:after="0" w:line="240" w:lineRule="auto"/>
              <w:rPr>
                <w:del w:id="1511" w:author="Lane, Stefanie" w:date="2023-02-14T18:26:00Z"/>
                <w:rFonts w:ascii="Calibri" w:eastAsia="Times New Roman" w:hAnsi="Calibri" w:cs="Calibri"/>
                <w:i/>
                <w:iCs/>
                <w:color w:val="000000"/>
                <w:sz w:val="20"/>
                <w:szCs w:val="20"/>
              </w:rPr>
            </w:pPr>
            <w:del w:id="1512" w:author="Lane, Stefanie" w:date="2023-02-14T18:26:00Z">
              <w:r w:rsidRPr="00D1126E" w:rsidDel="003907B0">
                <w:rPr>
                  <w:rFonts w:ascii="Calibri" w:eastAsia="Times New Roman" w:hAnsi="Calibri" w:cs="Calibri"/>
                  <w:i/>
                  <w:iCs/>
                  <w:color w:val="000000"/>
                  <w:sz w:val="20"/>
                  <w:szCs w:val="20"/>
                </w:rPr>
                <w:delText xml:space="preserve">Festuca </w:delText>
              </w:r>
              <w:r w:rsidR="00DF171B" w:rsidRPr="00D1126E" w:rsidDel="003907B0">
                <w:rPr>
                  <w:rFonts w:ascii="Calibri" w:eastAsia="Times New Roman" w:hAnsi="Calibri" w:cs="Calibri"/>
                  <w:i/>
                  <w:iCs/>
                  <w:color w:val="000000"/>
                  <w:sz w:val="20"/>
                  <w:szCs w:val="20"/>
                </w:rPr>
                <w:delText>arundinacea</w:delText>
              </w:r>
            </w:del>
            <w:ins w:id="1513" w:author="Stefanie Lane" w:date="2023-02-08T10:04:00Z">
              <w:del w:id="1514" w:author="Lane, Stefanie" w:date="2023-02-14T18:26:00Z">
                <w:r w:rsidR="00B678A8" w:rsidDel="003907B0">
                  <w:rPr>
                    <w:rFonts w:ascii="Calibri" w:eastAsia="Times New Roman" w:hAnsi="Calibri" w:cs="Calibri"/>
                    <w:i/>
                    <w:iCs/>
                    <w:color w:val="000000"/>
                    <w:sz w:val="20"/>
                    <w:szCs w:val="20"/>
                  </w:rPr>
                  <w:delText>Schedonorus arundinaceus</w:delText>
                </w:r>
              </w:del>
            </w:ins>
          </w:p>
        </w:tc>
        <w:tc>
          <w:tcPr>
            <w:tcW w:w="751" w:type="dxa"/>
            <w:tcBorders>
              <w:top w:val="nil"/>
              <w:left w:val="nil"/>
              <w:bottom w:val="single" w:sz="4" w:space="0" w:color="auto"/>
              <w:right w:val="nil"/>
            </w:tcBorders>
            <w:shd w:val="clear" w:color="auto" w:fill="auto"/>
            <w:noWrap/>
            <w:vAlign w:val="bottom"/>
            <w:hideMark/>
          </w:tcPr>
          <w:p w14:paraId="567DEB81" w14:textId="77777777" w:rsidR="00D1126E" w:rsidRPr="00D1126E" w:rsidDel="003907B0" w:rsidRDefault="00D1126E" w:rsidP="00D1126E">
            <w:pPr>
              <w:spacing w:after="0" w:line="240" w:lineRule="auto"/>
              <w:jc w:val="center"/>
              <w:rPr>
                <w:del w:id="1515" w:author="Lane, Stefanie" w:date="2023-02-14T18:26:00Z"/>
                <w:rFonts w:ascii="Calibri" w:eastAsia="Times New Roman" w:hAnsi="Calibri" w:cs="Calibri"/>
                <w:color w:val="000000"/>
                <w:sz w:val="20"/>
                <w:szCs w:val="20"/>
              </w:rPr>
            </w:pPr>
            <w:del w:id="1516" w:author="Lane, Stefanie" w:date="2023-02-14T18:26:00Z">
              <w:r w:rsidRPr="00D1126E" w:rsidDel="003907B0">
                <w:rPr>
                  <w:rFonts w:ascii="Calibri" w:eastAsia="Times New Roman" w:hAnsi="Calibri" w:cs="Calibri"/>
                  <w:color w:val="000000"/>
                  <w:sz w:val="20"/>
                  <w:szCs w:val="20"/>
                </w:rPr>
                <w:delText>&lt; 0.01</w:delText>
              </w:r>
            </w:del>
          </w:p>
        </w:tc>
        <w:tc>
          <w:tcPr>
            <w:tcW w:w="262" w:type="dxa"/>
            <w:tcBorders>
              <w:top w:val="nil"/>
              <w:left w:val="nil"/>
              <w:bottom w:val="nil"/>
              <w:right w:val="nil"/>
            </w:tcBorders>
            <w:shd w:val="clear" w:color="auto" w:fill="auto"/>
            <w:noWrap/>
            <w:vAlign w:val="bottom"/>
            <w:hideMark/>
          </w:tcPr>
          <w:p w14:paraId="37C08F0D" w14:textId="77777777" w:rsidR="00D1126E" w:rsidRPr="00D1126E" w:rsidDel="003907B0" w:rsidRDefault="00D1126E" w:rsidP="00D1126E">
            <w:pPr>
              <w:spacing w:after="0" w:line="240" w:lineRule="auto"/>
              <w:jc w:val="center"/>
              <w:rPr>
                <w:del w:id="1517" w:author="Lane, Stefanie" w:date="2023-02-14T18:26:00Z"/>
                <w:rFonts w:ascii="Calibri" w:eastAsia="Times New Roman" w:hAnsi="Calibri" w:cs="Calibri"/>
                <w:color w:val="000000"/>
                <w:sz w:val="20"/>
                <w:szCs w:val="20"/>
              </w:rPr>
            </w:pPr>
          </w:p>
        </w:tc>
        <w:tc>
          <w:tcPr>
            <w:tcW w:w="2007" w:type="dxa"/>
            <w:tcBorders>
              <w:top w:val="single" w:sz="4" w:space="0" w:color="auto"/>
              <w:left w:val="nil"/>
              <w:bottom w:val="nil"/>
              <w:right w:val="nil"/>
            </w:tcBorders>
            <w:shd w:val="clear" w:color="auto" w:fill="auto"/>
            <w:noWrap/>
            <w:vAlign w:val="bottom"/>
            <w:hideMark/>
          </w:tcPr>
          <w:p w14:paraId="713CC1BB" w14:textId="3E5D9418" w:rsidR="00D1126E" w:rsidRPr="00D1126E" w:rsidDel="003907B0" w:rsidRDefault="00D1126E" w:rsidP="00D1126E">
            <w:pPr>
              <w:spacing w:after="0" w:line="240" w:lineRule="auto"/>
              <w:rPr>
                <w:del w:id="1518" w:author="Lane, Stefanie" w:date="2023-02-14T18:26:00Z"/>
                <w:rFonts w:ascii="Calibri" w:eastAsia="Times New Roman" w:hAnsi="Calibri" w:cs="Calibri"/>
                <w:i/>
                <w:iCs/>
                <w:color w:val="000000"/>
                <w:sz w:val="20"/>
                <w:szCs w:val="20"/>
              </w:rPr>
            </w:pPr>
            <w:del w:id="1519" w:author="Lane, Stefanie" w:date="2023-02-14T18:26:00Z">
              <w:r w:rsidRPr="00D1126E" w:rsidDel="003907B0">
                <w:rPr>
                  <w:rFonts w:ascii="Calibri" w:eastAsia="Times New Roman" w:hAnsi="Calibri" w:cs="Calibri"/>
                  <w:i/>
                  <w:iCs/>
                  <w:color w:val="000000"/>
                  <w:sz w:val="20"/>
                  <w:szCs w:val="20"/>
                </w:rPr>
                <w:delText xml:space="preserve">Festuca </w:delText>
              </w:r>
              <w:r w:rsidR="00DF171B" w:rsidRPr="00D1126E" w:rsidDel="003907B0">
                <w:rPr>
                  <w:rFonts w:ascii="Calibri" w:eastAsia="Times New Roman" w:hAnsi="Calibri" w:cs="Calibri"/>
                  <w:i/>
                  <w:iCs/>
                  <w:color w:val="000000"/>
                  <w:sz w:val="20"/>
                  <w:szCs w:val="20"/>
                </w:rPr>
                <w:delText>arundinacea</w:delText>
              </w:r>
            </w:del>
            <w:ins w:id="1520" w:author="Stefanie Lane" w:date="2023-02-08T10:04:00Z">
              <w:del w:id="1521" w:author="Lane, Stefanie" w:date="2023-02-14T18:26:00Z">
                <w:r w:rsidR="00B678A8" w:rsidDel="003907B0">
                  <w:rPr>
                    <w:rFonts w:ascii="Calibri" w:eastAsia="Times New Roman" w:hAnsi="Calibri" w:cs="Calibri"/>
                    <w:i/>
                    <w:iCs/>
                    <w:color w:val="000000"/>
                    <w:sz w:val="20"/>
                    <w:szCs w:val="20"/>
                  </w:rPr>
                  <w:delText>Schedonorus arundinaceus</w:delText>
                </w:r>
              </w:del>
            </w:ins>
          </w:p>
        </w:tc>
        <w:tc>
          <w:tcPr>
            <w:tcW w:w="881" w:type="dxa"/>
            <w:tcBorders>
              <w:top w:val="nil"/>
              <w:left w:val="nil"/>
              <w:bottom w:val="single" w:sz="4" w:space="0" w:color="auto"/>
              <w:right w:val="single" w:sz="8" w:space="0" w:color="auto"/>
            </w:tcBorders>
            <w:shd w:val="clear" w:color="auto" w:fill="auto"/>
            <w:noWrap/>
            <w:vAlign w:val="bottom"/>
            <w:hideMark/>
          </w:tcPr>
          <w:p w14:paraId="42E1253C" w14:textId="77777777" w:rsidR="00D1126E" w:rsidRPr="00D1126E" w:rsidDel="003907B0" w:rsidRDefault="00D1126E" w:rsidP="00D1126E">
            <w:pPr>
              <w:spacing w:after="0" w:line="240" w:lineRule="auto"/>
              <w:jc w:val="center"/>
              <w:rPr>
                <w:del w:id="1522" w:author="Lane, Stefanie" w:date="2023-02-14T18:26:00Z"/>
                <w:rFonts w:ascii="Calibri" w:eastAsia="Times New Roman" w:hAnsi="Calibri" w:cs="Calibri"/>
                <w:color w:val="000000"/>
                <w:sz w:val="20"/>
                <w:szCs w:val="20"/>
              </w:rPr>
            </w:pPr>
            <w:del w:id="1523" w:author="Lane, Stefanie" w:date="2023-02-14T18:26:00Z">
              <w:r w:rsidRPr="00D1126E" w:rsidDel="003907B0">
                <w:rPr>
                  <w:rFonts w:ascii="Calibri" w:eastAsia="Times New Roman" w:hAnsi="Calibri" w:cs="Calibri"/>
                  <w:color w:val="000000"/>
                  <w:sz w:val="20"/>
                  <w:szCs w:val="20"/>
                </w:rPr>
                <w:delText>&lt; 0.01</w:delText>
              </w:r>
            </w:del>
          </w:p>
        </w:tc>
      </w:tr>
      <w:tr w:rsidR="00D1126E" w:rsidRPr="00D1126E" w:rsidDel="003907B0" w14:paraId="7D338E4C" w14:textId="77777777" w:rsidTr="00D1126E">
        <w:trPr>
          <w:divId w:val="1944339710"/>
          <w:trHeight w:val="260"/>
          <w:del w:id="1524" w:author="Lane, Stefanie" w:date="2023-02-14T18:26:00Z"/>
        </w:trPr>
        <w:tc>
          <w:tcPr>
            <w:tcW w:w="1091" w:type="dxa"/>
            <w:vMerge/>
            <w:tcBorders>
              <w:top w:val="single" w:sz="8" w:space="0" w:color="auto"/>
              <w:left w:val="single" w:sz="8" w:space="0" w:color="auto"/>
              <w:bottom w:val="single" w:sz="8" w:space="0" w:color="000000"/>
              <w:right w:val="nil"/>
            </w:tcBorders>
            <w:vAlign w:val="center"/>
            <w:hideMark/>
          </w:tcPr>
          <w:p w14:paraId="055D6F2B" w14:textId="77777777" w:rsidR="00D1126E" w:rsidRPr="00D1126E" w:rsidDel="003907B0" w:rsidRDefault="00D1126E" w:rsidP="00D1126E">
            <w:pPr>
              <w:spacing w:after="0" w:line="240" w:lineRule="auto"/>
              <w:rPr>
                <w:del w:id="1525" w:author="Lane, Stefanie" w:date="2023-02-14T18:26:00Z"/>
                <w:rFonts w:ascii="Calibri" w:eastAsia="Times New Roman" w:hAnsi="Calibri" w:cs="Calibri"/>
                <w:color w:val="000000"/>
                <w:sz w:val="20"/>
                <w:szCs w:val="20"/>
              </w:rPr>
            </w:pPr>
          </w:p>
        </w:tc>
        <w:tc>
          <w:tcPr>
            <w:tcW w:w="2149" w:type="dxa"/>
            <w:tcBorders>
              <w:top w:val="nil"/>
              <w:left w:val="nil"/>
              <w:bottom w:val="nil"/>
              <w:right w:val="nil"/>
            </w:tcBorders>
            <w:shd w:val="clear" w:color="auto" w:fill="auto"/>
            <w:noWrap/>
            <w:vAlign w:val="bottom"/>
            <w:hideMark/>
          </w:tcPr>
          <w:p w14:paraId="6C7E72D9" w14:textId="77777777" w:rsidR="00D1126E" w:rsidRPr="00D1126E" w:rsidDel="003907B0" w:rsidRDefault="00D1126E" w:rsidP="00D1126E">
            <w:pPr>
              <w:spacing w:after="0" w:line="240" w:lineRule="auto"/>
              <w:rPr>
                <w:del w:id="1526" w:author="Lane, Stefanie" w:date="2023-02-14T18:26:00Z"/>
                <w:rFonts w:ascii="Calibri" w:eastAsia="Times New Roman" w:hAnsi="Calibri" w:cs="Calibri"/>
                <w:i/>
                <w:iCs/>
                <w:color w:val="000000"/>
                <w:sz w:val="20"/>
                <w:szCs w:val="20"/>
              </w:rPr>
            </w:pPr>
            <w:del w:id="1527" w:author="Lane, Stefanie" w:date="2023-02-14T18:26:00Z">
              <w:r w:rsidRPr="00D1126E" w:rsidDel="003907B0">
                <w:rPr>
                  <w:rFonts w:ascii="Calibri" w:eastAsia="Times New Roman" w:hAnsi="Calibri" w:cs="Calibri"/>
                  <w:i/>
                  <w:iCs/>
                  <w:color w:val="000000"/>
                  <w:sz w:val="20"/>
                  <w:szCs w:val="20"/>
                </w:rPr>
                <w:delText>Equisetum palustre</w:delText>
              </w:r>
            </w:del>
          </w:p>
        </w:tc>
        <w:tc>
          <w:tcPr>
            <w:tcW w:w="810" w:type="dxa"/>
            <w:tcBorders>
              <w:top w:val="nil"/>
              <w:left w:val="nil"/>
              <w:bottom w:val="single" w:sz="4" w:space="0" w:color="auto"/>
              <w:right w:val="nil"/>
            </w:tcBorders>
            <w:shd w:val="clear" w:color="auto" w:fill="auto"/>
            <w:noWrap/>
            <w:vAlign w:val="bottom"/>
            <w:hideMark/>
          </w:tcPr>
          <w:p w14:paraId="4A08F1CE" w14:textId="77777777" w:rsidR="00D1126E" w:rsidRPr="00D1126E" w:rsidDel="003907B0" w:rsidRDefault="00D1126E" w:rsidP="00D1126E">
            <w:pPr>
              <w:spacing w:after="0" w:line="240" w:lineRule="auto"/>
              <w:jc w:val="center"/>
              <w:rPr>
                <w:del w:id="1528" w:author="Lane, Stefanie" w:date="2023-02-14T18:26:00Z"/>
                <w:rFonts w:ascii="Calibri" w:eastAsia="Times New Roman" w:hAnsi="Calibri" w:cs="Calibri"/>
                <w:color w:val="000000"/>
                <w:sz w:val="20"/>
                <w:szCs w:val="20"/>
              </w:rPr>
            </w:pPr>
            <w:del w:id="1529" w:author="Lane, Stefanie" w:date="2023-02-14T18:26:00Z">
              <w:r w:rsidRPr="00D1126E" w:rsidDel="003907B0">
                <w:rPr>
                  <w:rFonts w:ascii="Calibri" w:eastAsia="Times New Roman" w:hAnsi="Calibri" w:cs="Calibri"/>
                  <w:color w:val="000000"/>
                  <w:sz w:val="20"/>
                  <w:szCs w:val="20"/>
                </w:rPr>
                <w:delText>&lt; 0.01</w:delText>
              </w:r>
            </w:del>
          </w:p>
        </w:tc>
        <w:tc>
          <w:tcPr>
            <w:tcW w:w="300" w:type="dxa"/>
            <w:tcBorders>
              <w:top w:val="nil"/>
              <w:left w:val="nil"/>
              <w:bottom w:val="nil"/>
              <w:right w:val="nil"/>
            </w:tcBorders>
            <w:shd w:val="clear" w:color="auto" w:fill="auto"/>
            <w:noWrap/>
            <w:vAlign w:val="bottom"/>
            <w:hideMark/>
          </w:tcPr>
          <w:p w14:paraId="54315928" w14:textId="77777777" w:rsidR="00D1126E" w:rsidRPr="00D1126E" w:rsidDel="003907B0" w:rsidRDefault="00D1126E" w:rsidP="00D1126E">
            <w:pPr>
              <w:spacing w:after="0" w:line="240" w:lineRule="auto"/>
              <w:jc w:val="center"/>
              <w:rPr>
                <w:del w:id="1530" w:author="Lane, Stefanie" w:date="2023-02-14T18:26:00Z"/>
                <w:rFonts w:ascii="Calibri" w:eastAsia="Times New Roman" w:hAnsi="Calibri" w:cs="Calibri"/>
                <w:color w:val="000000"/>
                <w:sz w:val="20"/>
                <w:szCs w:val="20"/>
              </w:rPr>
            </w:pPr>
          </w:p>
        </w:tc>
        <w:tc>
          <w:tcPr>
            <w:tcW w:w="2189" w:type="dxa"/>
            <w:tcBorders>
              <w:top w:val="nil"/>
              <w:left w:val="nil"/>
              <w:bottom w:val="nil"/>
              <w:right w:val="nil"/>
            </w:tcBorders>
            <w:shd w:val="clear" w:color="auto" w:fill="auto"/>
            <w:noWrap/>
            <w:vAlign w:val="bottom"/>
            <w:hideMark/>
          </w:tcPr>
          <w:p w14:paraId="04362DE6" w14:textId="203D6EAB" w:rsidR="00D1126E" w:rsidRPr="00D1126E" w:rsidDel="003907B0" w:rsidRDefault="00D1126E" w:rsidP="00D1126E">
            <w:pPr>
              <w:spacing w:after="0" w:line="240" w:lineRule="auto"/>
              <w:rPr>
                <w:del w:id="1531" w:author="Lane, Stefanie" w:date="2023-02-14T18:26:00Z"/>
                <w:rFonts w:ascii="Calibri" w:eastAsia="Times New Roman" w:hAnsi="Calibri" w:cs="Calibri"/>
                <w:i/>
                <w:iCs/>
                <w:color w:val="000000"/>
                <w:sz w:val="20"/>
                <w:szCs w:val="20"/>
              </w:rPr>
            </w:pPr>
            <w:del w:id="1532" w:author="Lane, Stefanie" w:date="2023-02-14T18:26:00Z">
              <w:r w:rsidRPr="00D1126E" w:rsidDel="003907B0">
                <w:rPr>
                  <w:rFonts w:ascii="Calibri" w:eastAsia="Times New Roman" w:hAnsi="Calibri" w:cs="Calibri"/>
                  <w:i/>
                  <w:iCs/>
                  <w:color w:val="000000"/>
                  <w:sz w:val="20"/>
                  <w:szCs w:val="20"/>
                </w:rPr>
                <w:delText xml:space="preserve">Trifolium </w:delText>
              </w:r>
              <w:r w:rsidR="00DF171B" w:rsidRPr="00D1126E" w:rsidDel="003907B0">
                <w:rPr>
                  <w:rFonts w:ascii="Calibri" w:eastAsia="Times New Roman" w:hAnsi="Calibri" w:cs="Calibri"/>
                  <w:i/>
                  <w:iCs/>
                  <w:color w:val="000000"/>
                  <w:sz w:val="20"/>
                  <w:szCs w:val="20"/>
                </w:rPr>
                <w:delText>wormskioldii</w:delText>
              </w:r>
            </w:del>
          </w:p>
        </w:tc>
        <w:tc>
          <w:tcPr>
            <w:tcW w:w="751" w:type="dxa"/>
            <w:tcBorders>
              <w:top w:val="nil"/>
              <w:left w:val="nil"/>
              <w:bottom w:val="single" w:sz="4" w:space="0" w:color="auto"/>
              <w:right w:val="nil"/>
            </w:tcBorders>
            <w:shd w:val="clear" w:color="auto" w:fill="auto"/>
            <w:noWrap/>
            <w:vAlign w:val="bottom"/>
            <w:hideMark/>
          </w:tcPr>
          <w:p w14:paraId="2D8B8648" w14:textId="77777777" w:rsidR="00D1126E" w:rsidRPr="00D1126E" w:rsidDel="003907B0" w:rsidRDefault="00D1126E" w:rsidP="00D1126E">
            <w:pPr>
              <w:spacing w:after="0" w:line="240" w:lineRule="auto"/>
              <w:jc w:val="center"/>
              <w:rPr>
                <w:del w:id="1533" w:author="Lane, Stefanie" w:date="2023-02-14T18:26:00Z"/>
                <w:rFonts w:ascii="Calibri" w:eastAsia="Times New Roman" w:hAnsi="Calibri" w:cs="Calibri"/>
                <w:color w:val="000000"/>
                <w:sz w:val="20"/>
                <w:szCs w:val="20"/>
              </w:rPr>
            </w:pPr>
            <w:del w:id="1534" w:author="Lane, Stefanie" w:date="2023-02-14T18:26:00Z">
              <w:r w:rsidRPr="00D1126E" w:rsidDel="003907B0">
                <w:rPr>
                  <w:rFonts w:ascii="Calibri" w:eastAsia="Times New Roman" w:hAnsi="Calibri" w:cs="Calibri"/>
                  <w:color w:val="000000"/>
                  <w:sz w:val="20"/>
                  <w:szCs w:val="20"/>
                </w:rPr>
                <w:delText>&lt; 0.01</w:delText>
              </w:r>
            </w:del>
          </w:p>
        </w:tc>
        <w:tc>
          <w:tcPr>
            <w:tcW w:w="262" w:type="dxa"/>
            <w:tcBorders>
              <w:top w:val="nil"/>
              <w:left w:val="nil"/>
              <w:bottom w:val="nil"/>
              <w:right w:val="nil"/>
            </w:tcBorders>
            <w:shd w:val="clear" w:color="auto" w:fill="auto"/>
            <w:noWrap/>
            <w:vAlign w:val="bottom"/>
            <w:hideMark/>
          </w:tcPr>
          <w:p w14:paraId="5CAB34B2" w14:textId="77777777" w:rsidR="00D1126E" w:rsidRPr="00D1126E" w:rsidDel="003907B0" w:rsidRDefault="00D1126E" w:rsidP="00D1126E">
            <w:pPr>
              <w:spacing w:after="0" w:line="240" w:lineRule="auto"/>
              <w:jc w:val="center"/>
              <w:rPr>
                <w:del w:id="1535" w:author="Lane, Stefanie" w:date="2023-02-14T18:26:00Z"/>
                <w:rFonts w:ascii="Calibri" w:eastAsia="Times New Roman" w:hAnsi="Calibri" w:cs="Calibri"/>
                <w:color w:val="000000"/>
                <w:sz w:val="20"/>
                <w:szCs w:val="20"/>
              </w:rPr>
            </w:pPr>
          </w:p>
        </w:tc>
        <w:tc>
          <w:tcPr>
            <w:tcW w:w="2007" w:type="dxa"/>
            <w:tcBorders>
              <w:top w:val="single" w:sz="4" w:space="0" w:color="auto"/>
              <w:left w:val="nil"/>
              <w:bottom w:val="single" w:sz="4" w:space="0" w:color="auto"/>
              <w:right w:val="nil"/>
            </w:tcBorders>
            <w:shd w:val="clear" w:color="auto" w:fill="auto"/>
            <w:noWrap/>
            <w:vAlign w:val="bottom"/>
            <w:hideMark/>
          </w:tcPr>
          <w:p w14:paraId="2F1187E0" w14:textId="77777777" w:rsidR="00D1126E" w:rsidRPr="00D1126E" w:rsidDel="003907B0" w:rsidRDefault="00D1126E" w:rsidP="00D1126E">
            <w:pPr>
              <w:spacing w:after="0" w:line="240" w:lineRule="auto"/>
              <w:rPr>
                <w:del w:id="1536" w:author="Lane, Stefanie" w:date="2023-02-14T18:26:00Z"/>
                <w:rFonts w:ascii="Calibri" w:eastAsia="Times New Roman" w:hAnsi="Calibri" w:cs="Calibri"/>
                <w:i/>
                <w:iCs/>
                <w:color w:val="000000"/>
                <w:sz w:val="20"/>
                <w:szCs w:val="20"/>
              </w:rPr>
            </w:pPr>
            <w:del w:id="1537" w:author="Lane, Stefanie" w:date="2023-02-14T18:26:00Z">
              <w:r w:rsidRPr="00D1126E" w:rsidDel="003907B0">
                <w:rPr>
                  <w:rFonts w:ascii="Calibri" w:eastAsia="Times New Roman" w:hAnsi="Calibri" w:cs="Calibri"/>
                  <w:i/>
                  <w:iCs/>
                  <w:color w:val="000000"/>
                  <w:sz w:val="20"/>
                  <w:szCs w:val="20"/>
                </w:rPr>
                <w:delText>Equisetum fluviatile</w:delText>
              </w:r>
            </w:del>
          </w:p>
        </w:tc>
        <w:tc>
          <w:tcPr>
            <w:tcW w:w="881" w:type="dxa"/>
            <w:tcBorders>
              <w:top w:val="nil"/>
              <w:left w:val="nil"/>
              <w:bottom w:val="single" w:sz="4" w:space="0" w:color="auto"/>
              <w:right w:val="single" w:sz="8" w:space="0" w:color="auto"/>
            </w:tcBorders>
            <w:shd w:val="clear" w:color="auto" w:fill="auto"/>
            <w:noWrap/>
            <w:vAlign w:val="bottom"/>
            <w:hideMark/>
          </w:tcPr>
          <w:p w14:paraId="4E9675D7" w14:textId="77777777" w:rsidR="00D1126E" w:rsidRPr="00D1126E" w:rsidDel="003907B0" w:rsidRDefault="00D1126E" w:rsidP="00D1126E">
            <w:pPr>
              <w:spacing w:after="0" w:line="240" w:lineRule="auto"/>
              <w:jc w:val="center"/>
              <w:rPr>
                <w:del w:id="1538" w:author="Lane, Stefanie" w:date="2023-02-14T18:26:00Z"/>
                <w:rFonts w:ascii="Calibri" w:eastAsia="Times New Roman" w:hAnsi="Calibri" w:cs="Calibri"/>
                <w:color w:val="000000"/>
                <w:sz w:val="20"/>
                <w:szCs w:val="20"/>
              </w:rPr>
            </w:pPr>
            <w:del w:id="1539" w:author="Lane, Stefanie" w:date="2023-02-14T18:26:00Z">
              <w:r w:rsidRPr="00D1126E" w:rsidDel="003907B0">
                <w:rPr>
                  <w:rFonts w:ascii="Calibri" w:eastAsia="Times New Roman" w:hAnsi="Calibri" w:cs="Calibri"/>
                  <w:color w:val="000000"/>
                  <w:sz w:val="20"/>
                  <w:szCs w:val="20"/>
                </w:rPr>
                <w:delText>0.01</w:delText>
              </w:r>
            </w:del>
          </w:p>
        </w:tc>
      </w:tr>
      <w:tr w:rsidR="00D1126E" w:rsidRPr="00D1126E" w:rsidDel="003907B0" w14:paraId="6DD307EA" w14:textId="77777777" w:rsidTr="00D1126E">
        <w:trPr>
          <w:divId w:val="1944339710"/>
          <w:trHeight w:val="260"/>
          <w:del w:id="1540" w:author="Lane, Stefanie" w:date="2023-02-14T18:26:00Z"/>
        </w:trPr>
        <w:tc>
          <w:tcPr>
            <w:tcW w:w="1091" w:type="dxa"/>
            <w:vMerge/>
            <w:tcBorders>
              <w:top w:val="single" w:sz="8" w:space="0" w:color="auto"/>
              <w:left w:val="single" w:sz="8" w:space="0" w:color="auto"/>
              <w:bottom w:val="single" w:sz="8" w:space="0" w:color="000000"/>
              <w:right w:val="nil"/>
            </w:tcBorders>
            <w:vAlign w:val="center"/>
            <w:hideMark/>
          </w:tcPr>
          <w:p w14:paraId="3DE6E79B" w14:textId="77777777" w:rsidR="00D1126E" w:rsidRPr="00D1126E" w:rsidDel="003907B0" w:rsidRDefault="00D1126E" w:rsidP="00D1126E">
            <w:pPr>
              <w:spacing w:after="0" w:line="240" w:lineRule="auto"/>
              <w:rPr>
                <w:del w:id="1541" w:author="Lane, Stefanie" w:date="2023-02-14T18:26:00Z"/>
                <w:rFonts w:ascii="Calibri" w:eastAsia="Times New Roman" w:hAnsi="Calibri" w:cs="Calibri"/>
                <w:color w:val="000000"/>
                <w:sz w:val="20"/>
                <w:szCs w:val="20"/>
              </w:rPr>
            </w:pPr>
          </w:p>
        </w:tc>
        <w:tc>
          <w:tcPr>
            <w:tcW w:w="2149" w:type="dxa"/>
            <w:tcBorders>
              <w:top w:val="single" w:sz="4" w:space="0" w:color="auto"/>
              <w:left w:val="nil"/>
              <w:bottom w:val="single" w:sz="4" w:space="0" w:color="auto"/>
              <w:right w:val="nil"/>
            </w:tcBorders>
            <w:shd w:val="clear" w:color="auto" w:fill="auto"/>
            <w:noWrap/>
            <w:vAlign w:val="bottom"/>
            <w:hideMark/>
          </w:tcPr>
          <w:p w14:paraId="5E4FF1A9" w14:textId="77777777" w:rsidR="00D1126E" w:rsidRPr="00D1126E" w:rsidDel="003907B0" w:rsidRDefault="00D1126E" w:rsidP="00D1126E">
            <w:pPr>
              <w:spacing w:after="0" w:line="240" w:lineRule="auto"/>
              <w:rPr>
                <w:del w:id="1542" w:author="Lane, Stefanie" w:date="2023-02-14T18:26:00Z"/>
                <w:rFonts w:ascii="Calibri" w:eastAsia="Times New Roman" w:hAnsi="Calibri" w:cs="Calibri"/>
                <w:i/>
                <w:iCs/>
                <w:color w:val="000000"/>
                <w:sz w:val="20"/>
                <w:szCs w:val="20"/>
              </w:rPr>
            </w:pPr>
            <w:del w:id="1543" w:author="Lane, Stefanie" w:date="2023-02-14T18:26:00Z">
              <w:r w:rsidRPr="00D1126E" w:rsidDel="003907B0">
                <w:rPr>
                  <w:rFonts w:ascii="Calibri" w:eastAsia="Times New Roman" w:hAnsi="Calibri" w:cs="Calibri"/>
                  <w:i/>
                  <w:iCs/>
                  <w:color w:val="000000"/>
                  <w:sz w:val="20"/>
                  <w:szCs w:val="20"/>
                </w:rPr>
                <w:delText>Lathyrus palustris</w:delText>
              </w:r>
            </w:del>
          </w:p>
        </w:tc>
        <w:tc>
          <w:tcPr>
            <w:tcW w:w="810" w:type="dxa"/>
            <w:tcBorders>
              <w:top w:val="nil"/>
              <w:left w:val="nil"/>
              <w:bottom w:val="single" w:sz="4" w:space="0" w:color="auto"/>
              <w:right w:val="nil"/>
            </w:tcBorders>
            <w:shd w:val="clear" w:color="auto" w:fill="auto"/>
            <w:noWrap/>
            <w:vAlign w:val="bottom"/>
            <w:hideMark/>
          </w:tcPr>
          <w:p w14:paraId="3BF6BDC1" w14:textId="77777777" w:rsidR="00D1126E" w:rsidRPr="00D1126E" w:rsidDel="003907B0" w:rsidRDefault="00D1126E" w:rsidP="00D1126E">
            <w:pPr>
              <w:spacing w:after="0" w:line="240" w:lineRule="auto"/>
              <w:jc w:val="center"/>
              <w:rPr>
                <w:del w:id="1544" w:author="Lane, Stefanie" w:date="2023-02-14T18:26:00Z"/>
                <w:rFonts w:ascii="Calibri" w:eastAsia="Times New Roman" w:hAnsi="Calibri" w:cs="Calibri"/>
                <w:color w:val="000000"/>
                <w:sz w:val="20"/>
                <w:szCs w:val="20"/>
              </w:rPr>
            </w:pPr>
            <w:del w:id="1545" w:author="Lane, Stefanie" w:date="2023-02-14T18:26:00Z">
              <w:r w:rsidRPr="00D1126E" w:rsidDel="003907B0">
                <w:rPr>
                  <w:rFonts w:ascii="Calibri" w:eastAsia="Times New Roman" w:hAnsi="Calibri" w:cs="Calibri"/>
                  <w:color w:val="000000"/>
                  <w:sz w:val="20"/>
                  <w:szCs w:val="20"/>
                </w:rPr>
                <w:delText>&lt; 0.01</w:delText>
              </w:r>
            </w:del>
          </w:p>
        </w:tc>
        <w:tc>
          <w:tcPr>
            <w:tcW w:w="300" w:type="dxa"/>
            <w:tcBorders>
              <w:top w:val="nil"/>
              <w:left w:val="nil"/>
              <w:bottom w:val="nil"/>
              <w:right w:val="nil"/>
            </w:tcBorders>
            <w:shd w:val="clear" w:color="auto" w:fill="auto"/>
            <w:noWrap/>
            <w:vAlign w:val="bottom"/>
            <w:hideMark/>
          </w:tcPr>
          <w:p w14:paraId="03DA7B65" w14:textId="77777777" w:rsidR="00D1126E" w:rsidRPr="00D1126E" w:rsidDel="003907B0" w:rsidRDefault="00D1126E" w:rsidP="00D1126E">
            <w:pPr>
              <w:spacing w:after="0" w:line="240" w:lineRule="auto"/>
              <w:jc w:val="center"/>
              <w:rPr>
                <w:del w:id="1546" w:author="Lane, Stefanie" w:date="2023-02-14T18:26:00Z"/>
                <w:rFonts w:ascii="Calibri" w:eastAsia="Times New Roman" w:hAnsi="Calibri" w:cs="Calibri"/>
                <w:color w:val="000000"/>
                <w:sz w:val="20"/>
                <w:szCs w:val="20"/>
              </w:rPr>
            </w:pPr>
          </w:p>
        </w:tc>
        <w:tc>
          <w:tcPr>
            <w:tcW w:w="2189" w:type="dxa"/>
            <w:tcBorders>
              <w:top w:val="single" w:sz="4" w:space="0" w:color="auto"/>
              <w:left w:val="nil"/>
              <w:bottom w:val="single" w:sz="4" w:space="0" w:color="auto"/>
              <w:right w:val="nil"/>
            </w:tcBorders>
            <w:shd w:val="clear" w:color="auto" w:fill="auto"/>
            <w:noWrap/>
            <w:vAlign w:val="bottom"/>
            <w:hideMark/>
          </w:tcPr>
          <w:p w14:paraId="6FBC82D7" w14:textId="77777777" w:rsidR="00D1126E" w:rsidRPr="00D1126E" w:rsidDel="003907B0" w:rsidRDefault="00D1126E" w:rsidP="00D1126E">
            <w:pPr>
              <w:spacing w:after="0" w:line="240" w:lineRule="auto"/>
              <w:rPr>
                <w:del w:id="1547" w:author="Lane, Stefanie" w:date="2023-02-14T18:26:00Z"/>
                <w:rFonts w:ascii="Calibri" w:eastAsia="Times New Roman" w:hAnsi="Calibri" w:cs="Calibri"/>
                <w:i/>
                <w:iCs/>
                <w:color w:val="000000"/>
                <w:sz w:val="20"/>
                <w:szCs w:val="20"/>
              </w:rPr>
            </w:pPr>
            <w:del w:id="1548" w:author="Lane, Stefanie" w:date="2023-02-14T18:26:00Z">
              <w:r w:rsidRPr="00D1126E" w:rsidDel="003907B0">
                <w:rPr>
                  <w:rFonts w:ascii="Calibri" w:eastAsia="Times New Roman" w:hAnsi="Calibri" w:cs="Calibri"/>
                  <w:i/>
                  <w:iCs/>
                  <w:color w:val="000000"/>
                  <w:sz w:val="20"/>
                  <w:szCs w:val="20"/>
                </w:rPr>
                <w:delText>Bidens cernua</w:delText>
              </w:r>
            </w:del>
          </w:p>
        </w:tc>
        <w:tc>
          <w:tcPr>
            <w:tcW w:w="751" w:type="dxa"/>
            <w:tcBorders>
              <w:top w:val="nil"/>
              <w:left w:val="nil"/>
              <w:bottom w:val="single" w:sz="4" w:space="0" w:color="auto"/>
              <w:right w:val="nil"/>
            </w:tcBorders>
            <w:shd w:val="clear" w:color="auto" w:fill="auto"/>
            <w:noWrap/>
            <w:vAlign w:val="bottom"/>
            <w:hideMark/>
          </w:tcPr>
          <w:p w14:paraId="2DF4784E" w14:textId="77777777" w:rsidR="00D1126E" w:rsidRPr="00D1126E" w:rsidDel="003907B0" w:rsidRDefault="00D1126E" w:rsidP="00D1126E">
            <w:pPr>
              <w:spacing w:after="0" w:line="240" w:lineRule="auto"/>
              <w:jc w:val="center"/>
              <w:rPr>
                <w:del w:id="1549" w:author="Lane, Stefanie" w:date="2023-02-14T18:26:00Z"/>
                <w:rFonts w:ascii="Calibri" w:eastAsia="Times New Roman" w:hAnsi="Calibri" w:cs="Calibri"/>
                <w:color w:val="000000"/>
                <w:sz w:val="20"/>
                <w:szCs w:val="20"/>
              </w:rPr>
            </w:pPr>
            <w:del w:id="1550" w:author="Lane, Stefanie" w:date="2023-02-14T18:26:00Z">
              <w:r w:rsidRPr="00D1126E" w:rsidDel="003907B0">
                <w:rPr>
                  <w:rFonts w:ascii="Calibri" w:eastAsia="Times New Roman" w:hAnsi="Calibri" w:cs="Calibri"/>
                  <w:color w:val="000000"/>
                  <w:sz w:val="20"/>
                  <w:szCs w:val="20"/>
                </w:rPr>
                <w:delText>&lt; 0.01</w:delText>
              </w:r>
            </w:del>
          </w:p>
        </w:tc>
        <w:tc>
          <w:tcPr>
            <w:tcW w:w="262" w:type="dxa"/>
            <w:tcBorders>
              <w:top w:val="nil"/>
              <w:left w:val="nil"/>
              <w:bottom w:val="nil"/>
              <w:right w:val="nil"/>
            </w:tcBorders>
            <w:shd w:val="clear" w:color="auto" w:fill="auto"/>
            <w:noWrap/>
            <w:vAlign w:val="bottom"/>
            <w:hideMark/>
          </w:tcPr>
          <w:p w14:paraId="16B8081A" w14:textId="77777777" w:rsidR="00D1126E" w:rsidRPr="00D1126E" w:rsidDel="003907B0" w:rsidRDefault="00D1126E" w:rsidP="00D1126E">
            <w:pPr>
              <w:spacing w:after="0" w:line="240" w:lineRule="auto"/>
              <w:jc w:val="center"/>
              <w:rPr>
                <w:del w:id="1551" w:author="Lane, Stefanie" w:date="2023-02-14T18:26:00Z"/>
                <w:rFonts w:ascii="Calibri" w:eastAsia="Times New Roman" w:hAnsi="Calibri" w:cs="Calibri"/>
                <w:color w:val="000000"/>
                <w:sz w:val="20"/>
                <w:szCs w:val="20"/>
              </w:rPr>
            </w:pPr>
          </w:p>
        </w:tc>
        <w:tc>
          <w:tcPr>
            <w:tcW w:w="2007" w:type="dxa"/>
            <w:tcBorders>
              <w:top w:val="nil"/>
              <w:left w:val="nil"/>
              <w:bottom w:val="nil"/>
              <w:right w:val="nil"/>
            </w:tcBorders>
            <w:shd w:val="clear" w:color="auto" w:fill="auto"/>
            <w:noWrap/>
            <w:vAlign w:val="bottom"/>
            <w:hideMark/>
          </w:tcPr>
          <w:p w14:paraId="2D1B9707" w14:textId="77777777" w:rsidR="00D1126E" w:rsidRPr="00D1126E" w:rsidDel="003907B0" w:rsidRDefault="00D1126E" w:rsidP="00D1126E">
            <w:pPr>
              <w:spacing w:after="0" w:line="240" w:lineRule="auto"/>
              <w:rPr>
                <w:del w:id="1552" w:author="Lane, Stefanie" w:date="2023-02-14T18:26:00Z"/>
                <w:rFonts w:ascii="Times New Roman" w:eastAsia="Times New Roman" w:hAnsi="Times New Roman" w:cs="Times New Roman"/>
                <w:sz w:val="20"/>
                <w:szCs w:val="20"/>
              </w:rPr>
            </w:pPr>
          </w:p>
        </w:tc>
        <w:tc>
          <w:tcPr>
            <w:tcW w:w="881" w:type="dxa"/>
            <w:tcBorders>
              <w:top w:val="nil"/>
              <w:left w:val="nil"/>
              <w:bottom w:val="nil"/>
              <w:right w:val="single" w:sz="8" w:space="0" w:color="auto"/>
            </w:tcBorders>
            <w:shd w:val="clear" w:color="auto" w:fill="auto"/>
            <w:noWrap/>
            <w:vAlign w:val="bottom"/>
            <w:hideMark/>
          </w:tcPr>
          <w:p w14:paraId="167DA942" w14:textId="77777777" w:rsidR="00D1126E" w:rsidRPr="00D1126E" w:rsidDel="003907B0" w:rsidRDefault="00D1126E" w:rsidP="00D1126E">
            <w:pPr>
              <w:spacing w:after="0" w:line="240" w:lineRule="auto"/>
              <w:jc w:val="center"/>
              <w:rPr>
                <w:del w:id="1553" w:author="Lane, Stefanie" w:date="2023-02-14T18:26:00Z"/>
                <w:rFonts w:ascii="Calibri" w:eastAsia="Times New Roman" w:hAnsi="Calibri" w:cs="Calibri"/>
                <w:color w:val="000000"/>
                <w:sz w:val="20"/>
                <w:szCs w:val="20"/>
              </w:rPr>
            </w:pPr>
            <w:del w:id="1554" w:author="Lane, Stefanie" w:date="2023-02-14T18:26:00Z">
              <w:r w:rsidRPr="00D1126E" w:rsidDel="003907B0">
                <w:rPr>
                  <w:rFonts w:ascii="Calibri" w:eastAsia="Times New Roman" w:hAnsi="Calibri" w:cs="Calibri"/>
                  <w:color w:val="000000"/>
                  <w:sz w:val="20"/>
                  <w:szCs w:val="20"/>
                </w:rPr>
                <w:delText> </w:delText>
              </w:r>
            </w:del>
          </w:p>
        </w:tc>
      </w:tr>
      <w:tr w:rsidR="00D1126E" w:rsidRPr="00D1126E" w:rsidDel="003907B0" w14:paraId="0679961C" w14:textId="77777777" w:rsidTr="00D1126E">
        <w:trPr>
          <w:divId w:val="1944339710"/>
          <w:trHeight w:val="260"/>
          <w:del w:id="1555" w:author="Lane, Stefanie" w:date="2023-02-14T18:26:00Z"/>
        </w:trPr>
        <w:tc>
          <w:tcPr>
            <w:tcW w:w="1091" w:type="dxa"/>
            <w:vMerge/>
            <w:tcBorders>
              <w:top w:val="single" w:sz="8" w:space="0" w:color="auto"/>
              <w:left w:val="single" w:sz="8" w:space="0" w:color="auto"/>
              <w:bottom w:val="single" w:sz="8" w:space="0" w:color="000000"/>
              <w:right w:val="nil"/>
            </w:tcBorders>
            <w:vAlign w:val="center"/>
            <w:hideMark/>
          </w:tcPr>
          <w:p w14:paraId="53E38C06" w14:textId="77777777" w:rsidR="00D1126E" w:rsidRPr="00D1126E" w:rsidDel="003907B0" w:rsidRDefault="00D1126E" w:rsidP="00D1126E">
            <w:pPr>
              <w:spacing w:after="0" w:line="240" w:lineRule="auto"/>
              <w:rPr>
                <w:del w:id="1556" w:author="Lane, Stefanie" w:date="2023-02-14T18:26:00Z"/>
                <w:rFonts w:ascii="Calibri" w:eastAsia="Times New Roman" w:hAnsi="Calibri" w:cs="Calibri"/>
                <w:color w:val="000000"/>
                <w:sz w:val="20"/>
                <w:szCs w:val="20"/>
              </w:rPr>
            </w:pPr>
          </w:p>
        </w:tc>
        <w:tc>
          <w:tcPr>
            <w:tcW w:w="2149" w:type="dxa"/>
            <w:tcBorders>
              <w:top w:val="nil"/>
              <w:left w:val="nil"/>
              <w:bottom w:val="nil"/>
              <w:right w:val="nil"/>
            </w:tcBorders>
            <w:shd w:val="clear" w:color="auto" w:fill="auto"/>
            <w:noWrap/>
            <w:vAlign w:val="bottom"/>
            <w:hideMark/>
          </w:tcPr>
          <w:p w14:paraId="5B7FB14C" w14:textId="77777777" w:rsidR="00D1126E" w:rsidRPr="00D1126E" w:rsidDel="003907B0" w:rsidRDefault="00D1126E" w:rsidP="00D1126E">
            <w:pPr>
              <w:spacing w:after="0" w:line="240" w:lineRule="auto"/>
              <w:rPr>
                <w:del w:id="1557" w:author="Lane, Stefanie" w:date="2023-02-14T18:26:00Z"/>
                <w:rFonts w:ascii="Calibri" w:eastAsia="Times New Roman" w:hAnsi="Calibri" w:cs="Calibri"/>
                <w:i/>
                <w:iCs/>
                <w:color w:val="000000"/>
                <w:sz w:val="20"/>
                <w:szCs w:val="20"/>
              </w:rPr>
            </w:pPr>
            <w:del w:id="1558" w:author="Lane, Stefanie" w:date="2023-02-14T18:26:00Z">
              <w:r w:rsidRPr="00D1126E" w:rsidDel="003907B0">
                <w:rPr>
                  <w:rFonts w:ascii="Calibri" w:eastAsia="Times New Roman" w:hAnsi="Calibri" w:cs="Calibri"/>
                  <w:i/>
                  <w:iCs/>
                  <w:color w:val="000000"/>
                  <w:sz w:val="20"/>
                  <w:szCs w:val="20"/>
                </w:rPr>
                <w:delText>Sidalcea hendersonii</w:delText>
              </w:r>
            </w:del>
          </w:p>
        </w:tc>
        <w:tc>
          <w:tcPr>
            <w:tcW w:w="810" w:type="dxa"/>
            <w:tcBorders>
              <w:top w:val="nil"/>
              <w:left w:val="nil"/>
              <w:bottom w:val="nil"/>
              <w:right w:val="nil"/>
            </w:tcBorders>
            <w:shd w:val="clear" w:color="auto" w:fill="auto"/>
            <w:noWrap/>
            <w:vAlign w:val="bottom"/>
            <w:hideMark/>
          </w:tcPr>
          <w:p w14:paraId="4CC198C2" w14:textId="77777777" w:rsidR="00D1126E" w:rsidRPr="00D1126E" w:rsidDel="003907B0" w:rsidRDefault="00D1126E" w:rsidP="00D1126E">
            <w:pPr>
              <w:spacing w:after="0" w:line="240" w:lineRule="auto"/>
              <w:jc w:val="center"/>
              <w:rPr>
                <w:del w:id="1559" w:author="Lane, Stefanie" w:date="2023-02-14T18:26:00Z"/>
                <w:rFonts w:ascii="Calibri" w:eastAsia="Times New Roman" w:hAnsi="Calibri" w:cs="Calibri"/>
                <w:color w:val="000000"/>
                <w:sz w:val="20"/>
                <w:szCs w:val="20"/>
              </w:rPr>
            </w:pPr>
            <w:del w:id="1560" w:author="Lane, Stefanie" w:date="2023-02-14T18:26:00Z">
              <w:r w:rsidRPr="00D1126E" w:rsidDel="003907B0">
                <w:rPr>
                  <w:rFonts w:ascii="Calibri" w:eastAsia="Times New Roman" w:hAnsi="Calibri" w:cs="Calibri"/>
                  <w:color w:val="000000"/>
                  <w:sz w:val="20"/>
                  <w:szCs w:val="20"/>
                </w:rPr>
                <w:delText>0.01</w:delText>
              </w:r>
            </w:del>
          </w:p>
        </w:tc>
        <w:tc>
          <w:tcPr>
            <w:tcW w:w="300" w:type="dxa"/>
            <w:tcBorders>
              <w:top w:val="nil"/>
              <w:left w:val="nil"/>
              <w:bottom w:val="nil"/>
              <w:right w:val="nil"/>
            </w:tcBorders>
            <w:shd w:val="clear" w:color="auto" w:fill="auto"/>
            <w:noWrap/>
            <w:vAlign w:val="bottom"/>
            <w:hideMark/>
          </w:tcPr>
          <w:p w14:paraId="3A0E36C0" w14:textId="77777777" w:rsidR="00D1126E" w:rsidRPr="00D1126E" w:rsidDel="003907B0" w:rsidRDefault="00D1126E" w:rsidP="00D1126E">
            <w:pPr>
              <w:spacing w:after="0" w:line="240" w:lineRule="auto"/>
              <w:jc w:val="center"/>
              <w:rPr>
                <w:del w:id="1561" w:author="Lane, Stefanie" w:date="2023-02-14T18:26:00Z"/>
                <w:rFonts w:ascii="Calibri" w:eastAsia="Times New Roman" w:hAnsi="Calibri" w:cs="Calibri"/>
                <w:color w:val="000000"/>
                <w:sz w:val="20"/>
                <w:szCs w:val="20"/>
              </w:rPr>
            </w:pPr>
          </w:p>
        </w:tc>
        <w:tc>
          <w:tcPr>
            <w:tcW w:w="2189" w:type="dxa"/>
            <w:tcBorders>
              <w:top w:val="nil"/>
              <w:left w:val="nil"/>
              <w:bottom w:val="nil"/>
              <w:right w:val="nil"/>
            </w:tcBorders>
            <w:shd w:val="clear" w:color="auto" w:fill="auto"/>
            <w:noWrap/>
            <w:vAlign w:val="bottom"/>
            <w:hideMark/>
          </w:tcPr>
          <w:p w14:paraId="4E572948" w14:textId="77777777" w:rsidR="00D1126E" w:rsidRPr="00D1126E" w:rsidDel="003907B0" w:rsidRDefault="00D1126E" w:rsidP="00D1126E">
            <w:pPr>
              <w:spacing w:after="0" w:line="240" w:lineRule="auto"/>
              <w:rPr>
                <w:del w:id="1562" w:author="Lane, Stefanie" w:date="2023-02-14T18:26:00Z"/>
                <w:rFonts w:ascii="Times New Roman" w:eastAsia="Times New Roman" w:hAnsi="Times New Roman" w:cs="Times New Roman"/>
                <w:sz w:val="20"/>
                <w:szCs w:val="20"/>
              </w:rPr>
            </w:pPr>
          </w:p>
        </w:tc>
        <w:tc>
          <w:tcPr>
            <w:tcW w:w="751" w:type="dxa"/>
            <w:tcBorders>
              <w:top w:val="nil"/>
              <w:left w:val="nil"/>
              <w:bottom w:val="nil"/>
              <w:right w:val="nil"/>
            </w:tcBorders>
            <w:shd w:val="clear" w:color="auto" w:fill="auto"/>
            <w:noWrap/>
            <w:vAlign w:val="bottom"/>
            <w:hideMark/>
          </w:tcPr>
          <w:p w14:paraId="00D79E94" w14:textId="77777777" w:rsidR="00D1126E" w:rsidRPr="00D1126E" w:rsidDel="003907B0" w:rsidRDefault="00D1126E" w:rsidP="00D1126E">
            <w:pPr>
              <w:spacing w:after="0" w:line="240" w:lineRule="auto"/>
              <w:rPr>
                <w:del w:id="1563" w:author="Lane, Stefanie" w:date="2023-02-14T18:26:00Z"/>
                <w:rFonts w:ascii="Times New Roman" w:eastAsia="Times New Roman" w:hAnsi="Times New Roman" w:cs="Times New Roman"/>
                <w:sz w:val="20"/>
                <w:szCs w:val="20"/>
              </w:rPr>
            </w:pPr>
          </w:p>
        </w:tc>
        <w:tc>
          <w:tcPr>
            <w:tcW w:w="262" w:type="dxa"/>
            <w:tcBorders>
              <w:top w:val="nil"/>
              <w:left w:val="nil"/>
              <w:bottom w:val="nil"/>
              <w:right w:val="nil"/>
            </w:tcBorders>
            <w:shd w:val="clear" w:color="auto" w:fill="auto"/>
            <w:noWrap/>
            <w:vAlign w:val="bottom"/>
            <w:hideMark/>
          </w:tcPr>
          <w:p w14:paraId="6AEB4B0F" w14:textId="77777777" w:rsidR="00D1126E" w:rsidRPr="00D1126E" w:rsidDel="003907B0" w:rsidRDefault="00D1126E" w:rsidP="00D1126E">
            <w:pPr>
              <w:spacing w:after="0" w:line="240" w:lineRule="auto"/>
              <w:jc w:val="center"/>
              <w:rPr>
                <w:del w:id="1564" w:author="Lane, Stefanie" w:date="2023-02-14T18:26:00Z"/>
                <w:rFonts w:ascii="Times New Roman" w:eastAsia="Times New Roman" w:hAnsi="Times New Roman" w:cs="Times New Roman"/>
                <w:sz w:val="20"/>
                <w:szCs w:val="20"/>
              </w:rPr>
            </w:pPr>
          </w:p>
        </w:tc>
        <w:tc>
          <w:tcPr>
            <w:tcW w:w="2007" w:type="dxa"/>
            <w:tcBorders>
              <w:top w:val="nil"/>
              <w:left w:val="nil"/>
              <w:bottom w:val="nil"/>
              <w:right w:val="nil"/>
            </w:tcBorders>
            <w:shd w:val="clear" w:color="auto" w:fill="auto"/>
            <w:noWrap/>
            <w:vAlign w:val="bottom"/>
            <w:hideMark/>
          </w:tcPr>
          <w:p w14:paraId="5FAB8099" w14:textId="77777777" w:rsidR="00D1126E" w:rsidRPr="00D1126E" w:rsidDel="003907B0" w:rsidRDefault="00D1126E" w:rsidP="00D1126E">
            <w:pPr>
              <w:spacing w:after="0" w:line="240" w:lineRule="auto"/>
              <w:rPr>
                <w:del w:id="1565" w:author="Lane, Stefanie" w:date="2023-02-14T18:26:00Z"/>
                <w:rFonts w:ascii="Times New Roman" w:eastAsia="Times New Roman" w:hAnsi="Times New Roman" w:cs="Times New Roman"/>
                <w:sz w:val="20"/>
                <w:szCs w:val="20"/>
              </w:rPr>
            </w:pPr>
          </w:p>
        </w:tc>
        <w:tc>
          <w:tcPr>
            <w:tcW w:w="881" w:type="dxa"/>
            <w:tcBorders>
              <w:top w:val="nil"/>
              <w:left w:val="nil"/>
              <w:bottom w:val="nil"/>
              <w:right w:val="single" w:sz="8" w:space="0" w:color="auto"/>
            </w:tcBorders>
            <w:shd w:val="clear" w:color="auto" w:fill="auto"/>
            <w:noWrap/>
            <w:vAlign w:val="bottom"/>
            <w:hideMark/>
          </w:tcPr>
          <w:p w14:paraId="51716697" w14:textId="77777777" w:rsidR="00D1126E" w:rsidRPr="00D1126E" w:rsidDel="003907B0" w:rsidRDefault="00D1126E" w:rsidP="00D1126E">
            <w:pPr>
              <w:spacing w:after="0" w:line="240" w:lineRule="auto"/>
              <w:jc w:val="center"/>
              <w:rPr>
                <w:del w:id="1566" w:author="Lane, Stefanie" w:date="2023-02-14T18:26:00Z"/>
                <w:rFonts w:ascii="Calibri" w:eastAsia="Times New Roman" w:hAnsi="Calibri" w:cs="Calibri"/>
                <w:color w:val="000000"/>
                <w:sz w:val="20"/>
                <w:szCs w:val="20"/>
              </w:rPr>
            </w:pPr>
            <w:del w:id="1567" w:author="Lane, Stefanie" w:date="2023-02-14T18:26:00Z">
              <w:r w:rsidRPr="00D1126E" w:rsidDel="003907B0">
                <w:rPr>
                  <w:rFonts w:ascii="Calibri" w:eastAsia="Times New Roman" w:hAnsi="Calibri" w:cs="Calibri"/>
                  <w:color w:val="000000"/>
                  <w:sz w:val="20"/>
                  <w:szCs w:val="20"/>
                </w:rPr>
                <w:delText> </w:delText>
              </w:r>
            </w:del>
          </w:p>
        </w:tc>
      </w:tr>
      <w:tr w:rsidR="00D1126E" w:rsidRPr="00D1126E" w:rsidDel="003907B0" w14:paraId="413B6593" w14:textId="77777777" w:rsidTr="00D1126E">
        <w:trPr>
          <w:divId w:val="1944339710"/>
          <w:trHeight w:val="260"/>
          <w:del w:id="1568" w:author="Lane, Stefanie" w:date="2023-02-14T18:26:00Z"/>
        </w:trPr>
        <w:tc>
          <w:tcPr>
            <w:tcW w:w="1091" w:type="dxa"/>
            <w:vMerge/>
            <w:tcBorders>
              <w:top w:val="single" w:sz="8" w:space="0" w:color="auto"/>
              <w:left w:val="single" w:sz="8" w:space="0" w:color="auto"/>
              <w:bottom w:val="single" w:sz="8" w:space="0" w:color="000000"/>
              <w:right w:val="nil"/>
            </w:tcBorders>
            <w:vAlign w:val="center"/>
            <w:hideMark/>
          </w:tcPr>
          <w:p w14:paraId="01806F31" w14:textId="77777777" w:rsidR="00D1126E" w:rsidRPr="00D1126E" w:rsidDel="003907B0" w:rsidRDefault="00D1126E" w:rsidP="00D1126E">
            <w:pPr>
              <w:spacing w:after="0" w:line="240" w:lineRule="auto"/>
              <w:rPr>
                <w:del w:id="1569" w:author="Lane, Stefanie" w:date="2023-02-14T18:26:00Z"/>
                <w:rFonts w:ascii="Calibri" w:eastAsia="Times New Roman" w:hAnsi="Calibri" w:cs="Calibri"/>
                <w:color w:val="000000"/>
                <w:sz w:val="20"/>
                <w:szCs w:val="20"/>
              </w:rPr>
            </w:pPr>
          </w:p>
        </w:tc>
        <w:tc>
          <w:tcPr>
            <w:tcW w:w="2149" w:type="dxa"/>
            <w:tcBorders>
              <w:top w:val="single" w:sz="4" w:space="0" w:color="auto"/>
              <w:left w:val="nil"/>
              <w:bottom w:val="single" w:sz="4" w:space="0" w:color="auto"/>
              <w:right w:val="nil"/>
            </w:tcBorders>
            <w:shd w:val="clear" w:color="auto" w:fill="auto"/>
            <w:noWrap/>
            <w:vAlign w:val="bottom"/>
            <w:hideMark/>
          </w:tcPr>
          <w:p w14:paraId="37365510" w14:textId="77777777" w:rsidR="00D1126E" w:rsidRPr="00D1126E" w:rsidDel="003907B0" w:rsidRDefault="00D1126E" w:rsidP="00D1126E">
            <w:pPr>
              <w:spacing w:after="0" w:line="240" w:lineRule="auto"/>
              <w:rPr>
                <w:del w:id="1570" w:author="Lane, Stefanie" w:date="2023-02-14T18:26:00Z"/>
                <w:rFonts w:ascii="Calibri" w:eastAsia="Times New Roman" w:hAnsi="Calibri" w:cs="Calibri"/>
                <w:i/>
                <w:iCs/>
                <w:sz w:val="20"/>
                <w:szCs w:val="20"/>
              </w:rPr>
            </w:pPr>
            <w:del w:id="1571" w:author="Lane, Stefanie" w:date="2023-02-14T18:26:00Z">
              <w:r w:rsidRPr="00D1126E" w:rsidDel="003907B0">
                <w:rPr>
                  <w:rFonts w:ascii="Calibri" w:eastAsia="Times New Roman" w:hAnsi="Calibri" w:cs="Calibri"/>
                  <w:i/>
                  <w:iCs/>
                  <w:sz w:val="20"/>
                  <w:szCs w:val="20"/>
                </w:rPr>
                <w:delText>Hordeum brachyantherum</w:delText>
              </w:r>
            </w:del>
          </w:p>
        </w:tc>
        <w:tc>
          <w:tcPr>
            <w:tcW w:w="810" w:type="dxa"/>
            <w:tcBorders>
              <w:top w:val="single" w:sz="4" w:space="0" w:color="auto"/>
              <w:left w:val="nil"/>
              <w:bottom w:val="single" w:sz="4" w:space="0" w:color="auto"/>
              <w:right w:val="nil"/>
            </w:tcBorders>
            <w:shd w:val="clear" w:color="auto" w:fill="auto"/>
            <w:noWrap/>
            <w:vAlign w:val="bottom"/>
            <w:hideMark/>
          </w:tcPr>
          <w:p w14:paraId="3A6A0B60" w14:textId="77777777" w:rsidR="00D1126E" w:rsidRPr="00D1126E" w:rsidDel="003907B0" w:rsidRDefault="00D1126E" w:rsidP="00D1126E">
            <w:pPr>
              <w:spacing w:after="0" w:line="240" w:lineRule="auto"/>
              <w:jc w:val="center"/>
              <w:rPr>
                <w:del w:id="1572" w:author="Lane, Stefanie" w:date="2023-02-14T18:26:00Z"/>
                <w:rFonts w:ascii="Calibri" w:eastAsia="Times New Roman" w:hAnsi="Calibri" w:cs="Calibri"/>
                <w:color w:val="000000"/>
                <w:sz w:val="20"/>
                <w:szCs w:val="20"/>
              </w:rPr>
            </w:pPr>
            <w:del w:id="1573" w:author="Lane, Stefanie" w:date="2023-02-14T18:26:00Z">
              <w:r w:rsidRPr="00D1126E" w:rsidDel="003907B0">
                <w:rPr>
                  <w:rFonts w:ascii="Calibri" w:eastAsia="Times New Roman" w:hAnsi="Calibri" w:cs="Calibri"/>
                  <w:color w:val="000000"/>
                  <w:sz w:val="20"/>
                  <w:szCs w:val="20"/>
                </w:rPr>
                <w:delText>0.02</w:delText>
              </w:r>
            </w:del>
          </w:p>
        </w:tc>
        <w:tc>
          <w:tcPr>
            <w:tcW w:w="300" w:type="dxa"/>
            <w:tcBorders>
              <w:top w:val="nil"/>
              <w:left w:val="nil"/>
              <w:bottom w:val="nil"/>
              <w:right w:val="nil"/>
            </w:tcBorders>
            <w:shd w:val="clear" w:color="auto" w:fill="auto"/>
            <w:noWrap/>
            <w:vAlign w:val="bottom"/>
            <w:hideMark/>
          </w:tcPr>
          <w:p w14:paraId="11432889" w14:textId="77777777" w:rsidR="00D1126E" w:rsidRPr="00D1126E" w:rsidDel="003907B0" w:rsidRDefault="00D1126E" w:rsidP="00D1126E">
            <w:pPr>
              <w:spacing w:after="0" w:line="240" w:lineRule="auto"/>
              <w:jc w:val="center"/>
              <w:rPr>
                <w:del w:id="1574" w:author="Lane, Stefanie" w:date="2023-02-14T18:26:00Z"/>
                <w:rFonts w:ascii="Calibri" w:eastAsia="Times New Roman" w:hAnsi="Calibri" w:cs="Calibri"/>
                <w:color w:val="000000"/>
                <w:sz w:val="20"/>
                <w:szCs w:val="20"/>
              </w:rPr>
            </w:pPr>
          </w:p>
        </w:tc>
        <w:tc>
          <w:tcPr>
            <w:tcW w:w="2189" w:type="dxa"/>
            <w:tcBorders>
              <w:top w:val="nil"/>
              <w:left w:val="nil"/>
              <w:bottom w:val="nil"/>
              <w:right w:val="nil"/>
            </w:tcBorders>
            <w:shd w:val="clear" w:color="auto" w:fill="auto"/>
            <w:noWrap/>
            <w:vAlign w:val="bottom"/>
            <w:hideMark/>
          </w:tcPr>
          <w:p w14:paraId="5876CE42" w14:textId="77777777" w:rsidR="00D1126E" w:rsidRPr="00D1126E" w:rsidDel="003907B0" w:rsidRDefault="00D1126E" w:rsidP="00D1126E">
            <w:pPr>
              <w:spacing w:after="0" w:line="240" w:lineRule="auto"/>
              <w:rPr>
                <w:del w:id="1575" w:author="Lane, Stefanie" w:date="2023-02-14T18:26:00Z"/>
                <w:rFonts w:ascii="Times New Roman" w:eastAsia="Times New Roman" w:hAnsi="Times New Roman" w:cs="Times New Roman"/>
                <w:sz w:val="20"/>
                <w:szCs w:val="20"/>
              </w:rPr>
            </w:pPr>
          </w:p>
        </w:tc>
        <w:tc>
          <w:tcPr>
            <w:tcW w:w="751" w:type="dxa"/>
            <w:tcBorders>
              <w:top w:val="nil"/>
              <w:left w:val="nil"/>
              <w:bottom w:val="nil"/>
              <w:right w:val="nil"/>
            </w:tcBorders>
            <w:shd w:val="clear" w:color="auto" w:fill="auto"/>
            <w:noWrap/>
            <w:vAlign w:val="bottom"/>
            <w:hideMark/>
          </w:tcPr>
          <w:p w14:paraId="60D3A68C" w14:textId="77777777" w:rsidR="00D1126E" w:rsidRPr="00D1126E" w:rsidDel="003907B0" w:rsidRDefault="00D1126E" w:rsidP="00D1126E">
            <w:pPr>
              <w:spacing w:after="0" w:line="240" w:lineRule="auto"/>
              <w:rPr>
                <w:del w:id="1576" w:author="Lane, Stefanie" w:date="2023-02-14T18:26:00Z"/>
                <w:rFonts w:ascii="Times New Roman" w:eastAsia="Times New Roman" w:hAnsi="Times New Roman" w:cs="Times New Roman"/>
                <w:sz w:val="20"/>
                <w:szCs w:val="20"/>
              </w:rPr>
            </w:pPr>
          </w:p>
        </w:tc>
        <w:tc>
          <w:tcPr>
            <w:tcW w:w="262" w:type="dxa"/>
            <w:tcBorders>
              <w:top w:val="nil"/>
              <w:left w:val="nil"/>
              <w:bottom w:val="nil"/>
              <w:right w:val="nil"/>
            </w:tcBorders>
            <w:shd w:val="clear" w:color="auto" w:fill="auto"/>
            <w:noWrap/>
            <w:vAlign w:val="bottom"/>
            <w:hideMark/>
          </w:tcPr>
          <w:p w14:paraId="32A92A44" w14:textId="77777777" w:rsidR="00D1126E" w:rsidRPr="00D1126E" w:rsidDel="003907B0" w:rsidRDefault="00D1126E" w:rsidP="00D1126E">
            <w:pPr>
              <w:spacing w:after="0" w:line="240" w:lineRule="auto"/>
              <w:jc w:val="center"/>
              <w:rPr>
                <w:del w:id="1577" w:author="Lane, Stefanie" w:date="2023-02-14T18:26:00Z"/>
                <w:rFonts w:ascii="Times New Roman" w:eastAsia="Times New Roman" w:hAnsi="Times New Roman" w:cs="Times New Roman"/>
                <w:sz w:val="20"/>
                <w:szCs w:val="20"/>
              </w:rPr>
            </w:pPr>
          </w:p>
        </w:tc>
        <w:tc>
          <w:tcPr>
            <w:tcW w:w="2007" w:type="dxa"/>
            <w:tcBorders>
              <w:top w:val="nil"/>
              <w:left w:val="nil"/>
              <w:bottom w:val="nil"/>
              <w:right w:val="nil"/>
            </w:tcBorders>
            <w:shd w:val="clear" w:color="auto" w:fill="auto"/>
            <w:noWrap/>
            <w:vAlign w:val="bottom"/>
            <w:hideMark/>
          </w:tcPr>
          <w:p w14:paraId="1EC751A4" w14:textId="77777777" w:rsidR="00D1126E" w:rsidRPr="00D1126E" w:rsidDel="003907B0" w:rsidRDefault="00D1126E" w:rsidP="00D1126E">
            <w:pPr>
              <w:spacing w:after="0" w:line="240" w:lineRule="auto"/>
              <w:rPr>
                <w:del w:id="1578" w:author="Lane, Stefanie" w:date="2023-02-14T18:26:00Z"/>
                <w:rFonts w:ascii="Times New Roman" w:eastAsia="Times New Roman" w:hAnsi="Times New Roman" w:cs="Times New Roman"/>
                <w:sz w:val="20"/>
                <w:szCs w:val="20"/>
              </w:rPr>
            </w:pPr>
          </w:p>
        </w:tc>
        <w:tc>
          <w:tcPr>
            <w:tcW w:w="881" w:type="dxa"/>
            <w:tcBorders>
              <w:top w:val="nil"/>
              <w:left w:val="nil"/>
              <w:bottom w:val="nil"/>
              <w:right w:val="single" w:sz="8" w:space="0" w:color="auto"/>
            </w:tcBorders>
            <w:shd w:val="clear" w:color="auto" w:fill="auto"/>
            <w:noWrap/>
            <w:vAlign w:val="bottom"/>
            <w:hideMark/>
          </w:tcPr>
          <w:p w14:paraId="5F93B95F" w14:textId="77777777" w:rsidR="00D1126E" w:rsidRPr="00D1126E" w:rsidDel="003907B0" w:rsidRDefault="00D1126E" w:rsidP="00D1126E">
            <w:pPr>
              <w:spacing w:after="0" w:line="240" w:lineRule="auto"/>
              <w:jc w:val="center"/>
              <w:rPr>
                <w:del w:id="1579" w:author="Lane, Stefanie" w:date="2023-02-14T18:26:00Z"/>
                <w:rFonts w:ascii="Calibri" w:eastAsia="Times New Roman" w:hAnsi="Calibri" w:cs="Calibri"/>
                <w:color w:val="000000"/>
                <w:sz w:val="20"/>
                <w:szCs w:val="20"/>
              </w:rPr>
            </w:pPr>
            <w:del w:id="1580" w:author="Lane, Stefanie" w:date="2023-02-14T18:26:00Z">
              <w:r w:rsidRPr="00D1126E" w:rsidDel="003907B0">
                <w:rPr>
                  <w:rFonts w:ascii="Calibri" w:eastAsia="Times New Roman" w:hAnsi="Calibri" w:cs="Calibri"/>
                  <w:color w:val="000000"/>
                  <w:sz w:val="20"/>
                  <w:szCs w:val="20"/>
                </w:rPr>
                <w:delText> </w:delText>
              </w:r>
            </w:del>
          </w:p>
        </w:tc>
      </w:tr>
      <w:tr w:rsidR="00D1126E" w:rsidRPr="00D1126E" w:rsidDel="003907B0" w14:paraId="121F50E7" w14:textId="77777777" w:rsidTr="00D1126E">
        <w:trPr>
          <w:divId w:val="1944339710"/>
          <w:trHeight w:val="270"/>
          <w:del w:id="1581" w:author="Lane, Stefanie" w:date="2023-02-14T18:26:00Z"/>
        </w:trPr>
        <w:tc>
          <w:tcPr>
            <w:tcW w:w="1091" w:type="dxa"/>
            <w:vMerge/>
            <w:tcBorders>
              <w:top w:val="single" w:sz="8" w:space="0" w:color="auto"/>
              <w:left w:val="single" w:sz="8" w:space="0" w:color="auto"/>
              <w:bottom w:val="single" w:sz="8" w:space="0" w:color="000000"/>
              <w:right w:val="nil"/>
            </w:tcBorders>
            <w:vAlign w:val="center"/>
            <w:hideMark/>
          </w:tcPr>
          <w:p w14:paraId="1EB4A01B" w14:textId="77777777" w:rsidR="00D1126E" w:rsidRPr="00D1126E" w:rsidDel="003907B0" w:rsidRDefault="00D1126E" w:rsidP="00D1126E">
            <w:pPr>
              <w:spacing w:after="0" w:line="240" w:lineRule="auto"/>
              <w:rPr>
                <w:del w:id="1582" w:author="Lane, Stefanie" w:date="2023-02-14T18:26:00Z"/>
                <w:rFonts w:ascii="Calibri" w:eastAsia="Times New Roman" w:hAnsi="Calibri" w:cs="Calibri"/>
                <w:color w:val="000000"/>
                <w:sz w:val="20"/>
                <w:szCs w:val="20"/>
              </w:rPr>
            </w:pPr>
          </w:p>
        </w:tc>
        <w:tc>
          <w:tcPr>
            <w:tcW w:w="2149" w:type="dxa"/>
            <w:tcBorders>
              <w:top w:val="nil"/>
              <w:left w:val="nil"/>
              <w:bottom w:val="single" w:sz="8" w:space="0" w:color="auto"/>
              <w:right w:val="nil"/>
            </w:tcBorders>
            <w:shd w:val="clear" w:color="auto" w:fill="auto"/>
            <w:noWrap/>
            <w:vAlign w:val="bottom"/>
            <w:hideMark/>
          </w:tcPr>
          <w:p w14:paraId="126EEE46" w14:textId="77777777" w:rsidR="00D1126E" w:rsidRPr="00D1126E" w:rsidDel="003907B0" w:rsidRDefault="00D1126E" w:rsidP="00D1126E">
            <w:pPr>
              <w:spacing w:after="0" w:line="240" w:lineRule="auto"/>
              <w:rPr>
                <w:del w:id="1583" w:author="Lane, Stefanie" w:date="2023-02-14T18:26:00Z"/>
                <w:rFonts w:ascii="Calibri" w:eastAsia="Times New Roman" w:hAnsi="Calibri" w:cs="Calibri"/>
                <w:i/>
                <w:iCs/>
                <w:sz w:val="20"/>
                <w:szCs w:val="20"/>
              </w:rPr>
            </w:pPr>
            <w:del w:id="1584" w:author="Lane, Stefanie" w:date="2023-02-14T18:26:00Z">
              <w:r w:rsidRPr="00D1126E" w:rsidDel="003907B0">
                <w:rPr>
                  <w:rFonts w:ascii="Calibri" w:eastAsia="Times New Roman" w:hAnsi="Calibri" w:cs="Calibri"/>
                  <w:i/>
                  <w:iCs/>
                  <w:sz w:val="20"/>
                  <w:szCs w:val="20"/>
                </w:rPr>
                <w:delText>Deschampsia caespitosa</w:delText>
              </w:r>
            </w:del>
          </w:p>
        </w:tc>
        <w:tc>
          <w:tcPr>
            <w:tcW w:w="810" w:type="dxa"/>
            <w:tcBorders>
              <w:top w:val="nil"/>
              <w:left w:val="nil"/>
              <w:bottom w:val="single" w:sz="8" w:space="0" w:color="auto"/>
              <w:right w:val="nil"/>
            </w:tcBorders>
            <w:shd w:val="clear" w:color="auto" w:fill="auto"/>
            <w:noWrap/>
            <w:vAlign w:val="bottom"/>
            <w:hideMark/>
          </w:tcPr>
          <w:p w14:paraId="44B7AB54" w14:textId="77777777" w:rsidR="00D1126E" w:rsidRPr="00D1126E" w:rsidDel="003907B0" w:rsidRDefault="00D1126E" w:rsidP="00D1126E">
            <w:pPr>
              <w:spacing w:after="0" w:line="240" w:lineRule="auto"/>
              <w:jc w:val="center"/>
              <w:rPr>
                <w:del w:id="1585" w:author="Lane, Stefanie" w:date="2023-02-14T18:26:00Z"/>
                <w:rFonts w:ascii="Calibri" w:eastAsia="Times New Roman" w:hAnsi="Calibri" w:cs="Calibri"/>
                <w:color w:val="000000"/>
                <w:sz w:val="20"/>
                <w:szCs w:val="20"/>
              </w:rPr>
            </w:pPr>
            <w:del w:id="1586" w:author="Lane, Stefanie" w:date="2023-02-14T18:26:00Z">
              <w:r w:rsidRPr="00D1126E" w:rsidDel="003907B0">
                <w:rPr>
                  <w:rFonts w:ascii="Calibri" w:eastAsia="Times New Roman" w:hAnsi="Calibri" w:cs="Calibri"/>
                  <w:color w:val="000000"/>
                  <w:sz w:val="20"/>
                  <w:szCs w:val="20"/>
                </w:rPr>
                <w:delText>0.05</w:delText>
              </w:r>
            </w:del>
          </w:p>
        </w:tc>
        <w:tc>
          <w:tcPr>
            <w:tcW w:w="300" w:type="dxa"/>
            <w:tcBorders>
              <w:top w:val="nil"/>
              <w:left w:val="nil"/>
              <w:bottom w:val="single" w:sz="8" w:space="0" w:color="auto"/>
              <w:right w:val="nil"/>
            </w:tcBorders>
            <w:shd w:val="clear" w:color="auto" w:fill="auto"/>
            <w:noWrap/>
            <w:vAlign w:val="bottom"/>
            <w:hideMark/>
          </w:tcPr>
          <w:p w14:paraId="55347C52" w14:textId="77777777" w:rsidR="00D1126E" w:rsidRPr="00D1126E" w:rsidDel="003907B0" w:rsidRDefault="00D1126E" w:rsidP="00D1126E">
            <w:pPr>
              <w:spacing w:after="0" w:line="240" w:lineRule="auto"/>
              <w:rPr>
                <w:del w:id="1587" w:author="Lane, Stefanie" w:date="2023-02-14T18:26:00Z"/>
                <w:rFonts w:ascii="Calibri" w:eastAsia="Times New Roman" w:hAnsi="Calibri" w:cs="Calibri"/>
                <w:color w:val="000000"/>
                <w:sz w:val="20"/>
                <w:szCs w:val="20"/>
              </w:rPr>
            </w:pPr>
            <w:del w:id="1588" w:author="Lane, Stefanie" w:date="2023-02-14T18:26:00Z">
              <w:r w:rsidRPr="00D1126E" w:rsidDel="003907B0">
                <w:rPr>
                  <w:rFonts w:ascii="Calibri" w:eastAsia="Times New Roman" w:hAnsi="Calibri" w:cs="Calibri"/>
                  <w:color w:val="000000"/>
                  <w:sz w:val="20"/>
                  <w:szCs w:val="20"/>
                </w:rPr>
                <w:delText> </w:delText>
              </w:r>
            </w:del>
          </w:p>
        </w:tc>
        <w:tc>
          <w:tcPr>
            <w:tcW w:w="2189" w:type="dxa"/>
            <w:tcBorders>
              <w:top w:val="nil"/>
              <w:left w:val="nil"/>
              <w:bottom w:val="single" w:sz="8" w:space="0" w:color="auto"/>
              <w:right w:val="nil"/>
            </w:tcBorders>
            <w:shd w:val="clear" w:color="auto" w:fill="auto"/>
            <w:noWrap/>
            <w:vAlign w:val="bottom"/>
            <w:hideMark/>
          </w:tcPr>
          <w:p w14:paraId="59924894" w14:textId="77777777" w:rsidR="00D1126E" w:rsidRPr="00D1126E" w:rsidDel="003907B0" w:rsidRDefault="00D1126E" w:rsidP="00D1126E">
            <w:pPr>
              <w:spacing w:after="0" w:line="240" w:lineRule="auto"/>
              <w:rPr>
                <w:del w:id="1589" w:author="Lane, Stefanie" w:date="2023-02-14T18:26:00Z"/>
                <w:rFonts w:ascii="Calibri" w:eastAsia="Times New Roman" w:hAnsi="Calibri" w:cs="Calibri"/>
                <w:color w:val="000000"/>
                <w:sz w:val="20"/>
                <w:szCs w:val="20"/>
              </w:rPr>
            </w:pPr>
            <w:del w:id="1590" w:author="Lane, Stefanie" w:date="2023-02-14T18:26:00Z">
              <w:r w:rsidRPr="00D1126E" w:rsidDel="003907B0">
                <w:rPr>
                  <w:rFonts w:ascii="Calibri" w:eastAsia="Times New Roman" w:hAnsi="Calibri" w:cs="Calibri"/>
                  <w:color w:val="000000"/>
                  <w:sz w:val="20"/>
                  <w:szCs w:val="20"/>
                </w:rPr>
                <w:delText> </w:delText>
              </w:r>
            </w:del>
          </w:p>
        </w:tc>
        <w:tc>
          <w:tcPr>
            <w:tcW w:w="751" w:type="dxa"/>
            <w:tcBorders>
              <w:top w:val="nil"/>
              <w:left w:val="nil"/>
              <w:bottom w:val="single" w:sz="8" w:space="0" w:color="auto"/>
              <w:right w:val="nil"/>
            </w:tcBorders>
            <w:shd w:val="clear" w:color="auto" w:fill="auto"/>
            <w:noWrap/>
            <w:vAlign w:val="bottom"/>
            <w:hideMark/>
          </w:tcPr>
          <w:p w14:paraId="5BF73A18" w14:textId="77777777" w:rsidR="00D1126E" w:rsidRPr="00D1126E" w:rsidDel="003907B0" w:rsidRDefault="00D1126E" w:rsidP="00D1126E">
            <w:pPr>
              <w:spacing w:after="0" w:line="240" w:lineRule="auto"/>
              <w:jc w:val="center"/>
              <w:rPr>
                <w:del w:id="1591" w:author="Lane, Stefanie" w:date="2023-02-14T18:26:00Z"/>
                <w:rFonts w:ascii="Calibri" w:eastAsia="Times New Roman" w:hAnsi="Calibri" w:cs="Calibri"/>
                <w:color w:val="000000"/>
                <w:sz w:val="20"/>
                <w:szCs w:val="20"/>
              </w:rPr>
            </w:pPr>
            <w:del w:id="1592" w:author="Lane, Stefanie" w:date="2023-02-14T18:26:00Z">
              <w:r w:rsidRPr="00D1126E" w:rsidDel="003907B0">
                <w:rPr>
                  <w:rFonts w:ascii="Calibri" w:eastAsia="Times New Roman" w:hAnsi="Calibri" w:cs="Calibri"/>
                  <w:color w:val="000000"/>
                  <w:sz w:val="20"/>
                  <w:szCs w:val="20"/>
                </w:rPr>
                <w:delText> </w:delText>
              </w:r>
            </w:del>
          </w:p>
        </w:tc>
        <w:tc>
          <w:tcPr>
            <w:tcW w:w="262" w:type="dxa"/>
            <w:tcBorders>
              <w:top w:val="nil"/>
              <w:left w:val="nil"/>
              <w:bottom w:val="single" w:sz="8" w:space="0" w:color="auto"/>
              <w:right w:val="nil"/>
            </w:tcBorders>
            <w:shd w:val="clear" w:color="auto" w:fill="auto"/>
            <w:noWrap/>
            <w:vAlign w:val="bottom"/>
            <w:hideMark/>
          </w:tcPr>
          <w:p w14:paraId="367C8CE0" w14:textId="77777777" w:rsidR="00D1126E" w:rsidRPr="00D1126E" w:rsidDel="003907B0" w:rsidRDefault="00D1126E" w:rsidP="00D1126E">
            <w:pPr>
              <w:spacing w:after="0" w:line="240" w:lineRule="auto"/>
              <w:rPr>
                <w:del w:id="1593" w:author="Lane, Stefanie" w:date="2023-02-14T18:26:00Z"/>
                <w:rFonts w:ascii="Calibri" w:eastAsia="Times New Roman" w:hAnsi="Calibri" w:cs="Calibri"/>
                <w:color w:val="000000"/>
                <w:sz w:val="20"/>
                <w:szCs w:val="20"/>
              </w:rPr>
            </w:pPr>
            <w:del w:id="1594" w:author="Lane, Stefanie" w:date="2023-02-14T18:26:00Z">
              <w:r w:rsidRPr="00D1126E" w:rsidDel="003907B0">
                <w:rPr>
                  <w:rFonts w:ascii="Calibri" w:eastAsia="Times New Roman" w:hAnsi="Calibri" w:cs="Calibri"/>
                  <w:color w:val="000000"/>
                  <w:sz w:val="20"/>
                  <w:szCs w:val="20"/>
                </w:rPr>
                <w:delText> </w:delText>
              </w:r>
            </w:del>
          </w:p>
        </w:tc>
        <w:tc>
          <w:tcPr>
            <w:tcW w:w="2007" w:type="dxa"/>
            <w:tcBorders>
              <w:top w:val="nil"/>
              <w:left w:val="nil"/>
              <w:bottom w:val="single" w:sz="8" w:space="0" w:color="auto"/>
              <w:right w:val="nil"/>
            </w:tcBorders>
            <w:shd w:val="clear" w:color="auto" w:fill="auto"/>
            <w:noWrap/>
            <w:vAlign w:val="bottom"/>
            <w:hideMark/>
          </w:tcPr>
          <w:p w14:paraId="63354544" w14:textId="77777777" w:rsidR="00D1126E" w:rsidRPr="00D1126E" w:rsidDel="003907B0" w:rsidRDefault="00D1126E" w:rsidP="00D1126E">
            <w:pPr>
              <w:spacing w:after="0" w:line="240" w:lineRule="auto"/>
              <w:rPr>
                <w:del w:id="1595" w:author="Lane, Stefanie" w:date="2023-02-14T18:26:00Z"/>
                <w:rFonts w:ascii="Calibri" w:eastAsia="Times New Roman" w:hAnsi="Calibri" w:cs="Calibri"/>
                <w:i/>
                <w:iCs/>
                <w:color w:val="000000"/>
                <w:sz w:val="20"/>
                <w:szCs w:val="20"/>
              </w:rPr>
            </w:pPr>
            <w:del w:id="1596" w:author="Lane, Stefanie" w:date="2023-02-14T18:26:00Z">
              <w:r w:rsidRPr="00D1126E" w:rsidDel="003907B0">
                <w:rPr>
                  <w:rFonts w:ascii="Calibri" w:eastAsia="Times New Roman" w:hAnsi="Calibri" w:cs="Calibri"/>
                  <w:i/>
                  <w:iCs/>
                  <w:color w:val="000000"/>
                  <w:sz w:val="20"/>
                  <w:szCs w:val="20"/>
                </w:rPr>
                <w:delText> </w:delText>
              </w:r>
            </w:del>
          </w:p>
        </w:tc>
        <w:tc>
          <w:tcPr>
            <w:tcW w:w="881" w:type="dxa"/>
            <w:tcBorders>
              <w:top w:val="nil"/>
              <w:left w:val="nil"/>
              <w:bottom w:val="single" w:sz="8" w:space="0" w:color="auto"/>
              <w:right w:val="single" w:sz="8" w:space="0" w:color="auto"/>
            </w:tcBorders>
            <w:shd w:val="clear" w:color="auto" w:fill="auto"/>
            <w:noWrap/>
            <w:vAlign w:val="bottom"/>
            <w:hideMark/>
          </w:tcPr>
          <w:p w14:paraId="0DAF1E05" w14:textId="77777777" w:rsidR="00D1126E" w:rsidRPr="00D1126E" w:rsidDel="003907B0" w:rsidRDefault="00D1126E" w:rsidP="00D1126E">
            <w:pPr>
              <w:spacing w:after="0" w:line="240" w:lineRule="auto"/>
              <w:jc w:val="center"/>
              <w:rPr>
                <w:del w:id="1597" w:author="Lane, Stefanie" w:date="2023-02-14T18:26:00Z"/>
                <w:rFonts w:ascii="Calibri" w:eastAsia="Times New Roman" w:hAnsi="Calibri" w:cs="Calibri"/>
                <w:color w:val="000000"/>
                <w:sz w:val="20"/>
                <w:szCs w:val="20"/>
              </w:rPr>
            </w:pPr>
            <w:del w:id="1598" w:author="Lane, Stefanie" w:date="2023-02-14T18:26:00Z">
              <w:r w:rsidRPr="00D1126E" w:rsidDel="003907B0">
                <w:rPr>
                  <w:rFonts w:ascii="Calibri" w:eastAsia="Times New Roman" w:hAnsi="Calibri" w:cs="Calibri"/>
                  <w:color w:val="000000"/>
                  <w:sz w:val="20"/>
                  <w:szCs w:val="20"/>
                </w:rPr>
                <w:delText> </w:delText>
              </w:r>
            </w:del>
          </w:p>
        </w:tc>
      </w:tr>
      <w:tr w:rsidR="00D1126E" w:rsidRPr="00D1126E" w:rsidDel="003907B0" w14:paraId="1593D9A7" w14:textId="77777777" w:rsidTr="00D1126E">
        <w:trPr>
          <w:divId w:val="1944339710"/>
          <w:trHeight w:val="270"/>
          <w:del w:id="1599" w:author="Lane, Stefanie" w:date="2023-02-14T18:26:00Z"/>
        </w:trPr>
        <w:tc>
          <w:tcPr>
            <w:tcW w:w="1091" w:type="dxa"/>
            <w:tcBorders>
              <w:top w:val="nil"/>
              <w:left w:val="nil"/>
              <w:bottom w:val="nil"/>
              <w:right w:val="nil"/>
            </w:tcBorders>
            <w:shd w:val="clear" w:color="auto" w:fill="auto"/>
            <w:vAlign w:val="bottom"/>
            <w:hideMark/>
          </w:tcPr>
          <w:p w14:paraId="566F7267" w14:textId="77777777" w:rsidR="00D1126E" w:rsidRPr="00D1126E" w:rsidDel="003907B0" w:rsidRDefault="00D1126E" w:rsidP="00D1126E">
            <w:pPr>
              <w:spacing w:after="0" w:line="240" w:lineRule="auto"/>
              <w:jc w:val="center"/>
              <w:rPr>
                <w:del w:id="1600" w:author="Lane, Stefanie" w:date="2023-02-14T18:26:00Z"/>
                <w:rFonts w:ascii="Calibri" w:eastAsia="Times New Roman" w:hAnsi="Calibri" w:cs="Calibri"/>
                <w:color w:val="000000"/>
                <w:sz w:val="20"/>
                <w:szCs w:val="20"/>
              </w:rPr>
            </w:pPr>
          </w:p>
        </w:tc>
        <w:tc>
          <w:tcPr>
            <w:tcW w:w="2149" w:type="dxa"/>
            <w:tcBorders>
              <w:top w:val="nil"/>
              <w:left w:val="nil"/>
              <w:bottom w:val="nil"/>
              <w:right w:val="nil"/>
            </w:tcBorders>
            <w:shd w:val="clear" w:color="auto" w:fill="auto"/>
            <w:noWrap/>
            <w:vAlign w:val="bottom"/>
            <w:hideMark/>
          </w:tcPr>
          <w:p w14:paraId="0C84B402" w14:textId="77777777" w:rsidR="00D1126E" w:rsidRPr="00D1126E" w:rsidDel="003907B0" w:rsidRDefault="00D1126E" w:rsidP="00D1126E">
            <w:pPr>
              <w:spacing w:after="0" w:line="240" w:lineRule="auto"/>
              <w:rPr>
                <w:del w:id="1601" w:author="Lane, Stefanie" w:date="2023-02-14T18:26:00Z"/>
                <w:rFonts w:ascii="Times New Roman" w:eastAsia="Times New Roman" w:hAnsi="Times New Roman" w:cs="Times New Roman"/>
                <w:sz w:val="20"/>
                <w:szCs w:val="20"/>
              </w:rPr>
            </w:pPr>
          </w:p>
        </w:tc>
        <w:tc>
          <w:tcPr>
            <w:tcW w:w="810" w:type="dxa"/>
            <w:tcBorders>
              <w:top w:val="nil"/>
              <w:left w:val="nil"/>
              <w:bottom w:val="nil"/>
              <w:right w:val="nil"/>
            </w:tcBorders>
            <w:shd w:val="clear" w:color="auto" w:fill="auto"/>
            <w:noWrap/>
            <w:vAlign w:val="bottom"/>
            <w:hideMark/>
          </w:tcPr>
          <w:p w14:paraId="59FA7B5B" w14:textId="77777777" w:rsidR="00D1126E" w:rsidRPr="00D1126E" w:rsidDel="003907B0" w:rsidRDefault="00D1126E" w:rsidP="00D1126E">
            <w:pPr>
              <w:spacing w:after="0" w:line="240" w:lineRule="auto"/>
              <w:rPr>
                <w:del w:id="1602" w:author="Lane, Stefanie" w:date="2023-02-14T18:26:00Z"/>
                <w:rFonts w:ascii="Times New Roman" w:eastAsia="Times New Roman" w:hAnsi="Times New Roman" w:cs="Times New Roman"/>
                <w:sz w:val="20"/>
                <w:szCs w:val="20"/>
              </w:rPr>
            </w:pPr>
          </w:p>
        </w:tc>
        <w:tc>
          <w:tcPr>
            <w:tcW w:w="300" w:type="dxa"/>
            <w:tcBorders>
              <w:top w:val="nil"/>
              <w:left w:val="nil"/>
              <w:bottom w:val="nil"/>
              <w:right w:val="nil"/>
            </w:tcBorders>
            <w:shd w:val="clear" w:color="auto" w:fill="auto"/>
            <w:noWrap/>
            <w:vAlign w:val="bottom"/>
            <w:hideMark/>
          </w:tcPr>
          <w:p w14:paraId="795B2899" w14:textId="77777777" w:rsidR="00D1126E" w:rsidRPr="00D1126E" w:rsidDel="003907B0" w:rsidRDefault="00D1126E" w:rsidP="00D1126E">
            <w:pPr>
              <w:spacing w:after="0" w:line="240" w:lineRule="auto"/>
              <w:jc w:val="center"/>
              <w:rPr>
                <w:del w:id="1603" w:author="Lane, Stefanie" w:date="2023-02-14T18:26:00Z"/>
                <w:rFonts w:ascii="Times New Roman" w:eastAsia="Times New Roman" w:hAnsi="Times New Roman" w:cs="Times New Roman"/>
                <w:sz w:val="20"/>
                <w:szCs w:val="20"/>
              </w:rPr>
            </w:pPr>
          </w:p>
        </w:tc>
        <w:tc>
          <w:tcPr>
            <w:tcW w:w="2189" w:type="dxa"/>
            <w:tcBorders>
              <w:top w:val="nil"/>
              <w:left w:val="nil"/>
              <w:bottom w:val="nil"/>
              <w:right w:val="nil"/>
            </w:tcBorders>
            <w:shd w:val="clear" w:color="auto" w:fill="auto"/>
            <w:noWrap/>
            <w:vAlign w:val="bottom"/>
            <w:hideMark/>
          </w:tcPr>
          <w:p w14:paraId="39316DEB" w14:textId="77777777" w:rsidR="00D1126E" w:rsidRPr="00D1126E" w:rsidDel="003907B0" w:rsidRDefault="00D1126E" w:rsidP="00D1126E">
            <w:pPr>
              <w:spacing w:after="0" w:line="240" w:lineRule="auto"/>
              <w:rPr>
                <w:del w:id="1604" w:author="Lane, Stefanie" w:date="2023-02-14T18:26:00Z"/>
                <w:rFonts w:ascii="Times New Roman" w:eastAsia="Times New Roman" w:hAnsi="Times New Roman" w:cs="Times New Roman"/>
                <w:sz w:val="20"/>
                <w:szCs w:val="20"/>
              </w:rPr>
            </w:pPr>
          </w:p>
        </w:tc>
        <w:tc>
          <w:tcPr>
            <w:tcW w:w="751" w:type="dxa"/>
            <w:tcBorders>
              <w:top w:val="nil"/>
              <w:left w:val="nil"/>
              <w:bottom w:val="nil"/>
              <w:right w:val="nil"/>
            </w:tcBorders>
            <w:shd w:val="clear" w:color="auto" w:fill="auto"/>
            <w:noWrap/>
            <w:vAlign w:val="bottom"/>
            <w:hideMark/>
          </w:tcPr>
          <w:p w14:paraId="38529F6C" w14:textId="77777777" w:rsidR="00D1126E" w:rsidRPr="00D1126E" w:rsidDel="003907B0" w:rsidRDefault="00D1126E" w:rsidP="00D1126E">
            <w:pPr>
              <w:spacing w:after="0" w:line="240" w:lineRule="auto"/>
              <w:rPr>
                <w:del w:id="1605" w:author="Lane, Stefanie" w:date="2023-02-14T18:26:00Z"/>
                <w:rFonts w:ascii="Times New Roman" w:eastAsia="Times New Roman" w:hAnsi="Times New Roman" w:cs="Times New Roman"/>
                <w:sz w:val="20"/>
                <w:szCs w:val="20"/>
              </w:rPr>
            </w:pPr>
          </w:p>
        </w:tc>
        <w:tc>
          <w:tcPr>
            <w:tcW w:w="262" w:type="dxa"/>
            <w:tcBorders>
              <w:top w:val="nil"/>
              <w:left w:val="nil"/>
              <w:bottom w:val="nil"/>
              <w:right w:val="nil"/>
            </w:tcBorders>
            <w:shd w:val="clear" w:color="auto" w:fill="auto"/>
            <w:noWrap/>
            <w:vAlign w:val="bottom"/>
            <w:hideMark/>
          </w:tcPr>
          <w:p w14:paraId="54BABDE9" w14:textId="77777777" w:rsidR="00D1126E" w:rsidRPr="00D1126E" w:rsidDel="003907B0" w:rsidRDefault="00D1126E" w:rsidP="00D1126E">
            <w:pPr>
              <w:spacing w:after="0" w:line="240" w:lineRule="auto"/>
              <w:jc w:val="center"/>
              <w:rPr>
                <w:del w:id="1606" w:author="Lane, Stefanie" w:date="2023-02-14T18:26:00Z"/>
                <w:rFonts w:ascii="Times New Roman" w:eastAsia="Times New Roman" w:hAnsi="Times New Roman" w:cs="Times New Roman"/>
                <w:sz w:val="20"/>
                <w:szCs w:val="20"/>
              </w:rPr>
            </w:pPr>
          </w:p>
        </w:tc>
        <w:tc>
          <w:tcPr>
            <w:tcW w:w="2007" w:type="dxa"/>
            <w:tcBorders>
              <w:top w:val="nil"/>
              <w:left w:val="nil"/>
              <w:bottom w:val="nil"/>
              <w:right w:val="nil"/>
            </w:tcBorders>
            <w:shd w:val="clear" w:color="auto" w:fill="auto"/>
            <w:noWrap/>
            <w:vAlign w:val="bottom"/>
            <w:hideMark/>
          </w:tcPr>
          <w:p w14:paraId="1B147F05" w14:textId="77777777" w:rsidR="00D1126E" w:rsidRPr="00D1126E" w:rsidDel="003907B0" w:rsidRDefault="00D1126E" w:rsidP="00D1126E">
            <w:pPr>
              <w:spacing w:after="0" w:line="240" w:lineRule="auto"/>
              <w:rPr>
                <w:del w:id="1607" w:author="Lane, Stefanie" w:date="2023-02-14T18:26:00Z"/>
                <w:rFonts w:ascii="Times New Roman" w:eastAsia="Times New Roman" w:hAnsi="Times New Roman" w:cs="Times New Roman"/>
                <w:sz w:val="20"/>
                <w:szCs w:val="20"/>
              </w:rPr>
            </w:pPr>
          </w:p>
        </w:tc>
        <w:tc>
          <w:tcPr>
            <w:tcW w:w="881" w:type="dxa"/>
            <w:tcBorders>
              <w:top w:val="nil"/>
              <w:left w:val="nil"/>
              <w:bottom w:val="nil"/>
              <w:right w:val="nil"/>
            </w:tcBorders>
            <w:shd w:val="clear" w:color="auto" w:fill="auto"/>
            <w:noWrap/>
            <w:vAlign w:val="bottom"/>
            <w:hideMark/>
          </w:tcPr>
          <w:p w14:paraId="7C59A174" w14:textId="77777777" w:rsidR="00D1126E" w:rsidRPr="00D1126E" w:rsidDel="003907B0" w:rsidRDefault="00D1126E" w:rsidP="00D1126E">
            <w:pPr>
              <w:spacing w:after="0" w:line="240" w:lineRule="auto"/>
              <w:rPr>
                <w:del w:id="1608" w:author="Lane, Stefanie" w:date="2023-02-14T18:26:00Z"/>
                <w:rFonts w:ascii="Times New Roman" w:eastAsia="Times New Roman" w:hAnsi="Times New Roman" w:cs="Times New Roman"/>
                <w:sz w:val="20"/>
                <w:szCs w:val="20"/>
              </w:rPr>
            </w:pPr>
          </w:p>
        </w:tc>
      </w:tr>
      <w:tr w:rsidR="00D1126E" w:rsidRPr="00D1126E" w:rsidDel="003907B0" w14:paraId="1827CDF1" w14:textId="77777777" w:rsidTr="00D1126E">
        <w:trPr>
          <w:divId w:val="1944339710"/>
          <w:trHeight w:val="260"/>
          <w:del w:id="1609" w:author="Lane, Stefanie" w:date="2023-02-14T18:26:00Z"/>
        </w:trPr>
        <w:tc>
          <w:tcPr>
            <w:tcW w:w="1091" w:type="dxa"/>
            <w:vMerge w:val="restart"/>
            <w:tcBorders>
              <w:top w:val="single" w:sz="8" w:space="0" w:color="auto"/>
              <w:left w:val="single" w:sz="8" w:space="0" w:color="auto"/>
              <w:bottom w:val="single" w:sz="8" w:space="0" w:color="000000"/>
              <w:right w:val="nil"/>
            </w:tcBorders>
            <w:shd w:val="clear" w:color="auto" w:fill="auto"/>
            <w:vAlign w:val="center"/>
            <w:hideMark/>
          </w:tcPr>
          <w:p w14:paraId="64118E8B" w14:textId="77777777" w:rsidR="00D1126E" w:rsidRPr="00D1126E" w:rsidDel="003907B0" w:rsidRDefault="00D1126E" w:rsidP="00D1126E">
            <w:pPr>
              <w:spacing w:after="0" w:line="240" w:lineRule="auto"/>
              <w:jc w:val="center"/>
              <w:rPr>
                <w:del w:id="1610" w:author="Lane, Stefanie" w:date="2023-02-14T18:26:00Z"/>
                <w:rFonts w:ascii="Calibri" w:eastAsia="Times New Roman" w:hAnsi="Calibri" w:cs="Calibri"/>
                <w:color w:val="000000"/>
                <w:sz w:val="20"/>
                <w:szCs w:val="20"/>
              </w:rPr>
            </w:pPr>
            <w:del w:id="1611" w:author="Lane, Stefanie" w:date="2023-02-14T18:26:00Z">
              <w:r w:rsidRPr="00D1126E" w:rsidDel="003907B0">
                <w:rPr>
                  <w:rFonts w:ascii="Calibri" w:eastAsia="Times New Roman" w:hAnsi="Calibri" w:cs="Calibri"/>
                  <w:color w:val="000000"/>
                  <w:sz w:val="20"/>
                  <w:szCs w:val="20"/>
                </w:rPr>
                <w:delText>"Bogbean"</w:delText>
              </w:r>
            </w:del>
          </w:p>
        </w:tc>
        <w:tc>
          <w:tcPr>
            <w:tcW w:w="2149" w:type="dxa"/>
            <w:tcBorders>
              <w:top w:val="single" w:sz="8" w:space="0" w:color="auto"/>
              <w:left w:val="nil"/>
              <w:bottom w:val="nil"/>
              <w:right w:val="nil"/>
            </w:tcBorders>
            <w:shd w:val="clear" w:color="auto" w:fill="auto"/>
            <w:noWrap/>
            <w:vAlign w:val="bottom"/>
            <w:hideMark/>
          </w:tcPr>
          <w:p w14:paraId="10965127" w14:textId="77777777" w:rsidR="00D1126E" w:rsidRPr="00D1126E" w:rsidDel="003907B0" w:rsidRDefault="00D1126E" w:rsidP="00D1126E">
            <w:pPr>
              <w:spacing w:after="0" w:line="240" w:lineRule="auto"/>
              <w:rPr>
                <w:del w:id="1612" w:author="Lane, Stefanie" w:date="2023-02-14T18:26:00Z"/>
                <w:rFonts w:ascii="Calibri" w:eastAsia="Times New Roman" w:hAnsi="Calibri" w:cs="Calibri"/>
                <w:i/>
                <w:iCs/>
                <w:sz w:val="20"/>
                <w:szCs w:val="20"/>
              </w:rPr>
            </w:pPr>
            <w:del w:id="1613" w:author="Lane, Stefanie" w:date="2023-02-14T18:26:00Z">
              <w:r w:rsidRPr="00D1126E" w:rsidDel="003907B0">
                <w:rPr>
                  <w:rFonts w:ascii="Calibri" w:eastAsia="Times New Roman" w:hAnsi="Calibri" w:cs="Calibri"/>
                  <w:i/>
                  <w:iCs/>
                  <w:sz w:val="20"/>
                  <w:szCs w:val="20"/>
                </w:rPr>
                <w:delText>Menyanthes trifoliata</w:delText>
              </w:r>
            </w:del>
          </w:p>
        </w:tc>
        <w:tc>
          <w:tcPr>
            <w:tcW w:w="810" w:type="dxa"/>
            <w:tcBorders>
              <w:top w:val="single" w:sz="8" w:space="0" w:color="auto"/>
              <w:left w:val="nil"/>
              <w:bottom w:val="single" w:sz="4" w:space="0" w:color="auto"/>
              <w:right w:val="nil"/>
            </w:tcBorders>
            <w:shd w:val="clear" w:color="auto" w:fill="auto"/>
            <w:noWrap/>
            <w:vAlign w:val="bottom"/>
            <w:hideMark/>
          </w:tcPr>
          <w:p w14:paraId="71B3F2CC" w14:textId="77777777" w:rsidR="00D1126E" w:rsidRPr="00D1126E" w:rsidDel="003907B0" w:rsidRDefault="00D1126E" w:rsidP="00D1126E">
            <w:pPr>
              <w:spacing w:after="0" w:line="240" w:lineRule="auto"/>
              <w:jc w:val="center"/>
              <w:rPr>
                <w:del w:id="1614" w:author="Lane, Stefanie" w:date="2023-02-14T18:26:00Z"/>
                <w:rFonts w:ascii="Calibri" w:eastAsia="Times New Roman" w:hAnsi="Calibri" w:cs="Calibri"/>
                <w:color w:val="000000"/>
                <w:sz w:val="20"/>
                <w:szCs w:val="20"/>
              </w:rPr>
            </w:pPr>
            <w:del w:id="1615" w:author="Lane, Stefanie" w:date="2023-02-14T18:26:00Z">
              <w:r w:rsidRPr="00D1126E" w:rsidDel="003907B0">
                <w:rPr>
                  <w:rFonts w:ascii="Calibri" w:eastAsia="Times New Roman" w:hAnsi="Calibri" w:cs="Calibri"/>
                  <w:color w:val="000000"/>
                  <w:sz w:val="20"/>
                  <w:szCs w:val="20"/>
                </w:rPr>
                <w:delText>&lt; 0.01</w:delText>
              </w:r>
            </w:del>
          </w:p>
        </w:tc>
        <w:tc>
          <w:tcPr>
            <w:tcW w:w="300" w:type="dxa"/>
            <w:tcBorders>
              <w:top w:val="single" w:sz="8" w:space="0" w:color="auto"/>
              <w:left w:val="nil"/>
              <w:bottom w:val="nil"/>
              <w:right w:val="nil"/>
            </w:tcBorders>
            <w:shd w:val="clear" w:color="auto" w:fill="auto"/>
            <w:noWrap/>
            <w:vAlign w:val="bottom"/>
            <w:hideMark/>
          </w:tcPr>
          <w:p w14:paraId="1F766DB4" w14:textId="77777777" w:rsidR="00D1126E" w:rsidRPr="00D1126E" w:rsidDel="003907B0" w:rsidRDefault="00D1126E" w:rsidP="00D1126E">
            <w:pPr>
              <w:spacing w:after="0" w:line="240" w:lineRule="auto"/>
              <w:rPr>
                <w:del w:id="1616" w:author="Lane, Stefanie" w:date="2023-02-14T18:26:00Z"/>
                <w:rFonts w:ascii="Calibri" w:eastAsia="Times New Roman" w:hAnsi="Calibri" w:cs="Calibri"/>
                <w:color w:val="000000"/>
                <w:sz w:val="20"/>
                <w:szCs w:val="20"/>
              </w:rPr>
            </w:pPr>
            <w:del w:id="1617" w:author="Lane, Stefanie" w:date="2023-02-14T18:26:00Z">
              <w:r w:rsidRPr="00D1126E" w:rsidDel="003907B0">
                <w:rPr>
                  <w:rFonts w:ascii="Calibri" w:eastAsia="Times New Roman" w:hAnsi="Calibri" w:cs="Calibri"/>
                  <w:color w:val="000000"/>
                  <w:sz w:val="20"/>
                  <w:szCs w:val="20"/>
                </w:rPr>
                <w:delText> </w:delText>
              </w:r>
            </w:del>
          </w:p>
        </w:tc>
        <w:tc>
          <w:tcPr>
            <w:tcW w:w="2189" w:type="dxa"/>
            <w:tcBorders>
              <w:top w:val="single" w:sz="8" w:space="0" w:color="auto"/>
              <w:left w:val="nil"/>
              <w:bottom w:val="nil"/>
              <w:right w:val="nil"/>
            </w:tcBorders>
            <w:shd w:val="clear" w:color="auto" w:fill="auto"/>
            <w:noWrap/>
            <w:vAlign w:val="bottom"/>
            <w:hideMark/>
          </w:tcPr>
          <w:p w14:paraId="1D5B53F5" w14:textId="77777777" w:rsidR="00D1126E" w:rsidRPr="00D1126E" w:rsidDel="003907B0" w:rsidRDefault="00D1126E" w:rsidP="00D1126E">
            <w:pPr>
              <w:spacing w:after="0" w:line="240" w:lineRule="auto"/>
              <w:rPr>
                <w:del w:id="1618" w:author="Lane, Stefanie" w:date="2023-02-14T18:26:00Z"/>
                <w:rFonts w:ascii="Calibri" w:eastAsia="Times New Roman" w:hAnsi="Calibri" w:cs="Calibri"/>
                <w:i/>
                <w:iCs/>
                <w:color w:val="000000"/>
                <w:sz w:val="20"/>
                <w:szCs w:val="20"/>
              </w:rPr>
            </w:pPr>
            <w:del w:id="1619" w:author="Lane, Stefanie" w:date="2023-02-14T18:26:00Z">
              <w:r w:rsidRPr="00D1126E" w:rsidDel="003907B0">
                <w:rPr>
                  <w:rFonts w:ascii="Calibri" w:eastAsia="Times New Roman" w:hAnsi="Calibri" w:cs="Calibri"/>
                  <w:i/>
                  <w:iCs/>
                  <w:color w:val="000000"/>
                  <w:sz w:val="20"/>
                  <w:szCs w:val="20"/>
                </w:rPr>
                <w:delText>Mentha aquatica</w:delText>
              </w:r>
            </w:del>
          </w:p>
        </w:tc>
        <w:tc>
          <w:tcPr>
            <w:tcW w:w="751" w:type="dxa"/>
            <w:tcBorders>
              <w:top w:val="single" w:sz="8" w:space="0" w:color="auto"/>
              <w:left w:val="nil"/>
              <w:bottom w:val="single" w:sz="4" w:space="0" w:color="auto"/>
              <w:right w:val="nil"/>
            </w:tcBorders>
            <w:shd w:val="clear" w:color="auto" w:fill="auto"/>
            <w:noWrap/>
            <w:vAlign w:val="bottom"/>
            <w:hideMark/>
          </w:tcPr>
          <w:p w14:paraId="53B08F02" w14:textId="77777777" w:rsidR="00D1126E" w:rsidRPr="00D1126E" w:rsidDel="003907B0" w:rsidRDefault="00D1126E" w:rsidP="00D1126E">
            <w:pPr>
              <w:spacing w:after="0" w:line="240" w:lineRule="auto"/>
              <w:jc w:val="center"/>
              <w:rPr>
                <w:del w:id="1620" w:author="Lane, Stefanie" w:date="2023-02-14T18:26:00Z"/>
                <w:rFonts w:ascii="Calibri" w:eastAsia="Times New Roman" w:hAnsi="Calibri" w:cs="Calibri"/>
                <w:color w:val="000000"/>
                <w:sz w:val="20"/>
                <w:szCs w:val="20"/>
              </w:rPr>
            </w:pPr>
            <w:del w:id="1621" w:author="Lane, Stefanie" w:date="2023-02-14T18:26:00Z">
              <w:r w:rsidRPr="00D1126E" w:rsidDel="003907B0">
                <w:rPr>
                  <w:rFonts w:ascii="Calibri" w:eastAsia="Times New Roman" w:hAnsi="Calibri" w:cs="Calibri"/>
                  <w:color w:val="000000"/>
                  <w:sz w:val="20"/>
                  <w:szCs w:val="20"/>
                </w:rPr>
                <w:delText>&lt; 0.01</w:delText>
              </w:r>
            </w:del>
          </w:p>
        </w:tc>
        <w:tc>
          <w:tcPr>
            <w:tcW w:w="262" w:type="dxa"/>
            <w:tcBorders>
              <w:top w:val="single" w:sz="8" w:space="0" w:color="auto"/>
              <w:left w:val="nil"/>
              <w:bottom w:val="nil"/>
              <w:right w:val="nil"/>
            </w:tcBorders>
            <w:shd w:val="clear" w:color="auto" w:fill="auto"/>
            <w:noWrap/>
            <w:vAlign w:val="bottom"/>
            <w:hideMark/>
          </w:tcPr>
          <w:p w14:paraId="376B11A0" w14:textId="77777777" w:rsidR="00D1126E" w:rsidRPr="00D1126E" w:rsidDel="003907B0" w:rsidRDefault="00D1126E" w:rsidP="00D1126E">
            <w:pPr>
              <w:spacing w:after="0" w:line="240" w:lineRule="auto"/>
              <w:rPr>
                <w:del w:id="1622" w:author="Lane, Stefanie" w:date="2023-02-14T18:26:00Z"/>
                <w:rFonts w:ascii="Calibri" w:eastAsia="Times New Roman" w:hAnsi="Calibri" w:cs="Calibri"/>
                <w:color w:val="000000"/>
                <w:sz w:val="20"/>
                <w:szCs w:val="20"/>
              </w:rPr>
            </w:pPr>
            <w:del w:id="1623" w:author="Lane, Stefanie" w:date="2023-02-14T18:26:00Z">
              <w:r w:rsidRPr="00D1126E" w:rsidDel="003907B0">
                <w:rPr>
                  <w:rFonts w:ascii="Calibri" w:eastAsia="Times New Roman" w:hAnsi="Calibri" w:cs="Calibri"/>
                  <w:color w:val="000000"/>
                  <w:sz w:val="20"/>
                  <w:szCs w:val="20"/>
                </w:rPr>
                <w:delText> </w:delText>
              </w:r>
            </w:del>
          </w:p>
        </w:tc>
        <w:tc>
          <w:tcPr>
            <w:tcW w:w="2007" w:type="dxa"/>
            <w:tcBorders>
              <w:top w:val="single" w:sz="8" w:space="0" w:color="auto"/>
              <w:left w:val="nil"/>
              <w:bottom w:val="nil"/>
              <w:right w:val="nil"/>
            </w:tcBorders>
            <w:shd w:val="clear" w:color="auto" w:fill="auto"/>
            <w:noWrap/>
            <w:vAlign w:val="bottom"/>
            <w:hideMark/>
          </w:tcPr>
          <w:p w14:paraId="218FEF0F" w14:textId="77777777" w:rsidR="00D1126E" w:rsidRPr="00D1126E" w:rsidDel="003907B0" w:rsidRDefault="00D1126E" w:rsidP="00D1126E">
            <w:pPr>
              <w:spacing w:after="0" w:line="240" w:lineRule="auto"/>
              <w:rPr>
                <w:del w:id="1624" w:author="Lane, Stefanie" w:date="2023-02-14T18:26:00Z"/>
                <w:rFonts w:ascii="Calibri" w:eastAsia="Times New Roman" w:hAnsi="Calibri" w:cs="Calibri"/>
                <w:i/>
                <w:iCs/>
                <w:sz w:val="20"/>
                <w:szCs w:val="20"/>
              </w:rPr>
            </w:pPr>
            <w:del w:id="1625" w:author="Lane, Stefanie" w:date="2023-02-14T18:26:00Z">
              <w:r w:rsidRPr="00D1126E" w:rsidDel="003907B0">
                <w:rPr>
                  <w:rFonts w:ascii="Calibri" w:eastAsia="Times New Roman" w:hAnsi="Calibri" w:cs="Calibri"/>
                  <w:i/>
                  <w:iCs/>
                  <w:sz w:val="20"/>
                  <w:szCs w:val="20"/>
                </w:rPr>
                <w:delText>Menyanthes trifoliata</w:delText>
              </w:r>
            </w:del>
          </w:p>
        </w:tc>
        <w:tc>
          <w:tcPr>
            <w:tcW w:w="881" w:type="dxa"/>
            <w:tcBorders>
              <w:top w:val="single" w:sz="8" w:space="0" w:color="auto"/>
              <w:left w:val="nil"/>
              <w:bottom w:val="single" w:sz="4" w:space="0" w:color="auto"/>
              <w:right w:val="single" w:sz="8" w:space="0" w:color="auto"/>
            </w:tcBorders>
            <w:shd w:val="clear" w:color="auto" w:fill="auto"/>
            <w:noWrap/>
            <w:vAlign w:val="bottom"/>
            <w:hideMark/>
          </w:tcPr>
          <w:p w14:paraId="29D2D450" w14:textId="77777777" w:rsidR="00D1126E" w:rsidRPr="00D1126E" w:rsidDel="003907B0" w:rsidRDefault="00D1126E" w:rsidP="00D1126E">
            <w:pPr>
              <w:spacing w:after="0" w:line="240" w:lineRule="auto"/>
              <w:jc w:val="center"/>
              <w:rPr>
                <w:del w:id="1626" w:author="Lane, Stefanie" w:date="2023-02-14T18:26:00Z"/>
                <w:rFonts w:ascii="Calibri" w:eastAsia="Times New Roman" w:hAnsi="Calibri" w:cs="Calibri"/>
                <w:color w:val="000000"/>
                <w:sz w:val="20"/>
                <w:szCs w:val="20"/>
              </w:rPr>
            </w:pPr>
            <w:del w:id="1627" w:author="Lane, Stefanie" w:date="2023-02-14T18:26:00Z">
              <w:r w:rsidRPr="00D1126E" w:rsidDel="003907B0">
                <w:rPr>
                  <w:rFonts w:ascii="Calibri" w:eastAsia="Times New Roman" w:hAnsi="Calibri" w:cs="Calibri"/>
                  <w:color w:val="000000"/>
                  <w:sz w:val="20"/>
                  <w:szCs w:val="20"/>
                </w:rPr>
                <w:delText>&lt; 0.01</w:delText>
              </w:r>
            </w:del>
          </w:p>
        </w:tc>
      </w:tr>
      <w:tr w:rsidR="00D1126E" w:rsidRPr="00D1126E" w:rsidDel="003907B0" w14:paraId="77ADD393" w14:textId="77777777" w:rsidTr="00D1126E">
        <w:trPr>
          <w:divId w:val="1944339710"/>
          <w:trHeight w:val="260"/>
          <w:del w:id="1628" w:author="Lane, Stefanie" w:date="2023-02-14T18:26:00Z"/>
        </w:trPr>
        <w:tc>
          <w:tcPr>
            <w:tcW w:w="1091" w:type="dxa"/>
            <w:vMerge/>
            <w:tcBorders>
              <w:top w:val="single" w:sz="8" w:space="0" w:color="auto"/>
              <w:left w:val="single" w:sz="8" w:space="0" w:color="auto"/>
              <w:bottom w:val="single" w:sz="8" w:space="0" w:color="000000"/>
              <w:right w:val="nil"/>
            </w:tcBorders>
            <w:vAlign w:val="center"/>
            <w:hideMark/>
          </w:tcPr>
          <w:p w14:paraId="4A1457F7" w14:textId="77777777" w:rsidR="00D1126E" w:rsidRPr="00D1126E" w:rsidDel="003907B0" w:rsidRDefault="00D1126E" w:rsidP="00D1126E">
            <w:pPr>
              <w:spacing w:after="0" w:line="240" w:lineRule="auto"/>
              <w:rPr>
                <w:del w:id="1629" w:author="Lane, Stefanie" w:date="2023-02-14T18:26:00Z"/>
                <w:rFonts w:ascii="Calibri" w:eastAsia="Times New Roman" w:hAnsi="Calibri" w:cs="Calibri"/>
                <w:color w:val="000000"/>
                <w:sz w:val="20"/>
                <w:szCs w:val="20"/>
              </w:rPr>
            </w:pPr>
          </w:p>
        </w:tc>
        <w:tc>
          <w:tcPr>
            <w:tcW w:w="2149" w:type="dxa"/>
            <w:tcBorders>
              <w:top w:val="single" w:sz="4" w:space="0" w:color="auto"/>
              <w:left w:val="nil"/>
              <w:bottom w:val="single" w:sz="4" w:space="0" w:color="auto"/>
              <w:right w:val="nil"/>
            </w:tcBorders>
            <w:shd w:val="clear" w:color="auto" w:fill="auto"/>
            <w:noWrap/>
            <w:vAlign w:val="bottom"/>
            <w:hideMark/>
          </w:tcPr>
          <w:p w14:paraId="097F682A" w14:textId="32FBEBC6" w:rsidR="00D1126E" w:rsidRPr="00D1126E" w:rsidDel="003907B0" w:rsidRDefault="00D1126E" w:rsidP="00D1126E">
            <w:pPr>
              <w:spacing w:after="0" w:line="240" w:lineRule="auto"/>
              <w:rPr>
                <w:del w:id="1630" w:author="Lane, Stefanie" w:date="2023-02-14T18:26:00Z"/>
                <w:rFonts w:ascii="Calibri" w:eastAsia="Times New Roman" w:hAnsi="Calibri" w:cs="Calibri"/>
                <w:i/>
                <w:iCs/>
                <w:sz w:val="20"/>
                <w:szCs w:val="20"/>
              </w:rPr>
            </w:pPr>
            <w:del w:id="1631" w:author="Lane, Stefanie" w:date="2023-02-14T18:26:00Z">
              <w:r w:rsidRPr="00D1126E" w:rsidDel="003907B0">
                <w:rPr>
                  <w:rFonts w:ascii="Calibri" w:eastAsia="Times New Roman" w:hAnsi="Calibri" w:cs="Calibri"/>
                  <w:i/>
                  <w:iCs/>
                  <w:sz w:val="20"/>
                  <w:szCs w:val="20"/>
                </w:rPr>
                <w:delText xml:space="preserve">Myosotis </w:delText>
              </w:r>
              <w:r w:rsidR="00DF171B" w:rsidRPr="00D1126E" w:rsidDel="003907B0">
                <w:rPr>
                  <w:rFonts w:ascii="Calibri" w:eastAsia="Times New Roman" w:hAnsi="Calibri" w:cs="Calibri"/>
                  <w:i/>
                  <w:iCs/>
                  <w:sz w:val="20"/>
                  <w:szCs w:val="20"/>
                </w:rPr>
                <w:delText>scorpioides</w:delText>
              </w:r>
            </w:del>
          </w:p>
        </w:tc>
        <w:tc>
          <w:tcPr>
            <w:tcW w:w="810" w:type="dxa"/>
            <w:tcBorders>
              <w:top w:val="nil"/>
              <w:left w:val="nil"/>
              <w:bottom w:val="single" w:sz="4" w:space="0" w:color="auto"/>
              <w:right w:val="nil"/>
            </w:tcBorders>
            <w:shd w:val="clear" w:color="auto" w:fill="auto"/>
            <w:noWrap/>
            <w:vAlign w:val="bottom"/>
            <w:hideMark/>
          </w:tcPr>
          <w:p w14:paraId="77CBC708" w14:textId="77777777" w:rsidR="00D1126E" w:rsidRPr="00D1126E" w:rsidDel="003907B0" w:rsidRDefault="00D1126E" w:rsidP="00D1126E">
            <w:pPr>
              <w:spacing w:after="0" w:line="240" w:lineRule="auto"/>
              <w:jc w:val="center"/>
              <w:rPr>
                <w:del w:id="1632" w:author="Lane, Stefanie" w:date="2023-02-14T18:26:00Z"/>
                <w:rFonts w:ascii="Calibri" w:eastAsia="Times New Roman" w:hAnsi="Calibri" w:cs="Calibri"/>
                <w:color w:val="000000"/>
                <w:sz w:val="20"/>
                <w:szCs w:val="20"/>
              </w:rPr>
            </w:pPr>
            <w:del w:id="1633" w:author="Lane, Stefanie" w:date="2023-02-14T18:26:00Z">
              <w:r w:rsidRPr="00D1126E" w:rsidDel="003907B0">
                <w:rPr>
                  <w:rFonts w:ascii="Calibri" w:eastAsia="Times New Roman" w:hAnsi="Calibri" w:cs="Calibri"/>
                  <w:color w:val="000000"/>
                  <w:sz w:val="20"/>
                  <w:szCs w:val="20"/>
                </w:rPr>
                <w:delText>&lt; 0.01</w:delText>
              </w:r>
            </w:del>
          </w:p>
        </w:tc>
        <w:tc>
          <w:tcPr>
            <w:tcW w:w="300" w:type="dxa"/>
            <w:tcBorders>
              <w:top w:val="nil"/>
              <w:left w:val="nil"/>
              <w:bottom w:val="nil"/>
              <w:right w:val="nil"/>
            </w:tcBorders>
            <w:shd w:val="clear" w:color="auto" w:fill="auto"/>
            <w:noWrap/>
            <w:vAlign w:val="bottom"/>
            <w:hideMark/>
          </w:tcPr>
          <w:p w14:paraId="5F9F6B73" w14:textId="77777777" w:rsidR="00D1126E" w:rsidRPr="00D1126E" w:rsidDel="003907B0" w:rsidRDefault="00D1126E" w:rsidP="00D1126E">
            <w:pPr>
              <w:spacing w:after="0" w:line="240" w:lineRule="auto"/>
              <w:jc w:val="center"/>
              <w:rPr>
                <w:del w:id="1634" w:author="Lane, Stefanie" w:date="2023-02-14T18:26:00Z"/>
                <w:rFonts w:ascii="Calibri" w:eastAsia="Times New Roman" w:hAnsi="Calibri" w:cs="Calibri"/>
                <w:color w:val="000000"/>
                <w:sz w:val="20"/>
                <w:szCs w:val="20"/>
              </w:rPr>
            </w:pPr>
          </w:p>
        </w:tc>
        <w:tc>
          <w:tcPr>
            <w:tcW w:w="2189" w:type="dxa"/>
            <w:tcBorders>
              <w:top w:val="single" w:sz="4" w:space="0" w:color="auto"/>
              <w:left w:val="nil"/>
              <w:bottom w:val="single" w:sz="4" w:space="0" w:color="auto"/>
              <w:right w:val="nil"/>
            </w:tcBorders>
            <w:shd w:val="clear" w:color="auto" w:fill="auto"/>
            <w:noWrap/>
            <w:vAlign w:val="bottom"/>
            <w:hideMark/>
          </w:tcPr>
          <w:p w14:paraId="01EA0A33" w14:textId="77777777" w:rsidR="00D1126E" w:rsidRPr="00D1126E" w:rsidDel="003907B0" w:rsidRDefault="00D1126E" w:rsidP="00D1126E">
            <w:pPr>
              <w:spacing w:after="0" w:line="240" w:lineRule="auto"/>
              <w:rPr>
                <w:del w:id="1635" w:author="Lane, Stefanie" w:date="2023-02-14T18:26:00Z"/>
                <w:rFonts w:ascii="Calibri" w:eastAsia="Times New Roman" w:hAnsi="Calibri" w:cs="Calibri"/>
                <w:i/>
                <w:iCs/>
                <w:sz w:val="20"/>
                <w:szCs w:val="20"/>
              </w:rPr>
            </w:pPr>
            <w:del w:id="1636" w:author="Lane, Stefanie" w:date="2023-02-14T18:26:00Z">
              <w:r w:rsidRPr="00D1126E" w:rsidDel="003907B0">
                <w:rPr>
                  <w:rFonts w:ascii="Calibri" w:eastAsia="Times New Roman" w:hAnsi="Calibri" w:cs="Calibri"/>
                  <w:i/>
                  <w:iCs/>
                  <w:sz w:val="20"/>
                  <w:szCs w:val="20"/>
                </w:rPr>
                <w:delText>Menyanthes trifoliata</w:delText>
              </w:r>
            </w:del>
          </w:p>
        </w:tc>
        <w:tc>
          <w:tcPr>
            <w:tcW w:w="751" w:type="dxa"/>
            <w:tcBorders>
              <w:top w:val="nil"/>
              <w:left w:val="nil"/>
              <w:bottom w:val="single" w:sz="4" w:space="0" w:color="auto"/>
              <w:right w:val="nil"/>
            </w:tcBorders>
            <w:shd w:val="clear" w:color="auto" w:fill="auto"/>
            <w:noWrap/>
            <w:vAlign w:val="bottom"/>
            <w:hideMark/>
          </w:tcPr>
          <w:p w14:paraId="0A95FDD4" w14:textId="77777777" w:rsidR="00D1126E" w:rsidRPr="00D1126E" w:rsidDel="003907B0" w:rsidRDefault="00D1126E" w:rsidP="00D1126E">
            <w:pPr>
              <w:spacing w:after="0" w:line="240" w:lineRule="auto"/>
              <w:jc w:val="center"/>
              <w:rPr>
                <w:del w:id="1637" w:author="Lane, Stefanie" w:date="2023-02-14T18:26:00Z"/>
                <w:rFonts w:ascii="Calibri" w:eastAsia="Times New Roman" w:hAnsi="Calibri" w:cs="Calibri"/>
                <w:color w:val="000000"/>
                <w:sz w:val="20"/>
                <w:szCs w:val="20"/>
              </w:rPr>
            </w:pPr>
            <w:del w:id="1638" w:author="Lane, Stefanie" w:date="2023-02-14T18:26:00Z">
              <w:r w:rsidRPr="00D1126E" w:rsidDel="003907B0">
                <w:rPr>
                  <w:rFonts w:ascii="Calibri" w:eastAsia="Times New Roman" w:hAnsi="Calibri" w:cs="Calibri"/>
                  <w:color w:val="000000"/>
                  <w:sz w:val="20"/>
                  <w:szCs w:val="20"/>
                </w:rPr>
                <w:delText>&lt; 0.01</w:delText>
              </w:r>
            </w:del>
          </w:p>
        </w:tc>
        <w:tc>
          <w:tcPr>
            <w:tcW w:w="262" w:type="dxa"/>
            <w:tcBorders>
              <w:top w:val="nil"/>
              <w:left w:val="nil"/>
              <w:bottom w:val="nil"/>
              <w:right w:val="nil"/>
            </w:tcBorders>
            <w:shd w:val="clear" w:color="auto" w:fill="auto"/>
            <w:noWrap/>
            <w:vAlign w:val="bottom"/>
            <w:hideMark/>
          </w:tcPr>
          <w:p w14:paraId="37376371" w14:textId="77777777" w:rsidR="00D1126E" w:rsidRPr="00D1126E" w:rsidDel="003907B0" w:rsidRDefault="00D1126E" w:rsidP="00D1126E">
            <w:pPr>
              <w:spacing w:after="0" w:line="240" w:lineRule="auto"/>
              <w:jc w:val="center"/>
              <w:rPr>
                <w:del w:id="1639" w:author="Lane, Stefanie" w:date="2023-02-14T18:26:00Z"/>
                <w:rFonts w:ascii="Calibri" w:eastAsia="Times New Roman" w:hAnsi="Calibri" w:cs="Calibri"/>
                <w:color w:val="000000"/>
                <w:sz w:val="20"/>
                <w:szCs w:val="20"/>
              </w:rPr>
            </w:pPr>
          </w:p>
        </w:tc>
        <w:tc>
          <w:tcPr>
            <w:tcW w:w="2007" w:type="dxa"/>
            <w:tcBorders>
              <w:top w:val="single" w:sz="4" w:space="0" w:color="auto"/>
              <w:left w:val="nil"/>
              <w:bottom w:val="single" w:sz="4" w:space="0" w:color="auto"/>
              <w:right w:val="nil"/>
            </w:tcBorders>
            <w:shd w:val="clear" w:color="auto" w:fill="auto"/>
            <w:noWrap/>
            <w:vAlign w:val="bottom"/>
            <w:hideMark/>
          </w:tcPr>
          <w:p w14:paraId="62EEC413" w14:textId="77777777" w:rsidR="00D1126E" w:rsidRPr="00D1126E" w:rsidDel="003907B0" w:rsidRDefault="00D1126E" w:rsidP="00D1126E">
            <w:pPr>
              <w:spacing w:after="0" w:line="240" w:lineRule="auto"/>
              <w:rPr>
                <w:del w:id="1640" w:author="Lane, Stefanie" w:date="2023-02-14T18:26:00Z"/>
                <w:rFonts w:ascii="Calibri" w:eastAsia="Times New Roman" w:hAnsi="Calibri" w:cs="Calibri"/>
                <w:i/>
                <w:iCs/>
                <w:color w:val="000000"/>
                <w:sz w:val="20"/>
                <w:szCs w:val="20"/>
              </w:rPr>
            </w:pPr>
            <w:del w:id="1641" w:author="Lane, Stefanie" w:date="2023-02-14T18:26:00Z">
              <w:r w:rsidRPr="00D1126E" w:rsidDel="003907B0">
                <w:rPr>
                  <w:rFonts w:ascii="Calibri" w:eastAsia="Times New Roman" w:hAnsi="Calibri" w:cs="Calibri"/>
                  <w:i/>
                  <w:iCs/>
                  <w:color w:val="000000"/>
                  <w:sz w:val="20"/>
                  <w:szCs w:val="20"/>
                </w:rPr>
                <w:delText>Mentha aquatica</w:delText>
              </w:r>
            </w:del>
          </w:p>
        </w:tc>
        <w:tc>
          <w:tcPr>
            <w:tcW w:w="881" w:type="dxa"/>
            <w:tcBorders>
              <w:top w:val="nil"/>
              <w:left w:val="nil"/>
              <w:bottom w:val="single" w:sz="4" w:space="0" w:color="auto"/>
              <w:right w:val="single" w:sz="8" w:space="0" w:color="auto"/>
            </w:tcBorders>
            <w:shd w:val="clear" w:color="auto" w:fill="auto"/>
            <w:noWrap/>
            <w:vAlign w:val="bottom"/>
            <w:hideMark/>
          </w:tcPr>
          <w:p w14:paraId="7CE4FC3E" w14:textId="77777777" w:rsidR="00D1126E" w:rsidRPr="00D1126E" w:rsidDel="003907B0" w:rsidRDefault="00D1126E" w:rsidP="00D1126E">
            <w:pPr>
              <w:spacing w:after="0" w:line="240" w:lineRule="auto"/>
              <w:jc w:val="center"/>
              <w:rPr>
                <w:del w:id="1642" w:author="Lane, Stefanie" w:date="2023-02-14T18:26:00Z"/>
                <w:rFonts w:ascii="Calibri" w:eastAsia="Times New Roman" w:hAnsi="Calibri" w:cs="Calibri"/>
                <w:color w:val="000000"/>
                <w:sz w:val="20"/>
                <w:szCs w:val="20"/>
              </w:rPr>
            </w:pPr>
            <w:del w:id="1643" w:author="Lane, Stefanie" w:date="2023-02-14T18:26:00Z">
              <w:r w:rsidRPr="00D1126E" w:rsidDel="003907B0">
                <w:rPr>
                  <w:rFonts w:ascii="Calibri" w:eastAsia="Times New Roman" w:hAnsi="Calibri" w:cs="Calibri"/>
                  <w:color w:val="000000"/>
                  <w:sz w:val="20"/>
                  <w:szCs w:val="20"/>
                </w:rPr>
                <w:delText>&lt; 0.01</w:delText>
              </w:r>
            </w:del>
          </w:p>
        </w:tc>
      </w:tr>
      <w:tr w:rsidR="00D1126E" w:rsidRPr="00D1126E" w:rsidDel="003907B0" w14:paraId="37FF0324" w14:textId="77777777" w:rsidTr="00D1126E">
        <w:trPr>
          <w:divId w:val="1944339710"/>
          <w:trHeight w:val="260"/>
          <w:del w:id="1644" w:author="Lane, Stefanie" w:date="2023-02-14T18:26:00Z"/>
        </w:trPr>
        <w:tc>
          <w:tcPr>
            <w:tcW w:w="1091" w:type="dxa"/>
            <w:vMerge/>
            <w:tcBorders>
              <w:top w:val="single" w:sz="8" w:space="0" w:color="auto"/>
              <w:left w:val="single" w:sz="8" w:space="0" w:color="auto"/>
              <w:bottom w:val="single" w:sz="8" w:space="0" w:color="000000"/>
              <w:right w:val="nil"/>
            </w:tcBorders>
            <w:vAlign w:val="center"/>
            <w:hideMark/>
          </w:tcPr>
          <w:p w14:paraId="629AB4BF" w14:textId="77777777" w:rsidR="00D1126E" w:rsidRPr="00D1126E" w:rsidDel="003907B0" w:rsidRDefault="00D1126E" w:rsidP="00D1126E">
            <w:pPr>
              <w:spacing w:after="0" w:line="240" w:lineRule="auto"/>
              <w:rPr>
                <w:del w:id="1645" w:author="Lane, Stefanie" w:date="2023-02-14T18:26:00Z"/>
                <w:rFonts w:ascii="Calibri" w:eastAsia="Times New Roman" w:hAnsi="Calibri" w:cs="Calibri"/>
                <w:color w:val="000000"/>
                <w:sz w:val="20"/>
                <w:szCs w:val="20"/>
              </w:rPr>
            </w:pPr>
          </w:p>
        </w:tc>
        <w:tc>
          <w:tcPr>
            <w:tcW w:w="2149" w:type="dxa"/>
            <w:tcBorders>
              <w:top w:val="nil"/>
              <w:left w:val="nil"/>
              <w:bottom w:val="nil"/>
              <w:right w:val="nil"/>
            </w:tcBorders>
            <w:shd w:val="clear" w:color="auto" w:fill="auto"/>
            <w:noWrap/>
            <w:vAlign w:val="bottom"/>
            <w:hideMark/>
          </w:tcPr>
          <w:p w14:paraId="6414F773" w14:textId="77777777" w:rsidR="00D1126E" w:rsidRPr="00D1126E" w:rsidDel="003907B0" w:rsidRDefault="00D1126E" w:rsidP="00D1126E">
            <w:pPr>
              <w:spacing w:after="0" w:line="240" w:lineRule="auto"/>
              <w:rPr>
                <w:del w:id="1646" w:author="Lane, Stefanie" w:date="2023-02-14T18:26:00Z"/>
                <w:rFonts w:ascii="Calibri" w:eastAsia="Times New Roman" w:hAnsi="Calibri" w:cs="Calibri"/>
                <w:i/>
                <w:iCs/>
                <w:color w:val="000000"/>
                <w:sz w:val="20"/>
                <w:szCs w:val="20"/>
              </w:rPr>
            </w:pPr>
            <w:del w:id="1647" w:author="Lane, Stefanie" w:date="2023-02-14T18:26:00Z">
              <w:r w:rsidRPr="00D1126E" w:rsidDel="003907B0">
                <w:rPr>
                  <w:rFonts w:ascii="Calibri" w:eastAsia="Times New Roman" w:hAnsi="Calibri" w:cs="Calibri"/>
                  <w:i/>
                  <w:iCs/>
                  <w:color w:val="000000"/>
                  <w:sz w:val="20"/>
                  <w:szCs w:val="20"/>
                </w:rPr>
                <w:delText>Bidens cernua</w:delText>
              </w:r>
            </w:del>
          </w:p>
        </w:tc>
        <w:tc>
          <w:tcPr>
            <w:tcW w:w="810" w:type="dxa"/>
            <w:tcBorders>
              <w:top w:val="nil"/>
              <w:left w:val="nil"/>
              <w:bottom w:val="single" w:sz="4" w:space="0" w:color="auto"/>
              <w:right w:val="nil"/>
            </w:tcBorders>
            <w:shd w:val="clear" w:color="auto" w:fill="auto"/>
            <w:noWrap/>
            <w:vAlign w:val="bottom"/>
            <w:hideMark/>
          </w:tcPr>
          <w:p w14:paraId="1365DE7B" w14:textId="77777777" w:rsidR="00D1126E" w:rsidRPr="00D1126E" w:rsidDel="003907B0" w:rsidRDefault="00D1126E" w:rsidP="00D1126E">
            <w:pPr>
              <w:spacing w:after="0" w:line="240" w:lineRule="auto"/>
              <w:jc w:val="center"/>
              <w:rPr>
                <w:del w:id="1648" w:author="Lane, Stefanie" w:date="2023-02-14T18:26:00Z"/>
                <w:rFonts w:ascii="Calibri" w:eastAsia="Times New Roman" w:hAnsi="Calibri" w:cs="Calibri"/>
                <w:color w:val="000000"/>
                <w:sz w:val="20"/>
                <w:szCs w:val="20"/>
              </w:rPr>
            </w:pPr>
            <w:del w:id="1649" w:author="Lane, Stefanie" w:date="2023-02-14T18:26:00Z">
              <w:r w:rsidRPr="00D1126E" w:rsidDel="003907B0">
                <w:rPr>
                  <w:rFonts w:ascii="Calibri" w:eastAsia="Times New Roman" w:hAnsi="Calibri" w:cs="Calibri"/>
                  <w:color w:val="000000"/>
                  <w:sz w:val="20"/>
                  <w:szCs w:val="20"/>
                </w:rPr>
                <w:delText>&lt; 0.01</w:delText>
              </w:r>
            </w:del>
          </w:p>
        </w:tc>
        <w:tc>
          <w:tcPr>
            <w:tcW w:w="300" w:type="dxa"/>
            <w:tcBorders>
              <w:top w:val="nil"/>
              <w:left w:val="nil"/>
              <w:bottom w:val="nil"/>
              <w:right w:val="nil"/>
            </w:tcBorders>
            <w:shd w:val="clear" w:color="auto" w:fill="auto"/>
            <w:noWrap/>
            <w:vAlign w:val="bottom"/>
            <w:hideMark/>
          </w:tcPr>
          <w:p w14:paraId="4614D725" w14:textId="77777777" w:rsidR="00D1126E" w:rsidRPr="00D1126E" w:rsidDel="003907B0" w:rsidRDefault="00D1126E" w:rsidP="00D1126E">
            <w:pPr>
              <w:spacing w:after="0" w:line="240" w:lineRule="auto"/>
              <w:jc w:val="center"/>
              <w:rPr>
                <w:del w:id="1650" w:author="Lane, Stefanie" w:date="2023-02-14T18:26:00Z"/>
                <w:rFonts w:ascii="Calibri" w:eastAsia="Times New Roman" w:hAnsi="Calibri" w:cs="Calibri"/>
                <w:color w:val="000000"/>
                <w:sz w:val="20"/>
                <w:szCs w:val="20"/>
              </w:rPr>
            </w:pPr>
          </w:p>
        </w:tc>
        <w:tc>
          <w:tcPr>
            <w:tcW w:w="2189" w:type="dxa"/>
            <w:tcBorders>
              <w:top w:val="nil"/>
              <w:left w:val="nil"/>
              <w:bottom w:val="nil"/>
              <w:right w:val="nil"/>
            </w:tcBorders>
            <w:shd w:val="clear" w:color="auto" w:fill="auto"/>
            <w:noWrap/>
            <w:vAlign w:val="bottom"/>
            <w:hideMark/>
          </w:tcPr>
          <w:p w14:paraId="288E84B4" w14:textId="77777777" w:rsidR="00D1126E" w:rsidRPr="00D1126E" w:rsidDel="003907B0" w:rsidRDefault="00D1126E" w:rsidP="00D1126E">
            <w:pPr>
              <w:spacing w:after="0" w:line="240" w:lineRule="auto"/>
              <w:rPr>
                <w:del w:id="1651" w:author="Lane, Stefanie" w:date="2023-02-14T18:26:00Z"/>
                <w:rFonts w:ascii="Calibri" w:eastAsia="Times New Roman" w:hAnsi="Calibri" w:cs="Calibri"/>
                <w:sz w:val="20"/>
                <w:szCs w:val="20"/>
              </w:rPr>
            </w:pPr>
            <w:del w:id="1652" w:author="Lane, Stefanie" w:date="2023-02-14T18:26:00Z">
              <w:r w:rsidRPr="00D1126E" w:rsidDel="003907B0">
                <w:rPr>
                  <w:rFonts w:ascii="Calibri" w:eastAsia="Times New Roman" w:hAnsi="Calibri" w:cs="Calibri"/>
                  <w:sz w:val="20"/>
                  <w:szCs w:val="20"/>
                </w:rPr>
                <w:delText>Grass (unidentified)</w:delText>
              </w:r>
            </w:del>
          </w:p>
        </w:tc>
        <w:tc>
          <w:tcPr>
            <w:tcW w:w="751" w:type="dxa"/>
            <w:tcBorders>
              <w:top w:val="nil"/>
              <w:left w:val="nil"/>
              <w:bottom w:val="single" w:sz="4" w:space="0" w:color="auto"/>
              <w:right w:val="nil"/>
            </w:tcBorders>
            <w:shd w:val="clear" w:color="auto" w:fill="auto"/>
            <w:noWrap/>
            <w:vAlign w:val="bottom"/>
            <w:hideMark/>
          </w:tcPr>
          <w:p w14:paraId="7E85B432" w14:textId="77777777" w:rsidR="00D1126E" w:rsidRPr="00D1126E" w:rsidDel="003907B0" w:rsidRDefault="00D1126E" w:rsidP="00D1126E">
            <w:pPr>
              <w:spacing w:after="0" w:line="240" w:lineRule="auto"/>
              <w:jc w:val="center"/>
              <w:rPr>
                <w:del w:id="1653" w:author="Lane, Stefanie" w:date="2023-02-14T18:26:00Z"/>
                <w:rFonts w:ascii="Calibri" w:eastAsia="Times New Roman" w:hAnsi="Calibri" w:cs="Calibri"/>
                <w:color w:val="000000"/>
                <w:sz w:val="20"/>
                <w:szCs w:val="20"/>
              </w:rPr>
            </w:pPr>
            <w:del w:id="1654" w:author="Lane, Stefanie" w:date="2023-02-14T18:26:00Z">
              <w:r w:rsidRPr="00D1126E" w:rsidDel="003907B0">
                <w:rPr>
                  <w:rFonts w:ascii="Calibri" w:eastAsia="Times New Roman" w:hAnsi="Calibri" w:cs="Calibri"/>
                  <w:color w:val="000000"/>
                  <w:sz w:val="20"/>
                  <w:szCs w:val="20"/>
                </w:rPr>
                <w:delText>&lt; 0.01</w:delText>
              </w:r>
            </w:del>
          </w:p>
        </w:tc>
        <w:tc>
          <w:tcPr>
            <w:tcW w:w="262" w:type="dxa"/>
            <w:tcBorders>
              <w:top w:val="nil"/>
              <w:left w:val="nil"/>
              <w:bottom w:val="nil"/>
              <w:right w:val="nil"/>
            </w:tcBorders>
            <w:shd w:val="clear" w:color="auto" w:fill="auto"/>
            <w:noWrap/>
            <w:vAlign w:val="bottom"/>
            <w:hideMark/>
          </w:tcPr>
          <w:p w14:paraId="6A5ED4F4" w14:textId="77777777" w:rsidR="00D1126E" w:rsidRPr="00D1126E" w:rsidDel="003907B0" w:rsidRDefault="00D1126E" w:rsidP="00D1126E">
            <w:pPr>
              <w:spacing w:after="0" w:line="240" w:lineRule="auto"/>
              <w:jc w:val="center"/>
              <w:rPr>
                <w:del w:id="1655" w:author="Lane, Stefanie" w:date="2023-02-14T18:26:00Z"/>
                <w:rFonts w:ascii="Calibri" w:eastAsia="Times New Roman" w:hAnsi="Calibri" w:cs="Calibri"/>
                <w:color w:val="000000"/>
                <w:sz w:val="20"/>
                <w:szCs w:val="20"/>
              </w:rPr>
            </w:pPr>
          </w:p>
        </w:tc>
        <w:tc>
          <w:tcPr>
            <w:tcW w:w="2007" w:type="dxa"/>
            <w:tcBorders>
              <w:top w:val="nil"/>
              <w:left w:val="nil"/>
              <w:bottom w:val="nil"/>
              <w:right w:val="nil"/>
            </w:tcBorders>
            <w:shd w:val="clear" w:color="auto" w:fill="auto"/>
            <w:noWrap/>
            <w:vAlign w:val="bottom"/>
            <w:hideMark/>
          </w:tcPr>
          <w:p w14:paraId="531C78F8" w14:textId="77777777" w:rsidR="00D1126E" w:rsidRPr="00D1126E" w:rsidDel="003907B0" w:rsidRDefault="00D1126E" w:rsidP="00D1126E">
            <w:pPr>
              <w:spacing w:after="0" w:line="240" w:lineRule="auto"/>
              <w:rPr>
                <w:del w:id="1656" w:author="Lane, Stefanie" w:date="2023-02-14T18:26:00Z"/>
                <w:rFonts w:ascii="Calibri" w:eastAsia="Times New Roman" w:hAnsi="Calibri" w:cs="Calibri"/>
                <w:i/>
                <w:iCs/>
                <w:color w:val="000000"/>
                <w:sz w:val="20"/>
                <w:szCs w:val="20"/>
              </w:rPr>
            </w:pPr>
            <w:del w:id="1657" w:author="Lane, Stefanie" w:date="2023-02-14T18:26:00Z">
              <w:r w:rsidRPr="00D1126E" w:rsidDel="003907B0">
                <w:rPr>
                  <w:rFonts w:ascii="Calibri" w:eastAsia="Times New Roman" w:hAnsi="Calibri" w:cs="Calibri"/>
                  <w:i/>
                  <w:iCs/>
                  <w:color w:val="000000"/>
                  <w:sz w:val="20"/>
                  <w:szCs w:val="20"/>
                </w:rPr>
                <w:delText>Lysimachia thyrsiflora</w:delText>
              </w:r>
            </w:del>
          </w:p>
        </w:tc>
        <w:tc>
          <w:tcPr>
            <w:tcW w:w="881" w:type="dxa"/>
            <w:tcBorders>
              <w:top w:val="nil"/>
              <w:left w:val="nil"/>
              <w:bottom w:val="single" w:sz="4" w:space="0" w:color="auto"/>
              <w:right w:val="single" w:sz="8" w:space="0" w:color="auto"/>
            </w:tcBorders>
            <w:shd w:val="clear" w:color="auto" w:fill="auto"/>
            <w:noWrap/>
            <w:vAlign w:val="bottom"/>
            <w:hideMark/>
          </w:tcPr>
          <w:p w14:paraId="0659A441" w14:textId="77777777" w:rsidR="00D1126E" w:rsidRPr="00D1126E" w:rsidDel="003907B0" w:rsidRDefault="00D1126E" w:rsidP="00D1126E">
            <w:pPr>
              <w:spacing w:after="0" w:line="240" w:lineRule="auto"/>
              <w:jc w:val="center"/>
              <w:rPr>
                <w:del w:id="1658" w:author="Lane, Stefanie" w:date="2023-02-14T18:26:00Z"/>
                <w:rFonts w:ascii="Calibri" w:eastAsia="Times New Roman" w:hAnsi="Calibri" w:cs="Calibri"/>
                <w:color w:val="000000"/>
                <w:sz w:val="20"/>
                <w:szCs w:val="20"/>
              </w:rPr>
            </w:pPr>
            <w:del w:id="1659" w:author="Lane, Stefanie" w:date="2023-02-14T18:26:00Z">
              <w:r w:rsidRPr="00D1126E" w:rsidDel="003907B0">
                <w:rPr>
                  <w:rFonts w:ascii="Calibri" w:eastAsia="Times New Roman" w:hAnsi="Calibri" w:cs="Calibri"/>
                  <w:color w:val="000000"/>
                  <w:sz w:val="20"/>
                  <w:szCs w:val="20"/>
                </w:rPr>
                <w:delText>&lt; 0.01</w:delText>
              </w:r>
            </w:del>
          </w:p>
        </w:tc>
      </w:tr>
      <w:tr w:rsidR="00D1126E" w:rsidRPr="00D1126E" w:rsidDel="003907B0" w14:paraId="64CE7C50" w14:textId="77777777" w:rsidTr="00D1126E">
        <w:trPr>
          <w:divId w:val="1944339710"/>
          <w:trHeight w:val="260"/>
          <w:del w:id="1660" w:author="Lane, Stefanie" w:date="2023-02-14T18:26:00Z"/>
        </w:trPr>
        <w:tc>
          <w:tcPr>
            <w:tcW w:w="1091" w:type="dxa"/>
            <w:vMerge/>
            <w:tcBorders>
              <w:top w:val="single" w:sz="8" w:space="0" w:color="auto"/>
              <w:left w:val="single" w:sz="8" w:space="0" w:color="auto"/>
              <w:bottom w:val="single" w:sz="8" w:space="0" w:color="000000"/>
              <w:right w:val="nil"/>
            </w:tcBorders>
            <w:vAlign w:val="center"/>
            <w:hideMark/>
          </w:tcPr>
          <w:p w14:paraId="4D285864" w14:textId="77777777" w:rsidR="00D1126E" w:rsidRPr="00D1126E" w:rsidDel="003907B0" w:rsidRDefault="00D1126E" w:rsidP="00D1126E">
            <w:pPr>
              <w:spacing w:after="0" w:line="240" w:lineRule="auto"/>
              <w:rPr>
                <w:del w:id="1661" w:author="Lane, Stefanie" w:date="2023-02-14T18:26:00Z"/>
                <w:rFonts w:ascii="Calibri" w:eastAsia="Times New Roman" w:hAnsi="Calibri" w:cs="Calibri"/>
                <w:color w:val="000000"/>
                <w:sz w:val="20"/>
                <w:szCs w:val="20"/>
              </w:rPr>
            </w:pPr>
          </w:p>
        </w:tc>
        <w:tc>
          <w:tcPr>
            <w:tcW w:w="2149" w:type="dxa"/>
            <w:tcBorders>
              <w:top w:val="single" w:sz="4" w:space="0" w:color="auto"/>
              <w:left w:val="nil"/>
              <w:bottom w:val="single" w:sz="4" w:space="0" w:color="auto"/>
              <w:right w:val="nil"/>
            </w:tcBorders>
            <w:shd w:val="clear" w:color="auto" w:fill="auto"/>
            <w:noWrap/>
            <w:vAlign w:val="bottom"/>
            <w:hideMark/>
          </w:tcPr>
          <w:p w14:paraId="1FD3C5C7" w14:textId="77777777" w:rsidR="00D1126E" w:rsidRPr="00D1126E" w:rsidDel="003907B0" w:rsidRDefault="00D1126E" w:rsidP="00D1126E">
            <w:pPr>
              <w:spacing w:after="0" w:line="240" w:lineRule="auto"/>
              <w:rPr>
                <w:del w:id="1662" w:author="Lane, Stefanie" w:date="2023-02-14T18:26:00Z"/>
                <w:rFonts w:ascii="Calibri" w:eastAsia="Times New Roman" w:hAnsi="Calibri" w:cs="Calibri"/>
                <w:i/>
                <w:iCs/>
                <w:sz w:val="20"/>
                <w:szCs w:val="20"/>
              </w:rPr>
            </w:pPr>
            <w:del w:id="1663" w:author="Lane, Stefanie" w:date="2023-02-14T18:26:00Z">
              <w:r w:rsidRPr="00D1126E" w:rsidDel="003907B0">
                <w:rPr>
                  <w:rFonts w:ascii="Calibri" w:eastAsia="Times New Roman" w:hAnsi="Calibri" w:cs="Calibri"/>
                  <w:i/>
                  <w:iCs/>
                  <w:sz w:val="20"/>
                  <w:szCs w:val="20"/>
                </w:rPr>
                <w:delText>Lythrum salicaria</w:delText>
              </w:r>
            </w:del>
          </w:p>
        </w:tc>
        <w:tc>
          <w:tcPr>
            <w:tcW w:w="810" w:type="dxa"/>
            <w:tcBorders>
              <w:top w:val="nil"/>
              <w:left w:val="nil"/>
              <w:bottom w:val="single" w:sz="4" w:space="0" w:color="auto"/>
              <w:right w:val="nil"/>
            </w:tcBorders>
            <w:shd w:val="clear" w:color="auto" w:fill="auto"/>
            <w:noWrap/>
            <w:vAlign w:val="bottom"/>
            <w:hideMark/>
          </w:tcPr>
          <w:p w14:paraId="1A5727C8" w14:textId="77777777" w:rsidR="00D1126E" w:rsidRPr="00D1126E" w:rsidDel="003907B0" w:rsidRDefault="00D1126E" w:rsidP="00D1126E">
            <w:pPr>
              <w:spacing w:after="0" w:line="240" w:lineRule="auto"/>
              <w:jc w:val="center"/>
              <w:rPr>
                <w:del w:id="1664" w:author="Lane, Stefanie" w:date="2023-02-14T18:26:00Z"/>
                <w:rFonts w:ascii="Calibri" w:eastAsia="Times New Roman" w:hAnsi="Calibri" w:cs="Calibri"/>
                <w:color w:val="000000"/>
                <w:sz w:val="20"/>
                <w:szCs w:val="20"/>
              </w:rPr>
            </w:pPr>
            <w:del w:id="1665" w:author="Lane, Stefanie" w:date="2023-02-14T18:26:00Z">
              <w:r w:rsidRPr="00D1126E" w:rsidDel="003907B0">
                <w:rPr>
                  <w:rFonts w:ascii="Calibri" w:eastAsia="Times New Roman" w:hAnsi="Calibri" w:cs="Calibri"/>
                  <w:color w:val="000000"/>
                  <w:sz w:val="20"/>
                  <w:szCs w:val="20"/>
                </w:rPr>
                <w:delText>&lt; 0.01</w:delText>
              </w:r>
            </w:del>
          </w:p>
        </w:tc>
        <w:tc>
          <w:tcPr>
            <w:tcW w:w="300" w:type="dxa"/>
            <w:tcBorders>
              <w:top w:val="nil"/>
              <w:left w:val="nil"/>
              <w:bottom w:val="nil"/>
              <w:right w:val="nil"/>
            </w:tcBorders>
            <w:shd w:val="clear" w:color="auto" w:fill="auto"/>
            <w:noWrap/>
            <w:vAlign w:val="bottom"/>
            <w:hideMark/>
          </w:tcPr>
          <w:p w14:paraId="1C9DD7E2" w14:textId="77777777" w:rsidR="00D1126E" w:rsidRPr="00D1126E" w:rsidDel="003907B0" w:rsidRDefault="00D1126E" w:rsidP="00D1126E">
            <w:pPr>
              <w:spacing w:after="0" w:line="240" w:lineRule="auto"/>
              <w:jc w:val="center"/>
              <w:rPr>
                <w:del w:id="1666" w:author="Lane, Stefanie" w:date="2023-02-14T18:26:00Z"/>
                <w:rFonts w:ascii="Calibri" w:eastAsia="Times New Roman" w:hAnsi="Calibri" w:cs="Calibri"/>
                <w:color w:val="000000"/>
                <w:sz w:val="20"/>
                <w:szCs w:val="20"/>
              </w:rPr>
            </w:pPr>
          </w:p>
        </w:tc>
        <w:tc>
          <w:tcPr>
            <w:tcW w:w="2189" w:type="dxa"/>
            <w:tcBorders>
              <w:top w:val="single" w:sz="4" w:space="0" w:color="auto"/>
              <w:left w:val="nil"/>
              <w:bottom w:val="single" w:sz="4" w:space="0" w:color="auto"/>
              <w:right w:val="nil"/>
            </w:tcBorders>
            <w:shd w:val="clear" w:color="auto" w:fill="auto"/>
            <w:noWrap/>
            <w:vAlign w:val="bottom"/>
            <w:hideMark/>
          </w:tcPr>
          <w:p w14:paraId="6E6FC3BA" w14:textId="77777777" w:rsidR="00D1126E" w:rsidRPr="00D1126E" w:rsidDel="003907B0" w:rsidRDefault="00D1126E" w:rsidP="00D1126E">
            <w:pPr>
              <w:spacing w:after="0" w:line="240" w:lineRule="auto"/>
              <w:rPr>
                <w:del w:id="1667" w:author="Lane, Stefanie" w:date="2023-02-14T18:26:00Z"/>
                <w:rFonts w:ascii="Calibri" w:eastAsia="Times New Roman" w:hAnsi="Calibri" w:cs="Calibri"/>
                <w:i/>
                <w:iCs/>
                <w:sz w:val="20"/>
                <w:szCs w:val="20"/>
              </w:rPr>
            </w:pPr>
            <w:del w:id="1668" w:author="Lane, Stefanie" w:date="2023-02-14T18:26:00Z">
              <w:r w:rsidRPr="00D1126E" w:rsidDel="003907B0">
                <w:rPr>
                  <w:rFonts w:ascii="Calibri" w:eastAsia="Times New Roman" w:hAnsi="Calibri" w:cs="Calibri"/>
                  <w:i/>
                  <w:iCs/>
                  <w:sz w:val="20"/>
                  <w:szCs w:val="20"/>
                </w:rPr>
                <w:delText>Lythrum salicaria</w:delText>
              </w:r>
            </w:del>
          </w:p>
        </w:tc>
        <w:tc>
          <w:tcPr>
            <w:tcW w:w="751" w:type="dxa"/>
            <w:tcBorders>
              <w:top w:val="nil"/>
              <w:left w:val="nil"/>
              <w:bottom w:val="single" w:sz="4" w:space="0" w:color="auto"/>
              <w:right w:val="nil"/>
            </w:tcBorders>
            <w:shd w:val="clear" w:color="auto" w:fill="auto"/>
            <w:noWrap/>
            <w:vAlign w:val="bottom"/>
            <w:hideMark/>
          </w:tcPr>
          <w:p w14:paraId="50B4B37A" w14:textId="77777777" w:rsidR="00D1126E" w:rsidRPr="00D1126E" w:rsidDel="003907B0" w:rsidRDefault="00D1126E" w:rsidP="00D1126E">
            <w:pPr>
              <w:spacing w:after="0" w:line="240" w:lineRule="auto"/>
              <w:jc w:val="center"/>
              <w:rPr>
                <w:del w:id="1669" w:author="Lane, Stefanie" w:date="2023-02-14T18:26:00Z"/>
                <w:rFonts w:ascii="Calibri" w:eastAsia="Times New Roman" w:hAnsi="Calibri" w:cs="Calibri"/>
                <w:color w:val="000000"/>
                <w:sz w:val="20"/>
                <w:szCs w:val="20"/>
              </w:rPr>
            </w:pPr>
            <w:del w:id="1670" w:author="Lane, Stefanie" w:date="2023-02-14T18:26:00Z">
              <w:r w:rsidRPr="00D1126E" w:rsidDel="003907B0">
                <w:rPr>
                  <w:rFonts w:ascii="Calibri" w:eastAsia="Times New Roman" w:hAnsi="Calibri" w:cs="Calibri"/>
                  <w:color w:val="000000"/>
                  <w:sz w:val="20"/>
                  <w:szCs w:val="20"/>
                </w:rPr>
                <w:delText>&lt; 0.01</w:delText>
              </w:r>
            </w:del>
          </w:p>
        </w:tc>
        <w:tc>
          <w:tcPr>
            <w:tcW w:w="262" w:type="dxa"/>
            <w:tcBorders>
              <w:top w:val="nil"/>
              <w:left w:val="nil"/>
              <w:bottom w:val="nil"/>
              <w:right w:val="nil"/>
            </w:tcBorders>
            <w:shd w:val="clear" w:color="auto" w:fill="auto"/>
            <w:noWrap/>
            <w:vAlign w:val="bottom"/>
            <w:hideMark/>
          </w:tcPr>
          <w:p w14:paraId="3F56215E" w14:textId="77777777" w:rsidR="00D1126E" w:rsidRPr="00D1126E" w:rsidDel="003907B0" w:rsidRDefault="00D1126E" w:rsidP="00D1126E">
            <w:pPr>
              <w:spacing w:after="0" w:line="240" w:lineRule="auto"/>
              <w:jc w:val="center"/>
              <w:rPr>
                <w:del w:id="1671" w:author="Lane, Stefanie" w:date="2023-02-14T18:26:00Z"/>
                <w:rFonts w:ascii="Calibri" w:eastAsia="Times New Roman" w:hAnsi="Calibri" w:cs="Calibri"/>
                <w:color w:val="000000"/>
                <w:sz w:val="20"/>
                <w:szCs w:val="20"/>
              </w:rPr>
            </w:pPr>
          </w:p>
        </w:tc>
        <w:tc>
          <w:tcPr>
            <w:tcW w:w="2007" w:type="dxa"/>
            <w:tcBorders>
              <w:top w:val="single" w:sz="4" w:space="0" w:color="auto"/>
              <w:left w:val="nil"/>
              <w:bottom w:val="single" w:sz="4" w:space="0" w:color="auto"/>
              <w:right w:val="nil"/>
            </w:tcBorders>
            <w:shd w:val="clear" w:color="auto" w:fill="auto"/>
            <w:noWrap/>
            <w:vAlign w:val="bottom"/>
            <w:hideMark/>
          </w:tcPr>
          <w:p w14:paraId="664AE904" w14:textId="77777777" w:rsidR="00D1126E" w:rsidRPr="00D1126E" w:rsidDel="003907B0" w:rsidRDefault="00D1126E" w:rsidP="00D1126E">
            <w:pPr>
              <w:spacing w:after="0" w:line="240" w:lineRule="auto"/>
              <w:rPr>
                <w:del w:id="1672" w:author="Lane, Stefanie" w:date="2023-02-14T18:26:00Z"/>
                <w:rFonts w:ascii="Calibri" w:eastAsia="Times New Roman" w:hAnsi="Calibri" w:cs="Calibri"/>
                <w:i/>
                <w:iCs/>
                <w:color w:val="000000"/>
                <w:sz w:val="20"/>
                <w:szCs w:val="20"/>
              </w:rPr>
            </w:pPr>
            <w:del w:id="1673" w:author="Lane, Stefanie" w:date="2023-02-14T18:26:00Z">
              <w:r w:rsidRPr="00D1126E" w:rsidDel="003907B0">
                <w:rPr>
                  <w:rFonts w:ascii="Calibri" w:eastAsia="Times New Roman" w:hAnsi="Calibri" w:cs="Calibri"/>
                  <w:i/>
                  <w:iCs/>
                  <w:color w:val="000000"/>
                  <w:sz w:val="20"/>
                  <w:szCs w:val="20"/>
                </w:rPr>
                <w:delText>Galium trifidum</w:delText>
              </w:r>
            </w:del>
          </w:p>
        </w:tc>
        <w:tc>
          <w:tcPr>
            <w:tcW w:w="881" w:type="dxa"/>
            <w:tcBorders>
              <w:top w:val="nil"/>
              <w:left w:val="nil"/>
              <w:bottom w:val="single" w:sz="4" w:space="0" w:color="auto"/>
              <w:right w:val="single" w:sz="8" w:space="0" w:color="auto"/>
            </w:tcBorders>
            <w:shd w:val="clear" w:color="auto" w:fill="auto"/>
            <w:noWrap/>
            <w:vAlign w:val="bottom"/>
            <w:hideMark/>
          </w:tcPr>
          <w:p w14:paraId="62DA1E6F" w14:textId="77777777" w:rsidR="00D1126E" w:rsidRPr="00D1126E" w:rsidDel="003907B0" w:rsidRDefault="00D1126E" w:rsidP="00D1126E">
            <w:pPr>
              <w:spacing w:after="0" w:line="240" w:lineRule="auto"/>
              <w:jc w:val="center"/>
              <w:rPr>
                <w:del w:id="1674" w:author="Lane, Stefanie" w:date="2023-02-14T18:26:00Z"/>
                <w:rFonts w:ascii="Calibri" w:eastAsia="Times New Roman" w:hAnsi="Calibri" w:cs="Calibri"/>
                <w:color w:val="000000"/>
                <w:sz w:val="20"/>
                <w:szCs w:val="20"/>
              </w:rPr>
            </w:pPr>
            <w:del w:id="1675" w:author="Lane, Stefanie" w:date="2023-02-14T18:26:00Z">
              <w:r w:rsidRPr="00D1126E" w:rsidDel="003907B0">
                <w:rPr>
                  <w:rFonts w:ascii="Calibri" w:eastAsia="Times New Roman" w:hAnsi="Calibri" w:cs="Calibri"/>
                  <w:color w:val="000000"/>
                  <w:sz w:val="20"/>
                  <w:szCs w:val="20"/>
                </w:rPr>
                <w:delText>&lt; 0.01</w:delText>
              </w:r>
            </w:del>
          </w:p>
        </w:tc>
      </w:tr>
      <w:tr w:rsidR="00D1126E" w:rsidRPr="00D1126E" w:rsidDel="003907B0" w14:paraId="4AB10CF8" w14:textId="77777777" w:rsidTr="00D1126E">
        <w:trPr>
          <w:divId w:val="1944339710"/>
          <w:trHeight w:val="260"/>
          <w:del w:id="1676" w:author="Lane, Stefanie" w:date="2023-02-14T18:26:00Z"/>
        </w:trPr>
        <w:tc>
          <w:tcPr>
            <w:tcW w:w="1091" w:type="dxa"/>
            <w:vMerge/>
            <w:tcBorders>
              <w:top w:val="single" w:sz="8" w:space="0" w:color="auto"/>
              <w:left w:val="single" w:sz="8" w:space="0" w:color="auto"/>
              <w:bottom w:val="single" w:sz="8" w:space="0" w:color="000000"/>
              <w:right w:val="nil"/>
            </w:tcBorders>
            <w:vAlign w:val="center"/>
            <w:hideMark/>
          </w:tcPr>
          <w:p w14:paraId="6083E9CB" w14:textId="77777777" w:rsidR="00D1126E" w:rsidRPr="00D1126E" w:rsidDel="003907B0" w:rsidRDefault="00D1126E" w:rsidP="00D1126E">
            <w:pPr>
              <w:spacing w:after="0" w:line="240" w:lineRule="auto"/>
              <w:rPr>
                <w:del w:id="1677" w:author="Lane, Stefanie" w:date="2023-02-14T18:26:00Z"/>
                <w:rFonts w:ascii="Calibri" w:eastAsia="Times New Roman" w:hAnsi="Calibri" w:cs="Calibri"/>
                <w:color w:val="000000"/>
                <w:sz w:val="20"/>
                <w:szCs w:val="20"/>
              </w:rPr>
            </w:pPr>
          </w:p>
        </w:tc>
        <w:tc>
          <w:tcPr>
            <w:tcW w:w="2149" w:type="dxa"/>
            <w:tcBorders>
              <w:top w:val="nil"/>
              <w:left w:val="nil"/>
              <w:bottom w:val="nil"/>
              <w:right w:val="nil"/>
            </w:tcBorders>
            <w:shd w:val="clear" w:color="auto" w:fill="auto"/>
            <w:noWrap/>
            <w:vAlign w:val="bottom"/>
            <w:hideMark/>
          </w:tcPr>
          <w:p w14:paraId="3FACFDB1" w14:textId="77777777" w:rsidR="00D1126E" w:rsidRPr="00D1126E" w:rsidDel="003907B0" w:rsidRDefault="00D1126E" w:rsidP="00D1126E">
            <w:pPr>
              <w:spacing w:after="0" w:line="240" w:lineRule="auto"/>
              <w:rPr>
                <w:del w:id="1678" w:author="Lane, Stefanie" w:date="2023-02-14T18:26:00Z"/>
                <w:rFonts w:ascii="Calibri" w:eastAsia="Times New Roman" w:hAnsi="Calibri" w:cs="Calibri"/>
                <w:i/>
                <w:iCs/>
                <w:color w:val="000000"/>
                <w:sz w:val="20"/>
                <w:szCs w:val="20"/>
              </w:rPr>
            </w:pPr>
            <w:del w:id="1679" w:author="Lane, Stefanie" w:date="2023-02-14T18:26:00Z">
              <w:r w:rsidRPr="00D1126E" w:rsidDel="003907B0">
                <w:rPr>
                  <w:rFonts w:ascii="Calibri" w:eastAsia="Times New Roman" w:hAnsi="Calibri" w:cs="Calibri"/>
                  <w:i/>
                  <w:iCs/>
                  <w:color w:val="000000"/>
                  <w:sz w:val="20"/>
                  <w:szCs w:val="20"/>
                </w:rPr>
                <w:delText>Equisetum fluviatile</w:delText>
              </w:r>
            </w:del>
          </w:p>
        </w:tc>
        <w:tc>
          <w:tcPr>
            <w:tcW w:w="810" w:type="dxa"/>
            <w:tcBorders>
              <w:top w:val="nil"/>
              <w:left w:val="nil"/>
              <w:bottom w:val="nil"/>
              <w:right w:val="nil"/>
            </w:tcBorders>
            <w:shd w:val="clear" w:color="auto" w:fill="auto"/>
            <w:noWrap/>
            <w:vAlign w:val="bottom"/>
            <w:hideMark/>
          </w:tcPr>
          <w:p w14:paraId="6A8D4D2F" w14:textId="77777777" w:rsidR="00D1126E" w:rsidRPr="00D1126E" w:rsidDel="003907B0" w:rsidRDefault="00D1126E" w:rsidP="00D1126E">
            <w:pPr>
              <w:spacing w:after="0" w:line="240" w:lineRule="auto"/>
              <w:jc w:val="center"/>
              <w:rPr>
                <w:del w:id="1680" w:author="Lane, Stefanie" w:date="2023-02-14T18:26:00Z"/>
                <w:rFonts w:ascii="Calibri" w:eastAsia="Times New Roman" w:hAnsi="Calibri" w:cs="Calibri"/>
                <w:color w:val="000000"/>
                <w:sz w:val="20"/>
                <w:szCs w:val="20"/>
              </w:rPr>
            </w:pPr>
            <w:del w:id="1681" w:author="Lane, Stefanie" w:date="2023-02-14T18:26:00Z">
              <w:r w:rsidRPr="00D1126E" w:rsidDel="003907B0">
                <w:rPr>
                  <w:rFonts w:ascii="Calibri" w:eastAsia="Times New Roman" w:hAnsi="Calibri" w:cs="Calibri"/>
                  <w:color w:val="000000"/>
                  <w:sz w:val="20"/>
                  <w:szCs w:val="20"/>
                </w:rPr>
                <w:delText>0.01</w:delText>
              </w:r>
            </w:del>
          </w:p>
        </w:tc>
        <w:tc>
          <w:tcPr>
            <w:tcW w:w="300" w:type="dxa"/>
            <w:tcBorders>
              <w:top w:val="nil"/>
              <w:left w:val="nil"/>
              <w:bottom w:val="nil"/>
              <w:right w:val="nil"/>
            </w:tcBorders>
            <w:shd w:val="clear" w:color="auto" w:fill="auto"/>
            <w:noWrap/>
            <w:vAlign w:val="bottom"/>
            <w:hideMark/>
          </w:tcPr>
          <w:p w14:paraId="49D6F4C4" w14:textId="77777777" w:rsidR="00D1126E" w:rsidRPr="00D1126E" w:rsidDel="003907B0" w:rsidRDefault="00D1126E" w:rsidP="00D1126E">
            <w:pPr>
              <w:spacing w:after="0" w:line="240" w:lineRule="auto"/>
              <w:jc w:val="center"/>
              <w:rPr>
                <w:del w:id="1682" w:author="Lane, Stefanie" w:date="2023-02-14T18:26:00Z"/>
                <w:rFonts w:ascii="Calibri" w:eastAsia="Times New Roman" w:hAnsi="Calibri" w:cs="Calibri"/>
                <w:color w:val="000000"/>
                <w:sz w:val="20"/>
                <w:szCs w:val="20"/>
              </w:rPr>
            </w:pPr>
          </w:p>
        </w:tc>
        <w:tc>
          <w:tcPr>
            <w:tcW w:w="2189" w:type="dxa"/>
            <w:tcBorders>
              <w:top w:val="nil"/>
              <w:left w:val="nil"/>
              <w:bottom w:val="nil"/>
              <w:right w:val="nil"/>
            </w:tcBorders>
            <w:shd w:val="clear" w:color="auto" w:fill="auto"/>
            <w:noWrap/>
            <w:vAlign w:val="bottom"/>
            <w:hideMark/>
          </w:tcPr>
          <w:p w14:paraId="5678E43C" w14:textId="77777777" w:rsidR="00D1126E" w:rsidRPr="00D1126E" w:rsidDel="003907B0" w:rsidRDefault="00D1126E" w:rsidP="00D1126E">
            <w:pPr>
              <w:spacing w:after="0" w:line="240" w:lineRule="auto"/>
              <w:rPr>
                <w:del w:id="1683" w:author="Lane, Stefanie" w:date="2023-02-14T18:26:00Z"/>
                <w:rFonts w:ascii="Calibri" w:eastAsia="Times New Roman" w:hAnsi="Calibri" w:cs="Calibri"/>
                <w:i/>
                <w:iCs/>
                <w:color w:val="000000"/>
                <w:sz w:val="20"/>
                <w:szCs w:val="20"/>
              </w:rPr>
            </w:pPr>
            <w:del w:id="1684" w:author="Lane, Stefanie" w:date="2023-02-14T18:26:00Z">
              <w:r w:rsidRPr="00D1126E" w:rsidDel="003907B0">
                <w:rPr>
                  <w:rFonts w:ascii="Calibri" w:eastAsia="Times New Roman" w:hAnsi="Calibri" w:cs="Calibri"/>
                  <w:i/>
                  <w:iCs/>
                  <w:color w:val="000000"/>
                  <w:sz w:val="20"/>
                  <w:szCs w:val="20"/>
                </w:rPr>
                <w:delText>Juncus articulatus</w:delText>
              </w:r>
            </w:del>
          </w:p>
        </w:tc>
        <w:tc>
          <w:tcPr>
            <w:tcW w:w="751" w:type="dxa"/>
            <w:tcBorders>
              <w:top w:val="nil"/>
              <w:left w:val="nil"/>
              <w:bottom w:val="single" w:sz="4" w:space="0" w:color="auto"/>
              <w:right w:val="nil"/>
            </w:tcBorders>
            <w:shd w:val="clear" w:color="auto" w:fill="auto"/>
            <w:noWrap/>
            <w:vAlign w:val="bottom"/>
            <w:hideMark/>
          </w:tcPr>
          <w:p w14:paraId="76D8B440" w14:textId="77777777" w:rsidR="00D1126E" w:rsidRPr="00D1126E" w:rsidDel="003907B0" w:rsidRDefault="00D1126E" w:rsidP="00D1126E">
            <w:pPr>
              <w:spacing w:after="0" w:line="240" w:lineRule="auto"/>
              <w:jc w:val="center"/>
              <w:rPr>
                <w:del w:id="1685" w:author="Lane, Stefanie" w:date="2023-02-14T18:26:00Z"/>
                <w:rFonts w:ascii="Calibri" w:eastAsia="Times New Roman" w:hAnsi="Calibri" w:cs="Calibri"/>
                <w:color w:val="000000"/>
                <w:sz w:val="20"/>
                <w:szCs w:val="20"/>
              </w:rPr>
            </w:pPr>
            <w:del w:id="1686" w:author="Lane, Stefanie" w:date="2023-02-14T18:26:00Z">
              <w:r w:rsidRPr="00D1126E" w:rsidDel="003907B0">
                <w:rPr>
                  <w:rFonts w:ascii="Calibri" w:eastAsia="Times New Roman" w:hAnsi="Calibri" w:cs="Calibri"/>
                  <w:color w:val="000000"/>
                  <w:sz w:val="20"/>
                  <w:szCs w:val="20"/>
                </w:rPr>
                <w:delText>&lt; 0.01</w:delText>
              </w:r>
            </w:del>
          </w:p>
        </w:tc>
        <w:tc>
          <w:tcPr>
            <w:tcW w:w="262" w:type="dxa"/>
            <w:tcBorders>
              <w:top w:val="nil"/>
              <w:left w:val="nil"/>
              <w:bottom w:val="nil"/>
              <w:right w:val="nil"/>
            </w:tcBorders>
            <w:shd w:val="clear" w:color="auto" w:fill="auto"/>
            <w:noWrap/>
            <w:vAlign w:val="bottom"/>
            <w:hideMark/>
          </w:tcPr>
          <w:p w14:paraId="7287EF03" w14:textId="77777777" w:rsidR="00D1126E" w:rsidRPr="00D1126E" w:rsidDel="003907B0" w:rsidRDefault="00D1126E" w:rsidP="00D1126E">
            <w:pPr>
              <w:spacing w:after="0" w:line="240" w:lineRule="auto"/>
              <w:jc w:val="center"/>
              <w:rPr>
                <w:del w:id="1687" w:author="Lane, Stefanie" w:date="2023-02-14T18:26:00Z"/>
                <w:rFonts w:ascii="Calibri" w:eastAsia="Times New Roman" w:hAnsi="Calibri" w:cs="Calibri"/>
                <w:color w:val="000000"/>
                <w:sz w:val="20"/>
                <w:szCs w:val="20"/>
              </w:rPr>
            </w:pPr>
          </w:p>
        </w:tc>
        <w:tc>
          <w:tcPr>
            <w:tcW w:w="2007" w:type="dxa"/>
            <w:tcBorders>
              <w:top w:val="nil"/>
              <w:left w:val="nil"/>
              <w:bottom w:val="nil"/>
              <w:right w:val="nil"/>
            </w:tcBorders>
            <w:shd w:val="clear" w:color="auto" w:fill="auto"/>
            <w:noWrap/>
            <w:vAlign w:val="bottom"/>
            <w:hideMark/>
          </w:tcPr>
          <w:p w14:paraId="63E9385B" w14:textId="77777777" w:rsidR="00D1126E" w:rsidRPr="00D1126E" w:rsidDel="003907B0" w:rsidRDefault="00D1126E" w:rsidP="00D1126E">
            <w:pPr>
              <w:spacing w:after="0" w:line="240" w:lineRule="auto"/>
              <w:rPr>
                <w:del w:id="1688" w:author="Lane, Stefanie" w:date="2023-02-14T18:26:00Z"/>
                <w:rFonts w:ascii="Calibri" w:eastAsia="Times New Roman" w:hAnsi="Calibri" w:cs="Calibri"/>
                <w:i/>
                <w:iCs/>
                <w:color w:val="000000"/>
                <w:sz w:val="20"/>
                <w:szCs w:val="20"/>
              </w:rPr>
            </w:pPr>
            <w:del w:id="1689" w:author="Lane, Stefanie" w:date="2023-02-14T18:26:00Z">
              <w:r w:rsidRPr="00D1126E" w:rsidDel="003907B0">
                <w:rPr>
                  <w:rFonts w:ascii="Calibri" w:eastAsia="Times New Roman" w:hAnsi="Calibri" w:cs="Calibri"/>
                  <w:i/>
                  <w:iCs/>
                  <w:color w:val="000000"/>
                  <w:sz w:val="20"/>
                  <w:szCs w:val="20"/>
                </w:rPr>
                <w:delText>Myosotis scorpioides</w:delText>
              </w:r>
            </w:del>
          </w:p>
        </w:tc>
        <w:tc>
          <w:tcPr>
            <w:tcW w:w="881" w:type="dxa"/>
            <w:tcBorders>
              <w:top w:val="nil"/>
              <w:left w:val="nil"/>
              <w:bottom w:val="nil"/>
              <w:right w:val="single" w:sz="8" w:space="0" w:color="auto"/>
            </w:tcBorders>
            <w:shd w:val="clear" w:color="auto" w:fill="auto"/>
            <w:noWrap/>
            <w:vAlign w:val="bottom"/>
            <w:hideMark/>
          </w:tcPr>
          <w:p w14:paraId="0523D50D" w14:textId="77777777" w:rsidR="00D1126E" w:rsidRPr="00D1126E" w:rsidDel="003907B0" w:rsidRDefault="00D1126E" w:rsidP="00D1126E">
            <w:pPr>
              <w:spacing w:after="0" w:line="240" w:lineRule="auto"/>
              <w:jc w:val="center"/>
              <w:rPr>
                <w:del w:id="1690" w:author="Lane, Stefanie" w:date="2023-02-14T18:26:00Z"/>
                <w:rFonts w:ascii="Calibri" w:eastAsia="Times New Roman" w:hAnsi="Calibri" w:cs="Calibri"/>
                <w:color w:val="000000"/>
                <w:sz w:val="20"/>
                <w:szCs w:val="20"/>
              </w:rPr>
            </w:pPr>
            <w:del w:id="1691" w:author="Lane, Stefanie" w:date="2023-02-14T18:26:00Z">
              <w:r w:rsidRPr="00D1126E" w:rsidDel="003907B0">
                <w:rPr>
                  <w:rFonts w:ascii="Calibri" w:eastAsia="Times New Roman" w:hAnsi="Calibri" w:cs="Calibri"/>
                  <w:color w:val="000000"/>
                  <w:sz w:val="20"/>
                  <w:szCs w:val="20"/>
                </w:rPr>
                <w:delText>0.01</w:delText>
              </w:r>
            </w:del>
          </w:p>
        </w:tc>
      </w:tr>
      <w:tr w:rsidR="00D1126E" w:rsidRPr="00D1126E" w:rsidDel="003907B0" w14:paraId="0ECE6D3B" w14:textId="77777777" w:rsidTr="00D1126E">
        <w:trPr>
          <w:divId w:val="1944339710"/>
          <w:trHeight w:val="260"/>
          <w:del w:id="1692" w:author="Lane, Stefanie" w:date="2023-02-14T18:26:00Z"/>
        </w:trPr>
        <w:tc>
          <w:tcPr>
            <w:tcW w:w="1091" w:type="dxa"/>
            <w:vMerge/>
            <w:tcBorders>
              <w:top w:val="single" w:sz="8" w:space="0" w:color="auto"/>
              <w:left w:val="single" w:sz="8" w:space="0" w:color="auto"/>
              <w:bottom w:val="single" w:sz="8" w:space="0" w:color="000000"/>
              <w:right w:val="nil"/>
            </w:tcBorders>
            <w:vAlign w:val="center"/>
            <w:hideMark/>
          </w:tcPr>
          <w:p w14:paraId="054B573F" w14:textId="77777777" w:rsidR="00D1126E" w:rsidRPr="00D1126E" w:rsidDel="003907B0" w:rsidRDefault="00D1126E" w:rsidP="00D1126E">
            <w:pPr>
              <w:spacing w:after="0" w:line="240" w:lineRule="auto"/>
              <w:rPr>
                <w:del w:id="1693" w:author="Lane, Stefanie" w:date="2023-02-14T18:26:00Z"/>
                <w:rFonts w:ascii="Calibri" w:eastAsia="Times New Roman" w:hAnsi="Calibri" w:cs="Calibri"/>
                <w:color w:val="000000"/>
                <w:sz w:val="20"/>
                <w:szCs w:val="20"/>
              </w:rPr>
            </w:pPr>
          </w:p>
        </w:tc>
        <w:tc>
          <w:tcPr>
            <w:tcW w:w="2149" w:type="dxa"/>
            <w:tcBorders>
              <w:top w:val="single" w:sz="4" w:space="0" w:color="auto"/>
              <w:left w:val="nil"/>
              <w:bottom w:val="single" w:sz="4" w:space="0" w:color="auto"/>
              <w:right w:val="nil"/>
            </w:tcBorders>
            <w:shd w:val="clear" w:color="auto" w:fill="auto"/>
            <w:noWrap/>
            <w:vAlign w:val="bottom"/>
            <w:hideMark/>
          </w:tcPr>
          <w:p w14:paraId="365EB480" w14:textId="77777777" w:rsidR="00D1126E" w:rsidRPr="00D1126E" w:rsidDel="003907B0" w:rsidRDefault="00D1126E" w:rsidP="00D1126E">
            <w:pPr>
              <w:spacing w:after="0" w:line="240" w:lineRule="auto"/>
              <w:rPr>
                <w:del w:id="1694" w:author="Lane, Stefanie" w:date="2023-02-14T18:26:00Z"/>
                <w:rFonts w:ascii="Calibri" w:eastAsia="Times New Roman" w:hAnsi="Calibri" w:cs="Calibri"/>
                <w:i/>
                <w:iCs/>
                <w:color w:val="000000"/>
                <w:sz w:val="20"/>
                <w:szCs w:val="20"/>
              </w:rPr>
            </w:pPr>
            <w:del w:id="1695" w:author="Lane, Stefanie" w:date="2023-02-14T18:26:00Z">
              <w:r w:rsidRPr="00D1126E" w:rsidDel="003907B0">
                <w:rPr>
                  <w:rFonts w:ascii="Calibri" w:eastAsia="Times New Roman" w:hAnsi="Calibri" w:cs="Calibri"/>
                  <w:i/>
                  <w:iCs/>
                  <w:color w:val="000000"/>
                  <w:sz w:val="20"/>
                  <w:szCs w:val="20"/>
                </w:rPr>
                <w:delText>Lysimachia thyrsiflora</w:delText>
              </w:r>
            </w:del>
          </w:p>
        </w:tc>
        <w:tc>
          <w:tcPr>
            <w:tcW w:w="810" w:type="dxa"/>
            <w:tcBorders>
              <w:top w:val="single" w:sz="4" w:space="0" w:color="auto"/>
              <w:left w:val="nil"/>
              <w:bottom w:val="single" w:sz="4" w:space="0" w:color="auto"/>
              <w:right w:val="nil"/>
            </w:tcBorders>
            <w:shd w:val="clear" w:color="auto" w:fill="auto"/>
            <w:noWrap/>
            <w:vAlign w:val="bottom"/>
            <w:hideMark/>
          </w:tcPr>
          <w:p w14:paraId="6A3F5735" w14:textId="77777777" w:rsidR="00D1126E" w:rsidRPr="00D1126E" w:rsidDel="003907B0" w:rsidRDefault="00D1126E" w:rsidP="00D1126E">
            <w:pPr>
              <w:spacing w:after="0" w:line="240" w:lineRule="auto"/>
              <w:jc w:val="center"/>
              <w:rPr>
                <w:del w:id="1696" w:author="Lane, Stefanie" w:date="2023-02-14T18:26:00Z"/>
                <w:rFonts w:ascii="Calibri" w:eastAsia="Times New Roman" w:hAnsi="Calibri" w:cs="Calibri"/>
                <w:color w:val="000000"/>
                <w:sz w:val="20"/>
                <w:szCs w:val="20"/>
              </w:rPr>
            </w:pPr>
            <w:del w:id="1697" w:author="Lane, Stefanie" w:date="2023-02-14T18:26:00Z">
              <w:r w:rsidRPr="00D1126E" w:rsidDel="003907B0">
                <w:rPr>
                  <w:rFonts w:ascii="Calibri" w:eastAsia="Times New Roman" w:hAnsi="Calibri" w:cs="Calibri"/>
                  <w:color w:val="000000"/>
                  <w:sz w:val="20"/>
                  <w:szCs w:val="20"/>
                </w:rPr>
                <w:delText>0.01</w:delText>
              </w:r>
            </w:del>
          </w:p>
        </w:tc>
        <w:tc>
          <w:tcPr>
            <w:tcW w:w="300" w:type="dxa"/>
            <w:tcBorders>
              <w:top w:val="nil"/>
              <w:left w:val="nil"/>
              <w:bottom w:val="nil"/>
              <w:right w:val="nil"/>
            </w:tcBorders>
            <w:shd w:val="clear" w:color="auto" w:fill="auto"/>
            <w:noWrap/>
            <w:vAlign w:val="bottom"/>
            <w:hideMark/>
          </w:tcPr>
          <w:p w14:paraId="1B017BC0" w14:textId="77777777" w:rsidR="00D1126E" w:rsidRPr="00D1126E" w:rsidDel="003907B0" w:rsidRDefault="00D1126E" w:rsidP="00D1126E">
            <w:pPr>
              <w:spacing w:after="0" w:line="240" w:lineRule="auto"/>
              <w:jc w:val="center"/>
              <w:rPr>
                <w:del w:id="1698" w:author="Lane, Stefanie" w:date="2023-02-14T18:26:00Z"/>
                <w:rFonts w:ascii="Calibri" w:eastAsia="Times New Roman" w:hAnsi="Calibri" w:cs="Calibri"/>
                <w:color w:val="000000"/>
                <w:sz w:val="20"/>
                <w:szCs w:val="20"/>
              </w:rPr>
            </w:pPr>
          </w:p>
        </w:tc>
        <w:tc>
          <w:tcPr>
            <w:tcW w:w="2189" w:type="dxa"/>
            <w:tcBorders>
              <w:top w:val="single" w:sz="4" w:space="0" w:color="auto"/>
              <w:left w:val="nil"/>
              <w:bottom w:val="single" w:sz="4" w:space="0" w:color="auto"/>
              <w:right w:val="nil"/>
            </w:tcBorders>
            <w:shd w:val="clear" w:color="auto" w:fill="auto"/>
            <w:noWrap/>
            <w:vAlign w:val="bottom"/>
            <w:hideMark/>
          </w:tcPr>
          <w:p w14:paraId="22F53304" w14:textId="77777777" w:rsidR="00D1126E" w:rsidRPr="00D1126E" w:rsidDel="003907B0" w:rsidRDefault="00D1126E" w:rsidP="00D1126E">
            <w:pPr>
              <w:spacing w:after="0" w:line="240" w:lineRule="auto"/>
              <w:rPr>
                <w:del w:id="1699" w:author="Lane, Stefanie" w:date="2023-02-14T18:26:00Z"/>
                <w:rFonts w:ascii="Calibri" w:eastAsia="Times New Roman" w:hAnsi="Calibri" w:cs="Calibri"/>
                <w:i/>
                <w:iCs/>
                <w:color w:val="000000"/>
                <w:sz w:val="20"/>
                <w:szCs w:val="20"/>
              </w:rPr>
            </w:pPr>
            <w:del w:id="1700" w:author="Lane, Stefanie" w:date="2023-02-14T18:26:00Z">
              <w:r w:rsidRPr="00D1126E" w:rsidDel="003907B0">
                <w:rPr>
                  <w:rFonts w:ascii="Calibri" w:eastAsia="Times New Roman" w:hAnsi="Calibri" w:cs="Calibri"/>
                  <w:i/>
                  <w:iCs/>
                  <w:color w:val="000000"/>
                  <w:sz w:val="20"/>
                  <w:szCs w:val="20"/>
                </w:rPr>
                <w:delText>Equisetum fluviatile</w:delText>
              </w:r>
            </w:del>
          </w:p>
        </w:tc>
        <w:tc>
          <w:tcPr>
            <w:tcW w:w="751" w:type="dxa"/>
            <w:tcBorders>
              <w:top w:val="nil"/>
              <w:left w:val="nil"/>
              <w:bottom w:val="single" w:sz="4" w:space="0" w:color="auto"/>
              <w:right w:val="nil"/>
            </w:tcBorders>
            <w:shd w:val="clear" w:color="auto" w:fill="auto"/>
            <w:noWrap/>
            <w:vAlign w:val="bottom"/>
            <w:hideMark/>
          </w:tcPr>
          <w:p w14:paraId="33B2F81F" w14:textId="77777777" w:rsidR="00D1126E" w:rsidRPr="00D1126E" w:rsidDel="003907B0" w:rsidRDefault="00D1126E" w:rsidP="00D1126E">
            <w:pPr>
              <w:spacing w:after="0" w:line="240" w:lineRule="auto"/>
              <w:jc w:val="center"/>
              <w:rPr>
                <w:del w:id="1701" w:author="Lane, Stefanie" w:date="2023-02-14T18:26:00Z"/>
                <w:rFonts w:ascii="Calibri" w:eastAsia="Times New Roman" w:hAnsi="Calibri" w:cs="Calibri"/>
                <w:color w:val="000000"/>
                <w:sz w:val="20"/>
                <w:szCs w:val="20"/>
              </w:rPr>
            </w:pPr>
            <w:del w:id="1702" w:author="Lane, Stefanie" w:date="2023-02-14T18:26:00Z">
              <w:r w:rsidRPr="00D1126E" w:rsidDel="003907B0">
                <w:rPr>
                  <w:rFonts w:ascii="Calibri" w:eastAsia="Times New Roman" w:hAnsi="Calibri" w:cs="Calibri"/>
                  <w:color w:val="000000"/>
                  <w:sz w:val="20"/>
                  <w:szCs w:val="20"/>
                </w:rPr>
                <w:delText>&lt; 0.01</w:delText>
              </w:r>
            </w:del>
          </w:p>
        </w:tc>
        <w:tc>
          <w:tcPr>
            <w:tcW w:w="262" w:type="dxa"/>
            <w:tcBorders>
              <w:top w:val="nil"/>
              <w:left w:val="nil"/>
              <w:bottom w:val="nil"/>
              <w:right w:val="nil"/>
            </w:tcBorders>
            <w:shd w:val="clear" w:color="auto" w:fill="auto"/>
            <w:noWrap/>
            <w:vAlign w:val="bottom"/>
            <w:hideMark/>
          </w:tcPr>
          <w:p w14:paraId="73E584AA" w14:textId="77777777" w:rsidR="00D1126E" w:rsidRPr="00D1126E" w:rsidDel="003907B0" w:rsidRDefault="00D1126E" w:rsidP="00D1126E">
            <w:pPr>
              <w:spacing w:after="0" w:line="240" w:lineRule="auto"/>
              <w:jc w:val="center"/>
              <w:rPr>
                <w:del w:id="1703" w:author="Lane, Stefanie" w:date="2023-02-14T18:26:00Z"/>
                <w:rFonts w:ascii="Calibri" w:eastAsia="Times New Roman" w:hAnsi="Calibri" w:cs="Calibri"/>
                <w:color w:val="000000"/>
                <w:sz w:val="20"/>
                <w:szCs w:val="20"/>
              </w:rPr>
            </w:pPr>
          </w:p>
        </w:tc>
        <w:tc>
          <w:tcPr>
            <w:tcW w:w="2007" w:type="dxa"/>
            <w:tcBorders>
              <w:top w:val="single" w:sz="4" w:space="0" w:color="auto"/>
              <w:left w:val="nil"/>
              <w:bottom w:val="single" w:sz="4" w:space="0" w:color="auto"/>
              <w:right w:val="nil"/>
            </w:tcBorders>
            <w:shd w:val="clear" w:color="auto" w:fill="auto"/>
            <w:noWrap/>
            <w:vAlign w:val="bottom"/>
            <w:hideMark/>
          </w:tcPr>
          <w:p w14:paraId="471F71EE" w14:textId="77777777" w:rsidR="00D1126E" w:rsidRPr="00D1126E" w:rsidDel="003907B0" w:rsidRDefault="00D1126E" w:rsidP="00D1126E">
            <w:pPr>
              <w:spacing w:after="0" w:line="240" w:lineRule="auto"/>
              <w:rPr>
                <w:del w:id="1704" w:author="Lane, Stefanie" w:date="2023-02-14T18:26:00Z"/>
                <w:rFonts w:ascii="Calibri" w:eastAsia="Times New Roman" w:hAnsi="Calibri" w:cs="Calibri"/>
                <w:i/>
                <w:iCs/>
                <w:color w:val="000000"/>
                <w:sz w:val="20"/>
                <w:szCs w:val="20"/>
              </w:rPr>
            </w:pPr>
            <w:del w:id="1705" w:author="Lane, Stefanie" w:date="2023-02-14T18:26:00Z">
              <w:r w:rsidRPr="00D1126E" w:rsidDel="003907B0">
                <w:rPr>
                  <w:rFonts w:ascii="Calibri" w:eastAsia="Times New Roman" w:hAnsi="Calibri" w:cs="Calibri"/>
                  <w:i/>
                  <w:iCs/>
                  <w:color w:val="000000"/>
                  <w:sz w:val="20"/>
                  <w:szCs w:val="20"/>
                </w:rPr>
                <w:delText>Juncus articulatus</w:delText>
              </w:r>
            </w:del>
          </w:p>
        </w:tc>
        <w:tc>
          <w:tcPr>
            <w:tcW w:w="881" w:type="dxa"/>
            <w:tcBorders>
              <w:top w:val="single" w:sz="4" w:space="0" w:color="auto"/>
              <w:left w:val="nil"/>
              <w:bottom w:val="single" w:sz="4" w:space="0" w:color="auto"/>
              <w:right w:val="single" w:sz="8" w:space="0" w:color="auto"/>
            </w:tcBorders>
            <w:shd w:val="clear" w:color="auto" w:fill="auto"/>
            <w:noWrap/>
            <w:vAlign w:val="bottom"/>
            <w:hideMark/>
          </w:tcPr>
          <w:p w14:paraId="1C62A130" w14:textId="77777777" w:rsidR="00D1126E" w:rsidRPr="00D1126E" w:rsidDel="003907B0" w:rsidRDefault="00D1126E" w:rsidP="00D1126E">
            <w:pPr>
              <w:spacing w:after="0" w:line="240" w:lineRule="auto"/>
              <w:jc w:val="center"/>
              <w:rPr>
                <w:del w:id="1706" w:author="Lane, Stefanie" w:date="2023-02-14T18:26:00Z"/>
                <w:rFonts w:ascii="Calibri" w:eastAsia="Times New Roman" w:hAnsi="Calibri" w:cs="Calibri"/>
                <w:color w:val="000000"/>
                <w:sz w:val="20"/>
                <w:szCs w:val="20"/>
              </w:rPr>
            </w:pPr>
            <w:del w:id="1707" w:author="Lane, Stefanie" w:date="2023-02-14T18:26:00Z">
              <w:r w:rsidRPr="00D1126E" w:rsidDel="003907B0">
                <w:rPr>
                  <w:rFonts w:ascii="Calibri" w:eastAsia="Times New Roman" w:hAnsi="Calibri" w:cs="Calibri"/>
                  <w:color w:val="000000"/>
                  <w:sz w:val="20"/>
                  <w:szCs w:val="20"/>
                </w:rPr>
                <w:delText>0.02</w:delText>
              </w:r>
            </w:del>
          </w:p>
        </w:tc>
      </w:tr>
      <w:tr w:rsidR="00D1126E" w:rsidRPr="00D1126E" w:rsidDel="003907B0" w14:paraId="21EF14CE" w14:textId="77777777" w:rsidTr="00D1126E">
        <w:trPr>
          <w:divId w:val="1944339710"/>
          <w:trHeight w:val="260"/>
          <w:del w:id="1708" w:author="Lane, Stefanie" w:date="2023-02-14T18:26:00Z"/>
        </w:trPr>
        <w:tc>
          <w:tcPr>
            <w:tcW w:w="1091" w:type="dxa"/>
            <w:vMerge/>
            <w:tcBorders>
              <w:top w:val="single" w:sz="8" w:space="0" w:color="auto"/>
              <w:left w:val="single" w:sz="8" w:space="0" w:color="auto"/>
              <w:bottom w:val="single" w:sz="8" w:space="0" w:color="000000"/>
              <w:right w:val="nil"/>
            </w:tcBorders>
            <w:vAlign w:val="center"/>
            <w:hideMark/>
          </w:tcPr>
          <w:p w14:paraId="20412C27" w14:textId="77777777" w:rsidR="00D1126E" w:rsidRPr="00D1126E" w:rsidDel="003907B0" w:rsidRDefault="00D1126E" w:rsidP="00D1126E">
            <w:pPr>
              <w:spacing w:after="0" w:line="240" w:lineRule="auto"/>
              <w:rPr>
                <w:del w:id="1709" w:author="Lane, Stefanie" w:date="2023-02-14T18:26:00Z"/>
                <w:rFonts w:ascii="Calibri" w:eastAsia="Times New Roman" w:hAnsi="Calibri" w:cs="Calibri"/>
                <w:color w:val="000000"/>
                <w:sz w:val="20"/>
                <w:szCs w:val="20"/>
              </w:rPr>
            </w:pPr>
          </w:p>
        </w:tc>
        <w:tc>
          <w:tcPr>
            <w:tcW w:w="2149" w:type="dxa"/>
            <w:tcBorders>
              <w:top w:val="nil"/>
              <w:left w:val="nil"/>
              <w:bottom w:val="nil"/>
              <w:right w:val="nil"/>
            </w:tcBorders>
            <w:shd w:val="clear" w:color="auto" w:fill="auto"/>
            <w:noWrap/>
            <w:vAlign w:val="bottom"/>
            <w:hideMark/>
          </w:tcPr>
          <w:p w14:paraId="7F47A516" w14:textId="77777777" w:rsidR="00D1126E" w:rsidRPr="00D1126E" w:rsidDel="003907B0" w:rsidRDefault="00D1126E" w:rsidP="00D1126E">
            <w:pPr>
              <w:spacing w:after="0" w:line="240" w:lineRule="auto"/>
              <w:jc w:val="center"/>
              <w:rPr>
                <w:del w:id="1710" w:author="Lane, Stefanie" w:date="2023-02-14T18:26:00Z"/>
                <w:rFonts w:ascii="Calibri" w:eastAsia="Times New Roman" w:hAnsi="Calibri" w:cs="Calibri"/>
                <w:color w:val="000000"/>
                <w:sz w:val="20"/>
                <w:szCs w:val="20"/>
              </w:rPr>
            </w:pPr>
          </w:p>
        </w:tc>
        <w:tc>
          <w:tcPr>
            <w:tcW w:w="810" w:type="dxa"/>
            <w:tcBorders>
              <w:top w:val="nil"/>
              <w:left w:val="nil"/>
              <w:bottom w:val="nil"/>
              <w:right w:val="nil"/>
            </w:tcBorders>
            <w:shd w:val="clear" w:color="auto" w:fill="auto"/>
            <w:noWrap/>
            <w:vAlign w:val="bottom"/>
            <w:hideMark/>
          </w:tcPr>
          <w:p w14:paraId="7A9543C9" w14:textId="77777777" w:rsidR="00D1126E" w:rsidRPr="00D1126E" w:rsidDel="003907B0" w:rsidRDefault="00D1126E" w:rsidP="00D1126E">
            <w:pPr>
              <w:spacing w:after="0" w:line="240" w:lineRule="auto"/>
              <w:rPr>
                <w:del w:id="1711" w:author="Lane, Stefanie" w:date="2023-02-14T18:26:00Z"/>
                <w:rFonts w:ascii="Times New Roman" w:eastAsia="Times New Roman" w:hAnsi="Times New Roman" w:cs="Times New Roman"/>
                <w:sz w:val="20"/>
                <w:szCs w:val="20"/>
              </w:rPr>
            </w:pPr>
          </w:p>
        </w:tc>
        <w:tc>
          <w:tcPr>
            <w:tcW w:w="300" w:type="dxa"/>
            <w:tcBorders>
              <w:top w:val="nil"/>
              <w:left w:val="nil"/>
              <w:bottom w:val="nil"/>
              <w:right w:val="nil"/>
            </w:tcBorders>
            <w:shd w:val="clear" w:color="auto" w:fill="auto"/>
            <w:noWrap/>
            <w:vAlign w:val="bottom"/>
            <w:hideMark/>
          </w:tcPr>
          <w:p w14:paraId="4B566D88" w14:textId="77777777" w:rsidR="00D1126E" w:rsidRPr="00D1126E" w:rsidDel="003907B0" w:rsidRDefault="00D1126E" w:rsidP="00D1126E">
            <w:pPr>
              <w:spacing w:after="0" w:line="240" w:lineRule="auto"/>
              <w:jc w:val="center"/>
              <w:rPr>
                <w:del w:id="1712" w:author="Lane, Stefanie" w:date="2023-02-14T18:26:00Z"/>
                <w:rFonts w:ascii="Times New Roman" w:eastAsia="Times New Roman" w:hAnsi="Times New Roman" w:cs="Times New Roman"/>
                <w:sz w:val="20"/>
                <w:szCs w:val="20"/>
              </w:rPr>
            </w:pPr>
          </w:p>
        </w:tc>
        <w:tc>
          <w:tcPr>
            <w:tcW w:w="2189" w:type="dxa"/>
            <w:tcBorders>
              <w:top w:val="nil"/>
              <w:left w:val="nil"/>
              <w:bottom w:val="nil"/>
              <w:right w:val="nil"/>
            </w:tcBorders>
            <w:shd w:val="clear" w:color="auto" w:fill="auto"/>
            <w:noWrap/>
            <w:vAlign w:val="bottom"/>
            <w:hideMark/>
          </w:tcPr>
          <w:p w14:paraId="4DB4C975" w14:textId="77777777" w:rsidR="00D1126E" w:rsidRPr="00D1126E" w:rsidDel="003907B0" w:rsidRDefault="00D1126E" w:rsidP="00D1126E">
            <w:pPr>
              <w:spacing w:after="0" w:line="240" w:lineRule="auto"/>
              <w:rPr>
                <w:del w:id="1713" w:author="Lane, Stefanie" w:date="2023-02-14T18:26:00Z"/>
                <w:rFonts w:ascii="Calibri" w:eastAsia="Times New Roman" w:hAnsi="Calibri" w:cs="Calibri"/>
                <w:i/>
                <w:iCs/>
                <w:color w:val="000000"/>
                <w:sz w:val="20"/>
                <w:szCs w:val="20"/>
              </w:rPr>
            </w:pPr>
            <w:del w:id="1714" w:author="Lane, Stefanie" w:date="2023-02-14T18:26:00Z">
              <w:r w:rsidRPr="00D1126E" w:rsidDel="003907B0">
                <w:rPr>
                  <w:rFonts w:ascii="Calibri" w:eastAsia="Times New Roman" w:hAnsi="Calibri" w:cs="Calibri"/>
                  <w:i/>
                  <w:iCs/>
                  <w:color w:val="000000"/>
                  <w:sz w:val="20"/>
                  <w:szCs w:val="20"/>
                </w:rPr>
                <w:delText>Myosotis scorpioides</w:delText>
              </w:r>
            </w:del>
          </w:p>
        </w:tc>
        <w:tc>
          <w:tcPr>
            <w:tcW w:w="751" w:type="dxa"/>
            <w:tcBorders>
              <w:top w:val="nil"/>
              <w:left w:val="nil"/>
              <w:bottom w:val="single" w:sz="4" w:space="0" w:color="auto"/>
              <w:right w:val="nil"/>
            </w:tcBorders>
            <w:shd w:val="clear" w:color="auto" w:fill="auto"/>
            <w:noWrap/>
            <w:vAlign w:val="bottom"/>
            <w:hideMark/>
          </w:tcPr>
          <w:p w14:paraId="2BA1592F" w14:textId="77777777" w:rsidR="00D1126E" w:rsidRPr="00D1126E" w:rsidDel="003907B0" w:rsidRDefault="00D1126E" w:rsidP="00D1126E">
            <w:pPr>
              <w:spacing w:after="0" w:line="240" w:lineRule="auto"/>
              <w:jc w:val="center"/>
              <w:rPr>
                <w:del w:id="1715" w:author="Lane, Stefanie" w:date="2023-02-14T18:26:00Z"/>
                <w:rFonts w:ascii="Calibri" w:eastAsia="Times New Roman" w:hAnsi="Calibri" w:cs="Calibri"/>
                <w:color w:val="000000"/>
                <w:sz w:val="20"/>
                <w:szCs w:val="20"/>
              </w:rPr>
            </w:pPr>
            <w:del w:id="1716" w:author="Lane, Stefanie" w:date="2023-02-14T18:26:00Z">
              <w:r w:rsidRPr="00D1126E" w:rsidDel="003907B0">
                <w:rPr>
                  <w:rFonts w:ascii="Calibri" w:eastAsia="Times New Roman" w:hAnsi="Calibri" w:cs="Calibri"/>
                  <w:color w:val="000000"/>
                  <w:sz w:val="20"/>
                  <w:szCs w:val="20"/>
                </w:rPr>
                <w:delText>&lt; 0.01</w:delText>
              </w:r>
            </w:del>
          </w:p>
        </w:tc>
        <w:tc>
          <w:tcPr>
            <w:tcW w:w="262" w:type="dxa"/>
            <w:tcBorders>
              <w:top w:val="nil"/>
              <w:left w:val="nil"/>
              <w:bottom w:val="nil"/>
              <w:right w:val="nil"/>
            </w:tcBorders>
            <w:shd w:val="clear" w:color="auto" w:fill="auto"/>
            <w:noWrap/>
            <w:vAlign w:val="bottom"/>
            <w:hideMark/>
          </w:tcPr>
          <w:p w14:paraId="67E72515" w14:textId="77777777" w:rsidR="00D1126E" w:rsidRPr="00D1126E" w:rsidDel="003907B0" w:rsidRDefault="00D1126E" w:rsidP="00D1126E">
            <w:pPr>
              <w:spacing w:after="0" w:line="240" w:lineRule="auto"/>
              <w:jc w:val="center"/>
              <w:rPr>
                <w:del w:id="1717" w:author="Lane, Stefanie" w:date="2023-02-14T18:26:00Z"/>
                <w:rFonts w:ascii="Calibri" w:eastAsia="Times New Roman" w:hAnsi="Calibri" w:cs="Calibri"/>
                <w:color w:val="000000"/>
                <w:sz w:val="20"/>
                <w:szCs w:val="20"/>
              </w:rPr>
            </w:pPr>
          </w:p>
        </w:tc>
        <w:tc>
          <w:tcPr>
            <w:tcW w:w="2007" w:type="dxa"/>
            <w:tcBorders>
              <w:top w:val="nil"/>
              <w:left w:val="nil"/>
              <w:bottom w:val="nil"/>
              <w:right w:val="nil"/>
            </w:tcBorders>
            <w:shd w:val="clear" w:color="auto" w:fill="auto"/>
            <w:noWrap/>
            <w:vAlign w:val="bottom"/>
            <w:hideMark/>
          </w:tcPr>
          <w:p w14:paraId="29867BA2" w14:textId="77777777" w:rsidR="00D1126E" w:rsidRPr="00D1126E" w:rsidDel="003907B0" w:rsidRDefault="00D1126E" w:rsidP="00D1126E">
            <w:pPr>
              <w:spacing w:after="0" w:line="240" w:lineRule="auto"/>
              <w:rPr>
                <w:del w:id="1718" w:author="Lane, Stefanie" w:date="2023-02-14T18:26:00Z"/>
                <w:rFonts w:ascii="Times New Roman" w:eastAsia="Times New Roman" w:hAnsi="Times New Roman" w:cs="Times New Roman"/>
                <w:sz w:val="20"/>
                <w:szCs w:val="20"/>
              </w:rPr>
            </w:pPr>
          </w:p>
        </w:tc>
        <w:tc>
          <w:tcPr>
            <w:tcW w:w="881" w:type="dxa"/>
            <w:tcBorders>
              <w:top w:val="nil"/>
              <w:left w:val="nil"/>
              <w:bottom w:val="nil"/>
              <w:right w:val="single" w:sz="8" w:space="0" w:color="auto"/>
            </w:tcBorders>
            <w:shd w:val="clear" w:color="auto" w:fill="auto"/>
            <w:noWrap/>
            <w:vAlign w:val="bottom"/>
            <w:hideMark/>
          </w:tcPr>
          <w:p w14:paraId="2741C9FF" w14:textId="77777777" w:rsidR="00D1126E" w:rsidRPr="00D1126E" w:rsidDel="003907B0" w:rsidRDefault="00D1126E" w:rsidP="00D1126E">
            <w:pPr>
              <w:spacing w:after="0" w:line="240" w:lineRule="auto"/>
              <w:jc w:val="center"/>
              <w:rPr>
                <w:del w:id="1719" w:author="Lane, Stefanie" w:date="2023-02-14T18:26:00Z"/>
                <w:rFonts w:ascii="Calibri" w:eastAsia="Times New Roman" w:hAnsi="Calibri" w:cs="Calibri"/>
                <w:color w:val="000000"/>
                <w:sz w:val="20"/>
                <w:szCs w:val="20"/>
              </w:rPr>
            </w:pPr>
            <w:del w:id="1720" w:author="Lane, Stefanie" w:date="2023-02-14T18:26:00Z">
              <w:r w:rsidRPr="00D1126E" w:rsidDel="003907B0">
                <w:rPr>
                  <w:rFonts w:ascii="Calibri" w:eastAsia="Times New Roman" w:hAnsi="Calibri" w:cs="Calibri"/>
                  <w:color w:val="000000"/>
                  <w:sz w:val="20"/>
                  <w:szCs w:val="20"/>
                </w:rPr>
                <w:delText> </w:delText>
              </w:r>
            </w:del>
          </w:p>
        </w:tc>
      </w:tr>
      <w:tr w:rsidR="00D1126E" w:rsidRPr="00D1126E" w:rsidDel="003907B0" w14:paraId="4EB7C6D2" w14:textId="77777777" w:rsidTr="00D1126E">
        <w:trPr>
          <w:divId w:val="1944339710"/>
          <w:trHeight w:val="260"/>
          <w:del w:id="1721" w:author="Lane, Stefanie" w:date="2023-02-14T18:26:00Z"/>
        </w:trPr>
        <w:tc>
          <w:tcPr>
            <w:tcW w:w="1091" w:type="dxa"/>
            <w:vMerge/>
            <w:tcBorders>
              <w:top w:val="single" w:sz="8" w:space="0" w:color="auto"/>
              <w:left w:val="single" w:sz="8" w:space="0" w:color="auto"/>
              <w:bottom w:val="single" w:sz="8" w:space="0" w:color="000000"/>
              <w:right w:val="nil"/>
            </w:tcBorders>
            <w:vAlign w:val="center"/>
            <w:hideMark/>
          </w:tcPr>
          <w:p w14:paraId="6BFDDC27" w14:textId="77777777" w:rsidR="00D1126E" w:rsidRPr="00D1126E" w:rsidDel="003907B0" w:rsidRDefault="00D1126E" w:rsidP="00D1126E">
            <w:pPr>
              <w:spacing w:after="0" w:line="240" w:lineRule="auto"/>
              <w:rPr>
                <w:del w:id="1722" w:author="Lane, Stefanie" w:date="2023-02-14T18:26:00Z"/>
                <w:rFonts w:ascii="Calibri" w:eastAsia="Times New Roman" w:hAnsi="Calibri" w:cs="Calibri"/>
                <w:color w:val="000000"/>
                <w:sz w:val="20"/>
                <w:szCs w:val="20"/>
              </w:rPr>
            </w:pPr>
          </w:p>
        </w:tc>
        <w:tc>
          <w:tcPr>
            <w:tcW w:w="2149" w:type="dxa"/>
            <w:tcBorders>
              <w:top w:val="nil"/>
              <w:left w:val="nil"/>
              <w:bottom w:val="nil"/>
              <w:right w:val="nil"/>
            </w:tcBorders>
            <w:shd w:val="clear" w:color="auto" w:fill="auto"/>
            <w:noWrap/>
            <w:vAlign w:val="bottom"/>
            <w:hideMark/>
          </w:tcPr>
          <w:p w14:paraId="04F3C2A7" w14:textId="77777777" w:rsidR="00D1126E" w:rsidRPr="00D1126E" w:rsidDel="003907B0" w:rsidRDefault="00D1126E" w:rsidP="00D1126E">
            <w:pPr>
              <w:spacing w:after="0" w:line="240" w:lineRule="auto"/>
              <w:jc w:val="center"/>
              <w:rPr>
                <w:del w:id="1723" w:author="Lane, Stefanie" w:date="2023-02-14T18:26:00Z"/>
                <w:rFonts w:ascii="Calibri" w:eastAsia="Times New Roman" w:hAnsi="Calibri" w:cs="Calibri"/>
                <w:color w:val="000000"/>
                <w:sz w:val="20"/>
                <w:szCs w:val="20"/>
              </w:rPr>
            </w:pPr>
          </w:p>
        </w:tc>
        <w:tc>
          <w:tcPr>
            <w:tcW w:w="810" w:type="dxa"/>
            <w:tcBorders>
              <w:top w:val="nil"/>
              <w:left w:val="nil"/>
              <w:bottom w:val="nil"/>
              <w:right w:val="nil"/>
            </w:tcBorders>
            <w:shd w:val="clear" w:color="auto" w:fill="auto"/>
            <w:noWrap/>
            <w:vAlign w:val="bottom"/>
            <w:hideMark/>
          </w:tcPr>
          <w:p w14:paraId="167F2529" w14:textId="77777777" w:rsidR="00D1126E" w:rsidRPr="00D1126E" w:rsidDel="003907B0" w:rsidRDefault="00D1126E" w:rsidP="00D1126E">
            <w:pPr>
              <w:spacing w:after="0" w:line="240" w:lineRule="auto"/>
              <w:rPr>
                <w:del w:id="1724" w:author="Lane, Stefanie" w:date="2023-02-14T18:26:00Z"/>
                <w:rFonts w:ascii="Times New Roman" w:eastAsia="Times New Roman" w:hAnsi="Times New Roman" w:cs="Times New Roman"/>
                <w:sz w:val="20"/>
                <w:szCs w:val="20"/>
              </w:rPr>
            </w:pPr>
          </w:p>
        </w:tc>
        <w:tc>
          <w:tcPr>
            <w:tcW w:w="300" w:type="dxa"/>
            <w:tcBorders>
              <w:top w:val="nil"/>
              <w:left w:val="nil"/>
              <w:bottom w:val="nil"/>
              <w:right w:val="nil"/>
            </w:tcBorders>
            <w:shd w:val="clear" w:color="auto" w:fill="auto"/>
            <w:noWrap/>
            <w:vAlign w:val="bottom"/>
            <w:hideMark/>
          </w:tcPr>
          <w:p w14:paraId="26C15AFB" w14:textId="77777777" w:rsidR="00D1126E" w:rsidRPr="00D1126E" w:rsidDel="003907B0" w:rsidRDefault="00D1126E" w:rsidP="00D1126E">
            <w:pPr>
              <w:spacing w:after="0" w:line="240" w:lineRule="auto"/>
              <w:jc w:val="center"/>
              <w:rPr>
                <w:del w:id="1725" w:author="Lane, Stefanie" w:date="2023-02-14T18:26:00Z"/>
                <w:rFonts w:ascii="Times New Roman" w:eastAsia="Times New Roman" w:hAnsi="Times New Roman" w:cs="Times New Roman"/>
                <w:sz w:val="20"/>
                <w:szCs w:val="20"/>
              </w:rPr>
            </w:pPr>
          </w:p>
        </w:tc>
        <w:tc>
          <w:tcPr>
            <w:tcW w:w="2189" w:type="dxa"/>
            <w:tcBorders>
              <w:top w:val="single" w:sz="4" w:space="0" w:color="auto"/>
              <w:left w:val="nil"/>
              <w:bottom w:val="single" w:sz="4" w:space="0" w:color="auto"/>
              <w:right w:val="nil"/>
            </w:tcBorders>
            <w:shd w:val="clear" w:color="auto" w:fill="auto"/>
            <w:noWrap/>
            <w:vAlign w:val="bottom"/>
            <w:hideMark/>
          </w:tcPr>
          <w:p w14:paraId="62CC14CA" w14:textId="77777777" w:rsidR="00D1126E" w:rsidRPr="00D1126E" w:rsidDel="003907B0" w:rsidRDefault="00D1126E" w:rsidP="00D1126E">
            <w:pPr>
              <w:spacing w:after="0" w:line="240" w:lineRule="auto"/>
              <w:rPr>
                <w:del w:id="1726" w:author="Lane, Stefanie" w:date="2023-02-14T18:26:00Z"/>
                <w:rFonts w:ascii="Calibri" w:eastAsia="Times New Roman" w:hAnsi="Calibri" w:cs="Calibri"/>
                <w:i/>
                <w:iCs/>
                <w:sz w:val="20"/>
                <w:szCs w:val="20"/>
              </w:rPr>
            </w:pPr>
            <w:del w:id="1727" w:author="Lane, Stefanie" w:date="2023-02-14T18:26:00Z">
              <w:r w:rsidRPr="00D1126E" w:rsidDel="003907B0">
                <w:rPr>
                  <w:rFonts w:ascii="Calibri" w:eastAsia="Times New Roman" w:hAnsi="Calibri" w:cs="Calibri"/>
                  <w:i/>
                  <w:iCs/>
                  <w:sz w:val="20"/>
                  <w:szCs w:val="20"/>
                </w:rPr>
                <w:delText>Eleocharis palustris</w:delText>
              </w:r>
            </w:del>
          </w:p>
        </w:tc>
        <w:tc>
          <w:tcPr>
            <w:tcW w:w="751" w:type="dxa"/>
            <w:tcBorders>
              <w:top w:val="nil"/>
              <w:left w:val="nil"/>
              <w:bottom w:val="single" w:sz="4" w:space="0" w:color="auto"/>
              <w:right w:val="nil"/>
            </w:tcBorders>
            <w:shd w:val="clear" w:color="auto" w:fill="auto"/>
            <w:noWrap/>
            <w:vAlign w:val="bottom"/>
            <w:hideMark/>
          </w:tcPr>
          <w:p w14:paraId="4A467FC5" w14:textId="77777777" w:rsidR="00D1126E" w:rsidRPr="00D1126E" w:rsidDel="003907B0" w:rsidRDefault="00D1126E" w:rsidP="00D1126E">
            <w:pPr>
              <w:spacing w:after="0" w:line="240" w:lineRule="auto"/>
              <w:jc w:val="center"/>
              <w:rPr>
                <w:del w:id="1728" w:author="Lane, Stefanie" w:date="2023-02-14T18:26:00Z"/>
                <w:rFonts w:ascii="Calibri" w:eastAsia="Times New Roman" w:hAnsi="Calibri" w:cs="Calibri"/>
                <w:color w:val="000000"/>
                <w:sz w:val="20"/>
                <w:szCs w:val="20"/>
              </w:rPr>
            </w:pPr>
            <w:del w:id="1729" w:author="Lane, Stefanie" w:date="2023-02-14T18:26:00Z">
              <w:r w:rsidRPr="00D1126E" w:rsidDel="003907B0">
                <w:rPr>
                  <w:rFonts w:ascii="Calibri" w:eastAsia="Times New Roman" w:hAnsi="Calibri" w:cs="Calibri"/>
                  <w:color w:val="000000"/>
                  <w:sz w:val="20"/>
                  <w:szCs w:val="20"/>
                </w:rPr>
                <w:delText>0.02</w:delText>
              </w:r>
            </w:del>
          </w:p>
        </w:tc>
        <w:tc>
          <w:tcPr>
            <w:tcW w:w="262" w:type="dxa"/>
            <w:tcBorders>
              <w:top w:val="nil"/>
              <w:left w:val="nil"/>
              <w:bottom w:val="nil"/>
              <w:right w:val="nil"/>
            </w:tcBorders>
            <w:shd w:val="clear" w:color="auto" w:fill="auto"/>
            <w:noWrap/>
            <w:vAlign w:val="bottom"/>
            <w:hideMark/>
          </w:tcPr>
          <w:p w14:paraId="0DA0821C" w14:textId="77777777" w:rsidR="00D1126E" w:rsidRPr="00D1126E" w:rsidDel="003907B0" w:rsidRDefault="00D1126E" w:rsidP="00D1126E">
            <w:pPr>
              <w:spacing w:after="0" w:line="240" w:lineRule="auto"/>
              <w:jc w:val="center"/>
              <w:rPr>
                <w:del w:id="1730" w:author="Lane, Stefanie" w:date="2023-02-14T18:26:00Z"/>
                <w:rFonts w:ascii="Calibri" w:eastAsia="Times New Roman" w:hAnsi="Calibri" w:cs="Calibri"/>
                <w:color w:val="000000"/>
                <w:sz w:val="20"/>
                <w:szCs w:val="20"/>
              </w:rPr>
            </w:pPr>
          </w:p>
        </w:tc>
        <w:tc>
          <w:tcPr>
            <w:tcW w:w="2007" w:type="dxa"/>
            <w:tcBorders>
              <w:top w:val="nil"/>
              <w:left w:val="nil"/>
              <w:bottom w:val="nil"/>
              <w:right w:val="nil"/>
            </w:tcBorders>
            <w:shd w:val="clear" w:color="auto" w:fill="auto"/>
            <w:noWrap/>
            <w:vAlign w:val="bottom"/>
            <w:hideMark/>
          </w:tcPr>
          <w:p w14:paraId="61AC21F8" w14:textId="77777777" w:rsidR="00D1126E" w:rsidRPr="00D1126E" w:rsidDel="003907B0" w:rsidRDefault="00D1126E" w:rsidP="00D1126E">
            <w:pPr>
              <w:spacing w:after="0" w:line="240" w:lineRule="auto"/>
              <w:rPr>
                <w:del w:id="1731" w:author="Lane, Stefanie" w:date="2023-02-14T18:26:00Z"/>
                <w:rFonts w:ascii="Times New Roman" w:eastAsia="Times New Roman" w:hAnsi="Times New Roman" w:cs="Times New Roman"/>
                <w:sz w:val="20"/>
                <w:szCs w:val="20"/>
              </w:rPr>
            </w:pPr>
          </w:p>
        </w:tc>
        <w:tc>
          <w:tcPr>
            <w:tcW w:w="881" w:type="dxa"/>
            <w:tcBorders>
              <w:top w:val="nil"/>
              <w:left w:val="nil"/>
              <w:bottom w:val="nil"/>
              <w:right w:val="single" w:sz="8" w:space="0" w:color="auto"/>
            </w:tcBorders>
            <w:shd w:val="clear" w:color="auto" w:fill="auto"/>
            <w:noWrap/>
            <w:vAlign w:val="bottom"/>
            <w:hideMark/>
          </w:tcPr>
          <w:p w14:paraId="23A010F8" w14:textId="77777777" w:rsidR="00D1126E" w:rsidRPr="00D1126E" w:rsidDel="003907B0" w:rsidRDefault="00D1126E" w:rsidP="00D1126E">
            <w:pPr>
              <w:spacing w:after="0" w:line="240" w:lineRule="auto"/>
              <w:jc w:val="center"/>
              <w:rPr>
                <w:del w:id="1732" w:author="Lane, Stefanie" w:date="2023-02-14T18:26:00Z"/>
                <w:rFonts w:ascii="Calibri" w:eastAsia="Times New Roman" w:hAnsi="Calibri" w:cs="Calibri"/>
                <w:color w:val="000000"/>
                <w:sz w:val="20"/>
                <w:szCs w:val="20"/>
              </w:rPr>
            </w:pPr>
            <w:del w:id="1733" w:author="Lane, Stefanie" w:date="2023-02-14T18:26:00Z">
              <w:r w:rsidRPr="00D1126E" w:rsidDel="003907B0">
                <w:rPr>
                  <w:rFonts w:ascii="Calibri" w:eastAsia="Times New Roman" w:hAnsi="Calibri" w:cs="Calibri"/>
                  <w:color w:val="000000"/>
                  <w:sz w:val="20"/>
                  <w:szCs w:val="20"/>
                </w:rPr>
                <w:delText> </w:delText>
              </w:r>
            </w:del>
          </w:p>
        </w:tc>
      </w:tr>
      <w:tr w:rsidR="00D1126E" w:rsidRPr="00D1126E" w:rsidDel="003907B0" w14:paraId="1D2296A3" w14:textId="77777777" w:rsidTr="00D1126E">
        <w:trPr>
          <w:divId w:val="1944339710"/>
          <w:trHeight w:val="260"/>
          <w:del w:id="1734" w:author="Lane, Stefanie" w:date="2023-02-14T18:26:00Z"/>
        </w:trPr>
        <w:tc>
          <w:tcPr>
            <w:tcW w:w="1091" w:type="dxa"/>
            <w:vMerge/>
            <w:tcBorders>
              <w:top w:val="single" w:sz="8" w:space="0" w:color="auto"/>
              <w:left w:val="single" w:sz="8" w:space="0" w:color="auto"/>
              <w:bottom w:val="single" w:sz="8" w:space="0" w:color="000000"/>
              <w:right w:val="nil"/>
            </w:tcBorders>
            <w:vAlign w:val="center"/>
            <w:hideMark/>
          </w:tcPr>
          <w:p w14:paraId="7B534020" w14:textId="77777777" w:rsidR="00D1126E" w:rsidRPr="00D1126E" w:rsidDel="003907B0" w:rsidRDefault="00D1126E" w:rsidP="00D1126E">
            <w:pPr>
              <w:spacing w:after="0" w:line="240" w:lineRule="auto"/>
              <w:rPr>
                <w:del w:id="1735" w:author="Lane, Stefanie" w:date="2023-02-14T18:26:00Z"/>
                <w:rFonts w:ascii="Calibri" w:eastAsia="Times New Roman" w:hAnsi="Calibri" w:cs="Calibri"/>
                <w:color w:val="000000"/>
                <w:sz w:val="20"/>
                <w:szCs w:val="20"/>
              </w:rPr>
            </w:pPr>
          </w:p>
        </w:tc>
        <w:tc>
          <w:tcPr>
            <w:tcW w:w="2149" w:type="dxa"/>
            <w:tcBorders>
              <w:top w:val="nil"/>
              <w:left w:val="nil"/>
              <w:bottom w:val="nil"/>
              <w:right w:val="nil"/>
            </w:tcBorders>
            <w:shd w:val="clear" w:color="auto" w:fill="auto"/>
            <w:noWrap/>
            <w:vAlign w:val="bottom"/>
            <w:hideMark/>
          </w:tcPr>
          <w:p w14:paraId="43D003A9" w14:textId="77777777" w:rsidR="00D1126E" w:rsidRPr="00D1126E" w:rsidDel="003907B0" w:rsidRDefault="00D1126E" w:rsidP="00D1126E">
            <w:pPr>
              <w:spacing w:after="0" w:line="240" w:lineRule="auto"/>
              <w:jc w:val="center"/>
              <w:rPr>
                <w:del w:id="1736" w:author="Lane, Stefanie" w:date="2023-02-14T18:26:00Z"/>
                <w:rFonts w:ascii="Calibri" w:eastAsia="Times New Roman" w:hAnsi="Calibri" w:cs="Calibri"/>
                <w:color w:val="000000"/>
                <w:sz w:val="20"/>
                <w:szCs w:val="20"/>
              </w:rPr>
            </w:pPr>
          </w:p>
        </w:tc>
        <w:tc>
          <w:tcPr>
            <w:tcW w:w="810" w:type="dxa"/>
            <w:tcBorders>
              <w:top w:val="nil"/>
              <w:left w:val="nil"/>
              <w:bottom w:val="nil"/>
              <w:right w:val="nil"/>
            </w:tcBorders>
            <w:shd w:val="clear" w:color="auto" w:fill="auto"/>
            <w:noWrap/>
            <w:vAlign w:val="bottom"/>
            <w:hideMark/>
          </w:tcPr>
          <w:p w14:paraId="1E2943F0" w14:textId="77777777" w:rsidR="00D1126E" w:rsidRPr="00D1126E" w:rsidDel="003907B0" w:rsidRDefault="00D1126E" w:rsidP="00D1126E">
            <w:pPr>
              <w:spacing w:after="0" w:line="240" w:lineRule="auto"/>
              <w:rPr>
                <w:del w:id="1737" w:author="Lane, Stefanie" w:date="2023-02-14T18:26:00Z"/>
                <w:rFonts w:ascii="Times New Roman" w:eastAsia="Times New Roman" w:hAnsi="Times New Roman" w:cs="Times New Roman"/>
                <w:sz w:val="20"/>
                <w:szCs w:val="20"/>
              </w:rPr>
            </w:pPr>
          </w:p>
        </w:tc>
        <w:tc>
          <w:tcPr>
            <w:tcW w:w="300" w:type="dxa"/>
            <w:tcBorders>
              <w:top w:val="nil"/>
              <w:left w:val="nil"/>
              <w:bottom w:val="nil"/>
              <w:right w:val="nil"/>
            </w:tcBorders>
            <w:shd w:val="clear" w:color="auto" w:fill="auto"/>
            <w:noWrap/>
            <w:vAlign w:val="bottom"/>
            <w:hideMark/>
          </w:tcPr>
          <w:p w14:paraId="302003FD" w14:textId="77777777" w:rsidR="00D1126E" w:rsidRPr="00D1126E" w:rsidDel="003907B0" w:rsidRDefault="00D1126E" w:rsidP="00D1126E">
            <w:pPr>
              <w:spacing w:after="0" w:line="240" w:lineRule="auto"/>
              <w:jc w:val="center"/>
              <w:rPr>
                <w:del w:id="1738" w:author="Lane, Stefanie" w:date="2023-02-14T18:26:00Z"/>
                <w:rFonts w:ascii="Times New Roman" w:eastAsia="Times New Roman" w:hAnsi="Times New Roman" w:cs="Times New Roman"/>
                <w:sz w:val="20"/>
                <w:szCs w:val="20"/>
              </w:rPr>
            </w:pPr>
          </w:p>
        </w:tc>
        <w:tc>
          <w:tcPr>
            <w:tcW w:w="2189" w:type="dxa"/>
            <w:tcBorders>
              <w:top w:val="nil"/>
              <w:left w:val="nil"/>
              <w:bottom w:val="single" w:sz="4" w:space="0" w:color="auto"/>
              <w:right w:val="nil"/>
            </w:tcBorders>
            <w:shd w:val="clear" w:color="auto" w:fill="auto"/>
            <w:noWrap/>
            <w:vAlign w:val="bottom"/>
            <w:hideMark/>
          </w:tcPr>
          <w:p w14:paraId="5745C46B" w14:textId="77777777" w:rsidR="00D1126E" w:rsidRPr="00D1126E" w:rsidDel="003907B0" w:rsidRDefault="00D1126E" w:rsidP="00D1126E">
            <w:pPr>
              <w:spacing w:after="0" w:line="240" w:lineRule="auto"/>
              <w:rPr>
                <w:del w:id="1739" w:author="Lane, Stefanie" w:date="2023-02-14T18:26:00Z"/>
                <w:rFonts w:ascii="Calibri" w:eastAsia="Times New Roman" w:hAnsi="Calibri" w:cs="Calibri"/>
                <w:i/>
                <w:iCs/>
                <w:sz w:val="20"/>
                <w:szCs w:val="20"/>
              </w:rPr>
            </w:pPr>
            <w:del w:id="1740" w:author="Lane, Stefanie" w:date="2023-02-14T18:26:00Z">
              <w:r w:rsidRPr="00D1126E" w:rsidDel="003907B0">
                <w:rPr>
                  <w:rFonts w:ascii="Calibri" w:eastAsia="Times New Roman" w:hAnsi="Calibri" w:cs="Calibri"/>
                  <w:i/>
                  <w:iCs/>
                  <w:sz w:val="20"/>
                  <w:szCs w:val="20"/>
                </w:rPr>
                <w:delText>Equisetum variegatum</w:delText>
              </w:r>
            </w:del>
          </w:p>
        </w:tc>
        <w:tc>
          <w:tcPr>
            <w:tcW w:w="751" w:type="dxa"/>
            <w:tcBorders>
              <w:top w:val="nil"/>
              <w:left w:val="nil"/>
              <w:bottom w:val="single" w:sz="4" w:space="0" w:color="auto"/>
              <w:right w:val="nil"/>
            </w:tcBorders>
            <w:shd w:val="clear" w:color="auto" w:fill="auto"/>
            <w:noWrap/>
            <w:vAlign w:val="bottom"/>
            <w:hideMark/>
          </w:tcPr>
          <w:p w14:paraId="2A8D2FF6" w14:textId="77777777" w:rsidR="00D1126E" w:rsidRPr="00D1126E" w:rsidDel="003907B0" w:rsidRDefault="00D1126E" w:rsidP="00D1126E">
            <w:pPr>
              <w:spacing w:after="0" w:line="240" w:lineRule="auto"/>
              <w:jc w:val="center"/>
              <w:rPr>
                <w:del w:id="1741" w:author="Lane, Stefanie" w:date="2023-02-14T18:26:00Z"/>
                <w:rFonts w:ascii="Calibri" w:eastAsia="Times New Roman" w:hAnsi="Calibri" w:cs="Calibri"/>
                <w:color w:val="000000"/>
                <w:sz w:val="20"/>
                <w:szCs w:val="20"/>
              </w:rPr>
            </w:pPr>
            <w:del w:id="1742" w:author="Lane, Stefanie" w:date="2023-02-14T18:26:00Z">
              <w:r w:rsidRPr="00D1126E" w:rsidDel="003907B0">
                <w:rPr>
                  <w:rFonts w:ascii="Calibri" w:eastAsia="Times New Roman" w:hAnsi="Calibri" w:cs="Calibri"/>
                  <w:color w:val="000000"/>
                  <w:sz w:val="20"/>
                  <w:szCs w:val="20"/>
                </w:rPr>
                <w:delText>0.04</w:delText>
              </w:r>
            </w:del>
          </w:p>
        </w:tc>
        <w:tc>
          <w:tcPr>
            <w:tcW w:w="262" w:type="dxa"/>
            <w:tcBorders>
              <w:top w:val="nil"/>
              <w:left w:val="nil"/>
              <w:bottom w:val="nil"/>
              <w:right w:val="nil"/>
            </w:tcBorders>
            <w:shd w:val="clear" w:color="auto" w:fill="auto"/>
            <w:noWrap/>
            <w:vAlign w:val="bottom"/>
            <w:hideMark/>
          </w:tcPr>
          <w:p w14:paraId="0575CA36" w14:textId="77777777" w:rsidR="00D1126E" w:rsidRPr="00D1126E" w:rsidDel="003907B0" w:rsidRDefault="00D1126E" w:rsidP="00D1126E">
            <w:pPr>
              <w:spacing w:after="0" w:line="240" w:lineRule="auto"/>
              <w:jc w:val="center"/>
              <w:rPr>
                <w:del w:id="1743" w:author="Lane, Stefanie" w:date="2023-02-14T18:26:00Z"/>
                <w:rFonts w:ascii="Calibri" w:eastAsia="Times New Roman" w:hAnsi="Calibri" w:cs="Calibri"/>
                <w:color w:val="000000"/>
                <w:sz w:val="20"/>
                <w:szCs w:val="20"/>
              </w:rPr>
            </w:pPr>
          </w:p>
        </w:tc>
        <w:tc>
          <w:tcPr>
            <w:tcW w:w="2007" w:type="dxa"/>
            <w:tcBorders>
              <w:top w:val="nil"/>
              <w:left w:val="nil"/>
              <w:bottom w:val="nil"/>
              <w:right w:val="nil"/>
            </w:tcBorders>
            <w:shd w:val="clear" w:color="auto" w:fill="auto"/>
            <w:noWrap/>
            <w:vAlign w:val="bottom"/>
            <w:hideMark/>
          </w:tcPr>
          <w:p w14:paraId="12DB24EE" w14:textId="77777777" w:rsidR="00D1126E" w:rsidRPr="00D1126E" w:rsidDel="003907B0" w:rsidRDefault="00D1126E" w:rsidP="00D1126E">
            <w:pPr>
              <w:spacing w:after="0" w:line="240" w:lineRule="auto"/>
              <w:rPr>
                <w:del w:id="1744" w:author="Lane, Stefanie" w:date="2023-02-14T18:26:00Z"/>
                <w:rFonts w:ascii="Times New Roman" w:eastAsia="Times New Roman" w:hAnsi="Times New Roman" w:cs="Times New Roman"/>
                <w:sz w:val="20"/>
                <w:szCs w:val="20"/>
              </w:rPr>
            </w:pPr>
          </w:p>
        </w:tc>
        <w:tc>
          <w:tcPr>
            <w:tcW w:w="881" w:type="dxa"/>
            <w:tcBorders>
              <w:top w:val="nil"/>
              <w:left w:val="nil"/>
              <w:bottom w:val="nil"/>
              <w:right w:val="single" w:sz="8" w:space="0" w:color="auto"/>
            </w:tcBorders>
            <w:shd w:val="clear" w:color="auto" w:fill="auto"/>
            <w:noWrap/>
            <w:vAlign w:val="bottom"/>
            <w:hideMark/>
          </w:tcPr>
          <w:p w14:paraId="7C24717C" w14:textId="77777777" w:rsidR="00D1126E" w:rsidRPr="00D1126E" w:rsidDel="003907B0" w:rsidRDefault="00D1126E" w:rsidP="00D1126E">
            <w:pPr>
              <w:spacing w:after="0" w:line="240" w:lineRule="auto"/>
              <w:jc w:val="center"/>
              <w:rPr>
                <w:del w:id="1745" w:author="Lane, Stefanie" w:date="2023-02-14T18:26:00Z"/>
                <w:rFonts w:ascii="Calibri" w:eastAsia="Times New Roman" w:hAnsi="Calibri" w:cs="Calibri"/>
                <w:color w:val="000000"/>
                <w:sz w:val="20"/>
                <w:szCs w:val="20"/>
              </w:rPr>
            </w:pPr>
            <w:del w:id="1746" w:author="Lane, Stefanie" w:date="2023-02-14T18:26:00Z">
              <w:r w:rsidRPr="00D1126E" w:rsidDel="003907B0">
                <w:rPr>
                  <w:rFonts w:ascii="Calibri" w:eastAsia="Times New Roman" w:hAnsi="Calibri" w:cs="Calibri"/>
                  <w:color w:val="000000"/>
                  <w:sz w:val="20"/>
                  <w:szCs w:val="20"/>
                </w:rPr>
                <w:delText> </w:delText>
              </w:r>
            </w:del>
          </w:p>
        </w:tc>
      </w:tr>
      <w:tr w:rsidR="00D1126E" w:rsidRPr="00D1126E" w:rsidDel="003907B0" w14:paraId="7EA2BD6D" w14:textId="77777777" w:rsidTr="00D1126E">
        <w:trPr>
          <w:divId w:val="1944339710"/>
          <w:trHeight w:val="270"/>
          <w:del w:id="1747" w:author="Lane, Stefanie" w:date="2023-02-14T18:26:00Z"/>
        </w:trPr>
        <w:tc>
          <w:tcPr>
            <w:tcW w:w="1091" w:type="dxa"/>
            <w:vMerge/>
            <w:tcBorders>
              <w:top w:val="single" w:sz="8" w:space="0" w:color="auto"/>
              <w:left w:val="single" w:sz="8" w:space="0" w:color="auto"/>
              <w:bottom w:val="single" w:sz="8" w:space="0" w:color="000000"/>
              <w:right w:val="nil"/>
            </w:tcBorders>
            <w:vAlign w:val="center"/>
            <w:hideMark/>
          </w:tcPr>
          <w:p w14:paraId="52F9B6F7" w14:textId="77777777" w:rsidR="00D1126E" w:rsidRPr="00D1126E" w:rsidDel="003907B0" w:rsidRDefault="00D1126E" w:rsidP="00D1126E">
            <w:pPr>
              <w:spacing w:after="0" w:line="240" w:lineRule="auto"/>
              <w:rPr>
                <w:del w:id="1748" w:author="Lane, Stefanie" w:date="2023-02-14T18:26:00Z"/>
                <w:rFonts w:ascii="Calibri" w:eastAsia="Times New Roman" w:hAnsi="Calibri" w:cs="Calibri"/>
                <w:color w:val="000000"/>
                <w:sz w:val="20"/>
                <w:szCs w:val="20"/>
              </w:rPr>
            </w:pPr>
          </w:p>
        </w:tc>
        <w:tc>
          <w:tcPr>
            <w:tcW w:w="2149" w:type="dxa"/>
            <w:tcBorders>
              <w:top w:val="nil"/>
              <w:left w:val="nil"/>
              <w:bottom w:val="single" w:sz="8" w:space="0" w:color="auto"/>
              <w:right w:val="nil"/>
            </w:tcBorders>
            <w:shd w:val="clear" w:color="auto" w:fill="auto"/>
            <w:noWrap/>
            <w:vAlign w:val="bottom"/>
            <w:hideMark/>
          </w:tcPr>
          <w:p w14:paraId="50ED1412" w14:textId="77777777" w:rsidR="00D1126E" w:rsidRPr="00D1126E" w:rsidDel="003907B0" w:rsidRDefault="00D1126E" w:rsidP="00D1126E">
            <w:pPr>
              <w:spacing w:after="0" w:line="240" w:lineRule="auto"/>
              <w:rPr>
                <w:del w:id="1749" w:author="Lane, Stefanie" w:date="2023-02-14T18:26:00Z"/>
                <w:rFonts w:ascii="Calibri" w:eastAsia="Times New Roman" w:hAnsi="Calibri" w:cs="Calibri"/>
                <w:color w:val="000000"/>
                <w:sz w:val="20"/>
                <w:szCs w:val="20"/>
              </w:rPr>
            </w:pPr>
            <w:del w:id="1750" w:author="Lane, Stefanie" w:date="2023-02-14T18:26:00Z">
              <w:r w:rsidRPr="00D1126E" w:rsidDel="003907B0">
                <w:rPr>
                  <w:rFonts w:ascii="Calibri" w:eastAsia="Times New Roman" w:hAnsi="Calibri" w:cs="Calibri"/>
                  <w:color w:val="000000"/>
                  <w:sz w:val="20"/>
                  <w:szCs w:val="20"/>
                </w:rPr>
                <w:delText> </w:delText>
              </w:r>
            </w:del>
          </w:p>
        </w:tc>
        <w:tc>
          <w:tcPr>
            <w:tcW w:w="810" w:type="dxa"/>
            <w:tcBorders>
              <w:top w:val="nil"/>
              <w:left w:val="nil"/>
              <w:bottom w:val="single" w:sz="8" w:space="0" w:color="auto"/>
              <w:right w:val="nil"/>
            </w:tcBorders>
            <w:shd w:val="clear" w:color="auto" w:fill="auto"/>
            <w:noWrap/>
            <w:vAlign w:val="bottom"/>
            <w:hideMark/>
          </w:tcPr>
          <w:p w14:paraId="3227D76C" w14:textId="77777777" w:rsidR="00D1126E" w:rsidRPr="00D1126E" w:rsidDel="003907B0" w:rsidRDefault="00D1126E" w:rsidP="00D1126E">
            <w:pPr>
              <w:spacing w:after="0" w:line="240" w:lineRule="auto"/>
              <w:jc w:val="center"/>
              <w:rPr>
                <w:del w:id="1751" w:author="Lane, Stefanie" w:date="2023-02-14T18:26:00Z"/>
                <w:rFonts w:ascii="Calibri" w:eastAsia="Times New Roman" w:hAnsi="Calibri" w:cs="Calibri"/>
                <w:color w:val="000000"/>
                <w:sz w:val="20"/>
                <w:szCs w:val="20"/>
              </w:rPr>
            </w:pPr>
            <w:del w:id="1752" w:author="Lane, Stefanie" w:date="2023-02-14T18:26:00Z">
              <w:r w:rsidRPr="00D1126E" w:rsidDel="003907B0">
                <w:rPr>
                  <w:rFonts w:ascii="Calibri" w:eastAsia="Times New Roman" w:hAnsi="Calibri" w:cs="Calibri"/>
                  <w:color w:val="000000"/>
                  <w:sz w:val="20"/>
                  <w:szCs w:val="20"/>
                </w:rPr>
                <w:delText> </w:delText>
              </w:r>
            </w:del>
          </w:p>
        </w:tc>
        <w:tc>
          <w:tcPr>
            <w:tcW w:w="300" w:type="dxa"/>
            <w:tcBorders>
              <w:top w:val="nil"/>
              <w:left w:val="nil"/>
              <w:bottom w:val="single" w:sz="8" w:space="0" w:color="auto"/>
              <w:right w:val="nil"/>
            </w:tcBorders>
            <w:shd w:val="clear" w:color="auto" w:fill="auto"/>
            <w:noWrap/>
            <w:vAlign w:val="bottom"/>
            <w:hideMark/>
          </w:tcPr>
          <w:p w14:paraId="3D801EC1" w14:textId="77777777" w:rsidR="00D1126E" w:rsidRPr="00D1126E" w:rsidDel="003907B0" w:rsidRDefault="00D1126E" w:rsidP="00D1126E">
            <w:pPr>
              <w:spacing w:after="0" w:line="240" w:lineRule="auto"/>
              <w:rPr>
                <w:del w:id="1753" w:author="Lane, Stefanie" w:date="2023-02-14T18:26:00Z"/>
                <w:rFonts w:ascii="Calibri" w:eastAsia="Times New Roman" w:hAnsi="Calibri" w:cs="Calibri"/>
                <w:color w:val="000000"/>
                <w:sz w:val="20"/>
                <w:szCs w:val="20"/>
              </w:rPr>
            </w:pPr>
            <w:del w:id="1754" w:author="Lane, Stefanie" w:date="2023-02-14T18:26:00Z">
              <w:r w:rsidRPr="00D1126E" w:rsidDel="003907B0">
                <w:rPr>
                  <w:rFonts w:ascii="Calibri" w:eastAsia="Times New Roman" w:hAnsi="Calibri" w:cs="Calibri"/>
                  <w:color w:val="000000"/>
                  <w:sz w:val="20"/>
                  <w:szCs w:val="20"/>
                </w:rPr>
                <w:delText> </w:delText>
              </w:r>
            </w:del>
          </w:p>
        </w:tc>
        <w:tc>
          <w:tcPr>
            <w:tcW w:w="2189" w:type="dxa"/>
            <w:tcBorders>
              <w:top w:val="nil"/>
              <w:left w:val="nil"/>
              <w:bottom w:val="single" w:sz="8" w:space="0" w:color="auto"/>
              <w:right w:val="nil"/>
            </w:tcBorders>
            <w:shd w:val="clear" w:color="auto" w:fill="auto"/>
            <w:noWrap/>
            <w:vAlign w:val="bottom"/>
            <w:hideMark/>
          </w:tcPr>
          <w:p w14:paraId="7728A7C1" w14:textId="77777777" w:rsidR="00D1126E" w:rsidRPr="00D1126E" w:rsidDel="003907B0" w:rsidRDefault="00D1126E" w:rsidP="00D1126E">
            <w:pPr>
              <w:spacing w:after="0" w:line="240" w:lineRule="auto"/>
              <w:rPr>
                <w:del w:id="1755" w:author="Lane, Stefanie" w:date="2023-02-14T18:26:00Z"/>
                <w:rFonts w:ascii="Calibri" w:eastAsia="Times New Roman" w:hAnsi="Calibri" w:cs="Calibri"/>
                <w:i/>
                <w:iCs/>
                <w:sz w:val="20"/>
                <w:szCs w:val="20"/>
              </w:rPr>
            </w:pPr>
            <w:del w:id="1756" w:author="Lane, Stefanie" w:date="2023-02-14T18:26:00Z">
              <w:r w:rsidRPr="00D1126E" w:rsidDel="003907B0">
                <w:rPr>
                  <w:rFonts w:ascii="Calibri" w:eastAsia="Times New Roman" w:hAnsi="Calibri" w:cs="Calibri"/>
                  <w:i/>
                  <w:iCs/>
                  <w:sz w:val="20"/>
                  <w:szCs w:val="20"/>
                </w:rPr>
                <w:delText>Deschampsia caespitosa</w:delText>
              </w:r>
            </w:del>
          </w:p>
        </w:tc>
        <w:tc>
          <w:tcPr>
            <w:tcW w:w="751" w:type="dxa"/>
            <w:tcBorders>
              <w:top w:val="nil"/>
              <w:left w:val="nil"/>
              <w:bottom w:val="single" w:sz="8" w:space="0" w:color="auto"/>
              <w:right w:val="nil"/>
            </w:tcBorders>
            <w:shd w:val="clear" w:color="auto" w:fill="auto"/>
            <w:noWrap/>
            <w:vAlign w:val="bottom"/>
            <w:hideMark/>
          </w:tcPr>
          <w:p w14:paraId="6DB8888D" w14:textId="77777777" w:rsidR="00D1126E" w:rsidRPr="00D1126E" w:rsidDel="003907B0" w:rsidRDefault="00D1126E" w:rsidP="00D1126E">
            <w:pPr>
              <w:spacing w:after="0" w:line="240" w:lineRule="auto"/>
              <w:jc w:val="center"/>
              <w:rPr>
                <w:del w:id="1757" w:author="Lane, Stefanie" w:date="2023-02-14T18:26:00Z"/>
                <w:rFonts w:ascii="Calibri" w:eastAsia="Times New Roman" w:hAnsi="Calibri" w:cs="Calibri"/>
                <w:color w:val="000000"/>
                <w:sz w:val="20"/>
                <w:szCs w:val="20"/>
              </w:rPr>
            </w:pPr>
            <w:del w:id="1758" w:author="Lane, Stefanie" w:date="2023-02-14T18:26:00Z">
              <w:r w:rsidRPr="00D1126E" w:rsidDel="003907B0">
                <w:rPr>
                  <w:rFonts w:ascii="Calibri" w:eastAsia="Times New Roman" w:hAnsi="Calibri" w:cs="Calibri"/>
                  <w:color w:val="000000"/>
                  <w:sz w:val="20"/>
                  <w:szCs w:val="20"/>
                </w:rPr>
                <w:delText>0.03</w:delText>
              </w:r>
            </w:del>
          </w:p>
        </w:tc>
        <w:tc>
          <w:tcPr>
            <w:tcW w:w="262" w:type="dxa"/>
            <w:tcBorders>
              <w:top w:val="nil"/>
              <w:left w:val="nil"/>
              <w:bottom w:val="single" w:sz="8" w:space="0" w:color="auto"/>
              <w:right w:val="nil"/>
            </w:tcBorders>
            <w:shd w:val="clear" w:color="auto" w:fill="auto"/>
            <w:noWrap/>
            <w:vAlign w:val="bottom"/>
            <w:hideMark/>
          </w:tcPr>
          <w:p w14:paraId="5B5B89B9" w14:textId="77777777" w:rsidR="00D1126E" w:rsidRPr="00D1126E" w:rsidDel="003907B0" w:rsidRDefault="00D1126E" w:rsidP="00D1126E">
            <w:pPr>
              <w:spacing w:after="0" w:line="240" w:lineRule="auto"/>
              <w:rPr>
                <w:del w:id="1759" w:author="Lane, Stefanie" w:date="2023-02-14T18:26:00Z"/>
                <w:rFonts w:ascii="Calibri" w:eastAsia="Times New Roman" w:hAnsi="Calibri" w:cs="Calibri"/>
                <w:color w:val="000000"/>
                <w:sz w:val="20"/>
                <w:szCs w:val="20"/>
              </w:rPr>
            </w:pPr>
            <w:del w:id="1760" w:author="Lane, Stefanie" w:date="2023-02-14T18:26:00Z">
              <w:r w:rsidRPr="00D1126E" w:rsidDel="003907B0">
                <w:rPr>
                  <w:rFonts w:ascii="Calibri" w:eastAsia="Times New Roman" w:hAnsi="Calibri" w:cs="Calibri"/>
                  <w:color w:val="000000"/>
                  <w:sz w:val="20"/>
                  <w:szCs w:val="20"/>
                </w:rPr>
                <w:delText> </w:delText>
              </w:r>
            </w:del>
          </w:p>
        </w:tc>
        <w:tc>
          <w:tcPr>
            <w:tcW w:w="2007" w:type="dxa"/>
            <w:tcBorders>
              <w:top w:val="nil"/>
              <w:left w:val="nil"/>
              <w:bottom w:val="single" w:sz="8" w:space="0" w:color="auto"/>
              <w:right w:val="nil"/>
            </w:tcBorders>
            <w:shd w:val="clear" w:color="auto" w:fill="auto"/>
            <w:noWrap/>
            <w:vAlign w:val="bottom"/>
            <w:hideMark/>
          </w:tcPr>
          <w:p w14:paraId="61BF6BD3" w14:textId="77777777" w:rsidR="00D1126E" w:rsidRPr="00D1126E" w:rsidDel="003907B0" w:rsidRDefault="00D1126E" w:rsidP="00D1126E">
            <w:pPr>
              <w:spacing w:after="0" w:line="240" w:lineRule="auto"/>
              <w:rPr>
                <w:del w:id="1761" w:author="Lane, Stefanie" w:date="2023-02-14T18:26:00Z"/>
                <w:rFonts w:ascii="Calibri" w:eastAsia="Times New Roman" w:hAnsi="Calibri" w:cs="Calibri"/>
                <w:color w:val="000000"/>
                <w:sz w:val="20"/>
                <w:szCs w:val="20"/>
              </w:rPr>
            </w:pPr>
            <w:del w:id="1762" w:author="Lane, Stefanie" w:date="2023-02-14T18:26:00Z">
              <w:r w:rsidRPr="00D1126E" w:rsidDel="003907B0">
                <w:rPr>
                  <w:rFonts w:ascii="Calibri" w:eastAsia="Times New Roman" w:hAnsi="Calibri" w:cs="Calibri"/>
                  <w:color w:val="000000"/>
                  <w:sz w:val="20"/>
                  <w:szCs w:val="20"/>
                </w:rPr>
                <w:delText> </w:delText>
              </w:r>
            </w:del>
          </w:p>
        </w:tc>
        <w:tc>
          <w:tcPr>
            <w:tcW w:w="881" w:type="dxa"/>
            <w:tcBorders>
              <w:top w:val="nil"/>
              <w:left w:val="nil"/>
              <w:bottom w:val="single" w:sz="8" w:space="0" w:color="auto"/>
              <w:right w:val="single" w:sz="8" w:space="0" w:color="auto"/>
            </w:tcBorders>
            <w:shd w:val="clear" w:color="auto" w:fill="auto"/>
            <w:noWrap/>
            <w:vAlign w:val="bottom"/>
            <w:hideMark/>
          </w:tcPr>
          <w:p w14:paraId="079873E5" w14:textId="77777777" w:rsidR="00D1126E" w:rsidRPr="00D1126E" w:rsidDel="003907B0" w:rsidRDefault="00D1126E" w:rsidP="00D1126E">
            <w:pPr>
              <w:spacing w:after="0" w:line="240" w:lineRule="auto"/>
              <w:jc w:val="center"/>
              <w:rPr>
                <w:del w:id="1763" w:author="Lane, Stefanie" w:date="2023-02-14T18:26:00Z"/>
                <w:rFonts w:ascii="Calibri" w:eastAsia="Times New Roman" w:hAnsi="Calibri" w:cs="Calibri"/>
                <w:color w:val="000000"/>
                <w:sz w:val="20"/>
                <w:szCs w:val="20"/>
              </w:rPr>
            </w:pPr>
            <w:del w:id="1764" w:author="Lane, Stefanie" w:date="2023-02-14T18:26:00Z">
              <w:r w:rsidRPr="00D1126E" w:rsidDel="003907B0">
                <w:rPr>
                  <w:rFonts w:ascii="Calibri" w:eastAsia="Times New Roman" w:hAnsi="Calibri" w:cs="Calibri"/>
                  <w:color w:val="000000"/>
                  <w:sz w:val="20"/>
                  <w:szCs w:val="20"/>
                </w:rPr>
                <w:delText> </w:delText>
              </w:r>
            </w:del>
          </w:p>
        </w:tc>
      </w:tr>
    </w:tbl>
    <w:p w14:paraId="3BF5195D" w14:textId="0D232208" w:rsidR="00530C3C" w:rsidRPr="00C33618" w:rsidRDefault="00530C3C" w:rsidP="000E32F2">
      <w:r>
        <w:fldChar w:fldCharType="end"/>
      </w:r>
    </w:p>
    <w:p w14:paraId="4BDDC47C" w14:textId="77777777" w:rsidR="00C94867" w:rsidRPr="00DC704D" w:rsidRDefault="00C94867">
      <w:pPr>
        <w:rPr>
          <w:iCs/>
          <w:color w:val="44546A" w:themeColor="text2"/>
          <w:sz w:val="18"/>
          <w:szCs w:val="18"/>
        </w:rPr>
      </w:pPr>
    </w:p>
    <w:p w14:paraId="78D50F29" w14:textId="47E92E16" w:rsidR="00ED5179" w:rsidRDefault="00ED5179" w:rsidP="00ED5179">
      <w:pPr>
        <w:keepNext/>
      </w:pPr>
      <w:r>
        <w:rPr>
          <w:noProof/>
        </w:rPr>
        <w:lastRenderedPageBreak/>
        <w:drawing>
          <wp:anchor distT="0" distB="0" distL="114300" distR="114300" simplePos="0" relativeHeight="251658240" behindDoc="0" locked="0" layoutInCell="1" allowOverlap="1" wp14:anchorId="14580129" wp14:editId="47CAF76F">
            <wp:simplePos x="0" y="0"/>
            <wp:positionH relativeFrom="margin">
              <wp:align>right</wp:align>
            </wp:positionH>
            <wp:positionV relativeFrom="paragraph">
              <wp:posOffset>305545</wp:posOffset>
            </wp:positionV>
            <wp:extent cx="6400803" cy="4000500"/>
            <wp:effectExtent l="0" t="0" r="0" b="0"/>
            <wp:wrapTopAndBottom/>
            <wp:docPr id="5"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ulti_dendrogram.svg"/>
                    <pic:cNvPicPr/>
                  </pic:nvPicPr>
                  <pic:blipFill>
                    <a:blip r:embed="rId23">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6400803" cy="4000500"/>
                    </a:xfrm>
                    <a:prstGeom prst="rect">
                      <a:avLst/>
                    </a:prstGeom>
                  </pic:spPr>
                </pic:pic>
              </a:graphicData>
            </a:graphic>
          </wp:anchor>
        </w:drawing>
      </w:r>
    </w:p>
    <w:p w14:paraId="7E4D45B3" w14:textId="422FA3C0" w:rsidR="00ED5179" w:rsidRDefault="00ED5179" w:rsidP="00DC704D">
      <w:pPr>
        <w:keepNext/>
        <w:jc w:val="center"/>
      </w:pPr>
    </w:p>
    <w:p w14:paraId="5244648E" w14:textId="072064E0" w:rsidR="00ED5179" w:rsidRDefault="00ED5179" w:rsidP="00DC704D">
      <w:pPr>
        <w:keepNext/>
        <w:jc w:val="center"/>
      </w:pPr>
    </w:p>
    <w:p w14:paraId="36E3FB04" w14:textId="6E9B6C7F" w:rsidR="00ED5179" w:rsidRDefault="00ED5179" w:rsidP="00DC704D">
      <w:pPr>
        <w:keepNext/>
        <w:jc w:val="center"/>
      </w:pPr>
    </w:p>
    <w:p w14:paraId="26C22B0B" w14:textId="59C8D212" w:rsidR="00ED5179" w:rsidRPr="00ED5179" w:rsidRDefault="00AB4071" w:rsidP="00ED5179">
      <w:pPr>
        <w:keepNext/>
      </w:pPr>
      <w:r>
        <w:rPr>
          <w:b/>
        </w:rPr>
        <w:t>Fig.</w:t>
      </w:r>
      <w:r w:rsidR="00ED5179">
        <w:rPr>
          <w:b/>
        </w:rPr>
        <w:t xml:space="preserve"> </w:t>
      </w:r>
      <w:del w:id="1765" w:author="Stefanie Lane" w:date="2023-02-06T12:14:00Z">
        <w:r w:rsidR="00ED5179" w:rsidDel="008102CA">
          <w:rPr>
            <w:b/>
          </w:rPr>
          <w:delText>2</w:delText>
        </w:r>
      </w:del>
      <w:ins w:id="1766" w:author="Stefanie Lane" w:date="2023-02-06T12:14:00Z">
        <w:r w:rsidR="008102CA">
          <w:rPr>
            <w:b/>
          </w:rPr>
          <w:t>3</w:t>
        </w:r>
      </w:ins>
      <w:r w:rsidR="00ED5179">
        <w:t xml:space="preserve"> </w:t>
      </w:r>
      <w:r w:rsidR="00ED5179" w:rsidRPr="00ED5179">
        <w:t xml:space="preserve">Species cover abundance becomes more dissimilar in each assemblage over time, as shown by greater Euclidean distance between assemblage types. Note clusters of the </w:t>
      </w:r>
      <w:ins w:id="1767" w:author="Stefanie Lane" w:date="2023-02-08T10:05:00Z">
        <w:r w:rsidR="000A5A24">
          <w:t>S</w:t>
        </w:r>
      </w:ins>
      <w:del w:id="1768" w:author="Stefanie Lane" w:date="2023-02-08T10:05:00Z">
        <w:r w:rsidR="00ED5179" w:rsidRPr="00ED5179" w:rsidDel="000A5A24">
          <w:delText>s</w:delText>
        </w:r>
      </w:del>
      <w:r w:rsidR="00ED5179" w:rsidRPr="00ED5179">
        <w:t xml:space="preserve">edge and </w:t>
      </w:r>
      <w:del w:id="1769" w:author="Stefanie Lane" w:date="2023-02-08T10:05:00Z">
        <w:r w:rsidR="00ED5179" w:rsidRPr="00ED5179" w:rsidDel="000A5A24">
          <w:delText>f</w:delText>
        </w:r>
      </w:del>
      <w:ins w:id="1770" w:author="Stefanie Lane" w:date="2023-02-08T10:05:00Z">
        <w:r w:rsidR="000A5A24">
          <w:t>F</w:t>
        </w:r>
      </w:ins>
      <w:r w:rsidR="00ED5179" w:rsidRPr="00ED5179">
        <w:t xml:space="preserve">escue assemblages are more similar in </w:t>
      </w:r>
      <w:proofErr w:type="gramStart"/>
      <w:r w:rsidR="00ED5179" w:rsidRPr="00ED5179">
        <w:t>2019</w:t>
      </w:r>
      <w:proofErr w:type="gramEnd"/>
    </w:p>
    <w:p w14:paraId="731B6B36" w14:textId="1B989718" w:rsidR="00F2017D" w:rsidRDefault="00F2017D" w:rsidP="00DC704D">
      <w:pPr>
        <w:keepNext/>
        <w:jc w:val="center"/>
      </w:pPr>
    </w:p>
    <w:p w14:paraId="354ED2D5" w14:textId="77777777" w:rsidR="00AD4549" w:rsidRDefault="00AD4549" w:rsidP="00AD4549">
      <w:pPr>
        <w:sectPr w:rsidR="00AD4549" w:rsidSect="000D7921">
          <w:headerReference w:type="default" r:id="rId25"/>
          <w:pgSz w:w="12240" w:h="15840"/>
          <w:pgMar w:top="1080" w:right="1080" w:bottom="1080" w:left="1080" w:header="720" w:footer="720" w:gutter="0"/>
          <w:lnNumType w:countBy="1" w:restart="continuous"/>
          <w:cols w:space="720"/>
          <w:docGrid w:linePitch="360"/>
        </w:sectPr>
      </w:pPr>
    </w:p>
    <w:p w14:paraId="26CA9AA8" w14:textId="0DC75F6B" w:rsidR="00ED5179" w:rsidRDefault="007D14DA" w:rsidP="00ED5179">
      <w:pPr>
        <w:keepNext/>
      </w:pPr>
      <w:r>
        <w:rPr>
          <w:noProof/>
        </w:rPr>
        <w:lastRenderedPageBreak/>
        <w:drawing>
          <wp:inline distT="0" distB="0" distL="0" distR="0" wp14:anchorId="561A21B6" wp14:editId="65CB7641">
            <wp:extent cx="5080764" cy="6774351"/>
            <wp:effectExtent l="0" t="0" r="5715"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extLst>
                        <a:ext uri="{28A0092B-C50C-407E-A947-70E740481C1C}">
                          <a14:useLocalDpi xmlns:a14="http://schemas.microsoft.com/office/drawing/2010/main" val="0"/>
                        </a:ext>
                      </a:extLst>
                    </a:blip>
                    <a:stretch>
                      <a:fillRect/>
                    </a:stretch>
                  </pic:blipFill>
                  <pic:spPr bwMode="auto">
                    <a:xfrm>
                      <a:off x="0" y="0"/>
                      <a:ext cx="5080764" cy="6774351"/>
                    </a:xfrm>
                    <a:prstGeom prst="rect">
                      <a:avLst/>
                    </a:prstGeom>
                    <a:noFill/>
                    <a:ln>
                      <a:noFill/>
                    </a:ln>
                    <a:extLst>
                      <a:ext uri="{53640926-AAD7-44D8-BBD7-CCE9431645EC}">
                        <a14:shadowObscured xmlns:a14="http://schemas.microsoft.com/office/drawing/2010/main"/>
                      </a:ext>
                    </a:extLst>
                  </pic:spPr>
                </pic:pic>
              </a:graphicData>
            </a:graphic>
          </wp:inline>
        </w:drawing>
      </w:r>
      <w:bookmarkStart w:id="1771" w:name="_Ref103083520"/>
    </w:p>
    <w:p w14:paraId="41572129" w14:textId="35DF76C8" w:rsidR="0089145E" w:rsidRDefault="00ED5179" w:rsidP="00ED5179">
      <w:pPr>
        <w:keepNext/>
      </w:pPr>
      <w:r>
        <w:rPr>
          <w:b/>
        </w:rPr>
        <w:t>Fig</w:t>
      </w:r>
      <w:r w:rsidR="00AB4071">
        <w:rPr>
          <w:b/>
        </w:rPr>
        <w:t>.</w:t>
      </w:r>
      <w:r>
        <w:rPr>
          <w:b/>
        </w:rPr>
        <w:t xml:space="preserve"> </w:t>
      </w:r>
      <w:del w:id="1772" w:author="Stefanie Lane" w:date="2023-02-06T12:15:00Z">
        <w:r w:rsidDel="001820E2">
          <w:rPr>
            <w:b/>
          </w:rPr>
          <w:delText>3</w:delText>
        </w:r>
      </w:del>
      <w:ins w:id="1773" w:author="Stefanie Lane" w:date="2023-02-06T12:15:00Z">
        <w:r w:rsidR="001820E2">
          <w:rPr>
            <w:b/>
          </w:rPr>
          <w:t>4</w:t>
        </w:r>
      </w:ins>
      <w:r>
        <w:rPr>
          <w:b/>
        </w:rPr>
        <w:t xml:space="preserve"> </w:t>
      </w:r>
      <w:r w:rsidRPr="00ED5179">
        <w:t>Changes in mean cover abundance (cover classes) for select significant indicator species (</w:t>
      </w:r>
      <w:r w:rsidRPr="00ED5179">
        <w:rPr>
          <w:i/>
        </w:rPr>
        <w:t xml:space="preserve">Carex lyngbyei, </w:t>
      </w:r>
      <w:del w:id="1774" w:author="Stefanie Lane" w:date="2023-02-08T10:04:00Z">
        <w:r w:rsidRPr="00ED5179" w:rsidDel="00B678A8">
          <w:rPr>
            <w:i/>
          </w:rPr>
          <w:delText>Festuca arundinacea</w:delText>
        </w:r>
      </w:del>
      <w:ins w:id="1775" w:author="Stefanie Lane" w:date="2023-02-08T10:04:00Z">
        <w:r w:rsidR="00B678A8">
          <w:rPr>
            <w:i/>
          </w:rPr>
          <w:t>Schedonorus arundinaceus</w:t>
        </w:r>
      </w:ins>
      <w:r w:rsidRPr="00ED5179">
        <w:rPr>
          <w:i/>
        </w:rPr>
        <w:t>, Menyanthes trifoliata</w:t>
      </w:r>
      <w:r w:rsidRPr="00ED5179">
        <w:t>), the most-abundant woody species (</w:t>
      </w:r>
      <w:r w:rsidRPr="00ED5179">
        <w:rPr>
          <w:i/>
        </w:rPr>
        <w:t>Salix lucida</w:t>
      </w:r>
      <w:r w:rsidRPr="00ED5179">
        <w:t>), and native/non-native species of local management interest (</w:t>
      </w:r>
      <w:r w:rsidRPr="00ED5179">
        <w:rPr>
          <w:i/>
        </w:rPr>
        <w:t>Sidalcea hendersonii, Lythrum salicaria, Phalaris arundinacea, Iris pseudacorus</w:t>
      </w:r>
      <w:r w:rsidRPr="00ED5179">
        <w:t xml:space="preserve">). </w:t>
      </w:r>
      <w:r>
        <w:t>Non-native</w:t>
      </w:r>
      <w:r w:rsidRPr="00ED5179">
        <w:t xml:space="preserve"> species denoted by</w:t>
      </w:r>
      <w:ins w:id="1776" w:author="Stefanie Lane" w:date="2023-02-08T10:16:00Z">
        <w:r w:rsidR="006E4E89">
          <w:t xml:space="preserve"> asterisk</w:t>
        </w:r>
      </w:ins>
      <w:r w:rsidRPr="00ED5179">
        <w:t xml:space="preserve"> (*). Significant indicator species within each assemblage have decreased in abundance over time, while several non-native species </w:t>
      </w:r>
      <w:del w:id="1777" w:author="Stefanie Lane" w:date="2023-02-08T10:16:00Z">
        <w:r w:rsidRPr="00ED5179" w:rsidDel="006E4E89">
          <w:delText xml:space="preserve">(denoted by (*)) </w:delText>
        </w:r>
      </w:del>
      <w:r w:rsidRPr="00ED5179">
        <w:t xml:space="preserve">have increased in cover abundance since 1979. Cover classes are: [1] = &lt; 25%, [2] = 25-50%, [3] = 51-75%, [4] = &gt;75% above-ground vegetated cover. </w:t>
      </w:r>
      <w:r w:rsidR="0089145E">
        <w:br w:type="page"/>
      </w:r>
    </w:p>
    <w:p w14:paraId="29E24FE9" w14:textId="20105127" w:rsidR="00436FFB" w:rsidRDefault="00436FFB">
      <w:pPr>
        <w:pStyle w:val="Heading1"/>
      </w:pPr>
      <w:bookmarkStart w:id="1778" w:name="_Hlk112157303"/>
      <w:bookmarkEnd w:id="1771"/>
      <w:r>
        <w:lastRenderedPageBreak/>
        <w:t xml:space="preserve">Discussion </w:t>
      </w:r>
    </w:p>
    <w:bookmarkEnd w:id="1778"/>
    <w:p w14:paraId="58036CC8" w14:textId="6CC865E8" w:rsidR="00B55BE4" w:rsidRDefault="00BE39A7" w:rsidP="00A07617">
      <w:pPr>
        <w:ind w:firstLine="720"/>
      </w:pPr>
      <w:commentRangeStart w:id="1779"/>
      <w:commentRangeStart w:id="1780"/>
      <w:r>
        <w:t>Despite</w:t>
      </w:r>
      <w:del w:id="1781" w:author="Stefanie Lane" w:date="2023-02-06T11:01:00Z">
        <w:r w:rsidDel="009D0E63">
          <w:delText xml:space="preserve"> </w:delText>
        </w:r>
        <w:commentRangeStart w:id="1782"/>
        <w:r w:rsidDel="009D0E63">
          <w:delText xml:space="preserve">conservation </w:delText>
        </w:r>
      </w:del>
      <w:commentRangeEnd w:id="1779"/>
      <w:r w:rsidR="00A46D11">
        <w:rPr>
          <w:rStyle w:val="CommentReference"/>
        </w:rPr>
        <w:commentReference w:id="1779"/>
      </w:r>
      <w:del w:id="1783" w:author="Stefanie Lane" w:date="2023-02-06T11:01:00Z">
        <w:r w:rsidDel="009D0E63">
          <w:delText>status</w:delText>
        </w:r>
      </w:del>
      <w:ins w:id="1784" w:author="Stefanie Lane" w:date="2023-02-06T11:01:00Z">
        <w:r w:rsidR="009D0E63">
          <w:t xml:space="preserve"> its status as a Wildlife Management Area</w:t>
        </w:r>
      </w:ins>
      <w:r>
        <w:t xml:space="preserve"> </w:t>
      </w:r>
      <w:commentRangeEnd w:id="1782"/>
      <w:r w:rsidR="00E34BC8">
        <w:rPr>
          <w:rStyle w:val="CommentReference"/>
        </w:rPr>
        <w:commentReference w:id="1782"/>
      </w:r>
      <w:r>
        <w:t xml:space="preserve">and </w:t>
      </w:r>
      <w:r w:rsidR="00DA31C7">
        <w:t xml:space="preserve">general </w:t>
      </w:r>
      <w:r>
        <w:t>resilience of th</w:t>
      </w:r>
      <w:r w:rsidR="00C2455A">
        <w:t>e Fraser River</w:t>
      </w:r>
      <w:r w:rsidR="00B55BE4">
        <w:t xml:space="preserve"> tidal</w:t>
      </w:r>
      <w:r w:rsidR="00C2455A">
        <w:t xml:space="preserve"> marsh </w:t>
      </w:r>
      <w:r>
        <w:t xml:space="preserve">ecosystem we found substantive changes in species composition over </w:t>
      </w:r>
      <w:r w:rsidR="00FA51DB">
        <w:t xml:space="preserve">a </w:t>
      </w:r>
      <w:r w:rsidR="009C3C00">
        <w:t>40-year</w:t>
      </w:r>
      <w:r w:rsidR="00FA51DB">
        <w:t xml:space="preserve"> </w:t>
      </w:r>
      <w:proofErr w:type="gramStart"/>
      <w:r w:rsidR="00FA51DB">
        <w:t>time-frame</w:t>
      </w:r>
      <w:proofErr w:type="gramEnd"/>
      <w:r>
        <w:t>, potentially indicating broader-scale processes affected by regional pressures.</w:t>
      </w:r>
      <w:r w:rsidR="00FA51DB">
        <w:t xml:space="preserve"> T</w:t>
      </w:r>
      <w:r>
        <w:t xml:space="preserve">he three species most significantly characterizing the three plant assemblages, Sedge, Fescue and Bogbean, have remained the same over the past 40 years, supporting our </w:t>
      </w:r>
      <w:r w:rsidRPr="00B85AC6">
        <w:t xml:space="preserve">expectation that these characteristic species should not change in the absence of significant disturbance. </w:t>
      </w:r>
      <w:bookmarkStart w:id="1785" w:name="_Hlk123898912"/>
      <w:commentRangeStart w:id="1786"/>
      <w:r w:rsidR="00306F95" w:rsidRPr="00B85AC6">
        <w:rPr>
          <w:rPrChange w:id="1787" w:author="Stefanie Lane" w:date="2023-02-06T11:28:00Z">
            <w:rPr>
              <w:highlight w:val="yellow"/>
            </w:rPr>
          </w:rPrChange>
        </w:rPr>
        <w:t>W</w:t>
      </w:r>
      <w:r w:rsidRPr="00B85AC6">
        <w:rPr>
          <w:rPrChange w:id="1788" w:author="Stefanie Lane" w:date="2023-02-06T11:28:00Z">
            <w:rPr>
              <w:highlight w:val="yellow"/>
            </w:rPr>
          </w:rPrChange>
        </w:rPr>
        <w:t xml:space="preserve">e observed a decline of native species richness accompanied by an increased richness and abundance of </w:t>
      </w:r>
      <w:r w:rsidR="00341A26" w:rsidRPr="00B85AC6">
        <w:rPr>
          <w:rPrChange w:id="1789" w:author="Stefanie Lane" w:date="2023-02-06T11:28:00Z">
            <w:rPr>
              <w:highlight w:val="yellow"/>
            </w:rPr>
          </w:rPrChange>
        </w:rPr>
        <w:t>non-native</w:t>
      </w:r>
      <w:r w:rsidRPr="00B85AC6">
        <w:rPr>
          <w:rPrChange w:id="1790" w:author="Stefanie Lane" w:date="2023-02-06T11:28:00Z">
            <w:rPr>
              <w:highlight w:val="yellow"/>
            </w:rPr>
          </w:rPrChange>
        </w:rPr>
        <w:t xml:space="preserve"> species</w:t>
      </w:r>
      <w:ins w:id="1791" w:author="Stefanie Lane" w:date="2023-02-06T11:27:00Z">
        <w:r w:rsidR="00D566D4" w:rsidRPr="00B85AC6">
          <w:rPr>
            <w:rPrChange w:id="1792" w:author="Stefanie Lane" w:date="2023-02-06T11:28:00Z">
              <w:rPr>
                <w:highlight w:val="yellow"/>
              </w:rPr>
            </w:rPrChange>
          </w:rPr>
          <w:t xml:space="preserve">, including invasive </w:t>
        </w:r>
      </w:ins>
      <w:ins w:id="1793" w:author="Stefanie Lane" w:date="2023-02-06T11:28:00Z">
        <w:r w:rsidR="00D566D4" w:rsidRPr="00B85AC6">
          <w:rPr>
            <w:rPrChange w:id="1794" w:author="Stefanie Lane" w:date="2023-02-06T11:28:00Z">
              <w:rPr>
                <w:highlight w:val="yellow"/>
              </w:rPr>
            </w:rPrChange>
          </w:rPr>
          <w:t>non-native species</w:t>
        </w:r>
      </w:ins>
      <w:r w:rsidR="001F2BA8" w:rsidRPr="00B85AC6">
        <w:t xml:space="preserve">. </w:t>
      </w:r>
      <w:commentRangeEnd w:id="1786"/>
      <w:r w:rsidR="007627B8" w:rsidRPr="00B85AC6">
        <w:rPr>
          <w:rStyle w:val="CommentReference"/>
        </w:rPr>
        <w:commentReference w:id="1786"/>
      </w:r>
      <w:r w:rsidR="001F2BA8" w:rsidRPr="00B85AC6">
        <w:t xml:space="preserve">Of greater concern is our observation of </w:t>
      </w:r>
      <w:r w:rsidR="00DB3B41" w:rsidRPr="00B85AC6">
        <w:t>the</w:t>
      </w:r>
      <w:r w:rsidRPr="00B85AC6">
        <w:t xml:space="preserve"> homogenizati</w:t>
      </w:r>
      <w:r>
        <w:t>on of cover abundance within assemblages</w:t>
      </w:r>
      <w:r w:rsidR="001F2BA8">
        <w:t>,</w:t>
      </w:r>
      <w:r w:rsidR="00EA500C">
        <w:t xml:space="preserve"> </w:t>
      </w:r>
      <w:r>
        <w:t>and overall loss of indicator species for the Sedge and Fescue assemblages</w:t>
      </w:r>
      <w:commentRangeStart w:id="1795"/>
      <w:r>
        <w:t xml:space="preserve">. </w:t>
      </w:r>
      <w:r w:rsidR="00B55BE4">
        <w:t>Increasing abundance of non-native species within each assemblage is likely driving the greater similarity within assemblages (homogenization) and greater dissimilarity between assemblages, as shown by cluster analysis</w:t>
      </w:r>
      <w:del w:id="1796" w:author="Stefanie Lane" w:date="2023-02-06T12:20:00Z">
        <w:r w:rsidR="00B55BE4" w:rsidDel="00CA286F">
          <w:delText xml:space="preserve"> </w:delText>
        </w:r>
      </w:del>
      <w:ins w:id="1797" w:author="Stefanie Lane" w:date="2023-02-06T12:20:00Z">
        <w:r w:rsidR="00CA286F">
          <w:t xml:space="preserve"> (Fig. 3)</w:t>
        </w:r>
      </w:ins>
      <w:del w:id="1798" w:author="Stefanie Lane" w:date="2023-02-06T12:20:00Z">
        <w:r w:rsidR="00B55BE4" w:rsidDel="00CA286F">
          <w:delText>(</w:delText>
        </w:r>
        <w:r w:rsidR="00B55BE4" w:rsidDel="00CA286F">
          <w:fldChar w:fldCharType="begin"/>
        </w:r>
        <w:r w:rsidR="00B55BE4" w:rsidDel="00CA286F">
          <w:delInstrText xml:space="preserve"> REF _Ref94197029 \h </w:delInstrText>
        </w:r>
        <w:r w:rsidR="00B55BE4" w:rsidDel="00CA286F">
          <w:fldChar w:fldCharType="separate"/>
        </w:r>
        <w:r w:rsidR="00B55BE4" w:rsidDel="00CA286F">
          <w:delText xml:space="preserve">Figure </w:delText>
        </w:r>
        <w:r w:rsidR="00B55BE4" w:rsidDel="00CA286F">
          <w:rPr>
            <w:noProof/>
          </w:rPr>
          <w:delText>2</w:delText>
        </w:r>
        <w:r w:rsidR="00B55BE4" w:rsidDel="00CA286F">
          <w:fldChar w:fldCharType="end"/>
        </w:r>
        <w:r w:rsidR="00B55BE4" w:rsidDel="00CA286F">
          <w:delText>)</w:delText>
        </w:r>
      </w:del>
      <w:r w:rsidR="00B55BE4">
        <w:t xml:space="preserve">. </w:t>
      </w:r>
      <w:r w:rsidR="001F2BA8">
        <w:t xml:space="preserve">While </w:t>
      </w:r>
      <w:r w:rsidR="004D64AE">
        <w:t xml:space="preserve">addition of non-native species can contribute to greater biodiversity </w:t>
      </w:r>
      <w:r w:rsidR="004D64AE" w:rsidRPr="004D64AE">
        <w:rPr>
          <w:rFonts w:ascii="Calibri" w:hAnsi="Calibri" w:cs="Calibri"/>
        </w:rPr>
        <w:t>(</w:t>
      </w:r>
      <w:proofErr w:type="spellStart"/>
      <w:r w:rsidR="004D64AE" w:rsidRPr="004D64AE">
        <w:rPr>
          <w:rFonts w:ascii="Calibri" w:hAnsi="Calibri" w:cs="Calibri"/>
        </w:rPr>
        <w:t>Sagoff</w:t>
      </w:r>
      <w:proofErr w:type="spellEnd"/>
      <w:r w:rsidR="004D64AE" w:rsidRPr="004D64AE">
        <w:rPr>
          <w:rFonts w:ascii="Calibri" w:hAnsi="Calibri" w:cs="Calibri"/>
        </w:rPr>
        <w:t>, 2005)</w:t>
      </w:r>
      <w:r w:rsidR="004D64AE">
        <w:t xml:space="preserve">, </w:t>
      </w:r>
      <w:r w:rsidR="00DB1408">
        <w:t>the homogenization of</w:t>
      </w:r>
      <w:r w:rsidR="00C34294">
        <w:t xml:space="preserve"> plant communities</w:t>
      </w:r>
      <w:ins w:id="1799" w:author="Stefanie Lane" w:date="2023-02-06T11:28:00Z">
        <w:r w:rsidR="00B85AC6">
          <w:t xml:space="preserve"> (especially by dominance of non-native invasive species)</w:t>
        </w:r>
      </w:ins>
      <w:r w:rsidR="00C34294">
        <w:t xml:space="preserve"> </w:t>
      </w:r>
      <w:r w:rsidR="004E7DB3">
        <w:t xml:space="preserve">leads to lower diversity overall </w:t>
      </w:r>
      <w:r w:rsidR="00AA2531" w:rsidRPr="00AA2531">
        <w:rPr>
          <w:rFonts w:ascii="Calibri" w:hAnsi="Calibri" w:cs="Calibri"/>
        </w:rPr>
        <w:t>(</w:t>
      </w:r>
      <w:proofErr w:type="spellStart"/>
      <w:r w:rsidR="00AA2531" w:rsidRPr="00AA2531">
        <w:rPr>
          <w:rFonts w:ascii="Calibri" w:hAnsi="Calibri" w:cs="Calibri"/>
        </w:rPr>
        <w:t>Houlahan</w:t>
      </w:r>
      <w:proofErr w:type="spellEnd"/>
      <w:r w:rsidR="00AA2531" w:rsidRPr="00AA2531">
        <w:rPr>
          <w:rFonts w:ascii="Calibri" w:hAnsi="Calibri" w:cs="Calibri"/>
        </w:rPr>
        <w:t xml:space="preserve"> &amp; Findlay, 2004)</w:t>
      </w:r>
      <w:r w:rsidR="004E7DB3">
        <w:t>, which in turn may lead to lower functional redundancy and potential for reduced ecosystem</w:t>
      </w:r>
      <w:r w:rsidR="002E3586">
        <w:t xml:space="preserve"> stability</w:t>
      </w:r>
      <w:r w:rsidR="00AA2531">
        <w:t xml:space="preserve"> </w:t>
      </w:r>
      <w:r w:rsidR="00AA2531" w:rsidRPr="00AA2531">
        <w:rPr>
          <w:rFonts w:ascii="Calibri" w:hAnsi="Calibri" w:cs="Calibri"/>
        </w:rPr>
        <w:t>(de Bello et al., 2021)</w:t>
      </w:r>
      <w:r w:rsidR="004E7DB3">
        <w:t xml:space="preserve">. </w:t>
      </w:r>
      <w:bookmarkEnd w:id="1785"/>
      <w:commentRangeEnd w:id="1795"/>
      <w:r w:rsidR="00E34BC8">
        <w:rPr>
          <w:rStyle w:val="CommentReference"/>
        </w:rPr>
        <w:commentReference w:id="1795"/>
      </w:r>
      <w:commentRangeEnd w:id="1780"/>
      <w:r w:rsidR="00D63701">
        <w:rPr>
          <w:rStyle w:val="CommentReference"/>
        </w:rPr>
        <w:commentReference w:id="1780"/>
      </w:r>
    </w:p>
    <w:p w14:paraId="5DFABAFC" w14:textId="671F21C5" w:rsidR="00180C15" w:rsidRDefault="00CB4E27" w:rsidP="00A07617">
      <w:pPr>
        <w:ind w:firstLine="720"/>
      </w:pPr>
      <w:r>
        <w:t xml:space="preserve">The changing identity of species or functional traits in an assemblage may offer clues to </w:t>
      </w:r>
      <w:r w:rsidR="007A2463">
        <w:t>shifting</w:t>
      </w:r>
      <w:r>
        <w:t xml:space="preserve"> abiotic conditions within or between assemblages</w:t>
      </w:r>
      <w:r w:rsidR="0043332E" w:rsidRPr="00114665">
        <w:t xml:space="preserve"> </w:t>
      </w:r>
      <w:r w:rsidR="00DC317A" w:rsidRPr="00114665">
        <w:rPr>
          <w:rFonts w:ascii="Calibri" w:hAnsi="Calibri" w:cs="Calibri"/>
        </w:rPr>
        <w:t>(Waller et al., 2020)</w:t>
      </w:r>
      <w:r w:rsidR="00BE39A7" w:rsidRPr="00DC317A">
        <w:t xml:space="preserve">. One functional group to note </w:t>
      </w:r>
      <w:proofErr w:type="gramStart"/>
      <w:r w:rsidR="00BE39A7" w:rsidRPr="00DC317A">
        <w:t>were</w:t>
      </w:r>
      <w:proofErr w:type="gramEnd"/>
      <w:r w:rsidR="00BE39A7" w:rsidRPr="00DC317A">
        <w:t xml:space="preserve"> the woody species, as </w:t>
      </w:r>
      <w:r w:rsidR="00E36505">
        <w:t>their</w:t>
      </w:r>
      <w:r w:rsidR="00BE39A7" w:rsidRPr="00DC317A">
        <w:t xml:space="preserve"> traits convey diff</w:t>
      </w:r>
      <w:r w:rsidR="00BE39A7" w:rsidRPr="009B1A8A">
        <w:t>erent st</w:t>
      </w:r>
      <w:r w:rsidR="00BE39A7">
        <w:t>ructural habitat qualities than herbaceous species. Willow (</w:t>
      </w:r>
      <w:r w:rsidR="00BE39A7">
        <w:rPr>
          <w:i/>
        </w:rPr>
        <w:t>Salix</w:t>
      </w:r>
      <w:r w:rsidR="007F2AFD">
        <w:t xml:space="preserve"> </w:t>
      </w:r>
      <w:r w:rsidR="007F2AFD">
        <w:rPr>
          <w:i/>
        </w:rPr>
        <w:t xml:space="preserve">lucida </w:t>
      </w:r>
      <w:proofErr w:type="spellStart"/>
      <w:r w:rsidR="007F2AFD">
        <w:t>Muhl</w:t>
      </w:r>
      <w:proofErr w:type="spellEnd"/>
      <w:r w:rsidR="007F2AFD">
        <w:t>.</w:t>
      </w:r>
      <w:r w:rsidR="00BE39A7">
        <w:t xml:space="preserve">) was most prevalent in the Fescue assemblage in </w:t>
      </w:r>
      <w:proofErr w:type="gramStart"/>
      <w:r w:rsidR="00BE39A7">
        <w:t>1979, but</w:t>
      </w:r>
      <w:proofErr w:type="gramEnd"/>
      <w:r w:rsidR="00BE39A7">
        <w:t xml:space="preserve"> was most abundant in the</w:t>
      </w:r>
      <w:r w:rsidR="00CA06BF">
        <w:t xml:space="preserve"> </w:t>
      </w:r>
      <w:r w:rsidR="00BE39A7">
        <w:t xml:space="preserve">Sedge assemblage in 2019. This could suggest long-term shifts in edaphic factors and/or the </w:t>
      </w:r>
      <w:r w:rsidR="005A5EAC">
        <w:t xml:space="preserve">competitive </w:t>
      </w:r>
      <w:r w:rsidR="00BE39A7">
        <w:t xml:space="preserve">encroachment of </w:t>
      </w:r>
      <w:r w:rsidR="00341A26">
        <w:t>non-native</w:t>
      </w:r>
      <w:r w:rsidR="00BE39A7">
        <w:t xml:space="preserve"> </w:t>
      </w:r>
      <w:ins w:id="1800" w:author="Stefanie Lane" w:date="2023-02-08T10:16:00Z">
        <w:r w:rsidR="00F62139">
          <w:t xml:space="preserve">invasive </w:t>
        </w:r>
      </w:ins>
      <w:r w:rsidR="00BE39A7">
        <w:t>reed canary grass (</w:t>
      </w:r>
      <w:r w:rsidR="00BE39A7">
        <w:rPr>
          <w:i/>
        </w:rPr>
        <w:t xml:space="preserve">Phalaris </w:t>
      </w:r>
      <w:r w:rsidR="00462B87">
        <w:rPr>
          <w:i/>
        </w:rPr>
        <w:t>arundinacea</w:t>
      </w:r>
      <w:r w:rsidR="00BE39A7">
        <w:t>), making the Fescue assemblage less hospitable to willow</w:t>
      </w:r>
      <w:r w:rsidR="00AF13B8">
        <w:t xml:space="preserve"> recruitment</w:t>
      </w:r>
      <w:r w:rsidR="00BE39A7">
        <w:t xml:space="preserve">. </w:t>
      </w:r>
      <w:r w:rsidR="00086D6C">
        <w:t>Alternatively, this could indicate that environmental conditions are becoming more similar</w:t>
      </w:r>
      <w:r w:rsidR="00AD0FF4">
        <w:t xml:space="preserve"> between the two assemblages</w:t>
      </w:r>
      <w:r w:rsidR="00086D6C">
        <w:t xml:space="preserve">, as evidenced by the </w:t>
      </w:r>
      <w:r w:rsidR="00AB7C6D">
        <w:t>clustering of the Fescue and Sedge groups on the same branch in the 2019 dendrogram (</w:t>
      </w:r>
      <w:r w:rsidR="00777525">
        <w:t xml:space="preserve">Fig. </w:t>
      </w:r>
      <w:ins w:id="1801" w:author="Stefanie Lane" w:date="2023-02-06T12:20:00Z">
        <w:r w:rsidR="009A277A">
          <w:t>3</w:t>
        </w:r>
      </w:ins>
      <w:del w:id="1802" w:author="Stefanie Lane" w:date="2023-02-06T12:20:00Z">
        <w:r w:rsidR="00777525" w:rsidDel="009A277A">
          <w:delText>2</w:delText>
        </w:r>
      </w:del>
      <w:r w:rsidR="00AB7C6D">
        <w:t>).</w:t>
      </w:r>
      <w:r w:rsidR="00086D6C">
        <w:t xml:space="preserve"> </w:t>
      </w:r>
      <w:r w:rsidR="001D3B02">
        <w:t>The</w:t>
      </w:r>
      <w:r w:rsidR="00BE39A7">
        <w:t xml:space="preserve"> indicator species analysis for the Sedge assemblage in 1979 included </w:t>
      </w:r>
      <w:r w:rsidR="00FA51DB">
        <w:t>plants tolerant</w:t>
      </w:r>
      <w:r w:rsidR="00BE39A7">
        <w:t xml:space="preserve"> of hi</w:t>
      </w:r>
      <w:r w:rsidR="00BE39A7" w:rsidRPr="00020B45">
        <w:t>ghly saturated so</w:t>
      </w:r>
      <w:r w:rsidR="00BE39A7">
        <w:t>ils (</w:t>
      </w:r>
      <w:r w:rsidR="00BE39A7">
        <w:rPr>
          <w:i/>
        </w:rPr>
        <w:t>Sagittaria latifolia, Schoenoplectus tabernaemontani</w:t>
      </w:r>
      <w:r w:rsidR="00BE39A7">
        <w:t xml:space="preserve">), but in 1999 the assemblage indicators included species </w:t>
      </w:r>
      <w:r w:rsidR="00B95F38">
        <w:t xml:space="preserve">less </w:t>
      </w:r>
      <w:r w:rsidR="00BE39A7">
        <w:t>tolerant of</w:t>
      </w:r>
      <w:r w:rsidR="007438F6">
        <w:t xml:space="preserve"> </w:t>
      </w:r>
      <w:r w:rsidR="00B95F38">
        <w:t xml:space="preserve">aquatic or constantly saturated soils </w:t>
      </w:r>
      <w:r w:rsidR="00BE39A7">
        <w:t>(</w:t>
      </w:r>
      <w:r w:rsidR="00BE39A7">
        <w:rPr>
          <w:i/>
        </w:rPr>
        <w:t>Impatiens capensis</w:t>
      </w:r>
      <w:r w:rsidR="00BE39A7">
        <w:t>)</w:t>
      </w:r>
      <w:r w:rsidR="00876513">
        <w:t xml:space="preserve"> (</w:t>
      </w:r>
      <w:r w:rsidR="00777525">
        <w:t>Table 2</w:t>
      </w:r>
      <w:r w:rsidR="001D7CD1">
        <w:t>)</w:t>
      </w:r>
      <w:r w:rsidR="00BE39A7">
        <w:t>.</w:t>
      </w:r>
      <w:r w:rsidR="00D4353A">
        <w:t xml:space="preserve"> </w:t>
      </w:r>
    </w:p>
    <w:p w14:paraId="528CD059" w14:textId="08EFA4B6" w:rsidR="0024557E" w:rsidRDefault="008A576F" w:rsidP="00A07617">
      <w:pPr>
        <w:ind w:firstLine="720"/>
      </w:pPr>
      <w:r>
        <w:t>In contrast</w:t>
      </w:r>
      <w:r w:rsidR="00FD7A68">
        <w:t>, the turnover of indicator species may simply represent variation in species compositional abundance</w:t>
      </w:r>
      <w:r w:rsidR="00081087">
        <w:t xml:space="preserve"> in each sampling year</w:t>
      </w:r>
      <w:r w:rsidR="00FD7A68">
        <w:t xml:space="preserve">, despite being a perennial-dominated community. </w:t>
      </w:r>
      <w:r w:rsidR="00FA51DB">
        <w:t>For example,</w:t>
      </w:r>
      <w:r w:rsidR="00D4353A">
        <w:t xml:space="preserve"> the</w:t>
      </w:r>
      <w:r w:rsidR="006270A2">
        <w:t xml:space="preserve"> Bogbean assemblage</w:t>
      </w:r>
      <w:r w:rsidR="00D4353A">
        <w:t xml:space="preserve">, </w:t>
      </w:r>
      <w:r w:rsidR="00327456">
        <w:t xml:space="preserve">was </w:t>
      </w:r>
      <w:r w:rsidR="003A476F">
        <w:t>indicated largely</w:t>
      </w:r>
      <w:r w:rsidR="00327456">
        <w:t xml:space="preserve"> by </w:t>
      </w:r>
      <w:r w:rsidR="000028FD">
        <w:t xml:space="preserve">unique </w:t>
      </w:r>
      <w:r w:rsidR="00327456">
        <w:t xml:space="preserve">forbs in 1979 and 2019, and an even mix of </w:t>
      </w:r>
      <w:r w:rsidR="000028FD">
        <w:t xml:space="preserve">unique </w:t>
      </w:r>
      <w:r w:rsidR="00327456">
        <w:t>forbs and graminoids in 1999</w:t>
      </w:r>
      <w:r w:rsidR="00B86F02">
        <w:t xml:space="preserve"> (</w:t>
      </w:r>
      <w:r w:rsidR="00FC1C68">
        <w:t>Table 2</w:t>
      </w:r>
      <w:r w:rsidR="008A0E01">
        <w:fldChar w:fldCharType="begin"/>
      </w:r>
      <w:r w:rsidR="008A0E01">
        <w:instrText xml:space="preserve"> REF _Ref118798619 \h </w:instrText>
      </w:r>
      <w:r w:rsidR="008A0E01">
        <w:fldChar w:fldCharType="end"/>
      </w:r>
      <w:r w:rsidR="00B86F02">
        <w:t>)</w:t>
      </w:r>
      <w:r w:rsidR="00FB2867" w:rsidRPr="007A2463">
        <w:t>.</w:t>
      </w:r>
      <w:r w:rsidR="008A0E01">
        <w:t xml:space="preserve"> </w:t>
      </w:r>
      <w:r w:rsidR="002F3708">
        <w:t xml:space="preserve">It is harder to attribute </w:t>
      </w:r>
      <w:r w:rsidR="004B125C">
        <w:t xml:space="preserve">replacement of forb indicator species to </w:t>
      </w:r>
      <w:r w:rsidR="002F3708">
        <w:t xml:space="preserve">potential woody riparian succession in the Bogbean assemblage as in the Sedge and Fescue assemblages. </w:t>
      </w:r>
      <w:r w:rsidR="00344CC9">
        <w:t>T</w:t>
      </w:r>
      <w:r w:rsidR="00886BBD">
        <w:t>he</w:t>
      </w:r>
      <w:r w:rsidR="00344CC9">
        <w:t xml:space="preserve"> indicator graminoid species</w:t>
      </w:r>
      <w:r w:rsidR="004440E6">
        <w:t xml:space="preserve"> </w:t>
      </w:r>
      <w:r w:rsidR="008A7ABD">
        <w:t>found only in 1999</w:t>
      </w:r>
      <w:r w:rsidR="00487436">
        <w:t xml:space="preserve"> in the Bogbean assemblage</w:t>
      </w:r>
      <w:r w:rsidR="008A7ABD">
        <w:t xml:space="preserve"> </w:t>
      </w:r>
      <w:r w:rsidR="004440E6">
        <w:t xml:space="preserve">(excluding </w:t>
      </w:r>
      <w:r w:rsidR="008A7ABD">
        <w:t>a</w:t>
      </w:r>
      <w:r w:rsidR="000D2AAE">
        <w:t>n unknown</w:t>
      </w:r>
      <w:r w:rsidR="008A7ABD">
        <w:t xml:space="preserve"> </w:t>
      </w:r>
      <w:r w:rsidR="004440E6">
        <w:t>grass identified</w:t>
      </w:r>
      <w:r w:rsidR="008A7ABD">
        <w:t xml:space="preserve"> only</w:t>
      </w:r>
      <w:r w:rsidR="004440E6">
        <w:t xml:space="preserve"> to family)</w:t>
      </w:r>
      <w:r w:rsidR="00F35D6A">
        <w:t xml:space="preserve"> </w:t>
      </w:r>
      <w:r w:rsidR="00344CC9">
        <w:t xml:space="preserve">are all </w:t>
      </w:r>
      <w:r w:rsidR="007B08D6" w:rsidRPr="0071257D">
        <w:t>native</w:t>
      </w:r>
      <w:r w:rsidR="007B08D6">
        <w:t xml:space="preserve"> wetland species commonly found in </w:t>
      </w:r>
      <w:r w:rsidR="0050398A">
        <w:t xml:space="preserve">brackish estuarine </w:t>
      </w:r>
      <w:r w:rsidR="007B08D6">
        <w:t>marshes</w:t>
      </w:r>
      <w:r w:rsidR="00A47782">
        <w:t xml:space="preserve"> in the Pacific Northwest of North America</w:t>
      </w:r>
      <w:r w:rsidR="008A7ABD">
        <w:t>. R</w:t>
      </w:r>
      <w:r w:rsidR="007B08D6">
        <w:t>ather than indicating altered abiotic conditions</w:t>
      </w:r>
      <w:r w:rsidR="008A7ABD">
        <w:t>,</w:t>
      </w:r>
      <w:r w:rsidR="007B08D6">
        <w:t xml:space="preserve"> </w:t>
      </w:r>
      <w:r w:rsidR="00633FDF">
        <w:t xml:space="preserve">their inclusion as indicator species </w:t>
      </w:r>
      <w:r w:rsidR="007B08D6">
        <w:t>may represent population dynamics of short-lived perennials</w:t>
      </w:r>
      <w:r w:rsidR="00F35D6A">
        <w:t xml:space="preserve"> such as dispersal and recruitment</w:t>
      </w:r>
      <w:r w:rsidR="007B08D6">
        <w:t>.</w:t>
      </w:r>
      <w:r w:rsidR="00180C15">
        <w:t xml:space="preserve"> Thus, </w:t>
      </w:r>
      <w:r w:rsidR="005569B1">
        <w:t>we propose</w:t>
      </w:r>
      <w:r w:rsidR="00180C15">
        <w:t xml:space="preserve"> two potential alternative </w:t>
      </w:r>
      <w:r w:rsidR="004B125C">
        <w:t xml:space="preserve">explanations </w:t>
      </w:r>
      <w:r w:rsidR="00180C15">
        <w:t xml:space="preserve">for </w:t>
      </w:r>
      <w:r w:rsidR="003E5EE4">
        <w:t xml:space="preserve">the observed </w:t>
      </w:r>
      <w:r w:rsidR="00180C15">
        <w:t xml:space="preserve">changes in floristic composition observed in the different assemblages: </w:t>
      </w:r>
      <w:r w:rsidR="006F52AD">
        <w:t xml:space="preserve">greater </w:t>
      </w:r>
      <w:r w:rsidR="00025568">
        <w:t xml:space="preserve">compositional abundance </w:t>
      </w:r>
      <w:r w:rsidR="006F52AD">
        <w:t>of</w:t>
      </w:r>
      <w:r w:rsidR="00025568">
        <w:t xml:space="preserve"> woody species or </w:t>
      </w:r>
      <w:r w:rsidR="0077580C">
        <w:t>species</w:t>
      </w:r>
      <w:r w:rsidR="00025568">
        <w:t xml:space="preserve"> tolerant of drier conditions</w:t>
      </w:r>
      <w:r w:rsidR="003E5EE4">
        <w:t xml:space="preserve"> could be indicative of channel morphology processes</w:t>
      </w:r>
      <w:r w:rsidR="0077580C">
        <w:t xml:space="preserve"> </w:t>
      </w:r>
      <w:r w:rsidR="006F52AD">
        <w:t>limiting</w:t>
      </w:r>
      <w:r w:rsidR="0077580C">
        <w:t xml:space="preserve"> bank topography suitable for</w:t>
      </w:r>
      <w:r w:rsidR="003E5EE4">
        <w:t xml:space="preserve"> aquatic emergent plants</w:t>
      </w:r>
      <w:r w:rsidR="00EA2DD3">
        <w:t xml:space="preserve">, or sedimentation feedback processes </w:t>
      </w:r>
      <w:r w:rsidR="006F52AD">
        <w:t>increasing elevation of</w:t>
      </w:r>
      <w:r w:rsidR="00EA2DD3">
        <w:t xml:space="preserve"> the marsh platform</w:t>
      </w:r>
      <w:r w:rsidR="006F52AD">
        <w:t xml:space="preserve"> relative to tidal inundation</w:t>
      </w:r>
      <w:r w:rsidR="003E5EE4">
        <w:t>.</w:t>
      </w:r>
      <w:r w:rsidR="00EA2DD3">
        <w:t xml:space="preserve"> Alternatively, population dynamics may be operating independently of abiotic conditions, or </w:t>
      </w:r>
      <w:r w:rsidR="00EA2DD3">
        <w:lastRenderedPageBreak/>
        <w:t xml:space="preserve">have </w:t>
      </w:r>
      <w:r w:rsidR="00CB5F54">
        <w:t>different</w:t>
      </w:r>
      <w:r w:rsidR="005569B1">
        <w:t xml:space="preserve"> outcomes depending on edaphic conditions in </w:t>
      </w:r>
      <w:r w:rsidR="00CB5F54">
        <w:t>each</w:t>
      </w:r>
      <w:r w:rsidR="005569B1">
        <w:t xml:space="preserve"> assemblage. </w:t>
      </w:r>
      <w:r w:rsidR="00BE36CE">
        <w:t>T</w:t>
      </w:r>
      <w:r w:rsidR="007D3D81">
        <w:t>est</w:t>
      </w:r>
      <w:r w:rsidR="00BE36CE">
        <w:t>ing</w:t>
      </w:r>
      <w:r w:rsidR="007D3D81">
        <w:t xml:space="preserve"> how life histories (</w:t>
      </w:r>
      <w:r w:rsidR="000414B4">
        <w:t xml:space="preserve">e.g., </w:t>
      </w:r>
      <w:r w:rsidR="007D3D81">
        <w:t xml:space="preserve">species longevity) offer competitive </w:t>
      </w:r>
      <w:r w:rsidR="00BE36CE">
        <w:t xml:space="preserve">advantage in the context of changing abiotic conditions </w:t>
      </w:r>
      <w:r w:rsidR="00FF5C2F">
        <w:t>would be a valuable long-term addition to general interactions of competition and edaphic factors</w:t>
      </w:r>
      <w:r w:rsidR="00BE36CE">
        <w:t>.</w:t>
      </w:r>
      <w:r w:rsidR="007D3D81">
        <w:t xml:space="preserve"> </w:t>
      </w:r>
      <w:r w:rsidR="00CB5F54">
        <w:t xml:space="preserve">These interactions would present a valuable experimental test of competitive advantage or </w:t>
      </w:r>
      <w:r w:rsidR="00961F12">
        <w:t xml:space="preserve">how </w:t>
      </w:r>
      <w:r w:rsidR="00CB5F54">
        <w:t xml:space="preserve">edaphic conditions drive the dominance of native vs. </w:t>
      </w:r>
      <w:r w:rsidR="00341A26">
        <w:t>non-native</w:t>
      </w:r>
      <w:r w:rsidR="00CB5F54">
        <w:t xml:space="preserve"> species in tidal wetlands. </w:t>
      </w:r>
    </w:p>
    <w:p w14:paraId="749AEC2A" w14:textId="52719538" w:rsidR="0083015A" w:rsidRDefault="00D47477" w:rsidP="00A07617">
      <w:pPr>
        <w:ind w:firstLine="720"/>
        <w:rPr>
          <w:rFonts w:cstheme="minorHAnsi"/>
        </w:rPr>
      </w:pPr>
      <w:r>
        <w:t>G</w:t>
      </w:r>
      <w:r w:rsidR="00BE39A7">
        <w:t>reater homogeneity of cover abundance within assemblages, and greater</w:t>
      </w:r>
      <w:r w:rsidR="00253CA2">
        <w:t xml:space="preserve"> distinction in</w:t>
      </w:r>
      <w:r w:rsidR="00BE39A7">
        <w:t xml:space="preserve"> compositional abundance between assemblages</w:t>
      </w:r>
      <w:r w:rsidR="009B1053">
        <w:t>,</w:t>
      </w:r>
      <w:r w:rsidR="00BE39A7">
        <w:t xml:space="preserve"> may</w:t>
      </w:r>
      <w:r w:rsidR="0016567D">
        <w:t xml:space="preserve"> </w:t>
      </w:r>
      <w:r w:rsidR="00BE39A7">
        <w:t xml:space="preserve">result from overall loss of native floristic richness. </w:t>
      </w:r>
      <w:r w:rsidR="00D15B85">
        <w:t xml:space="preserve">Across </w:t>
      </w:r>
      <w:r w:rsidR="00D605C4">
        <w:t>all assemblages in</w:t>
      </w:r>
      <w:r w:rsidR="00D15B85">
        <w:t xml:space="preserve"> Ladner Marsh</w:t>
      </w:r>
      <w:r w:rsidR="007B1284">
        <w:t xml:space="preserve"> 1979</w:t>
      </w:r>
      <w:r w:rsidR="007627B8" w:rsidRPr="00EE4DC7">
        <w:t>–</w:t>
      </w:r>
      <w:r w:rsidR="007B1284">
        <w:t>2019</w:t>
      </w:r>
      <w:r w:rsidR="00D15B85">
        <w:t>,</w:t>
      </w:r>
      <w:r w:rsidR="008A626A">
        <w:rPr>
          <w:rFonts w:cstheme="minorHAnsi"/>
        </w:rPr>
        <w:t xml:space="preserve"> </w:t>
      </w:r>
      <w:r w:rsidR="00C142A5">
        <w:rPr>
          <w:rFonts w:cstheme="minorHAnsi"/>
        </w:rPr>
        <w:t>we found</w:t>
      </w:r>
      <w:r w:rsidR="00CA2FD9">
        <w:rPr>
          <w:rFonts w:cstheme="minorHAnsi"/>
        </w:rPr>
        <w:t xml:space="preserve"> one to two </w:t>
      </w:r>
      <w:r w:rsidR="008A626A">
        <w:rPr>
          <w:rFonts w:cstheme="minorHAnsi"/>
        </w:rPr>
        <w:t xml:space="preserve">fewer </w:t>
      </w:r>
      <w:r w:rsidR="00961F12">
        <w:rPr>
          <w:rFonts w:cstheme="minorHAnsi"/>
        </w:rPr>
        <w:t xml:space="preserve">native </w:t>
      </w:r>
      <w:r w:rsidR="008A626A">
        <w:rPr>
          <w:rFonts w:cstheme="minorHAnsi"/>
        </w:rPr>
        <w:t>species</w:t>
      </w:r>
      <w:r w:rsidR="00000D46">
        <w:rPr>
          <w:rFonts w:cstheme="minorHAnsi"/>
        </w:rPr>
        <w:t>,</w:t>
      </w:r>
      <w:r w:rsidR="007F4687">
        <w:rPr>
          <w:rFonts w:cstheme="minorHAnsi"/>
        </w:rPr>
        <w:t xml:space="preserve"> while β-diversity increased.</w:t>
      </w:r>
      <w:r w:rsidR="00000D46">
        <w:rPr>
          <w:rFonts w:cstheme="minorHAnsi"/>
        </w:rPr>
        <w:t xml:space="preserve"> This would indicate that</w:t>
      </w:r>
      <w:r w:rsidR="00615601">
        <w:rPr>
          <w:rFonts w:cstheme="minorHAnsi"/>
        </w:rPr>
        <w:t xml:space="preserve"> rare (infrequently found) species are becoming more locally rare</w:t>
      </w:r>
      <w:r w:rsidR="0024702D">
        <w:rPr>
          <w:rFonts w:cstheme="minorHAnsi"/>
        </w:rPr>
        <w:t>, which contributes to the loss of heterogene</w:t>
      </w:r>
      <w:r w:rsidR="007262A8">
        <w:rPr>
          <w:rFonts w:cstheme="minorHAnsi"/>
        </w:rPr>
        <w:t>ous cover abundance and increased β-diversity</w:t>
      </w:r>
      <w:r w:rsidR="0024702D">
        <w:rPr>
          <w:rFonts w:cstheme="minorHAnsi"/>
        </w:rPr>
        <w:t xml:space="preserve"> </w:t>
      </w:r>
      <w:r w:rsidR="007B1284">
        <w:rPr>
          <w:rFonts w:cstheme="minorHAnsi"/>
        </w:rPr>
        <w:t xml:space="preserve">observed </w:t>
      </w:r>
      <w:r w:rsidR="0024702D">
        <w:rPr>
          <w:rFonts w:cstheme="minorHAnsi"/>
        </w:rPr>
        <w:t>at the plot scale.</w:t>
      </w:r>
      <w:r w:rsidR="00EF240E">
        <w:rPr>
          <w:rFonts w:cstheme="minorHAnsi"/>
        </w:rPr>
        <w:t xml:space="preserve"> </w:t>
      </w:r>
      <w:commentRangeStart w:id="1803"/>
      <w:del w:id="1804" w:author="Stefanie Lane" w:date="2023-02-06T11:27:00Z">
        <w:r w:rsidR="00883C1A" w:rsidDel="00D566D4">
          <w:rPr>
            <w:rFonts w:cstheme="minorHAnsi"/>
          </w:rPr>
          <w:delText>With the exception of woody species</w:delText>
        </w:r>
        <w:r w:rsidR="00F01691" w:rsidDel="00D566D4">
          <w:rPr>
            <w:rFonts w:cstheme="minorHAnsi"/>
          </w:rPr>
          <w:delText xml:space="preserve"> gained</w:delText>
        </w:r>
        <w:r w:rsidR="00883C1A" w:rsidDel="00D566D4">
          <w:rPr>
            <w:rFonts w:cstheme="minorHAnsi"/>
          </w:rPr>
          <w:delText>, t</w:delText>
        </w:r>
        <w:r w:rsidR="00A71900" w:rsidDel="00D566D4">
          <w:rPr>
            <w:rFonts w:cstheme="minorHAnsi"/>
          </w:rPr>
          <w:delText>he life histories</w:delText>
        </w:r>
        <w:r w:rsidR="00883C1A" w:rsidDel="00D566D4">
          <w:rPr>
            <w:rFonts w:cstheme="minorHAnsi"/>
          </w:rPr>
          <w:delText xml:space="preserve"> and ecosystem functional traits of the species gained are similar to those lost from Ladner Marsh</w:delText>
        </w:r>
        <w:commentRangeEnd w:id="1803"/>
        <w:r w:rsidR="007627B8" w:rsidDel="00D566D4">
          <w:rPr>
            <w:rStyle w:val="CommentReference"/>
          </w:rPr>
          <w:commentReference w:id="1803"/>
        </w:r>
        <w:r w:rsidR="00883C1A" w:rsidDel="00D566D4">
          <w:rPr>
            <w:rFonts w:cstheme="minorHAnsi"/>
          </w:rPr>
          <w:delText xml:space="preserve">. </w:delText>
        </w:r>
      </w:del>
      <w:r w:rsidR="00D005C3">
        <w:rPr>
          <w:rFonts w:cstheme="minorHAnsi"/>
        </w:rPr>
        <w:t>More</w:t>
      </w:r>
      <w:r w:rsidR="00883C1A">
        <w:rPr>
          <w:rFonts w:cstheme="minorHAnsi"/>
        </w:rPr>
        <w:t xml:space="preserve"> concerning is</w:t>
      </w:r>
      <w:r w:rsidR="004506A9">
        <w:rPr>
          <w:rFonts w:cstheme="minorHAnsi"/>
        </w:rPr>
        <w:t xml:space="preserve"> t</w:t>
      </w:r>
      <w:r w:rsidR="00F17B99">
        <w:rPr>
          <w:rFonts w:cstheme="minorHAnsi"/>
        </w:rPr>
        <w:t xml:space="preserve">he net loss of </w:t>
      </w:r>
      <w:r w:rsidR="00124F9C" w:rsidRPr="000E32F2">
        <w:rPr>
          <w:rFonts w:cstheme="minorHAnsi"/>
        </w:rPr>
        <w:t>five</w:t>
      </w:r>
      <w:r w:rsidR="00124F9C">
        <w:rPr>
          <w:rFonts w:cstheme="minorHAnsi"/>
        </w:rPr>
        <w:t xml:space="preserve"> </w:t>
      </w:r>
      <w:r w:rsidR="00F17B99">
        <w:rPr>
          <w:rFonts w:cstheme="minorHAnsi"/>
        </w:rPr>
        <w:t xml:space="preserve">perennial graminoid and forb </w:t>
      </w:r>
      <w:r w:rsidR="004506A9">
        <w:rPr>
          <w:rFonts w:cstheme="minorHAnsi"/>
        </w:rPr>
        <w:t>species</w:t>
      </w:r>
      <w:r w:rsidR="00D85193">
        <w:rPr>
          <w:rFonts w:cstheme="minorHAnsi"/>
        </w:rPr>
        <w:t xml:space="preserve"> </w:t>
      </w:r>
      <w:r w:rsidR="004506A9">
        <w:rPr>
          <w:rFonts w:cstheme="minorHAnsi"/>
        </w:rPr>
        <w:t>over the study period</w:t>
      </w:r>
      <w:r w:rsidR="00124F9C">
        <w:rPr>
          <w:rFonts w:cstheme="minorHAnsi"/>
        </w:rPr>
        <w:t xml:space="preserve"> (</w:t>
      </w:r>
      <w:r w:rsidR="00FC1C68">
        <w:rPr>
          <w:rFonts w:cstheme="minorHAnsi"/>
        </w:rPr>
        <w:t>Table S6</w:t>
      </w:r>
      <w:r w:rsidR="00124F9C">
        <w:rPr>
          <w:rFonts w:cstheme="minorHAnsi"/>
        </w:rPr>
        <w:t>)</w:t>
      </w:r>
      <w:r w:rsidR="005C67FA">
        <w:rPr>
          <w:rFonts w:cstheme="minorHAnsi"/>
        </w:rPr>
        <w:t>,</w:t>
      </w:r>
      <w:bookmarkStart w:id="1805" w:name="_Hlk123891013"/>
      <w:r w:rsidR="005C67FA">
        <w:rPr>
          <w:rFonts w:cstheme="minorHAnsi"/>
        </w:rPr>
        <w:t xml:space="preserve"> as this </w:t>
      </w:r>
      <w:ins w:id="1806" w:author="Stefanie Lane" w:date="2023-02-06T11:27:00Z">
        <w:r w:rsidR="00D566D4">
          <w:rPr>
            <w:rFonts w:cstheme="minorHAnsi"/>
          </w:rPr>
          <w:t xml:space="preserve">potentially </w:t>
        </w:r>
      </w:ins>
      <w:r w:rsidR="00F17B99">
        <w:rPr>
          <w:rFonts w:cstheme="minorHAnsi"/>
        </w:rPr>
        <w:t xml:space="preserve">represents </w:t>
      </w:r>
      <w:r w:rsidR="004506A9">
        <w:rPr>
          <w:rFonts w:cstheme="minorHAnsi"/>
        </w:rPr>
        <w:t>a loss of functional redundancy.</w:t>
      </w:r>
      <w:r w:rsidR="00D85193">
        <w:rPr>
          <w:rFonts w:cstheme="minorHAnsi"/>
        </w:rPr>
        <w:t xml:space="preserve"> This species loss from</w:t>
      </w:r>
      <w:r w:rsidR="0083015A">
        <w:rPr>
          <w:rFonts w:cstheme="minorHAnsi"/>
        </w:rPr>
        <w:t xml:space="preserve"> the observed datasets may not represent species loss from the entire Ladner Marsh Wildlife Management Area, </w:t>
      </w:r>
      <w:r w:rsidR="0083015A" w:rsidRPr="001D7CD1">
        <w:rPr>
          <w:rFonts w:cstheme="minorHAnsi"/>
        </w:rPr>
        <w:t>however</w:t>
      </w:r>
      <w:r w:rsidR="00841CC4">
        <w:rPr>
          <w:rFonts w:cstheme="minorHAnsi"/>
        </w:rPr>
        <w:t xml:space="preserve"> </w:t>
      </w:r>
      <w:r w:rsidR="00AB380C">
        <w:rPr>
          <w:rFonts w:cstheme="minorHAnsi"/>
        </w:rPr>
        <w:t>the net species</w:t>
      </w:r>
      <w:r w:rsidR="00841CC4">
        <w:rPr>
          <w:rFonts w:cstheme="minorHAnsi"/>
        </w:rPr>
        <w:t xml:space="preserve"> loss from the dataset</w:t>
      </w:r>
      <w:r w:rsidR="001D071B">
        <w:rPr>
          <w:rFonts w:cstheme="minorHAnsi"/>
        </w:rPr>
        <w:t xml:space="preserve">, along with the </w:t>
      </w:r>
      <w:r w:rsidR="00846E77">
        <w:rPr>
          <w:rFonts w:cstheme="minorHAnsi"/>
        </w:rPr>
        <w:t>addition</w:t>
      </w:r>
      <w:r w:rsidR="001D071B">
        <w:rPr>
          <w:rFonts w:cstheme="minorHAnsi"/>
        </w:rPr>
        <w:t xml:space="preserve"> of three non-native species</w:t>
      </w:r>
      <w:r w:rsidR="0083015A">
        <w:rPr>
          <w:rFonts w:cstheme="minorHAnsi"/>
        </w:rPr>
        <w:t xml:space="preserve"> </w:t>
      </w:r>
      <w:r w:rsidR="00846E77">
        <w:rPr>
          <w:rFonts w:cstheme="minorHAnsi"/>
        </w:rPr>
        <w:t xml:space="preserve">to the datasets, poses concern for potential of species loss from the habitat over time. </w:t>
      </w:r>
      <w:bookmarkEnd w:id="1805"/>
    </w:p>
    <w:p w14:paraId="2AAF3ADA" w14:textId="1806ACAD" w:rsidR="00BE39A7" w:rsidRPr="009D6D33" w:rsidRDefault="00E954F2" w:rsidP="00A07617">
      <w:pPr>
        <w:ind w:firstLine="720"/>
        <w:rPr>
          <w:rFonts w:cstheme="minorHAnsi"/>
        </w:rPr>
      </w:pPr>
      <w:r>
        <w:rPr>
          <w:rFonts w:cstheme="minorHAnsi"/>
        </w:rPr>
        <w:t>Plant b</w:t>
      </w:r>
      <w:r w:rsidR="00D472DA">
        <w:rPr>
          <w:rFonts w:cstheme="minorHAnsi"/>
        </w:rPr>
        <w:t>iodiversity loss may reduce the d</w:t>
      </w:r>
      <w:r w:rsidR="004506A9">
        <w:rPr>
          <w:rFonts w:cstheme="minorHAnsi"/>
        </w:rPr>
        <w:t xml:space="preserve">ense root networks </w:t>
      </w:r>
      <w:r w:rsidR="005F2EB8">
        <w:rPr>
          <w:rFonts w:cstheme="minorHAnsi"/>
        </w:rPr>
        <w:t>to trap sediment in the marsh platform</w:t>
      </w:r>
      <w:r w:rsidR="004506A9">
        <w:rPr>
          <w:rFonts w:cstheme="minorHAnsi"/>
        </w:rPr>
        <w:t xml:space="preserve"> and</w:t>
      </w:r>
      <w:r w:rsidR="004243E3">
        <w:rPr>
          <w:rFonts w:cstheme="minorHAnsi"/>
        </w:rPr>
        <w:t xml:space="preserve"> seasonal</w:t>
      </w:r>
      <w:r w:rsidR="004506A9">
        <w:rPr>
          <w:rFonts w:cstheme="minorHAnsi"/>
        </w:rPr>
        <w:t xml:space="preserve"> pollinator value of forbs</w:t>
      </w:r>
      <w:r w:rsidR="00D472DA">
        <w:rPr>
          <w:rFonts w:cstheme="minorHAnsi"/>
        </w:rPr>
        <w:t xml:space="preserve">, although these contributions by the species lost in Ladner Marsh have not been quantified. </w:t>
      </w:r>
      <w:r w:rsidR="00D269F7">
        <w:rPr>
          <w:rFonts w:cstheme="minorHAnsi"/>
        </w:rPr>
        <w:t xml:space="preserve">Regardless of whether the loss is due to turnover or shifting abiotic conditions, trends of lost </w:t>
      </w:r>
      <w:r>
        <w:rPr>
          <w:rFonts w:cstheme="minorHAnsi"/>
        </w:rPr>
        <w:t xml:space="preserve">native plant </w:t>
      </w:r>
      <w:r w:rsidR="00D269F7">
        <w:rPr>
          <w:rFonts w:cstheme="minorHAnsi"/>
        </w:rPr>
        <w:t xml:space="preserve">species richness </w:t>
      </w:r>
      <w:r w:rsidR="00BE39A7">
        <w:t xml:space="preserve">may indicate greater susceptibility to invasion </w:t>
      </w:r>
      <w:r w:rsidR="00BE39A7" w:rsidRPr="008D464D">
        <w:rPr>
          <w:rFonts w:ascii="Calibri" w:hAnsi="Calibri" w:cs="Calibri"/>
          <w:szCs w:val="24"/>
        </w:rPr>
        <w:t xml:space="preserve">(Kuiters, </w:t>
      </w:r>
      <w:r w:rsidR="00BE39A7">
        <w:rPr>
          <w:rFonts w:ascii="Calibri" w:hAnsi="Calibri" w:cs="Calibri"/>
          <w:i/>
          <w:szCs w:val="24"/>
        </w:rPr>
        <w:t>et al.</w:t>
      </w:r>
      <w:r w:rsidR="00BE39A7" w:rsidRPr="008D464D">
        <w:rPr>
          <w:rFonts w:ascii="Calibri" w:hAnsi="Calibri" w:cs="Calibri"/>
          <w:szCs w:val="24"/>
        </w:rPr>
        <w:t>, 2009)</w:t>
      </w:r>
      <w:r w:rsidR="00BE39A7">
        <w:rPr>
          <w:rFonts w:ascii="Calibri" w:hAnsi="Calibri" w:cs="Calibri"/>
          <w:szCs w:val="24"/>
        </w:rPr>
        <w:t xml:space="preserve">, and thus a loss of resistance to </w:t>
      </w:r>
      <w:r w:rsidR="00341A26">
        <w:rPr>
          <w:rFonts w:ascii="Calibri" w:hAnsi="Calibri" w:cs="Calibri"/>
          <w:szCs w:val="24"/>
        </w:rPr>
        <w:t>non-native</w:t>
      </w:r>
      <w:r w:rsidR="00BE39A7">
        <w:rPr>
          <w:rFonts w:ascii="Calibri" w:hAnsi="Calibri" w:cs="Calibri"/>
          <w:szCs w:val="24"/>
        </w:rPr>
        <w:t xml:space="preserve"> species encroachment</w:t>
      </w:r>
      <w:r w:rsidR="00604724">
        <w:rPr>
          <w:rFonts w:ascii="Calibri" w:hAnsi="Calibri" w:cs="Calibri"/>
          <w:szCs w:val="24"/>
        </w:rPr>
        <w:t xml:space="preserve"> over time</w:t>
      </w:r>
      <w:r w:rsidR="00BE39A7" w:rsidRPr="006359FF">
        <w:rPr>
          <w:rFonts w:ascii="Calibri" w:hAnsi="Calibri" w:cs="Calibri"/>
          <w:szCs w:val="24"/>
        </w:rPr>
        <w:t xml:space="preserve">.  </w:t>
      </w:r>
      <w:r w:rsidR="00F01691">
        <w:t>This can be evidenced by the decreasing</w:t>
      </w:r>
      <w:r w:rsidR="00BE39A7" w:rsidRPr="006359FF">
        <w:t xml:space="preserve"> ratio of native to </w:t>
      </w:r>
      <w:r w:rsidR="00341A26">
        <w:t>non-native</w:t>
      </w:r>
      <w:r w:rsidR="00BE39A7" w:rsidRPr="006359FF">
        <w:t xml:space="preserve"> cover </w:t>
      </w:r>
      <w:r w:rsidR="00AB7CBC">
        <w:t xml:space="preserve">across Ladner Marsh </w:t>
      </w:r>
      <w:r w:rsidR="00D1049A">
        <w:t>1979</w:t>
      </w:r>
      <w:ins w:id="1807" w:author="Daniel Stewart" w:date="2023-02-02T12:53:00Z">
        <w:r w:rsidR="007627B8" w:rsidRPr="00EE4DC7">
          <w:t>–</w:t>
        </w:r>
      </w:ins>
      <w:del w:id="1808" w:author="Daniel Stewart" w:date="2023-02-02T12:53:00Z">
        <w:r w:rsidR="00D1049A" w:rsidDel="007627B8">
          <w:delText>-</w:delText>
        </w:r>
      </w:del>
      <w:r w:rsidR="00D1049A">
        <w:t>2019</w:t>
      </w:r>
      <w:r w:rsidR="00CD7B22">
        <w:t xml:space="preserve"> </w:t>
      </w:r>
      <w:r w:rsidR="00FC1C68">
        <w:t>(Fig. S2</w:t>
      </w:r>
      <w:r w:rsidR="00CD7B22" w:rsidRPr="006359FF">
        <w:t>)</w:t>
      </w:r>
      <w:r w:rsidR="00BE39A7" w:rsidRPr="006359FF">
        <w:t xml:space="preserve">, although few species (native or </w:t>
      </w:r>
      <w:r w:rsidR="00341A26">
        <w:t>non-native</w:t>
      </w:r>
      <w:r w:rsidR="00BE39A7" w:rsidRPr="006359FF">
        <w:t xml:space="preserve">) represent </w:t>
      </w:r>
      <w:proofErr w:type="gramStart"/>
      <w:r w:rsidR="00BE39A7" w:rsidRPr="006359FF">
        <w:t>the majority of</w:t>
      </w:r>
      <w:proofErr w:type="gramEnd"/>
      <w:r w:rsidR="00BE39A7" w:rsidRPr="006359FF">
        <w:t xml:space="preserve"> cover within the assemblage</w:t>
      </w:r>
      <w:r w:rsidR="00CD7B22">
        <w:t xml:space="preserve"> (</w:t>
      </w:r>
      <w:r w:rsidR="00392F8F">
        <w:t>Table S5</w:t>
      </w:r>
      <w:r w:rsidR="00CD7B22">
        <w:t>)</w:t>
      </w:r>
      <w:r w:rsidR="00BE39A7" w:rsidRPr="006359FF">
        <w:t xml:space="preserve">. </w:t>
      </w:r>
      <w:r w:rsidR="00341A26">
        <w:t>Non-native</w:t>
      </w:r>
      <w:r w:rsidR="00BE39A7" w:rsidRPr="006359FF">
        <w:t xml:space="preserve"> species of </w:t>
      </w:r>
      <w:r w:rsidR="009B56EB">
        <w:t xml:space="preserve">significant </w:t>
      </w:r>
      <w:r w:rsidR="00BE39A7" w:rsidRPr="006359FF">
        <w:t xml:space="preserve">management concern (e.g., </w:t>
      </w:r>
      <w:r w:rsidR="0027015A">
        <w:rPr>
          <w:i/>
        </w:rPr>
        <w:t xml:space="preserve">P. </w:t>
      </w:r>
      <w:r w:rsidR="00462B87">
        <w:rPr>
          <w:i/>
        </w:rPr>
        <w:t>arundinacea</w:t>
      </w:r>
      <w:r w:rsidR="0027015A">
        <w:t xml:space="preserve">, </w:t>
      </w:r>
      <w:r w:rsidR="0027015A">
        <w:rPr>
          <w:i/>
        </w:rPr>
        <w:t>I.</w:t>
      </w:r>
      <w:r w:rsidR="00BE39A7" w:rsidRPr="006359FF">
        <w:rPr>
          <w:i/>
        </w:rPr>
        <w:t xml:space="preserve"> pseudacorus</w:t>
      </w:r>
      <w:r w:rsidR="00BE39A7" w:rsidRPr="006359FF">
        <w:t xml:space="preserve">)) were </w:t>
      </w:r>
      <w:r w:rsidR="00BE39A7" w:rsidRPr="006359FF">
        <w:rPr>
          <w:u w:val="single"/>
        </w:rPr>
        <w:t>&lt;</w:t>
      </w:r>
      <w:r w:rsidR="00BE39A7" w:rsidRPr="006359FF">
        <w:t xml:space="preserve"> 25% mean plot cover in 2019, however these species are notorious for spreading to the point of </w:t>
      </w:r>
      <w:proofErr w:type="gramStart"/>
      <w:r w:rsidR="00BE39A7" w:rsidRPr="006359FF">
        <w:t>near-exclusion</w:t>
      </w:r>
      <w:proofErr w:type="gramEnd"/>
      <w:r w:rsidR="00BE39A7" w:rsidRPr="006359FF">
        <w:t xml:space="preserve"> of other species (especially natives) </w:t>
      </w:r>
      <w:r w:rsidR="000335B7" w:rsidRPr="000335B7">
        <w:rPr>
          <w:rFonts w:ascii="Calibri" w:hAnsi="Calibri" w:cs="Calibri"/>
        </w:rPr>
        <w:t>(Apfelbaum &amp; Sams, 1987; Sinks et al., 2021)</w:t>
      </w:r>
      <w:r w:rsidR="00BE39A7" w:rsidRPr="006359FF">
        <w:t xml:space="preserve">. </w:t>
      </w:r>
    </w:p>
    <w:p w14:paraId="5EA5E086" w14:textId="5A84F0AD" w:rsidR="00BE39A7" w:rsidRPr="002275CC" w:rsidRDefault="00595899" w:rsidP="00BE39A7">
      <w:pPr>
        <w:pStyle w:val="Heading2"/>
      </w:pPr>
      <w:commentRangeStart w:id="1809"/>
      <w:r>
        <w:t xml:space="preserve">Mechanisms, </w:t>
      </w:r>
      <w:r w:rsidR="00BE39A7">
        <w:t>Synthesis &amp; Recommendations</w:t>
      </w:r>
      <w:commentRangeEnd w:id="1809"/>
      <w:r w:rsidR="00971FCC">
        <w:rPr>
          <w:rStyle w:val="CommentReference"/>
          <w:rFonts w:asciiTheme="minorHAnsi" w:eastAsiaTheme="minorHAnsi" w:hAnsiTheme="minorHAnsi" w:cstheme="minorBidi"/>
          <w:color w:val="auto"/>
        </w:rPr>
        <w:commentReference w:id="1809"/>
      </w:r>
    </w:p>
    <w:p w14:paraId="7AE551C0" w14:textId="297B5AF8" w:rsidR="00C20E8A" w:rsidRDefault="00341A26" w:rsidP="00C20E8A">
      <w:pPr>
        <w:ind w:hanging="480"/>
        <w:rPr>
          <w:ins w:id="1810" w:author="Daniel Stewart" w:date="2023-02-10T16:06:00Z"/>
        </w:rPr>
      </w:pPr>
      <w:r>
        <w:t>Non-native</w:t>
      </w:r>
      <w:r w:rsidR="00A03200">
        <w:t xml:space="preserve"> s</w:t>
      </w:r>
      <w:r w:rsidR="00BE39A7">
        <w:t>pecies</w:t>
      </w:r>
      <w:r w:rsidR="00BE39A7" w:rsidRPr="00757A6B">
        <w:t xml:space="preserve"> </w:t>
      </w:r>
      <w:del w:id="1811" w:author="Stefanie Lane" w:date="2023-02-08T10:18:00Z">
        <w:r w:rsidR="00A03200" w:rsidDel="00937C7B">
          <w:delText>encroachment</w:delText>
        </w:r>
        <w:r w:rsidR="00A03200" w:rsidRPr="00757A6B" w:rsidDel="00937C7B">
          <w:delText xml:space="preserve"> </w:delText>
        </w:r>
      </w:del>
      <w:ins w:id="1812" w:author="Stefanie Lane" w:date="2023-02-08T10:18:00Z">
        <w:r w:rsidR="00937C7B">
          <w:t>invasion</w:t>
        </w:r>
        <w:r w:rsidR="00937C7B" w:rsidRPr="00757A6B">
          <w:t xml:space="preserve"> </w:t>
        </w:r>
      </w:ins>
      <w:r w:rsidR="00BE39A7" w:rsidRPr="00757A6B">
        <w:t xml:space="preserve">and native species loss may </w:t>
      </w:r>
      <w:r w:rsidR="00DA6142">
        <w:t>lead to</w:t>
      </w:r>
      <w:r w:rsidR="009B15E7">
        <w:t xml:space="preserve"> </w:t>
      </w:r>
      <w:r w:rsidR="0003331D">
        <w:t xml:space="preserve">instability in </w:t>
      </w:r>
      <w:r w:rsidR="00A03200">
        <w:t xml:space="preserve">native </w:t>
      </w:r>
      <w:r w:rsidR="009B15E7">
        <w:t>population</w:t>
      </w:r>
      <w:r w:rsidR="0003331D">
        <w:t>s</w:t>
      </w:r>
      <w:r w:rsidR="009B15E7">
        <w:t xml:space="preserve"> </w:t>
      </w:r>
      <w:r w:rsidR="00BE39A7" w:rsidRPr="00757A6B">
        <w:t>through fragmented or lost propagule dispersal networks,</w:t>
      </w:r>
      <w:r w:rsidR="00BE3DC4">
        <w:t xml:space="preserve"> potentially leading to </w:t>
      </w:r>
      <w:r w:rsidR="003644E4">
        <w:t>ecosystem instability through altered trophic cascades</w:t>
      </w:r>
      <w:r w:rsidR="00CC3464">
        <w:t>, especially when top-down trophic interactions are also lost</w:t>
      </w:r>
      <w:r w:rsidR="00C43860">
        <w:t xml:space="preserve"> from the ecosystem</w:t>
      </w:r>
      <w:r w:rsidR="003644E4">
        <w:t xml:space="preserve"> </w:t>
      </w:r>
      <w:r w:rsidR="003644E4" w:rsidRPr="003644E4">
        <w:rPr>
          <w:rFonts w:ascii="Calibri" w:hAnsi="Calibri" w:cs="Calibri"/>
        </w:rPr>
        <w:t>(Duffy, 2003)</w:t>
      </w:r>
      <w:r w:rsidR="003644E4">
        <w:t xml:space="preserve">. </w:t>
      </w:r>
      <w:r w:rsidR="00BE39A7">
        <w:t xml:space="preserve">Disentangling explicit </w:t>
      </w:r>
      <w:r w:rsidR="003F5BE9">
        <w:t>effects</w:t>
      </w:r>
      <w:r w:rsidR="00BE39A7">
        <w:t xml:space="preserve"> of </w:t>
      </w:r>
      <w:r w:rsidR="00083189">
        <w:t xml:space="preserve">abiotic processes of </w:t>
      </w:r>
      <w:r w:rsidR="00BE39A7">
        <w:t>sedimenta</w:t>
      </w:r>
      <w:r w:rsidR="00735705">
        <w:t>tion</w:t>
      </w:r>
      <w:r w:rsidR="00BE39A7">
        <w:t xml:space="preserve">, </w:t>
      </w:r>
      <w:r w:rsidR="00735705">
        <w:t xml:space="preserve">propagule </w:t>
      </w:r>
      <w:r w:rsidR="00BE39A7">
        <w:t xml:space="preserve">dispersal, or </w:t>
      </w:r>
      <w:r w:rsidR="00735705">
        <w:t xml:space="preserve">propagule </w:t>
      </w:r>
      <w:r w:rsidR="00BE39A7">
        <w:t xml:space="preserve">recruitment </w:t>
      </w:r>
      <w:r w:rsidR="003F5BE9">
        <w:t>from other biotic interactions</w:t>
      </w:r>
      <w:r w:rsidR="00BE39A7">
        <w:t xml:space="preserve"> would be no easy task</w:t>
      </w:r>
      <w:r w:rsidR="00D31AA5">
        <w:t xml:space="preserve"> in a tidal ecosystem</w:t>
      </w:r>
      <w:r w:rsidR="003B66C2">
        <w:t>;</w:t>
      </w:r>
      <w:r w:rsidR="00BE39A7">
        <w:t xml:space="preserve"> however</w:t>
      </w:r>
      <w:r w:rsidR="003B66C2">
        <w:t>,</w:t>
      </w:r>
      <w:r w:rsidR="00BE39A7">
        <w:t xml:space="preserve"> experimentally testing </w:t>
      </w:r>
      <w:r w:rsidR="00250355">
        <w:t xml:space="preserve">optimal </w:t>
      </w:r>
      <w:r w:rsidR="00D31AA5">
        <w:t xml:space="preserve">recruitment niches of </w:t>
      </w:r>
      <w:r w:rsidR="00BE39A7">
        <w:t>species-specific</w:t>
      </w:r>
      <w:r w:rsidR="00D31AA5">
        <w:t xml:space="preserve"> propagules</w:t>
      </w:r>
      <w:del w:id="1813" w:author="Daniel Stewart" w:date="2023-02-02T12:58:00Z">
        <w:r w:rsidR="00D31AA5" w:rsidDel="00563415">
          <w:delText xml:space="preserve"> </w:delText>
        </w:r>
      </w:del>
      <w:r w:rsidR="00742F8E">
        <w:t xml:space="preserve"> </w:t>
      </w:r>
      <w:r w:rsidR="00742F8E" w:rsidRPr="000D3AD7">
        <w:rPr>
          <w:rFonts w:ascii="Calibri" w:hAnsi="Calibri" w:cs="Calibri"/>
        </w:rPr>
        <w:t>(</w:t>
      </w:r>
      <w:r w:rsidR="00742F8E">
        <w:rPr>
          <w:rFonts w:ascii="Calibri" w:hAnsi="Calibri" w:cs="Calibri"/>
        </w:rPr>
        <w:t xml:space="preserve">e.g., </w:t>
      </w:r>
      <w:r w:rsidR="00742F8E" w:rsidRPr="000D3AD7">
        <w:rPr>
          <w:rFonts w:ascii="Calibri" w:hAnsi="Calibri" w:cs="Calibri"/>
        </w:rPr>
        <w:t>Lane, 2022)</w:t>
      </w:r>
      <w:r w:rsidR="00742F8E">
        <w:t xml:space="preserve"> </w:t>
      </w:r>
      <w:r w:rsidR="00BE39A7">
        <w:t>could prove valuable for understanding best practices to maintain</w:t>
      </w:r>
      <w:r w:rsidR="00956F76">
        <w:t xml:space="preserve"> at-risk</w:t>
      </w:r>
      <w:r w:rsidR="00BE39A7">
        <w:t xml:space="preserve"> populations or </w:t>
      </w:r>
      <w:r w:rsidR="00D95D14">
        <w:t xml:space="preserve">test </w:t>
      </w:r>
      <w:r w:rsidR="00BE39A7">
        <w:t xml:space="preserve">community function. </w:t>
      </w:r>
    </w:p>
    <w:p w14:paraId="71886A5B" w14:textId="25EA03E4" w:rsidR="00CA55C7" w:rsidDel="00C20E8A" w:rsidRDefault="00CA55C7" w:rsidP="003F5BE9">
      <w:pPr>
        <w:ind w:firstLine="720"/>
        <w:rPr>
          <w:ins w:id="1814" w:author="Stefanie Lane" w:date="2023-02-08T09:50:00Z"/>
          <w:del w:id="1815" w:author="Daniel Stewart" w:date="2023-02-10T16:06:00Z"/>
        </w:rPr>
      </w:pPr>
    </w:p>
    <w:p w14:paraId="1CA36779" w14:textId="61FC0EC2" w:rsidR="00BE39A7" w:rsidRDefault="00B2311F" w:rsidP="003F5BE9">
      <w:pPr>
        <w:ind w:firstLine="720"/>
        <w:rPr>
          <w:ins w:id="1816" w:author="Daniel Stewart" w:date="2023-02-02T13:02:00Z"/>
        </w:rPr>
      </w:pPr>
      <w:commentRangeStart w:id="1817"/>
      <w:r>
        <w:t xml:space="preserve">Optimal abiotic conditions for the recruitment and spatial occupancy of native or </w:t>
      </w:r>
      <w:r w:rsidR="00341A26">
        <w:t>non-native</w:t>
      </w:r>
      <w:r>
        <w:t xml:space="preserve"> species may largely be driven by soil characteristics and related sedimentation processes. Sedimentary changes such as sediment starvation or subsidence would result in more saturated areas, which would likely drive the increased prevalence of</w:t>
      </w:r>
      <w:r w:rsidR="00D95D14">
        <w:t xml:space="preserve"> saturated conditions favored by the</w:t>
      </w:r>
      <w:r>
        <w:t xml:space="preserve"> Bogbean assemblage </w:t>
      </w:r>
      <w:r w:rsidRPr="000335B7">
        <w:rPr>
          <w:rFonts w:ascii="Calibri" w:hAnsi="Calibri" w:cs="Calibri"/>
        </w:rPr>
        <w:t>(Mendelssohn &amp; Kuhn, 2003)</w:t>
      </w:r>
      <w:r>
        <w:t>. Alternatively,</w:t>
      </w:r>
      <w:r w:rsidRPr="00CC6258">
        <w:t xml:space="preserve"> </w:t>
      </w:r>
      <w:r>
        <w:t xml:space="preserve">positive </w:t>
      </w:r>
      <w:proofErr w:type="gramStart"/>
      <w:r>
        <w:t>feedbacks</w:t>
      </w:r>
      <w:proofErr w:type="gramEnd"/>
      <w:r>
        <w:t xml:space="preserve"> between vegetation and sedimentation could support areas of marsh accretion </w:t>
      </w:r>
      <w:r w:rsidRPr="000335B7">
        <w:rPr>
          <w:rFonts w:ascii="Calibri" w:hAnsi="Calibri" w:cs="Calibri"/>
        </w:rPr>
        <w:t>(Nyman et al., 2006)</w:t>
      </w:r>
      <w:r>
        <w:t xml:space="preserve">, which may also be more likely to receive </w:t>
      </w:r>
      <w:r w:rsidR="00341A26">
        <w:lastRenderedPageBreak/>
        <w:t>non-native</w:t>
      </w:r>
      <w:r>
        <w:t xml:space="preserve"> propagules within the d</w:t>
      </w:r>
      <w:r w:rsidRPr="00810405">
        <w:t xml:space="preserve">istributed sediment. </w:t>
      </w:r>
      <w:ins w:id="1818" w:author="Stefanie Lane" w:date="2023-02-08T10:21:00Z">
        <w:r w:rsidR="000703CB" w:rsidRPr="00810405">
          <w:t xml:space="preserve">While </w:t>
        </w:r>
      </w:ins>
      <w:ins w:id="1819" w:author="Stefanie Lane" w:date="2023-02-08T10:19:00Z">
        <w:r w:rsidR="00D305BA" w:rsidRPr="00810405">
          <w:t xml:space="preserve">Ladner Marsh </w:t>
        </w:r>
      </w:ins>
      <w:ins w:id="1820" w:author="Stefanie Lane" w:date="2023-02-08T10:20:00Z">
        <w:r w:rsidR="004C0E17" w:rsidRPr="00810405">
          <w:t xml:space="preserve">has </w:t>
        </w:r>
      </w:ins>
      <w:ins w:id="1821" w:author="Stefanie Lane" w:date="2023-02-08T10:21:00Z">
        <w:r w:rsidR="000703CB" w:rsidRPr="00810405">
          <w:t>largely escaped direct natural (e.g.,</w:t>
        </w:r>
      </w:ins>
      <w:ins w:id="1822" w:author="Stefanie Lane" w:date="2023-02-08T10:22:00Z">
        <w:r w:rsidR="00D966A3" w:rsidRPr="00810405">
          <w:t xml:space="preserve"> scouring</w:t>
        </w:r>
      </w:ins>
      <w:ins w:id="1823" w:author="Stefanie Lane" w:date="2023-02-08T10:21:00Z">
        <w:r w:rsidR="000703CB" w:rsidRPr="00810405">
          <w:t xml:space="preserve"> tidal surge) and anthropogenic disturbance (e.g., industrial development), it is </w:t>
        </w:r>
      </w:ins>
      <w:ins w:id="1824" w:author="Stefanie Lane" w:date="2023-02-08T10:22:00Z">
        <w:r w:rsidR="00D966A3" w:rsidRPr="00810405">
          <w:t xml:space="preserve">subject to continuous pressures resulting from modifications throughout the Fraser River Estuary. Cumulative effects of altered water, sediment, and nutrient regimes </w:t>
        </w:r>
      </w:ins>
      <w:ins w:id="1825" w:author="Stefanie Lane" w:date="2023-02-08T10:29:00Z">
        <w:r w:rsidR="001E54D2" w:rsidRPr="00810405">
          <w:t>impacting</w:t>
        </w:r>
      </w:ins>
      <w:ins w:id="1826" w:author="Stefanie Lane" w:date="2023-02-08T10:22:00Z">
        <w:r w:rsidR="00D966A3" w:rsidRPr="00810405">
          <w:t xml:space="preserve"> the </w:t>
        </w:r>
      </w:ins>
      <w:ins w:id="1827" w:author="Stefanie Lane" w:date="2023-02-08T10:23:00Z">
        <w:r w:rsidR="00D93C2E" w:rsidRPr="00810405">
          <w:t>lower reaches of the Fraser River</w:t>
        </w:r>
      </w:ins>
      <w:ins w:id="1828" w:author="Stefanie Lane" w:date="2023-02-08T10:24:00Z">
        <w:r w:rsidR="00B55A4F" w:rsidRPr="00810405">
          <w:t xml:space="preserve"> </w:t>
        </w:r>
      </w:ins>
      <w:ins w:id="1829" w:author="Stefanie Lane" w:date="2023-02-08T10:23:00Z">
        <w:r w:rsidR="00D93C2E" w:rsidRPr="00810405">
          <w:t xml:space="preserve">can alter </w:t>
        </w:r>
        <w:commentRangeStart w:id="1830"/>
        <w:r w:rsidR="00D93C2E" w:rsidRPr="00810405">
          <w:t>competitive dynamics of plant communities</w:t>
        </w:r>
      </w:ins>
      <w:ins w:id="1831" w:author="Daniel Stewart" w:date="2023-02-10T16:06:00Z">
        <w:r w:rsidR="00C20E8A">
          <w:t xml:space="preserve"> </w:t>
        </w:r>
      </w:ins>
      <w:ins w:id="1832" w:author="Stefanie Lane" w:date="2023-02-08T10:24:00Z">
        <w:r w:rsidR="00B55A4F" w:rsidRPr="00810405">
          <w:t xml:space="preserve"> </w:t>
        </w:r>
      </w:ins>
      <w:commentRangeEnd w:id="1830"/>
      <w:r w:rsidR="00C20E8A">
        <w:rPr>
          <w:rStyle w:val="CommentReference"/>
        </w:rPr>
        <w:commentReference w:id="1830"/>
      </w:r>
      <w:ins w:id="1833" w:author="Stefanie Lane" w:date="2023-02-08T10:24:00Z">
        <w:r w:rsidR="00B55A4F" w:rsidRPr="00810405">
          <w:t>(</w:t>
        </w:r>
      </w:ins>
      <w:proofErr w:type="spellStart"/>
      <w:ins w:id="1834" w:author="Stefanie Lane" w:date="2023-02-08T10:37:00Z">
        <w:r w:rsidR="00A92976" w:rsidRPr="00810405">
          <w:t>Dethier</w:t>
        </w:r>
        <w:proofErr w:type="spellEnd"/>
        <w:r w:rsidR="00A92976" w:rsidRPr="00810405">
          <w:t xml:space="preserve"> &amp; Hacker, 2005; </w:t>
        </w:r>
      </w:ins>
      <w:ins w:id="1835" w:author="Stefanie Lane" w:date="2023-02-08T10:30:00Z">
        <w:r w:rsidR="003D427D" w:rsidRPr="00A46D11">
          <w:t xml:space="preserve">Flores-Moreno et al., </w:t>
        </w:r>
        <w:r w:rsidR="007112BE" w:rsidRPr="00A46D11">
          <w:t>2016</w:t>
        </w:r>
      </w:ins>
      <w:ins w:id="1836" w:author="Stefanie Lane" w:date="2023-02-08T10:24:00Z">
        <w:r w:rsidR="00B55A4F" w:rsidRPr="00810405">
          <w:t>)</w:t>
        </w:r>
      </w:ins>
      <w:ins w:id="1837" w:author="Stefanie Lane" w:date="2023-02-08T10:34:00Z">
        <w:r w:rsidR="00E97B8B" w:rsidRPr="00810405">
          <w:t xml:space="preserve"> while </w:t>
        </w:r>
      </w:ins>
      <w:ins w:id="1838" w:author="Stefanie Lane" w:date="2023-02-08T10:25:00Z">
        <w:r w:rsidR="00EC289D" w:rsidRPr="00810405">
          <w:t xml:space="preserve">facilitating dispersal and recruitment of non-native species </w:t>
        </w:r>
      </w:ins>
      <w:ins w:id="1839" w:author="Stefanie Lane" w:date="2023-02-08T10:34:00Z">
        <w:r w:rsidR="00E97B8B" w:rsidRPr="00810405">
          <w:t>and</w:t>
        </w:r>
      </w:ins>
      <w:ins w:id="1840" w:author="Stefanie Lane" w:date="2023-02-08T10:25:00Z">
        <w:r w:rsidR="00EC289D" w:rsidRPr="00810405">
          <w:t xml:space="preserve"> potenti</w:t>
        </w:r>
      </w:ins>
      <w:ins w:id="1841" w:author="Stefanie Lane" w:date="2023-02-08T10:26:00Z">
        <w:r w:rsidR="00EC289D" w:rsidRPr="00810405">
          <w:t>ally</w:t>
        </w:r>
      </w:ins>
      <w:ins w:id="1842" w:author="Stefanie Lane" w:date="2023-02-08T10:25:00Z">
        <w:r w:rsidR="00EC289D" w:rsidRPr="00810405">
          <w:t xml:space="preserve"> limiting </w:t>
        </w:r>
      </w:ins>
      <w:ins w:id="1843" w:author="Stefanie Lane" w:date="2023-02-08T10:26:00Z">
        <w:r w:rsidR="00EC289D" w:rsidRPr="00810405">
          <w:t xml:space="preserve">the dispersal and recruitment of native species. </w:t>
        </w:r>
      </w:ins>
      <w:r w:rsidRPr="00810405">
        <w:t>Propagule pools would depend on local and regional proximity. If similar habitats within tidal estuarine ecosystems are lost to th</w:t>
      </w:r>
      <w:r>
        <w:t xml:space="preserve">e point where distance between patches exceeds propagule dispersal distance </w:t>
      </w:r>
      <w:r w:rsidRPr="00EC470A">
        <w:rPr>
          <w:rFonts w:ascii="Calibri" w:hAnsi="Calibri" w:cs="Calibri"/>
        </w:rPr>
        <w:t xml:space="preserve">(Shi, </w:t>
      </w:r>
      <w:r>
        <w:rPr>
          <w:rFonts w:ascii="Calibri" w:hAnsi="Calibri" w:cs="Calibri"/>
        </w:rPr>
        <w:t>et al.</w:t>
      </w:r>
      <w:r w:rsidRPr="00EC470A">
        <w:rPr>
          <w:rFonts w:ascii="Calibri" w:hAnsi="Calibri" w:cs="Calibri"/>
        </w:rPr>
        <w:t>, 2020)</w:t>
      </w:r>
      <w:r>
        <w:t xml:space="preserve">, then species colonization within the ecosystem is rare or </w:t>
      </w:r>
      <w:commentRangeStart w:id="1844"/>
      <w:r>
        <w:t>lost</w:t>
      </w:r>
      <w:ins w:id="1845" w:author="Stefanie Lane" w:date="2023-02-06T11:17:00Z">
        <w:r w:rsidR="004318EB">
          <w:t xml:space="preserve"> (but see Stewart et al., 2022)</w:t>
        </w:r>
      </w:ins>
      <w:r w:rsidRPr="00FD48B1">
        <w:t xml:space="preserve">. </w:t>
      </w:r>
      <w:commentRangeEnd w:id="1844"/>
      <w:r w:rsidR="00563415">
        <w:rPr>
          <w:rStyle w:val="CommentReference"/>
        </w:rPr>
        <w:commentReference w:id="1844"/>
      </w:r>
      <w:commentRangeStart w:id="1846"/>
      <w:r w:rsidRPr="00FD48B1">
        <w:t xml:space="preserve">Alternatively, if </w:t>
      </w:r>
      <w:r w:rsidR="00341A26">
        <w:t>non-native</w:t>
      </w:r>
      <w:r w:rsidRPr="00FD48B1">
        <w:t xml:space="preserve"> species are more prevalent throughout the regional dispersal network, then there is a greater chance of </w:t>
      </w:r>
      <w:r w:rsidR="00341A26">
        <w:t>non-native</w:t>
      </w:r>
      <w:r w:rsidRPr="00FD48B1">
        <w:t xml:space="preserve"> species introduction within a local marsh community</w:t>
      </w:r>
      <w:commentRangeEnd w:id="1846"/>
      <w:r w:rsidR="001E79B7">
        <w:rPr>
          <w:rStyle w:val="CommentReference"/>
        </w:rPr>
        <w:commentReference w:id="1846"/>
      </w:r>
      <w:ins w:id="1847" w:author="Stefanie Lane" w:date="2023-02-06T11:12:00Z">
        <w:r w:rsidR="009A329B">
          <w:t xml:space="preserve"> (</w:t>
        </w:r>
      </w:ins>
      <w:proofErr w:type="spellStart"/>
      <w:ins w:id="1848" w:author="Stefanie Lane" w:date="2023-02-06T11:13:00Z">
        <w:r w:rsidR="009A329B">
          <w:t>Briski</w:t>
        </w:r>
        <w:proofErr w:type="spellEnd"/>
        <w:r w:rsidR="009A329B">
          <w:t xml:space="preserve"> et al., 2012)</w:t>
        </w:r>
      </w:ins>
      <w:r w:rsidRPr="00FD48B1">
        <w:t>.</w:t>
      </w:r>
      <w:r w:rsidR="0077726A" w:rsidRPr="00FD48B1">
        <w:t xml:space="preserve"> </w:t>
      </w:r>
      <w:r w:rsidR="0077726A">
        <w:t>Thus, a</w:t>
      </w:r>
      <w:r>
        <w:t>biotic shifts may be altering the seed recruitment niches</w:t>
      </w:r>
      <w:r w:rsidR="00387B4B">
        <w:t xml:space="preserve"> which may</w:t>
      </w:r>
      <w:r>
        <w:t xml:space="preserve"> </w:t>
      </w:r>
      <w:r w:rsidR="00742F8E">
        <w:t>restrict</w:t>
      </w:r>
      <w:r w:rsidR="005A1945">
        <w:t xml:space="preserve"> recruitment of</w:t>
      </w:r>
      <w:r w:rsidR="00742F8E">
        <w:t xml:space="preserve"> native</w:t>
      </w:r>
      <w:r>
        <w:t xml:space="preserve"> speci</w:t>
      </w:r>
      <w:r w:rsidR="005A1945">
        <w:t>es diversity</w:t>
      </w:r>
      <w:r>
        <w:t xml:space="preserve">, while dispersal networks may be delivering disproportionately more seed of </w:t>
      </w:r>
      <w:r w:rsidR="00341A26">
        <w:t>non-native</w:t>
      </w:r>
      <w:ins w:id="1849" w:author="Stefanie Lane" w:date="2023-02-08T10:24:00Z">
        <w:r w:rsidR="00B55A4F">
          <w:t>, invasive</w:t>
        </w:r>
      </w:ins>
      <w:r>
        <w:t xml:space="preserve"> species. </w:t>
      </w:r>
      <w:commentRangeEnd w:id="1817"/>
      <w:r w:rsidR="00C20E8A">
        <w:rPr>
          <w:rStyle w:val="CommentReference"/>
        </w:rPr>
        <w:commentReference w:id="1817"/>
      </w:r>
    </w:p>
    <w:p w14:paraId="35DCCD34" w14:textId="2CE15627" w:rsidR="00563415" w:rsidRPr="002C5261" w:rsidDel="00563415" w:rsidRDefault="00563415" w:rsidP="003F5BE9">
      <w:pPr>
        <w:ind w:firstLine="720"/>
        <w:rPr>
          <w:del w:id="1850" w:author="Daniel Stewart" w:date="2023-02-02T13:02:00Z"/>
        </w:rPr>
      </w:pPr>
    </w:p>
    <w:p w14:paraId="4D96ECF3" w14:textId="34672387" w:rsidR="003414EC" w:rsidRDefault="00961F12" w:rsidP="00BE39A7">
      <w:pPr>
        <w:ind w:firstLine="720"/>
        <w:rPr>
          <w:ins w:id="1851" w:author="Daniel Stewart" w:date="2023-02-02T14:06:00Z"/>
        </w:rPr>
      </w:pPr>
      <w:commentRangeStart w:id="1852"/>
      <w:r>
        <w:t xml:space="preserve">A common </w:t>
      </w:r>
      <w:r w:rsidR="00195DA8">
        <w:t>(mis)</w:t>
      </w:r>
      <w:r>
        <w:t xml:space="preserve">assumption is that </w:t>
      </w:r>
      <w:r w:rsidR="005F13EE">
        <w:t>“</w:t>
      </w:r>
      <w:r>
        <w:t>undisturbed</w:t>
      </w:r>
      <w:r w:rsidR="005F13EE">
        <w:t>”</w:t>
      </w:r>
      <w:r>
        <w:t xml:space="preserve"> </w:t>
      </w:r>
      <w:ins w:id="1853" w:author="Daniel Stewart" w:date="2023-02-02T13:58:00Z">
        <w:r w:rsidR="003414EC">
          <w:t xml:space="preserve">protected </w:t>
        </w:r>
      </w:ins>
      <w:r>
        <w:t>areas</w:t>
      </w:r>
      <w:r w:rsidR="005F13EE">
        <w:t xml:space="preserve"> such as Ladner Marsh</w:t>
      </w:r>
      <w:r>
        <w:t xml:space="preserve"> represent </w:t>
      </w:r>
      <w:r w:rsidR="00BE39A7">
        <w:t>ecologically appropriate reference state</w:t>
      </w:r>
      <w:r w:rsidR="00195DA8">
        <w:t>s</w:t>
      </w:r>
      <w:r w:rsidR="00BE39A7">
        <w:t xml:space="preserve"> </w:t>
      </w:r>
      <w:r w:rsidR="00BE39A7" w:rsidRPr="00D04961">
        <w:rPr>
          <w:rFonts w:ascii="Calibri" w:hAnsi="Calibri" w:cs="Calibri"/>
        </w:rPr>
        <w:t>(</w:t>
      </w:r>
      <w:r w:rsidR="00BE39A7">
        <w:rPr>
          <w:rFonts w:ascii="Calibri" w:hAnsi="Calibri" w:cs="Calibri"/>
        </w:rPr>
        <w:t xml:space="preserve">e.g., </w:t>
      </w:r>
      <w:r w:rsidR="00BE39A7" w:rsidRPr="00D04961">
        <w:rPr>
          <w:rFonts w:ascii="Calibri" w:hAnsi="Calibri" w:cs="Calibri"/>
        </w:rPr>
        <w:t xml:space="preserve">Stoddard, </w:t>
      </w:r>
      <w:r w:rsidR="00BE39A7">
        <w:rPr>
          <w:rFonts w:ascii="Calibri" w:hAnsi="Calibri" w:cs="Calibri"/>
        </w:rPr>
        <w:t>et al.</w:t>
      </w:r>
      <w:r w:rsidR="00BE39A7" w:rsidRPr="00D04961">
        <w:rPr>
          <w:rFonts w:ascii="Calibri" w:hAnsi="Calibri" w:cs="Calibri"/>
        </w:rPr>
        <w:t>, 2006</w:t>
      </w:r>
      <w:r w:rsidR="00BE39A7">
        <w:rPr>
          <w:rFonts w:ascii="Calibri" w:hAnsi="Calibri" w:cs="Calibri"/>
        </w:rPr>
        <w:t>, and citations therein</w:t>
      </w:r>
      <w:r w:rsidR="00BE39A7" w:rsidRPr="00D04961">
        <w:rPr>
          <w:rFonts w:ascii="Calibri" w:hAnsi="Calibri" w:cs="Calibri"/>
        </w:rPr>
        <w:t>)</w:t>
      </w:r>
      <w:r w:rsidR="00BE39A7">
        <w:t xml:space="preserve">. </w:t>
      </w:r>
      <w:bookmarkStart w:id="1854" w:name="_Hlk123893648"/>
      <w:r>
        <w:t xml:space="preserve">Our </w:t>
      </w:r>
      <w:r w:rsidR="00BE39A7">
        <w:t>findings</w:t>
      </w:r>
      <w:r w:rsidR="00195DA8">
        <w:t xml:space="preserve"> </w:t>
      </w:r>
      <w:r w:rsidR="00506E75">
        <w:t>illustrate how</w:t>
      </w:r>
      <w:r w:rsidR="00376FC5">
        <w:t xml:space="preserve">, </w:t>
      </w:r>
      <w:r w:rsidR="00C244E6">
        <w:t xml:space="preserve">in a heavily impacted </w:t>
      </w:r>
      <w:r w:rsidR="00E954F2">
        <w:t>region</w:t>
      </w:r>
      <w:r w:rsidR="00C244E6">
        <w:t xml:space="preserve"> </w:t>
      </w:r>
      <w:r w:rsidR="00C244E6" w:rsidRPr="00C244E6">
        <w:rPr>
          <w:rFonts w:ascii="Calibri" w:hAnsi="Calibri" w:cs="Calibri"/>
        </w:rPr>
        <w:t>(Finn et al., 2021)</w:t>
      </w:r>
      <w:r w:rsidR="00376FC5">
        <w:t xml:space="preserve">, </w:t>
      </w:r>
      <w:r w:rsidR="004B4DCF">
        <w:t xml:space="preserve">compositional states </w:t>
      </w:r>
      <w:r w:rsidR="00C04996">
        <w:t xml:space="preserve">have </w:t>
      </w:r>
      <w:r w:rsidR="00A53335">
        <w:t xml:space="preserve">likely </w:t>
      </w:r>
      <w:r w:rsidR="00C04996">
        <w:t xml:space="preserve">shifted from </w:t>
      </w:r>
      <w:r w:rsidR="00A53335">
        <w:t xml:space="preserve">recent (&lt; 100 years) </w:t>
      </w:r>
      <w:r w:rsidR="00C04996">
        <w:t xml:space="preserve">historical </w:t>
      </w:r>
      <w:proofErr w:type="gramStart"/>
      <w:r w:rsidR="00C04996">
        <w:t>reference</w:t>
      </w:r>
      <w:r w:rsidR="00E954F2">
        <w:t>s</w:t>
      </w:r>
      <w:r w:rsidR="00C04996">
        <w:t>, yet</w:t>
      </w:r>
      <w:proofErr w:type="gramEnd"/>
      <w:r w:rsidR="0094003C">
        <w:t xml:space="preserve"> may</w:t>
      </w:r>
      <w:r w:rsidR="000A7824">
        <w:t xml:space="preserve"> still contribute value as </w:t>
      </w:r>
      <w:r w:rsidR="00E14B82">
        <w:t xml:space="preserve">an example of potential </w:t>
      </w:r>
      <w:r w:rsidR="0094003C">
        <w:t>ecological benchmark</w:t>
      </w:r>
      <w:r w:rsidR="00FD0F70">
        <w:t>s</w:t>
      </w:r>
      <w:r w:rsidR="0094003C">
        <w:t xml:space="preserve"> for restoration success</w:t>
      </w:r>
      <w:r w:rsidR="00BE39A7">
        <w:rPr>
          <w:rFonts w:ascii="Calibri" w:hAnsi="Calibri" w:cs="Calibri"/>
        </w:rPr>
        <w:t xml:space="preserve"> </w:t>
      </w:r>
      <w:r w:rsidR="00BE39A7" w:rsidRPr="00D41379">
        <w:rPr>
          <w:rFonts w:ascii="Calibri" w:hAnsi="Calibri" w:cs="Calibri"/>
        </w:rPr>
        <w:t xml:space="preserve">(Shackelford, </w:t>
      </w:r>
      <w:r w:rsidR="00BE39A7">
        <w:rPr>
          <w:rFonts w:ascii="Calibri" w:hAnsi="Calibri" w:cs="Calibri"/>
        </w:rPr>
        <w:t>et al.</w:t>
      </w:r>
      <w:r w:rsidR="00BE39A7" w:rsidRPr="00D41379">
        <w:rPr>
          <w:rFonts w:ascii="Calibri" w:hAnsi="Calibri" w:cs="Calibri"/>
        </w:rPr>
        <w:t>, 2021)</w:t>
      </w:r>
      <w:r w:rsidR="00BE39A7">
        <w:t xml:space="preserve">. </w:t>
      </w:r>
      <w:ins w:id="1855" w:author="Stefanie Lane" w:date="2023-02-08T09:47:00Z">
        <w:r w:rsidR="006033C4">
          <w:t>However, the designation of Ladner Marsh as a Wildlife Management Area is</w:t>
        </w:r>
        <w:r w:rsidR="00937950">
          <w:t xml:space="preserve"> likely</w:t>
        </w:r>
        <w:r w:rsidR="006033C4">
          <w:t xml:space="preserve"> insufficient </w:t>
        </w:r>
        <w:r w:rsidR="00937950">
          <w:t>to protect</w:t>
        </w:r>
      </w:ins>
      <w:ins w:id="1856" w:author="Stefanie Lane" w:date="2023-02-08T09:48:00Z">
        <w:r w:rsidR="00937950">
          <w:t xml:space="preserve"> the habitat from </w:t>
        </w:r>
      </w:ins>
      <w:ins w:id="1857" w:author="Stefanie Lane" w:date="2023-02-08T09:49:00Z">
        <w:r w:rsidR="008871E9">
          <w:t>large-scale environmental</w:t>
        </w:r>
      </w:ins>
      <w:ins w:id="1858" w:author="Stefanie Lane" w:date="2023-02-08T09:48:00Z">
        <w:r w:rsidR="00937950">
          <w:t xml:space="preserve"> stressors </w:t>
        </w:r>
        <w:r w:rsidR="008871E9">
          <w:t xml:space="preserve">in the Fraser River Estuary, such as </w:t>
        </w:r>
      </w:ins>
      <w:ins w:id="1859" w:author="Stefanie Lane" w:date="2023-02-08T09:49:00Z">
        <w:r w:rsidR="008871E9">
          <w:t xml:space="preserve">nutrient enrichment. </w:t>
        </w:r>
      </w:ins>
      <w:r w:rsidR="0094003C">
        <w:t xml:space="preserve">We suggest that the plant community changes described here should </w:t>
      </w:r>
      <w:r w:rsidR="00217779">
        <w:t xml:space="preserve">alert land managers not only to </w:t>
      </w:r>
      <w:r w:rsidR="00F276E0">
        <w:t xml:space="preserve">what species diversity might be targeted in conservation practice, but also to </w:t>
      </w:r>
      <w:r w:rsidR="00A53335">
        <w:t xml:space="preserve">how </w:t>
      </w:r>
      <w:r w:rsidR="00811EA0">
        <w:t xml:space="preserve">reference </w:t>
      </w:r>
      <w:r w:rsidR="00E954F2">
        <w:t xml:space="preserve">sites </w:t>
      </w:r>
      <w:r w:rsidR="00811EA0">
        <w:t xml:space="preserve">may </w:t>
      </w:r>
      <w:r w:rsidR="00165333">
        <w:t xml:space="preserve">have </w:t>
      </w:r>
      <w:r w:rsidR="00811EA0">
        <w:t>change</w:t>
      </w:r>
      <w:r w:rsidR="00165333">
        <w:t>d</w:t>
      </w:r>
      <w:r w:rsidR="00811EA0">
        <w:t xml:space="preserve"> </w:t>
      </w:r>
      <w:ins w:id="1860" w:author="Stefanie Lane" w:date="2023-02-08T09:47:00Z">
        <w:r w:rsidR="00937950">
          <w:t xml:space="preserve">with respect to non-native, invasive encroachment </w:t>
        </w:r>
      </w:ins>
      <w:r w:rsidR="00811EA0">
        <w:t xml:space="preserve">during the span </w:t>
      </w:r>
      <w:r w:rsidR="00FD0F70">
        <w:t>of 20</w:t>
      </w:r>
      <w:r w:rsidR="002F3BE6" w:rsidRPr="00EE4DC7">
        <w:t>–</w:t>
      </w:r>
      <w:r w:rsidR="00FD0F70">
        <w:t>40 years</w:t>
      </w:r>
      <w:commentRangeEnd w:id="1852"/>
      <w:r w:rsidR="00094D57">
        <w:rPr>
          <w:rStyle w:val="CommentReference"/>
        </w:rPr>
        <w:commentReference w:id="1852"/>
      </w:r>
      <w:r w:rsidR="00811EA0">
        <w:t>.</w:t>
      </w:r>
      <w:ins w:id="1861" w:author="Stefanie Lane" w:date="2023-02-08T09:43:00Z">
        <w:r w:rsidR="00A15529">
          <w:t xml:space="preserve"> </w:t>
        </w:r>
      </w:ins>
      <w:del w:id="1862" w:author="Stefanie Lane" w:date="2023-02-08T09:44:00Z">
        <w:r w:rsidR="00811EA0" w:rsidDel="00A15529">
          <w:delText xml:space="preserve"> </w:delText>
        </w:r>
      </w:del>
      <w:bookmarkEnd w:id="1854"/>
      <w:ins w:id="1863" w:author="Stefanie Lane" w:date="2023-02-06T11:22:00Z">
        <w:r w:rsidR="00F70051">
          <w:t xml:space="preserve">We strongly advocate for the development of long-term vegetation monitoring to inform </w:t>
        </w:r>
        <w:r w:rsidR="00BA178F">
          <w:t xml:space="preserve">non-native invasive species management occurring in </w:t>
        </w:r>
      </w:ins>
      <w:ins w:id="1864" w:author="Stefanie Lane" w:date="2023-02-06T11:23:00Z">
        <w:r w:rsidR="00BA178F">
          <w:t>this</w:t>
        </w:r>
      </w:ins>
      <w:ins w:id="1865" w:author="Stefanie Lane" w:date="2023-02-06T11:25:00Z">
        <w:r w:rsidR="005F38AE">
          <w:t xml:space="preserve"> and similar</w:t>
        </w:r>
      </w:ins>
      <w:ins w:id="1866" w:author="Stefanie Lane" w:date="2023-02-06T11:23:00Z">
        <w:r w:rsidR="00BA178F">
          <w:t xml:space="preserve"> WMA</w:t>
        </w:r>
      </w:ins>
      <w:ins w:id="1867" w:author="Stefanie Lane" w:date="2023-02-06T11:25:00Z">
        <w:r w:rsidR="005F38AE">
          <w:t>s</w:t>
        </w:r>
      </w:ins>
      <w:ins w:id="1868" w:author="Stefanie Lane" w:date="2023-02-06T11:23:00Z">
        <w:r w:rsidR="00BA178F">
          <w:t xml:space="preserve"> (see also Stewart, Hood, and Martin, 2023). </w:t>
        </w:r>
      </w:ins>
    </w:p>
    <w:p w14:paraId="43C54AEC" w14:textId="64593313" w:rsidR="00BE39A7" w:rsidRDefault="00195DA8" w:rsidP="00BE39A7">
      <w:pPr>
        <w:ind w:firstLine="720"/>
      </w:pPr>
      <w:moveFromRangeStart w:id="1869" w:author="Daniel Stewart" w:date="2023-02-02T14:00:00Z" w:name="move126238850"/>
      <w:moveFrom w:id="1870" w:author="Daniel Stewart" w:date="2023-02-02T14:00:00Z">
        <w:r w:rsidDel="003414EC">
          <w:t>A</w:t>
        </w:r>
        <w:r w:rsidR="00BE39A7" w:rsidDel="003414EC">
          <w:t xml:space="preserve">ctive management informed by experimental testing of hydrogeomorphologic drivers, dispersal networks, and recruitment strategies will be needed to maintain ecologically desired species composition in the face of climate change. </w:t>
        </w:r>
      </w:moveFrom>
      <w:moveFromRangeEnd w:id="1869"/>
      <w:r w:rsidR="00BE39A7">
        <w:t xml:space="preserve">If we are to prioritize conservation of functional coastal wetlands that include a significant representation of native species, we must seek new ways to </w:t>
      </w:r>
      <w:del w:id="1871" w:author="Daniel Stewart" w:date="2023-02-02T14:06:00Z">
        <w:r w:rsidR="00BE39A7" w:rsidDel="003414EC">
          <w:delText xml:space="preserve">actively </w:delText>
        </w:r>
      </w:del>
      <w:r w:rsidR="00BE39A7">
        <w:t xml:space="preserve">manage habitats such as </w:t>
      </w:r>
      <w:r>
        <w:t xml:space="preserve">the </w:t>
      </w:r>
      <w:r w:rsidR="00BE39A7">
        <w:t>Ladner Marsh</w:t>
      </w:r>
      <w:r w:rsidR="0052296F">
        <w:t>.</w:t>
      </w:r>
      <w:ins w:id="1872" w:author="Daniel Stewart" w:date="2023-02-02T14:00:00Z">
        <w:r w:rsidR="003414EC" w:rsidRPr="003414EC">
          <w:t xml:space="preserve"> </w:t>
        </w:r>
      </w:ins>
      <w:moveToRangeStart w:id="1873" w:author="Daniel Stewart" w:date="2023-02-02T14:00:00Z" w:name="move126238850"/>
      <w:moveTo w:id="1874" w:author="Daniel Stewart" w:date="2023-02-02T14:00:00Z">
        <w:r w:rsidR="003414EC">
          <w:t>Active management</w:t>
        </w:r>
      </w:moveTo>
      <w:ins w:id="1875" w:author="Daniel Stewart" w:date="2023-02-02T14:00:00Z">
        <w:r w:rsidR="003414EC">
          <w:t xml:space="preserve"> </w:t>
        </w:r>
      </w:ins>
      <w:ins w:id="1876" w:author="Daniel Stewart" w:date="2023-02-02T14:03:00Z">
        <w:r w:rsidR="003414EC">
          <w:t xml:space="preserve">may be required to maintain ecologically-desired species composition in </w:t>
        </w:r>
      </w:ins>
      <w:ins w:id="1877" w:author="Daniel Stewart" w:date="2023-02-02T14:04:00Z">
        <w:r w:rsidR="003414EC">
          <w:t xml:space="preserve">the wake of environmental change, and </w:t>
        </w:r>
      </w:ins>
      <w:ins w:id="1878" w:author="Daniel Stewart" w:date="2023-02-02T14:00:00Z">
        <w:r w:rsidR="003414EC">
          <w:t xml:space="preserve">should be informed by ongoing </w:t>
        </w:r>
      </w:ins>
      <w:ins w:id="1879" w:author="Daniel Stewart" w:date="2023-02-02T14:04:00Z">
        <w:r w:rsidR="003414EC">
          <w:t xml:space="preserve">experimentation into the role of </w:t>
        </w:r>
      </w:ins>
      <w:moveTo w:id="1880" w:author="Daniel Stewart" w:date="2023-02-02T14:00:00Z">
        <w:del w:id="1881" w:author="Daniel Stewart" w:date="2023-02-02T14:02:00Z">
          <w:r w:rsidR="003414EC" w:rsidDel="003414EC">
            <w:delText xml:space="preserve"> </w:delText>
          </w:r>
        </w:del>
        <w:del w:id="1882" w:author="Daniel Stewart" w:date="2023-02-02T14:01:00Z">
          <w:r w:rsidR="003414EC" w:rsidDel="003414EC">
            <w:delText xml:space="preserve">informed by experimental testing of </w:delText>
          </w:r>
        </w:del>
      </w:moveTo>
      <w:ins w:id="1883" w:author="Daniel Stewart" w:date="2023-02-02T14:02:00Z">
        <w:r w:rsidR="003414EC">
          <w:t xml:space="preserve"> </w:t>
        </w:r>
      </w:ins>
      <w:moveTo w:id="1884" w:author="Daniel Stewart" w:date="2023-02-02T14:00:00Z">
        <w:r w:rsidR="003414EC">
          <w:t>hydrogeomorphologic drivers, dispersal networks</w:t>
        </w:r>
      </w:moveTo>
      <w:ins w:id="1885" w:author="Daniel Stewart" w:date="2023-02-02T14:02:00Z">
        <w:r w:rsidR="003414EC">
          <w:t xml:space="preserve">, </w:t>
        </w:r>
      </w:ins>
      <w:ins w:id="1886" w:author="Daniel Stewart" w:date="2023-02-02T14:05:00Z">
        <w:r w:rsidR="003414EC">
          <w:t xml:space="preserve">recruitment strategies, </w:t>
        </w:r>
      </w:ins>
      <w:ins w:id="1887" w:author="Daniel Stewart" w:date="2023-02-02T14:07:00Z">
        <w:r w:rsidR="003414EC">
          <w:t xml:space="preserve">disturbance, and </w:t>
        </w:r>
      </w:ins>
      <w:commentRangeStart w:id="1888"/>
      <w:ins w:id="1889" w:author="Daniel Stewart" w:date="2023-02-02T14:05:00Z">
        <w:r w:rsidR="003414EC">
          <w:t xml:space="preserve">invasive species management to achieve </w:t>
        </w:r>
      </w:ins>
      <w:commentRangeEnd w:id="1888"/>
      <w:ins w:id="1890" w:author="Daniel Stewart" w:date="2023-02-02T14:11:00Z">
        <w:r w:rsidR="00E031ED">
          <w:rPr>
            <w:rStyle w:val="CommentReference"/>
          </w:rPr>
          <w:commentReference w:id="1888"/>
        </w:r>
      </w:ins>
      <w:ins w:id="1891" w:author="Daniel Stewart" w:date="2023-02-02T14:05:00Z">
        <w:r w:rsidR="003414EC">
          <w:t xml:space="preserve">this goal. </w:t>
        </w:r>
      </w:ins>
      <w:moveTo w:id="1892" w:author="Daniel Stewart" w:date="2023-02-02T14:00:00Z">
        <w:del w:id="1893" w:author="Daniel Stewart" w:date="2023-02-02T14:01:00Z">
          <w:r w:rsidR="003414EC" w:rsidDel="003414EC">
            <w:delText xml:space="preserve">, and </w:delText>
          </w:r>
        </w:del>
        <w:del w:id="1894" w:author="Daniel Stewart" w:date="2023-02-02T14:06:00Z">
          <w:r w:rsidR="003414EC" w:rsidDel="003414EC">
            <w:delText xml:space="preserve">recruitment strategies will be needed to maintain ecologically desired species composition in the face of climate change. </w:delText>
          </w:r>
        </w:del>
      </w:moveTo>
      <w:moveToRangeEnd w:id="1873"/>
      <w:del w:id="1895" w:author="Daniel Stewart" w:date="2023-02-02T14:06:00Z">
        <w:r w:rsidR="0052296F" w:rsidDel="003414EC">
          <w:delText xml:space="preserve"> </w:delText>
        </w:r>
      </w:del>
      <w:ins w:id="1896" w:author="Daniel Stewart" w:date="2023-02-02T14:07:00Z">
        <w:r w:rsidR="00E031ED">
          <w:t xml:space="preserve">In so doing, </w:t>
        </w:r>
      </w:ins>
      <w:del w:id="1897" w:author="Daniel Stewart" w:date="2023-02-02T14:07:00Z">
        <w:r w:rsidR="0052296F" w:rsidDel="00E031ED">
          <w:delText>T</w:delText>
        </w:r>
        <w:r w:rsidR="00BE39A7" w:rsidDel="00E031ED">
          <w:delText xml:space="preserve">hrough control of </w:delText>
        </w:r>
        <w:r w:rsidR="00F8627C" w:rsidDel="00E031ED">
          <w:delText>non-native</w:delText>
        </w:r>
        <w:r w:rsidR="00BE39A7" w:rsidDel="00E031ED">
          <w:delText xml:space="preserve"> species</w:delText>
        </w:r>
        <w:r w:rsidR="0052296F" w:rsidDel="00E031ED">
          <w:delText xml:space="preserve"> and</w:delText>
        </w:r>
        <w:r w:rsidR="00BE39A7" w:rsidDel="00E031ED">
          <w:delText xml:space="preserve"> experimental management practices </w:delText>
        </w:r>
        <w:r w:rsidR="0052296F" w:rsidDel="00E031ED">
          <w:delText xml:space="preserve">to employ </w:delText>
        </w:r>
        <w:r w:rsidR="00BE39A7" w:rsidDel="00E031ED">
          <w:delText>sediment application and/or native species planting</w:delText>
        </w:r>
        <w:r w:rsidR="0052296F" w:rsidDel="00E031ED">
          <w:delText xml:space="preserve">, </w:delText>
        </w:r>
      </w:del>
      <w:r w:rsidR="0052296F">
        <w:t xml:space="preserve">practitioners may </w:t>
      </w:r>
      <w:r w:rsidR="00BE39A7">
        <w:t xml:space="preserve">enhance ecosystem processes within remnant </w:t>
      </w:r>
      <w:r w:rsidR="008A398F">
        <w:t>coastal</w:t>
      </w:r>
      <w:r w:rsidR="0052296F">
        <w:t xml:space="preserve"> wetland </w:t>
      </w:r>
      <w:r w:rsidR="00BE39A7">
        <w:t xml:space="preserve">habitats. This active management process also presents a timely and necessary opportunity </w:t>
      </w:r>
      <w:r w:rsidR="008A398F">
        <w:t xml:space="preserve">in the Pacific Northwest of North America </w:t>
      </w:r>
      <w:r w:rsidR="00BE39A7">
        <w:t>to engage with First Nations to revive traditional management practices</w:t>
      </w:r>
      <w:r w:rsidR="00680610">
        <w:t xml:space="preserve"> in tidal wetlands</w:t>
      </w:r>
      <w:r w:rsidR="00BE39A7">
        <w:t xml:space="preserve">, such as select mechanical disturbance </w:t>
      </w:r>
      <w:r w:rsidR="000335B7" w:rsidRPr="000335B7">
        <w:rPr>
          <w:rFonts w:ascii="Calibri" w:hAnsi="Calibri" w:cs="Calibri"/>
        </w:rPr>
        <w:t>(Turner, 2014)</w:t>
      </w:r>
      <w:r w:rsidR="00BE39A7">
        <w:t xml:space="preserve">: working with traditional knowledge holders </w:t>
      </w:r>
      <w:r w:rsidR="00680610">
        <w:t xml:space="preserve">in these ecosystems </w:t>
      </w:r>
      <w:r w:rsidR="00BE39A7">
        <w:t>may yield deeper understanding of plant community function and habitat stability, which would enhance ecosystem resilience and potentially lead to positive effects on</w:t>
      </w:r>
      <w:r w:rsidR="001D74D7">
        <w:t xml:space="preserve"> regional</w:t>
      </w:r>
      <w:r w:rsidR="00EB0285">
        <w:t xml:space="preserve">ly important </w:t>
      </w:r>
      <w:r w:rsidR="00BE39A7">
        <w:t xml:space="preserve">salmonid </w:t>
      </w:r>
      <w:r w:rsidR="00680610">
        <w:t xml:space="preserve">and </w:t>
      </w:r>
      <w:ins w:id="1898" w:author="Stefanie Lane" w:date="2023-02-08T09:41:00Z">
        <w:r w:rsidR="00FA337D">
          <w:t>shore</w:t>
        </w:r>
      </w:ins>
      <w:del w:id="1899" w:author="Stefanie Lane" w:date="2023-02-08T09:41:00Z">
        <w:r w:rsidR="00680610" w:rsidDel="00FA337D">
          <w:delText>shore</w:delText>
        </w:r>
      </w:del>
      <w:r w:rsidR="00680610">
        <w:t xml:space="preserve">bird </w:t>
      </w:r>
      <w:r w:rsidR="00BE39A7">
        <w:t xml:space="preserve">populations while contributing to reconciliation between Indigenous and colonial cultures. </w:t>
      </w:r>
    </w:p>
    <w:p w14:paraId="0C240E1B" w14:textId="3048583E" w:rsidR="00EB1BCB" w:rsidRDefault="00EB1BCB">
      <w:pPr>
        <w:ind w:hanging="480"/>
        <w:rPr>
          <w:rFonts w:asciiTheme="majorHAnsi" w:eastAsiaTheme="majorEastAsia" w:hAnsiTheme="majorHAnsi" w:cstheme="majorBidi"/>
          <w:color w:val="2F5496" w:themeColor="accent1" w:themeShade="BF"/>
          <w:sz w:val="32"/>
          <w:szCs w:val="32"/>
        </w:rPr>
        <w:pPrChange w:id="1900" w:author="Daniel Stewart" w:date="2023-02-02T13:31:00Z">
          <w:pPr/>
        </w:pPrChange>
      </w:pPr>
      <w:del w:id="1901" w:author="Daniel Stewart" w:date="2023-02-02T13:31:00Z">
        <w:r w:rsidDel="00094D57">
          <w:br w:type="page"/>
        </w:r>
      </w:del>
    </w:p>
    <w:p w14:paraId="074FB016" w14:textId="644026F9" w:rsidR="007A3D34" w:rsidRDefault="00694C2C" w:rsidP="00340BB0">
      <w:pPr>
        <w:pStyle w:val="Heading1"/>
      </w:pPr>
      <w:r>
        <w:lastRenderedPageBreak/>
        <w:t>Statements &amp; Declarations</w:t>
      </w:r>
    </w:p>
    <w:p w14:paraId="7DD6D5EB" w14:textId="0899C410" w:rsidR="00694C2C" w:rsidRDefault="00694C2C" w:rsidP="00694C2C"/>
    <w:p w14:paraId="0E0342F4" w14:textId="69BE0DA0" w:rsidR="00694C2C" w:rsidRDefault="00694C2C" w:rsidP="00694C2C">
      <w:pPr>
        <w:pStyle w:val="Heading2"/>
      </w:pPr>
      <w:r>
        <w:t>Funding</w:t>
      </w:r>
    </w:p>
    <w:p w14:paraId="3B1DB49A" w14:textId="08B2CCBA" w:rsidR="00694C2C" w:rsidRDefault="000F2194" w:rsidP="00694C2C">
      <w:r>
        <w:t xml:space="preserve">Financial </w:t>
      </w:r>
      <w:r>
        <w:rPr>
          <w:rFonts w:cstheme="minorHAnsi"/>
        </w:rPr>
        <w:t>s</w:t>
      </w:r>
      <w:r w:rsidRPr="009454D9">
        <w:rPr>
          <w:rFonts w:cstheme="minorHAnsi"/>
        </w:rPr>
        <w:t xml:space="preserve">upport </w:t>
      </w:r>
      <w:r w:rsidR="007C0BBD">
        <w:rPr>
          <w:rFonts w:cstheme="minorHAnsi"/>
        </w:rPr>
        <w:t xml:space="preserve">for 2019 field surveys </w:t>
      </w:r>
      <w:r w:rsidRPr="009454D9">
        <w:rPr>
          <w:rFonts w:cstheme="minorHAnsi"/>
        </w:rPr>
        <w:t xml:space="preserve">was provided by </w:t>
      </w:r>
      <w:r w:rsidRPr="009454D9">
        <w:rPr>
          <w:rFonts w:cstheme="minorHAnsi"/>
          <w:iCs/>
        </w:rPr>
        <w:t>Natural Sciences and Engineering Research Council</w:t>
      </w:r>
      <w:r w:rsidRPr="009454D9">
        <w:rPr>
          <w:rFonts w:cstheme="minorHAnsi"/>
        </w:rPr>
        <w:t xml:space="preserve"> of Canada Discovery Grant RGPIN-2018-03838</w:t>
      </w:r>
      <w:r>
        <w:rPr>
          <w:rFonts w:cstheme="minorHAnsi"/>
        </w:rPr>
        <w:t xml:space="preserve"> to J. Richardson (University of British Columbia).</w:t>
      </w:r>
      <w:r w:rsidR="00B9796C">
        <w:rPr>
          <w:rFonts w:cstheme="minorHAnsi"/>
        </w:rPr>
        <w:t xml:space="preserve"> </w:t>
      </w:r>
      <w:r w:rsidR="002F00D1">
        <w:rPr>
          <w:rFonts w:cstheme="minorHAnsi"/>
        </w:rPr>
        <w:t>A</w:t>
      </w:r>
      <w:r w:rsidR="00B9796C">
        <w:rPr>
          <w:rFonts w:cstheme="minorHAnsi"/>
        </w:rPr>
        <w:t>nalysis and manuscript writing was supported by Liber Ero Chair in Conservation to</w:t>
      </w:r>
      <w:r w:rsidR="009A5E36">
        <w:rPr>
          <w:rFonts w:cstheme="minorHAnsi"/>
        </w:rPr>
        <w:t xml:space="preserve"> Tara G. Martin, and a Mitacs Accelerate Fellowship to Stefanie L. Lane. </w:t>
      </w:r>
    </w:p>
    <w:p w14:paraId="64D40BFF" w14:textId="057600E9" w:rsidR="00694C2C" w:rsidRDefault="00694C2C" w:rsidP="00694C2C">
      <w:pPr>
        <w:pStyle w:val="Heading2"/>
      </w:pPr>
      <w:r>
        <w:t>Competing interests</w:t>
      </w:r>
    </w:p>
    <w:p w14:paraId="22E656C7" w14:textId="4932EC44" w:rsidR="00694C2C" w:rsidRPr="001760FB" w:rsidRDefault="0070593E" w:rsidP="00694C2C">
      <w:pPr>
        <w:rPr>
          <w:i/>
        </w:rPr>
      </w:pPr>
      <w:r w:rsidRPr="001760FB">
        <w:rPr>
          <w:rStyle w:val="Emphasis"/>
          <w:i w:val="0"/>
        </w:rPr>
        <w:t>The authors have no relevant financial or non-financial interests to disclose.</w:t>
      </w:r>
    </w:p>
    <w:p w14:paraId="477D024C" w14:textId="7ADB00E2" w:rsidR="00694C2C" w:rsidRDefault="00694C2C" w:rsidP="00694C2C">
      <w:pPr>
        <w:pStyle w:val="Heading2"/>
      </w:pPr>
      <w:r>
        <w:t>Author contributions</w:t>
      </w:r>
    </w:p>
    <w:p w14:paraId="217CD430" w14:textId="54ED900F" w:rsidR="00694C2C" w:rsidRDefault="00A1025B" w:rsidP="00694C2C">
      <w:r>
        <w:t>Study conception</w:t>
      </w:r>
      <w:r w:rsidR="002F00D1">
        <w:t>,</w:t>
      </w:r>
      <w:r w:rsidR="0014430F">
        <w:t xml:space="preserve"> 2019 data collection, and analysis </w:t>
      </w:r>
      <w:r>
        <w:t>were</w:t>
      </w:r>
      <w:r w:rsidR="0014430F">
        <w:t xml:space="preserve"> </w:t>
      </w:r>
      <w:r w:rsidR="00441CBB">
        <w:t>exclusively undertaken</w:t>
      </w:r>
      <w:r w:rsidR="00895AFF">
        <w:t xml:space="preserve"> </w:t>
      </w:r>
      <w:r w:rsidR="0014430F">
        <w:t>by Stefanie L. Lane. Original (1979)</w:t>
      </w:r>
      <w:r>
        <w:t xml:space="preserve"> study concept comparing pla</w:t>
      </w:r>
      <w:r w:rsidR="0014430F">
        <w:t>nt assemblages, data collection, and analysis were performed or overseen by Gary</w:t>
      </w:r>
      <w:r w:rsidR="002F00D1">
        <w:t xml:space="preserve"> E.</w:t>
      </w:r>
      <w:r w:rsidR="0014430F">
        <w:t xml:space="preserve"> Bradfield. Madlen Denoth contributed </w:t>
      </w:r>
      <w:r w:rsidR="009F538B">
        <w:t>data collected in 1999</w:t>
      </w:r>
      <w:r w:rsidR="0014430F">
        <w:t xml:space="preserve">. Nancy </w:t>
      </w:r>
      <w:r w:rsidR="002F00D1">
        <w:t xml:space="preserve">A. </w:t>
      </w:r>
      <w:r w:rsidR="0014430F">
        <w:t xml:space="preserve">Shackelford </w:t>
      </w:r>
      <w:r w:rsidR="001F4CD8">
        <w:t>assisted with theoretical framework</w:t>
      </w:r>
      <w:r w:rsidR="00441CBB">
        <w:t xml:space="preserve"> and manuscript revision</w:t>
      </w:r>
      <w:r w:rsidR="001F4CD8">
        <w:t xml:space="preserve">. </w:t>
      </w:r>
      <w:proofErr w:type="gramStart"/>
      <w:r w:rsidR="001F4CD8">
        <w:t>Manuscript</w:t>
      </w:r>
      <w:proofErr w:type="gramEnd"/>
      <w:r w:rsidR="001F4CD8">
        <w:t xml:space="preserve"> was drafted by Stefanie L. Lane; Nancy</w:t>
      </w:r>
      <w:r w:rsidR="000F1E70">
        <w:t xml:space="preserve"> A.</w:t>
      </w:r>
      <w:r w:rsidR="001F4CD8">
        <w:t xml:space="preserve"> Shackelford and Tara G. Martin commented on previous versions of th</w:t>
      </w:r>
      <w:r w:rsidR="000F1E70">
        <w:t>is</w:t>
      </w:r>
      <w:r w:rsidR="001F4CD8">
        <w:t xml:space="preserve"> manuscript. All authors read and approved the final manuscript. </w:t>
      </w:r>
    </w:p>
    <w:p w14:paraId="7DBEAC01" w14:textId="5218273E" w:rsidR="00694C2C" w:rsidRPr="00694C2C" w:rsidRDefault="00694C2C" w:rsidP="00694C2C">
      <w:pPr>
        <w:pStyle w:val="Heading2"/>
      </w:pPr>
      <w:r>
        <w:t>Data availability</w:t>
      </w:r>
    </w:p>
    <w:p w14:paraId="489EC96B" w14:textId="6397B517" w:rsidR="00694C2C" w:rsidRDefault="00EE06AB" w:rsidP="00694C2C">
      <w:r>
        <w:t xml:space="preserve">Data </w:t>
      </w:r>
      <w:r w:rsidR="003D1B65">
        <w:t xml:space="preserve">and code </w:t>
      </w:r>
      <w:r>
        <w:t>for all years of observation are available on GitHub (</w:t>
      </w:r>
      <w:hyperlink r:id="rId27" w:history="1">
        <w:r w:rsidR="003D1B65" w:rsidRPr="00FF29DB">
          <w:rPr>
            <w:rStyle w:val="Hyperlink"/>
          </w:rPr>
          <w:t>https://github.com/stefanielane/CommunityStability.git</w:t>
        </w:r>
      </w:hyperlink>
      <w:r>
        <w:t xml:space="preserve">), or </w:t>
      </w:r>
      <w:r w:rsidR="00126A23">
        <w:t>via Dryad (</w:t>
      </w:r>
      <w:hyperlink r:id="rId28" w:history="1">
        <w:r w:rsidR="001410CD">
          <w:rPr>
            <w:rStyle w:val="Hyperlink"/>
          </w:rPr>
          <w:t>https://doi.org/10.5061/dryad.r7sqv9sh8</w:t>
        </w:r>
      </w:hyperlink>
      <w:r w:rsidR="00126A23">
        <w:t>)</w:t>
      </w:r>
    </w:p>
    <w:p w14:paraId="6BB1A7AD" w14:textId="77777777" w:rsidR="00694C2C" w:rsidRPr="00694C2C" w:rsidRDefault="00694C2C" w:rsidP="00694C2C"/>
    <w:p w14:paraId="558E9722" w14:textId="4E0B2938" w:rsidR="003B66C2" w:rsidRPr="00CE3708" w:rsidRDefault="003B66C2" w:rsidP="00CE3708">
      <w:pPr>
        <w:tabs>
          <w:tab w:val="left" w:pos="6384"/>
        </w:tabs>
      </w:pPr>
      <w:r>
        <w:tab/>
      </w:r>
    </w:p>
    <w:p w14:paraId="13E35A3D" w14:textId="77777777" w:rsidR="00694C2C" w:rsidRDefault="00694C2C" w:rsidP="00CE3708">
      <w:pPr>
        <w:tabs>
          <w:tab w:val="left" w:pos="6384"/>
        </w:tabs>
        <w:rPr>
          <w:rFonts w:asciiTheme="majorHAnsi" w:eastAsiaTheme="majorEastAsia" w:hAnsiTheme="majorHAnsi" w:cstheme="majorBidi"/>
          <w:color w:val="2F5496" w:themeColor="accent1" w:themeShade="BF"/>
          <w:sz w:val="32"/>
          <w:szCs w:val="32"/>
        </w:rPr>
      </w:pPr>
      <w:r w:rsidRPr="003B66C2">
        <w:br w:type="page"/>
      </w:r>
      <w:r w:rsidR="003B66C2">
        <w:lastRenderedPageBreak/>
        <w:tab/>
      </w:r>
    </w:p>
    <w:p w14:paraId="527F62BB" w14:textId="731A5DD5" w:rsidR="00D81CB7" w:rsidRDefault="00340BB0" w:rsidP="00340BB0">
      <w:pPr>
        <w:pStyle w:val="Heading1"/>
      </w:pPr>
      <w:r>
        <w:t>Literature Cited</w:t>
      </w:r>
    </w:p>
    <w:p w14:paraId="35226628" w14:textId="649584F8" w:rsidR="00AA2531" w:rsidRPr="00AA2531" w:rsidRDefault="00AA2531" w:rsidP="00AA2531">
      <w:pPr>
        <w:pStyle w:val="Bibliography"/>
        <w:rPr>
          <w:rFonts w:ascii="Calibri" w:hAnsi="Calibri" w:cs="Calibri"/>
        </w:rPr>
      </w:pPr>
      <w:r w:rsidRPr="00AA2531">
        <w:rPr>
          <w:rFonts w:ascii="Calibri" w:hAnsi="Calibri" w:cs="Calibri"/>
        </w:rPr>
        <w:t xml:space="preserve">Apfelbaum, S. I., &amp; Sams, C. E. (1987). Ecology and Control of Reed Canary Grass (Phalaris arundinacea L.). </w:t>
      </w:r>
      <w:r w:rsidRPr="00AA2531">
        <w:rPr>
          <w:rFonts w:ascii="Calibri" w:hAnsi="Calibri" w:cs="Calibri"/>
          <w:i/>
          <w:iCs/>
        </w:rPr>
        <w:t>Natural Areas Journal</w:t>
      </w:r>
      <w:r w:rsidRPr="00AA2531">
        <w:rPr>
          <w:rFonts w:ascii="Calibri" w:hAnsi="Calibri" w:cs="Calibri"/>
        </w:rPr>
        <w:t xml:space="preserve">, </w:t>
      </w:r>
      <w:r w:rsidRPr="00AA2531">
        <w:rPr>
          <w:rFonts w:ascii="Calibri" w:hAnsi="Calibri" w:cs="Calibri"/>
          <w:i/>
          <w:iCs/>
        </w:rPr>
        <w:t>7</w:t>
      </w:r>
      <w:r w:rsidRPr="00AA2531">
        <w:rPr>
          <w:rFonts w:ascii="Calibri" w:hAnsi="Calibri" w:cs="Calibri"/>
        </w:rPr>
        <w:t>(2), 69–74.</w:t>
      </w:r>
    </w:p>
    <w:p w14:paraId="03B5D271" w14:textId="77777777" w:rsidR="00AA2531" w:rsidRPr="00AA2531" w:rsidRDefault="00AA2531" w:rsidP="00AA2531">
      <w:pPr>
        <w:pStyle w:val="Bibliography"/>
        <w:rPr>
          <w:rFonts w:ascii="Calibri" w:hAnsi="Calibri" w:cs="Calibri"/>
        </w:rPr>
      </w:pPr>
      <w:r w:rsidRPr="00AA2531">
        <w:rPr>
          <w:rFonts w:ascii="Calibri" w:hAnsi="Calibri" w:cs="Calibri"/>
        </w:rPr>
        <w:t xml:space="preserve">Bai, Y., Han, X., Wu, J., Chen, Z., &amp; Li, L. (2004). Ecosystem stability and compensatory effects in the Inner Mongolia grassland. </w:t>
      </w:r>
      <w:r w:rsidRPr="00AA2531">
        <w:rPr>
          <w:rFonts w:ascii="Calibri" w:hAnsi="Calibri" w:cs="Calibri"/>
          <w:i/>
          <w:iCs/>
        </w:rPr>
        <w:t>Nature</w:t>
      </w:r>
      <w:r w:rsidRPr="00AA2531">
        <w:rPr>
          <w:rFonts w:ascii="Calibri" w:hAnsi="Calibri" w:cs="Calibri"/>
        </w:rPr>
        <w:t xml:space="preserve">, </w:t>
      </w:r>
      <w:r w:rsidRPr="00AA2531">
        <w:rPr>
          <w:rFonts w:ascii="Calibri" w:hAnsi="Calibri" w:cs="Calibri"/>
          <w:i/>
          <w:iCs/>
        </w:rPr>
        <w:t>431</w:t>
      </w:r>
      <w:r w:rsidRPr="00AA2531">
        <w:rPr>
          <w:rFonts w:ascii="Calibri" w:hAnsi="Calibri" w:cs="Calibri"/>
        </w:rPr>
        <w:t>(7005), 181–184. https://doi.org/10.1038/nature02850</w:t>
      </w:r>
    </w:p>
    <w:p w14:paraId="7156FE95" w14:textId="77777777" w:rsidR="00AA2531" w:rsidRPr="00AA2531" w:rsidRDefault="00AA2531" w:rsidP="00AA2531">
      <w:pPr>
        <w:pStyle w:val="Bibliography"/>
        <w:rPr>
          <w:rFonts w:ascii="Calibri" w:hAnsi="Calibri" w:cs="Calibri"/>
        </w:rPr>
      </w:pPr>
      <w:r w:rsidRPr="00AA2531">
        <w:rPr>
          <w:rFonts w:ascii="Calibri" w:hAnsi="Calibri" w:cs="Calibri"/>
        </w:rPr>
        <w:t xml:space="preserve">Bradfield, G. E., &amp; Porter, G. L. (1982). Vegetation structure and diversity components of a Fraser estuary tidal marsh. </w:t>
      </w:r>
      <w:r w:rsidRPr="00AA2531">
        <w:rPr>
          <w:rFonts w:ascii="Calibri" w:hAnsi="Calibri" w:cs="Calibri"/>
          <w:i/>
          <w:iCs/>
        </w:rPr>
        <w:t>Canadian Journal of Botany</w:t>
      </w:r>
      <w:r w:rsidRPr="00AA2531">
        <w:rPr>
          <w:rFonts w:ascii="Calibri" w:hAnsi="Calibri" w:cs="Calibri"/>
        </w:rPr>
        <w:t xml:space="preserve">, </w:t>
      </w:r>
      <w:r w:rsidRPr="00AA2531">
        <w:rPr>
          <w:rFonts w:ascii="Calibri" w:hAnsi="Calibri" w:cs="Calibri"/>
          <w:i/>
          <w:iCs/>
        </w:rPr>
        <w:t>60</w:t>
      </w:r>
      <w:r w:rsidRPr="00AA2531">
        <w:rPr>
          <w:rFonts w:ascii="Calibri" w:hAnsi="Calibri" w:cs="Calibri"/>
        </w:rPr>
        <w:t>(4), 440–451. https://doi.org/10.1139/b82-060</w:t>
      </w:r>
    </w:p>
    <w:p w14:paraId="691D7F40" w14:textId="20189686" w:rsidR="00BA7ED6" w:rsidRDefault="00BA7ED6" w:rsidP="00AA2531">
      <w:pPr>
        <w:pStyle w:val="Bibliography"/>
        <w:rPr>
          <w:ins w:id="1902" w:author="Stefanie Lane" w:date="2023-02-06T11:13:00Z"/>
          <w:rFonts w:ascii="Calibri" w:hAnsi="Calibri" w:cs="Calibri"/>
        </w:rPr>
      </w:pPr>
      <w:proofErr w:type="spellStart"/>
      <w:ins w:id="1903" w:author="Stefanie Lane" w:date="2023-02-06T11:13:00Z">
        <w:r w:rsidRPr="00BA7ED6">
          <w:rPr>
            <w:rFonts w:ascii="Calibri" w:hAnsi="Calibri" w:cs="Calibri"/>
          </w:rPr>
          <w:t>Briski</w:t>
        </w:r>
        <w:proofErr w:type="spellEnd"/>
        <w:r w:rsidRPr="00BA7ED6">
          <w:rPr>
            <w:rFonts w:ascii="Calibri" w:hAnsi="Calibri" w:cs="Calibri"/>
          </w:rPr>
          <w:t xml:space="preserve">, E., Bailey, S. A., Casas-Monroy, O., </w:t>
        </w:r>
        <w:proofErr w:type="spellStart"/>
        <w:r w:rsidRPr="00BA7ED6">
          <w:rPr>
            <w:rFonts w:ascii="Calibri" w:hAnsi="Calibri" w:cs="Calibri"/>
          </w:rPr>
          <w:t>DiBacco</w:t>
        </w:r>
        <w:proofErr w:type="spellEnd"/>
        <w:r w:rsidRPr="00BA7ED6">
          <w:rPr>
            <w:rFonts w:ascii="Calibri" w:hAnsi="Calibri" w:cs="Calibri"/>
          </w:rPr>
          <w:t xml:space="preserve">, C., </w:t>
        </w:r>
        <w:proofErr w:type="spellStart"/>
        <w:r w:rsidRPr="00BA7ED6">
          <w:rPr>
            <w:rFonts w:ascii="Calibri" w:hAnsi="Calibri" w:cs="Calibri"/>
          </w:rPr>
          <w:t>Kaczmarska</w:t>
        </w:r>
        <w:proofErr w:type="spellEnd"/>
        <w:r w:rsidRPr="00BA7ED6">
          <w:rPr>
            <w:rFonts w:ascii="Calibri" w:hAnsi="Calibri" w:cs="Calibri"/>
          </w:rPr>
          <w:t>, I., Levings, C., ... &amp; MacIsaac, H. J. (2012). Relationship between propagule pressure and colonization pressure in invasion ecology: a test with ships' ballast. Proceedings of the Royal Society B: Biological Sciences, 279(1740), 2990-2997.</w:t>
        </w:r>
      </w:ins>
    </w:p>
    <w:p w14:paraId="3171898C" w14:textId="0ED6FFBC" w:rsidR="00AA2531" w:rsidRPr="00AA2531" w:rsidRDefault="00AA2531" w:rsidP="00AA2531">
      <w:pPr>
        <w:pStyle w:val="Bibliography"/>
        <w:rPr>
          <w:rFonts w:ascii="Calibri" w:hAnsi="Calibri" w:cs="Calibri"/>
        </w:rPr>
      </w:pPr>
      <w:r w:rsidRPr="00AA2531">
        <w:rPr>
          <w:rFonts w:ascii="Calibri" w:hAnsi="Calibri" w:cs="Calibri"/>
        </w:rPr>
        <w:t xml:space="preserve">Brophy, L. S., Greene, C. M., Hare, V. C., Holycross, B., Lanier, A., Heady, W. N., O’Connor, K., Imaki, H., Haddad, T., &amp; Dana, R. (2019). Insights into estuary habitat loss in the western United States using a new method for mapping maximum extent of tidal wetlands. </w:t>
      </w:r>
      <w:r w:rsidRPr="00AA2531">
        <w:rPr>
          <w:rFonts w:ascii="Calibri" w:hAnsi="Calibri" w:cs="Calibri"/>
          <w:i/>
          <w:iCs/>
        </w:rPr>
        <w:t>PLOS ONE</w:t>
      </w:r>
      <w:r w:rsidRPr="00AA2531">
        <w:rPr>
          <w:rFonts w:ascii="Calibri" w:hAnsi="Calibri" w:cs="Calibri"/>
        </w:rPr>
        <w:t xml:space="preserve">, </w:t>
      </w:r>
      <w:r w:rsidRPr="00AA2531">
        <w:rPr>
          <w:rFonts w:ascii="Calibri" w:hAnsi="Calibri" w:cs="Calibri"/>
          <w:i/>
          <w:iCs/>
        </w:rPr>
        <w:t>14</w:t>
      </w:r>
      <w:r w:rsidRPr="00AA2531">
        <w:rPr>
          <w:rFonts w:ascii="Calibri" w:hAnsi="Calibri" w:cs="Calibri"/>
        </w:rPr>
        <w:t>(8), e0218558. https://doi.org/10.1371/journal.pone.0218558</w:t>
      </w:r>
    </w:p>
    <w:p w14:paraId="6BB69D98" w14:textId="77777777" w:rsidR="00AA2531" w:rsidRPr="00AA2531" w:rsidRDefault="00AA2531" w:rsidP="00AA2531">
      <w:pPr>
        <w:pStyle w:val="Bibliography"/>
        <w:rPr>
          <w:rFonts w:ascii="Calibri" w:hAnsi="Calibri" w:cs="Calibri"/>
        </w:rPr>
      </w:pPr>
      <w:r w:rsidRPr="00AA2531">
        <w:rPr>
          <w:rFonts w:ascii="Calibri" w:hAnsi="Calibri" w:cs="Calibri"/>
        </w:rPr>
        <w:t xml:space="preserve">Bruno, J. F. (2000). Facilitation of Cobble Beach Plant Communities Through Habitat Modification by Spartina Alterniflora. </w:t>
      </w:r>
      <w:r w:rsidRPr="00AA2531">
        <w:rPr>
          <w:rFonts w:ascii="Calibri" w:hAnsi="Calibri" w:cs="Calibri"/>
          <w:i/>
          <w:iCs/>
        </w:rPr>
        <w:t>Ecology</w:t>
      </w:r>
      <w:r w:rsidRPr="00AA2531">
        <w:rPr>
          <w:rFonts w:ascii="Calibri" w:hAnsi="Calibri" w:cs="Calibri"/>
        </w:rPr>
        <w:t xml:space="preserve">, </w:t>
      </w:r>
      <w:r w:rsidRPr="00AA2531">
        <w:rPr>
          <w:rFonts w:ascii="Calibri" w:hAnsi="Calibri" w:cs="Calibri"/>
          <w:i/>
          <w:iCs/>
        </w:rPr>
        <w:t>81</w:t>
      </w:r>
      <w:r w:rsidRPr="00AA2531">
        <w:rPr>
          <w:rFonts w:ascii="Calibri" w:hAnsi="Calibri" w:cs="Calibri"/>
        </w:rPr>
        <w:t>(5), 1179–1192. https://doi.org/10.1890/0012-9658(2000)081[</w:t>
      </w:r>
      <w:proofErr w:type="gramStart"/>
      <w:r w:rsidRPr="00AA2531">
        <w:rPr>
          <w:rFonts w:ascii="Calibri" w:hAnsi="Calibri" w:cs="Calibri"/>
        </w:rPr>
        <w:t>1179:FOCBPC</w:t>
      </w:r>
      <w:proofErr w:type="gramEnd"/>
      <w:r w:rsidRPr="00AA2531">
        <w:rPr>
          <w:rFonts w:ascii="Calibri" w:hAnsi="Calibri" w:cs="Calibri"/>
        </w:rPr>
        <w:t>]2.0.CO;2</w:t>
      </w:r>
    </w:p>
    <w:p w14:paraId="57C8B2F9" w14:textId="77777777" w:rsidR="00AA2531" w:rsidRPr="00AA2531" w:rsidRDefault="00AA2531" w:rsidP="00AA2531">
      <w:pPr>
        <w:pStyle w:val="Bibliography"/>
        <w:rPr>
          <w:rFonts w:ascii="Calibri" w:hAnsi="Calibri" w:cs="Calibri"/>
        </w:rPr>
      </w:pPr>
      <w:r w:rsidRPr="00AA2531">
        <w:rPr>
          <w:rFonts w:ascii="Calibri" w:hAnsi="Calibri" w:cs="Calibri"/>
        </w:rPr>
        <w:t xml:space="preserve">Butzeck, C., Schröder, U., Oldeland, J., Nolte, S., &amp; Jensen, K. (2016). Vegetation succession of low estuarine marshes is affected by distance to navigation channel and changes in water level. </w:t>
      </w:r>
      <w:r w:rsidRPr="00AA2531">
        <w:rPr>
          <w:rFonts w:ascii="Calibri" w:hAnsi="Calibri" w:cs="Calibri"/>
          <w:i/>
          <w:iCs/>
        </w:rPr>
        <w:t>Journal of Coastal Conservation</w:t>
      </w:r>
      <w:r w:rsidRPr="00AA2531">
        <w:rPr>
          <w:rFonts w:ascii="Calibri" w:hAnsi="Calibri" w:cs="Calibri"/>
        </w:rPr>
        <w:t xml:space="preserve">, </w:t>
      </w:r>
      <w:r w:rsidRPr="00AA2531">
        <w:rPr>
          <w:rFonts w:ascii="Calibri" w:hAnsi="Calibri" w:cs="Calibri"/>
          <w:i/>
          <w:iCs/>
        </w:rPr>
        <w:t>20</w:t>
      </w:r>
      <w:r w:rsidRPr="00AA2531">
        <w:rPr>
          <w:rFonts w:ascii="Calibri" w:hAnsi="Calibri" w:cs="Calibri"/>
        </w:rPr>
        <w:t>(3), 221–236. https://doi.org/10.1007/s11852-016-0432-1</w:t>
      </w:r>
    </w:p>
    <w:p w14:paraId="4986E3E2" w14:textId="77777777" w:rsidR="00AA2531" w:rsidRPr="00AA2531" w:rsidRDefault="00AA2531" w:rsidP="00AA2531">
      <w:pPr>
        <w:pStyle w:val="Bibliography"/>
        <w:rPr>
          <w:rFonts w:ascii="Calibri" w:hAnsi="Calibri" w:cs="Calibri"/>
        </w:rPr>
      </w:pPr>
      <w:r w:rsidRPr="00AA2531">
        <w:rPr>
          <w:rFonts w:ascii="Calibri" w:hAnsi="Calibri" w:cs="Calibri"/>
        </w:rPr>
        <w:t xml:space="preserve">Chalifour, L., Scott, D. C., MacDuffee, M., Iacarella, J. C., Martin, T. G., &amp; Baum, J. K. (2019). Habitat use by juvenile salmon, other migratory fish, and resident fish species underscores the importance </w:t>
      </w:r>
      <w:r w:rsidRPr="00AA2531">
        <w:rPr>
          <w:rFonts w:ascii="Calibri" w:hAnsi="Calibri" w:cs="Calibri"/>
        </w:rPr>
        <w:lastRenderedPageBreak/>
        <w:t xml:space="preserve">of estuarine habitat mosaics. </w:t>
      </w:r>
      <w:r w:rsidRPr="00AA2531">
        <w:rPr>
          <w:rFonts w:ascii="Calibri" w:hAnsi="Calibri" w:cs="Calibri"/>
          <w:i/>
          <w:iCs/>
        </w:rPr>
        <w:t>Marine Ecology Progress Series</w:t>
      </w:r>
      <w:r w:rsidRPr="00AA2531">
        <w:rPr>
          <w:rFonts w:ascii="Calibri" w:hAnsi="Calibri" w:cs="Calibri"/>
        </w:rPr>
        <w:t xml:space="preserve">, </w:t>
      </w:r>
      <w:r w:rsidRPr="00AA2531">
        <w:rPr>
          <w:rFonts w:ascii="Calibri" w:hAnsi="Calibri" w:cs="Calibri"/>
          <w:i/>
          <w:iCs/>
        </w:rPr>
        <w:t>625</w:t>
      </w:r>
      <w:r w:rsidRPr="00AA2531">
        <w:rPr>
          <w:rFonts w:ascii="Calibri" w:hAnsi="Calibri" w:cs="Calibri"/>
        </w:rPr>
        <w:t>, 145–162. https://doi.org/10.3354/meps13064</w:t>
      </w:r>
    </w:p>
    <w:p w14:paraId="56E11E61" w14:textId="77777777" w:rsidR="00AA2531" w:rsidRPr="00AA2531" w:rsidRDefault="00AA2531" w:rsidP="00AA2531">
      <w:pPr>
        <w:pStyle w:val="Bibliography"/>
        <w:rPr>
          <w:rFonts w:ascii="Calibri" w:hAnsi="Calibri" w:cs="Calibri"/>
        </w:rPr>
      </w:pPr>
      <w:r w:rsidRPr="00AA2531">
        <w:rPr>
          <w:rFonts w:ascii="Calibri" w:hAnsi="Calibri" w:cs="Calibri"/>
        </w:rPr>
        <w:t xml:space="preserve">Davis, M. J., Woo, I., Ellings, C. S., Hodgson, S., Beauchamp, D. A., Nakai, G., &amp; De La Cruz, S. E. W. (2021). A climate-mediated shift in the estuarine habitat mosaic limits prey availability and reduces nursery quality for juvenile salmon. </w:t>
      </w:r>
      <w:r w:rsidRPr="00AA2531">
        <w:rPr>
          <w:rFonts w:ascii="Calibri" w:hAnsi="Calibri" w:cs="Calibri"/>
          <w:i/>
          <w:iCs/>
        </w:rPr>
        <w:t>Estuaries and Coasts</w:t>
      </w:r>
      <w:r w:rsidRPr="00AA2531">
        <w:rPr>
          <w:rFonts w:ascii="Calibri" w:hAnsi="Calibri" w:cs="Calibri"/>
        </w:rPr>
        <w:t>. https://doi.org/10.1007/s12237-021-01003-3</w:t>
      </w:r>
    </w:p>
    <w:p w14:paraId="155761CE" w14:textId="77777777" w:rsidR="00AA2531" w:rsidRPr="00AA2531" w:rsidRDefault="00AA2531" w:rsidP="00AA2531">
      <w:pPr>
        <w:pStyle w:val="Bibliography"/>
        <w:rPr>
          <w:rFonts w:ascii="Calibri" w:hAnsi="Calibri" w:cs="Calibri"/>
        </w:rPr>
      </w:pPr>
      <w:r w:rsidRPr="00AA2531">
        <w:rPr>
          <w:rFonts w:ascii="Calibri" w:hAnsi="Calibri" w:cs="Calibri"/>
        </w:rPr>
        <w:t xml:space="preserve">de Bello, F., </w:t>
      </w:r>
      <w:proofErr w:type="spellStart"/>
      <w:r w:rsidRPr="00AA2531">
        <w:rPr>
          <w:rFonts w:ascii="Calibri" w:hAnsi="Calibri" w:cs="Calibri"/>
        </w:rPr>
        <w:t>Lavorel</w:t>
      </w:r>
      <w:proofErr w:type="spellEnd"/>
      <w:r w:rsidRPr="00AA2531">
        <w:rPr>
          <w:rFonts w:ascii="Calibri" w:hAnsi="Calibri" w:cs="Calibri"/>
        </w:rPr>
        <w:t xml:space="preserve">, S., Hallett, L. M., Valencia, E., Garnier, E., </w:t>
      </w:r>
      <w:proofErr w:type="spellStart"/>
      <w:r w:rsidRPr="00AA2531">
        <w:rPr>
          <w:rFonts w:ascii="Calibri" w:hAnsi="Calibri" w:cs="Calibri"/>
        </w:rPr>
        <w:t>Roscher</w:t>
      </w:r>
      <w:proofErr w:type="spellEnd"/>
      <w:r w:rsidRPr="00AA2531">
        <w:rPr>
          <w:rFonts w:ascii="Calibri" w:hAnsi="Calibri" w:cs="Calibri"/>
        </w:rPr>
        <w:t xml:space="preserve">, C., Conti, L., </w:t>
      </w:r>
      <w:proofErr w:type="spellStart"/>
      <w:r w:rsidRPr="00AA2531">
        <w:rPr>
          <w:rFonts w:ascii="Calibri" w:hAnsi="Calibri" w:cs="Calibri"/>
        </w:rPr>
        <w:t>Galland</w:t>
      </w:r>
      <w:proofErr w:type="spellEnd"/>
      <w:r w:rsidRPr="00AA2531">
        <w:rPr>
          <w:rFonts w:ascii="Calibri" w:hAnsi="Calibri" w:cs="Calibri"/>
        </w:rPr>
        <w:t xml:space="preserve">, T., </w:t>
      </w:r>
      <w:proofErr w:type="spellStart"/>
      <w:r w:rsidRPr="00AA2531">
        <w:rPr>
          <w:rFonts w:ascii="Calibri" w:hAnsi="Calibri" w:cs="Calibri"/>
        </w:rPr>
        <w:t>Goberna</w:t>
      </w:r>
      <w:proofErr w:type="spellEnd"/>
      <w:r w:rsidRPr="00AA2531">
        <w:rPr>
          <w:rFonts w:ascii="Calibri" w:hAnsi="Calibri" w:cs="Calibri"/>
        </w:rPr>
        <w:t xml:space="preserve">, M., </w:t>
      </w:r>
      <w:proofErr w:type="spellStart"/>
      <w:r w:rsidRPr="00AA2531">
        <w:rPr>
          <w:rFonts w:ascii="Calibri" w:hAnsi="Calibri" w:cs="Calibri"/>
        </w:rPr>
        <w:t>Májeková</w:t>
      </w:r>
      <w:proofErr w:type="spellEnd"/>
      <w:r w:rsidRPr="00AA2531">
        <w:rPr>
          <w:rFonts w:ascii="Calibri" w:hAnsi="Calibri" w:cs="Calibri"/>
        </w:rPr>
        <w:t xml:space="preserve">, M., Montesinos-Navarro, A., </w:t>
      </w:r>
      <w:proofErr w:type="spellStart"/>
      <w:r w:rsidRPr="00AA2531">
        <w:rPr>
          <w:rFonts w:ascii="Calibri" w:hAnsi="Calibri" w:cs="Calibri"/>
        </w:rPr>
        <w:t>Pausas</w:t>
      </w:r>
      <w:proofErr w:type="spellEnd"/>
      <w:r w:rsidRPr="00AA2531">
        <w:rPr>
          <w:rFonts w:ascii="Calibri" w:hAnsi="Calibri" w:cs="Calibri"/>
        </w:rPr>
        <w:t>, J. G., Verdú, M., E-</w:t>
      </w:r>
      <w:proofErr w:type="spellStart"/>
      <w:r w:rsidRPr="00AA2531">
        <w:rPr>
          <w:rFonts w:ascii="Calibri" w:hAnsi="Calibri" w:cs="Calibri"/>
        </w:rPr>
        <w:t>Vojtkó</w:t>
      </w:r>
      <w:proofErr w:type="spellEnd"/>
      <w:r w:rsidRPr="00AA2531">
        <w:rPr>
          <w:rFonts w:ascii="Calibri" w:hAnsi="Calibri" w:cs="Calibri"/>
        </w:rPr>
        <w:t xml:space="preserve">, A., </w:t>
      </w:r>
      <w:proofErr w:type="spellStart"/>
      <w:r w:rsidRPr="00AA2531">
        <w:rPr>
          <w:rFonts w:ascii="Calibri" w:hAnsi="Calibri" w:cs="Calibri"/>
        </w:rPr>
        <w:t>Götzenberger</w:t>
      </w:r>
      <w:proofErr w:type="spellEnd"/>
      <w:r w:rsidRPr="00AA2531">
        <w:rPr>
          <w:rFonts w:ascii="Calibri" w:hAnsi="Calibri" w:cs="Calibri"/>
        </w:rPr>
        <w:t xml:space="preserve">, L., &amp; Lepš, J. (2021). Functional </w:t>
      </w:r>
      <w:proofErr w:type="gramStart"/>
      <w:r w:rsidRPr="00AA2531">
        <w:rPr>
          <w:rFonts w:ascii="Calibri" w:hAnsi="Calibri" w:cs="Calibri"/>
        </w:rPr>
        <w:t>trait effects</w:t>
      </w:r>
      <w:proofErr w:type="gramEnd"/>
      <w:r w:rsidRPr="00AA2531">
        <w:rPr>
          <w:rFonts w:ascii="Calibri" w:hAnsi="Calibri" w:cs="Calibri"/>
        </w:rPr>
        <w:t xml:space="preserve"> on ecosystem stability: Assembling the jigsaw puzzle. </w:t>
      </w:r>
      <w:r w:rsidRPr="00AA2531">
        <w:rPr>
          <w:rFonts w:ascii="Calibri" w:hAnsi="Calibri" w:cs="Calibri"/>
          <w:i/>
          <w:iCs/>
        </w:rPr>
        <w:t>Trends in Ecology &amp; Evolution</w:t>
      </w:r>
      <w:r w:rsidRPr="00AA2531">
        <w:rPr>
          <w:rFonts w:ascii="Calibri" w:hAnsi="Calibri" w:cs="Calibri"/>
        </w:rPr>
        <w:t xml:space="preserve">, </w:t>
      </w:r>
      <w:r w:rsidRPr="00AA2531">
        <w:rPr>
          <w:rFonts w:ascii="Calibri" w:hAnsi="Calibri" w:cs="Calibri"/>
          <w:i/>
          <w:iCs/>
        </w:rPr>
        <w:t>36</w:t>
      </w:r>
      <w:r w:rsidRPr="00AA2531">
        <w:rPr>
          <w:rFonts w:ascii="Calibri" w:hAnsi="Calibri" w:cs="Calibri"/>
        </w:rPr>
        <w:t>(9), 822–836. https://doi.org/10.1016/j.tree.2021.05.001</w:t>
      </w:r>
    </w:p>
    <w:p w14:paraId="544FEB42" w14:textId="77777777" w:rsidR="00AA2531" w:rsidRPr="00AA2531" w:rsidRDefault="00AA2531" w:rsidP="00AA2531">
      <w:pPr>
        <w:pStyle w:val="Bibliography"/>
        <w:rPr>
          <w:rFonts w:ascii="Calibri" w:hAnsi="Calibri" w:cs="Calibri"/>
        </w:rPr>
      </w:pPr>
      <w:r w:rsidRPr="00AA2531">
        <w:rPr>
          <w:rFonts w:ascii="Calibri" w:hAnsi="Calibri" w:cs="Calibri"/>
        </w:rPr>
        <w:t xml:space="preserve">De Cáceres, M., &amp; Jansen, F. (2016). </w:t>
      </w:r>
      <w:r w:rsidRPr="00AA2531">
        <w:rPr>
          <w:rFonts w:ascii="Calibri" w:hAnsi="Calibri" w:cs="Calibri"/>
          <w:i/>
          <w:iCs/>
        </w:rPr>
        <w:t>Indicspecies</w:t>
      </w:r>
      <w:r w:rsidRPr="00AA2531">
        <w:rPr>
          <w:rFonts w:ascii="Calibri" w:hAnsi="Calibri" w:cs="Calibri"/>
        </w:rPr>
        <w:t>. http://r.meteo.uni.wroc.pl/web/packages/indicspecies/indicspecies.pdf</w:t>
      </w:r>
    </w:p>
    <w:p w14:paraId="19013180" w14:textId="77777777" w:rsidR="00AA2531" w:rsidRPr="00AA2531" w:rsidRDefault="00AA2531" w:rsidP="00AA2531">
      <w:pPr>
        <w:pStyle w:val="Bibliography"/>
        <w:rPr>
          <w:rFonts w:ascii="Calibri" w:hAnsi="Calibri" w:cs="Calibri"/>
        </w:rPr>
      </w:pPr>
      <w:r w:rsidRPr="00AA2531">
        <w:rPr>
          <w:rFonts w:ascii="Calibri" w:hAnsi="Calibri" w:cs="Calibri"/>
        </w:rPr>
        <w:t xml:space="preserve">Denoth, M., &amp; Myers, J. H. (2007). Competition between Lythrum salicaria and a rare species: Combining evidence from experiments and long-term monitoring. </w:t>
      </w:r>
      <w:r w:rsidRPr="00AA2531">
        <w:rPr>
          <w:rFonts w:ascii="Calibri" w:hAnsi="Calibri" w:cs="Calibri"/>
          <w:i/>
          <w:iCs/>
        </w:rPr>
        <w:t>Plant Ecology</w:t>
      </w:r>
      <w:r w:rsidRPr="00AA2531">
        <w:rPr>
          <w:rFonts w:ascii="Calibri" w:hAnsi="Calibri" w:cs="Calibri"/>
        </w:rPr>
        <w:t xml:space="preserve">, </w:t>
      </w:r>
      <w:r w:rsidRPr="00AA2531">
        <w:rPr>
          <w:rFonts w:ascii="Calibri" w:hAnsi="Calibri" w:cs="Calibri"/>
          <w:i/>
          <w:iCs/>
        </w:rPr>
        <w:t>191</w:t>
      </w:r>
      <w:r w:rsidRPr="00AA2531">
        <w:rPr>
          <w:rFonts w:ascii="Calibri" w:hAnsi="Calibri" w:cs="Calibri"/>
        </w:rPr>
        <w:t>(2), 153–161. https://doi.org/10.1007/s11258-006-9232-2</w:t>
      </w:r>
    </w:p>
    <w:p w14:paraId="75892892" w14:textId="6EA0C340" w:rsidR="0050398F" w:rsidRDefault="0050398F" w:rsidP="00AA2531">
      <w:pPr>
        <w:pStyle w:val="Bibliography"/>
        <w:rPr>
          <w:ins w:id="1904" w:author="Stefanie Lane" w:date="2023-02-08T10:36:00Z"/>
          <w:rFonts w:ascii="Calibri" w:hAnsi="Calibri" w:cs="Calibri"/>
        </w:rPr>
      </w:pPr>
      <w:proofErr w:type="spellStart"/>
      <w:ins w:id="1905" w:author="Stefanie Lane" w:date="2023-02-08T10:36:00Z">
        <w:r w:rsidRPr="0050398F">
          <w:rPr>
            <w:rFonts w:ascii="Calibri" w:hAnsi="Calibri" w:cs="Calibri"/>
          </w:rPr>
          <w:t>Dethier</w:t>
        </w:r>
        <w:proofErr w:type="spellEnd"/>
        <w:r w:rsidRPr="0050398F">
          <w:rPr>
            <w:rFonts w:ascii="Calibri" w:hAnsi="Calibri" w:cs="Calibri"/>
          </w:rPr>
          <w:t>, M. N., &amp; Hacker, S. D. (2005). Physical factors vs. biotic resistance in controlling the invasion of an estuarine marsh grass. Ecological Applications, 15(4), 1273-1283.</w:t>
        </w:r>
        <w:r>
          <w:rPr>
            <w:rFonts w:ascii="Calibri" w:hAnsi="Calibri" w:cs="Calibri"/>
          </w:rPr>
          <w:t xml:space="preserve"> </w:t>
        </w:r>
        <w:r w:rsidRPr="0050398F">
          <w:rPr>
            <w:rFonts w:ascii="Calibri" w:hAnsi="Calibri" w:cs="Calibri"/>
          </w:rPr>
          <w:t>https://doi.org/10.1890/04-0505</w:t>
        </w:r>
      </w:ins>
    </w:p>
    <w:p w14:paraId="5DD4ABE7" w14:textId="1D197ACF" w:rsidR="00AA2531" w:rsidRPr="00AA2531" w:rsidRDefault="00AA2531" w:rsidP="00AA2531">
      <w:pPr>
        <w:pStyle w:val="Bibliography"/>
        <w:rPr>
          <w:rFonts w:ascii="Calibri" w:hAnsi="Calibri" w:cs="Calibri"/>
        </w:rPr>
      </w:pPr>
      <w:r w:rsidRPr="00AA2531">
        <w:rPr>
          <w:rFonts w:ascii="Calibri" w:hAnsi="Calibri" w:cs="Calibri"/>
        </w:rPr>
        <w:t xml:space="preserve">Donohue, I., Hillebrand, H., Montoya, J. M., Petchey, O. L., Pimm, S. L., Fowler, M. S., Healy, K., Jackson, A. L., Lurgi, M., McClean, D., O’Connor, N. E., O’Gorman, E. J., &amp; Yang, Q. (2016). Navigating the complexity of ecological stability. </w:t>
      </w:r>
      <w:r w:rsidRPr="00AA2531">
        <w:rPr>
          <w:rFonts w:ascii="Calibri" w:hAnsi="Calibri" w:cs="Calibri"/>
          <w:i/>
          <w:iCs/>
        </w:rPr>
        <w:t>Ecology Letters</w:t>
      </w:r>
      <w:r w:rsidRPr="00AA2531">
        <w:rPr>
          <w:rFonts w:ascii="Calibri" w:hAnsi="Calibri" w:cs="Calibri"/>
        </w:rPr>
        <w:t xml:space="preserve">, </w:t>
      </w:r>
      <w:r w:rsidRPr="00AA2531">
        <w:rPr>
          <w:rFonts w:ascii="Calibri" w:hAnsi="Calibri" w:cs="Calibri"/>
          <w:i/>
          <w:iCs/>
        </w:rPr>
        <w:t>19</w:t>
      </w:r>
      <w:r w:rsidRPr="00AA2531">
        <w:rPr>
          <w:rFonts w:ascii="Calibri" w:hAnsi="Calibri" w:cs="Calibri"/>
        </w:rPr>
        <w:t>(9), 1172–1185. https://doi.org/10.1111/ele.12648</w:t>
      </w:r>
    </w:p>
    <w:p w14:paraId="42D3A3CB" w14:textId="77777777" w:rsidR="00AA2531" w:rsidRPr="00AA2531" w:rsidRDefault="00AA2531" w:rsidP="00AA2531">
      <w:pPr>
        <w:pStyle w:val="Bibliography"/>
        <w:rPr>
          <w:rFonts w:ascii="Calibri" w:hAnsi="Calibri" w:cs="Calibri"/>
        </w:rPr>
      </w:pPr>
      <w:r w:rsidRPr="00AA2531">
        <w:rPr>
          <w:rFonts w:ascii="Calibri" w:hAnsi="Calibri" w:cs="Calibri"/>
        </w:rPr>
        <w:t xml:space="preserve">Douglas, T. J., Schuerholz, G., &amp; Juniper, S. K. (2022). Blue Carbon Storage in a Northern Temperate Estuary Subject to Habitat Loss and Chronic Habitat Disturbance: Cowichan Estuary, British </w:t>
      </w:r>
      <w:r w:rsidRPr="00AA2531">
        <w:rPr>
          <w:rFonts w:ascii="Calibri" w:hAnsi="Calibri" w:cs="Calibri"/>
        </w:rPr>
        <w:lastRenderedPageBreak/>
        <w:t xml:space="preserve">Columbia, Canada. </w:t>
      </w:r>
      <w:r w:rsidRPr="00AA2531">
        <w:rPr>
          <w:rFonts w:ascii="Calibri" w:hAnsi="Calibri" w:cs="Calibri"/>
          <w:i/>
          <w:iCs/>
        </w:rPr>
        <w:t>Frontiers in Marine Science</w:t>
      </w:r>
      <w:r w:rsidRPr="00AA2531">
        <w:rPr>
          <w:rFonts w:ascii="Calibri" w:hAnsi="Calibri" w:cs="Calibri"/>
        </w:rPr>
        <w:t xml:space="preserve">, </w:t>
      </w:r>
      <w:r w:rsidRPr="00AA2531">
        <w:rPr>
          <w:rFonts w:ascii="Calibri" w:hAnsi="Calibri" w:cs="Calibri"/>
          <w:i/>
          <w:iCs/>
        </w:rPr>
        <w:t>9</w:t>
      </w:r>
      <w:r w:rsidRPr="00AA2531">
        <w:rPr>
          <w:rFonts w:ascii="Calibri" w:hAnsi="Calibri" w:cs="Calibri"/>
        </w:rPr>
        <w:t>. https://www.frontiersin.org/article/10.3389/fmars.2022.857586</w:t>
      </w:r>
    </w:p>
    <w:p w14:paraId="4C3F8BA5" w14:textId="77777777" w:rsidR="00AA2531" w:rsidRPr="00AA2531" w:rsidRDefault="00AA2531" w:rsidP="00AA2531">
      <w:pPr>
        <w:pStyle w:val="Bibliography"/>
        <w:rPr>
          <w:rFonts w:ascii="Calibri" w:hAnsi="Calibri" w:cs="Calibri"/>
        </w:rPr>
      </w:pPr>
      <w:r w:rsidRPr="00AA2531">
        <w:rPr>
          <w:rFonts w:ascii="Calibri" w:hAnsi="Calibri" w:cs="Calibri"/>
        </w:rPr>
        <w:t xml:space="preserve">Duffy, J. E. (2003). Biodiversity loss, trophic skew and ecosystem functioning. </w:t>
      </w:r>
      <w:r w:rsidRPr="00AA2531">
        <w:rPr>
          <w:rFonts w:ascii="Calibri" w:hAnsi="Calibri" w:cs="Calibri"/>
          <w:i/>
          <w:iCs/>
        </w:rPr>
        <w:t>Ecology Letters</w:t>
      </w:r>
      <w:r w:rsidRPr="00AA2531">
        <w:rPr>
          <w:rFonts w:ascii="Calibri" w:hAnsi="Calibri" w:cs="Calibri"/>
        </w:rPr>
        <w:t xml:space="preserve">, </w:t>
      </w:r>
      <w:r w:rsidRPr="00AA2531">
        <w:rPr>
          <w:rFonts w:ascii="Calibri" w:hAnsi="Calibri" w:cs="Calibri"/>
          <w:i/>
          <w:iCs/>
        </w:rPr>
        <w:t>6</w:t>
      </w:r>
      <w:r w:rsidRPr="00AA2531">
        <w:rPr>
          <w:rFonts w:ascii="Calibri" w:hAnsi="Calibri" w:cs="Calibri"/>
        </w:rPr>
        <w:t>(8), 680–687. https://doi.org/10.1046/j.1461-0248.2003.00494.x</w:t>
      </w:r>
    </w:p>
    <w:p w14:paraId="3CDD1E2C" w14:textId="72D72A07" w:rsidR="00AA2531" w:rsidRPr="00AA2531" w:rsidRDefault="00AA2531" w:rsidP="00AA2531">
      <w:pPr>
        <w:pStyle w:val="Bibliography"/>
        <w:rPr>
          <w:rFonts w:ascii="Calibri" w:hAnsi="Calibri" w:cs="Calibri"/>
        </w:rPr>
      </w:pPr>
      <w:r w:rsidRPr="00AA2531">
        <w:rPr>
          <w:rFonts w:ascii="Calibri" w:hAnsi="Calibri" w:cs="Calibri"/>
        </w:rPr>
        <w:t xml:space="preserve">Dufrêne, M., &amp; Legendre, P. (1997). Species Assemblages and Indicator </w:t>
      </w:r>
      <w:r w:rsidR="00E5257D" w:rsidRPr="00AA2531">
        <w:rPr>
          <w:rFonts w:ascii="Calibri" w:hAnsi="Calibri" w:cs="Calibri"/>
        </w:rPr>
        <w:t xml:space="preserve">Species: </w:t>
      </w:r>
      <w:proofErr w:type="gramStart"/>
      <w:r w:rsidR="00E5257D" w:rsidRPr="00AA2531">
        <w:rPr>
          <w:rFonts w:ascii="Calibri" w:hAnsi="Calibri" w:cs="Calibri"/>
        </w:rPr>
        <w:t>the</w:t>
      </w:r>
      <w:proofErr w:type="gramEnd"/>
      <w:r w:rsidRPr="00AA2531">
        <w:rPr>
          <w:rFonts w:ascii="Calibri" w:hAnsi="Calibri" w:cs="Calibri"/>
        </w:rPr>
        <w:t xml:space="preserve"> Need for a Flexible Asymmetrical Approach. </w:t>
      </w:r>
      <w:r w:rsidRPr="00AA2531">
        <w:rPr>
          <w:rFonts w:ascii="Calibri" w:hAnsi="Calibri" w:cs="Calibri"/>
          <w:i/>
          <w:iCs/>
        </w:rPr>
        <w:t>Ecological Monographs</w:t>
      </w:r>
      <w:r w:rsidRPr="00AA2531">
        <w:rPr>
          <w:rFonts w:ascii="Calibri" w:hAnsi="Calibri" w:cs="Calibri"/>
        </w:rPr>
        <w:t xml:space="preserve">, </w:t>
      </w:r>
      <w:r w:rsidRPr="00AA2531">
        <w:rPr>
          <w:rFonts w:ascii="Calibri" w:hAnsi="Calibri" w:cs="Calibri"/>
          <w:i/>
          <w:iCs/>
        </w:rPr>
        <w:t>67</w:t>
      </w:r>
      <w:r w:rsidRPr="00AA2531">
        <w:rPr>
          <w:rFonts w:ascii="Calibri" w:hAnsi="Calibri" w:cs="Calibri"/>
        </w:rPr>
        <w:t>(3), 345–366. https://doi.org/10.1890/0012-9615(1997)067[</w:t>
      </w:r>
      <w:proofErr w:type="gramStart"/>
      <w:r w:rsidRPr="00AA2531">
        <w:rPr>
          <w:rFonts w:ascii="Calibri" w:hAnsi="Calibri" w:cs="Calibri"/>
        </w:rPr>
        <w:t>0345:SAAIST</w:t>
      </w:r>
      <w:proofErr w:type="gramEnd"/>
      <w:r w:rsidRPr="00AA2531">
        <w:rPr>
          <w:rFonts w:ascii="Calibri" w:hAnsi="Calibri" w:cs="Calibri"/>
        </w:rPr>
        <w:t>]2.0.CO;2</w:t>
      </w:r>
    </w:p>
    <w:p w14:paraId="09DB40AD" w14:textId="77777777" w:rsidR="00AA2531" w:rsidRPr="00AA2531" w:rsidRDefault="00AA2531" w:rsidP="00AA2531">
      <w:pPr>
        <w:pStyle w:val="Bibliography"/>
        <w:rPr>
          <w:rFonts w:ascii="Calibri" w:hAnsi="Calibri" w:cs="Calibri"/>
        </w:rPr>
      </w:pPr>
      <w:r w:rsidRPr="00AA2531">
        <w:rPr>
          <w:rFonts w:ascii="Calibri" w:hAnsi="Calibri" w:cs="Calibri"/>
        </w:rPr>
        <w:t xml:space="preserve">Emmett, R., Llansó, R., Newton, J., Thom, R., Hornberger, M., Morgan, C., Levings, C., Copping, A., &amp; Fishman, P. (2000). Geographic signatures of North American West Coast estuaries. </w:t>
      </w:r>
      <w:r w:rsidRPr="00AA2531">
        <w:rPr>
          <w:rFonts w:ascii="Calibri" w:hAnsi="Calibri" w:cs="Calibri"/>
          <w:i/>
          <w:iCs/>
        </w:rPr>
        <w:t>Estuaries</w:t>
      </w:r>
      <w:r w:rsidRPr="00AA2531">
        <w:rPr>
          <w:rFonts w:ascii="Calibri" w:hAnsi="Calibri" w:cs="Calibri"/>
        </w:rPr>
        <w:t xml:space="preserve">, </w:t>
      </w:r>
      <w:r w:rsidRPr="00AA2531">
        <w:rPr>
          <w:rFonts w:ascii="Calibri" w:hAnsi="Calibri" w:cs="Calibri"/>
          <w:i/>
          <w:iCs/>
        </w:rPr>
        <w:t>23</w:t>
      </w:r>
      <w:r w:rsidRPr="00AA2531">
        <w:rPr>
          <w:rFonts w:ascii="Calibri" w:hAnsi="Calibri" w:cs="Calibri"/>
        </w:rPr>
        <w:t>(6), 765–792. http://dx.doi.org/10.2307/1352998</w:t>
      </w:r>
    </w:p>
    <w:p w14:paraId="3B4CD349" w14:textId="77777777" w:rsidR="00AA2531" w:rsidRPr="00AA2531" w:rsidRDefault="00AA2531" w:rsidP="00AA2531">
      <w:pPr>
        <w:pStyle w:val="Bibliography"/>
        <w:rPr>
          <w:rFonts w:ascii="Calibri" w:hAnsi="Calibri" w:cs="Calibri"/>
        </w:rPr>
      </w:pPr>
      <w:r w:rsidRPr="00AA2531">
        <w:rPr>
          <w:rFonts w:ascii="Calibri" w:hAnsi="Calibri" w:cs="Calibri"/>
        </w:rPr>
        <w:t xml:space="preserve">Finn, R. J. R., Chalifour, L., Gergel, S. E., Hinch, S. G., Scott, D. C., &amp; Martin, T. G. (2021). Quantifying lost and inaccessible habitat for Pacific salmon in Canada’s Lower Fraser River. </w:t>
      </w:r>
      <w:r w:rsidRPr="00AA2531">
        <w:rPr>
          <w:rFonts w:ascii="Calibri" w:hAnsi="Calibri" w:cs="Calibri"/>
          <w:i/>
          <w:iCs/>
        </w:rPr>
        <w:t>Ecosphere</w:t>
      </w:r>
      <w:r w:rsidRPr="00AA2531">
        <w:rPr>
          <w:rFonts w:ascii="Calibri" w:hAnsi="Calibri" w:cs="Calibri"/>
        </w:rPr>
        <w:t xml:space="preserve">, </w:t>
      </w:r>
      <w:r w:rsidRPr="00AA2531">
        <w:rPr>
          <w:rFonts w:ascii="Calibri" w:hAnsi="Calibri" w:cs="Calibri"/>
          <w:i/>
          <w:iCs/>
        </w:rPr>
        <w:t>12</w:t>
      </w:r>
      <w:r w:rsidRPr="00AA2531">
        <w:rPr>
          <w:rFonts w:ascii="Calibri" w:hAnsi="Calibri" w:cs="Calibri"/>
        </w:rPr>
        <w:t>(7), e03646. https://doi.org/10.1002/ecs2.3646</w:t>
      </w:r>
    </w:p>
    <w:p w14:paraId="5F646CD7" w14:textId="2CBF15FB" w:rsidR="007112BE" w:rsidRDefault="007112BE" w:rsidP="00AA2531">
      <w:pPr>
        <w:pStyle w:val="Bibliography"/>
        <w:rPr>
          <w:ins w:id="1906" w:author="Stefanie Lane" w:date="2023-02-08T10:31:00Z"/>
          <w:rFonts w:ascii="Calibri" w:hAnsi="Calibri" w:cs="Calibri"/>
        </w:rPr>
      </w:pPr>
      <w:ins w:id="1907" w:author="Stefanie Lane" w:date="2023-02-08T10:31:00Z">
        <w:r w:rsidRPr="007112BE">
          <w:rPr>
            <w:rFonts w:ascii="Calibri" w:hAnsi="Calibri" w:cs="Calibri"/>
          </w:rPr>
          <w:t xml:space="preserve">Flores-Moreno, H., Reich, P. B., Lind, E. M., Sullivan, L. L., </w:t>
        </w:r>
        <w:proofErr w:type="spellStart"/>
        <w:r w:rsidRPr="007112BE">
          <w:rPr>
            <w:rFonts w:ascii="Calibri" w:hAnsi="Calibri" w:cs="Calibri"/>
          </w:rPr>
          <w:t>Seabloom</w:t>
        </w:r>
        <w:proofErr w:type="spellEnd"/>
        <w:r w:rsidRPr="007112BE">
          <w:rPr>
            <w:rFonts w:ascii="Calibri" w:hAnsi="Calibri" w:cs="Calibri"/>
          </w:rPr>
          <w:t xml:space="preserve">, E. W., </w:t>
        </w:r>
        <w:proofErr w:type="spellStart"/>
        <w:r w:rsidRPr="007112BE">
          <w:rPr>
            <w:rFonts w:ascii="Calibri" w:hAnsi="Calibri" w:cs="Calibri"/>
          </w:rPr>
          <w:t>Yahdjian</w:t>
        </w:r>
        <w:proofErr w:type="spellEnd"/>
        <w:r w:rsidRPr="007112BE">
          <w:rPr>
            <w:rFonts w:ascii="Calibri" w:hAnsi="Calibri" w:cs="Calibri"/>
          </w:rPr>
          <w:t xml:space="preserve">, L., ... &amp; Borer, E. T. (2016). Climate modifies </w:t>
        </w:r>
        <w:proofErr w:type="gramStart"/>
        <w:r w:rsidRPr="007112BE">
          <w:rPr>
            <w:rFonts w:ascii="Calibri" w:hAnsi="Calibri" w:cs="Calibri"/>
          </w:rPr>
          <w:t>response</w:t>
        </w:r>
        <w:proofErr w:type="gramEnd"/>
        <w:r w:rsidRPr="007112BE">
          <w:rPr>
            <w:rFonts w:ascii="Calibri" w:hAnsi="Calibri" w:cs="Calibri"/>
          </w:rPr>
          <w:t xml:space="preserve"> of non-native and native species richness to nutrient enrichment. Philosophical Transactions of the Royal Society B: Biological Sciences, 371(1694), 20150273.</w:t>
        </w:r>
      </w:ins>
      <w:ins w:id="1908" w:author="Stefanie Lane" w:date="2023-02-08T10:32:00Z">
        <w:r>
          <w:rPr>
            <w:rFonts w:ascii="Calibri" w:hAnsi="Calibri" w:cs="Calibri"/>
          </w:rPr>
          <w:t xml:space="preserve"> </w:t>
        </w:r>
        <w:r w:rsidRPr="007112BE">
          <w:rPr>
            <w:rFonts w:ascii="Calibri" w:hAnsi="Calibri" w:cs="Calibri"/>
          </w:rPr>
          <w:t>https://doi.org/10.1098/rstb.2015.0273</w:t>
        </w:r>
      </w:ins>
    </w:p>
    <w:p w14:paraId="49D9E444" w14:textId="4C7C80C2" w:rsidR="006A158D" w:rsidRPr="00684F80" w:rsidRDefault="006A158D" w:rsidP="00AA2531">
      <w:pPr>
        <w:pStyle w:val="Bibliography"/>
        <w:rPr>
          <w:ins w:id="1909" w:author="Stefanie Lane" w:date="2023-02-06T10:55:00Z"/>
          <w:rFonts w:ascii="Calibri" w:hAnsi="Calibri" w:cs="Calibri"/>
        </w:rPr>
      </w:pPr>
      <w:proofErr w:type="spellStart"/>
      <w:ins w:id="1910" w:author="Stefanie Lane" w:date="2023-02-06T10:55:00Z">
        <w:r>
          <w:rPr>
            <w:rFonts w:ascii="Calibri" w:hAnsi="Calibri" w:cs="Calibri"/>
          </w:rPr>
          <w:t>Gailis</w:t>
        </w:r>
        <w:proofErr w:type="spellEnd"/>
        <w:r>
          <w:rPr>
            <w:rFonts w:ascii="Calibri" w:hAnsi="Calibri" w:cs="Calibri"/>
          </w:rPr>
          <w:t xml:space="preserve">, M., </w:t>
        </w:r>
        <w:proofErr w:type="spellStart"/>
        <w:r>
          <w:rPr>
            <w:rFonts w:ascii="Calibri" w:hAnsi="Calibri" w:cs="Calibri"/>
          </w:rPr>
          <w:t>Kohfeld</w:t>
        </w:r>
        <w:proofErr w:type="spellEnd"/>
        <w:r>
          <w:rPr>
            <w:rFonts w:ascii="Calibri" w:hAnsi="Calibri" w:cs="Calibri"/>
          </w:rPr>
          <w:t xml:space="preserve">, K. E., </w:t>
        </w:r>
        <w:proofErr w:type="spellStart"/>
        <w:r>
          <w:rPr>
            <w:rFonts w:ascii="Calibri" w:hAnsi="Calibri" w:cs="Calibri"/>
          </w:rPr>
          <w:t>Pellat</w:t>
        </w:r>
        <w:proofErr w:type="spellEnd"/>
        <w:r>
          <w:rPr>
            <w:rFonts w:ascii="Calibri" w:hAnsi="Calibri" w:cs="Calibri"/>
          </w:rPr>
          <w:t xml:space="preserve">, M. G., &amp; Carlson, D. (2021). </w:t>
        </w:r>
      </w:ins>
      <w:ins w:id="1911" w:author="Stefanie Lane" w:date="2023-02-06T10:56:00Z">
        <w:r w:rsidR="00684F80" w:rsidRPr="00684F80">
          <w:rPr>
            <w:rFonts w:ascii="Calibri" w:hAnsi="Calibri" w:cs="Calibri"/>
          </w:rPr>
          <w:t>Quantifying blue carbon for the largest salt marsh in southern British Columbia: implications for regional coastal management</w:t>
        </w:r>
        <w:r w:rsidR="00684F80">
          <w:rPr>
            <w:rFonts w:ascii="Calibri" w:hAnsi="Calibri" w:cs="Calibri"/>
          </w:rPr>
          <w:t xml:space="preserve">. </w:t>
        </w:r>
        <w:r w:rsidR="00684F80">
          <w:rPr>
            <w:rFonts w:ascii="Calibri" w:hAnsi="Calibri" w:cs="Calibri"/>
            <w:i/>
          </w:rPr>
          <w:t>Coastal Engineering Journal</w:t>
        </w:r>
        <w:r w:rsidR="00684F80">
          <w:rPr>
            <w:rFonts w:ascii="Calibri" w:hAnsi="Calibri" w:cs="Calibri"/>
          </w:rPr>
          <w:t xml:space="preserve">, 63(3), 275-309. </w:t>
        </w:r>
        <w:r w:rsidR="00684F80" w:rsidRPr="00684F80">
          <w:rPr>
            <w:rFonts w:ascii="Calibri" w:hAnsi="Calibri" w:cs="Calibri"/>
          </w:rPr>
          <w:t>https://doi.org/10.1080/21664250.2021.1894815</w:t>
        </w:r>
        <w:r w:rsidR="00684F80">
          <w:rPr>
            <w:rFonts w:ascii="Calibri" w:hAnsi="Calibri" w:cs="Calibri"/>
          </w:rPr>
          <w:t xml:space="preserve"> </w:t>
        </w:r>
      </w:ins>
    </w:p>
    <w:p w14:paraId="0D527855" w14:textId="7C7C5BC7" w:rsidR="00AA2531" w:rsidRPr="00AA2531" w:rsidRDefault="00AA2531" w:rsidP="00AA2531">
      <w:pPr>
        <w:pStyle w:val="Bibliography"/>
        <w:rPr>
          <w:rFonts w:ascii="Calibri" w:hAnsi="Calibri" w:cs="Calibri"/>
        </w:rPr>
      </w:pPr>
      <w:r w:rsidRPr="00AA2531">
        <w:rPr>
          <w:rFonts w:ascii="Calibri" w:hAnsi="Calibri" w:cs="Calibri"/>
        </w:rPr>
        <w:t xml:space="preserve">Hallett, L. M., Jones, S. K., MacDonald, A. A. M., Jones, M. B., Flynn, D. F. B., Ripplinger, J., Slaughter, P., Gries, C., &amp; Collins, S. L. (2016). codyn: An r package of community dynamics metrics. </w:t>
      </w:r>
      <w:r w:rsidRPr="00AA2531">
        <w:rPr>
          <w:rFonts w:ascii="Calibri" w:hAnsi="Calibri" w:cs="Calibri"/>
          <w:i/>
          <w:iCs/>
        </w:rPr>
        <w:t>Methods in Ecology and Evolution</w:t>
      </w:r>
      <w:r w:rsidRPr="00AA2531">
        <w:rPr>
          <w:rFonts w:ascii="Calibri" w:hAnsi="Calibri" w:cs="Calibri"/>
        </w:rPr>
        <w:t xml:space="preserve">, </w:t>
      </w:r>
      <w:r w:rsidRPr="00AA2531">
        <w:rPr>
          <w:rFonts w:ascii="Calibri" w:hAnsi="Calibri" w:cs="Calibri"/>
          <w:i/>
          <w:iCs/>
        </w:rPr>
        <w:t>7</w:t>
      </w:r>
      <w:r w:rsidRPr="00AA2531">
        <w:rPr>
          <w:rFonts w:ascii="Calibri" w:hAnsi="Calibri" w:cs="Calibri"/>
        </w:rPr>
        <w:t>(10), 1146–1151. https://doi.org/10.1111/2041-210X.12569</w:t>
      </w:r>
    </w:p>
    <w:p w14:paraId="2FDEFC11" w14:textId="77777777" w:rsidR="00AA2531" w:rsidRPr="00AA2531" w:rsidRDefault="00AA2531" w:rsidP="00AA2531">
      <w:pPr>
        <w:pStyle w:val="Bibliography"/>
        <w:rPr>
          <w:rFonts w:ascii="Calibri" w:hAnsi="Calibri" w:cs="Calibri"/>
        </w:rPr>
      </w:pPr>
      <w:r w:rsidRPr="00AA2531">
        <w:rPr>
          <w:rFonts w:ascii="Calibri" w:hAnsi="Calibri" w:cs="Calibri"/>
        </w:rPr>
        <w:lastRenderedPageBreak/>
        <w:t xml:space="preserve">Hanski, I. (1982). Dynamics of Regional Distribution: The Core and Satellite Species Hypothesis. </w:t>
      </w:r>
      <w:r w:rsidRPr="00AA2531">
        <w:rPr>
          <w:rFonts w:ascii="Calibri" w:hAnsi="Calibri" w:cs="Calibri"/>
          <w:i/>
          <w:iCs/>
        </w:rPr>
        <w:t>Oikos</w:t>
      </w:r>
      <w:r w:rsidRPr="00AA2531">
        <w:rPr>
          <w:rFonts w:ascii="Calibri" w:hAnsi="Calibri" w:cs="Calibri"/>
        </w:rPr>
        <w:t xml:space="preserve">, </w:t>
      </w:r>
      <w:r w:rsidRPr="00AA2531">
        <w:rPr>
          <w:rFonts w:ascii="Calibri" w:hAnsi="Calibri" w:cs="Calibri"/>
          <w:i/>
          <w:iCs/>
        </w:rPr>
        <w:t>38</w:t>
      </w:r>
      <w:r w:rsidRPr="00AA2531">
        <w:rPr>
          <w:rFonts w:ascii="Calibri" w:hAnsi="Calibri" w:cs="Calibri"/>
        </w:rPr>
        <w:t>(2), 210–221. JSTOR. https://doi.org/10.2307/3544021</w:t>
      </w:r>
    </w:p>
    <w:p w14:paraId="1878F1F1" w14:textId="77777777" w:rsidR="00AA2531" w:rsidRPr="00AA2531" w:rsidRDefault="00AA2531" w:rsidP="00AA2531">
      <w:pPr>
        <w:pStyle w:val="Bibliography"/>
        <w:rPr>
          <w:rFonts w:ascii="Calibri" w:hAnsi="Calibri" w:cs="Calibri"/>
        </w:rPr>
      </w:pPr>
      <w:r w:rsidRPr="00AA2531">
        <w:rPr>
          <w:rFonts w:ascii="Calibri" w:hAnsi="Calibri" w:cs="Calibri"/>
        </w:rPr>
        <w:t xml:space="preserve">Hitchcock, C. L., &amp; Cronquist, A. (1973). </w:t>
      </w:r>
      <w:r w:rsidRPr="00AA2531">
        <w:rPr>
          <w:rFonts w:ascii="Calibri" w:hAnsi="Calibri" w:cs="Calibri"/>
          <w:i/>
          <w:iCs/>
        </w:rPr>
        <w:t>Flora of the Pacific Northwest, an illustrated manual</w:t>
      </w:r>
      <w:r w:rsidRPr="00AA2531">
        <w:rPr>
          <w:rFonts w:ascii="Calibri" w:hAnsi="Calibri" w:cs="Calibri"/>
        </w:rPr>
        <w:t>. University of Washington Press.</w:t>
      </w:r>
    </w:p>
    <w:p w14:paraId="72E67540" w14:textId="77777777" w:rsidR="00AA2531" w:rsidRPr="00AA2531" w:rsidRDefault="00AA2531" w:rsidP="00AA2531">
      <w:pPr>
        <w:pStyle w:val="Bibliography"/>
        <w:rPr>
          <w:rFonts w:ascii="Calibri" w:hAnsi="Calibri" w:cs="Calibri"/>
        </w:rPr>
      </w:pPr>
      <w:r w:rsidRPr="00AA2531">
        <w:rPr>
          <w:rFonts w:ascii="Calibri" w:hAnsi="Calibri" w:cs="Calibri"/>
        </w:rPr>
        <w:t xml:space="preserve">Holling, C. S. (1973). Resilience and Stability of Ecological Systems. </w:t>
      </w:r>
      <w:r w:rsidRPr="00AA2531">
        <w:rPr>
          <w:rFonts w:ascii="Calibri" w:hAnsi="Calibri" w:cs="Calibri"/>
          <w:i/>
          <w:iCs/>
        </w:rPr>
        <w:t>Annual Review of Ecology and Systematics</w:t>
      </w:r>
      <w:r w:rsidRPr="00AA2531">
        <w:rPr>
          <w:rFonts w:ascii="Calibri" w:hAnsi="Calibri" w:cs="Calibri"/>
        </w:rPr>
        <w:t xml:space="preserve">, </w:t>
      </w:r>
      <w:r w:rsidRPr="00AA2531">
        <w:rPr>
          <w:rFonts w:ascii="Calibri" w:hAnsi="Calibri" w:cs="Calibri"/>
          <w:i/>
          <w:iCs/>
        </w:rPr>
        <w:t>4</w:t>
      </w:r>
      <w:r w:rsidRPr="00AA2531">
        <w:rPr>
          <w:rFonts w:ascii="Calibri" w:hAnsi="Calibri" w:cs="Calibri"/>
        </w:rPr>
        <w:t>(1), 1–23. https://doi.org/10.1146/annurev.es.04.110173.000245</w:t>
      </w:r>
    </w:p>
    <w:p w14:paraId="0E2D1C21" w14:textId="77777777" w:rsidR="00AA2531" w:rsidRPr="00AA2531" w:rsidRDefault="00AA2531" w:rsidP="00AA2531">
      <w:pPr>
        <w:pStyle w:val="Bibliography"/>
        <w:rPr>
          <w:rFonts w:ascii="Calibri" w:hAnsi="Calibri" w:cs="Calibri"/>
        </w:rPr>
      </w:pPr>
      <w:proofErr w:type="spellStart"/>
      <w:r w:rsidRPr="00AA2531">
        <w:rPr>
          <w:rFonts w:ascii="Calibri" w:hAnsi="Calibri" w:cs="Calibri"/>
        </w:rPr>
        <w:t>Houlahan</w:t>
      </w:r>
      <w:proofErr w:type="spellEnd"/>
      <w:r w:rsidRPr="00AA2531">
        <w:rPr>
          <w:rFonts w:ascii="Calibri" w:hAnsi="Calibri" w:cs="Calibri"/>
        </w:rPr>
        <w:t xml:space="preserve">, J. E., &amp; Findlay, C. S. (2004). Effect of Invasive Plant Species on Temperate Wetland Plant Diversity. </w:t>
      </w:r>
      <w:r w:rsidRPr="00AA2531">
        <w:rPr>
          <w:rFonts w:ascii="Calibri" w:hAnsi="Calibri" w:cs="Calibri"/>
          <w:i/>
          <w:iCs/>
        </w:rPr>
        <w:t>Conservation Biology</w:t>
      </w:r>
      <w:r w:rsidRPr="00AA2531">
        <w:rPr>
          <w:rFonts w:ascii="Calibri" w:hAnsi="Calibri" w:cs="Calibri"/>
        </w:rPr>
        <w:t xml:space="preserve">, </w:t>
      </w:r>
      <w:r w:rsidRPr="00AA2531">
        <w:rPr>
          <w:rFonts w:ascii="Calibri" w:hAnsi="Calibri" w:cs="Calibri"/>
          <w:i/>
          <w:iCs/>
        </w:rPr>
        <w:t>18</w:t>
      </w:r>
      <w:r w:rsidRPr="00AA2531">
        <w:rPr>
          <w:rFonts w:ascii="Calibri" w:hAnsi="Calibri" w:cs="Calibri"/>
        </w:rPr>
        <w:t>(4), 1132–1138. https://doi.org/10.1111/j.1523-1739.2004.00391.x</w:t>
      </w:r>
    </w:p>
    <w:p w14:paraId="739CC579" w14:textId="77777777" w:rsidR="00AA2531" w:rsidRPr="00AA2531" w:rsidRDefault="00AA2531" w:rsidP="00AA2531">
      <w:pPr>
        <w:pStyle w:val="Bibliography"/>
        <w:rPr>
          <w:rFonts w:ascii="Calibri" w:hAnsi="Calibri" w:cs="Calibri"/>
        </w:rPr>
      </w:pPr>
      <w:r w:rsidRPr="00AA2531">
        <w:rPr>
          <w:rFonts w:ascii="Calibri" w:hAnsi="Calibri" w:cs="Calibri"/>
        </w:rPr>
        <w:t xml:space="preserve">Kehoe, L. J., Lund, J., Chalifour, L., Asadian, Y., Balke, E., Boyd, S., Carlson, D., Casey, J. M., Connors, B., Cryer, N., Drever, M. C., Hinch, S., Levings, C., MacDuffee, M., McGregor, H., Richardson, J., Scott, D. C., Stewart, D., Vennesland, R. G., … Martin, T. G. (2021). Conservation in heavily urbanized biodiverse regions requires urgent management action and attention to governance. </w:t>
      </w:r>
      <w:r w:rsidRPr="00AA2531">
        <w:rPr>
          <w:rFonts w:ascii="Calibri" w:hAnsi="Calibri" w:cs="Calibri"/>
          <w:i/>
          <w:iCs/>
        </w:rPr>
        <w:t>Conservation Science and Practice</w:t>
      </w:r>
      <w:r w:rsidRPr="00AA2531">
        <w:rPr>
          <w:rFonts w:ascii="Calibri" w:hAnsi="Calibri" w:cs="Calibri"/>
        </w:rPr>
        <w:t xml:space="preserve">, </w:t>
      </w:r>
      <w:r w:rsidRPr="00AA2531">
        <w:rPr>
          <w:rFonts w:ascii="Calibri" w:hAnsi="Calibri" w:cs="Calibri"/>
          <w:i/>
          <w:iCs/>
        </w:rPr>
        <w:t>3</w:t>
      </w:r>
      <w:r w:rsidRPr="00AA2531">
        <w:rPr>
          <w:rFonts w:ascii="Calibri" w:hAnsi="Calibri" w:cs="Calibri"/>
        </w:rPr>
        <w:t>(2), e310. https://doi.org/10.1111/csp2.310</w:t>
      </w:r>
    </w:p>
    <w:p w14:paraId="6050A898" w14:textId="77777777" w:rsidR="00AA2531" w:rsidRPr="00AA2531" w:rsidRDefault="00AA2531" w:rsidP="00AA2531">
      <w:pPr>
        <w:pStyle w:val="Bibliography"/>
        <w:rPr>
          <w:rFonts w:ascii="Calibri" w:hAnsi="Calibri" w:cs="Calibri"/>
        </w:rPr>
      </w:pPr>
      <w:r w:rsidRPr="00AA2531">
        <w:rPr>
          <w:rFonts w:ascii="Calibri" w:hAnsi="Calibri" w:cs="Calibri"/>
        </w:rPr>
        <w:t xml:space="preserve">Kopecký, M., &amp; Macek, M. (2015). Vegetation resurvey is robust to plot location uncertainty. </w:t>
      </w:r>
      <w:r w:rsidRPr="00AA2531">
        <w:rPr>
          <w:rFonts w:ascii="Calibri" w:hAnsi="Calibri" w:cs="Calibri"/>
          <w:i/>
          <w:iCs/>
        </w:rPr>
        <w:t>Diversity and Distributions</w:t>
      </w:r>
      <w:r w:rsidRPr="00AA2531">
        <w:rPr>
          <w:rFonts w:ascii="Calibri" w:hAnsi="Calibri" w:cs="Calibri"/>
        </w:rPr>
        <w:t xml:space="preserve">, </w:t>
      </w:r>
      <w:r w:rsidRPr="00AA2531">
        <w:rPr>
          <w:rFonts w:ascii="Calibri" w:hAnsi="Calibri" w:cs="Calibri"/>
          <w:i/>
          <w:iCs/>
        </w:rPr>
        <w:t>21</w:t>
      </w:r>
      <w:r w:rsidRPr="00AA2531">
        <w:rPr>
          <w:rFonts w:ascii="Calibri" w:hAnsi="Calibri" w:cs="Calibri"/>
        </w:rPr>
        <w:t>(3), 322–330. https://doi.org/10.1111/ddi.12299</w:t>
      </w:r>
    </w:p>
    <w:p w14:paraId="1160AFF4" w14:textId="77777777" w:rsidR="00AA2531" w:rsidRPr="00AA2531" w:rsidRDefault="00AA2531" w:rsidP="00AA2531">
      <w:pPr>
        <w:pStyle w:val="Bibliography"/>
        <w:rPr>
          <w:rFonts w:ascii="Calibri" w:hAnsi="Calibri" w:cs="Calibri"/>
        </w:rPr>
      </w:pPr>
      <w:r w:rsidRPr="00AA2531">
        <w:rPr>
          <w:rFonts w:ascii="Calibri" w:hAnsi="Calibri" w:cs="Calibri"/>
        </w:rPr>
        <w:t xml:space="preserve">Lane, S. L. (2022). Using marsh organs to test seed recruitment in tidal freshwater marshes. </w:t>
      </w:r>
      <w:r w:rsidRPr="00AA2531">
        <w:rPr>
          <w:rFonts w:ascii="Calibri" w:hAnsi="Calibri" w:cs="Calibri"/>
          <w:i/>
          <w:iCs/>
        </w:rPr>
        <w:t>Applications in Plant Sciences</w:t>
      </w:r>
      <w:r w:rsidRPr="00AA2531">
        <w:rPr>
          <w:rFonts w:ascii="Calibri" w:hAnsi="Calibri" w:cs="Calibri"/>
        </w:rPr>
        <w:t xml:space="preserve">, </w:t>
      </w:r>
      <w:r w:rsidRPr="00AA2531">
        <w:rPr>
          <w:rFonts w:ascii="Calibri" w:hAnsi="Calibri" w:cs="Calibri"/>
          <w:i/>
          <w:iCs/>
        </w:rPr>
        <w:t>n/a</w:t>
      </w:r>
      <w:r w:rsidRPr="00AA2531">
        <w:rPr>
          <w:rFonts w:ascii="Calibri" w:hAnsi="Calibri" w:cs="Calibri"/>
        </w:rPr>
        <w:t>, e11474. https://doi.org/10.1002/aps3.11474</w:t>
      </w:r>
    </w:p>
    <w:p w14:paraId="454AEA39" w14:textId="77777777" w:rsidR="00AA2531" w:rsidRPr="00AA2531" w:rsidRDefault="00AA2531" w:rsidP="00AA2531">
      <w:pPr>
        <w:pStyle w:val="Bibliography"/>
        <w:rPr>
          <w:rFonts w:ascii="Calibri" w:hAnsi="Calibri" w:cs="Calibri"/>
        </w:rPr>
      </w:pPr>
      <w:r w:rsidRPr="00AA2531">
        <w:rPr>
          <w:rFonts w:ascii="Calibri" w:hAnsi="Calibri" w:cs="Calibri"/>
        </w:rPr>
        <w:t xml:space="preserve">Legendre, P., &amp; Legendre, L. (2012). </w:t>
      </w:r>
      <w:r w:rsidRPr="00AA2531">
        <w:rPr>
          <w:rFonts w:ascii="Calibri" w:hAnsi="Calibri" w:cs="Calibri"/>
          <w:i/>
          <w:iCs/>
        </w:rPr>
        <w:t>Numerical Ecology</w:t>
      </w:r>
      <w:r w:rsidRPr="00AA2531">
        <w:rPr>
          <w:rFonts w:ascii="Calibri" w:hAnsi="Calibri" w:cs="Calibri"/>
        </w:rPr>
        <w:t xml:space="preserve"> (3rd ed., Vol. 24). Elsevier.</w:t>
      </w:r>
    </w:p>
    <w:p w14:paraId="66086A97" w14:textId="77777777" w:rsidR="00AA2531" w:rsidRPr="00AA2531" w:rsidRDefault="00AA2531" w:rsidP="00AA2531">
      <w:pPr>
        <w:pStyle w:val="Bibliography"/>
        <w:rPr>
          <w:rFonts w:ascii="Calibri" w:hAnsi="Calibri" w:cs="Calibri"/>
        </w:rPr>
      </w:pPr>
      <w:r w:rsidRPr="00AA2531">
        <w:rPr>
          <w:rFonts w:ascii="Calibri" w:hAnsi="Calibri" w:cs="Calibri"/>
        </w:rPr>
        <w:t xml:space="preserve">Lepš, J. (2004). What do </w:t>
      </w:r>
      <w:proofErr w:type="gramStart"/>
      <w:r w:rsidRPr="00AA2531">
        <w:rPr>
          <w:rFonts w:ascii="Calibri" w:hAnsi="Calibri" w:cs="Calibri"/>
        </w:rPr>
        <w:t>the biodiversity</w:t>
      </w:r>
      <w:proofErr w:type="gramEnd"/>
      <w:r w:rsidRPr="00AA2531">
        <w:rPr>
          <w:rFonts w:ascii="Calibri" w:hAnsi="Calibri" w:cs="Calibri"/>
        </w:rPr>
        <w:t xml:space="preserve"> experiments tell us about consequences of plant species loss in the real world? </w:t>
      </w:r>
      <w:r w:rsidRPr="00AA2531">
        <w:rPr>
          <w:rFonts w:ascii="Calibri" w:hAnsi="Calibri" w:cs="Calibri"/>
          <w:i/>
          <w:iCs/>
        </w:rPr>
        <w:t>Basic and Applied Ecology</w:t>
      </w:r>
      <w:r w:rsidRPr="00AA2531">
        <w:rPr>
          <w:rFonts w:ascii="Calibri" w:hAnsi="Calibri" w:cs="Calibri"/>
        </w:rPr>
        <w:t xml:space="preserve">, </w:t>
      </w:r>
      <w:r w:rsidRPr="00AA2531">
        <w:rPr>
          <w:rFonts w:ascii="Calibri" w:hAnsi="Calibri" w:cs="Calibri"/>
          <w:i/>
          <w:iCs/>
        </w:rPr>
        <w:t>5</w:t>
      </w:r>
      <w:r w:rsidRPr="00AA2531">
        <w:rPr>
          <w:rFonts w:ascii="Calibri" w:hAnsi="Calibri" w:cs="Calibri"/>
        </w:rPr>
        <w:t>(6), 529–534. https://doi.org/10.1016/j.baae.2004.06.003</w:t>
      </w:r>
    </w:p>
    <w:p w14:paraId="6BEE138C" w14:textId="77777777" w:rsidR="00AA2531" w:rsidRPr="00AA2531" w:rsidRDefault="00AA2531" w:rsidP="00AA2531">
      <w:pPr>
        <w:pStyle w:val="Bibliography"/>
        <w:rPr>
          <w:rFonts w:ascii="Calibri" w:hAnsi="Calibri" w:cs="Calibri"/>
        </w:rPr>
      </w:pPr>
      <w:r w:rsidRPr="00AA2531">
        <w:rPr>
          <w:rFonts w:ascii="Calibri" w:hAnsi="Calibri" w:cs="Calibri"/>
        </w:rPr>
        <w:lastRenderedPageBreak/>
        <w:t xml:space="preserve">Mendelssohn, I. A., &amp; Kuhn, N. L. (2003). Sediment subsidy: Effects on soil–plant responses in a rapidly submerging coastal salt marsh. </w:t>
      </w:r>
      <w:r w:rsidRPr="00AA2531">
        <w:rPr>
          <w:rFonts w:ascii="Calibri" w:hAnsi="Calibri" w:cs="Calibri"/>
          <w:i/>
          <w:iCs/>
        </w:rPr>
        <w:t>Ecological Engineering</w:t>
      </w:r>
      <w:r w:rsidRPr="00AA2531">
        <w:rPr>
          <w:rFonts w:ascii="Calibri" w:hAnsi="Calibri" w:cs="Calibri"/>
        </w:rPr>
        <w:t xml:space="preserve">, </w:t>
      </w:r>
      <w:r w:rsidRPr="00AA2531">
        <w:rPr>
          <w:rFonts w:ascii="Calibri" w:hAnsi="Calibri" w:cs="Calibri"/>
          <w:i/>
          <w:iCs/>
        </w:rPr>
        <w:t>21</w:t>
      </w:r>
      <w:r w:rsidRPr="00AA2531">
        <w:rPr>
          <w:rFonts w:ascii="Calibri" w:hAnsi="Calibri" w:cs="Calibri"/>
        </w:rPr>
        <w:t>(2), 115–128. https://doi.org/10.1016/j.ecoleng.2003.09.006</w:t>
      </w:r>
    </w:p>
    <w:p w14:paraId="2770C2E5" w14:textId="77777777" w:rsidR="00AA2531" w:rsidRPr="00AA2531" w:rsidRDefault="00AA2531" w:rsidP="00AA2531">
      <w:pPr>
        <w:pStyle w:val="Bibliography"/>
        <w:rPr>
          <w:rFonts w:ascii="Calibri" w:hAnsi="Calibri" w:cs="Calibri"/>
        </w:rPr>
      </w:pPr>
      <w:r w:rsidRPr="00AA2531">
        <w:rPr>
          <w:rFonts w:ascii="Calibri" w:hAnsi="Calibri" w:cs="Calibri"/>
        </w:rPr>
        <w:t xml:space="preserve">Nyman, J. A., Walters, R. J., Delaune, R. D., &amp; Patrick, W. H. (2006). Marsh vertical accretion via vegetative growth. </w:t>
      </w:r>
      <w:r w:rsidRPr="00AA2531">
        <w:rPr>
          <w:rFonts w:ascii="Calibri" w:hAnsi="Calibri" w:cs="Calibri"/>
          <w:i/>
          <w:iCs/>
        </w:rPr>
        <w:t>Estuarine, Coastal and Shelf Science</w:t>
      </w:r>
      <w:r w:rsidRPr="00AA2531">
        <w:rPr>
          <w:rFonts w:ascii="Calibri" w:hAnsi="Calibri" w:cs="Calibri"/>
        </w:rPr>
        <w:t xml:space="preserve">, </w:t>
      </w:r>
      <w:r w:rsidRPr="00AA2531">
        <w:rPr>
          <w:rFonts w:ascii="Calibri" w:hAnsi="Calibri" w:cs="Calibri"/>
          <w:i/>
          <w:iCs/>
        </w:rPr>
        <w:t>69</w:t>
      </w:r>
      <w:r w:rsidRPr="00AA2531">
        <w:rPr>
          <w:rFonts w:ascii="Calibri" w:hAnsi="Calibri" w:cs="Calibri"/>
        </w:rPr>
        <w:t>(3), 370–380. https://doi.org/10.1016/j.ecss.2006.05.041</w:t>
      </w:r>
    </w:p>
    <w:p w14:paraId="2BF1875C" w14:textId="77777777" w:rsidR="00AA2531" w:rsidRPr="00AA2531" w:rsidRDefault="00AA2531" w:rsidP="00AA2531">
      <w:pPr>
        <w:pStyle w:val="Bibliography"/>
        <w:rPr>
          <w:rFonts w:ascii="Calibri" w:hAnsi="Calibri" w:cs="Calibri"/>
        </w:rPr>
      </w:pPr>
      <w:r w:rsidRPr="00AA2531">
        <w:rPr>
          <w:rFonts w:ascii="Calibri" w:hAnsi="Calibri" w:cs="Calibri"/>
        </w:rPr>
        <w:t xml:space="preserve">Ovaskainen, O., Rybicki, J., &amp; Abrego, N. (2019). What can observational data reveal about metacommunity processes? </w:t>
      </w:r>
      <w:r w:rsidRPr="00AA2531">
        <w:rPr>
          <w:rFonts w:ascii="Calibri" w:hAnsi="Calibri" w:cs="Calibri"/>
          <w:i/>
          <w:iCs/>
        </w:rPr>
        <w:t>Ecography</w:t>
      </w:r>
      <w:r w:rsidRPr="00AA2531">
        <w:rPr>
          <w:rFonts w:ascii="Calibri" w:hAnsi="Calibri" w:cs="Calibri"/>
        </w:rPr>
        <w:t xml:space="preserve">, </w:t>
      </w:r>
      <w:r w:rsidRPr="00AA2531">
        <w:rPr>
          <w:rFonts w:ascii="Calibri" w:hAnsi="Calibri" w:cs="Calibri"/>
          <w:i/>
          <w:iCs/>
        </w:rPr>
        <w:t>42</w:t>
      </w:r>
      <w:r w:rsidRPr="00AA2531">
        <w:rPr>
          <w:rFonts w:ascii="Calibri" w:hAnsi="Calibri" w:cs="Calibri"/>
        </w:rPr>
        <w:t>(11), 1877–1886. https://doi.org/10.1111/ecog.04444</w:t>
      </w:r>
    </w:p>
    <w:p w14:paraId="6BE2A8CA" w14:textId="77777777" w:rsidR="00AA2531" w:rsidRPr="00AA2531" w:rsidRDefault="00AA2531" w:rsidP="00AA2531">
      <w:pPr>
        <w:pStyle w:val="Bibliography"/>
        <w:rPr>
          <w:rFonts w:ascii="Calibri" w:hAnsi="Calibri" w:cs="Calibri"/>
        </w:rPr>
      </w:pPr>
      <w:r w:rsidRPr="00AA2531">
        <w:rPr>
          <w:rFonts w:ascii="Calibri" w:hAnsi="Calibri" w:cs="Calibri"/>
        </w:rPr>
        <w:t xml:space="preserve">Palmer, M. A., Ambrose, R. F., &amp; Poff, N. L. (1997). Ecological Theory and Community Restoration Ecology. </w:t>
      </w:r>
      <w:r w:rsidRPr="00AA2531">
        <w:rPr>
          <w:rFonts w:ascii="Calibri" w:hAnsi="Calibri" w:cs="Calibri"/>
          <w:i/>
          <w:iCs/>
        </w:rPr>
        <w:t>Restoration Ecology</w:t>
      </w:r>
      <w:r w:rsidRPr="00AA2531">
        <w:rPr>
          <w:rFonts w:ascii="Calibri" w:hAnsi="Calibri" w:cs="Calibri"/>
        </w:rPr>
        <w:t xml:space="preserve">, </w:t>
      </w:r>
      <w:r w:rsidRPr="00AA2531">
        <w:rPr>
          <w:rFonts w:ascii="Calibri" w:hAnsi="Calibri" w:cs="Calibri"/>
          <w:i/>
          <w:iCs/>
        </w:rPr>
        <w:t>5</w:t>
      </w:r>
      <w:r w:rsidRPr="00AA2531">
        <w:rPr>
          <w:rFonts w:ascii="Calibri" w:hAnsi="Calibri" w:cs="Calibri"/>
        </w:rPr>
        <w:t>(4), 291–300. https://doi.org/10.1046/j.1526-100X.1997.00543.x@10.1111/(ISSN)1526-100X.2525thAnniversaryVI</w:t>
      </w:r>
    </w:p>
    <w:p w14:paraId="71723B73" w14:textId="77777777" w:rsidR="00AA2531" w:rsidRPr="00AA2531" w:rsidRDefault="00AA2531" w:rsidP="00AA2531">
      <w:pPr>
        <w:pStyle w:val="Bibliography"/>
        <w:rPr>
          <w:rFonts w:ascii="Calibri" w:hAnsi="Calibri" w:cs="Calibri"/>
        </w:rPr>
      </w:pPr>
      <w:r w:rsidRPr="00AA2531">
        <w:rPr>
          <w:rFonts w:ascii="Calibri" w:hAnsi="Calibri" w:cs="Calibri"/>
        </w:rPr>
        <w:t xml:space="preserve">Pasternack, G. B. (2009). Chapter 3. Hydrogeomorphology and sedimentation in tidal freshwater wetlands. In A. Barendregt, D. F. Whigham, &amp; A. H. Baldwin (Eds.), </w:t>
      </w:r>
      <w:r w:rsidRPr="00AA2531">
        <w:rPr>
          <w:rFonts w:ascii="Calibri" w:hAnsi="Calibri" w:cs="Calibri"/>
          <w:i/>
          <w:iCs/>
        </w:rPr>
        <w:t>Tidal Freshwater Wetlands</w:t>
      </w:r>
      <w:r w:rsidRPr="00AA2531">
        <w:rPr>
          <w:rFonts w:ascii="Calibri" w:hAnsi="Calibri" w:cs="Calibri"/>
        </w:rPr>
        <w:t xml:space="preserve"> (pp. 31–40). Backhuys Publishers.</w:t>
      </w:r>
    </w:p>
    <w:p w14:paraId="41F5E230" w14:textId="5D5DF380" w:rsidR="00C5392E" w:rsidRDefault="00C5392E" w:rsidP="00550CD6">
      <w:pPr>
        <w:pStyle w:val="Bibliography"/>
        <w:rPr>
          <w:rFonts w:ascii="Calibri" w:hAnsi="Calibri" w:cs="Calibri"/>
        </w:rPr>
      </w:pPr>
      <w:r w:rsidRPr="00C5392E">
        <w:rPr>
          <w:rFonts w:ascii="Calibri" w:hAnsi="Calibri" w:cs="Calibri"/>
        </w:rPr>
        <w:t>R Core Team (2022). R: A language and environment for statistical</w:t>
      </w:r>
      <w:r w:rsidR="00F854BF">
        <w:rPr>
          <w:rFonts w:ascii="Calibri" w:hAnsi="Calibri" w:cs="Calibri"/>
        </w:rPr>
        <w:t xml:space="preserve"> </w:t>
      </w:r>
      <w:r w:rsidRPr="00C5392E">
        <w:rPr>
          <w:rFonts w:ascii="Calibri" w:hAnsi="Calibri" w:cs="Calibri"/>
        </w:rPr>
        <w:t>computing. R Foundation for Statistical Computing, Vienna, Austria.</w:t>
      </w:r>
      <w:r w:rsidR="00A13A94">
        <w:rPr>
          <w:rFonts w:ascii="Calibri" w:hAnsi="Calibri" w:cs="Calibri"/>
        </w:rPr>
        <w:t xml:space="preserve"> </w:t>
      </w:r>
      <w:r w:rsidRPr="00C5392E">
        <w:rPr>
          <w:rFonts w:ascii="Calibri" w:hAnsi="Calibri" w:cs="Calibri"/>
        </w:rPr>
        <w:t>URL https://www.R-project.org/.</w:t>
      </w:r>
    </w:p>
    <w:p w14:paraId="465FA489" w14:textId="06ECB55A" w:rsidR="00AA2531" w:rsidRPr="00AA2531" w:rsidRDefault="00AA2531" w:rsidP="00AA2531">
      <w:pPr>
        <w:pStyle w:val="Bibliography"/>
        <w:rPr>
          <w:rFonts w:ascii="Calibri" w:hAnsi="Calibri" w:cs="Calibri"/>
        </w:rPr>
      </w:pPr>
      <w:proofErr w:type="spellStart"/>
      <w:r w:rsidRPr="00AA2531">
        <w:rPr>
          <w:rFonts w:ascii="Calibri" w:hAnsi="Calibri" w:cs="Calibri"/>
        </w:rPr>
        <w:t>Sagoff</w:t>
      </w:r>
      <w:proofErr w:type="spellEnd"/>
      <w:r w:rsidRPr="00AA2531">
        <w:rPr>
          <w:rFonts w:ascii="Calibri" w:hAnsi="Calibri" w:cs="Calibri"/>
        </w:rPr>
        <w:t xml:space="preserve">, M. (2005). Do Non-Native Species Threaten </w:t>
      </w:r>
      <w:proofErr w:type="gramStart"/>
      <w:r w:rsidRPr="00AA2531">
        <w:rPr>
          <w:rFonts w:ascii="Calibri" w:hAnsi="Calibri" w:cs="Calibri"/>
        </w:rPr>
        <w:t>The</w:t>
      </w:r>
      <w:proofErr w:type="gramEnd"/>
      <w:r w:rsidRPr="00AA2531">
        <w:rPr>
          <w:rFonts w:ascii="Calibri" w:hAnsi="Calibri" w:cs="Calibri"/>
        </w:rPr>
        <w:t xml:space="preserve"> Natural Environment? </w:t>
      </w:r>
      <w:r w:rsidRPr="00AA2531">
        <w:rPr>
          <w:rFonts w:ascii="Calibri" w:hAnsi="Calibri" w:cs="Calibri"/>
          <w:i/>
          <w:iCs/>
        </w:rPr>
        <w:t>Journal of Agricultural and Environmental Ethics</w:t>
      </w:r>
      <w:r w:rsidRPr="00AA2531">
        <w:rPr>
          <w:rFonts w:ascii="Calibri" w:hAnsi="Calibri" w:cs="Calibri"/>
        </w:rPr>
        <w:t xml:space="preserve">, </w:t>
      </w:r>
      <w:r w:rsidRPr="00AA2531">
        <w:rPr>
          <w:rFonts w:ascii="Calibri" w:hAnsi="Calibri" w:cs="Calibri"/>
          <w:i/>
          <w:iCs/>
        </w:rPr>
        <w:t>18</w:t>
      </w:r>
      <w:r w:rsidRPr="00AA2531">
        <w:rPr>
          <w:rFonts w:ascii="Calibri" w:hAnsi="Calibri" w:cs="Calibri"/>
        </w:rPr>
        <w:t>(3), 215–236. https://doi.org/10.1007/s10806-005-1500-y</w:t>
      </w:r>
    </w:p>
    <w:p w14:paraId="5E37FC0D" w14:textId="77777777" w:rsidR="00AA2531" w:rsidRPr="00AA2531" w:rsidRDefault="00AA2531" w:rsidP="00AA2531">
      <w:pPr>
        <w:pStyle w:val="Bibliography"/>
        <w:rPr>
          <w:rFonts w:ascii="Calibri" w:hAnsi="Calibri" w:cs="Calibri"/>
        </w:rPr>
      </w:pPr>
      <w:r w:rsidRPr="00AA2531">
        <w:rPr>
          <w:rFonts w:ascii="Calibri" w:hAnsi="Calibri" w:cs="Calibri"/>
        </w:rPr>
        <w:t xml:space="preserve">Schaefer, V. (2004). Ecological setting of the Fraser River delta and its urban estuary. In B. J. Groulx, D. C. Mosher, J. L. Luternauer, &amp; D. E. Bilderback (Eds.), </w:t>
      </w:r>
      <w:r w:rsidRPr="00AA2531">
        <w:rPr>
          <w:rFonts w:ascii="Calibri" w:hAnsi="Calibri" w:cs="Calibri"/>
          <w:i/>
          <w:iCs/>
        </w:rPr>
        <w:t>Fraser River Delta, British Columbia: Issues of an Urban Estuary</w:t>
      </w:r>
      <w:r w:rsidRPr="00AA2531">
        <w:rPr>
          <w:rFonts w:ascii="Calibri" w:hAnsi="Calibri" w:cs="Calibri"/>
        </w:rPr>
        <w:t xml:space="preserve"> (pp. 147–172). Geological Survey of Canada, Bulletin 547.</w:t>
      </w:r>
    </w:p>
    <w:p w14:paraId="24CD6839" w14:textId="77777777" w:rsidR="00AA2531" w:rsidRPr="00AA2531" w:rsidRDefault="00AA2531" w:rsidP="00AA2531">
      <w:pPr>
        <w:pStyle w:val="Bibliography"/>
        <w:rPr>
          <w:rFonts w:ascii="Calibri" w:hAnsi="Calibri" w:cs="Calibri"/>
        </w:rPr>
      </w:pPr>
      <w:r w:rsidRPr="00AA2531">
        <w:rPr>
          <w:rFonts w:ascii="Calibri" w:hAnsi="Calibri" w:cs="Calibri"/>
        </w:rPr>
        <w:lastRenderedPageBreak/>
        <w:t xml:space="preserve">Shackelford, N., Dudney, J., Stueber, M. M., Temperton, V. M., &amp; Suding, K. L. (2021). Measuring at all scales: Sourcing data for more flexible restoration references. </w:t>
      </w:r>
      <w:r w:rsidRPr="00AA2531">
        <w:rPr>
          <w:rFonts w:ascii="Calibri" w:hAnsi="Calibri" w:cs="Calibri"/>
          <w:i/>
          <w:iCs/>
        </w:rPr>
        <w:t>Restoration Ecology</w:t>
      </w:r>
      <w:r w:rsidRPr="00AA2531">
        <w:rPr>
          <w:rFonts w:ascii="Calibri" w:hAnsi="Calibri" w:cs="Calibri"/>
        </w:rPr>
        <w:t xml:space="preserve">, </w:t>
      </w:r>
      <w:r w:rsidRPr="00AA2531">
        <w:rPr>
          <w:rFonts w:ascii="Calibri" w:hAnsi="Calibri" w:cs="Calibri"/>
          <w:i/>
          <w:iCs/>
        </w:rPr>
        <w:t>n/a</w:t>
      </w:r>
      <w:r w:rsidRPr="00AA2531">
        <w:rPr>
          <w:rFonts w:ascii="Calibri" w:hAnsi="Calibri" w:cs="Calibri"/>
        </w:rPr>
        <w:t>(n/a), e13541. https://doi.org/10.1111/rec.13541</w:t>
      </w:r>
    </w:p>
    <w:p w14:paraId="772422F4" w14:textId="77777777" w:rsidR="00AA2531" w:rsidRPr="00AA2531" w:rsidRDefault="00AA2531" w:rsidP="00AA2531">
      <w:pPr>
        <w:pStyle w:val="Bibliography"/>
        <w:rPr>
          <w:rFonts w:ascii="Calibri" w:hAnsi="Calibri" w:cs="Calibri"/>
        </w:rPr>
      </w:pPr>
      <w:r w:rsidRPr="00AA2531">
        <w:rPr>
          <w:rFonts w:ascii="Calibri" w:hAnsi="Calibri" w:cs="Calibri"/>
        </w:rPr>
        <w:t xml:space="preserve">Shi, W., Shao, D., Gualtieri, C., Purnama, A., &amp; Cui, B. (2020). Modelling long-distance floating seed dispersal in salt marsh tidal channels. </w:t>
      </w:r>
      <w:r w:rsidRPr="00AA2531">
        <w:rPr>
          <w:rFonts w:ascii="Calibri" w:hAnsi="Calibri" w:cs="Calibri"/>
          <w:i/>
          <w:iCs/>
        </w:rPr>
        <w:t>Ecohydrology</w:t>
      </w:r>
      <w:r w:rsidRPr="00AA2531">
        <w:rPr>
          <w:rFonts w:ascii="Calibri" w:hAnsi="Calibri" w:cs="Calibri"/>
        </w:rPr>
        <w:t xml:space="preserve">, </w:t>
      </w:r>
      <w:r w:rsidRPr="00AA2531">
        <w:rPr>
          <w:rFonts w:ascii="Calibri" w:hAnsi="Calibri" w:cs="Calibri"/>
          <w:i/>
          <w:iCs/>
        </w:rPr>
        <w:t>13</w:t>
      </w:r>
      <w:r w:rsidRPr="00AA2531">
        <w:rPr>
          <w:rFonts w:ascii="Calibri" w:hAnsi="Calibri" w:cs="Calibri"/>
        </w:rPr>
        <w:t>(1), e2157. https://doi.org/10.1002/eco.2157</w:t>
      </w:r>
    </w:p>
    <w:p w14:paraId="405DD916" w14:textId="77777777" w:rsidR="00AA2531" w:rsidRPr="00AA2531" w:rsidRDefault="00AA2531" w:rsidP="00AA2531">
      <w:pPr>
        <w:pStyle w:val="Bibliography"/>
        <w:rPr>
          <w:rFonts w:ascii="Calibri" w:hAnsi="Calibri" w:cs="Calibri"/>
        </w:rPr>
      </w:pPr>
      <w:r w:rsidRPr="00AA2531">
        <w:rPr>
          <w:rFonts w:ascii="Calibri" w:hAnsi="Calibri" w:cs="Calibri"/>
        </w:rPr>
        <w:t xml:space="preserve">Sinks, I. A., Borde, A. B., Diefenderfer, H. L., &amp; Karnezis, J. P. (2021). Assessment of Methods to Control Invasive Reed Canarygrass (Phalaris arundinacea) in Tidal Freshwater Wetlands. </w:t>
      </w:r>
      <w:r w:rsidRPr="00AA2531">
        <w:rPr>
          <w:rFonts w:ascii="Calibri" w:hAnsi="Calibri" w:cs="Calibri"/>
          <w:i/>
          <w:iCs/>
        </w:rPr>
        <w:t>Natural Areas Journal</w:t>
      </w:r>
      <w:r w:rsidRPr="00AA2531">
        <w:rPr>
          <w:rFonts w:ascii="Calibri" w:hAnsi="Calibri" w:cs="Calibri"/>
        </w:rPr>
        <w:t xml:space="preserve">, </w:t>
      </w:r>
      <w:r w:rsidRPr="00AA2531">
        <w:rPr>
          <w:rFonts w:ascii="Calibri" w:hAnsi="Calibri" w:cs="Calibri"/>
          <w:i/>
          <w:iCs/>
        </w:rPr>
        <w:t>41</w:t>
      </w:r>
      <w:r w:rsidRPr="00AA2531">
        <w:rPr>
          <w:rFonts w:ascii="Calibri" w:hAnsi="Calibri" w:cs="Calibri"/>
        </w:rPr>
        <w:t>(3), 172–185. https://doi.org/10.3375/043.041.0303</w:t>
      </w:r>
    </w:p>
    <w:p w14:paraId="343EE2C4" w14:textId="5254939D" w:rsidR="0076765B" w:rsidRDefault="0076765B" w:rsidP="0076765B">
      <w:pPr>
        <w:pStyle w:val="Bibliography"/>
        <w:rPr>
          <w:ins w:id="1912" w:author="Stefanie Lane" w:date="2023-02-06T11:24:00Z"/>
          <w:rFonts w:ascii="Calibri" w:hAnsi="Calibri" w:cs="Calibri"/>
        </w:rPr>
      </w:pPr>
      <w:ins w:id="1913" w:author="Stefanie Lane" w:date="2023-02-06T11:17:00Z">
        <w:r w:rsidRPr="0076765B">
          <w:rPr>
            <w:rFonts w:ascii="Calibri" w:hAnsi="Calibri" w:cs="Calibri"/>
          </w:rPr>
          <w:t>Stewart</w:t>
        </w:r>
      </w:ins>
      <w:ins w:id="1914" w:author="Stefanie Lane" w:date="2023-02-06T11:18:00Z">
        <w:r>
          <w:rPr>
            <w:rFonts w:ascii="Calibri" w:hAnsi="Calibri" w:cs="Calibri"/>
          </w:rPr>
          <w:t>,</w:t>
        </w:r>
      </w:ins>
      <w:ins w:id="1915" w:author="Stefanie Lane" w:date="2023-02-06T11:17:00Z">
        <w:r w:rsidRPr="0076765B">
          <w:rPr>
            <w:rFonts w:ascii="Calibri" w:hAnsi="Calibri" w:cs="Calibri"/>
          </w:rPr>
          <w:t xml:space="preserve"> D</w:t>
        </w:r>
      </w:ins>
      <w:ins w:id="1916" w:author="Stefanie Lane" w:date="2023-02-06T11:18:00Z">
        <w:r>
          <w:rPr>
            <w:rFonts w:ascii="Calibri" w:hAnsi="Calibri" w:cs="Calibri"/>
          </w:rPr>
          <w:t>.</w:t>
        </w:r>
      </w:ins>
      <w:ins w:id="1917" w:author="Stefanie Lane" w:date="2023-02-06T11:17:00Z">
        <w:r w:rsidRPr="0076765B">
          <w:rPr>
            <w:rFonts w:ascii="Calibri" w:hAnsi="Calibri" w:cs="Calibri"/>
          </w:rPr>
          <w:t xml:space="preserve">, </w:t>
        </w:r>
        <w:proofErr w:type="spellStart"/>
        <w:r w:rsidRPr="0076765B">
          <w:rPr>
            <w:rFonts w:ascii="Calibri" w:hAnsi="Calibri" w:cs="Calibri"/>
          </w:rPr>
          <w:t>Hennigar</w:t>
        </w:r>
      </w:ins>
      <w:proofErr w:type="spellEnd"/>
      <w:ins w:id="1918" w:author="Stefanie Lane" w:date="2023-02-06T11:18:00Z">
        <w:r>
          <w:rPr>
            <w:rFonts w:ascii="Calibri" w:hAnsi="Calibri" w:cs="Calibri"/>
          </w:rPr>
          <w:t>,</w:t>
        </w:r>
      </w:ins>
      <w:ins w:id="1919" w:author="Stefanie Lane" w:date="2023-02-06T11:17:00Z">
        <w:r w:rsidRPr="0076765B">
          <w:rPr>
            <w:rFonts w:ascii="Calibri" w:hAnsi="Calibri" w:cs="Calibri"/>
          </w:rPr>
          <w:t xml:space="preserve"> D</w:t>
        </w:r>
      </w:ins>
      <w:ins w:id="1920" w:author="Stefanie Lane" w:date="2023-02-06T11:18:00Z">
        <w:r>
          <w:rPr>
            <w:rFonts w:ascii="Calibri" w:hAnsi="Calibri" w:cs="Calibri"/>
          </w:rPr>
          <w:t>.</w:t>
        </w:r>
      </w:ins>
      <w:ins w:id="1921" w:author="Stefanie Lane" w:date="2023-02-06T11:17:00Z">
        <w:r w:rsidRPr="0076765B">
          <w:rPr>
            <w:rFonts w:ascii="Calibri" w:hAnsi="Calibri" w:cs="Calibri"/>
          </w:rPr>
          <w:t>, Ingham</w:t>
        </w:r>
      </w:ins>
      <w:ins w:id="1922" w:author="Stefanie Lane" w:date="2023-02-06T11:18:00Z">
        <w:r>
          <w:rPr>
            <w:rFonts w:ascii="Calibri" w:hAnsi="Calibri" w:cs="Calibri"/>
          </w:rPr>
          <w:t>,</w:t>
        </w:r>
      </w:ins>
      <w:ins w:id="1923" w:author="Stefanie Lane" w:date="2023-02-06T11:17:00Z">
        <w:r w:rsidRPr="0076765B">
          <w:rPr>
            <w:rFonts w:ascii="Calibri" w:hAnsi="Calibri" w:cs="Calibri"/>
          </w:rPr>
          <w:t xml:space="preserve"> R</w:t>
        </w:r>
      </w:ins>
      <w:ins w:id="1924" w:author="Stefanie Lane" w:date="2023-02-06T11:18:00Z">
        <w:r>
          <w:rPr>
            <w:rFonts w:ascii="Calibri" w:hAnsi="Calibri" w:cs="Calibri"/>
          </w:rPr>
          <w:t>.</w:t>
        </w:r>
      </w:ins>
      <w:ins w:id="1925" w:author="Stefanie Lane" w:date="2023-02-06T11:17:00Z">
        <w:r w:rsidRPr="0076765B">
          <w:rPr>
            <w:rFonts w:ascii="Calibri" w:hAnsi="Calibri" w:cs="Calibri"/>
          </w:rPr>
          <w:t xml:space="preserve">, </w:t>
        </w:r>
      </w:ins>
      <w:ins w:id="1926" w:author="Stefanie Lane" w:date="2023-02-06T11:18:00Z">
        <w:r>
          <w:rPr>
            <w:rFonts w:ascii="Calibri" w:hAnsi="Calibri" w:cs="Calibri"/>
          </w:rPr>
          <w:t xml:space="preserve">&amp; </w:t>
        </w:r>
      </w:ins>
      <w:ins w:id="1927" w:author="Stefanie Lane" w:date="2023-02-06T11:17:00Z">
        <w:r w:rsidRPr="0076765B">
          <w:rPr>
            <w:rFonts w:ascii="Calibri" w:hAnsi="Calibri" w:cs="Calibri"/>
          </w:rPr>
          <w:t xml:space="preserve">Balke, E. </w:t>
        </w:r>
      </w:ins>
      <w:ins w:id="1928" w:author="Stefanie Lane" w:date="2023-02-06T11:18:00Z">
        <w:r>
          <w:rPr>
            <w:rFonts w:ascii="Calibri" w:hAnsi="Calibri" w:cs="Calibri"/>
          </w:rPr>
          <w:t>(</w:t>
        </w:r>
      </w:ins>
      <w:ins w:id="1929" w:author="Stefanie Lane" w:date="2023-02-06T11:17:00Z">
        <w:r w:rsidRPr="0076765B">
          <w:rPr>
            <w:rFonts w:ascii="Calibri" w:hAnsi="Calibri" w:cs="Calibri"/>
          </w:rPr>
          <w:t>2022</w:t>
        </w:r>
      </w:ins>
      <w:ins w:id="1930" w:author="Stefanie Lane" w:date="2023-02-06T11:18:00Z">
        <w:r>
          <w:rPr>
            <w:rFonts w:ascii="Calibri" w:hAnsi="Calibri" w:cs="Calibri"/>
          </w:rPr>
          <w:t>)</w:t>
        </w:r>
      </w:ins>
      <w:ins w:id="1931" w:author="Stefanie Lane" w:date="2023-02-06T11:17:00Z">
        <w:r w:rsidRPr="0076765B">
          <w:rPr>
            <w:rFonts w:ascii="Calibri" w:hAnsi="Calibri" w:cs="Calibri"/>
          </w:rPr>
          <w:t>. Factors influencing the</w:t>
        </w:r>
      </w:ins>
      <w:ins w:id="1932" w:author="Stefanie Lane" w:date="2023-02-06T11:18:00Z">
        <w:r>
          <w:rPr>
            <w:rFonts w:ascii="Calibri" w:hAnsi="Calibri" w:cs="Calibri"/>
          </w:rPr>
          <w:t xml:space="preserve"> </w:t>
        </w:r>
      </w:ins>
      <w:ins w:id="1933" w:author="Stefanie Lane" w:date="2023-02-06T11:17:00Z">
        <w:r w:rsidRPr="0076765B">
          <w:rPr>
            <w:rFonts w:ascii="Calibri" w:hAnsi="Calibri" w:cs="Calibri"/>
          </w:rPr>
          <w:t>persistence of created tidal marshes in the Fraser River Estuary. Ducks Unlimited Canada, Surrey,</w:t>
        </w:r>
      </w:ins>
      <w:ins w:id="1934" w:author="Stefanie Lane" w:date="2023-02-06T11:18:00Z">
        <w:r>
          <w:rPr>
            <w:rFonts w:ascii="Calibri" w:hAnsi="Calibri" w:cs="Calibri"/>
          </w:rPr>
          <w:t xml:space="preserve"> </w:t>
        </w:r>
      </w:ins>
      <w:ins w:id="1935" w:author="Stefanie Lane" w:date="2023-02-06T11:17:00Z">
        <w:r w:rsidRPr="0076765B">
          <w:rPr>
            <w:rFonts w:ascii="Calibri" w:hAnsi="Calibri" w:cs="Calibri"/>
          </w:rPr>
          <w:t>British Columbia, Canada</w:t>
        </w:r>
      </w:ins>
    </w:p>
    <w:p w14:paraId="11AFD943" w14:textId="51D6F7EB" w:rsidR="006922E8" w:rsidRPr="006922E8" w:rsidRDefault="006922E8">
      <w:pPr>
        <w:pStyle w:val="Bibliography"/>
        <w:rPr>
          <w:ins w:id="1936" w:author="Stefanie Lane" w:date="2023-02-06T11:17:00Z"/>
          <w:rFonts w:ascii="Calibri" w:hAnsi="Calibri" w:cs="Calibri"/>
        </w:rPr>
      </w:pPr>
      <w:ins w:id="1937" w:author="Stefanie Lane" w:date="2023-02-06T11:24:00Z">
        <w:r w:rsidRPr="006922E8">
          <w:rPr>
            <w:rFonts w:ascii="Calibri" w:hAnsi="Calibri" w:cs="Calibri"/>
            <w:rPrChange w:id="1938" w:author="Stefanie Lane" w:date="2023-02-06T11:24:00Z">
              <w:rPr/>
            </w:rPrChange>
          </w:rPr>
          <w:t xml:space="preserve">Stewart, D., Hood, W. G., &amp; Martin, T. G. (2023). Undetected but Widespread: </w:t>
        </w:r>
      </w:ins>
      <w:ins w:id="1939" w:author="Stefanie Lane" w:date="2023-02-06T11:25:00Z">
        <w:r w:rsidRPr="006922E8">
          <w:rPr>
            <w:rFonts w:ascii="Calibri" w:hAnsi="Calibri" w:cs="Calibri"/>
          </w:rPr>
          <w:t>The</w:t>
        </w:r>
      </w:ins>
      <w:ins w:id="1940" w:author="Stefanie Lane" w:date="2023-02-06T11:24:00Z">
        <w:r w:rsidRPr="006922E8">
          <w:rPr>
            <w:rFonts w:ascii="Calibri" w:hAnsi="Calibri" w:cs="Calibri"/>
            <w:rPrChange w:id="1941" w:author="Stefanie Lane" w:date="2023-02-06T11:24:00Z">
              <w:rPr/>
            </w:rPrChange>
          </w:rPr>
          <w:t xml:space="preserve"> Cryptic Invasion of </w:t>
        </w:r>
        <w:r>
          <w:rPr>
            <w:rFonts w:ascii="Calibri" w:hAnsi="Calibri" w:cs="Calibri"/>
          </w:rPr>
          <w:t>N</w:t>
        </w:r>
        <w:r w:rsidRPr="006922E8">
          <w:rPr>
            <w:rFonts w:ascii="Calibri" w:hAnsi="Calibri" w:cs="Calibri"/>
            <w:rPrChange w:id="1942" w:author="Stefanie Lane" w:date="2023-02-06T11:24:00Z">
              <w:rPr/>
            </w:rPrChange>
          </w:rPr>
          <w:t>on-Native Cattail (</w:t>
        </w:r>
        <w:r w:rsidRPr="006922E8">
          <w:rPr>
            <w:rFonts w:ascii="Calibri" w:hAnsi="Calibri" w:cs="Calibri"/>
            <w:i/>
            <w:rPrChange w:id="1943" w:author="Stefanie Lane" w:date="2023-02-06T11:25:00Z">
              <w:rPr/>
            </w:rPrChange>
          </w:rPr>
          <w:t>Typha</w:t>
        </w:r>
        <w:r w:rsidRPr="006922E8">
          <w:rPr>
            <w:rFonts w:ascii="Calibri" w:hAnsi="Calibri" w:cs="Calibri"/>
            <w:rPrChange w:id="1944" w:author="Stefanie Lane" w:date="2023-02-06T11:24:00Z">
              <w:rPr/>
            </w:rPrChange>
          </w:rPr>
          <w:t xml:space="preserve">) in a Pacific Northwest Estuary. </w:t>
        </w:r>
        <w:r w:rsidRPr="006922E8">
          <w:rPr>
            <w:rFonts w:ascii="Calibri" w:hAnsi="Calibri" w:cs="Calibri"/>
            <w:rPrChange w:id="1945" w:author="Stefanie Lane" w:date="2023-02-06T11:24:00Z">
              <w:rPr>
                <w:i/>
                <w:iCs/>
              </w:rPr>
            </w:rPrChange>
          </w:rPr>
          <w:t>Estuaries and Coasts</w:t>
        </w:r>
        <w:r w:rsidRPr="006922E8">
          <w:rPr>
            <w:rFonts w:ascii="Calibri" w:hAnsi="Calibri" w:cs="Calibri"/>
            <w:rPrChange w:id="1946" w:author="Stefanie Lane" w:date="2023-02-06T11:24:00Z">
              <w:rPr/>
            </w:rPrChange>
          </w:rPr>
          <w:t>, 1-16.</w:t>
        </w:r>
      </w:ins>
      <w:ins w:id="1947" w:author="Stefanie Lane" w:date="2023-02-06T11:25:00Z">
        <w:r>
          <w:rPr>
            <w:rFonts w:ascii="Calibri" w:hAnsi="Calibri" w:cs="Calibri"/>
          </w:rPr>
          <w:t xml:space="preserve"> </w:t>
        </w:r>
        <w:r w:rsidRPr="006922E8">
          <w:rPr>
            <w:rFonts w:ascii="Calibri" w:hAnsi="Calibri" w:cs="Calibri"/>
          </w:rPr>
          <w:t>https://doi.org/10.1007/s12237-023-01171-4</w:t>
        </w:r>
      </w:ins>
    </w:p>
    <w:p w14:paraId="6B5DF0F0" w14:textId="31DE325D" w:rsidR="00AA2531" w:rsidRPr="00AA2531" w:rsidRDefault="00AA2531" w:rsidP="00AA2531">
      <w:pPr>
        <w:pStyle w:val="Bibliography"/>
        <w:rPr>
          <w:rFonts w:ascii="Calibri" w:hAnsi="Calibri" w:cs="Calibri"/>
        </w:rPr>
      </w:pPr>
      <w:r w:rsidRPr="00AA2531">
        <w:rPr>
          <w:rFonts w:ascii="Calibri" w:hAnsi="Calibri" w:cs="Calibri"/>
        </w:rPr>
        <w:t xml:space="preserve">Stoddard, J. L., Larsen, D. P., Hawkins, C. P., Johnson, R. K., &amp; Norris, R. H. (2006). Setting Expectations for the Ecological Condition of Streams: The Concept of Reference Condition. </w:t>
      </w:r>
      <w:r w:rsidRPr="00AA2531">
        <w:rPr>
          <w:rFonts w:ascii="Calibri" w:hAnsi="Calibri" w:cs="Calibri"/>
          <w:i/>
          <w:iCs/>
        </w:rPr>
        <w:t>Ecological Applications</w:t>
      </w:r>
      <w:r w:rsidRPr="00AA2531">
        <w:rPr>
          <w:rFonts w:ascii="Calibri" w:hAnsi="Calibri" w:cs="Calibri"/>
        </w:rPr>
        <w:t xml:space="preserve">, </w:t>
      </w:r>
      <w:r w:rsidRPr="00AA2531">
        <w:rPr>
          <w:rFonts w:ascii="Calibri" w:hAnsi="Calibri" w:cs="Calibri"/>
          <w:i/>
          <w:iCs/>
        </w:rPr>
        <w:t>16</w:t>
      </w:r>
      <w:r w:rsidRPr="00AA2531">
        <w:rPr>
          <w:rFonts w:ascii="Calibri" w:hAnsi="Calibri" w:cs="Calibri"/>
        </w:rPr>
        <w:t>(4), 1267–1276. https://doi.org/10.1890/1051-0761(2006)016[</w:t>
      </w:r>
      <w:proofErr w:type="gramStart"/>
      <w:r w:rsidRPr="00AA2531">
        <w:rPr>
          <w:rFonts w:ascii="Calibri" w:hAnsi="Calibri" w:cs="Calibri"/>
        </w:rPr>
        <w:t>1267:SEFTEC</w:t>
      </w:r>
      <w:proofErr w:type="gramEnd"/>
      <w:r w:rsidRPr="00AA2531">
        <w:rPr>
          <w:rFonts w:ascii="Calibri" w:hAnsi="Calibri" w:cs="Calibri"/>
        </w:rPr>
        <w:t>]2.0.CO;2</w:t>
      </w:r>
    </w:p>
    <w:p w14:paraId="0DF12020" w14:textId="77777777" w:rsidR="00AA2531" w:rsidRPr="00AA2531" w:rsidRDefault="00AA2531" w:rsidP="00AA2531">
      <w:pPr>
        <w:pStyle w:val="Bibliography"/>
        <w:rPr>
          <w:rFonts w:ascii="Calibri" w:hAnsi="Calibri" w:cs="Calibri"/>
        </w:rPr>
      </w:pPr>
      <w:r w:rsidRPr="00AA2531">
        <w:rPr>
          <w:rFonts w:ascii="Calibri" w:hAnsi="Calibri" w:cs="Calibri"/>
        </w:rPr>
        <w:t xml:space="preserve">Tilman, D. (1999). The ecological consequences of changes in biodiversity: A search for general principles. </w:t>
      </w:r>
      <w:r w:rsidRPr="00AA2531">
        <w:rPr>
          <w:rFonts w:ascii="Calibri" w:hAnsi="Calibri" w:cs="Calibri"/>
          <w:i/>
          <w:iCs/>
        </w:rPr>
        <w:t>Ecology</w:t>
      </w:r>
      <w:r w:rsidRPr="00AA2531">
        <w:rPr>
          <w:rFonts w:ascii="Calibri" w:hAnsi="Calibri" w:cs="Calibri"/>
        </w:rPr>
        <w:t xml:space="preserve">, </w:t>
      </w:r>
      <w:r w:rsidRPr="00AA2531">
        <w:rPr>
          <w:rFonts w:ascii="Calibri" w:hAnsi="Calibri" w:cs="Calibri"/>
          <w:i/>
          <w:iCs/>
        </w:rPr>
        <w:t>80</w:t>
      </w:r>
      <w:r w:rsidRPr="00AA2531">
        <w:rPr>
          <w:rFonts w:ascii="Calibri" w:hAnsi="Calibri" w:cs="Calibri"/>
        </w:rPr>
        <w:t>(5), 1455–1474.</w:t>
      </w:r>
    </w:p>
    <w:p w14:paraId="766A25B1" w14:textId="77777777" w:rsidR="00AA2531" w:rsidRPr="00AA2531" w:rsidRDefault="00AA2531" w:rsidP="00AA2531">
      <w:pPr>
        <w:pStyle w:val="Bibliography"/>
        <w:rPr>
          <w:rFonts w:ascii="Calibri" w:hAnsi="Calibri" w:cs="Calibri"/>
        </w:rPr>
      </w:pPr>
      <w:r w:rsidRPr="00AA2531">
        <w:rPr>
          <w:rFonts w:ascii="Calibri" w:hAnsi="Calibri" w:cs="Calibri"/>
        </w:rPr>
        <w:t xml:space="preserve">Tilman, D., Reich, P. B., &amp; Knops, J. M. H. (2006). Biodiversity and ecosystem stability in a decade-long grassland experiment. </w:t>
      </w:r>
      <w:r w:rsidRPr="00AA2531">
        <w:rPr>
          <w:rFonts w:ascii="Calibri" w:hAnsi="Calibri" w:cs="Calibri"/>
          <w:i/>
          <w:iCs/>
        </w:rPr>
        <w:t>Nature</w:t>
      </w:r>
      <w:r w:rsidRPr="00AA2531">
        <w:rPr>
          <w:rFonts w:ascii="Calibri" w:hAnsi="Calibri" w:cs="Calibri"/>
        </w:rPr>
        <w:t xml:space="preserve">, </w:t>
      </w:r>
      <w:r w:rsidRPr="00AA2531">
        <w:rPr>
          <w:rFonts w:ascii="Calibri" w:hAnsi="Calibri" w:cs="Calibri"/>
          <w:i/>
          <w:iCs/>
        </w:rPr>
        <w:t>441</w:t>
      </w:r>
      <w:r w:rsidRPr="00AA2531">
        <w:rPr>
          <w:rFonts w:ascii="Calibri" w:hAnsi="Calibri" w:cs="Calibri"/>
        </w:rPr>
        <w:t>(7093), 629–632. https://doi.org/10.1038/nature04742</w:t>
      </w:r>
    </w:p>
    <w:p w14:paraId="6134EEBC" w14:textId="77777777" w:rsidR="00AA2531" w:rsidRPr="00AA2531" w:rsidRDefault="00AA2531" w:rsidP="00AA2531">
      <w:pPr>
        <w:pStyle w:val="Bibliography"/>
        <w:rPr>
          <w:rFonts w:ascii="Calibri" w:hAnsi="Calibri" w:cs="Calibri"/>
        </w:rPr>
      </w:pPr>
      <w:r w:rsidRPr="00AA2531">
        <w:rPr>
          <w:rFonts w:ascii="Calibri" w:hAnsi="Calibri" w:cs="Calibri"/>
        </w:rPr>
        <w:lastRenderedPageBreak/>
        <w:t xml:space="preserve">Turner, N. (2014). </w:t>
      </w:r>
      <w:r w:rsidRPr="00AA2531">
        <w:rPr>
          <w:rFonts w:ascii="Calibri" w:hAnsi="Calibri" w:cs="Calibri"/>
          <w:i/>
          <w:iCs/>
        </w:rPr>
        <w:t>Ancient Pathways, Ancestral Knowledge: Ethnobotany and Ecological Wisdom of Indigenous Peoples of Northwestern North America</w:t>
      </w:r>
      <w:r w:rsidRPr="00AA2531">
        <w:rPr>
          <w:rFonts w:ascii="Calibri" w:hAnsi="Calibri" w:cs="Calibri"/>
        </w:rPr>
        <w:t>. McGill-Queen’s Press - MQUP.</w:t>
      </w:r>
    </w:p>
    <w:p w14:paraId="46B790D1" w14:textId="77777777" w:rsidR="00AA2531" w:rsidRPr="00AA2531" w:rsidRDefault="00AA2531" w:rsidP="00AA2531">
      <w:pPr>
        <w:pStyle w:val="Bibliography"/>
        <w:rPr>
          <w:rFonts w:ascii="Calibri" w:hAnsi="Calibri" w:cs="Calibri"/>
        </w:rPr>
      </w:pPr>
      <w:r w:rsidRPr="00AA2531">
        <w:rPr>
          <w:rFonts w:ascii="Calibri" w:hAnsi="Calibri" w:cs="Calibri"/>
        </w:rPr>
        <w:t xml:space="preserve">Underwood, A. J., Chapman, M. G., &amp; Connell, S. D. (2000). Observations in ecology: You can’t make progress on processes without understanding the patterns. </w:t>
      </w:r>
      <w:r w:rsidRPr="00AA2531">
        <w:rPr>
          <w:rFonts w:ascii="Calibri" w:hAnsi="Calibri" w:cs="Calibri"/>
          <w:i/>
          <w:iCs/>
        </w:rPr>
        <w:t>Journal of Experimental Marine Biology and Ecology</w:t>
      </w:r>
      <w:r w:rsidRPr="00AA2531">
        <w:rPr>
          <w:rFonts w:ascii="Calibri" w:hAnsi="Calibri" w:cs="Calibri"/>
        </w:rPr>
        <w:t xml:space="preserve">, </w:t>
      </w:r>
      <w:r w:rsidRPr="00AA2531">
        <w:rPr>
          <w:rFonts w:ascii="Calibri" w:hAnsi="Calibri" w:cs="Calibri"/>
          <w:i/>
          <w:iCs/>
        </w:rPr>
        <w:t>250</w:t>
      </w:r>
      <w:r w:rsidRPr="00AA2531">
        <w:rPr>
          <w:rFonts w:ascii="Calibri" w:hAnsi="Calibri" w:cs="Calibri"/>
        </w:rPr>
        <w:t>(1), 97–115. https://doi.org/10.1016/S0022-0981(00)00181-7</w:t>
      </w:r>
    </w:p>
    <w:p w14:paraId="0B3B78B2" w14:textId="77777777" w:rsidR="00AA2531" w:rsidRPr="00AA2531" w:rsidRDefault="00AA2531" w:rsidP="00AA2531">
      <w:pPr>
        <w:pStyle w:val="Bibliography"/>
        <w:rPr>
          <w:rFonts w:ascii="Calibri" w:hAnsi="Calibri" w:cs="Calibri"/>
        </w:rPr>
      </w:pPr>
      <w:r w:rsidRPr="00AA2531">
        <w:rPr>
          <w:rFonts w:ascii="Calibri" w:hAnsi="Calibri" w:cs="Calibri"/>
        </w:rPr>
        <w:t xml:space="preserve">Waller, L. P., Allen, W. J., Barratt, B. I. P., Condron, L. M., França, F. M., Hunt, J. E., Koele, N., Orwin, K. H., Steel, G. S., Tylianakis, J. M., Wakelin, S. A., &amp; Dickie, I. A. (2020). Biotic interactions drive ecosystem responses to exotic plant invaders. </w:t>
      </w:r>
      <w:r w:rsidRPr="00AA2531">
        <w:rPr>
          <w:rFonts w:ascii="Calibri" w:hAnsi="Calibri" w:cs="Calibri"/>
          <w:i/>
          <w:iCs/>
        </w:rPr>
        <w:t>Science</w:t>
      </w:r>
      <w:r w:rsidRPr="00AA2531">
        <w:rPr>
          <w:rFonts w:ascii="Calibri" w:hAnsi="Calibri" w:cs="Calibri"/>
        </w:rPr>
        <w:t xml:space="preserve">, </w:t>
      </w:r>
      <w:r w:rsidRPr="00AA2531">
        <w:rPr>
          <w:rFonts w:ascii="Calibri" w:hAnsi="Calibri" w:cs="Calibri"/>
          <w:i/>
          <w:iCs/>
        </w:rPr>
        <w:t>368</w:t>
      </w:r>
      <w:r w:rsidRPr="00AA2531">
        <w:rPr>
          <w:rFonts w:ascii="Calibri" w:hAnsi="Calibri" w:cs="Calibri"/>
        </w:rPr>
        <w:t>(6494), 967–972. https://doi.org/10.1126/science.aba2225</w:t>
      </w:r>
    </w:p>
    <w:p w14:paraId="0392052E" w14:textId="77777777" w:rsidR="00AA2531" w:rsidRPr="00AA2531" w:rsidRDefault="00AA2531" w:rsidP="00AA2531">
      <w:pPr>
        <w:pStyle w:val="Bibliography"/>
        <w:rPr>
          <w:rFonts w:ascii="Calibri" w:hAnsi="Calibri" w:cs="Calibri"/>
        </w:rPr>
      </w:pPr>
      <w:r w:rsidRPr="00AA2531">
        <w:rPr>
          <w:rFonts w:ascii="Calibri" w:hAnsi="Calibri" w:cs="Calibri"/>
        </w:rPr>
        <w:t xml:space="preserve">Whittaker, R. H. (1975). </w:t>
      </w:r>
      <w:r w:rsidRPr="00AA2531">
        <w:rPr>
          <w:rFonts w:ascii="Calibri" w:hAnsi="Calibri" w:cs="Calibri"/>
          <w:i/>
          <w:iCs/>
        </w:rPr>
        <w:t>Communities and Ecosystems</w:t>
      </w:r>
      <w:r w:rsidRPr="00AA2531">
        <w:rPr>
          <w:rFonts w:ascii="Calibri" w:hAnsi="Calibri" w:cs="Calibri"/>
        </w:rPr>
        <w:t xml:space="preserve"> (2nd ed.). Macmillan.</w:t>
      </w:r>
    </w:p>
    <w:p w14:paraId="1CE4119A" w14:textId="02BB4011" w:rsidR="00340BB0" w:rsidRDefault="00340BB0" w:rsidP="00340BB0"/>
    <w:p w14:paraId="63C82C9E" w14:textId="1164A7A8" w:rsidR="007D7FC0" w:rsidRDefault="007D7FC0" w:rsidP="00340BB0"/>
    <w:p w14:paraId="7DD2B655" w14:textId="6596A3DF" w:rsidR="007D7FC0" w:rsidRDefault="007D7FC0"/>
    <w:p w14:paraId="4B285698" w14:textId="77777777" w:rsidR="00E24A76" w:rsidRDefault="00E24A76">
      <w:pPr>
        <w:rPr>
          <w:rFonts w:asciiTheme="majorHAnsi" w:eastAsiaTheme="majorEastAsia" w:hAnsiTheme="majorHAnsi" w:cstheme="majorBidi"/>
          <w:color w:val="2F5496" w:themeColor="accent1" w:themeShade="BF"/>
          <w:sz w:val="32"/>
          <w:szCs w:val="32"/>
        </w:rPr>
      </w:pPr>
      <w:r>
        <w:br w:type="page"/>
      </w:r>
    </w:p>
    <w:p w14:paraId="6A634515" w14:textId="2D2DA539" w:rsidR="007D7FC0" w:rsidRDefault="007D7FC0" w:rsidP="007D7FC0">
      <w:pPr>
        <w:pStyle w:val="Heading1"/>
      </w:pPr>
      <w:r>
        <w:lastRenderedPageBreak/>
        <w:t>Supplemental</w:t>
      </w:r>
    </w:p>
    <w:p w14:paraId="4EC95476" w14:textId="3AB856E7" w:rsidR="00F222C0" w:rsidRDefault="00F222C0" w:rsidP="00F222C0"/>
    <w:p w14:paraId="4CEA9C81" w14:textId="02B1FA42" w:rsidR="00ED5179" w:rsidRDefault="003B2929" w:rsidP="00F222C0">
      <w:r w:rsidRPr="003B2929">
        <w:rPr>
          <w:b/>
        </w:rPr>
        <w:t>Table S1</w:t>
      </w:r>
      <w:r>
        <w:rPr>
          <w:b/>
        </w:rPr>
        <w:t xml:space="preserve"> </w:t>
      </w:r>
      <w:r w:rsidRPr="003B2929">
        <w:t>A total of 25 plots sampled in 1979 and 1999 were not sampled in 2019, mostly due to issues of accessibility. Transect names and plot ID of plots omitted follow Fig. 3 in Bradfield &amp; Porter (1982)</w:t>
      </w:r>
    </w:p>
    <w:tbl>
      <w:tblPr>
        <w:tblW w:w="6800" w:type="dxa"/>
        <w:jc w:val="center"/>
        <w:tblLook w:val="04A0" w:firstRow="1" w:lastRow="0" w:firstColumn="1" w:lastColumn="0" w:noHBand="0" w:noVBand="1"/>
      </w:tblPr>
      <w:tblGrid>
        <w:gridCol w:w="997"/>
        <w:gridCol w:w="1203"/>
        <w:gridCol w:w="4600"/>
      </w:tblGrid>
      <w:tr w:rsidR="0038192E" w:rsidRPr="0038192E" w14:paraId="21732B29" w14:textId="77777777" w:rsidTr="003B2929">
        <w:trPr>
          <w:trHeight w:val="290"/>
          <w:jc w:val="center"/>
        </w:trPr>
        <w:tc>
          <w:tcPr>
            <w:tcW w:w="997" w:type="dxa"/>
            <w:tcBorders>
              <w:top w:val="single" w:sz="4" w:space="0" w:color="auto"/>
              <w:left w:val="nil"/>
              <w:bottom w:val="single" w:sz="4" w:space="0" w:color="auto"/>
              <w:right w:val="nil"/>
            </w:tcBorders>
            <w:shd w:val="clear" w:color="auto" w:fill="auto"/>
            <w:noWrap/>
            <w:vAlign w:val="center"/>
            <w:hideMark/>
          </w:tcPr>
          <w:p w14:paraId="2D3D2BA6" w14:textId="77777777" w:rsidR="0038192E" w:rsidRPr="0038192E" w:rsidRDefault="0038192E" w:rsidP="0038192E">
            <w:pPr>
              <w:spacing w:after="0" w:line="240" w:lineRule="auto"/>
              <w:jc w:val="center"/>
              <w:rPr>
                <w:rFonts w:ascii="Calibri" w:eastAsia="Times New Roman" w:hAnsi="Calibri" w:cs="Calibri"/>
                <w:b/>
                <w:bCs/>
                <w:color w:val="000000"/>
              </w:rPr>
            </w:pPr>
            <w:r w:rsidRPr="0038192E">
              <w:rPr>
                <w:rFonts w:ascii="Calibri" w:eastAsia="Times New Roman" w:hAnsi="Calibri" w:cs="Calibri"/>
                <w:b/>
                <w:bCs/>
                <w:color w:val="000000"/>
              </w:rPr>
              <w:t>Transect</w:t>
            </w:r>
          </w:p>
        </w:tc>
        <w:tc>
          <w:tcPr>
            <w:tcW w:w="1203" w:type="dxa"/>
            <w:tcBorders>
              <w:top w:val="single" w:sz="4" w:space="0" w:color="auto"/>
              <w:left w:val="nil"/>
              <w:bottom w:val="single" w:sz="4" w:space="0" w:color="auto"/>
              <w:right w:val="nil"/>
            </w:tcBorders>
            <w:shd w:val="clear" w:color="auto" w:fill="auto"/>
            <w:noWrap/>
            <w:vAlign w:val="center"/>
            <w:hideMark/>
          </w:tcPr>
          <w:p w14:paraId="3E9C7180" w14:textId="77777777" w:rsidR="0038192E" w:rsidRDefault="0038192E" w:rsidP="0038192E">
            <w:pPr>
              <w:spacing w:after="0" w:line="240" w:lineRule="auto"/>
              <w:jc w:val="center"/>
              <w:rPr>
                <w:rFonts w:ascii="Calibri" w:eastAsia="Times New Roman" w:hAnsi="Calibri" w:cs="Calibri"/>
                <w:b/>
                <w:bCs/>
                <w:color w:val="000000"/>
              </w:rPr>
            </w:pPr>
            <w:r w:rsidRPr="0038192E">
              <w:rPr>
                <w:rFonts w:ascii="Calibri" w:eastAsia="Times New Roman" w:hAnsi="Calibri" w:cs="Calibri"/>
                <w:b/>
                <w:bCs/>
                <w:color w:val="000000"/>
              </w:rPr>
              <w:t>1979</w:t>
            </w:r>
            <w:r>
              <w:rPr>
                <w:rFonts w:ascii="Calibri" w:eastAsia="Times New Roman" w:hAnsi="Calibri" w:cs="Calibri"/>
                <w:b/>
                <w:bCs/>
                <w:color w:val="000000"/>
              </w:rPr>
              <w:t>/1999</w:t>
            </w:r>
          </w:p>
          <w:p w14:paraId="1EC038C7" w14:textId="4C1FEBDE" w:rsidR="0001042C" w:rsidRPr="0038192E" w:rsidRDefault="0001042C" w:rsidP="0038192E">
            <w:pPr>
              <w:spacing w:after="0" w:line="240" w:lineRule="auto"/>
              <w:jc w:val="center"/>
              <w:rPr>
                <w:rFonts w:ascii="Calibri" w:eastAsia="Times New Roman" w:hAnsi="Calibri" w:cs="Calibri"/>
                <w:b/>
                <w:bCs/>
                <w:color w:val="000000"/>
              </w:rPr>
            </w:pPr>
            <w:r>
              <w:rPr>
                <w:rFonts w:ascii="Calibri" w:eastAsia="Times New Roman" w:hAnsi="Calibri" w:cs="Calibri"/>
                <w:b/>
                <w:bCs/>
                <w:color w:val="000000"/>
              </w:rPr>
              <w:t>Plot No.</w:t>
            </w:r>
          </w:p>
        </w:tc>
        <w:tc>
          <w:tcPr>
            <w:tcW w:w="4600" w:type="dxa"/>
            <w:tcBorders>
              <w:top w:val="single" w:sz="4" w:space="0" w:color="auto"/>
              <w:left w:val="nil"/>
              <w:bottom w:val="single" w:sz="4" w:space="0" w:color="auto"/>
              <w:right w:val="nil"/>
            </w:tcBorders>
            <w:shd w:val="clear" w:color="auto" w:fill="auto"/>
            <w:noWrap/>
            <w:vAlign w:val="center"/>
            <w:hideMark/>
          </w:tcPr>
          <w:p w14:paraId="4F4EE9FB" w14:textId="77777777" w:rsidR="0038192E" w:rsidRPr="0038192E" w:rsidRDefault="0038192E" w:rsidP="0038192E">
            <w:pPr>
              <w:spacing w:after="0" w:line="240" w:lineRule="auto"/>
              <w:jc w:val="center"/>
              <w:rPr>
                <w:rFonts w:ascii="Calibri" w:eastAsia="Times New Roman" w:hAnsi="Calibri" w:cs="Calibri"/>
                <w:b/>
                <w:bCs/>
                <w:color w:val="000000"/>
              </w:rPr>
            </w:pPr>
            <w:r w:rsidRPr="0038192E">
              <w:rPr>
                <w:rFonts w:ascii="Calibri" w:eastAsia="Times New Roman" w:hAnsi="Calibri" w:cs="Calibri"/>
                <w:b/>
                <w:bCs/>
                <w:color w:val="000000"/>
              </w:rPr>
              <w:t>Reason omitted in 2019</w:t>
            </w:r>
          </w:p>
        </w:tc>
      </w:tr>
      <w:tr w:rsidR="0038192E" w:rsidRPr="0038192E" w14:paraId="0E3E8A23" w14:textId="77777777" w:rsidTr="003B2929">
        <w:trPr>
          <w:trHeight w:val="580"/>
          <w:jc w:val="center"/>
        </w:trPr>
        <w:tc>
          <w:tcPr>
            <w:tcW w:w="997" w:type="dxa"/>
            <w:tcBorders>
              <w:top w:val="nil"/>
              <w:left w:val="nil"/>
              <w:bottom w:val="nil"/>
              <w:right w:val="nil"/>
            </w:tcBorders>
            <w:shd w:val="clear" w:color="auto" w:fill="auto"/>
            <w:noWrap/>
            <w:vAlign w:val="center"/>
            <w:hideMark/>
          </w:tcPr>
          <w:p w14:paraId="5A4B89BA" w14:textId="77777777" w:rsidR="0038192E" w:rsidRPr="0038192E" w:rsidRDefault="0038192E" w:rsidP="0038192E">
            <w:pPr>
              <w:spacing w:after="0" w:line="240" w:lineRule="auto"/>
              <w:jc w:val="center"/>
              <w:rPr>
                <w:rFonts w:ascii="Calibri" w:eastAsia="Times New Roman" w:hAnsi="Calibri" w:cs="Calibri"/>
                <w:color w:val="000000"/>
              </w:rPr>
            </w:pPr>
            <w:r w:rsidRPr="0038192E">
              <w:rPr>
                <w:rFonts w:ascii="Calibri" w:eastAsia="Times New Roman" w:hAnsi="Calibri" w:cs="Calibri"/>
                <w:color w:val="000000"/>
              </w:rPr>
              <w:t>Q</w:t>
            </w:r>
          </w:p>
        </w:tc>
        <w:tc>
          <w:tcPr>
            <w:tcW w:w="1203" w:type="dxa"/>
            <w:tcBorders>
              <w:top w:val="nil"/>
              <w:left w:val="nil"/>
              <w:bottom w:val="nil"/>
              <w:right w:val="nil"/>
            </w:tcBorders>
            <w:shd w:val="clear" w:color="auto" w:fill="auto"/>
            <w:noWrap/>
            <w:vAlign w:val="center"/>
            <w:hideMark/>
          </w:tcPr>
          <w:p w14:paraId="1EEF8980" w14:textId="77777777" w:rsidR="0038192E" w:rsidRPr="0038192E" w:rsidRDefault="0038192E" w:rsidP="0038192E">
            <w:pPr>
              <w:spacing w:after="0" w:line="240" w:lineRule="auto"/>
              <w:jc w:val="center"/>
              <w:rPr>
                <w:rFonts w:ascii="Calibri" w:eastAsia="Times New Roman" w:hAnsi="Calibri" w:cs="Calibri"/>
                <w:color w:val="000000"/>
              </w:rPr>
            </w:pPr>
            <w:r w:rsidRPr="0038192E">
              <w:rPr>
                <w:rFonts w:ascii="Calibri" w:eastAsia="Times New Roman" w:hAnsi="Calibri" w:cs="Calibri"/>
                <w:color w:val="000000"/>
              </w:rPr>
              <w:t>1-7</w:t>
            </w:r>
          </w:p>
        </w:tc>
        <w:tc>
          <w:tcPr>
            <w:tcW w:w="4600" w:type="dxa"/>
            <w:tcBorders>
              <w:top w:val="nil"/>
              <w:left w:val="nil"/>
              <w:bottom w:val="nil"/>
              <w:right w:val="nil"/>
            </w:tcBorders>
            <w:shd w:val="clear" w:color="auto" w:fill="auto"/>
            <w:vAlign w:val="center"/>
            <w:hideMark/>
          </w:tcPr>
          <w:p w14:paraId="667AC0AD" w14:textId="77777777" w:rsidR="0038192E" w:rsidRPr="0038192E" w:rsidRDefault="0038192E" w:rsidP="0038192E">
            <w:pPr>
              <w:spacing w:after="0" w:line="240" w:lineRule="auto"/>
              <w:rPr>
                <w:rFonts w:ascii="Calibri" w:eastAsia="Times New Roman" w:hAnsi="Calibri" w:cs="Calibri"/>
                <w:color w:val="000000"/>
              </w:rPr>
            </w:pPr>
            <w:r w:rsidRPr="0038192E">
              <w:rPr>
                <w:rFonts w:ascii="Calibri" w:eastAsia="Times New Roman" w:hAnsi="Calibri" w:cs="Calibri"/>
                <w:color w:val="000000"/>
              </w:rPr>
              <w:t>Transect in dense riparian thicket overgrown with Himalayan blackberry</w:t>
            </w:r>
          </w:p>
        </w:tc>
      </w:tr>
      <w:tr w:rsidR="0038192E" w:rsidRPr="0038192E" w14:paraId="4877C782" w14:textId="77777777" w:rsidTr="003B2929">
        <w:trPr>
          <w:trHeight w:val="580"/>
          <w:jc w:val="center"/>
        </w:trPr>
        <w:tc>
          <w:tcPr>
            <w:tcW w:w="997" w:type="dxa"/>
            <w:tcBorders>
              <w:top w:val="single" w:sz="4" w:space="0" w:color="auto"/>
              <w:left w:val="nil"/>
              <w:bottom w:val="single" w:sz="4" w:space="0" w:color="auto"/>
              <w:right w:val="nil"/>
            </w:tcBorders>
            <w:shd w:val="clear" w:color="auto" w:fill="auto"/>
            <w:noWrap/>
            <w:vAlign w:val="center"/>
            <w:hideMark/>
          </w:tcPr>
          <w:p w14:paraId="104619AA" w14:textId="77777777" w:rsidR="0038192E" w:rsidRPr="0038192E" w:rsidRDefault="0038192E" w:rsidP="0038192E">
            <w:pPr>
              <w:spacing w:after="0" w:line="240" w:lineRule="auto"/>
              <w:jc w:val="center"/>
              <w:rPr>
                <w:rFonts w:ascii="Calibri" w:eastAsia="Times New Roman" w:hAnsi="Calibri" w:cs="Calibri"/>
                <w:color w:val="000000"/>
              </w:rPr>
            </w:pPr>
            <w:r w:rsidRPr="0038192E">
              <w:rPr>
                <w:rFonts w:ascii="Calibri" w:eastAsia="Times New Roman" w:hAnsi="Calibri" w:cs="Calibri"/>
                <w:color w:val="000000"/>
              </w:rPr>
              <w:t>R</w:t>
            </w:r>
          </w:p>
        </w:tc>
        <w:tc>
          <w:tcPr>
            <w:tcW w:w="1203" w:type="dxa"/>
            <w:tcBorders>
              <w:top w:val="single" w:sz="4" w:space="0" w:color="auto"/>
              <w:left w:val="nil"/>
              <w:bottom w:val="single" w:sz="4" w:space="0" w:color="auto"/>
              <w:right w:val="nil"/>
            </w:tcBorders>
            <w:shd w:val="clear" w:color="auto" w:fill="auto"/>
            <w:noWrap/>
            <w:vAlign w:val="center"/>
            <w:hideMark/>
          </w:tcPr>
          <w:p w14:paraId="6C534408" w14:textId="77777777" w:rsidR="0038192E" w:rsidRPr="0038192E" w:rsidRDefault="0038192E" w:rsidP="0038192E">
            <w:pPr>
              <w:spacing w:after="0" w:line="240" w:lineRule="auto"/>
              <w:jc w:val="center"/>
              <w:rPr>
                <w:rFonts w:ascii="Calibri" w:eastAsia="Times New Roman" w:hAnsi="Calibri" w:cs="Calibri"/>
                <w:color w:val="000000"/>
              </w:rPr>
            </w:pPr>
            <w:r w:rsidRPr="0038192E">
              <w:rPr>
                <w:rFonts w:ascii="Calibri" w:eastAsia="Times New Roman" w:hAnsi="Calibri" w:cs="Calibri"/>
                <w:color w:val="000000"/>
              </w:rPr>
              <w:t>8</w:t>
            </w:r>
          </w:p>
        </w:tc>
        <w:tc>
          <w:tcPr>
            <w:tcW w:w="4600" w:type="dxa"/>
            <w:tcBorders>
              <w:top w:val="single" w:sz="4" w:space="0" w:color="auto"/>
              <w:left w:val="nil"/>
              <w:bottom w:val="single" w:sz="4" w:space="0" w:color="auto"/>
              <w:right w:val="nil"/>
            </w:tcBorders>
            <w:shd w:val="clear" w:color="auto" w:fill="auto"/>
            <w:vAlign w:val="bottom"/>
            <w:hideMark/>
          </w:tcPr>
          <w:p w14:paraId="5165C65D" w14:textId="11A9C8C5" w:rsidR="0038192E" w:rsidRPr="0038192E" w:rsidRDefault="0038192E" w:rsidP="0038192E">
            <w:pPr>
              <w:spacing w:after="0" w:line="240" w:lineRule="auto"/>
              <w:rPr>
                <w:rFonts w:ascii="Calibri" w:eastAsia="Times New Roman" w:hAnsi="Calibri" w:cs="Calibri"/>
                <w:color w:val="000000"/>
              </w:rPr>
            </w:pPr>
            <w:r w:rsidRPr="0038192E">
              <w:rPr>
                <w:rFonts w:ascii="Calibri" w:eastAsia="Times New Roman" w:hAnsi="Calibri" w:cs="Calibri"/>
                <w:color w:val="000000"/>
              </w:rPr>
              <w:t>Plot on lower bench (&gt; 1 m lower than marsh platform), vegetation no longer exists</w:t>
            </w:r>
          </w:p>
        </w:tc>
      </w:tr>
      <w:tr w:rsidR="0038192E" w:rsidRPr="0038192E" w14:paraId="3624F28D" w14:textId="77777777" w:rsidTr="003B2929">
        <w:trPr>
          <w:trHeight w:val="580"/>
          <w:jc w:val="center"/>
        </w:trPr>
        <w:tc>
          <w:tcPr>
            <w:tcW w:w="997" w:type="dxa"/>
            <w:tcBorders>
              <w:top w:val="nil"/>
              <w:left w:val="nil"/>
              <w:bottom w:val="nil"/>
              <w:right w:val="nil"/>
            </w:tcBorders>
            <w:shd w:val="clear" w:color="auto" w:fill="auto"/>
            <w:noWrap/>
            <w:vAlign w:val="center"/>
            <w:hideMark/>
          </w:tcPr>
          <w:p w14:paraId="362DAB61" w14:textId="77777777" w:rsidR="0038192E" w:rsidRPr="0038192E" w:rsidRDefault="0038192E" w:rsidP="0038192E">
            <w:pPr>
              <w:spacing w:after="0" w:line="240" w:lineRule="auto"/>
              <w:jc w:val="center"/>
              <w:rPr>
                <w:rFonts w:ascii="Calibri" w:eastAsia="Times New Roman" w:hAnsi="Calibri" w:cs="Calibri"/>
                <w:color w:val="000000"/>
              </w:rPr>
            </w:pPr>
            <w:r w:rsidRPr="0038192E">
              <w:rPr>
                <w:rFonts w:ascii="Calibri" w:eastAsia="Times New Roman" w:hAnsi="Calibri" w:cs="Calibri"/>
                <w:color w:val="000000"/>
              </w:rPr>
              <w:t>R</w:t>
            </w:r>
          </w:p>
        </w:tc>
        <w:tc>
          <w:tcPr>
            <w:tcW w:w="1203" w:type="dxa"/>
            <w:tcBorders>
              <w:top w:val="nil"/>
              <w:left w:val="nil"/>
              <w:bottom w:val="nil"/>
              <w:right w:val="nil"/>
            </w:tcBorders>
            <w:shd w:val="clear" w:color="auto" w:fill="auto"/>
            <w:noWrap/>
            <w:vAlign w:val="center"/>
            <w:hideMark/>
          </w:tcPr>
          <w:p w14:paraId="11148A53" w14:textId="77777777" w:rsidR="0038192E" w:rsidRPr="0038192E" w:rsidRDefault="0038192E" w:rsidP="0038192E">
            <w:pPr>
              <w:spacing w:after="0" w:line="240" w:lineRule="auto"/>
              <w:jc w:val="center"/>
              <w:rPr>
                <w:rFonts w:ascii="Calibri" w:eastAsia="Times New Roman" w:hAnsi="Calibri" w:cs="Calibri"/>
                <w:color w:val="000000"/>
              </w:rPr>
            </w:pPr>
            <w:r w:rsidRPr="0038192E">
              <w:rPr>
                <w:rFonts w:ascii="Calibri" w:eastAsia="Times New Roman" w:hAnsi="Calibri" w:cs="Calibri"/>
                <w:color w:val="000000"/>
              </w:rPr>
              <w:t>17-19</w:t>
            </w:r>
          </w:p>
        </w:tc>
        <w:tc>
          <w:tcPr>
            <w:tcW w:w="4600" w:type="dxa"/>
            <w:tcBorders>
              <w:top w:val="nil"/>
              <w:left w:val="nil"/>
              <w:bottom w:val="nil"/>
              <w:right w:val="nil"/>
            </w:tcBorders>
            <w:shd w:val="clear" w:color="auto" w:fill="auto"/>
            <w:vAlign w:val="bottom"/>
            <w:hideMark/>
          </w:tcPr>
          <w:p w14:paraId="5C0B3CB6" w14:textId="77777777" w:rsidR="0038192E" w:rsidRPr="0038192E" w:rsidRDefault="0038192E" w:rsidP="0038192E">
            <w:pPr>
              <w:spacing w:after="0" w:line="240" w:lineRule="auto"/>
              <w:rPr>
                <w:rFonts w:ascii="Calibri" w:eastAsia="Times New Roman" w:hAnsi="Calibri" w:cs="Calibri"/>
                <w:color w:val="000000"/>
              </w:rPr>
            </w:pPr>
            <w:r w:rsidRPr="0038192E">
              <w:rPr>
                <w:rFonts w:ascii="Calibri" w:eastAsia="Times New Roman" w:hAnsi="Calibri" w:cs="Calibri"/>
                <w:color w:val="000000"/>
              </w:rPr>
              <w:t xml:space="preserve">Plots in 1979 &amp; 1999 sampled across a channel. Ended transect in 2019 at channel edge. </w:t>
            </w:r>
          </w:p>
        </w:tc>
      </w:tr>
      <w:tr w:rsidR="0038192E" w:rsidRPr="0038192E" w14:paraId="67D28D30" w14:textId="77777777" w:rsidTr="003B2929">
        <w:trPr>
          <w:trHeight w:val="1160"/>
          <w:jc w:val="center"/>
        </w:trPr>
        <w:tc>
          <w:tcPr>
            <w:tcW w:w="997" w:type="dxa"/>
            <w:tcBorders>
              <w:top w:val="single" w:sz="4" w:space="0" w:color="auto"/>
              <w:left w:val="nil"/>
              <w:bottom w:val="single" w:sz="4" w:space="0" w:color="auto"/>
              <w:right w:val="nil"/>
            </w:tcBorders>
            <w:shd w:val="clear" w:color="auto" w:fill="auto"/>
            <w:noWrap/>
            <w:vAlign w:val="center"/>
            <w:hideMark/>
          </w:tcPr>
          <w:p w14:paraId="4279DC4C" w14:textId="77777777" w:rsidR="0038192E" w:rsidRPr="0038192E" w:rsidRDefault="0038192E" w:rsidP="0038192E">
            <w:pPr>
              <w:spacing w:after="0" w:line="240" w:lineRule="auto"/>
              <w:jc w:val="center"/>
              <w:rPr>
                <w:rFonts w:ascii="Calibri" w:eastAsia="Times New Roman" w:hAnsi="Calibri" w:cs="Calibri"/>
                <w:color w:val="000000"/>
              </w:rPr>
            </w:pPr>
            <w:r w:rsidRPr="0038192E">
              <w:rPr>
                <w:rFonts w:ascii="Calibri" w:eastAsia="Times New Roman" w:hAnsi="Calibri" w:cs="Calibri"/>
                <w:color w:val="000000"/>
              </w:rPr>
              <w:t>S</w:t>
            </w:r>
          </w:p>
        </w:tc>
        <w:tc>
          <w:tcPr>
            <w:tcW w:w="1203" w:type="dxa"/>
            <w:tcBorders>
              <w:top w:val="single" w:sz="4" w:space="0" w:color="auto"/>
              <w:left w:val="nil"/>
              <w:bottom w:val="single" w:sz="4" w:space="0" w:color="auto"/>
              <w:right w:val="nil"/>
            </w:tcBorders>
            <w:shd w:val="clear" w:color="auto" w:fill="auto"/>
            <w:noWrap/>
            <w:vAlign w:val="center"/>
            <w:hideMark/>
          </w:tcPr>
          <w:p w14:paraId="5805179D" w14:textId="77777777" w:rsidR="0038192E" w:rsidRPr="0038192E" w:rsidRDefault="0038192E" w:rsidP="0038192E">
            <w:pPr>
              <w:spacing w:after="0" w:line="240" w:lineRule="auto"/>
              <w:jc w:val="center"/>
              <w:rPr>
                <w:rFonts w:ascii="Calibri" w:eastAsia="Times New Roman" w:hAnsi="Calibri" w:cs="Calibri"/>
                <w:color w:val="000000"/>
              </w:rPr>
            </w:pPr>
            <w:r w:rsidRPr="0038192E">
              <w:rPr>
                <w:rFonts w:ascii="Calibri" w:eastAsia="Times New Roman" w:hAnsi="Calibri" w:cs="Calibri"/>
                <w:color w:val="000000"/>
              </w:rPr>
              <w:t>33-36</w:t>
            </w:r>
          </w:p>
        </w:tc>
        <w:tc>
          <w:tcPr>
            <w:tcW w:w="4600" w:type="dxa"/>
            <w:tcBorders>
              <w:top w:val="single" w:sz="4" w:space="0" w:color="auto"/>
              <w:left w:val="nil"/>
              <w:bottom w:val="single" w:sz="4" w:space="0" w:color="auto"/>
              <w:right w:val="nil"/>
            </w:tcBorders>
            <w:shd w:val="clear" w:color="auto" w:fill="auto"/>
            <w:vAlign w:val="bottom"/>
            <w:hideMark/>
          </w:tcPr>
          <w:p w14:paraId="5667D13A" w14:textId="77777777" w:rsidR="0038192E" w:rsidRPr="0038192E" w:rsidRDefault="0038192E" w:rsidP="0038192E">
            <w:pPr>
              <w:spacing w:after="0" w:line="240" w:lineRule="auto"/>
              <w:rPr>
                <w:rFonts w:ascii="Calibri" w:eastAsia="Times New Roman" w:hAnsi="Calibri" w:cs="Calibri"/>
                <w:color w:val="000000"/>
              </w:rPr>
            </w:pPr>
            <w:r w:rsidRPr="0038192E">
              <w:rPr>
                <w:rFonts w:ascii="Calibri" w:eastAsia="Times New Roman" w:hAnsi="Calibri" w:cs="Calibri"/>
                <w:color w:val="000000"/>
              </w:rPr>
              <w:t xml:space="preserve">Transect length in 2019 was shorter than in 1979/1999. Suspect combination of erosion and offset transect relocation altered sampling distance. </w:t>
            </w:r>
          </w:p>
        </w:tc>
      </w:tr>
      <w:tr w:rsidR="0038192E" w:rsidRPr="0038192E" w14:paraId="3575DFB7" w14:textId="77777777" w:rsidTr="003B2929">
        <w:trPr>
          <w:trHeight w:val="1160"/>
          <w:jc w:val="center"/>
        </w:trPr>
        <w:tc>
          <w:tcPr>
            <w:tcW w:w="997" w:type="dxa"/>
            <w:tcBorders>
              <w:top w:val="nil"/>
              <w:left w:val="nil"/>
              <w:bottom w:val="nil"/>
              <w:right w:val="nil"/>
            </w:tcBorders>
            <w:shd w:val="clear" w:color="auto" w:fill="auto"/>
            <w:noWrap/>
            <w:vAlign w:val="center"/>
            <w:hideMark/>
          </w:tcPr>
          <w:p w14:paraId="137F5297" w14:textId="77777777" w:rsidR="0038192E" w:rsidRPr="0038192E" w:rsidRDefault="0038192E" w:rsidP="0038192E">
            <w:pPr>
              <w:spacing w:after="0" w:line="240" w:lineRule="auto"/>
              <w:jc w:val="center"/>
              <w:rPr>
                <w:rFonts w:ascii="Calibri" w:eastAsia="Times New Roman" w:hAnsi="Calibri" w:cs="Calibri"/>
                <w:color w:val="000000"/>
              </w:rPr>
            </w:pPr>
            <w:r w:rsidRPr="0038192E">
              <w:rPr>
                <w:rFonts w:ascii="Calibri" w:eastAsia="Times New Roman" w:hAnsi="Calibri" w:cs="Calibri"/>
                <w:color w:val="000000"/>
              </w:rPr>
              <w:t>T</w:t>
            </w:r>
          </w:p>
        </w:tc>
        <w:tc>
          <w:tcPr>
            <w:tcW w:w="1203" w:type="dxa"/>
            <w:tcBorders>
              <w:top w:val="nil"/>
              <w:left w:val="nil"/>
              <w:bottom w:val="nil"/>
              <w:right w:val="nil"/>
            </w:tcBorders>
            <w:shd w:val="clear" w:color="auto" w:fill="auto"/>
            <w:noWrap/>
            <w:vAlign w:val="center"/>
            <w:hideMark/>
          </w:tcPr>
          <w:p w14:paraId="169030C4" w14:textId="77777777" w:rsidR="0038192E" w:rsidRPr="0038192E" w:rsidRDefault="0038192E" w:rsidP="0038192E">
            <w:pPr>
              <w:spacing w:after="0" w:line="240" w:lineRule="auto"/>
              <w:jc w:val="center"/>
              <w:rPr>
                <w:rFonts w:ascii="Calibri" w:eastAsia="Times New Roman" w:hAnsi="Calibri" w:cs="Calibri"/>
                <w:color w:val="000000"/>
              </w:rPr>
            </w:pPr>
            <w:r w:rsidRPr="0038192E">
              <w:rPr>
                <w:rFonts w:ascii="Calibri" w:eastAsia="Times New Roman" w:hAnsi="Calibri" w:cs="Calibri"/>
                <w:color w:val="000000"/>
              </w:rPr>
              <w:t>45</w:t>
            </w:r>
          </w:p>
        </w:tc>
        <w:tc>
          <w:tcPr>
            <w:tcW w:w="4600" w:type="dxa"/>
            <w:tcBorders>
              <w:top w:val="nil"/>
              <w:left w:val="nil"/>
              <w:bottom w:val="nil"/>
              <w:right w:val="nil"/>
            </w:tcBorders>
            <w:shd w:val="clear" w:color="auto" w:fill="auto"/>
            <w:vAlign w:val="bottom"/>
            <w:hideMark/>
          </w:tcPr>
          <w:p w14:paraId="34AB94BD" w14:textId="77777777" w:rsidR="0038192E" w:rsidRPr="0038192E" w:rsidRDefault="0038192E" w:rsidP="0038192E">
            <w:pPr>
              <w:spacing w:after="0" w:line="240" w:lineRule="auto"/>
              <w:rPr>
                <w:rFonts w:ascii="Calibri" w:eastAsia="Times New Roman" w:hAnsi="Calibri" w:cs="Calibri"/>
                <w:color w:val="000000"/>
              </w:rPr>
            </w:pPr>
            <w:r w:rsidRPr="0038192E">
              <w:rPr>
                <w:rFonts w:ascii="Calibri" w:eastAsia="Times New Roman" w:hAnsi="Calibri" w:cs="Calibri"/>
                <w:color w:val="000000"/>
              </w:rPr>
              <w:t xml:space="preserve">Transect length in 2019 was shorter than in 1979/1999. Suspect combination of erosion and offset transect relocation altered sampling distance. </w:t>
            </w:r>
          </w:p>
        </w:tc>
      </w:tr>
      <w:tr w:rsidR="0038192E" w:rsidRPr="0038192E" w14:paraId="3CA4B48B" w14:textId="77777777" w:rsidTr="003B2929">
        <w:trPr>
          <w:trHeight w:val="1160"/>
          <w:jc w:val="center"/>
        </w:trPr>
        <w:tc>
          <w:tcPr>
            <w:tcW w:w="997" w:type="dxa"/>
            <w:tcBorders>
              <w:top w:val="single" w:sz="4" w:space="0" w:color="auto"/>
              <w:left w:val="nil"/>
              <w:bottom w:val="single" w:sz="4" w:space="0" w:color="auto"/>
              <w:right w:val="nil"/>
            </w:tcBorders>
            <w:shd w:val="clear" w:color="auto" w:fill="auto"/>
            <w:noWrap/>
            <w:vAlign w:val="center"/>
            <w:hideMark/>
          </w:tcPr>
          <w:p w14:paraId="06144D25" w14:textId="77777777" w:rsidR="0038192E" w:rsidRPr="0038192E" w:rsidRDefault="0038192E" w:rsidP="0038192E">
            <w:pPr>
              <w:spacing w:after="0" w:line="240" w:lineRule="auto"/>
              <w:jc w:val="center"/>
              <w:rPr>
                <w:rFonts w:ascii="Calibri" w:eastAsia="Times New Roman" w:hAnsi="Calibri" w:cs="Calibri"/>
                <w:color w:val="000000"/>
              </w:rPr>
            </w:pPr>
            <w:r w:rsidRPr="0038192E">
              <w:rPr>
                <w:rFonts w:ascii="Calibri" w:eastAsia="Times New Roman" w:hAnsi="Calibri" w:cs="Calibri"/>
                <w:color w:val="000000"/>
              </w:rPr>
              <w:t>U</w:t>
            </w:r>
          </w:p>
        </w:tc>
        <w:tc>
          <w:tcPr>
            <w:tcW w:w="1203" w:type="dxa"/>
            <w:tcBorders>
              <w:top w:val="single" w:sz="4" w:space="0" w:color="auto"/>
              <w:left w:val="nil"/>
              <w:bottom w:val="single" w:sz="4" w:space="0" w:color="auto"/>
              <w:right w:val="nil"/>
            </w:tcBorders>
            <w:shd w:val="clear" w:color="auto" w:fill="auto"/>
            <w:noWrap/>
            <w:vAlign w:val="center"/>
            <w:hideMark/>
          </w:tcPr>
          <w:p w14:paraId="53E039DD" w14:textId="77777777" w:rsidR="0038192E" w:rsidRPr="0038192E" w:rsidRDefault="0038192E" w:rsidP="0038192E">
            <w:pPr>
              <w:spacing w:after="0" w:line="240" w:lineRule="auto"/>
              <w:jc w:val="center"/>
              <w:rPr>
                <w:rFonts w:ascii="Calibri" w:eastAsia="Times New Roman" w:hAnsi="Calibri" w:cs="Calibri"/>
                <w:color w:val="000000"/>
              </w:rPr>
            </w:pPr>
            <w:r w:rsidRPr="0038192E">
              <w:rPr>
                <w:rFonts w:ascii="Calibri" w:eastAsia="Times New Roman" w:hAnsi="Calibri" w:cs="Calibri"/>
                <w:color w:val="000000"/>
              </w:rPr>
              <w:t>51-52</w:t>
            </w:r>
          </w:p>
        </w:tc>
        <w:tc>
          <w:tcPr>
            <w:tcW w:w="4600" w:type="dxa"/>
            <w:tcBorders>
              <w:top w:val="single" w:sz="4" w:space="0" w:color="auto"/>
              <w:left w:val="nil"/>
              <w:bottom w:val="single" w:sz="4" w:space="0" w:color="auto"/>
              <w:right w:val="nil"/>
            </w:tcBorders>
            <w:shd w:val="clear" w:color="auto" w:fill="auto"/>
            <w:vAlign w:val="bottom"/>
            <w:hideMark/>
          </w:tcPr>
          <w:p w14:paraId="5C18C0AE" w14:textId="77777777" w:rsidR="0038192E" w:rsidRPr="0038192E" w:rsidRDefault="0038192E" w:rsidP="0038192E">
            <w:pPr>
              <w:spacing w:after="0" w:line="240" w:lineRule="auto"/>
              <w:rPr>
                <w:rFonts w:ascii="Calibri" w:eastAsia="Times New Roman" w:hAnsi="Calibri" w:cs="Calibri"/>
                <w:color w:val="000000"/>
              </w:rPr>
            </w:pPr>
            <w:r w:rsidRPr="0038192E">
              <w:rPr>
                <w:rFonts w:ascii="Calibri" w:eastAsia="Times New Roman" w:hAnsi="Calibri" w:cs="Calibri"/>
                <w:color w:val="000000"/>
              </w:rPr>
              <w:t xml:space="preserve">Transect length in 2019 was shorter than in 1979/1999. Suspect combination of erosion and offset transect relocation altered sampling distance. </w:t>
            </w:r>
          </w:p>
        </w:tc>
      </w:tr>
      <w:tr w:rsidR="0038192E" w:rsidRPr="0038192E" w14:paraId="5B59F236" w14:textId="77777777" w:rsidTr="003B2929">
        <w:trPr>
          <w:trHeight w:val="870"/>
          <w:jc w:val="center"/>
        </w:trPr>
        <w:tc>
          <w:tcPr>
            <w:tcW w:w="997" w:type="dxa"/>
            <w:tcBorders>
              <w:top w:val="nil"/>
              <w:left w:val="nil"/>
              <w:bottom w:val="nil"/>
              <w:right w:val="nil"/>
            </w:tcBorders>
            <w:shd w:val="clear" w:color="auto" w:fill="auto"/>
            <w:noWrap/>
            <w:vAlign w:val="center"/>
            <w:hideMark/>
          </w:tcPr>
          <w:p w14:paraId="15AF1077" w14:textId="77777777" w:rsidR="0038192E" w:rsidRPr="0038192E" w:rsidRDefault="0038192E" w:rsidP="0038192E">
            <w:pPr>
              <w:spacing w:after="0" w:line="240" w:lineRule="auto"/>
              <w:jc w:val="center"/>
              <w:rPr>
                <w:rFonts w:ascii="Calibri" w:eastAsia="Times New Roman" w:hAnsi="Calibri" w:cs="Calibri"/>
                <w:color w:val="000000"/>
              </w:rPr>
            </w:pPr>
            <w:r w:rsidRPr="0038192E">
              <w:rPr>
                <w:rFonts w:ascii="Calibri" w:eastAsia="Times New Roman" w:hAnsi="Calibri" w:cs="Calibri"/>
                <w:color w:val="000000"/>
              </w:rPr>
              <w:t>V</w:t>
            </w:r>
          </w:p>
        </w:tc>
        <w:tc>
          <w:tcPr>
            <w:tcW w:w="1203" w:type="dxa"/>
            <w:tcBorders>
              <w:top w:val="nil"/>
              <w:left w:val="nil"/>
              <w:bottom w:val="nil"/>
              <w:right w:val="nil"/>
            </w:tcBorders>
            <w:shd w:val="clear" w:color="auto" w:fill="auto"/>
            <w:noWrap/>
            <w:vAlign w:val="center"/>
            <w:hideMark/>
          </w:tcPr>
          <w:p w14:paraId="78176225" w14:textId="77777777" w:rsidR="0038192E" w:rsidRPr="0038192E" w:rsidRDefault="0038192E" w:rsidP="0038192E">
            <w:pPr>
              <w:spacing w:after="0" w:line="240" w:lineRule="auto"/>
              <w:jc w:val="center"/>
              <w:rPr>
                <w:rFonts w:ascii="Calibri" w:eastAsia="Times New Roman" w:hAnsi="Calibri" w:cs="Calibri"/>
                <w:color w:val="000000"/>
              </w:rPr>
            </w:pPr>
            <w:r w:rsidRPr="0038192E">
              <w:rPr>
                <w:rFonts w:ascii="Calibri" w:eastAsia="Times New Roman" w:hAnsi="Calibri" w:cs="Calibri"/>
                <w:color w:val="000000"/>
              </w:rPr>
              <w:t>53</w:t>
            </w:r>
          </w:p>
        </w:tc>
        <w:tc>
          <w:tcPr>
            <w:tcW w:w="4600" w:type="dxa"/>
            <w:tcBorders>
              <w:top w:val="nil"/>
              <w:left w:val="nil"/>
              <w:bottom w:val="nil"/>
              <w:right w:val="nil"/>
            </w:tcBorders>
            <w:shd w:val="clear" w:color="auto" w:fill="auto"/>
            <w:vAlign w:val="bottom"/>
            <w:hideMark/>
          </w:tcPr>
          <w:p w14:paraId="341D1922" w14:textId="5B431F6B" w:rsidR="0038192E" w:rsidRPr="0038192E" w:rsidRDefault="0038192E" w:rsidP="0038192E">
            <w:pPr>
              <w:spacing w:after="0" w:line="240" w:lineRule="auto"/>
              <w:rPr>
                <w:rFonts w:ascii="Calibri" w:eastAsia="Times New Roman" w:hAnsi="Calibri" w:cs="Calibri"/>
                <w:color w:val="000000"/>
              </w:rPr>
            </w:pPr>
            <w:r w:rsidRPr="0038192E">
              <w:rPr>
                <w:rFonts w:ascii="Calibri" w:eastAsia="Times New Roman" w:hAnsi="Calibri" w:cs="Calibri"/>
                <w:color w:val="000000"/>
              </w:rPr>
              <w:t xml:space="preserve">Plot 53 only plot across a channel. Increased channel width and likely erosion made crossing this channel dangerous; </w:t>
            </w:r>
            <w:r w:rsidR="0001042C" w:rsidRPr="0038192E">
              <w:rPr>
                <w:rFonts w:ascii="Calibri" w:eastAsia="Times New Roman" w:hAnsi="Calibri" w:cs="Calibri"/>
                <w:color w:val="000000"/>
              </w:rPr>
              <w:t>omitted</w:t>
            </w:r>
            <w:r w:rsidRPr="0038192E">
              <w:rPr>
                <w:rFonts w:ascii="Calibri" w:eastAsia="Times New Roman" w:hAnsi="Calibri" w:cs="Calibri"/>
                <w:color w:val="000000"/>
              </w:rPr>
              <w:t xml:space="preserve"> plot in 2019.  </w:t>
            </w:r>
          </w:p>
        </w:tc>
      </w:tr>
      <w:tr w:rsidR="0038192E" w:rsidRPr="0038192E" w14:paraId="446D5562" w14:textId="77777777" w:rsidTr="003B2929">
        <w:trPr>
          <w:trHeight w:val="1160"/>
          <w:jc w:val="center"/>
        </w:trPr>
        <w:tc>
          <w:tcPr>
            <w:tcW w:w="997" w:type="dxa"/>
            <w:tcBorders>
              <w:top w:val="single" w:sz="4" w:space="0" w:color="auto"/>
              <w:left w:val="nil"/>
              <w:bottom w:val="single" w:sz="4" w:space="0" w:color="auto"/>
              <w:right w:val="nil"/>
            </w:tcBorders>
            <w:shd w:val="clear" w:color="auto" w:fill="auto"/>
            <w:noWrap/>
            <w:vAlign w:val="center"/>
            <w:hideMark/>
          </w:tcPr>
          <w:p w14:paraId="24ADD8B0" w14:textId="77777777" w:rsidR="0038192E" w:rsidRPr="0038192E" w:rsidRDefault="0038192E" w:rsidP="0038192E">
            <w:pPr>
              <w:spacing w:after="0" w:line="240" w:lineRule="auto"/>
              <w:jc w:val="center"/>
              <w:rPr>
                <w:rFonts w:ascii="Calibri" w:eastAsia="Times New Roman" w:hAnsi="Calibri" w:cs="Calibri"/>
                <w:color w:val="000000"/>
              </w:rPr>
            </w:pPr>
            <w:r w:rsidRPr="0038192E">
              <w:rPr>
                <w:rFonts w:ascii="Calibri" w:eastAsia="Times New Roman" w:hAnsi="Calibri" w:cs="Calibri"/>
                <w:color w:val="000000"/>
              </w:rPr>
              <w:t>V</w:t>
            </w:r>
          </w:p>
        </w:tc>
        <w:tc>
          <w:tcPr>
            <w:tcW w:w="1203" w:type="dxa"/>
            <w:tcBorders>
              <w:top w:val="single" w:sz="4" w:space="0" w:color="auto"/>
              <w:left w:val="nil"/>
              <w:bottom w:val="single" w:sz="4" w:space="0" w:color="auto"/>
              <w:right w:val="nil"/>
            </w:tcBorders>
            <w:shd w:val="clear" w:color="auto" w:fill="auto"/>
            <w:noWrap/>
            <w:vAlign w:val="center"/>
            <w:hideMark/>
          </w:tcPr>
          <w:p w14:paraId="3C5E8DF6" w14:textId="77777777" w:rsidR="0038192E" w:rsidRPr="0038192E" w:rsidRDefault="0038192E" w:rsidP="0038192E">
            <w:pPr>
              <w:spacing w:after="0" w:line="240" w:lineRule="auto"/>
              <w:jc w:val="center"/>
              <w:rPr>
                <w:rFonts w:ascii="Calibri" w:eastAsia="Times New Roman" w:hAnsi="Calibri" w:cs="Calibri"/>
                <w:color w:val="000000"/>
              </w:rPr>
            </w:pPr>
            <w:r w:rsidRPr="0038192E">
              <w:rPr>
                <w:rFonts w:ascii="Calibri" w:eastAsia="Times New Roman" w:hAnsi="Calibri" w:cs="Calibri"/>
                <w:color w:val="000000"/>
              </w:rPr>
              <w:t>54, 70-71</w:t>
            </w:r>
          </w:p>
        </w:tc>
        <w:tc>
          <w:tcPr>
            <w:tcW w:w="4600" w:type="dxa"/>
            <w:tcBorders>
              <w:top w:val="single" w:sz="4" w:space="0" w:color="auto"/>
              <w:left w:val="nil"/>
              <w:bottom w:val="single" w:sz="4" w:space="0" w:color="auto"/>
              <w:right w:val="nil"/>
            </w:tcBorders>
            <w:shd w:val="clear" w:color="auto" w:fill="auto"/>
            <w:vAlign w:val="bottom"/>
            <w:hideMark/>
          </w:tcPr>
          <w:p w14:paraId="1278EEC9" w14:textId="77777777" w:rsidR="0038192E" w:rsidRPr="0038192E" w:rsidRDefault="0038192E" w:rsidP="0038192E">
            <w:pPr>
              <w:spacing w:after="0" w:line="240" w:lineRule="auto"/>
              <w:rPr>
                <w:rFonts w:ascii="Calibri" w:eastAsia="Times New Roman" w:hAnsi="Calibri" w:cs="Calibri"/>
                <w:color w:val="000000"/>
              </w:rPr>
            </w:pPr>
            <w:r w:rsidRPr="0038192E">
              <w:rPr>
                <w:rFonts w:ascii="Calibri" w:eastAsia="Times New Roman" w:hAnsi="Calibri" w:cs="Calibri"/>
                <w:color w:val="000000"/>
              </w:rPr>
              <w:t xml:space="preserve">Transect length in 2019 was shorter than in 1979/1999. Suspect combination of erosion and offset transect relocation altered sampling distance. </w:t>
            </w:r>
          </w:p>
        </w:tc>
      </w:tr>
      <w:tr w:rsidR="0038192E" w:rsidRPr="0038192E" w14:paraId="21284ADA" w14:textId="77777777" w:rsidTr="003B2929">
        <w:trPr>
          <w:trHeight w:val="1160"/>
          <w:jc w:val="center"/>
        </w:trPr>
        <w:tc>
          <w:tcPr>
            <w:tcW w:w="997" w:type="dxa"/>
            <w:tcBorders>
              <w:top w:val="nil"/>
              <w:left w:val="nil"/>
              <w:bottom w:val="nil"/>
              <w:right w:val="nil"/>
            </w:tcBorders>
            <w:shd w:val="clear" w:color="auto" w:fill="auto"/>
            <w:noWrap/>
            <w:vAlign w:val="center"/>
            <w:hideMark/>
          </w:tcPr>
          <w:p w14:paraId="31716B91" w14:textId="77777777" w:rsidR="0038192E" w:rsidRPr="0038192E" w:rsidRDefault="0038192E" w:rsidP="0038192E">
            <w:pPr>
              <w:spacing w:after="0" w:line="240" w:lineRule="auto"/>
              <w:jc w:val="center"/>
              <w:rPr>
                <w:rFonts w:ascii="Calibri" w:eastAsia="Times New Roman" w:hAnsi="Calibri" w:cs="Calibri"/>
                <w:color w:val="000000"/>
              </w:rPr>
            </w:pPr>
            <w:r w:rsidRPr="0038192E">
              <w:rPr>
                <w:rFonts w:ascii="Calibri" w:eastAsia="Times New Roman" w:hAnsi="Calibri" w:cs="Calibri"/>
                <w:color w:val="000000"/>
              </w:rPr>
              <w:t>W</w:t>
            </w:r>
          </w:p>
        </w:tc>
        <w:tc>
          <w:tcPr>
            <w:tcW w:w="1203" w:type="dxa"/>
            <w:tcBorders>
              <w:top w:val="nil"/>
              <w:left w:val="nil"/>
              <w:bottom w:val="nil"/>
              <w:right w:val="nil"/>
            </w:tcBorders>
            <w:shd w:val="clear" w:color="auto" w:fill="auto"/>
            <w:noWrap/>
            <w:vAlign w:val="center"/>
            <w:hideMark/>
          </w:tcPr>
          <w:p w14:paraId="673860C8" w14:textId="77777777" w:rsidR="0038192E" w:rsidRPr="0038192E" w:rsidRDefault="0038192E" w:rsidP="0038192E">
            <w:pPr>
              <w:spacing w:after="0" w:line="240" w:lineRule="auto"/>
              <w:jc w:val="center"/>
              <w:rPr>
                <w:rFonts w:ascii="Calibri" w:eastAsia="Times New Roman" w:hAnsi="Calibri" w:cs="Calibri"/>
                <w:color w:val="000000"/>
              </w:rPr>
            </w:pPr>
            <w:r w:rsidRPr="0038192E">
              <w:rPr>
                <w:rFonts w:ascii="Calibri" w:eastAsia="Times New Roman" w:hAnsi="Calibri" w:cs="Calibri"/>
                <w:color w:val="000000"/>
              </w:rPr>
              <w:t>89-92</w:t>
            </w:r>
          </w:p>
        </w:tc>
        <w:tc>
          <w:tcPr>
            <w:tcW w:w="4600" w:type="dxa"/>
            <w:tcBorders>
              <w:top w:val="nil"/>
              <w:left w:val="nil"/>
              <w:bottom w:val="nil"/>
              <w:right w:val="nil"/>
            </w:tcBorders>
            <w:shd w:val="clear" w:color="auto" w:fill="auto"/>
            <w:vAlign w:val="bottom"/>
            <w:hideMark/>
          </w:tcPr>
          <w:p w14:paraId="78E5C0F4" w14:textId="77777777" w:rsidR="0038192E" w:rsidRPr="0038192E" w:rsidRDefault="0038192E" w:rsidP="0038192E">
            <w:pPr>
              <w:spacing w:after="0" w:line="240" w:lineRule="auto"/>
              <w:rPr>
                <w:rFonts w:ascii="Calibri" w:eastAsia="Times New Roman" w:hAnsi="Calibri" w:cs="Calibri"/>
                <w:color w:val="000000"/>
              </w:rPr>
            </w:pPr>
            <w:r w:rsidRPr="0038192E">
              <w:rPr>
                <w:rFonts w:ascii="Calibri" w:eastAsia="Times New Roman" w:hAnsi="Calibri" w:cs="Calibri"/>
                <w:color w:val="000000"/>
              </w:rPr>
              <w:t xml:space="preserve">Transect length in 2019 was shorter than in 1979/1999. Suspect combination of erosion and offset transect relocation altered sampling distance. </w:t>
            </w:r>
          </w:p>
        </w:tc>
      </w:tr>
      <w:tr w:rsidR="0038192E" w:rsidRPr="0038192E" w14:paraId="22CE39BA" w14:textId="77777777" w:rsidTr="003B2929">
        <w:trPr>
          <w:trHeight w:val="1160"/>
          <w:jc w:val="center"/>
        </w:trPr>
        <w:tc>
          <w:tcPr>
            <w:tcW w:w="997" w:type="dxa"/>
            <w:tcBorders>
              <w:top w:val="single" w:sz="4" w:space="0" w:color="auto"/>
              <w:left w:val="nil"/>
              <w:bottom w:val="single" w:sz="4" w:space="0" w:color="auto"/>
              <w:right w:val="nil"/>
            </w:tcBorders>
            <w:shd w:val="clear" w:color="auto" w:fill="auto"/>
            <w:noWrap/>
            <w:vAlign w:val="center"/>
            <w:hideMark/>
          </w:tcPr>
          <w:p w14:paraId="21CC4A90" w14:textId="77777777" w:rsidR="0038192E" w:rsidRPr="0038192E" w:rsidRDefault="0038192E" w:rsidP="0038192E">
            <w:pPr>
              <w:spacing w:after="0" w:line="240" w:lineRule="auto"/>
              <w:jc w:val="center"/>
              <w:rPr>
                <w:rFonts w:ascii="Calibri" w:eastAsia="Times New Roman" w:hAnsi="Calibri" w:cs="Calibri"/>
                <w:color w:val="000000"/>
              </w:rPr>
            </w:pPr>
            <w:r w:rsidRPr="0038192E">
              <w:rPr>
                <w:rFonts w:ascii="Calibri" w:eastAsia="Times New Roman" w:hAnsi="Calibri" w:cs="Calibri"/>
                <w:color w:val="000000"/>
              </w:rPr>
              <w:t>X</w:t>
            </w:r>
          </w:p>
        </w:tc>
        <w:tc>
          <w:tcPr>
            <w:tcW w:w="1203" w:type="dxa"/>
            <w:tcBorders>
              <w:top w:val="single" w:sz="4" w:space="0" w:color="auto"/>
              <w:left w:val="nil"/>
              <w:bottom w:val="single" w:sz="4" w:space="0" w:color="auto"/>
              <w:right w:val="nil"/>
            </w:tcBorders>
            <w:shd w:val="clear" w:color="auto" w:fill="auto"/>
            <w:noWrap/>
            <w:vAlign w:val="center"/>
            <w:hideMark/>
          </w:tcPr>
          <w:p w14:paraId="35554716" w14:textId="77777777" w:rsidR="0038192E" w:rsidRPr="0038192E" w:rsidRDefault="0038192E" w:rsidP="0038192E">
            <w:pPr>
              <w:spacing w:after="0" w:line="240" w:lineRule="auto"/>
              <w:jc w:val="center"/>
              <w:rPr>
                <w:rFonts w:ascii="Calibri" w:eastAsia="Times New Roman" w:hAnsi="Calibri" w:cs="Calibri"/>
                <w:color w:val="000000"/>
              </w:rPr>
            </w:pPr>
            <w:r w:rsidRPr="0038192E">
              <w:rPr>
                <w:rFonts w:ascii="Calibri" w:eastAsia="Times New Roman" w:hAnsi="Calibri" w:cs="Calibri"/>
                <w:color w:val="000000"/>
              </w:rPr>
              <w:t>93</w:t>
            </w:r>
          </w:p>
        </w:tc>
        <w:tc>
          <w:tcPr>
            <w:tcW w:w="4600" w:type="dxa"/>
            <w:tcBorders>
              <w:top w:val="single" w:sz="4" w:space="0" w:color="auto"/>
              <w:left w:val="nil"/>
              <w:bottom w:val="single" w:sz="4" w:space="0" w:color="auto"/>
              <w:right w:val="nil"/>
            </w:tcBorders>
            <w:shd w:val="clear" w:color="auto" w:fill="auto"/>
            <w:vAlign w:val="bottom"/>
            <w:hideMark/>
          </w:tcPr>
          <w:p w14:paraId="2394E97E" w14:textId="77777777" w:rsidR="0038192E" w:rsidRPr="0038192E" w:rsidRDefault="0038192E" w:rsidP="0038192E">
            <w:pPr>
              <w:spacing w:after="0" w:line="240" w:lineRule="auto"/>
              <w:rPr>
                <w:rFonts w:ascii="Calibri" w:eastAsia="Times New Roman" w:hAnsi="Calibri" w:cs="Calibri"/>
                <w:color w:val="000000"/>
              </w:rPr>
            </w:pPr>
            <w:r w:rsidRPr="0038192E">
              <w:rPr>
                <w:rFonts w:ascii="Calibri" w:eastAsia="Times New Roman" w:hAnsi="Calibri" w:cs="Calibri"/>
                <w:color w:val="000000"/>
              </w:rPr>
              <w:t xml:space="preserve">Transect length in 2019 was shorter than in 1979/1999. Suspect combination of erosion and offset transect relocation altered sampling distance. </w:t>
            </w:r>
          </w:p>
        </w:tc>
      </w:tr>
    </w:tbl>
    <w:p w14:paraId="264EF9D9" w14:textId="4DBFBFA0" w:rsidR="00F222C0" w:rsidRDefault="00F222C0" w:rsidP="00F222C0">
      <w:pPr>
        <w:pStyle w:val="Caption"/>
        <w:keepNext/>
      </w:pPr>
    </w:p>
    <w:p w14:paraId="5BB20118" w14:textId="7E18A503" w:rsidR="00F222C0" w:rsidRDefault="007B228A" w:rsidP="00F222C0">
      <w:r w:rsidRPr="007B228A" w:rsidDel="007B228A">
        <w:t xml:space="preserve"> </w:t>
      </w:r>
    </w:p>
    <w:p w14:paraId="6857E52F" w14:textId="77777777" w:rsidR="00354D05" w:rsidRDefault="00354D05" w:rsidP="00BC0673">
      <w:pPr>
        <w:pStyle w:val="Caption"/>
        <w:sectPr w:rsidR="00354D05" w:rsidSect="00173A95">
          <w:pgSz w:w="12240" w:h="15840"/>
          <w:pgMar w:top="1440" w:right="1440" w:bottom="1440" w:left="1440" w:header="720" w:footer="720" w:gutter="0"/>
          <w:lnNumType w:countBy="1" w:restart="continuous"/>
          <w:cols w:space="720"/>
          <w:docGrid w:linePitch="360"/>
        </w:sectPr>
      </w:pPr>
      <w:bookmarkStart w:id="1948" w:name="_Ref103856212"/>
    </w:p>
    <w:bookmarkEnd w:id="1948"/>
    <w:p w14:paraId="26042487" w14:textId="28888AD6" w:rsidR="003B2929" w:rsidRPr="003B2929" w:rsidRDefault="003B2929" w:rsidP="00F752B9">
      <w:r>
        <w:rPr>
          <w:b/>
        </w:rPr>
        <w:lastRenderedPageBreak/>
        <w:t>Table S2</w:t>
      </w:r>
      <w:r>
        <w:t xml:space="preserve"> </w:t>
      </w:r>
      <w:r w:rsidRPr="003B2929">
        <w:t>Species indicator analysis of cluster groups using Bray-</w:t>
      </w:r>
      <w:proofErr w:type="gramStart"/>
      <w:r w:rsidRPr="003B2929">
        <w:t>Curtis</w:t>
      </w:r>
      <w:proofErr w:type="gramEnd"/>
      <w:r w:rsidRPr="003B2929">
        <w:t xml:space="preserve"> distance identifies the same dominant species in each assemblage type (Sedge, Fescue, Bogbean), however Bray-Curtis distance identifies different associated indicator species than those identified by Euclidean distance (</w:t>
      </w:r>
      <w:r w:rsidR="0092463A" w:rsidRPr="00DF171B">
        <w:t>Table 2</w:t>
      </w:r>
      <w:r w:rsidRPr="003B2929">
        <w:t>)</w:t>
      </w:r>
    </w:p>
    <w:p w14:paraId="655BBA6D" w14:textId="02F197C7" w:rsidR="00CB11B1" w:rsidRDefault="00CB11B1" w:rsidP="00791A3B"/>
    <w:tbl>
      <w:tblPr>
        <w:tblW w:w="11360" w:type="dxa"/>
        <w:jc w:val="center"/>
        <w:tblLook w:val="04A0" w:firstRow="1" w:lastRow="0" w:firstColumn="1" w:lastColumn="0" w:noHBand="0" w:noVBand="1"/>
      </w:tblPr>
      <w:tblGrid>
        <w:gridCol w:w="1091"/>
        <w:gridCol w:w="3040"/>
        <w:gridCol w:w="780"/>
        <w:gridCol w:w="262"/>
        <w:gridCol w:w="2420"/>
        <w:gridCol w:w="780"/>
        <w:gridCol w:w="262"/>
        <w:gridCol w:w="2262"/>
        <w:gridCol w:w="780"/>
      </w:tblGrid>
      <w:tr w:rsidR="00DF171B" w:rsidRPr="00DF171B" w14:paraId="68753E45" w14:textId="77777777" w:rsidTr="00DF171B">
        <w:trPr>
          <w:trHeight w:val="260"/>
          <w:jc w:val="center"/>
        </w:trPr>
        <w:tc>
          <w:tcPr>
            <w:tcW w:w="1080" w:type="dxa"/>
            <w:tcBorders>
              <w:top w:val="nil"/>
              <w:left w:val="nil"/>
              <w:bottom w:val="nil"/>
              <w:right w:val="nil"/>
            </w:tcBorders>
            <w:shd w:val="clear" w:color="auto" w:fill="auto"/>
            <w:noWrap/>
            <w:vAlign w:val="bottom"/>
            <w:hideMark/>
          </w:tcPr>
          <w:p w14:paraId="2ED2A1AE" w14:textId="77777777" w:rsidR="00DF171B" w:rsidRPr="00DF171B" w:rsidRDefault="00DF171B" w:rsidP="00DF171B">
            <w:pPr>
              <w:spacing w:after="0" w:line="240" w:lineRule="auto"/>
              <w:rPr>
                <w:rFonts w:ascii="Times New Roman" w:eastAsia="Times New Roman" w:hAnsi="Times New Roman" w:cs="Times New Roman"/>
                <w:sz w:val="24"/>
                <w:szCs w:val="24"/>
              </w:rPr>
            </w:pPr>
          </w:p>
        </w:tc>
        <w:tc>
          <w:tcPr>
            <w:tcW w:w="3040" w:type="dxa"/>
            <w:tcBorders>
              <w:top w:val="nil"/>
              <w:left w:val="nil"/>
              <w:bottom w:val="nil"/>
              <w:right w:val="nil"/>
            </w:tcBorders>
            <w:shd w:val="clear" w:color="auto" w:fill="auto"/>
            <w:noWrap/>
            <w:vAlign w:val="bottom"/>
            <w:hideMark/>
          </w:tcPr>
          <w:p w14:paraId="619165B4"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780" w:type="dxa"/>
            <w:tcBorders>
              <w:top w:val="nil"/>
              <w:left w:val="nil"/>
              <w:bottom w:val="nil"/>
              <w:right w:val="nil"/>
            </w:tcBorders>
            <w:shd w:val="clear" w:color="auto" w:fill="auto"/>
            <w:noWrap/>
            <w:vAlign w:val="bottom"/>
            <w:hideMark/>
          </w:tcPr>
          <w:p w14:paraId="21F78DE6"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240" w:type="dxa"/>
            <w:tcBorders>
              <w:top w:val="nil"/>
              <w:left w:val="nil"/>
              <w:bottom w:val="nil"/>
              <w:right w:val="nil"/>
            </w:tcBorders>
            <w:shd w:val="clear" w:color="auto" w:fill="auto"/>
            <w:noWrap/>
            <w:vAlign w:val="bottom"/>
            <w:hideMark/>
          </w:tcPr>
          <w:p w14:paraId="310B6C6C"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2420" w:type="dxa"/>
            <w:tcBorders>
              <w:top w:val="nil"/>
              <w:left w:val="nil"/>
              <w:bottom w:val="nil"/>
              <w:right w:val="nil"/>
            </w:tcBorders>
            <w:shd w:val="clear" w:color="auto" w:fill="auto"/>
            <w:noWrap/>
            <w:vAlign w:val="bottom"/>
            <w:hideMark/>
          </w:tcPr>
          <w:p w14:paraId="1E4B4A19"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780" w:type="dxa"/>
            <w:tcBorders>
              <w:top w:val="nil"/>
              <w:left w:val="nil"/>
              <w:bottom w:val="nil"/>
              <w:right w:val="nil"/>
            </w:tcBorders>
            <w:shd w:val="clear" w:color="auto" w:fill="auto"/>
            <w:noWrap/>
            <w:vAlign w:val="bottom"/>
            <w:hideMark/>
          </w:tcPr>
          <w:p w14:paraId="496652E9"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240" w:type="dxa"/>
            <w:tcBorders>
              <w:top w:val="nil"/>
              <w:left w:val="nil"/>
              <w:bottom w:val="nil"/>
              <w:right w:val="nil"/>
            </w:tcBorders>
            <w:shd w:val="clear" w:color="auto" w:fill="auto"/>
            <w:noWrap/>
            <w:vAlign w:val="bottom"/>
            <w:hideMark/>
          </w:tcPr>
          <w:p w14:paraId="75878677"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2000" w:type="dxa"/>
            <w:tcBorders>
              <w:top w:val="nil"/>
              <w:left w:val="nil"/>
              <w:bottom w:val="nil"/>
              <w:right w:val="nil"/>
            </w:tcBorders>
            <w:shd w:val="clear" w:color="auto" w:fill="auto"/>
            <w:noWrap/>
            <w:vAlign w:val="bottom"/>
            <w:hideMark/>
          </w:tcPr>
          <w:p w14:paraId="6B3E6A8E"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780" w:type="dxa"/>
            <w:tcBorders>
              <w:top w:val="nil"/>
              <w:left w:val="nil"/>
              <w:bottom w:val="nil"/>
              <w:right w:val="nil"/>
            </w:tcBorders>
            <w:shd w:val="clear" w:color="auto" w:fill="auto"/>
            <w:noWrap/>
            <w:vAlign w:val="bottom"/>
            <w:hideMark/>
          </w:tcPr>
          <w:p w14:paraId="548AB602" w14:textId="77777777" w:rsidR="00DF171B" w:rsidRPr="00DF171B" w:rsidRDefault="00DF171B" w:rsidP="00DF171B">
            <w:pPr>
              <w:spacing w:after="0" w:line="240" w:lineRule="auto"/>
              <w:rPr>
                <w:rFonts w:ascii="Times New Roman" w:eastAsia="Times New Roman" w:hAnsi="Times New Roman" w:cs="Times New Roman"/>
                <w:sz w:val="20"/>
                <w:szCs w:val="20"/>
              </w:rPr>
            </w:pPr>
          </w:p>
        </w:tc>
      </w:tr>
      <w:tr w:rsidR="00DF171B" w:rsidRPr="00DF171B" w14:paraId="02B3A622" w14:textId="77777777" w:rsidTr="00DF171B">
        <w:trPr>
          <w:trHeight w:val="260"/>
          <w:jc w:val="center"/>
        </w:trPr>
        <w:tc>
          <w:tcPr>
            <w:tcW w:w="1080" w:type="dxa"/>
            <w:tcBorders>
              <w:top w:val="nil"/>
              <w:left w:val="nil"/>
              <w:bottom w:val="single" w:sz="4" w:space="0" w:color="auto"/>
              <w:right w:val="nil"/>
            </w:tcBorders>
            <w:shd w:val="clear" w:color="auto" w:fill="auto"/>
            <w:noWrap/>
            <w:vAlign w:val="bottom"/>
            <w:hideMark/>
          </w:tcPr>
          <w:p w14:paraId="74E2CB35"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 </w:t>
            </w:r>
          </w:p>
        </w:tc>
        <w:tc>
          <w:tcPr>
            <w:tcW w:w="3820" w:type="dxa"/>
            <w:gridSpan w:val="2"/>
            <w:tcBorders>
              <w:top w:val="single" w:sz="4" w:space="0" w:color="auto"/>
              <w:left w:val="nil"/>
              <w:bottom w:val="single" w:sz="4" w:space="0" w:color="auto"/>
              <w:right w:val="nil"/>
            </w:tcBorders>
            <w:shd w:val="clear" w:color="auto" w:fill="auto"/>
            <w:noWrap/>
            <w:vAlign w:val="bottom"/>
            <w:hideMark/>
          </w:tcPr>
          <w:p w14:paraId="3B9AB0E8" w14:textId="77777777" w:rsidR="00DF171B" w:rsidRPr="00DF171B" w:rsidRDefault="00DF171B" w:rsidP="00DF171B">
            <w:pPr>
              <w:spacing w:after="0" w:line="240" w:lineRule="auto"/>
              <w:jc w:val="center"/>
              <w:rPr>
                <w:rFonts w:ascii="Calibri" w:eastAsia="Times New Roman" w:hAnsi="Calibri" w:cs="Calibri"/>
                <w:b/>
                <w:bCs/>
                <w:color w:val="000000"/>
                <w:sz w:val="20"/>
                <w:szCs w:val="20"/>
              </w:rPr>
            </w:pPr>
            <w:r w:rsidRPr="00DF171B">
              <w:rPr>
                <w:rFonts w:ascii="Calibri" w:eastAsia="Times New Roman" w:hAnsi="Calibri" w:cs="Calibri"/>
                <w:b/>
                <w:bCs/>
                <w:color w:val="000000"/>
                <w:sz w:val="20"/>
                <w:szCs w:val="20"/>
              </w:rPr>
              <w:t>1979</w:t>
            </w:r>
          </w:p>
        </w:tc>
        <w:tc>
          <w:tcPr>
            <w:tcW w:w="240" w:type="dxa"/>
            <w:tcBorders>
              <w:top w:val="nil"/>
              <w:left w:val="nil"/>
              <w:bottom w:val="nil"/>
              <w:right w:val="nil"/>
            </w:tcBorders>
            <w:shd w:val="clear" w:color="auto" w:fill="auto"/>
            <w:noWrap/>
            <w:vAlign w:val="bottom"/>
            <w:hideMark/>
          </w:tcPr>
          <w:p w14:paraId="3881897A" w14:textId="77777777" w:rsidR="00DF171B" w:rsidRPr="00DF171B" w:rsidRDefault="00DF171B" w:rsidP="00DF171B">
            <w:pPr>
              <w:spacing w:after="0" w:line="240" w:lineRule="auto"/>
              <w:jc w:val="center"/>
              <w:rPr>
                <w:rFonts w:ascii="Calibri" w:eastAsia="Times New Roman" w:hAnsi="Calibri" w:cs="Calibri"/>
                <w:b/>
                <w:bCs/>
                <w:color w:val="000000"/>
                <w:sz w:val="20"/>
                <w:szCs w:val="20"/>
              </w:rPr>
            </w:pPr>
          </w:p>
        </w:tc>
        <w:tc>
          <w:tcPr>
            <w:tcW w:w="3200" w:type="dxa"/>
            <w:gridSpan w:val="2"/>
            <w:tcBorders>
              <w:top w:val="single" w:sz="4" w:space="0" w:color="auto"/>
              <w:left w:val="nil"/>
              <w:bottom w:val="single" w:sz="4" w:space="0" w:color="auto"/>
              <w:right w:val="nil"/>
            </w:tcBorders>
            <w:shd w:val="clear" w:color="auto" w:fill="auto"/>
            <w:noWrap/>
            <w:vAlign w:val="bottom"/>
            <w:hideMark/>
          </w:tcPr>
          <w:p w14:paraId="5C83D4F3" w14:textId="77777777" w:rsidR="00DF171B" w:rsidRPr="00DF171B" w:rsidRDefault="00DF171B" w:rsidP="00DF171B">
            <w:pPr>
              <w:spacing w:after="0" w:line="240" w:lineRule="auto"/>
              <w:jc w:val="center"/>
              <w:rPr>
                <w:rFonts w:ascii="Calibri" w:eastAsia="Times New Roman" w:hAnsi="Calibri" w:cs="Calibri"/>
                <w:b/>
                <w:bCs/>
                <w:color w:val="000000"/>
                <w:sz w:val="20"/>
                <w:szCs w:val="20"/>
              </w:rPr>
            </w:pPr>
            <w:r w:rsidRPr="00DF171B">
              <w:rPr>
                <w:rFonts w:ascii="Calibri" w:eastAsia="Times New Roman" w:hAnsi="Calibri" w:cs="Calibri"/>
                <w:b/>
                <w:bCs/>
                <w:color w:val="000000"/>
                <w:sz w:val="20"/>
                <w:szCs w:val="20"/>
              </w:rPr>
              <w:t>1999</w:t>
            </w:r>
          </w:p>
        </w:tc>
        <w:tc>
          <w:tcPr>
            <w:tcW w:w="240" w:type="dxa"/>
            <w:tcBorders>
              <w:top w:val="nil"/>
              <w:left w:val="nil"/>
              <w:bottom w:val="nil"/>
              <w:right w:val="nil"/>
            </w:tcBorders>
            <w:shd w:val="clear" w:color="auto" w:fill="auto"/>
            <w:noWrap/>
            <w:vAlign w:val="bottom"/>
            <w:hideMark/>
          </w:tcPr>
          <w:p w14:paraId="488D60FE" w14:textId="77777777" w:rsidR="00DF171B" w:rsidRPr="00DF171B" w:rsidRDefault="00DF171B" w:rsidP="00DF171B">
            <w:pPr>
              <w:spacing w:after="0" w:line="240" w:lineRule="auto"/>
              <w:jc w:val="center"/>
              <w:rPr>
                <w:rFonts w:ascii="Calibri" w:eastAsia="Times New Roman" w:hAnsi="Calibri" w:cs="Calibri"/>
                <w:b/>
                <w:bCs/>
                <w:color w:val="000000"/>
                <w:sz w:val="20"/>
                <w:szCs w:val="20"/>
              </w:rPr>
            </w:pPr>
          </w:p>
        </w:tc>
        <w:tc>
          <w:tcPr>
            <w:tcW w:w="2780" w:type="dxa"/>
            <w:gridSpan w:val="2"/>
            <w:tcBorders>
              <w:top w:val="single" w:sz="4" w:space="0" w:color="auto"/>
              <w:left w:val="nil"/>
              <w:bottom w:val="single" w:sz="4" w:space="0" w:color="auto"/>
              <w:right w:val="nil"/>
            </w:tcBorders>
            <w:shd w:val="clear" w:color="auto" w:fill="auto"/>
            <w:noWrap/>
            <w:vAlign w:val="bottom"/>
            <w:hideMark/>
          </w:tcPr>
          <w:p w14:paraId="72CECDA2" w14:textId="77777777" w:rsidR="00DF171B" w:rsidRPr="00DF171B" w:rsidRDefault="00DF171B" w:rsidP="00DF171B">
            <w:pPr>
              <w:spacing w:after="0" w:line="240" w:lineRule="auto"/>
              <w:jc w:val="center"/>
              <w:rPr>
                <w:rFonts w:ascii="Calibri" w:eastAsia="Times New Roman" w:hAnsi="Calibri" w:cs="Calibri"/>
                <w:b/>
                <w:bCs/>
                <w:color w:val="000000"/>
                <w:sz w:val="20"/>
                <w:szCs w:val="20"/>
              </w:rPr>
            </w:pPr>
            <w:r w:rsidRPr="00DF171B">
              <w:rPr>
                <w:rFonts w:ascii="Calibri" w:eastAsia="Times New Roman" w:hAnsi="Calibri" w:cs="Calibri"/>
                <w:b/>
                <w:bCs/>
                <w:color w:val="000000"/>
                <w:sz w:val="20"/>
                <w:szCs w:val="20"/>
              </w:rPr>
              <w:t>2019</w:t>
            </w:r>
          </w:p>
        </w:tc>
      </w:tr>
      <w:tr w:rsidR="00DF171B" w:rsidRPr="00DF171B" w14:paraId="4E3C3A52" w14:textId="77777777" w:rsidTr="00DF171B">
        <w:trPr>
          <w:trHeight w:val="780"/>
          <w:jc w:val="center"/>
        </w:trPr>
        <w:tc>
          <w:tcPr>
            <w:tcW w:w="1080" w:type="dxa"/>
            <w:tcBorders>
              <w:top w:val="nil"/>
              <w:left w:val="nil"/>
              <w:bottom w:val="single" w:sz="4" w:space="0" w:color="auto"/>
              <w:right w:val="nil"/>
            </w:tcBorders>
            <w:shd w:val="clear" w:color="auto" w:fill="auto"/>
            <w:vAlign w:val="center"/>
            <w:hideMark/>
          </w:tcPr>
          <w:p w14:paraId="40F91794" w14:textId="77777777" w:rsidR="00DF171B" w:rsidRPr="00DF171B" w:rsidRDefault="00DF171B" w:rsidP="00DF171B">
            <w:pPr>
              <w:spacing w:after="0" w:line="240" w:lineRule="auto"/>
              <w:jc w:val="center"/>
              <w:rPr>
                <w:rFonts w:ascii="Calibri" w:eastAsia="Times New Roman" w:hAnsi="Calibri" w:cs="Calibri"/>
                <w:b/>
                <w:bCs/>
                <w:color w:val="000000"/>
                <w:sz w:val="20"/>
                <w:szCs w:val="20"/>
              </w:rPr>
            </w:pPr>
            <w:r w:rsidRPr="00DF171B">
              <w:rPr>
                <w:rFonts w:ascii="Calibri" w:eastAsia="Times New Roman" w:hAnsi="Calibri" w:cs="Calibri"/>
                <w:b/>
                <w:bCs/>
                <w:color w:val="000000"/>
                <w:sz w:val="20"/>
                <w:szCs w:val="20"/>
              </w:rPr>
              <w:t>Cluster Group Name</w:t>
            </w:r>
          </w:p>
        </w:tc>
        <w:tc>
          <w:tcPr>
            <w:tcW w:w="3040" w:type="dxa"/>
            <w:tcBorders>
              <w:top w:val="nil"/>
              <w:left w:val="nil"/>
              <w:bottom w:val="single" w:sz="4" w:space="0" w:color="auto"/>
              <w:right w:val="nil"/>
            </w:tcBorders>
            <w:shd w:val="clear" w:color="auto" w:fill="auto"/>
            <w:noWrap/>
            <w:vAlign w:val="center"/>
            <w:hideMark/>
          </w:tcPr>
          <w:p w14:paraId="2F0A6F92" w14:textId="77777777" w:rsidR="00DF171B" w:rsidRPr="00DF171B" w:rsidRDefault="00DF171B" w:rsidP="00DF171B">
            <w:pPr>
              <w:spacing w:after="0" w:line="240" w:lineRule="auto"/>
              <w:jc w:val="center"/>
              <w:rPr>
                <w:rFonts w:ascii="Calibri" w:eastAsia="Times New Roman" w:hAnsi="Calibri" w:cs="Calibri"/>
                <w:b/>
                <w:bCs/>
                <w:color w:val="000000"/>
                <w:sz w:val="20"/>
                <w:szCs w:val="20"/>
              </w:rPr>
            </w:pPr>
            <w:r w:rsidRPr="00DF171B">
              <w:rPr>
                <w:rFonts w:ascii="Calibri" w:eastAsia="Times New Roman" w:hAnsi="Calibri" w:cs="Calibri"/>
                <w:b/>
                <w:bCs/>
                <w:color w:val="000000"/>
                <w:sz w:val="20"/>
                <w:szCs w:val="20"/>
              </w:rPr>
              <w:t>Species</w:t>
            </w:r>
          </w:p>
        </w:tc>
        <w:tc>
          <w:tcPr>
            <w:tcW w:w="780" w:type="dxa"/>
            <w:tcBorders>
              <w:top w:val="nil"/>
              <w:left w:val="nil"/>
              <w:bottom w:val="single" w:sz="4" w:space="0" w:color="auto"/>
              <w:right w:val="nil"/>
            </w:tcBorders>
            <w:shd w:val="clear" w:color="auto" w:fill="auto"/>
            <w:noWrap/>
            <w:vAlign w:val="center"/>
            <w:hideMark/>
          </w:tcPr>
          <w:p w14:paraId="3E67069C" w14:textId="77777777" w:rsidR="00DF171B" w:rsidRPr="00DF171B" w:rsidRDefault="00DF171B" w:rsidP="00DF171B">
            <w:pPr>
              <w:spacing w:after="0" w:line="240" w:lineRule="auto"/>
              <w:jc w:val="center"/>
              <w:rPr>
                <w:rFonts w:ascii="Calibri" w:eastAsia="Times New Roman" w:hAnsi="Calibri" w:cs="Calibri"/>
                <w:b/>
                <w:bCs/>
                <w:color w:val="000000"/>
                <w:sz w:val="20"/>
                <w:szCs w:val="20"/>
              </w:rPr>
            </w:pPr>
            <w:r w:rsidRPr="00DF171B">
              <w:rPr>
                <w:rFonts w:ascii="Calibri" w:eastAsia="Times New Roman" w:hAnsi="Calibri" w:cs="Calibri"/>
                <w:b/>
                <w:bCs/>
                <w:color w:val="000000"/>
                <w:sz w:val="20"/>
                <w:szCs w:val="20"/>
              </w:rPr>
              <w:t>p-value</w:t>
            </w:r>
          </w:p>
        </w:tc>
        <w:tc>
          <w:tcPr>
            <w:tcW w:w="240" w:type="dxa"/>
            <w:tcBorders>
              <w:top w:val="nil"/>
              <w:left w:val="nil"/>
              <w:bottom w:val="nil"/>
              <w:right w:val="nil"/>
            </w:tcBorders>
            <w:shd w:val="clear" w:color="auto" w:fill="auto"/>
            <w:noWrap/>
            <w:vAlign w:val="bottom"/>
            <w:hideMark/>
          </w:tcPr>
          <w:p w14:paraId="11756EF5" w14:textId="77777777" w:rsidR="00DF171B" w:rsidRPr="00DF171B" w:rsidRDefault="00DF171B" w:rsidP="00DF171B">
            <w:pPr>
              <w:spacing w:after="0" w:line="240" w:lineRule="auto"/>
              <w:jc w:val="center"/>
              <w:rPr>
                <w:rFonts w:ascii="Calibri" w:eastAsia="Times New Roman" w:hAnsi="Calibri" w:cs="Calibri"/>
                <w:b/>
                <w:bCs/>
                <w:color w:val="000000"/>
                <w:sz w:val="20"/>
                <w:szCs w:val="20"/>
              </w:rPr>
            </w:pPr>
          </w:p>
        </w:tc>
        <w:tc>
          <w:tcPr>
            <w:tcW w:w="2420" w:type="dxa"/>
            <w:tcBorders>
              <w:top w:val="nil"/>
              <w:left w:val="nil"/>
              <w:bottom w:val="single" w:sz="4" w:space="0" w:color="auto"/>
              <w:right w:val="nil"/>
            </w:tcBorders>
            <w:shd w:val="clear" w:color="auto" w:fill="auto"/>
            <w:noWrap/>
            <w:vAlign w:val="center"/>
            <w:hideMark/>
          </w:tcPr>
          <w:p w14:paraId="612E7023" w14:textId="77777777" w:rsidR="00DF171B" w:rsidRPr="00DF171B" w:rsidRDefault="00DF171B" w:rsidP="00DF171B">
            <w:pPr>
              <w:spacing w:after="0" w:line="240" w:lineRule="auto"/>
              <w:jc w:val="center"/>
              <w:rPr>
                <w:rFonts w:ascii="Calibri" w:eastAsia="Times New Roman" w:hAnsi="Calibri" w:cs="Calibri"/>
                <w:b/>
                <w:bCs/>
                <w:color w:val="000000"/>
                <w:sz w:val="20"/>
                <w:szCs w:val="20"/>
              </w:rPr>
            </w:pPr>
            <w:r w:rsidRPr="00DF171B">
              <w:rPr>
                <w:rFonts w:ascii="Calibri" w:eastAsia="Times New Roman" w:hAnsi="Calibri" w:cs="Calibri"/>
                <w:b/>
                <w:bCs/>
                <w:color w:val="000000"/>
                <w:sz w:val="20"/>
                <w:szCs w:val="20"/>
              </w:rPr>
              <w:t>Species</w:t>
            </w:r>
          </w:p>
        </w:tc>
        <w:tc>
          <w:tcPr>
            <w:tcW w:w="780" w:type="dxa"/>
            <w:tcBorders>
              <w:top w:val="nil"/>
              <w:left w:val="nil"/>
              <w:bottom w:val="single" w:sz="4" w:space="0" w:color="auto"/>
              <w:right w:val="nil"/>
            </w:tcBorders>
            <w:shd w:val="clear" w:color="auto" w:fill="auto"/>
            <w:noWrap/>
            <w:vAlign w:val="center"/>
            <w:hideMark/>
          </w:tcPr>
          <w:p w14:paraId="4D90E553" w14:textId="77777777" w:rsidR="00DF171B" w:rsidRPr="00DF171B" w:rsidRDefault="00DF171B" w:rsidP="00DF171B">
            <w:pPr>
              <w:spacing w:after="0" w:line="240" w:lineRule="auto"/>
              <w:jc w:val="center"/>
              <w:rPr>
                <w:rFonts w:ascii="Calibri" w:eastAsia="Times New Roman" w:hAnsi="Calibri" w:cs="Calibri"/>
                <w:b/>
                <w:bCs/>
                <w:color w:val="000000"/>
                <w:sz w:val="20"/>
                <w:szCs w:val="20"/>
              </w:rPr>
            </w:pPr>
            <w:r w:rsidRPr="00DF171B">
              <w:rPr>
                <w:rFonts w:ascii="Calibri" w:eastAsia="Times New Roman" w:hAnsi="Calibri" w:cs="Calibri"/>
                <w:b/>
                <w:bCs/>
                <w:color w:val="000000"/>
                <w:sz w:val="20"/>
                <w:szCs w:val="20"/>
              </w:rPr>
              <w:t>p-value</w:t>
            </w:r>
          </w:p>
        </w:tc>
        <w:tc>
          <w:tcPr>
            <w:tcW w:w="240" w:type="dxa"/>
            <w:tcBorders>
              <w:top w:val="nil"/>
              <w:left w:val="nil"/>
              <w:bottom w:val="nil"/>
              <w:right w:val="nil"/>
            </w:tcBorders>
            <w:shd w:val="clear" w:color="auto" w:fill="auto"/>
            <w:noWrap/>
            <w:vAlign w:val="center"/>
            <w:hideMark/>
          </w:tcPr>
          <w:p w14:paraId="4ABA8F99" w14:textId="77777777" w:rsidR="00DF171B" w:rsidRPr="00DF171B" w:rsidRDefault="00DF171B" w:rsidP="00DF171B">
            <w:pPr>
              <w:spacing w:after="0" w:line="240" w:lineRule="auto"/>
              <w:jc w:val="center"/>
              <w:rPr>
                <w:rFonts w:ascii="Calibri" w:eastAsia="Times New Roman" w:hAnsi="Calibri" w:cs="Calibri"/>
                <w:b/>
                <w:bCs/>
                <w:color w:val="000000"/>
                <w:sz w:val="20"/>
                <w:szCs w:val="20"/>
              </w:rPr>
            </w:pPr>
          </w:p>
        </w:tc>
        <w:tc>
          <w:tcPr>
            <w:tcW w:w="2000" w:type="dxa"/>
            <w:tcBorders>
              <w:top w:val="nil"/>
              <w:left w:val="nil"/>
              <w:bottom w:val="single" w:sz="4" w:space="0" w:color="auto"/>
              <w:right w:val="nil"/>
            </w:tcBorders>
            <w:shd w:val="clear" w:color="auto" w:fill="auto"/>
            <w:noWrap/>
            <w:vAlign w:val="center"/>
            <w:hideMark/>
          </w:tcPr>
          <w:p w14:paraId="7223B061" w14:textId="77777777" w:rsidR="00DF171B" w:rsidRPr="00DF171B" w:rsidRDefault="00DF171B" w:rsidP="00DF171B">
            <w:pPr>
              <w:spacing w:after="0" w:line="240" w:lineRule="auto"/>
              <w:jc w:val="center"/>
              <w:rPr>
                <w:rFonts w:ascii="Calibri" w:eastAsia="Times New Roman" w:hAnsi="Calibri" w:cs="Calibri"/>
                <w:b/>
                <w:bCs/>
                <w:color w:val="000000"/>
                <w:sz w:val="20"/>
                <w:szCs w:val="20"/>
              </w:rPr>
            </w:pPr>
            <w:r w:rsidRPr="00DF171B">
              <w:rPr>
                <w:rFonts w:ascii="Calibri" w:eastAsia="Times New Roman" w:hAnsi="Calibri" w:cs="Calibri"/>
                <w:b/>
                <w:bCs/>
                <w:color w:val="000000"/>
                <w:sz w:val="20"/>
                <w:szCs w:val="20"/>
              </w:rPr>
              <w:t>Species</w:t>
            </w:r>
          </w:p>
        </w:tc>
        <w:tc>
          <w:tcPr>
            <w:tcW w:w="780" w:type="dxa"/>
            <w:tcBorders>
              <w:top w:val="nil"/>
              <w:left w:val="nil"/>
              <w:bottom w:val="single" w:sz="4" w:space="0" w:color="auto"/>
              <w:right w:val="nil"/>
            </w:tcBorders>
            <w:shd w:val="clear" w:color="auto" w:fill="auto"/>
            <w:noWrap/>
            <w:vAlign w:val="center"/>
            <w:hideMark/>
          </w:tcPr>
          <w:p w14:paraId="5E32643C" w14:textId="77777777" w:rsidR="00DF171B" w:rsidRPr="00DF171B" w:rsidRDefault="00DF171B" w:rsidP="00DF171B">
            <w:pPr>
              <w:spacing w:after="0" w:line="240" w:lineRule="auto"/>
              <w:jc w:val="center"/>
              <w:rPr>
                <w:rFonts w:ascii="Calibri" w:eastAsia="Times New Roman" w:hAnsi="Calibri" w:cs="Calibri"/>
                <w:b/>
                <w:bCs/>
                <w:color w:val="000000"/>
                <w:sz w:val="20"/>
                <w:szCs w:val="20"/>
              </w:rPr>
            </w:pPr>
            <w:r w:rsidRPr="00DF171B">
              <w:rPr>
                <w:rFonts w:ascii="Calibri" w:eastAsia="Times New Roman" w:hAnsi="Calibri" w:cs="Calibri"/>
                <w:b/>
                <w:bCs/>
                <w:color w:val="000000"/>
                <w:sz w:val="20"/>
                <w:szCs w:val="20"/>
              </w:rPr>
              <w:t>p-value</w:t>
            </w:r>
          </w:p>
        </w:tc>
      </w:tr>
      <w:tr w:rsidR="00DF171B" w:rsidRPr="00DF171B" w14:paraId="4677EB92" w14:textId="77777777" w:rsidTr="00DF171B">
        <w:trPr>
          <w:trHeight w:val="270"/>
          <w:jc w:val="center"/>
        </w:trPr>
        <w:tc>
          <w:tcPr>
            <w:tcW w:w="1080" w:type="dxa"/>
            <w:tcBorders>
              <w:top w:val="nil"/>
              <w:left w:val="nil"/>
              <w:bottom w:val="nil"/>
              <w:right w:val="nil"/>
            </w:tcBorders>
            <w:shd w:val="clear" w:color="auto" w:fill="auto"/>
            <w:noWrap/>
            <w:vAlign w:val="bottom"/>
            <w:hideMark/>
          </w:tcPr>
          <w:p w14:paraId="77964489" w14:textId="77777777" w:rsidR="00DF171B" w:rsidRPr="00DF171B" w:rsidRDefault="00DF171B" w:rsidP="00DF171B">
            <w:pPr>
              <w:spacing w:after="0" w:line="240" w:lineRule="auto"/>
              <w:jc w:val="center"/>
              <w:rPr>
                <w:rFonts w:ascii="Calibri" w:eastAsia="Times New Roman" w:hAnsi="Calibri" w:cs="Calibri"/>
                <w:b/>
                <w:bCs/>
                <w:color w:val="000000"/>
                <w:sz w:val="20"/>
                <w:szCs w:val="20"/>
              </w:rPr>
            </w:pPr>
          </w:p>
        </w:tc>
        <w:tc>
          <w:tcPr>
            <w:tcW w:w="3040" w:type="dxa"/>
            <w:tcBorders>
              <w:top w:val="nil"/>
              <w:left w:val="nil"/>
              <w:bottom w:val="nil"/>
              <w:right w:val="nil"/>
            </w:tcBorders>
            <w:shd w:val="clear" w:color="auto" w:fill="auto"/>
            <w:noWrap/>
            <w:vAlign w:val="bottom"/>
            <w:hideMark/>
          </w:tcPr>
          <w:p w14:paraId="5AD0396C"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780" w:type="dxa"/>
            <w:tcBorders>
              <w:top w:val="nil"/>
              <w:left w:val="nil"/>
              <w:bottom w:val="nil"/>
              <w:right w:val="nil"/>
            </w:tcBorders>
            <w:shd w:val="clear" w:color="auto" w:fill="auto"/>
            <w:noWrap/>
            <w:vAlign w:val="bottom"/>
            <w:hideMark/>
          </w:tcPr>
          <w:p w14:paraId="0137D59B"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240" w:type="dxa"/>
            <w:tcBorders>
              <w:top w:val="nil"/>
              <w:left w:val="nil"/>
              <w:bottom w:val="nil"/>
              <w:right w:val="nil"/>
            </w:tcBorders>
            <w:shd w:val="clear" w:color="auto" w:fill="auto"/>
            <w:noWrap/>
            <w:vAlign w:val="bottom"/>
            <w:hideMark/>
          </w:tcPr>
          <w:p w14:paraId="560A47F7"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2420" w:type="dxa"/>
            <w:tcBorders>
              <w:top w:val="nil"/>
              <w:left w:val="nil"/>
              <w:bottom w:val="nil"/>
              <w:right w:val="nil"/>
            </w:tcBorders>
            <w:shd w:val="clear" w:color="auto" w:fill="auto"/>
            <w:noWrap/>
            <w:vAlign w:val="bottom"/>
            <w:hideMark/>
          </w:tcPr>
          <w:p w14:paraId="6377B276"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780" w:type="dxa"/>
            <w:tcBorders>
              <w:top w:val="nil"/>
              <w:left w:val="nil"/>
              <w:bottom w:val="nil"/>
              <w:right w:val="nil"/>
            </w:tcBorders>
            <w:shd w:val="clear" w:color="auto" w:fill="auto"/>
            <w:noWrap/>
            <w:vAlign w:val="bottom"/>
            <w:hideMark/>
          </w:tcPr>
          <w:p w14:paraId="0206351C"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240" w:type="dxa"/>
            <w:tcBorders>
              <w:top w:val="nil"/>
              <w:left w:val="nil"/>
              <w:bottom w:val="nil"/>
              <w:right w:val="nil"/>
            </w:tcBorders>
            <w:shd w:val="clear" w:color="auto" w:fill="auto"/>
            <w:noWrap/>
            <w:vAlign w:val="bottom"/>
            <w:hideMark/>
          </w:tcPr>
          <w:p w14:paraId="4330174A"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2000" w:type="dxa"/>
            <w:tcBorders>
              <w:top w:val="nil"/>
              <w:left w:val="nil"/>
              <w:bottom w:val="nil"/>
              <w:right w:val="nil"/>
            </w:tcBorders>
            <w:shd w:val="clear" w:color="auto" w:fill="auto"/>
            <w:noWrap/>
            <w:vAlign w:val="bottom"/>
            <w:hideMark/>
          </w:tcPr>
          <w:p w14:paraId="26FA3A7E"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780" w:type="dxa"/>
            <w:tcBorders>
              <w:top w:val="nil"/>
              <w:left w:val="nil"/>
              <w:bottom w:val="nil"/>
              <w:right w:val="nil"/>
            </w:tcBorders>
            <w:shd w:val="clear" w:color="auto" w:fill="auto"/>
            <w:noWrap/>
            <w:vAlign w:val="bottom"/>
            <w:hideMark/>
          </w:tcPr>
          <w:p w14:paraId="68A2BEA0" w14:textId="77777777" w:rsidR="00DF171B" w:rsidRPr="00DF171B" w:rsidRDefault="00DF171B" w:rsidP="00DF171B">
            <w:pPr>
              <w:spacing w:after="0" w:line="240" w:lineRule="auto"/>
              <w:rPr>
                <w:rFonts w:ascii="Times New Roman" w:eastAsia="Times New Roman" w:hAnsi="Times New Roman" w:cs="Times New Roman"/>
                <w:sz w:val="20"/>
                <w:szCs w:val="20"/>
              </w:rPr>
            </w:pPr>
          </w:p>
        </w:tc>
      </w:tr>
      <w:tr w:rsidR="00DF171B" w:rsidRPr="00DF171B" w14:paraId="122F026D" w14:textId="77777777" w:rsidTr="00DF171B">
        <w:trPr>
          <w:trHeight w:val="260"/>
          <w:jc w:val="center"/>
        </w:trPr>
        <w:tc>
          <w:tcPr>
            <w:tcW w:w="1080" w:type="dxa"/>
            <w:vMerge w:val="restart"/>
            <w:tcBorders>
              <w:top w:val="single" w:sz="8" w:space="0" w:color="auto"/>
              <w:left w:val="single" w:sz="8" w:space="0" w:color="auto"/>
              <w:bottom w:val="single" w:sz="8" w:space="0" w:color="000000"/>
              <w:right w:val="nil"/>
            </w:tcBorders>
            <w:shd w:val="clear" w:color="auto" w:fill="auto"/>
            <w:vAlign w:val="center"/>
            <w:hideMark/>
          </w:tcPr>
          <w:p w14:paraId="01952C04"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"Sedge"</w:t>
            </w:r>
          </w:p>
        </w:tc>
        <w:tc>
          <w:tcPr>
            <w:tcW w:w="3040" w:type="dxa"/>
            <w:tcBorders>
              <w:top w:val="single" w:sz="8" w:space="0" w:color="auto"/>
              <w:left w:val="nil"/>
              <w:bottom w:val="nil"/>
              <w:right w:val="nil"/>
            </w:tcBorders>
            <w:shd w:val="clear" w:color="auto" w:fill="auto"/>
            <w:noWrap/>
            <w:vAlign w:val="bottom"/>
            <w:hideMark/>
          </w:tcPr>
          <w:p w14:paraId="52C63F1D" w14:textId="77777777" w:rsidR="00DF171B" w:rsidRPr="00DF171B" w:rsidRDefault="00DF171B" w:rsidP="00DF171B">
            <w:pPr>
              <w:spacing w:after="0" w:line="240" w:lineRule="auto"/>
              <w:rPr>
                <w:rFonts w:ascii="Calibri" w:eastAsia="Times New Roman" w:hAnsi="Calibri" w:cs="Calibri"/>
                <w:i/>
                <w:iCs/>
                <w:color w:val="000000"/>
                <w:sz w:val="20"/>
                <w:szCs w:val="20"/>
              </w:rPr>
            </w:pPr>
            <w:r w:rsidRPr="00DF171B">
              <w:rPr>
                <w:rFonts w:ascii="Calibri" w:eastAsia="Times New Roman" w:hAnsi="Calibri" w:cs="Calibri"/>
                <w:i/>
                <w:iCs/>
                <w:color w:val="000000"/>
                <w:sz w:val="20"/>
                <w:szCs w:val="20"/>
              </w:rPr>
              <w:t>Carex lyngbyei</w:t>
            </w:r>
          </w:p>
        </w:tc>
        <w:tc>
          <w:tcPr>
            <w:tcW w:w="780" w:type="dxa"/>
            <w:tcBorders>
              <w:top w:val="single" w:sz="8" w:space="0" w:color="auto"/>
              <w:left w:val="nil"/>
              <w:bottom w:val="nil"/>
              <w:right w:val="nil"/>
            </w:tcBorders>
            <w:shd w:val="clear" w:color="auto" w:fill="auto"/>
            <w:noWrap/>
            <w:vAlign w:val="bottom"/>
            <w:hideMark/>
          </w:tcPr>
          <w:p w14:paraId="1A701514"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&lt; 0.01</w:t>
            </w:r>
          </w:p>
        </w:tc>
        <w:tc>
          <w:tcPr>
            <w:tcW w:w="240" w:type="dxa"/>
            <w:tcBorders>
              <w:top w:val="single" w:sz="8" w:space="0" w:color="auto"/>
              <w:left w:val="nil"/>
              <w:bottom w:val="nil"/>
              <w:right w:val="nil"/>
            </w:tcBorders>
            <w:shd w:val="clear" w:color="auto" w:fill="auto"/>
            <w:noWrap/>
            <w:vAlign w:val="bottom"/>
            <w:hideMark/>
          </w:tcPr>
          <w:p w14:paraId="58E56187" w14:textId="77777777" w:rsidR="00DF171B" w:rsidRPr="00DF171B" w:rsidRDefault="00DF171B" w:rsidP="00DF171B">
            <w:pPr>
              <w:spacing w:after="0" w:line="240" w:lineRule="auto"/>
              <w:rPr>
                <w:rFonts w:ascii="Calibri" w:eastAsia="Times New Roman" w:hAnsi="Calibri" w:cs="Calibri"/>
                <w:color w:val="000000"/>
                <w:sz w:val="20"/>
                <w:szCs w:val="20"/>
              </w:rPr>
            </w:pPr>
            <w:r w:rsidRPr="00DF171B">
              <w:rPr>
                <w:rFonts w:ascii="Calibri" w:eastAsia="Times New Roman" w:hAnsi="Calibri" w:cs="Calibri"/>
                <w:color w:val="000000"/>
                <w:sz w:val="20"/>
                <w:szCs w:val="20"/>
              </w:rPr>
              <w:t> </w:t>
            </w:r>
          </w:p>
        </w:tc>
        <w:tc>
          <w:tcPr>
            <w:tcW w:w="2420" w:type="dxa"/>
            <w:tcBorders>
              <w:top w:val="single" w:sz="8" w:space="0" w:color="auto"/>
              <w:left w:val="nil"/>
              <w:bottom w:val="nil"/>
              <w:right w:val="nil"/>
            </w:tcBorders>
            <w:shd w:val="clear" w:color="auto" w:fill="auto"/>
            <w:noWrap/>
            <w:vAlign w:val="bottom"/>
            <w:hideMark/>
          </w:tcPr>
          <w:p w14:paraId="72DB59E6" w14:textId="77777777" w:rsidR="00DF171B" w:rsidRPr="00DF171B" w:rsidRDefault="00DF171B" w:rsidP="00DF171B">
            <w:pPr>
              <w:spacing w:after="0" w:line="240" w:lineRule="auto"/>
              <w:rPr>
                <w:rFonts w:ascii="Calibri" w:eastAsia="Times New Roman" w:hAnsi="Calibri" w:cs="Calibri"/>
                <w:i/>
                <w:iCs/>
                <w:color w:val="000000"/>
                <w:sz w:val="20"/>
                <w:szCs w:val="20"/>
              </w:rPr>
            </w:pPr>
            <w:r w:rsidRPr="00DF171B">
              <w:rPr>
                <w:rFonts w:ascii="Calibri" w:eastAsia="Times New Roman" w:hAnsi="Calibri" w:cs="Calibri"/>
                <w:i/>
                <w:iCs/>
                <w:color w:val="000000"/>
                <w:sz w:val="20"/>
                <w:szCs w:val="20"/>
              </w:rPr>
              <w:t>Carex lyngbyei</w:t>
            </w:r>
          </w:p>
        </w:tc>
        <w:tc>
          <w:tcPr>
            <w:tcW w:w="780" w:type="dxa"/>
            <w:tcBorders>
              <w:top w:val="single" w:sz="8" w:space="0" w:color="auto"/>
              <w:left w:val="nil"/>
              <w:bottom w:val="single" w:sz="4" w:space="0" w:color="auto"/>
              <w:right w:val="nil"/>
            </w:tcBorders>
            <w:shd w:val="clear" w:color="auto" w:fill="auto"/>
            <w:noWrap/>
            <w:vAlign w:val="bottom"/>
            <w:hideMark/>
          </w:tcPr>
          <w:p w14:paraId="6414AEEF"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&lt; 0.01</w:t>
            </w:r>
          </w:p>
        </w:tc>
        <w:tc>
          <w:tcPr>
            <w:tcW w:w="240" w:type="dxa"/>
            <w:tcBorders>
              <w:top w:val="single" w:sz="8" w:space="0" w:color="auto"/>
              <w:left w:val="nil"/>
              <w:bottom w:val="nil"/>
              <w:right w:val="nil"/>
            </w:tcBorders>
            <w:shd w:val="clear" w:color="auto" w:fill="auto"/>
            <w:noWrap/>
            <w:vAlign w:val="bottom"/>
            <w:hideMark/>
          </w:tcPr>
          <w:p w14:paraId="0887F3B3" w14:textId="77777777" w:rsidR="00DF171B" w:rsidRPr="00DF171B" w:rsidRDefault="00DF171B" w:rsidP="00DF171B">
            <w:pPr>
              <w:spacing w:after="0" w:line="240" w:lineRule="auto"/>
              <w:rPr>
                <w:rFonts w:ascii="Calibri" w:eastAsia="Times New Roman" w:hAnsi="Calibri" w:cs="Calibri"/>
                <w:color w:val="000000"/>
                <w:sz w:val="20"/>
                <w:szCs w:val="20"/>
              </w:rPr>
            </w:pPr>
            <w:r w:rsidRPr="00DF171B">
              <w:rPr>
                <w:rFonts w:ascii="Calibri" w:eastAsia="Times New Roman" w:hAnsi="Calibri" w:cs="Calibri"/>
                <w:color w:val="000000"/>
                <w:sz w:val="20"/>
                <w:szCs w:val="20"/>
              </w:rPr>
              <w:t> </w:t>
            </w:r>
          </w:p>
        </w:tc>
        <w:tc>
          <w:tcPr>
            <w:tcW w:w="2000" w:type="dxa"/>
            <w:tcBorders>
              <w:top w:val="single" w:sz="8" w:space="0" w:color="auto"/>
              <w:left w:val="nil"/>
              <w:bottom w:val="nil"/>
              <w:right w:val="nil"/>
            </w:tcBorders>
            <w:shd w:val="clear" w:color="auto" w:fill="auto"/>
            <w:noWrap/>
            <w:vAlign w:val="bottom"/>
            <w:hideMark/>
          </w:tcPr>
          <w:p w14:paraId="629CCA94" w14:textId="77777777" w:rsidR="00DF171B" w:rsidRPr="00DF171B" w:rsidRDefault="00DF171B" w:rsidP="00DF171B">
            <w:pPr>
              <w:spacing w:after="0" w:line="240" w:lineRule="auto"/>
              <w:rPr>
                <w:rFonts w:ascii="Calibri" w:eastAsia="Times New Roman" w:hAnsi="Calibri" w:cs="Calibri"/>
                <w:i/>
                <w:iCs/>
                <w:color w:val="000000"/>
                <w:sz w:val="20"/>
                <w:szCs w:val="20"/>
              </w:rPr>
            </w:pPr>
            <w:r w:rsidRPr="00DF171B">
              <w:rPr>
                <w:rFonts w:ascii="Calibri" w:eastAsia="Times New Roman" w:hAnsi="Calibri" w:cs="Calibri"/>
                <w:i/>
                <w:iCs/>
                <w:color w:val="000000"/>
                <w:sz w:val="20"/>
                <w:szCs w:val="20"/>
              </w:rPr>
              <w:t>Carex lyngbyei</w:t>
            </w:r>
          </w:p>
        </w:tc>
        <w:tc>
          <w:tcPr>
            <w:tcW w:w="780" w:type="dxa"/>
            <w:tcBorders>
              <w:top w:val="single" w:sz="8" w:space="0" w:color="auto"/>
              <w:left w:val="nil"/>
              <w:bottom w:val="single" w:sz="4" w:space="0" w:color="auto"/>
              <w:right w:val="single" w:sz="8" w:space="0" w:color="auto"/>
            </w:tcBorders>
            <w:shd w:val="clear" w:color="auto" w:fill="auto"/>
            <w:noWrap/>
            <w:vAlign w:val="bottom"/>
            <w:hideMark/>
          </w:tcPr>
          <w:p w14:paraId="34148494"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&lt; 0.01</w:t>
            </w:r>
          </w:p>
        </w:tc>
      </w:tr>
      <w:tr w:rsidR="00DF171B" w:rsidRPr="00DF171B" w14:paraId="0B0541F9" w14:textId="77777777" w:rsidTr="00DF171B">
        <w:trPr>
          <w:trHeight w:val="260"/>
          <w:jc w:val="center"/>
        </w:trPr>
        <w:tc>
          <w:tcPr>
            <w:tcW w:w="1080" w:type="dxa"/>
            <w:vMerge/>
            <w:tcBorders>
              <w:top w:val="single" w:sz="8" w:space="0" w:color="auto"/>
              <w:left w:val="single" w:sz="8" w:space="0" w:color="auto"/>
              <w:bottom w:val="single" w:sz="8" w:space="0" w:color="000000"/>
              <w:right w:val="nil"/>
            </w:tcBorders>
            <w:vAlign w:val="center"/>
            <w:hideMark/>
          </w:tcPr>
          <w:p w14:paraId="307CCF37" w14:textId="77777777" w:rsidR="00DF171B" w:rsidRPr="00DF171B" w:rsidRDefault="00DF171B" w:rsidP="00DF171B">
            <w:pPr>
              <w:spacing w:after="0" w:line="240" w:lineRule="auto"/>
              <w:rPr>
                <w:rFonts w:ascii="Calibri" w:eastAsia="Times New Roman" w:hAnsi="Calibri" w:cs="Calibri"/>
                <w:color w:val="000000"/>
                <w:sz w:val="20"/>
                <w:szCs w:val="20"/>
              </w:rPr>
            </w:pPr>
          </w:p>
        </w:tc>
        <w:tc>
          <w:tcPr>
            <w:tcW w:w="3040" w:type="dxa"/>
            <w:tcBorders>
              <w:top w:val="single" w:sz="4" w:space="0" w:color="auto"/>
              <w:left w:val="nil"/>
              <w:bottom w:val="single" w:sz="4" w:space="0" w:color="auto"/>
              <w:right w:val="nil"/>
            </w:tcBorders>
            <w:shd w:val="clear" w:color="auto" w:fill="auto"/>
            <w:noWrap/>
            <w:vAlign w:val="bottom"/>
            <w:hideMark/>
          </w:tcPr>
          <w:p w14:paraId="3F262CA0" w14:textId="77777777" w:rsidR="00DF171B" w:rsidRPr="00DF171B" w:rsidRDefault="00DF171B" w:rsidP="00DF171B">
            <w:pPr>
              <w:spacing w:after="0" w:line="240" w:lineRule="auto"/>
              <w:rPr>
                <w:rFonts w:ascii="Calibri" w:eastAsia="Times New Roman" w:hAnsi="Calibri" w:cs="Calibri"/>
                <w:i/>
                <w:iCs/>
                <w:color w:val="000000"/>
                <w:sz w:val="20"/>
                <w:szCs w:val="20"/>
              </w:rPr>
            </w:pPr>
            <w:r w:rsidRPr="00DF171B">
              <w:rPr>
                <w:rFonts w:ascii="Calibri" w:eastAsia="Times New Roman" w:hAnsi="Calibri" w:cs="Calibri"/>
                <w:i/>
                <w:iCs/>
                <w:color w:val="000000"/>
                <w:sz w:val="20"/>
                <w:szCs w:val="20"/>
              </w:rPr>
              <w:t>Sagittaria latifolia</w:t>
            </w:r>
          </w:p>
        </w:tc>
        <w:tc>
          <w:tcPr>
            <w:tcW w:w="780" w:type="dxa"/>
            <w:tcBorders>
              <w:top w:val="single" w:sz="4" w:space="0" w:color="auto"/>
              <w:left w:val="nil"/>
              <w:bottom w:val="single" w:sz="4" w:space="0" w:color="auto"/>
              <w:right w:val="nil"/>
            </w:tcBorders>
            <w:shd w:val="clear" w:color="auto" w:fill="auto"/>
            <w:noWrap/>
            <w:vAlign w:val="bottom"/>
            <w:hideMark/>
          </w:tcPr>
          <w:p w14:paraId="368AC015"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&lt; 0.01</w:t>
            </w:r>
          </w:p>
        </w:tc>
        <w:tc>
          <w:tcPr>
            <w:tcW w:w="240" w:type="dxa"/>
            <w:tcBorders>
              <w:top w:val="nil"/>
              <w:left w:val="nil"/>
              <w:bottom w:val="nil"/>
              <w:right w:val="nil"/>
            </w:tcBorders>
            <w:shd w:val="clear" w:color="auto" w:fill="auto"/>
            <w:noWrap/>
            <w:vAlign w:val="bottom"/>
            <w:hideMark/>
          </w:tcPr>
          <w:p w14:paraId="03F7A3D3" w14:textId="77777777" w:rsidR="00DF171B" w:rsidRPr="00DF171B" w:rsidRDefault="00DF171B" w:rsidP="00DF171B">
            <w:pPr>
              <w:spacing w:after="0" w:line="240" w:lineRule="auto"/>
              <w:jc w:val="center"/>
              <w:rPr>
                <w:rFonts w:ascii="Calibri" w:eastAsia="Times New Roman" w:hAnsi="Calibri" w:cs="Calibri"/>
                <w:color w:val="000000"/>
                <w:sz w:val="20"/>
                <w:szCs w:val="20"/>
              </w:rPr>
            </w:pPr>
          </w:p>
        </w:tc>
        <w:tc>
          <w:tcPr>
            <w:tcW w:w="2420" w:type="dxa"/>
            <w:tcBorders>
              <w:top w:val="single" w:sz="4" w:space="0" w:color="auto"/>
              <w:left w:val="nil"/>
              <w:bottom w:val="single" w:sz="4" w:space="0" w:color="auto"/>
              <w:right w:val="nil"/>
            </w:tcBorders>
            <w:shd w:val="clear" w:color="auto" w:fill="auto"/>
            <w:noWrap/>
            <w:vAlign w:val="bottom"/>
            <w:hideMark/>
          </w:tcPr>
          <w:p w14:paraId="4E547FFC" w14:textId="77777777" w:rsidR="00DF171B" w:rsidRPr="00DF171B" w:rsidRDefault="00DF171B" w:rsidP="00DF171B">
            <w:pPr>
              <w:spacing w:after="0" w:line="240" w:lineRule="auto"/>
              <w:rPr>
                <w:rFonts w:ascii="Calibri" w:eastAsia="Times New Roman" w:hAnsi="Calibri" w:cs="Calibri"/>
                <w:i/>
                <w:iCs/>
                <w:color w:val="000000"/>
                <w:sz w:val="20"/>
                <w:szCs w:val="20"/>
              </w:rPr>
            </w:pPr>
            <w:r w:rsidRPr="00DF171B">
              <w:rPr>
                <w:rFonts w:ascii="Calibri" w:eastAsia="Times New Roman" w:hAnsi="Calibri" w:cs="Calibri"/>
                <w:i/>
                <w:iCs/>
                <w:color w:val="000000"/>
                <w:sz w:val="20"/>
                <w:szCs w:val="20"/>
              </w:rPr>
              <w:t>Agrostis stolonifera</w:t>
            </w:r>
          </w:p>
        </w:tc>
        <w:tc>
          <w:tcPr>
            <w:tcW w:w="780" w:type="dxa"/>
            <w:tcBorders>
              <w:top w:val="nil"/>
              <w:left w:val="nil"/>
              <w:bottom w:val="single" w:sz="4" w:space="0" w:color="auto"/>
              <w:right w:val="nil"/>
            </w:tcBorders>
            <w:shd w:val="clear" w:color="auto" w:fill="auto"/>
            <w:noWrap/>
            <w:vAlign w:val="bottom"/>
            <w:hideMark/>
          </w:tcPr>
          <w:p w14:paraId="1ABED871"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&lt; 0.01</w:t>
            </w:r>
          </w:p>
        </w:tc>
        <w:tc>
          <w:tcPr>
            <w:tcW w:w="240" w:type="dxa"/>
            <w:tcBorders>
              <w:top w:val="nil"/>
              <w:left w:val="nil"/>
              <w:bottom w:val="nil"/>
              <w:right w:val="nil"/>
            </w:tcBorders>
            <w:shd w:val="clear" w:color="auto" w:fill="auto"/>
            <w:noWrap/>
            <w:vAlign w:val="bottom"/>
            <w:hideMark/>
          </w:tcPr>
          <w:p w14:paraId="26821E20" w14:textId="77777777" w:rsidR="00DF171B" w:rsidRPr="00DF171B" w:rsidRDefault="00DF171B" w:rsidP="00DF171B">
            <w:pPr>
              <w:spacing w:after="0" w:line="240" w:lineRule="auto"/>
              <w:jc w:val="center"/>
              <w:rPr>
                <w:rFonts w:ascii="Calibri" w:eastAsia="Times New Roman" w:hAnsi="Calibri" w:cs="Calibri"/>
                <w:color w:val="000000"/>
                <w:sz w:val="20"/>
                <w:szCs w:val="20"/>
              </w:rPr>
            </w:pPr>
          </w:p>
        </w:tc>
        <w:tc>
          <w:tcPr>
            <w:tcW w:w="2000" w:type="dxa"/>
            <w:tcBorders>
              <w:top w:val="single" w:sz="4" w:space="0" w:color="auto"/>
              <w:left w:val="nil"/>
              <w:bottom w:val="single" w:sz="4" w:space="0" w:color="auto"/>
              <w:right w:val="nil"/>
            </w:tcBorders>
            <w:shd w:val="clear" w:color="auto" w:fill="auto"/>
            <w:noWrap/>
            <w:vAlign w:val="bottom"/>
            <w:hideMark/>
          </w:tcPr>
          <w:p w14:paraId="68CA7881" w14:textId="253A50E8" w:rsidR="00DF171B" w:rsidRPr="00DF171B" w:rsidRDefault="00DF171B" w:rsidP="00DF171B">
            <w:pPr>
              <w:spacing w:after="0" w:line="240" w:lineRule="auto"/>
              <w:rPr>
                <w:rFonts w:ascii="Calibri" w:eastAsia="Times New Roman" w:hAnsi="Calibri" w:cs="Calibri"/>
                <w:i/>
                <w:iCs/>
                <w:color w:val="000000"/>
                <w:sz w:val="20"/>
                <w:szCs w:val="20"/>
              </w:rPr>
            </w:pPr>
            <w:del w:id="1949" w:author="Stefanie Lane" w:date="2023-02-06T12:38:00Z">
              <w:r w:rsidRPr="00DF171B" w:rsidDel="00C00465">
                <w:rPr>
                  <w:rFonts w:ascii="Calibri" w:eastAsia="Times New Roman" w:hAnsi="Calibri" w:cs="Calibri"/>
                  <w:i/>
                  <w:iCs/>
                  <w:color w:val="000000"/>
                  <w:sz w:val="20"/>
                  <w:szCs w:val="20"/>
                </w:rPr>
                <w:delText>Mentha arvensis</w:delText>
              </w:r>
            </w:del>
            <w:ins w:id="1950" w:author="Stefanie Lane" w:date="2023-02-06T12:38:00Z">
              <w:r w:rsidR="00C00465">
                <w:rPr>
                  <w:rFonts w:ascii="Calibri" w:eastAsia="Times New Roman" w:hAnsi="Calibri" w:cs="Calibri"/>
                  <w:i/>
                  <w:iCs/>
                  <w:color w:val="000000"/>
                  <w:sz w:val="20"/>
                  <w:szCs w:val="20"/>
                </w:rPr>
                <w:t>Mentha canadensis</w:t>
              </w:r>
            </w:ins>
          </w:p>
        </w:tc>
        <w:tc>
          <w:tcPr>
            <w:tcW w:w="780" w:type="dxa"/>
            <w:tcBorders>
              <w:top w:val="nil"/>
              <w:left w:val="nil"/>
              <w:bottom w:val="single" w:sz="4" w:space="0" w:color="auto"/>
              <w:right w:val="single" w:sz="8" w:space="0" w:color="auto"/>
            </w:tcBorders>
            <w:shd w:val="clear" w:color="auto" w:fill="auto"/>
            <w:noWrap/>
            <w:vAlign w:val="bottom"/>
            <w:hideMark/>
          </w:tcPr>
          <w:p w14:paraId="3A7DE69F"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0.03</w:t>
            </w:r>
          </w:p>
        </w:tc>
      </w:tr>
      <w:tr w:rsidR="00DF171B" w:rsidRPr="00DF171B" w14:paraId="2E7A0C76" w14:textId="77777777" w:rsidTr="00DF171B">
        <w:trPr>
          <w:trHeight w:val="260"/>
          <w:jc w:val="center"/>
        </w:trPr>
        <w:tc>
          <w:tcPr>
            <w:tcW w:w="1080" w:type="dxa"/>
            <w:vMerge/>
            <w:tcBorders>
              <w:top w:val="single" w:sz="8" w:space="0" w:color="auto"/>
              <w:left w:val="single" w:sz="8" w:space="0" w:color="auto"/>
              <w:bottom w:val="single" w:sz="8" w:space="0" w:color="000000"/>
              <w:right w:val="nil"/>
            </w:tcBorders>
            <w:vAlign w:val="center"/>
            <w:hideMark/>
          </w:tcPr>
          <w:p w14:paraId="63C0A99F" w14:textId="77777777" w:rsidR="00DF171B" w:rsidRPr="00DF171B" w:rsidRDefault="00DF171B" w:rsidP="00DF171B">
            <w:pPr>
              <w:spacing w:after="0" w:line="240" w:lineRule="auto"/>
              <w:rPr>
                <w:rFonts w:ascii="Calibri" w:eastAsia="Times New Roman" w:hAnsi="Calibri" w:cs="Calibri"/>
                <w:color w:val="000000"/>
                <w:sz w:val="20"/>
                <w:szCs w:val="20"/>
              </w:rPr>
            </w:pPr>
          </w:p>
        </w:tc>
        <w:tc>
          <w:tcPr>
            <w:tcW w:w="3040" w:type="dxa"/>
            <w:tcBorders>
              <w:top w:val="nil"/>
              <w:left w:val="nil"/>
              <w:bottom w:val="nil"/>
              <w:right w:val="nil"/>
            </w:tcBorders>
            <w:shd w:val="clear" w:color="auto" w:fill="auto"/>
            <w:noWrap/>
            <w:vAlign w:val="bottom"/>
            <w:hideMark/>
          </w:tcPr>
          <w:p w14:paraId="7138337E" w14:textId="77777777" w:rsidR="00DF171B" w:rsidRPr="00DF171B" w:rsidRDefault="00DF171B" w:rsidP="00DF171B">
            <w:pPr>
              <w:spacing w:after="0" w:line="240" w:lineRule="auto"/>
              <w:rPr>
                <w:rFonts w:ascii="Calibri" w:eastAsia="Times New Roman" w:hAnsi="Calibri" w:cs="Calibri"/>
                <w:i/>
                <w:iCs/>
                <w:color w:val="000000"/>
                <w:sz w:val="20"/>
                <w:szCs w:val="20"/>
              </w:rPr>
            </w:pPr>
            <w:r w:rsidRPr="00DF171B">
              <w:rPr>
                <w:rFonts w:ascii="Calibri" w:eastAsia="Times New Roman" w:hAnsi="Calibri" w:cs="Calibri"/>
                <w:i/>
                <w:iCs/>
                <w:color w:val="000000"/>
                <w:sz w:val="20"/>
                <w:szCs w:val="20"/>
              </w:rPr>
              <w:t>Schoenoplectus tabernaemontani</w:t>
            </w:r>
          </w:p>
        </w:tc>
        <w:tc>
          <w:tcPr>
            <w:tcW w:w="780" w:type="dxa"/>
            <w:tcBorders>
              <w:top w:val="nil"/>
              <w:left w:val="nil"/>
              <w:bottom w:val="single" w:sz="4" w:space="0" w:color="auto"/>
              <w:right w:val="nil"/>
            </w:tcBorders>
            <w:shd w:val="clear" w:color="auto" w:fill="auto"/>
            <w:noWrap/>
            <w:vAlign w:val="bottom"/>
            <w:hideMark/>
          </w:tcPr>
          <w:p w14:paraId="141C56D9"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&lt; 0.01</w:t>
            </w:r>
          </w:p>
        </w:tc>
        <w:tc>
          <w:tcPr>
            <w:tcW w:w="240" w:type="dxa"/>
            <w:tcBorders>
              <w:top w:val="nil"/>
              <w:left w:val="nil"/>
              <w:bottom w:val="nil"/>
              <w:right w:val="nil"/>
            </w:tcBorders>
            <w:shd w:val="clear" w:color="auto" w:fill="auto"/>
            <w:noWrap/>
            <w:vAlign w:val="bottom"/>
            <w:hideMark/>
          </w:tcPr>
          <w:p w14:paraId="1E3C6FDE" w14:textId="77777777" w:rsidR="00DF171B" w:rsidRPr="00DF171B" w:rsidRDefault="00DF171B" w:rsidP="00DF171B">
            <w:pPr>
              <w:spacing w:after="0" w:line="240" w:lineRule="auto"/>
              <w:jc w:val="center"/>
              <w:rPr>
                <w:rFonts w:ascii="Calibri" w:eastAsia="Times New Roman" w:hAnsi="Calibri" w:cs="Calibri"/>
                <w:color w:val="000000"/>
                <w:sz w:val="20"/>
                <w:szCs w:val="20"/>
              </w:rPr>
            </w:pPr>
          </w:p>
        </w:tc>
        <w:tc>
          <w:tcPr>
            <w:tcW w:w="2420" w:type="dxa"/>
            <w:tcBorders>
              <w:top w:val="nil"/>
              <w:left w:val="nil"/>
              <w:bottom w:val="nil"/>
              <w:right w:val="nil"/>
            </w:tcBorders>
            <w:shd w:val="clear" w:color="auto" w:fill="auto"/>
            <w:noWrap/>
            <w:vAlign w:val="bottom"/>
            <w:hideMark/>
          </w:tcPr>
          <w:p w14:paraId="0F9C517F"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780" w:type="dxa"/>
            <w:tcBorders>
              <w:top w:val="nil"/>
              <w:left w:val="nil"/>
              <w:bottom w:val="nil"/>
              <w:right w:val="nil"/>
            </w:tcBorders>
            <w:shd w:val="clear" w:color="auto" w:fill="auto"/>
            <w:noWrap/>
            <w:vAlign w:val="bottom"/>
            <w:hideMark/>
          </w:tcPr>
          <w:p w14:paraId="7AEF314D"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240" w:type="dxa"/>
            <w:tcBorders>
              <w:top w:val="nil"/>
              <w:left w:val="nil"/>
              <w:bottom w:val="nil"/>
              <w:right w:val="nil"/>
            </w:tcBorders>
            <w:shd w:val="clear" w:color="auto" w:fill="auto"/>
            <w:noWrap/>
            <w:vAlign w:val="bottom"/>
            <w:hideMark/>
          </w:tcPr>
          <w:p w14:paraId="454351B5" w14:textId="77777777" w:rsidR="00DF171B" w:rsidRPr="00DF171B" w:rsidRDefault="00DF171B" w:rsidP="00DF171B">
            <w:pPr>
              <w:spacing w:after="0" w:line="240" w:lineRule="auto"/>
              <w:jc w:val="center"/>
              <w:rPr>
                <w:rFonts w:ascii="Times New Roman" w:eastAsia="Times New Roman" w:hAnsi="Times New Roman" w:cs="Times New Roman"/>
                <w:sz w:val="20"/>
                <w:szCs w:val="20"/>
              </w:rPr>
            </w:pPr>
          </w:p>
        </w:tc>
        <w:tc>
          <w:tcPr>
            <w:tcW w:w="2000" w:type="dxa"/>
            <w:tcBorders>
              <w:top w:val="nil"/>
              <w:left w:val="nil"/>
              <w:bottom w:val="nil"/>
              <w:right w:val="nil"/>
            </w:tcBorders>
            <w:shd w:val="clear" w:color="auto" w:fill="auto"/>
            <w:noWrap/>
            <w:vAlign w:val="bottom"/>
            <w:hideMark/>
          </w:tcPr>
          <w:p w14:paraId="42A2549C"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780" w:type="dxa"/>
            <w:tcBorders>
              <w:top w:val="nil"/>
              <w:left w:val="nil"/>
              <w:bottom w:val="nil"/>
              <w:right w:val="single" w:sz="8" w:space="0" w:color="auto"/>
            </w:tcBorders>
            <w:shd w:val="clear" w:color="auto" w:fill="auto"/>
            <w:noWrap/>
            <w:vAlign w:val="bottom"/>
            <w:hideMark/>
          </w:tcPr>
          <w:p w14:paraId="6894C5ED"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 </w:t>
            </w:r>
          </w:p>
        </w:tc>
      </w:tr>
      <w:tr w:rsidR="00DF171B" w:rsidRPr="00DF171B" w14:paraId="6DFB17B1" w14:textId="77777777" w:rsidTr="00DF171B">
        <w:trPr>
          <w:trHeight w:val="270"/>
          <w:jc w:val="center"/>
        </w:trPr>
        <w:tc>
          <w:tcPr>
            <w:tcW w:w="1080" w:type="dxa"/>
            <w:vMerge/>
            <w:tcBorders>
              <w:top w:val="single" w:sz="8" w:space="0" w:color="auto"/>
              <w:left w:val="single" w:sz="8" w:space="0" w:color="auto"/>
              <w:bottom w:val="single" w:sz="8" w:space="0" w:color="000000"/>
              <w:right w:val="nil"/>
            </w:tcBorders>
            <w:vAlign w:val="center"/>
            <w:hideMark/>
          </w:tcPr>
          <w:p w14:paraId="1B3CCBE8" w14:textId="77777777" w:rsidR="00DF171B" w:rsidRPr="00DF171B" w:rsidRDefault="00DF171B" w:rsidP="00DF171B">
            <w:pPr>
              <w:spacing w:after="0" w:line="240" w:lineRule="auto"/>
              <w:rPr>
                <w:rFonts w:ascii="Calibri" w:eastAsia="Times New Roman" w:hAnsi="Calibri" w:cs="Calibri"/>
                <w:color w:val="000000"/>
                <w:sz w:val="20"/>
                <w:szCs w:val="20"/>
              </w:rPr>
            </w:pPr>
          </w:p>
        </w:tc>
        <w:tc>
          <w:tcPr>
            <w:tcW w:w="3040" w:type="dxa"/>
            <w:tcBorders>
              <w:top w:val="single" w:sz="4" w:space="0" w:color="auto"/>
              <w:left w:val="nil"/>
              <w:bottom w:val="single" w:sz="8" w:space="0" w:color="auto"/>
              <w:right w:val="nil"/>
            </w:tcBorders>
            <w:shd w:val="clear" w:color="auto" w:fill="auto"/>
            <w:noWrap/>
            <w:vAlign w:val="bottom"/>
            <w:hideMark/>
          </w:tcPr>
          <w:p w14:paraId="0667503D" w14:textId="77777777" w:rsidR="00DF171B" w:rsidRPr="00DF171B" w:rsidRDefault="00DF171B" w:rsidP="00DF171B">
            <w:pPr>
              <w:spacing w:after="0" w:line="240" w:lineRule="auto"/>
              <w:rPr>
                <w:rFonts w:ascii="Calibri" w:eastAsia="Times New Roman" w:hAnsi="Calibri" w:cs="Calibri"/>
                <w:i/>
                <w:iCs/>
                <w:color w:val="000000"/>
                <w:sz w:val="20"/>
                <w:szCs w:val="20"/>
              </w:rPr>
            </w:pPr>
            <w:r w:rsidRPr="00DF171B">
              <w:rPr>
                <w:rFonts w:ascii="Calibri" w:eastAsia="Times New Roman" w:hAnsi="Calibri" w:cs="Calibri"/>
                <w:i/>
                <w:iCs/>
                <w:color w:val="000000"/>
                <w:sz w:val="20"/>
                <w:szCs w:val="20"/>
              </w:rPr>
              <w:t> </w:t>
            </w:r>
          </w:p>
        </w:tc>
        <w:tc>
          <w:tcPr>
            <w:tcW w:w="780" w:type="dxa"/>
            <w:tcBorders>
              <w:top w:val="nil"/>
              <w:left w:val="nil"/>
              <w:bottom w:val="single" w:sz="8" w:space="0" w:color="auto"/>
              <w:right w:val="nil"/>
            </w:tcBorders>
            <w:shd w:val="clear" w:color="auto" w:fill="auto"/>
            <w:noWrap/>
            <w:vAlign w:val="bottom"/>
            <w:hideMark/>
          </w:tcPr>
          <w:p w14:paraId="447DD62D"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 </w:t>
            </w:r>
          </w:p>
        </w:tc>
        <w:tc>
          <w:tcPr>
            <w:tcW w:w="240" w:type="dxa"/>
            <w:tcBorders>
              <w:top w:val="nil"/>
              <w:left w:val="nil"/>
              <w:bottom w:val="single" w:sz="8" w:space="0" w:color="auto"/>
              <w:right w:val="nil"/>
            </w:tcBorders>
            <w:shd w:val="clear" w:color="auto" w:fill="auto"/>
            <w:noWrap/>
            <w:vAlign w:val="bottom"/>
            <w:hideMark/>
          </w:tcPr>
          <w:p w14:paraId="2A8E6805" w14:textId="77777777" w:rsidR="00DF171B" w:rsidRPr="00DF171B" w:rsidRDefault="00DF171B" w:rsidP="00DF171B">
            <w:pPr>
              <w:spacing w:after="0" w:line="240" w:lineRule="auto"/>
              <w:rPr>
                <w:rFonts w:ascii="Calibri" w:eastAsia="Times New Roman" w:hAnsi="Calibri" w:cs="Calibri"/>
                <w:color w:val="000000"/>
                <w:sz w:val="20"/>
                <w:szCs w:val="20"/>
              </w:rPr>
            </w:pPr>
            <w:r w:rsidRPr="00DF171B">
              <w:rPr>
                <w:rFonts w:ascii="Calibri" w:eastAsia="Times New Roman" w:hAnsi="Calibri" w:cs="Calibri"/>
                <w:color w:val="000000"/>
                <w:sz w:val="20"/>
                <w:szCs w:val="20"/>
              </w:rPr>
              <w:t> </w:t>
            </w:r>
          </w:p>
        </w:tc>
        <w:tc>
          <w:tcPr>
            <w:tcW w:w="2420" w:type="dxa"/>
            <w:tcBorders>
              <w:top w:val="nil"/>
              <w:left w:val="nil"/>
              <w:bottom w:val="single" w:sz="8" w:space="0" w:color="auto"/>
              <w:right w:val="nil"/>
            </w:tcBorders>
            <w:shd w:val="clear" w:color="auto" w:fill="auto"/>
            <w:noWrap/>
            <w:vAlign w:val="bottom"/>
            <w:hideMark/>
          </w:tcPr>
          <w:p w14:paraId="34396255" w14:textId="77777777" w:rsidR="00DF171B" w:rsidRPr="00DF171B" w:rsidRDefault="00DF171B" w:rsidP="00DF171B">
            <w:pPr>
              <w:spacing w:after="0" w:line="240" w:lineRule="auto"/>
              <w:rPr>
                <w:rFonts w:ascii="Calibri" w:eastAsia="Times New Roman" w:hAnsi="Calibri" w:cs="Calibri"/>
                <w:i/>
                <w:iCs/>
                <w:color w:val="000000"/>
                <w:sz w:val="20"/>
                <w:szCs w:val="20"/>
              </w:rPr>
            </w:pPr>
            <w:r w:rsidRPr="00DF171B">
              <w:rPr>
                <w:rFonts w:ascii="Calibri" w:eastAsia="Times New Roman" w:hAnsi="Calibri" w:cs="Calibri"/>
                <w:i/>
                <w:iCs/>
                <w:color w:val="000000"/>
                <w:sz w:val="20"/>
                <w:szCs w:val="20"/>
              </w:rPr>
              <w:t> </w:t>
            </w:r>
          </w:p>
        </w:tc>
        <w:tc>
          <w:tcPr>
            <w:tcW w:w="780" w:type="dxa"/>
            <w:tcBorders>
              <w:top w:val="nil"/>
              <w:left w:val="nil"/>
              <w:bottom w:val="single" w:sz="8" w:space="0" w:color="auto"/>
              <w:right w:val="nil"/>
            </w:tcBorders>
            <w:shd w:val="clear" w:color="auto" w:fill="auto"/>
            <w:noWrap/>
            <w:vAlign w:val="bottom"/>
            <w:hideMark/>
          </w:tcPr>
          <w:p w14:paraId="187E1A8B"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 </w:t>
            </w:r>
          </w:p>
        </w:tc>
        <w:tc>
          <w:tcPr>
            <w:tcW w:w="240" w:type="dxa"/>
            <w:tcBorders>
              <w:top w:val="nil"/>
              <w:left w:val="nil"/>
              <w:bottom w:val="single" w:sz="8" w:space="0" w:color="auto"/>
              <w:right w:val="nil"/>
            </w:tcBorders>
            <w:shd w:val="clear" w:color="auto" w:fill="auto"/>
            <w:noWrap/>
            <w:vAlign w:val="bottom"/>
            <w:hideMark/>
          </w:tcPr>
          <w:p w14:paraId="38CCFACC" w14:textId="77777777" w:rsidR="00DF171B" w:rsidRPr="00DF171B" w:rsidRDefault="00DF171B" w:rsidP="00DF171B">
            <w:pPr>
              <w:spacing w:after="0" w:line="240" w:lineRule="auto"/>
              <w:rPr>
                <w:rFonts w:ascii="Calibri" w:eastAsia="Times New Roman" w:hAnsi="Calibri" w:cs="Calibri"/>
                <w:color w:val="000000"/>
                <w:sz w:val="20"/>
                <w:szCs w:val="20"/>
              </w:rPr>
            </w:pPr>
            <w:r w:rsidRPr="00DF171B">
              <w:rPr>
                <w:rFonts w:ascii="Calibri" w:eastAsia="Times New Roman" w:hAnsi="Calibri" w:cs="Calibri"/>
                <w:color w:val="000000"/>
                <w:sz w:val="20"/>
                <w:szCs w:val="20"/>
              </w:rPr>
              <w:t> </w:t>
            </w:r>
          </w:p>
        </w:tc>
        <w:tc>
          <w:tcPr>
            <w:tcW w:w="2000" w:type="dxa"/>
            <w:tcBorders>
              <w:top w:val="nil"/>
              <w:left w:val="nil"/>
              <w:bottom w:val="single" w:sz="8" w:space="0" w:color="auto"/>
              <w:right w:val="nil"/>
            </w:tcBorders>
            <w:shd w:val="clear" w:color="auto" w:fill="auto"/>
            <w:noWrap/>
            <w:vAlign w:val="bottom"/>
            <w:hideMark/>
          </w:tcPr>
          <w:p w14:paraId="2ABE35B5" w14:textId="77777777" w:rsidR="00DF171B" w:rsidRPr="00DF171B" w:rsidRDefault="00DF171B" w:rsidP="00DF171B">
            <w:pPr>
              <w:spacing w:after="0" w:line="240" w:lineRule="auto"/>
              <w:rPr>
                <w:rFonts w:ascii="Calibri" w:eastAsia="Times New Roman" w:hAnsi="Calibri" w:cs="Calibri"/>
                <w:i/>
                <w:iCs/>
                <w:color w:val="000000"/>
                <w:sz w:val="20"/>
                <w:szCs w:val="20"/>
              </w:rPr>
            </w:pPr>
            <w:r w:rsidRPr="00DF171B">
              <w:rPr>
                <w:rFonts w:ascii="Calibri" w:eastAsia="Times New Roman" w:hAnsi="Calibri" w:cs="Calibri"/>
                <w:i/>
                <w:iCs/>
                <w:color w:val="000000"/>
                <w:sz w:val="20"/>
                <w:szCs w:val="20"/>
              </w:rPr>
              <w:t> </w:t>
            </w:r>
          </w:p>
        </w:tc>
        <w:tc>
          <w:tcPr>
            <w:tcW w:w="780" w:type="dxa"/>
            <w:tcBorders>
              <w:top w:val="nil"/>
              <w:left w:val="nil"/>
              <w:bottom w:val="single" w:sz="8" w:space="0" w:color="auto"/>
              <w:right w:val="single" w:sz="8" w:space="0" w:color="auto"/>
            </w:tcBorders>
            <w:shd w:val="clear" w:color="auto" w:fill="auto"/>
            <w:noWrap/>
            <w:vAlign w:val="bottom"/>
            <w:hideMark/>
          </w:tcPr>
          <w:p w14:paraId="5E1F332C"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 </w:t>
            </w:r>
          </w:p>
        </w:tc>
      </w:tr>
      <w:tr w:rsidR="00DF171B" w:rsidRPr="00DF171B" w14:paraId="0C68AC82" w14:textId="77777777" w:rsidTr="00DF171B">
        <w:trPr>
          <w:trHeight w:val="270"/>
          <w:jc w:val="center"/>
        </w:trPr>
        <w:tc>
          <w:tcPr>
            <w:tcW w:w="1080" w:type="dxa"/>
            <w:tcBorders>
              <w:top w:val="nil"/>
              <w:left w:val="nil"/>
              <w:bottom w:val="nil"/>
              <w:right w:val="nil"/>
            </w:tcBorders>
            <w:shd w:val="clear" w:color="auto" w:fill="auto"/>
            <w:vAlign w:val="bottom"/>
            <w:hideMark/>
          </w:tcPr>
          <w:p w14:paraId="54C8D30A" w14:textId="77777777" w:rsidR="00DF171B" w:rsidRPr="00DF171B" w:rsidRDefault="00DF171B" w:rsidP="00DF171B">
            <w:pPr>
              <w:spacing w:after="0" w:line="240" w:lineRule="auto"/>
              <w:jc w:val="center"/>
              <w:rPr>
                <w:rFonts w:ascii="Calibri" w:eastAsia="Times New Roman" w:hAnsi="Calibri" w:cs="Calibri"/>
                <w:color w:val="000000"/>
                <w:sz w:val="20"/>
                <w:szCs w:val="20"/>
              </w:rPr>
            </w:pPr>
          </w:p>
        </w:tc>
        <w:tc>
          <w:tcPr>
            <w:tcW w:w="3040" w:type="dxa"/>
            <w:tcBorders>
              <w:top w:val="nil"/>
              <w:left w:val="nil"/>
              <w:bottom w:val="nil"/>
              <w:right w:val="nil"/>
            </w:tcBorders>
            <w:shd w:val="clear" w:color="auto" w:fill="auto"/>
            <w:noWrap/>
            <w:vAlign w:val="bottom"/>
            <w:hideMark/>
          </w:tcPr>
          <w:p w14:paraId="37551CA5"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780" w:type="dxa"/>
            <w:tcBorders>
              <w:top w:val="nil"/>
              <w:left w:val="nil"/>
              <w:bottom w:val="nil"/>
              <w:right w:val="nil"/>
            </w:tcBorders>
            <w:shd w:val="clear" w:color="auto" w:fill="auto"/>
            <w:noWrap/>
            <w:vAlign w:val="bottom"/>
            <w:hideMark/>
          </w:tcPr>
          <w:p w14:paraId="5738C300"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240" w:type="dxa"/>
            <w:tcBorders>
              <w:top w:val="nil"/>
              <w:left w:val="nil"/>
              <w:bottom w:val="nil"/>
              <w:right w:val="nil"/>
            </w:tcBorders>
            <w:shd w:val="clear" w:color="auto" w:fill="auto"/>
            <w:noWrap/>
            <w:vAlign w:val="bottom"/>
            <w:hideMark/>
          </w:tcPr>
          <w:p w14:paraId="379DC7C5" w14:textId="77777777" w:rsidR="00DF171B" w:rsidRPr="00DF171B" w:rsidRDefault="00DF171B" w:rsidP="00DF171B">
            <w:pPr>
              <w:spacing w:after="0" w:line="240" w:lineRule="auto"/>
              <w:jc w:val="center"/>
              <w:rPr>
                <w:rFonts w:ascii="Times New Roman" w:eastAsia="Times New Roman" w:hAnsi="Times New Roman" w:cs="Times New Roman"/>
                <w:sz w:val="20"/>
                <w:szCs w:val="20"/>
              </w:rPr>
            </w:pPr>
          </w:p>
        </w:tc>
        <w:tc>
          <w:tcPr>
            <w:tcW w:w="2420" w:type="dxa"/>
            <w:tcBorders>
              <w:top w:val="nil"/>
              <w:left w:val="nil"/>
              <w:bottom w:val="nil"/>
              <w:right w:val="nil"/>
            </w:tcBorders>
            <w:shd w:val="clear" w:color="auto" w:fill="auto"/>
            <w:noWrap/>
            <w:vAlign w:val="bottom"/>
            <w:hideMark/>
          </w:tcPr>
          <w:p w14:paraId="3B059234" w14:textId="77777777" w:rsidR="00DF171B" w:rsidRPr="00DF171B" w:rsidRDefault="00DF171B" w:rsidP="00DF171B">
            <w:pPr>
              <w:spacing w:after="0" w:line="240" w:lineRule="auto"/>
              <w:rPr>
                <w:rFonts w:ascii="Calibri" w:eastAsia="Times New Roman" w:hAnsi="Calibri" w:cs="Calibri"/>
                <w:color w:val="000000"/>
                <w:sz w:val="20"/>
                <w:szCs w:val="20"/>
              </w:rPr>
            </w:pPr>
            <w:r w:rsidRPr="00DF171B">
              <w:rPr>
                <w:rFonts w:ascii="Calibri" w:eastAsia="Times New Roman" w:hAnsi="Calibri" w:cs="Calibri"/>
                <w:color w:val="000000"/>
                <w:sz w:val="20"/>
                <w:szCs w:val="20"/>
              </w:rPr>
              <w:t> </w:t>
            </w:r>
          </w:p>
        </w:tc>
        <w:tc>
          <w:tcPr>
            <w:tcW w:w="780" w:type="dxa"/>
            <w:tcBorders>
              <w:top w:val="nil"/>
              <w:left w:val="nil"/>
              <w:bottom w:val="nil"/>
              <w:right w:val="nil"/>
            </w:tcBorders>
            <w:shd w:val="clear" w:color="auto" w:fill="auto"/>
            <w:noWrap/>
            <w:vAlign w:val="bottom"/>
            <w:hideMark/>
          </w:tcPr>
          <w:p w14:paraId="5FC6B339" w14:textId="77777777" w:rsidR="00DF171B" w:rsidRPr="00DF171B" w:rsidRDefault="00DF171B" w:rsidP="00DF171B">
            <w:pPr>
              <w:spacing w:after="0" w:line="240" w:lineRule="auto"/>
              <w:rPr>
                <w:rFonts w:ascii="Calibri" w:eastAsia="Times New Roman" w:hAnsi="Calibri" w:cs="Calibri"/>
                <w:color w:val="000000"/>
                <w:sz w:val="20"/>
                <w:szCs w:val="20"/>
              </w:rPr>
            </w:pPr>
          </w:p>
        </w:tc>
        <w:tc>
          <w:tcPr>
            <w:tcW w:w="240" w:type="dxa"/>
            <w:tcBorders>
              <w:top w:val="nil"/>
              <w:left w:val="nil"/>
              <w:bottom w:val="nil"/>
              <w:right w:val="nil"/>
            </w:tcBorders>
            <w:shd w:val="clear" w:color="auto" w:fill="auto"/>
            <w:noWrap/>
            <w:vAlign w:val="bottom"/>
            <w:hideMark/>
          </w:tcPr>
          <w:p w14:paraId="64D685D8" w14:textId="77777777" w:rsidR="00DF171B" w:rsidRPr="00DF171B" w:rsidRDefault="00DF171B" w:rsidP="00DF171B">
            <w:pPr>
              <w:spacing w:after="0" w:line="240" w:lineRule="auto"/>
              <w:jc w:val="center"/>
              <w:rPr>
                <w:rFonts w:ascii="Times New Roman" w:eastAsia="Times New Roman" w:hAnsi="Times New Roman" w:cs="Times New Roman"/>
                <w:sz w:val="20"/>
                <w:szCs w:val="20"/>
              </w:rPr>
            </w:pPr>
          </w:p>
        </w:tc>
        <w:tc>
          <w:tcPr>
            <w:tcW w:w="2000" w:type="dxa"/>
            <w:tcBorders>
              <w:top w:val="nil"/>
              <w:left w:val="nil"/>
              <w:bottom w:val="nil"/>
              <w:right w:val="nil"/>
            </w:tcBorders>
            <w:shd w:val="clear" w:color="auto" w:fill="auto"/>
            <w:noWrap/>
            <w:vAlign w:val="bottom"/>
            <w:hideMark/>
          </w:tcPr>
          <w:p w14:paraId="14D99E24" w14:textId="77777777" w:rsidR="00DF171B" w:rsidRPr="00DF171B" w:rsidRDefault="00DF171B" w:rsidP="00DF171B">
            <w:pPr>
              <w:spacing w:after="0" w:line="240" w:lineRule="auto"/>
              <w:rPr>
                <w:rFonts w:ascii="Calibri" w:eastAsia="Times New Roman" w:hAnsi="Calibri" w:cs="Calibri"/>
                <w:i/>
                <w:iCs/>
                <w:color w:val="000000"/>
                <w:sz w:val="20"/>
                <w:szCs w:val="20"/>
              </w:rPr>
            </w:pPr>
            <w:r w:rsidRPr="00DF171B">
              <w:rPr>
                <w:rFonts w:ascii="Calibri" w:eastAsia="Times New Roman" w:hAnsi="Calibri" w:cs="Calibri"/>
                <w:i/>
                <w:iCs/>
                <w:color w:val="000000"/>
                <w:sz w:val="20"/>
                <w:szCs w:val="20"/>
              </w:rPr>
              <w:t> </w:t>
            </w:r>
          </w:p>
        </w:tc>
        <w:tc>
          <w:tcPr>
            <w:tcW w:w="780" w:type="dxa"/>
            <w:tcBorders>
              <w:top w:val="nil"/>
              <w:left w:val="nil"/>
              <w:bottom w:val="nil"/>
              <w:right w:val="nil"/>
            </w:tcBorders>
            <w:shd w:val="clear" w:color="auto" w:fill="auto"/>
            <w:noWrap/>
            <w:vAlign w:val="bottom"/>
            <w:hideMark/>
          </w:tcPr>
          <w:p w14:paraId="7B94896A" w14:textId="77777777" w:rsidR="00DF171B" w:rsidRPr="00DF171B" w:rsidRDefault="00DF171B" w:rsidP="00DF171B">
            <w:pPr>
              <w:spacing w:after="0" w:line="240" w:lineRule="auto"/>
              <w:rPr>
                <w:rFonts w:ascii="Calibri" w:eastAsia="Times New Roman" w:hAnsi="Calibri" w:cs="Calibri"/>
                <w:i/>
                <w:iCs/>
                <w:color w:val="000000"/>
                <w:sz w:val="20"/>
                <w:szCs w:val="20"/>
              </w:rPr>
            </w:pPr>
          </w:p>
        </w:tc>
      </w:tr>
      <w:tr w:rsidR="00DF171B" w:rsidRPr="00DF171B" w14:paraId="6983E35A" w14:textId="77777777" w:rsidTr="00DF171B">
        <w:trPr>
          <w:trHeight w:val="260"/>
          <w:jc w:val="center"/>
        </w:trPr>
        <w:tc>
          <w:tcPr>
            <w:tcW w:w="1080" w:type="dxa"/>
            <w:vMerge w:val="restart"/>
            <w:tcBorders>
              <w:top w:val="single" w:sz="8" w:space="0" w:color="auto"/>
              <w:left w:val="single" w:sz="8" w:space="0" w:color="auto"/>
              <w:bottom w:val="single" w:sz="8" w:space="0" w:color="000000"/>
              <w:right w:val="nil"/>
            </w:tcBorders>
            <w:shd w:val="clear" w:color="auto" w:fill="auto"/>
            <w:vAlign w:val="center"/>
            <w:hideMark/>
          </w:tcPr>
          <w:p w14:paraId="26AEBA97"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"Fescue"</w:t>
            </w:r>
          </w:p>
        </w:tc>
        <w:tc>
          <w:tcPr>
            <w:tcW w:w="3040" w:type="dxa"/>
            <w:tcBorders>
              <w:top w:val="single" w:sz="8" w:space="0" w:color="auto"/>
              <w:left w:val="nil"/>
              <w:bottom w:val="nil"/>
              <w:right w:val="nil"/>
            </w:tcBorders>
            <w:shd w:val="clear" w:color="auto" w:fill="auto"/>
            <w:noWrap/>
            <w:vAlign w:val="bottom"/>
            <w:hideMark/>
          </w:tcPr>
          <w:p w14:paraId="1838F1A6" w14:textId="6AF84B65" w:rsidR="00DF171B" w:rsidRPr="00DF171B" w:rsidRDefault="00DF171B" w:rsidP="00DF171B">
            <w:pPr>
              <w:spacing w:after="0" w:line="240" w:lineRule="auto"/>
              <w:rPr>
                <w:rFonts w:ascii="Calibri" w:eastAsia="Times New Roman" w:hAnsi="Calibri" w:cs="Calibri"/>
                <w:i/>
                <w:iCs/>
                <w:color w:val="000000"/>
                <w:sz w:val="20"/>
                <w:szCs w:val="20"/>
              </w:rPr>
            </w:pPr>
            <w:del w:id="1951" w:author="Stefanie Lane" w:date="2023-02-08T10:04:00Z">
              <w:r w:rsidRPr="00DF171B" w:rsidDel="00B678A8">
                <w:rPr>
                  <w:rFonts w:ascii="Calibri" w:eastAsia="Times New Roman" w:hAnsi="Calibri" w:cs="Calibri"/>
                  <w:i/>
                  <w:iCs/>
                  <w:color w:val="000000"/>
                  <w:sz w:val="20"/>
                  <w:szCs w:val="20"/>
                </w:rPr>
                <w:delText>Festuca arundinacea</w:delText>
              </w:r>
            </w:del>
            <w:ins w:id="1952" w:author="Stefanie Lane" w:date="2023-02-08T10:04:00Z">
              <w:r w:rsidR="00B678A8">
                <w:rPr>
                  <w:rFonts w:ascii="Calibri" w:eastAsia="Times New Roman" w:hAnsi="Calibri" w:cs="Calibri"/>
                  <w:i/>
                  <w:iCs/>
                  <w:color w:val="000000"/>
                  <w:sz w:val="20"/>
                  <w:szCs w:val="20"/>
                </w:rPr>
                <w:t>Schedonorus arundinaceus</w:t>
              </w:r>
            </w:ins>
          </w:p>
        </w:tc>
        <w:tc>
          <w:tcPr>
            <w:tcW w:w="780" w:type="dxa"/>
            <w:tcBorders>
              <w:top w:val="single" w:sz="8" w:space="0" w:color="auto"/>
              <w:left w:val="nil"/>
              <w:bottom w:val="single" w:sz="4" w:space="0" w:color="auto"/>
              <w:right w:val="nil"/>
            </w:tcBorders>
            <w:shd w:val="clear" w:color="auto" w:fill="auto"/>
            <w:noWrap/>
            <w:vAlign w:val="bottom"/>
            <w:hideMark/>
          </w:tcPr>
          <w:p w14:paraId="5B9B2905"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&lt; 0.01</w:t>
            </w:r>
          </w:p>
        </w:tc>
        <w:tc>
          <w:tcPr>
            <w:tcW w:w="240" w:type="dxa"/>
            <w:tcBorders>
              <w:top w:val="single" w:sz="8" w:space="0" w:color="auto"/>
              <w:left w:val="nil"/>
              <w:bottom w:val="nil"/>
              <w:right w:val="nil"/>
            </w:tcBorders>
            <w:shd w:val="clear" w:color="auto" w:fill="auto"/>
            <w:noWrap/>
            <w:vAlign w:val="bottom"/>
            <w:hideMark/>
          </w:tcPr>
          <w:p w14:paraId="6A819C1A" w14:textId="77777777" w:rsidR="00DF171B" w:rsidRPr="00DF171B" w:rsidRDefault="00DF171B" w:rsidP="00DF171B">
            <w:pPr>
              <w:spacing w:after="0" w:line="240" w:lineRule="auto"/>
              <w:rPr>
                <w:rFonts w:ascii="Calibri" w:eastAsia="Times New Roman" w:hAnsi="Calibri" w:cs="Calibri"/>
                <w:color w:val="000000"/>
                <w:sz w:val="20"/>
                <w:szCs w:val="20"/>
              </w:rPr>
            </w:pPr>
            <w:r w:rsidRPr="00DF171B">
              <w:rPr>
                <w:rFonts w:ascii="Calibri" w:eastAsia="Times New Roman" w:hAnsi="Calibri" w:cs="Calibri"/>
                <w:color w:val="000000"/>
                <w:sz w:val="20"/>
                <w:szCs w:val="20"/>
              </w:rPr>
              <w:t> </w:t>
            </w:r>
          </w:p>
        </w:tc>
        <w:tc>
          <w:tcPr>
            <w:tcW w:w="2420" w:type="dxa"/>
            <w:tcBorders>
              <w:top w:val="single" w:sz="8" w:space="0" w:color="auto"/>
              <w:left w:val="nil"/>
              <w:bottom w:val="nil"/>
              <w:right w:val="nil"/>
            </w:tcBorders>
            <w:shd w:val="clear" w:color="auto" w:fill="auto"/>
            <w:noWrap/>
            <w:vAlign w:val="bottom"/>
            <w:hideMark/>
          </w:tcPr>
          <w:p w14:paraId="094E71E2" w14:textId="527156F4" w:rsidR="00DF171B" w:rsidRPr="00DF171B" w:rsidRDefault="00DF171B" w:rsidP="00DF171B">
            <w:pPr>
              <w:spacing w:after="0" w:line="240" w:lineRule="auto"/>
              <w:rPr>
                <w:rFonts w:ascii="Calibri" w:eastAsia="Times New Roman" w:hAnsi="Calibri" w:cs="Calibri"/>
                <w:i/>
                <w:iCs/>
                <w:color w:val="000000"/>
                <w:sz w:val="20"/>
                <w:szCs w:val="20"/>
              </w:rPr>
            </w:pPr>
            <w:del w:id="1953" w:author="Stefanie Lane" w:date="2023-02-08T10:04:00Z">
              <w:r w:rsidRPr="00DF171B" w:rsidDel="00B678A8">
                <w:rPr>
                  <w:rFonts w:ascii="Calibri" w:eastAsia="Times New Roman" w:hAnsi="Calibri" w:cs="Calibri"/>
                  <w:i/>
                  <w:iCs/>
                  <w:color w:val="000000"/>
                  <w:sz w:val="20"/>
                  <w:szCs w:val="20"/>
                </w:rPr>
                <w:delText>Festuca arundinacea</w:delText>
              </w:r>
            </w:del>
            <w:ins w:id="1954" w:author="Stefanie Lane" w:date="2023-02-08T10:04:00Z">
              <w:r w:rsidR="00B678A8">
                <w:rPr>
                  <w:rFonts w:ascii="Calibri" w:eastAsia="Times New Roman" w:hAnsi="Calibri" w:cs="Calibri"/>
                  <w:i/>
                  <w:iCs/>
                  <w:color w:val="000000"/>
                  <w:sz w:val="20"/>
                  <w:szCs w:val="20"/>
                </w:rPr>
                <w:t>Schedonorus arundinaceus</w:t>
              </w:r>
            </w:ins>
          </w:p>
        </w:tc>
        <w:tc>
          <w:tcPr>
            <w:tcW w:w="780" w:type="dxa"/>
            <w:tcBorders>
              <w:top w:val="single" w:sz="8" w:space="0" w:color="auto"/>
              <w:left w:val="nil"/>
              <w:bottom w:val="single" w:sz="4" w:space="0" w:color="auto"/>
              <w:right w:val="nil"/>
            </w:tcBorders>
            <w:shd w:val="clear" w:color="auto" w:fill="auto"/>
            <w:noWrap/>
            <w:vAlign w:val="bottom"/>
            <w:hideMark/>
          </w:tcPr>
          <w:p w14:paraId="217395D0"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&lt; 0.01</w:t>
            </w:r>
          </w:p>
        </w:tc>
        <w:tc>
          <w:tcPr>
            <w:tcW w:w="240" w:type="dxa"/>
            <w:tcBorders>
              <w:top w:val="single" w:sz="8" w:space="0" w:color="auto"/>
              <w:left w:val="nil"/>
              <w:bottom w:val="nil"/>
              <w:right w:val="nil"/>
            </w:tcBorders>
            <w:shd w:val="clear" w:color="auto" w:fill="auto"/>
            <w:noWrap/>
            <w:vAlign w:val="bottom"/>
            <w:hideMark/>
          </w:tcPr>
          <w:p w14:paraId="6A471491" w14:textId="77777777" w:rsidR="00DF171B" w:rsidRPr="00DF171B" w:rsidRDefault="00DF171B" w:rsidP="00DF171B">
            <w:pPr>
              <w:spacing w:after="0" w:line="240" w:lineRule="auto"/>
              <w:rPr>
                <w:rFonts w:ascii="Calibri" w:eastAsia="Times New Roman" w:hAnsi="Calibri" w:cs="Calibri"/>
                <w:color w:val="000000"/>
                <w:sz w:val="20"/>
                <w:szCs w:val="20"/>
              </w:rPr>
            </w:pPr>
            <w:r w:rsidRPr="00DF171B">
              <w:rPr>
                <w:rFonts w:ascii="Calibri" w:eastAsia="Times New Roman" w:hAnsi="Calibri" w:cs="Calibri"/>
                <w:color w:val="000000"/>
                <w:sz w:val="20"/>
                <w:szCs w:val="20"/>
              </w:rPr>
              <w:t> </w:t>
            </w:r>
          </w:p>
        </w:tc>
        <w:tc>
          <w:tcPr>
            <w:tcW w:w="2000" w:type="dxa"/>
            <w:tcBorders>
              <w:top w:val="single" w:sz="8" w:space="0" w:color="auto"/>
              <w:left w:val="nil"/>
              <w:bottom w:val="nil"/>
              <w:right w:val="nil"/>
            </w:tcBorders>
            <w:shd w:val="clear" w:color="auto" w:fill="auto"/>
            <w:noWrap/>
            <w:vAlign w:val="bottom"/>
            <w:hideMark/>
          </w:tcPr>
          <w:p w14:paraId="43ECEDDF" w14:textId="60931AA9" w:rsidR="00DF171B" w:rsidRPr="00DF171B" w:rsidRDefault="00DF171B" w:rsidP="00DF171B">
            <w:pPr>
              <w:spacing w:after="0" w:line="240" w:lineRule="auto"/>
              <w:rPr>
                <w:rFonts w:ascii="Calibri" w:eastAsia="Times New Roman" w:hAnsi="Calibri" w:cs="Calibri"/>
                <w:i/>
                <w:iCs/>
                <w:color w:val="000000"/>
                <w:sz w:val="20"/>
                <w:szCs w:val="20"/>
              </w:rPr>
            </w:pPr>
            <w:r w:rsidRPr="00DF171B">
              <w:rPr>
                <w:rFonts w:ascii="Calibri" w:eastAsia="Times New Roman" w:hAnsi="Calibri" w:cs="Calibri"/>
                <w:i/>
                <w:iCs/>
                <w:color w:val="000000"/>
                <w:sz w:val="20"/>
                <w:szCs w:val="20"/>
              </w:rPr>
              <w:t>Phalaris arundinacea</w:t>
            </w:r>
          </w:p>
        </w:tc>
        <w:tc>
          <w:tcPr>
            <w:tcW w:w="780" w:type="dxa"/>
            <w:tcBorders>
              <w:top w:val="single" w:sz="8" w:space="0" w:color="auto"/>
              <w:left w:val="nil"/>
              <w:bottom w:val="single" w:sz="4" w:space="0" w:color="auto"/>
              <w:right w:val="single" w:sz="8" w:space="0" w:color="auto"/>
            </w:tcBorders>
            <w:shd w:val="clear" w:color="auto" w:fill="auto"/>
            <w:noWrap/>
            <w:vAlign w:val="bottom"/>
            <w:hideMark/>
          </w:tcPr>
          <w:p w14:paraId="736E4CC4"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&lt; 0.01</w:t>
            </w:r>
          </w:p>
        </w:tc>
      </w:tr>
      <w:tr w:rsidR="00DF171B" w:rsidRPr="00DF171B" w14:paraId="2495BE80" w14:textId="77777777" w:rsidTr="00DF171B">
        <w:trPr>
          <w:trHeight w:val="260"/>
          <w:jc w:val="center"/>
        </w:trPr>
        <w:tc>
          <w:tcPr>
            <w:tcW w:w="1080" w:type="dxa"/>
            <w:vMerge/>
            <w:tcBorders>
              <w:top w:val="single" w:sz="8" w:space="0" w:color="auto"/>
              <w:left w:val="single" w:sz="8" w:space="0" w:color="auto"/>
              <w:bottom w:val="single" w:sz="8" w:space="0" w:color="000000"/>
              <w:right w:val="nil"/>
            </w:tcBorders>
            <w:vAlign w:val="center"/>
            <w:hideMark/>
          </w:tcPr>
          <w:p w14:paraId="03B5E01F" w14:textId="77777777" w:rsidR="00DF171B" w:rsidRPr="00DF171B" w:rsidRDefault="00DF171B" w:rsidP="00DF171B">
            <w:pPr>
              <w:spacing w:after="0" w:line="240" w:lineRule="auto"/>
              <w:rPr>
                <w:rFonts w:ascii="Calibri" w:eastAsia="Times New Roman" w:hAnsi="Calibri" w:cs="Calibri"/>
                <w:color w:val="000000"/>
                <w:sz w:val="20"/>
                <w:szCs w:val="20"/>
              </w:rPr>
            </w:pPr>
          </w:p>
        </w:tc>
        <w:tc>
          <w:tcPr>
            <w:tcW w:w="3040" w:type="dxa"/>
            <w:tcBorders>
              <w:top w:val="single" w:sz="4" w:space="0" w:color="auto"/>
              <w:left w:val="nil"/>
              <w:bottom w:val="single" w:sz="4" w:space="0" w:color="auto"/>
              <w:right w:val="nil"/>
            </w:tcBorders>
            <w:shd w:val="clear" w:color="auto" w:fill="auto"/>
            <w:noWrap/>
            <w:vAlign w:val="bottom"/>
            <w:hideMark/>
          </w:tcPr>
          <w:p w14:paraId="7363B25E" w14:textId="77777777" w:rsidR="00DF171B" w:rsidRPr="00DF171B" w:rsidRDefault="00DF171B" w:rsidP="00DF171B">
            <w:pPr>
              <w:spacing w:after="0" w:line="240" w:lineRule="auto"/>
              <w:rPr>
                <w:rFonts w:ascii="Calibri" w:eastAsia="Times New Roman" w:hAnsi="Calibri" w:cs="Calibri"/>
                <w:i/>
                <w:iCs/>
                <w:color w:val="000000"/>
                <w:sz w:val="20"/>
                <w:szCs w:val="20"/>
              </w:rPr>
            </w:pPr>
            <w:r w:rsidRPr="00DF171B">
              <w:rPr>
                <w:rFonts w:ascii="Calibri" w:eastAsia="Times New Roman" w:hAnsi="Calibri" w:cs="Calibri"/>
                <w:i/>
                <w:iCs/>
                <w:color w:val="000000"/>
                <w:sz w:val="20"/>
                <w:szCs w:val="20"/>
              </w:rPr>
              <w:t>Salix lucida</w:t>
            </w:r>
          </w:p>
        </w:tc>
        <w:tc>
          <w:tcPr>
            <w:tcW w:w="780" w:type="dxa"/>
            <w:tcBorders>
              <w:top w:val="nil"/>
              <w:left w:val="nil"/>
              <w:bottom w:val="single" w:sz="4" w:space="0" w:color="auto"/>
              <w:right w:val="nil"/>
            </w:tcBorders>
            <w:shd w:val="clear" w:color="auto" w:fill="auto"/>
            <w:noWrap/>
            <w:vAlign w:val="bottom"/>
            <w:hideMark/>
          </w:tcPr>
          <w:p w14:paraId="52BEA753"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&lt; 0.01</w:t>
            </w:r>
          </w:p>
        </w:tc>
        <w:tc>
          <w:tcPr>
            <w:tcW w:w="240" w:type="dxa"/>
            <w:tcBorders>
              <w:top w:val="nil"/>
              <w:left w:val="nil"/>
              <w:bottom w:val="nil"/>
              <w:right w:val="nil"/>
            </w:tcBorders>
            <w:shd w:val="clear" w:color="auto" w:fill="auto"/>
            <w:noWrap/>
            <w:vAlign w:val="bottom"/>
            <w:hideMark/>
          </w:tcPr>
          <w:p w14:paraId="7725F9A2" w14:textId="77777777" w:rsidR="00DF171B" w:rsidRPr="00DF171B" w:rsidRDefault="00DF171B" w:rsidP="00DF171B">
            <w:pPr>
              <w:spacing w:after="0" w:line="240" w:lineRule="auto"/>
              <w:jc w:val="center"/>
              <w:rPr>
                <w:rFonts w:ascii="Calibri" w:eastAsia="Times New Roman" w:hAnsi="Calibri" w:cs="Calibri"/>
                <w:color w:val="000000"/>
                <w:sz w:val="20"/>
                <w:szCs w:val="20"/>
              </w:rPr>
            </w:pPr>
          </w:p>
        </w:tc>
        <w:tc>
          <w:tcPr>
            <w:tcW w:w="2420" w:type="dxa"/>
            <w:tcBorders>
              <w:top w:val="single" w:sz="4" w:space="0" w:color="auto"/>
              <w:left w:val="nil"/>
              <w:bottom w:val="single" w:sz="4" w:space="0" w:color="auto"/>
              <w:right w:val="nil"/>
            </w:tcBorders>
            <w:shd w:val="clear" w:color="auto" w:fill="auto"/>
            <w:noWrap/>
            <w:vAlign w:val="bottom"/>
            <w:hideMark/>
          </w:tcPr>
          <w:p w14:paraId="06E6BDEE" w14:textId="22ACC747" w:rsidR="00DF171B" w:rsidRPr="00DF171B" w:rsidRDefault="00DF171B" w:rsidP="00DF171B">
            <w:pPr>
              <w:spacing w:after="0" w:line="240" w:lineRule="auto"/>
              <w:rPr>
                <w:rFonts w:ascii="Calibri" w:eastAsia="Times New Roman" w:hAnsi="Calibri" w:cs="Calibri"/>
                <w:i/>
                <w:iCs/>
                <w:color w:val="000000"/>
                <w:sz w:val="20"/>
                <w:szCs w:val="20"/>
              </w:rPr>
            </w:pPr>
            <w:r w:rsidRPr="00DF171B">
              <w:rPr>
                <w:rFonts w:ascii="Calibri" w:eastAsia="Times New Roman" w:hAnsi="Calibri" w:cs="Calibri"/>
                <w:i/>
                <w:iCs/>
                <w:color w:val="000000"/>
                <w:sz w:val="20"/>
                <w:szCs w:val="20"/>
              </w:rPr>
              <w:t>Phalaris arundinacea</w:t>
            </w:r>
          </w:p>
        </w:tc>
        <w:tc>
          <w:tcPr>
            <w:tcW w:w="780" w:type="dxa"/>
            <w:tcBorders>
              <w:top w:val="nil"/>
              <w:left w:val="nil"/>
              <w:bottom w:val="single" w:sz="4" w:space="0" w:color="auto"/>
              <w:right w:val="nil"/>
            </w:tcBorders>
            <w:shd w:val="clear" w:color="auto" w:fill="auto"/>
            <w:noWrap/>
            <w:vAlign w:val="bottom"/>
            <w:hideMark/>
          </w:tcPr>
          <w:p w14:paraId="5D111386"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0.02</w:t>
            </w:r>
          </w:p>
        </w:tc>
        <w:tc>
          <w:tcPr>
            <w:tcW w:w="240" w:type="dxa"/>
            <w:tcBorders>
              <w:top w:val="nil"/>
              <w:left w:val="nil"/>
              <w:bottom w:val="nil"/>
              <w:right w:val="nil"/>
            </w:tcBorders>
            <w:shd w:val="clear" w:color="auto" w:fill="auto"/>
            <w:noWrap/>
            <w:vAlign w:val="bottom"/>
            <w:hideMark/>
          </w:tcPr>
          <w:p w14:paraId="7326E121" w14:textId="77777777" w:rsidR="00DF171B" w:rsidRPr="00DF171B" w:rsidRDefault="00DF171B" w:rsidP="00DF171B">
            <w:pPr>
              <w:spacing w:after="0" w:line="240" w:lineRule="auto"/>
              <w:jc w:val="center"/>
              <w:rPr>
                <w:rFonts w:ascii="Calibri" w:eastAsia="Times New Roman" w:hAnsi="Calibri" w:cs="Calibri"/>
                <w:color w:val="000000"/>
                <w:sz w:val="20"/>
                <w:szCs w:val="20"/>
              </w:rPr>
            </w:pPr>
          </w:p>
        </w:tc>
        <w:tc>
          <w:tcPr>
            <w:tcW w:w="2000" w:type="dxa"/>
            <w:tcBorders>
              <w:top w:val="single" w:sz="4" w:space="0" w:color="auto"/>
              <w:left w:val="nil"/>
              <w:bottom w:val="single" w:sz="4" w:space="0" w:color="auto"/>
              <w:right w:val="nil"/>
            </w:tcBorders>
            <w:shd w:val="clear" w:color="auto" w:fill="auto"/>
            <w:noWrap/>
            <w:vAlign w:val="bottom"/>
            <w:hideMark/>
          </w:tcPr>
          <w:p w14:paraId="3597ACF2" w14:textId="6121B2D1" w:rsidR="00DF171B" w:rsidRPr="00DF171B" w:rsidRDefault="00DF171B" w:rsidP="00DF171B">
            <w:pPr>
              <w:spacing w:after="0" w:line="240" w:lineRule="auto"/>
              <w:rPr>
                <w:rFonts w:ascii="Calibri" w:eastAsia="Times New Roman" w:hAnsi="Calibri" w:cs="Calibri"/>
                <w:i/>
                <w:iCs/>
                <w:color w:val="000000"/>
                <w:sz w:val="20"/>
                <w:szCs w:val="20"/>
              </w:rPr>
            </w:pPr>
            <w:del w:id="1955" w:author="Stefanie Lane" w:date="2023-02-08T10:04:00Z">
              <w:r w:rsidRPr="00DF171B" w:rsidDel="00B678A8">
                <w:rPr>
                  <w:rFonts w:ascii="Calibri" w:eastAsia="Times New Roman" w:hAnsi="Calibri" w:cs="Calibri"/>
                  <w:i/>
                  <w:iCs/>
                  <w:color w:val="000000"/>
                  <w:sz w:val="20"/>
                  <w:szCs w:val="20"/>
                </w:rPr>
                <w:delText>Festuca arundinacea</w:delText>
              </w:r>
            </w:del>
            <w:ins w:id="1956" w:author="Stefanie Lane" w:date="2023-02-08T10:04:00Z">
              <w:r w:rsidR="00B678A8">
                <w:rPr>
                  <w:rFonts w:ascii="Calibri" w:eastAsia="Times New Roman" w:hAnsi="Calibri" w:cs="Calibri"/>
                  <w:i/>
                  <w:iCs/>
                  <w:color w:val="000000"/>
                  <w:sz w:val="20"/>
                  <w:szCs w:val="20"/>
                </w:rPr>
                <w:t>Schedonorus arundinaceus</w:t>
              </w:r>
            </w:ins>
          </w:p>
        </w:tc>
        <w:tc>
          <w:tcPr>
            <w:tcW w:w="780" w:type="dxa"/>
            <w:tcBorders>
              <w:top w:val="nil"/>
              <w:left w:val="nil"/>
              <w:bottom w:val="single" w:sz="4" w:space="0" w:color="auto"/>
              <w:right w:val="single" w:sz="8" w:space="0" w:color="auto"/>
            </w:tcBorders>
            <w:shd w:val="clear" w:color="auto" w:fill="auto"/>
            <w:noWrap/>
            <w:vAlign w:val="bottom"/>
            <w:hideMark/>
          </w:tcPr>
          <w:p w14:paraId="16D2806E"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&lt; 0.01</w:t>
            </w:r>
          </w:p>
        </w:tc>
      </w:tr>
      <w:tr w:rsidR="00DF171B" w:rsidRPr="00DF171B" w14:paraId="75607215" w14:textId="77777777" w:rsidTr="00DF171B">
        <w:trPr>
          <w:trHeight w:val="260"/>
          <w:jc w:val="center"/>
        </w:trPr>
        <w:tc>
          <w:tcPr>
            <w:tcW w:w="1080" w:type="dxa"/>
            <w:vMerge/>
            <w:tcBorders>
              <w:top w:val="single" w:sz="8" w:space="0" w:color="auto"/>
              <w:left w:val="single" w:sz="8" w:space="0" w:color="auto"/>
              <w:bottom w:val="single" w:sz="8" w:space="0" w:color="000000"/>
              <w:right w:val="nil"/>
            </w:tcBorders>
            <w:vAlign w:val="center"/>
            <w:hideMark/>
          </w:tcPr>
          <w:p w14:paraId="1FB9F35E" w14:textId="77777777" w:rsidR="00DF171B" w:rsidRPr="00DF171B" w:rsidRDefault="00DF171B" w:rsidP="00DF171B">
            <w:pPr>
              <w:spacing w:after="0" w:line="240" w:lineRule="auto"/>
              <w:rPr>
                <w:rFonts w:ascii="Calibri" w:eastAsia="Times New Roman" w:hAnsi="Calibri" w:cs="Calibri"/>
                <w:color w:val="000000"/>
                <w:sz w:val="20"/>
                <w:szCs w:val="20"/>
              </w:rPr>
            </w:pPr>
          </w:p>
        </w:tc>
        <w:tc>
          <w:tcPr>
            <w:tcW w:w="3040" w:type="dxa"/>
            <w:tcBorders>
              <w:top w:val="nil"/>
              <w:left w:val="nil"/>
              <w:bottom w:val="single" w:sz="4" w:space="0" w:color="auto"/>
              <w:right w:val="nil"/>
            </w:tcBorders>
            <w:shd w:val="clear" w:color="auto" w:fill="auto"/>
            <w:noWrap/>
            <w:vAlign w:val="bottom"/>
            <w:hideMark/>
          </w:tcPr>
          <w:p w14:paraId="3BBA1FD6" w14:textId="77777777" w:rsidR="00DF171B" w:rsidRPr="00DF171B" w:rsidRDefault="00DF171B" w:rsidP="00DF171B">
            <w:pPr>
              <w:spacing w:after="0" w:line="240" w:lineRule="auto"/>
              <w:rPr>
                <w:rFonts w:ascii="Calibri" w:eastAsia="Times New Roman" w:hAnsi="Calibri" w:cs="Calibri"/>
                <w:i/>
                <w:iCs/>
                <w:sz w:val="20"/>
                <w:szCs w:val="20"/>
              </w:rPr>
            </w:pPr>
            <w:r w:rsidRPr="00DF171B">
              <w:rPr>
                <w:rFonts w:ascii="Calibri" w:eastAsia="Times New Roman" w:hAnsi="Calibri" w:cs="Calibri"/>
                <w:i/>
                <w:iCs/>
                <w:sz w:val="20"/>
                <w:szCs w:val="20"/>
              </w:rPr>
              <w:t>Lathyrus palustris</w:t>
            </w:r>
          </w:p>
        </w:tc>
        <w:tc>
          <w:tcPr>
            <w:tcW w:w="780" w:type="dxa"/>
            <w:tcBorders>
              <w:top w:val="nil"/>
              <w:left w:val="nil"/>
              <w:bottom w:val="single" w:sz="4" w:space="0" w:color="auto"/>
              <w:right w:val="nil"/>
            </w:tcBorders>
            <w:shd w:val="clear" w:color="auto" w:fill="auto"/>
            <w:noWrap/>
            <w:vAlign w:val="bottom"/>
            <w:hideMark/>
          </w:tcPr>
          <w:p w14:paraId="6E64218B"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&lt; 0.01</w:t>
            </w:r>
          </w:p>
        </w:tc>
        <w:tc>
          <w:tcPr>
            <w:tcW w:w="240" w:type="dxa"/>
            <w:tcBorders>
              <w:top w:val="nil"/>
              <w:left w:val="nil"/>
              <w:bottom w:val="nil"/>
              <w:right w:val="nil"/>
            </w:tcBorders>
            <w:shd w:val="clear" w:color="auto" w:fill="auto"/>
            <w:noWrap/>
            <w:vAlign w:val="bottom"/>
            <w:hideMark/>
          </w:tcPr>
          <w:p w14:paraId="1267B24E" w14:textId="77777777" w:rsidR="00DF171B" w:rsidRPr="00DF171B" w:rsidRDefault="00DF171B" w:rsidP="00DF171B">
            <w:pPr>
              <w:spacing w:after="0" w:line="240" w:lineRule="auto"/>
              <w:jc w:val="center"/>
              <w:rPr>
                <w:rFonts w:ascii="Calibri" w:eastAsia="Times New Roman" w:hAnsi="Calibri" w:cs="Calibri"/>
                <w:color w:val="000000"/>
                <w:sz w:val="20"/>
                <w:szCs w:val="20"/>
              </w:rPr>
            </w:pPr>
          </w:p>
        </w:tc>
        <w:tc>
          <w:tcPr>
            <w:tcW w:w="2420" w:type="dxa"/>
            <w:tcBorders>
              <w:top w:val="nil"/>
              <w:left w:val="nil"/>
              <w:bottom w:val="nil"/>
              <w:right w:val="nil"/>
            </w:tcBorders>
            <w:shd w:val="clear" w:color="auto" w:fill="auto"/>
            <w:noWrap/>
            <w:vAlign w:val="bottom"/>
            <w:hideMark/>
          </w:tcPr>
          <w:p w14:paraId="2F3027E3"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780" w:type="dxa"/>
            <w:tcBorders>
              <w:top w:val="nil"/>
              <w:left w:val="nil"/>
              <w:bottom w:val="nil"/>
              <w:right w:val="nil"/>
            </w:tcBorders>
            <w:shd w:val="clear" w:color="auto" w:fill="auto"/>
            <w:noWrap/>
            <w:vAlign w:val="bottom"/>
            <w:hideMark/>
          </w:tcPr>
          <w:p w14:paraId="6577093A"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240" w:type="dxa"/>
            <w:tcBorders>
              <w:top w:val="nil"/>
              <w:left w:val="nil"/>
              <w:bottom w:val="nil"/>
              <w:right w:val="nil"/>
            </w:tcBorders>
            <w:shd w:val="clear" w:color="auto" w:fill="auto"/>
            <w:noWrap/>
            <w:vAlign w:val="bottom"/>
            <w:hideMark/>
          </w:tcPr>
          <w:p w14:paraId="22A9E724" w14:textId="77777777" w:rsidR="00DF171B" w:rsidRPr="00DF171B" w:rsidRDefault="00DF171B" w:rsidP="00DF171B">
            <w:pPr>
              <w:spacing w:after="0" w:line="240" w:lineRule="auto"/>
              <w:jc w:val="center"/>
              <w:rPr>
                <w:rFonts w:ascii="Times New Roman" w:eastAsia="Times New Roman" w:hAnsi="Times New Roman" w:cs="Times New Roman"/>
                <w:sz w:val="20"/>
                <w:szCs w:val="20"/>
              </w:rPr>
            </w:pPr>
          </w:p>
        </w:tc>
        <w:tc>
          <w:tcPr>
            <w:tcW w:w="2000" w:type="dxa"/>
            <w:tcBorders>
              <w:top w:val="nil"/>
              <w:left w:val="nil"/>
              <w:bottom w:val="nil"/>
              <w:right w:val="nil"/>
            </w:tcBorders>
            <w:shd w:val="clear" w:color="auto" w:fill="auto"/>
            <w:noWrap/>
            <w:vAlign w:val="bottom"/>
            <w:hideMark/>
          </w:tcPr>
          <w:p w14:paraId="6B150739" w14:textId="77777777" w:rsidR="00DF171B" w:rsidRPr="00DF171B" w:rsidRDefault="00DF171B" w:rsidP="00DF171B">
            <w:pPr>
              <w:spacing w:after="0" w:line="240" w:lineRule="auto"/>
              <w:rPr>
                <w:rFonts w:ascii="Calibri" w:eastAsia="Times New Roman" w:hAnsi="Calibri" w:cs="Calibri"/>
                <w:i/>
                <w:iCs/>
                <w:color w:val="000000"/>
                <w:sz w:val="20"/>
                <w:szCs w:val="20"/>
              </w:rPr>
            </w:pPr>
            <w:r w:rsidRPr="00DF171B">
              <w:rPr>
                <w:rFonts w:ascii="Calibri" w:eastAsia="Times New Roman" w:hAnsi="Calibri" w:cs="Calibri"/>
                <w:i/>
                <w:iCs/>
                <w:color w:val="000000"/>
                <w:sz w:val="20"/>
                <w:szCs w:val="20"/>
              </w:rPr>
              <w:t> </w:t>
            </w:r>
          </w:p>
        </w:tc>
        <w:tc>
          <w:tcPr>
            <w:tcW w:w="780" w:type="dxa"/>
            <w:tcBorders>
              <w:top w:val="nil"/>
              <w:left w:val="nil"/>
              <w:bottom w:val="nil"/>
              <w:right w:val="single" w:sz="8" w:space="0" w:color="auto"/>
            </w:tcBorders>
            <w:shd w:val="clear" w:color="auto" w:fill="auto"/>
            <w:noWrap/>
            <w:vAlign w:val="bottom"/>
            <w:hideMark/>
          </w:tcPr>
          <w:p w14:paraId="20C309EC"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 </w:t>
            </w:r>
          </w:p>
        </w:tc>
      </w:tr>
      <w:tr w:rsidR="00DF171B" w:rsidRPr="00DF171B" w14:paraId="64630ADD" w14:textId="77777777" w:rsidTr="00DF171B">
        <w:trPr>
          <w:trHeight w:val="260"/>
          <w:jc w:val="center"/>
        </w:trPr>
        <w:tc>
          <w:tcPr>
            <w:tcW w:w="1080" w:type="dxa"/>
            <w:vMerge/>
            <w:tcBorders>
              <w:top w:val="single" w:sz="8" w:space="0" w:color="auto"/>
              <w:left w:val="single" w:sz="8" w:space="0" w:color="auto"/>
              <w:bottom w:val="single" w:sz="8" w:space="0" w:color="000000"/>
              <w:right w:val="nil"/>
            </w:tcBorders>
            <w:vAlign w:val="center"/>
            <w:hideMark/>
          </w:tcPr>
          <w:p w14:paraId="1005772F" w14:textId="77777777" w:rsidR="00DF171B" w:rsidRPr="00DF171B" w:rsidRDefault="00DF171B" w:rsidP="00DF171B">
            <w:pPr>
              <w:spacing w:after="0" w:line="240" w:lineRule="auto"/>
              <w:rPr>
                <w:rFonts w:ascii="Calibri" w:eastAsia="Times New Roman" w:hAnsi="Calibri" w:cs="Calibri"/>
                <w:color w:val="000000"/>
                <w:sz w:val="20"/>
                <w:szCs w:val="20"/>
              </w:rPr>
            </w:pPr>
          </w:p>
        </w:tc>
        <w:tc>
          <w:tcPr>
            <w:tcW w:w="3040" w:type="dxa"/>
            <w:tcBorders>
              <w:top w:val="nil"/>
              <w:left w:val="nil"/>
              <w:bottom w:val="single" w:sz="4" w:space="0" w:color="auto"/>
              <w:right w:val="nil"/>
            </w:tcBorders>
            <w:shd w:val="clear" w:color="auto" w:fill="auto"/>
            <w:noWrap/>
            <w:vAlign w:val="bottom"/>
            <w:hideMark/>
          </w:tcPr>
          <w:p w14:paraId="3CB9FAC0" w14:textId="77777777" w:rsidR="00DF171B" w:rsidRPr="00DF171B" w:rsidRDefault="00DF171B" w:rsidP="00DF171B">
            <w:pPr>
              <w:spacing w:after="0" w:line="240" w:lineRule="auto"/>
              <w:rPr>
                <w:rFonts w:ascii="Calibri" w:eastAsia="Times New Roman" w:hAnsi="Calibri" w:cs="Calibri"/>
                <w:i/>
                <w:iCs/>
                <w:sz w:val="20"/>
                <w:szCs w:val="20"/>
              </w:rPr>
            </w:pPr>
            <w:r w:rsidRPr="00DF171B">
              <w:rPr>
                <w:rFonts w:ascii="Calibri" w:eastAsia="Times New Roman" w:hAnsi="Calibri" w:cs="Calibri"/>
                <w:i/>
                <w:iCs/>
                <w:sz w:val="20"/>
                <w:szCs w:val="20"/>
              </w:rPr>
              <w:t>Equisetum palustre</w:t>
            </w:r>
          </w:p>
        </w:tc>
        <w:tc>
          <w:tcPr>
            <w:tcW w:w="780" w:type="dxa"/>
            <w:tcBorders>
              <w:top w:val="nil"/>
              <w:left w:val="nil"/>
              <w:bottom w:val="single" w:sz="4" w:space="0" w:color="auto"/>
              <w:right w:val="nil"/>
            </w:tcBorders>
            <w:shd w:val="clear" w:color="auto" w:fill="auto"/>
            <w:noWrap/>
            <w:vAlign w:val="bottom"/>
            <w:hideMark/>
          </w:tcPr>
          <w:p w14:paraId="45D565D3"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&lt; 0.01</w:t>
            </w:r>
          </w:p>
        </w:tc>
        <w:tc>
          <w:tcPr>
            <w:tcW w:w="240" w:type="dxa"/>
            <w:tcBorders>
              <w:top w:val="nil"/>
              <w:left w:val="nil"/>
              <w:bottom w:val="nil"/>
              <w:right w:val="nil"/>
            </w:tcBorders>
            <w:shd w:val="clear" w:color="auto" w:fill="auto"/>
            <w:noWrap/>
            <w:vAlign w:val="bottom"/>
            <w:hideMark/>
          </w:tcPr>
          <w:p w14:paraId="26B033D5" w14:textId="77777777" w:rsidR="00DF171B" w:rsidRPr="00DF171B" w:rsidRDefault="00DF171B" w:rsidP="00DF171B">
            <w:pPr>
              <w:spacing w:after="0" w:line="240" w:lineRule="auto"/>
              <w:jc w:val="center"/>
              <w:rPr>
                <w:rFonts w:ascii="Calibri" w:eastAsia="Times New Roman" w:hAnsi="Calibri" w:cs="Calibri"/>
                <w:color w:val="000000"/>
                <w:sz w:val="20"/>
                <w:szCs w:val="20"/>
              </w:rPr>
            </w:pPr>
          </w:p>
        </w:tc>
        <w:tc>
          <w:tcPr>
            <w:tcW w:w="2420" w:type="dxa"/>
            <w:tcBorders>
              <w:top w:val="nil"/>
              <w:left w:val="nil"/>
              <w:bottom w:val="nil"/>
              <w:right w:val="nil"/>
            </w:tcBorders>
            <w:shd w:val="clear" w:color="auto" w:fill="auto"/>
            <w:noWrap/>
            <w:vAlign w:val="bottom"/>
            <w:hideMark/>
          </w:tcPr>
          <w:p w14:paraId="50C14699"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780" w:type="dxa"/>
            <w:tcBorders>
              <w:top w:val="nil"/>
              <w:left w:val="nil"/>
              <w:bottom w:val="nil"/>
              <w:right w:val="nil"/>
            </w:tcBorders>
            <w:shd w:val="clear" w:color="auto" w:fill="auto"/>
            <w:noWrap/>
            <w:vAlign w:val="bottom"/>
            <w:hideMark/>
          </w:tcPr>
          <w:p w14:paraId="21BE3BB8"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240" w:type="dxa"/>
            <w:tcBorders>
              <w:top w:val="nil"/>
              <w:left w:val="nil"/>
              <w:bottom w:val="nil"/>
              <w:right w:val="nil"/>
            </w:tcBorders>
            <w:shd w:val="clear" w:color="auto" w:fill="auto"/>
            <w:noWrap/>
            <w:vAlign w:val="bottom"/>
            <w:hideMark/>
          </w:tcPr>
          <w:p w14:paraId="1A05B70C" w14:textId="77777777" w:rsidR="00DF171B" w:rsidRPr="00DF171B" w:rsidRDefault="00DF171B" w:rsidP="00DF171B">
            <w:pPr>
              <w:spacing w:after="0" w:line="240" w:lineRule="auto"/>
              <w:jc w:val="center"/>
              <w:rPr>
                <w:rFonts w:ascii="Times New Roman" w:eastAsia="Times New Roman" w:hAnsi="Times New Roman" w:cs="Times New Roman"/>
                <w:sz w:val="20"/>
                <w:szCs w:val="20"/>
              </w:rPr>
            </w:pPr>
          </w:p>
        </w:tc>
        <w:tc>
          <w:tcPr>
            <w:tcW w:w="2000" w:type="dxa"/>
            <w:tcBorders>
              <w:top w:val="nil"/>
              <w:left w:val="nil"/>
              <w:bottom w:val="nil"/>
              <w:right w:val="nil"/>
            </w:tcBorders>
            <w:shd w:val="clear" w:color="auto" w:fill="auto"/>
            <w:noWrap/>
            <w:vAlign w:val="bottom"/>
            <w:hideMark/>
          </w:tcPr>
          <w:p w14:paraId="684BF97C"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780" w:type="dxa"/>
            <w:tcBorders>
              <w:top w:val="nil"/>
              <w:left w:val="nil"/>
              <w:bottom w:val="nil"/>
              <w:right w:val="single" w:sz="8" w:space="0" w:color="auto"/>
            </w:tcBorders>
            <w:shd w:val="clear" w:color="auto" w:fill="auto"/>
            <w:noWrap/>
            <w:vAlign w:val="bottom"/>
            <w:hideMark/>
          </w:tcPr>
          <w:p w14:paraId="45AEF7BE" w14:textId="77777777" w:rsidR="00DF171B" w:rsidRPr="00DF171B" w:rsidRDefault="00DF171B" w:rsidP="00DF171B">
            <w:pPr>
              <w:spacing w:after="0" w:line="240" w:lineRule="auto"/>
              <w:rPr>
                <w:rFonts w:ascii="Calibri" w:eastAsia="Times New Roman" w:hAnsi="Calibri" w:cs="Calibri"/>
                <w:color w:val="000000"/>
                <w:sz w:val="20"/>
                <w:szCs w:val="20"/>
              </w:rPr>
            </w:pPr>
            <w:r w:rsidRPr="00DF171B">
              <w:rPr>
                <w:rFonts w:ascii="Calibri" w:eastAsia="Times New Roman" w:hAnsi="Calibri" w:cs="Calibri"/>
                <w:color w:val="000000"/>
                <w:sz w:val="20"/>
                <w:szCs w:val="20"/>
              </w:rPr>
              <w:t> </w:t>
            </w:r>
          </w:p>
        </w:tc>
      </w:tr>
      <w:tr w:rsidR="00DF171B" w:rsidRPr="00DF171B" w14:paraId="6E051C37" w14:textId="77777777" w:rsidTr="00DF171B">
        <w:trPr>
          <w:trHeight w:val="260"/>
          <w:jc w:val="center"/>
        </w:trPr>
        <w:tc>
          <w:tcPr>
            <w:tcW w:w="1080" w:type="dxa"/>
            <w:vMerge/>
            <w:tcBorders>
              <w:top w:val="single" w:sz="8" w:space="0" w:color="auto"/>
              <w:left w:val="single" w:sz="8" w:space="0" w:color="auto"/>
              <w:bottom w:val="single" w:sz="8" w:space="0" w:color="000000"/>
              <w:right w:val="nil"/>
            </w:tcBorders>
            <w:vAlign w:val="center"/>
            <w:hideMark/>
          </w:tcPr>
          <w:p w14:paraId="46A4AE21" w14:textId="77777777" w:rsidR="00DF171B" w:rsidRPr="00DF171B" w:rsidRDefault="00DF171B" w:rsidP="00DF171B">
            <w:pPr>
              <w:spacing w:after="0" w:line="240" w:lineRule="auto"/>
              <w:rPr>
                <w:rFonts w:ascii="Calibri" w:eastAsia="Times New Roman" w:hAnsi="Calibri" w:cs="Calibri"/>
                <w:color w:val="000000"/>
                <w:sz w:val="20"/>
                <w:szCs w:val="20"/>
              </w:rPr>
            </w:pPr>
          </w:p>
        </w:tc>
        <w:tc>
          <w:tcPr>
            <w:tcW w:w="3040" w:type="dxa"/>
            <w:tcBorders>
              <w:top w:val="nil"/>
              <w:left w:val="nil"/>
              <w:bottom w:val="single" w:sz="4" w:space="0" w:color="auto"/>
              <w:right w:val="nil"/>
            </w:tcBorders>
            <w:shd w:val="clear" w:color="auto" w:fill="auto"/>
            <w:noWrap/>
            <w:vAlign w:val="bottom"/>
            <w:hideMark/>
          </w:tcPr>
          <w:p w14:paraId="36B90CC5" w14:textId="77777777" w:rsidR="00DF171B" w:rsidRPr="00DF171B" w:rsidRDefault="00DF171B" w:rsidP="00DF171B">
            <w:pPr>
              <w:spacing w:after="0" w:line="240" w:lineRule="auto"/>
              <w:rPr>
                <w:rFonts w:ascii="Calibri" w:eastAsia="Times New Roman" w:hAnsi="Calibri" w:cs="Calibri"/>
                <w:i/>
                <w:iCs/>
                <w:sz w:val="20"/>
                <w:szCs w:val="20"/>
              </w:rPr>
            </w:pPr>
            <w:r w:rsidRPr="00DF171B">
              <w:rPr>
                <w:rFonts w:ascii="Calibri" w:eastAsia="Times New Roman" w:hAnsi="Calibri" w:cs="Calibri"/>
                <w:i/>
                <w:iCs/>
                <w:sz w:val="20"/>
                <w:szCs w:val="20"/>
              </w:rPr>
              <w:t>Impatiens capensis</w:t>
            </w:r>
          </w:p>
        </w:tc>
        <w:tc>
          <w:tcPr>
            <w:tcW w:w="780" w:type="dxa"/>
            <w:tcBorders>
              <w:top w:val="nil"/>
              <w:left w:val="nil"/>
              <w:bottom w:val="single" w:sz="4" w:space="0" w:color="auto"/>
              <w:right w:val="nil"/>
            </w:tcBorders>
            <w:shd w:val="clear" w:color="auto" w:fill="auto"/>
            <w:noWrap/>
            <w:vAlign w:val="bottom"/>
            <w:hideMark/>
          </w:tcPr>
          <w:p w14:paraId="742BA0CE"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&lt; 0.01</w:t>
            </w:r>
          </w:p>
        </w:tc>
        <w:tc>
          <w:tcPr>
            <w:tcW w:w="240" w:type="dxa"/>
            <w:tcBorders>
              <w:top w:val="nil"/>
              <w:left w:val="nil"/>
              <w:bottom w:val="nil"/>
              <w:right w:val="nil"/>
            </w:tcBorders>
            <w:shd w:val="clear" w:color="auto" w:fill="auto"/>
            <w:noWrap/>
            <w:vAlign w:val="bottom"/>
            <w:hideMark/>
          </w:tcPr>
          <w:p w14:paraId="48C4E45D" w14:textId="77777777" w:rsidR="00DF171B" w:rsidRPr="00DF171B" w:rsidRDefault="00DF171B" w:rsidP="00DF171B">
            <w:pPr>
              <w:spacing w:after="0" w:line="240" w:lineRule="auto"/>
              <w:jc w:val="center"/>
              <w:rPr>
                <w:rFonts w:ascii="Calibri" w:eastAsia="Times New Roman" w:hAnsi="Calibri" w:cs="Calibri"/>
                <w:color w:val="000000"/>
                <w:sz w:val="20"/>
                <w:szCs w:val="20"/>
              </w:rPr>
            </w:pPr>
          </w:p>
        </w:tc>
        <w:tc>
          <w:tcPr>
            <w:tcW w:w="2420" w:type="dxa"/>
            <w:tcBorders>
              <w:top w:val="nil"/>
              <w:left w:val="nil"/>
              <w:bottom w:val="nil"/>
              <w:right w:val="nil"/>
            </w:tcBorders>
            <w:shd w:val="clear" w:color="auto" w:fill="auto"/>
            <w:noWrap/>
            <w:vAlign w:val="bottom"/>
            <w:hideMark/>
          </w:tcPr>
          <w:p w14:paraId="4479A26B"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780" w:type="dxa"/>
            <w:tcBorders>
              <w:top w:val="nil"/>
              <w:left w:val="nil"/>
              <w:bottom w:val="nil"/>
              <w:right w:val="nil"/>
            </w:tcBorders>
            <w:shd w:val="clear" w:color="auto" w:fill="auto"/>
            <w:noWrap/>
            <w:vAlign w:val="bottom"/>
            <w:hideMark/>
          </w:tcPr>
          <w:p w14:paraId="0958CC86"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240" w:type="dxa"/>
            <w:tcBorders>
              <w:top w:val="nil"/>
              <w:left w:val="nil"/>
              <w:bottom w:val="nil"/>
              <w:right w:val="nil"/>
            </w:tcBorders>
            <w:shd w:val="clear" w:color="auto" w:fill="auto"/>
            <w:noWrap/>
            <w:vAlign w:val="bottom"/>
            <w:hideMark/>
          </w:tcPr>
          <w:p w14:paraId="2EAAE881" w14:textId="77777777" w:rsidR="00DF171B" w:rsidRPr="00DF171B" w:rsidRDefault="00DF171B" w:rsidP="00DF171B">
            <w:pPr>
              <w:spacing w:after="0" w:line="240" w:lineRule="auto"/>
              <w:jc w:val="center"/>
              <w:rPr>
                <w:rFonts w:ascii="Times New Roman" w:eastAsia="Times New Roman" w:hAnsi="Times New Roman" w:cs="Times New Roman"/>
                <w:sz w:val="20"/>
                <w:szCs w:val="20"/>
              </w:rPr>
            </w:pPr>
          </w:p>
        </w:tc>
        <w:tc>
          <w:tcPr>
            <w:tcW w:w="2000" w:type="dxa"/>
            <w:tcBorders>
              <w:top w:val="nil"/>
              <w:left w:val="nil"/>
              <w:bottom w:val="nil"/>
              <w:right w:val="nil"/>
            </w:tcBorders>
            <w:shd w:val="clear" w:color="auto" w:fill="auto"/>
            <w:noWrap/>
            <w:vAlign w:val="bottom"/>
            <w:hideMark/>
          </w:tcPr>
          <w:p w14:paraId="6DA65CB3"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780" w:type="dxa"/>
            <w:tcBorders>
              <w:top w:val="nil"/>
              <w:left w:val="nil"/>
              <w:bottom w:val="nil"/>
              <w:right w:val="single" w:sz="8" w:space="0" w:color="auto"/>
            </w:tcBorders>
            <w:shd w:val="clear" w:color="auto" w:fill="auto"/>
            <w:noWrap/>
            <w:vAlign w:val="bottom"/>
            <w:hideMark/>
          </w:tcPr>
          <w:p w14:paraId="223F35F1"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 </w:t>
            </w:r>
          </w:p>
        </w:tc>
      </w:tr>
      <w:tr w:rsidR="00DF171B" w:rsidRPr="00DF171B" w14:paraId="77902361" w14:textId="77777777" w:rsidTr="00DF171B">
        <w:trPr>
          <w:trHeight w:val="260"/>
          <w:jc w:val="center"/>
        </w:trPr>
        <w:tc>
          <w:tcPr>
            <w:tcW w:w="1080" w:type="dxa"/>
            <w:vMerge/>
            <w:tcBorders>
              <w:top w:val="single" w:sz="8" w:space="0" w:color="auto"/>
              <w:left w:val="single" w:sz="8" w:space="0" w:color="auto"/>
              <w:bottom w:val="single" w:sz="8" w:space="0" w:color="000000"/>
              <w:right w:val="nil"/>
            </w:tcBorders>
            <w:vAlign w:val="center"/>
            <w:hideMark/>
          </w:tcPr>
          <w:p w14:paraId="551856A0" w14:textId="77777777" w:rsidR="00DF171B" w:rsidRPr="00DF171B" w:rsidRDefault="00DF171B" w:rsidP="00DF171B">
            <w:pPr>
              <w:spacing w:after="0" w:line="240" w:lineRule="auto"/>
              <w:rPr>
                <w:rFonts w:ascii="Calibri" w:eastAsia="Times New Roman" w:hAnsi="Calibri" w:cs="Calibri"/>
                <w:color w:val="000000"/>
                <w:sz w:val="20"/>
                <w:szCs w:val="20"/>
              </w:rPr>
            </w:pPr>
          </w:p>
        </w:tc>
        <w:tc>
          <w:tcPr>
            <w:tcW w:w="3040" w:type="dxa"/>
            <w:tcBorders>
              <w:top w:val="nil"/>
              <w:left w:val="nil"/>
              <w:bottom w:val="single" w:sz="4" w:space="0" w:color="auto"/>
              <w:right w:val="nil"/>
            </w:tcBorders>
            <w:shd w:val="clear" w:color="auto" w:fill="auto"/>
            <w:noWrap/>
            <w:vAlign w:val="bottom"/>
            <w:hideMark/>
          </w:tcPr>
          <w:p w14:paraId="21C020A7" w14:textId="2D56887D" w:rsidR="00DF171B" w:rsidRPr="00DF171B" w:rsidRDefault="00DF171B" w:rsidP="00DF171B">
            <w:pPr>
              <w:spacing w:after="0" w:line="240" w:lineRule="auto"/>
              <w:rPr>
                <w:rFonts w:ascii="Calibri" w:eastAsia="Times New Roman" w:hAnsi="Calibri" w:cs="Calibri"/>
                <w:i/>
                <w:iCs/>
                <w:sz w:val="20"/>
                <w:szCs w:val="20"/>
              </w:rPr>
            </w:pPr>
            <w:r w:rsidRPr="00DF171B">
              <w:rPr>
                <w:rFonts w:ascii="Calibri" w:eastAsia="Times New Roman" w:hAnsi="Calibri" w:cs="Calibri"/>
                <w:i/>
                <w:iCs/>
                <w:sz w:val="20"/>
                <w:szCs w:val="20"/>
              </w:rPr>
              <w:t>Sidalcea hendersonii</w:t>
            </w:r>
          </w:p>
        </w:tc>
        <w:tc>
          <w:tcPr>
            <w:tcW w:w="780" w:type="dxa"/>
            <w:tcBorders>
              <w:top w:val="nil"/>
              <w:left w:val="nil"/>
              <w:bottom w:val="single" w:sz="4" w:space="0" w:color="auto"/>
              <w:right w:val="nil"/>
            </w:tcBorders>
            <w:shd w:val="clear" w:color="auto" w:fill="auto"/>
            <w:noWrap/>
            <w:vAlign w:val="bottom"/>
            <w:hideMark/>
          </w:tcPr>
          <w:p w14:paraId="62B1690D"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&lt; 0.01</w:t>
            </w:r>
          </w:p>
        </w:tc>
        <w:tc>
          <w:tcPr>
            <w:tcW w:w="240" w:type="dxa"/>
            <w:tcBorders>
              <w:top w:val="nil"/>
              <w:left w:val="nil"/>
              <w:bottom w:val="nil"/>
              <w:right w:val="nil"/>
            </w:tcBorders>
            <w:shd w:val="clear" w:color="auto" w:fill="auto"/>
            <w:noWrap/>
            <w:vAlign w:val="bottom"/>
            <w:hideMark/>
          </w:tcPr>
          <w:p w14:paraId="4B181561" w14:textId="77777777" w:rsidR="00DF171B" w:rsidRPr="00DF171B" w:rsidRDefault="00DF171B" w:rsidP="00DF171B">
            <w:pPr>
              <w:spacing w:after="0" w:line="240" w:lineRule="auto"/>
              <w:jc w:val="center"/>
              <w:rPr>
                <w:rFonts w:ascii="Calibri" w:eastAsia="Times New Roman" w:hAnsi="Calibri" w:cs="Calibri"/>
                <w:color w:val="000000"/>
                <w:sz w:val="20"/>
                <w:szCs w:val="20"/>
              </w:rPr>
            </w:pPr>
          </w:p>
        </w:tc>
        <w:tc>
          <w:tcPr>
            <w:tcW w:w="2420" w:type="dxa"/>
            <w:tcBorders>
              <w:top w:val="nil"/>
              <w:left w:val="nil"/>
              <w:bottom w:val="nil"/>
              <w:right w:val="nil"/>
            </w:tcBorders>
            <w:shd w:val="clear" w:color="auto" w:fill="auto"/>
            <w:noWrap/>
            <w:vAlign w:val="bottom"/>
            <w:hideMark/>
          </w:tcPr>
          <w:p w14:paraId="75F8F52A"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780" w:type="dxa"/>
            <w:tcBorders>
              <w:top w:val="nil"/>
              <w:left w:val="nil"/>
              <w:bottom w:val="nil"/>
              <w:right w:val="nil"/>
            </w:tcBorders>
            <w:shd w:val="clear" w:color="auto" w:fill="auto"/>
            <w:noWrap/>
            <w:vAlign w:val="bottom"/>
            <w:hideMark/>
          </w:tcPr>
          <w:p w14:paraId="6AE23EAC"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240" w:type="dxa"/>
            <w:tcBorders>
              <w:top w:val="nil"/>
              <w:left w:val="nil"/>
              <w:bottom w:val="nil"/>
              <w:right w:val="nil"/>
            </w:tcBorders>
            <w:shd w:val="clear" w:color="auto" w:fill="auto"/>
            <w:noWrap/>
            <w:vAlign w:val="bottom"/>
            <w:hideMark/>
          </w:tcPr>
          <w:p w14:paraId="048B346A" w14:textId="77777777" w:rsidR="00DF171B" w:rsidRPr="00DF171B" w:rsidRDefault="00DF171B" w:rsidP="00DF171B">
            <w:pPr>
              <w:spacing w:after="0" w:line="240" w:lineRule="auto"/>
              <w:jc w:val="center"/>
              <w:rPr>
                <w:rFonts w:ascii="Times New Roman" w:eastAsia="Times New Roman" w:hAnsi="Times New Roman" w:cs="Times New Roman"/>
                <w:sz w:val="20"/>
                <w:szCs w:val="20"/>
              </w:rPr>
            </w:pPr>
          </w:p>
        </w:tc>
        <w:tc>
          <w:tcPr>
            <w:tcW w:w="2000" w:type="dxa"/>
            <w:tcBorders>
              <w:top w:val="nil"/>
              <w:left w:val="nil"/>
              <w:bottom w:val="nil"/>
              <w:right w:val="nil"/>
            </w:tcBorders>
            <w:shd w:val="clear" w:color="auto" w:fill="auto"/>
            <w:noWrap/>
            <w:vAlign w:val="bottom"/>
            <w:hideMark/>
          </w:tcPr>
          <w:p w14:paraId="6B667795"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780" w:type="dxa"/>
            <w:tcBorders>
              <w:top w:val="nil"/>
              <w:left w:val="nil"/>
              <w:bottom w:val="nil"/>
              <w:right w:val="single" w:sz="8" w:space="0" w:color="auto"/>
            </w:tcBorders>
            <w:shd w:val="clear" w:color="auto" w:fill="auto"/>
            <w:noWrap/>
            <w:vAlign w:val="bottom"/>
            <w:hideMark/>
          </w:tcPr>
          <w:p w14:paraId="55068E5B"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 </w:t>
            </w:r>
          </w:p>
        </w:tc>
      </w:tr>
      <w:tr w:rsidR="00DF171B" w:rsidRPr="00DF171B" w14:paraId="3AA0561B" w14:textId="77777777" w:rsidTr="00DF171B">
        <w:trPr>
          <w:trHeight w:val="270"/>
          <w:jc w:val="center"/>
        </w:trPr>
        <w:tc>
          <w:tcPr>
            <w:tcW w:w="1080" w:type="dxa"/>
            <w:vMerge/>
            <w:tcBorders>
              <w:top w:val="single" w:sz="8" w:space="0" w:color="auto"/>
              <w:left w:val="single" w:sz="8" w:space="0" w:color="auto"/>
              <w:bottom w:val="single" w:sz="8" w:space="0" w:color="000000"/>
              <w:right w:val="nil"/>
            </w:tcBorders>
            <w:vAlign w:val="center"/>
            <w:hideMark/>
          </w:tcPr>
          <w:p w14:paraId="6FAA36C6" w14:textId="77777777" w:rsidR="00DF171B" w:rsidRPr="00DF171B" w:rsidRDefault="00DF171B" w:rsidP="00DF171B">
            <w:pPr>
              <w:spacing w:after="0" w:line="240" w:lineRule="auto"/>
              <w:rPr>
                <w:rFonts w:ascii="Calibri" w:eastAsia="Times New Roman" w:hAnsi="Calibri" w:cs="Calibri"/>
                <w:color w:val="000000"/>
                <w:sz w:val="20"/>
                <w:szCs w:val="20"/>
              </w:rPr>
            </w:pPr>
          </w:p>
        </w:tc>
        <w:tc>
          <w:tcPr>
            <w:tcW w:w="3040" w:type="dxa"/>
            <w:tcBorders>
              <w:top w:val="nil"/>
              <w:left w:val="nil"/>
              <w:bottom w:val="single" w:sz="8" w:space="0" w:color="auto"/>
              <w:right w:val="nil"/>
            </w:tcBorders>
            <w:shd w:val="clear" w:color="auto" w:fill="auto"/>
            <w:noWrap/>
            <w:vAlign w:val="bottom"/>
            <w:hideMark/>
          </w:tcPr>
          <w:p w14:paraId="7004318E" w14:textId="77777777" w:rsidR="00DF171B" w:rsidRPr="00DF171B" w:rsidRDefault="00DF171B" w:rsidP="00DF171B">
            <w:pPr>
              <w:spacing w:after="0" w:line="240" w:lineRule="auto"/>
              <w:rPr>
                <w:rFonts w:ascii="Calibri" w:eastAsia="Times New Roman" w:hAnsi="Calibri" w:cs="Calibri"/>
                <w:i/>
                <w:iCs/>
                <w:sz w:val="20"/>
                <w:szCs w:val="20"/>
              </w:rPr>
            </w:pPr>
            <w:r w:rsidRPr="00DF171B">
              <w:rPr>
                <w:rFonts w:ascii="Calibri" w:eastAsia="Times New Roman" w:hAnsi="Calibri" w:cs="Calibri"/>
                <w:i/>
                <w:iCs/>
                <w:sz w:val="20"/>
                <w:szCs w:val="20"/>
              </w:rPr>
              <w:t>Platanthera dilatata</w:t>
            </w:r>
          </w:p>
        </w:tc>
        <w:tc>
          <w:tcPr>
            <w:tcW w:w="780" w:type="dxa"/>
            <w:tcBorders>
              <w:top w:val="nil"/>
              <w:left w:val="nil"/>
              <w:bottom w:val="single" w:sz="8" w:space="0" w:color="auto"/>
              <w:right w:val="nil"/>
            </w:tcBorders>
            <w:shd w:val="clear" w:color="auto" w:fill="auto"/>
            <w:noWrap/>
            <w:vAlign w:val="bottom"/>
            <w:hideMark/>
          </w:tcPr>
          <w:p w14:paraId="6BEDF684"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0.02</w:t>
            </w:r>
          </w:p>
        </w:tc>
        <w:tc>
          <w:tcPr>
            <w:tcW w:w="240" w:type="dxa"/>
            <w:tcBorders>
              <w:top w:val="nil"/>
              <w:left w:val="nil"/>
              <w:bottom w:val="single" w:sz="8" w:space="0" w:color="auto"/>
              <w:right w:val="nil"/>
            </w:tcBorders>
            <w:shd w:val="clear" w:color="auto" w:fill="auto"/>
            <w:noWrap/>
            <w:vAlign w:val="bottom"/>
            <w:hideMark/>
          </w:tcPr>
          <w:p w14:paraId="23170F61" w14:textId="77777777" w:rsidR="00DF171B" w:rsidRPr="00DF171B" w:rsidRDefault="00DF171B" w:rsidP="00DF171B">
            <w:pPr>
              <w:spacing w:after="0" w:line="240" w:lineRule="auto"/>
              <w:rPr>
                <w:rFonts w:ascii="Calibri" w:eastAsia="Times New Roman" w:hAnsi="Calibri" w:cs="Calibri"/>
                <w:color w:val="000000"/>
                <w:sz w:val="20"/>
                <w:szCs w:val="20"/>
              </w:rPr>
            </w:pPr>
            <w:r w:rsidRPr="00DF171B">
              <w:rPr>
                <w:rFonts w:ascii="Calibri" w:eastAsia="Times New Roman" w:hAnsi="Calibri" w:cs="Calibri"/>
                <w:color w:val="000000"/>
                <w:sz w:val="20"/>
                <w:szCs w:val="20"/>
              </w:rPr>
              <w:t> </w:t>
            </w:r>
          </w:p>
        </w:tc>
        <w:tc>
          <w:tcPr>
            <w:tcW w:w="2420" w:type="dxa"/>
            <w:tcBorders>
              <w:top w:val="nil"/>
              <w:left w:val="nil"/>
              <w:bottom w:val="single" w:sz="8" w:space="0" w:color="auto"/>
              <w:right w:val="nil"/>
            </w:tcBorders>
            <w:shd w:val="clear" w:color="auto" w:fill="auto"/>
            <w:noWrap/>
            <w:vAlign w:val="bottom"/>
            <w:hideMark/>
          </w:tcPr>
          <w:p w14:paraId="46B5C598" w14:textId="77777777" w:rsidR="00DF171B" w:rsidRPr="00DF171B" w:rsidRDefault="00DF171B" w:rsidP="00DF171B">
            <w:pPr>
              <w:spacing w:after="0" w:line="240" w:lineRule="auto"/>
              <w:rPr>
                <w:rFonts w:ascii="Calibri" w:eastAsia="Times New Roman" w:hAnsi="Calibri" w:cs="Calibri"/>
                <w:color w:val="000000"/>
                <w:sz w:val="20"/>
                <w:szCs w:val="20"/>
              </w:rPr>
            </w:pPr>
            <w:r w:rsidRPr="00DF171B">
              <w:rPr>
                <w:rFonts w:ascii="Calibri" w:eastAsia="Times New Roman" w:hAnsi="Calibri" w:cs="Calibri"/>
                <w:color w:val="000000"/>
                <w:sz w:val="20"/>
                <w:szCs w:val="20"/>
              </w:rPr>
              <w:t> </w:t>
            </w:r>
          </w:p>
        </w:tc>
        <w:tc>
          <w:tcPr>
            <w:tcW w:w="780" w:type="dxa"/>
            <w:tcBorders>
              <w:top w:val="nil"/>
              <w:left w:val="nil"/>
              <w:bottom w:val="single" w:sz="8" w:space="0" w:color="auto"/>
              <w:right w:val="nil"/>
            </w:tcBorders>
            <w:shd w:val="clear" w:color="auto" w:fill="auto"/>
            <w:noWrap/>
            <w:vAlign w:val="bottom"/>
            <w:hideMark/>
          </w:tcPr>
          <w:p w14:paraId="466A2B64"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 </w:t>
            </w:r>
          </w:p>
        </w:tc>
        <w:tc>
          <w:tcPr>
            <w:tcW w:w="240" w:type="dxa"/>
            <w:tcBorders>
              <w:top w:val="nil"/>
              <w:left w:val="nil"/>
              <w:bottom w:val="single" w:sz="8" w:space="0" w:color="auto"/>
              <w:right w:val="nil"/>
            </w:tcBorders>
            <w:shd w:val="clear" w:color="auto" w:fill="auto"/>
            <w:noWrap/>
            <w:vAlign w:val="bottom"/>
            <w:hideMark/>
          </w:tcPr>
          <w:p w14:paraId="720F66A1" w14:textId="77777777" w:rsidR="00DF171B" w:rsidRPr="00DF171B" w:rsidRDefault="00DF171B" w:rsidP="00DF171B">
            <w:pPr>
              <w:spacing w:after="0" w:line="240" w:lineRule="auto"/>
              <w:rPr>
                <w:rFonts w:ascii="Calibri" w:eastAsia="Times New Roman" w:hAnsi="Calibri" w:cs="Calibri"/>
                <w:color w:val="000000"/>
                <w:sz w:val="20"/>
                <w:szCs w:val="20"/>
              </w:rPr>
            </w:pPr>
            <w:r w:rsidRPr="00DF171B">
              <w:rPr>
                <w:rFonts w:ascii="Calibri" w:eastAsia="Times New Roman" w:hAnsi="Calibri" w:cs="Calibri"/>
                <w:color w:val="000000"/>
                <w:sz w:val="20"/>
                <w:szCs w:val="20"/>
              </w:rPr>
              <w:t> </w:t>
            </w:r>
          </w:p>
        </w:tc>
        <w:tc>
          <w:tcPr>
            <w:tcW w:w="2000" w:type="dxa"/>
            <w:tcBorders>
              <w:top w:val="nil"/>
              <w:left w:val="nil"/>
              <w:bottom w:val="single" w:sz="8" w:space="0" w:color="auto"/>
              <w:right w:val="nil"/>
            </w:tcBorders>
            <w:shd w:val="clear" w:color="auto" w:fill="auto"/>
            <w:noWrap/>
            <w:vAlign w:val="bottom"/>
            <w:hideMark/>
          </w:tcPr>
          <w:p w14:paraId="53E11D62" w14:textId="77777777" w:rsidR="00DF171B" w:rsidRPr="00DF171B" w:rsidRDefault="00DF171B" w:rsidP="00DF171B">
            <w:pPr>
              <w:spacing w:after="0" w:line="240" w:lineRule="auto"/>
              <w:rPr>
                <w:rFonts w:ascii="Calibri" w:eastAsia="Times New Roman" w:hAnsi="Calibri" w:cs="Calibri"/>
                <w:i/>
                <w:iCs/>
                <w:color w:val="000000"/>
                <w:sz w:val="20"/>
                <w:szCs w:val="20"/>
              </w:rPr>
            </w:pPr>
            <w:r w:rsidRPr="00DF171B">
              <w:rPr>
                <w:rFonts w:ascii="Calibri" w:eastAsia="Times New Roman" w:hAnsi="Calibri" w:cs="Calibri"/>
                <w:i/>
                <w:iCs/>
                <w:color w:val="000000"/>
                <w:sz w:val="20"/>
                <w:szCs w:val="20"/>
              </w:rPr>
              <w:t> </w:t>
            </w:r>
          </w:p>
        </w:tc>
        <w:tc>
          <w:tcPr>
            <w:tcW w:w="780" w:type="dxa"/>
            <w:tcBorders>
              <w:top w:val="nil"/>
              <w:left w:val="nil"/>
              <w:bottom w:val="single" w:sz="8" w:space="0" w:color="auto"/>
              <w:right w:val="single" w:sz="8" w:space="0" w:color="auto"/>
            </w:tcBorders>
            <w:shd w:val="clear" w:color="auto" w:fill="auto"/>
            <w:noWrap/>
            <w:vAlign w:val="bottom"/>
            <w:hideMark/>
          </w:tcPr>
          <w:p w14:paraId="7E310BD8"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 </w:t>
            </w:r>
          </w:p>
        </w:tc>
      </w:tr>
      <w:tr w:rsidR="00DF171B" w:rsidRPr="00DF171B" w14:paraId="08214DEC" w14:textId="77777777" w:rsidTr="00DF171B">
        <w:trPr>
          <w:trHeight w:val="270"/>
          <w:jc w:val="center"/>
        </w:trPr>
        <w:tc>
          <w:tcPr>
            <w:tcW w:w="1080" w:type="dxa"/>
            <w:tcBorders>
              <w:top w:val="nil"/>
              <w:left w:val="nil"/>
              <w:bottom w:val="nil"/>
              <w:right w:val="nil"/>
            </w:tcBorders>
            <w:shd w:val="clear" w:color="auto" w:fill="auto"/>
            <w:vAlign w:val="bottom"/>
            <w:hideMark/>
          </w:tcPr>
          <w:p w14:paraId="34140E5E" w14:textId="77777777" w:rsidR="00DF171B" w:rsidRPr="00DF171B" w:rsidRDefault="00DF171B" w:rsidP="00DF171B">
            <w:pPr>
              <w:spacing w:after="0" w:line="240" w:lineRule="auto"/>
              <w:jc w:val="center"/>
              <w:rPr>
                <w:rFonts w:ascii="Calibri" w:eastAsia="Times New Roman" w:hAnsi="Calibri" w:cs="Calibri"/>
                <w:color w:val="000000"/>
                <w:sz w:val="20"/>
                <w:szCs w:val="20"/>
              </w:rPr>
            </w:pPr>
          </w:p>
        </w:tc>
        <w:tc>
          <w:tcPr>
            <w:tcW w:w="3040" w:type="dxa"/>
            <w:tcBorders>
              <w:top w:val="nil"/>
              <w:left w:val="nil"/>
              <w:bottom w:val="nil"/>
              <w:right w:val="nil"/>
            </w:tcBorders>
            <w:shd w:val="clear" w:color="auto" w:fill="auto"/>
            <w:noWrap/>
            <w:vAlign w:val="bottom"/>
            <w:hideMark/>
          </w:tcPr>
          <w:p w14:paraId="00780DB6"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780" w:type="dxa"/>
            <w:tcBorders>
              <w:top w:val="nil"/>
              <w:left w:val="nil"/>
              <w:bottom w:val="nil"/>
              <w:right w:val="nil"/>
            </w:tcBorders>
            <w:shd w:val="clear" w:color="auto" w:fill="auto"/>
            <w:noWrap/>
            <w:vAlign w:val="bottom"/>
            <w:hideMark/>
          </w:tcPr>
          <w:p w14:paraId="18B29F44"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240" w:type="dxa"/>
            <w:tcBorders>
              <w:top w:val="nil"/>
              <w:left w:val="nil"/>
              <w:bottom w:val="nil"/>
              <w:right w:val="nil"/>
            </w:tcBorders>
            <w:shd w:val="clear" w:color="auto" w:fill="auto"/>
            <w:noWrap/>
            <w:vAlign w:val="bottom"/>
            <w:hideMark/>
          </w:tcPr>
          <w:p w14:paraId="1794A443" w14:textId="77777777" w:rsidR="00DF171B" w:rsidRPr="00DF171B" w:rsidRDefault="00DF171B" w:rsidP="00DF171B">
            <w:pPr>
              <w:spacing w:after="0" w:line="240" w:lineRule="auto"/>
              <w:jc w:val="center"/>
              <w:rPr>
                <w:rFonts w:ascii="Times New Roman" w:eastAsia="Times New Roman" w:hAnsi="Times New Roman" w:cs="Times New Roman"/>
                <w:sz w:val="20"/>
                <w:szCs w:val="20"/>
              </w:rPr>
            </w:pPr>
          </w:p>
        </w:tc>
        <w:tc>
          <w:tcPr>
            <w:tcW w:w="2420" w:type="dxa"/>
            <w:tcBorders>
              <w:top w:val="nil"/>
              <w:left w:val="nil"/>
              <w:bottom w:val="nil"/>
              <w:right w:val="nil"/>
            </w:tcBorders>
            <w:shd w:val="clear" w:color="auto" w:fill="auto"/>
            <w:noWrap/>
            <w:vAlign w:val="bottom"/>
            <w:hideMark/>
          </w:tcPr>
          <w:p w14:paraId="3C6E51EE"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780" w:type="dxa"/>
            <w:tcBorders>
              <w:top w:val="nil"/>
              <w:left w:val="nil"/>
              <w:bottom w:val="nil"/>
              <w:right w:val="nil"/>
            </w:tcBorders>
            <w:shd w:val="clear" w:color="auto" w:fill="auto"/>
            <w:noWrap/>
            <w:vAlign w:val="bottom"/>
            <w:hideMark/>
          </w:tcPr>
          <w:p w14:paraId="6F49E067"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240" w:type="dxa"/>
            <w:tcBorders>
              <w:top w:val="nil"/>
              <w:left w:val="nil"/>
              <w:bottom w:val="nil"/>
              <w:right w:val="nil"/>
            </w:tcBorders>
            <w:shd w:val="clear" w:color="auto" w:fill="auto"/>
            <w:noWrap/>
            <w:vAlign w:val="bottom"/>
            <w:hideMark/>
          </w:tcPr>
          <w:p w14:paraId="0032B5C6"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2000" w:type="dxa"/>
            <w:tcBorders>
              <w:top w:val="nil"/>
              <w:left w:val="nil"/>
              <w:bottom w:val="nil"/>
              <w:right w:val="nil"/>
            </w:tcBorders>
            <w:shd w:val="clear" w:color="auto" w:fill="auto"/>
            <w:noWrap/>
            <w:vAlign w:val="bottom"/>
            <w:hideMark/>
          </w:tcPr>
          <w:p w14:paraId="34742534"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780" w:type="dxa"/>
            <w:tcBorders>
              <w:top w:val="nil"/>
              <w:left w:val="nil"/>
              <w:bottom w:val="nil"/>
              <w:right w:val="nil"/>
            </w:tcBorders>
            <w:shd w:val="clear" w:color="auto" w:fill="auto"/>
            <w:noWrap/>
            <w:vAlign w:val="bottom"/>
            <w:hideMark/>
          </w:tcPr>
          <w:p w14:paraId="66C3FF2D" w14:textId="77777777" w:rsidR="00DF171B" w:rsidRPr="00DF171B" w:rsidRDefault="00DF171B" w:rsidP="00DF171B">
            <w:pPr>
              <w:spacing w:after="0" w:line="240" w:lineRule="auto"/>
              <w:rPr>
                <w:rFonts w:ascii="Times New Roman" w:eastAsia="Times New Roman" w:hAnsi="Times New Roman" w:cs="Times New Roman"/>
                <w:sz w:val="20"/>
                <w:szCs w:val="20"/>
              </w:rPr>
            </w:pPr>
          </w:p>
        </w:tc>
      </w:tr>
      <w:tr w:rsidR="00DF171B" w:rsidRPr="00DF171B" w14:paraId="6E88B67F" w14:textId="77777777" w:rsidTr="00DF171B">
        <w:trPr>
          <w:trHeight w:val="260"/>
          <w:jc w:val="center"/>
        </w:trPr>
        <w:tc>
          <w:tcPr>
            <w:tcW w:w="1080" w:type="dxa"/>
            <w:vMerge w:val="restart"/>
            <w:tcBorders>
              <w:top w:val="single" w:sz="8" w:space="0" w:color="auto"/>
              <w:left w:val="single" w:sz="8" w:space="0" w:color="auto"/>
              <w:bottom w:val="single" w:sz="8" w:space="0" w:color="000000"/>
              <w:right w:val="nil"/>
            </w:tcBorders>
            <w:shd w:val="clear" w:color="auto" w:fill="auto"/>
            <w:vAlign w:val="center"/>
            <w:hideMark/>
          </w:tcPr>
          <w:p w14:paraId="00B711C8"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"Bogbean"</w:t>
            </w:r>
          </w:p>
        </w:tc>
        <w:tc>
          <w:tcPr>
            <w:tcW w:w="3040" w:type="dxa"/>
            <w:tcBorders>
              <w:top w:val="single" w:sz="8" w:space="0" w:color="auto"/>
              <w:left w:val="nil"/>
              <w:bottom w:val="nil"/>
              <w:right w:val="nil"/>
            </w:tcBorders>
            <w:shd w:val="clear" w:color="auto" w:fill="auto"/>
            <w:noWrap/>
            <w:vAlign w:val="bottom"/>
            <w:hideMark/>
          </w:tcPr>
          <w:p w14:paraId="0A31DE3B" w14:textId="77777777" w:rsidR="00DF171B" w:rsidRPr="00DF171B" w:rsidRDefault="00DF171B" w:rsidP="00DF171B">
            <w:pPr>
              <w:spacing w:after="0" w:line="240" w:lineRule="auto"/>
              <w:rPr>
                <w:rFonts w:ascii="Calibri" w:eastAsia="Times New Roman" w:hAnsi="Calibri" w:cs="Calibri"/>
                <w:i/>
                <w:iCs/>
                <w:color w:val="000000"/>
                <w:sz w:val="20"/>
                <w:szCs w:val="20"/>
              </w:rPr>
            </w:pPr>
            <w:r w:rsidRPr="00DF171B">
              <w:rPr>
                <w:rFonts w:ascii="Calibri" w:eastAsia="Times New Roman" w:hAnsi="Calibri" w:cs="Calibri"/>
                <w:i/>
                <w:iCs/>
                <w:color w:val="000000"/>
                <w:sz w:val="20"/>
                <w:szCs w:val="20"/>
              </w:rPr>
              <w:t>Menyanthes trifoliata</w:t>
            </w:r>
          </w:p>
        </w:tc>
        <w:tc>
          <w:tcPr>
            <w:tcW w:w="780" w:type="dxa"/>
            <w:tcBorders>
              <w:top w:val="single" w:sz="8" w:space="0" w:color="auto"/>
              <w:left w:val="nil"/>
              <w:bottom w:val="single" w:sz="4" w:space="0" w:color="auto"/>
              <w:right w:val="nil"/>
            </w:tcBorders>
            <w:shd w:val="clear" w:color="auto" w:fill="auto"/>
            <w:noWrap/>
            <w:vAlign w:val="bottom"/>
            <w:hideMark/>
          </w:tcPr>
          <w:p w14:paraId="3627363B"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&lt; 0.01</w:t>
            </w:r>
          </w:p>
        </w:tc>
        <w:tc>
          <w:tcPr>
            <w:tcW w:w="240" w:type="dxa"/>
            <w:tcBorders>
              <w:top w:val="single" w:sz="8" w:space="0" w:color="auto"/>
              <w:left w:val="nil"/>
              <w:bottom w:val="nil"/>
              <w:right w:val="nil"/>
            </w:tcBorders>
            <w:shd w:val="clear" w:color="auto" w:fill="auto"/>
            <w:noWrap/>
            <w:vAlign w:val="bottom"/>
            <w:hideMark/>
          </w:tcPr>
          <w:p w14:paraId="19584EA3" w14:textId="77777777" w:rsidR="00DF171B" w:rsidRPr="00DF171B" w:rsidRDefault="00DF171B" w:rsidP="00DF171B">
            <w:pPr>
              <w:spacing w:after="0" w:line="240" w:lineRule="auto"/>
              <w:rPr>
                <w:rFonts w:ascii="Calibri" w:eastAsia="Times New Roman" w:hAnsi="Calibri" w:cs="Calibri"/>
                <w:color w:val="000000"/>
                <w:sz w:val="20"/>
                <w:szCs w:val="20"/>
              </w:rPr>
            </w:pPr>
            <w:r w:rsidRPr="00DF171B">
              <w:rPr>
                <w:rFonts w:ascii="Calibri" w:eastAsia="Times New Roman" w:hAnsi="Calibri" w:cs="Calibri"/>
                <w:color w:val="000000"/>
                <w:sz w:val="20"/>
                <w:szCs w:val="20"/>
              </w:rPr>
              <w:t> </w:t>
            </w:r>
          </w:p>
        </w:tc>
        <w:tc>
          <w:tcPr>
            <w:tcW w:w="2420" w:type="dxa"/>
            <w:tcBorders>
              <w:top w:val="single" w:sz="8" w:space="0" w:color="auto"/>
              <w:left w:val="nil"/>
              <w:bottom w:val="single" w:sz="4" w:space="0" w:color="auto"/>
              <w:right w:val="nil"/>
            </w:tcBorders>
            <w:shd w:val="clear" w:color="auto" w:fill="auto"/>
            <w:noWrap/>
            <w:vAlign w:val="bottom"/>
            <w:hideMark/>
          </w:tcPr>
          <w:p w14:paraId="6BCD933C" w14:textId="77777777" w:rsidR="00DF171B" w:rsidRPr="00DF171B" w:rsidRDefault="00DF171B" w:rsidP="00DF171B">
            <w:pPr>
              <w:spacing w:after="0" w:line="240" w:lineRule="auto"/>
              <w:rPr>
                <w:rFonts w:ascii="Calibri" w:eastAsia="Times New Roman" w:hAnsi="Calibri" w:cs="Calibri"/>
                <w:i/>
                <w:iCs/>
                <w:color w:val="000000"/>
                <w:sz w:val="20"/>
                <w:szCs w:val="20"/>
              </w:rPr>
            </w:pPr>
            <w:r w:rsidRPr="00DF171B">
              <w:rPr>
                <w:rFonts w:ascii="Calibri" w:eastAsia="Times New Roman" w:hAnsi="Calibri" w:cs="Calibri"/>
                <w:i/>
                <w:iCs/>
                <w:color w:val="000000"/>
                <w:sz w:val="20"/>
                <w:szCs w:val="20"/>
              </w:rPr>
              <w:t>Menyanthes trifoliata</w:t>
            </w:r>
          </w:p>
        </w:tc>
        <w:tc>
          <w:tcPr>
            <w:tcW w:w="780" w:type="dxa"/>
            <w:tcBorders>
              <w:top w:val="single" w:sz="8" w:space="0" w:color="auto"/>
              <w:left w:val="nil"/>
              <w:bottom w:val="single" w:sz="4" w:space="0" w:color="auto"/>
              <w:right w:val="nil"/>
            </w:tcBorders>
            <w:shd w:val="clear" w:color="auto" w:fill="auto"/>
            <w:noWrap/>
            <w:vAlign w:val="bottom"/>
            <w:hideMark/>
          </w:tcPr>
          <w:p w14:paraId="489664B3"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&lt; 0.01</w:t>
            </w:r>
          </w:p>
        </w:tc>
        <w:tc>
          <w:tcPr>
            <w:tcW w:w="240" w:type="dxa"/>
            <w:tcBorders>
              <w:top w:val="single" w:sz="8" w:space="0" w:color="auto"/>
              <w:left w:val="nil"/>
              <w:bottom w:val="nil"/>
              <w:right w:val="nil"/>
            </w:tcBorders>
            <w:shd w:val="clear" w:color="auto" w:fill="auto"/>
            <w:noWrap/>
            <w:vAlign w:val="bottom"/>
            <w:hideMark/>
          </w:tcPr>
          <w:p w14:paraId="4CA20343" w14:textId="77777777" w:rsidR="00DF171B" w:rsidRPr="00DF171B" w:rsidRDefault="00DF171B" w:rsidP="00DF171B">
            <w:pPr>
              <w:spacing w:after="0" w:line="240" w:lineRule="auto"/>
              <w:rPr>
                <w:rFonts w:ascii="Calibri" w:eastAsia="Times New Roman" w:hAnsi="Calibri" w:cs="Calibri"/>
                <w:color w:val="000000"/>
                <w:sz w:val="20"/>
                <w:szCs w:val="20"/>
              </w:rPr>
            </w:pPr>
            <w:r w:rsidRPr="00DF171B">
              <w:rPr>
                <w:rFonts w:ascii="Calibri" w:eastAsia="Times New Roman" w:hAnsi="Calibri" w:cs="Calibri"/>
                <w:color w:val="000000"/>
                <w:sz w:val="20"/>
                <w:szCs w:val="20"/>
              </w:rPr>
              <w:t> </w:t>
            </w:r>
          </w:p>
        </w:tc>
        <w:tc>
          <w:tcPr>
            <w:tcW w:w="2000" w:type="dxa"/>
            <w:tcBorders>
              <w:top w:val="single" w:sz="8" w:space="0" w:color="auto"/>
              <w:left w:val="nil"/>
              <w:bottom w:val="nil"/>
              <w:right w:val="nil"/>
            </w:tcBorders>
            <w:shd w:val="clear" w:color="auto" w:fill="auto"/>
            <w:noWrap/>
            <w:vAlign w:val="bottom"/>
            <w:hideMark/>
          </w:tcPr>
          <w:p w14:paraId="7E64122E" w14:textId="77777777" w:rsidR="00DF171B" w:rsidRPr="00DF171B" w:rsidRDefault="00DF171B" w:rsidP="00DF171B">
            <w:pPr>
              <w:spacing w:after="0" w:line="240" w:lineRule="auto"/>
              <w:rPr>
                <w:rFonts w:ascii="Calibri" w:eastAsia="Times New Roman" w:hAnsi="Calibri" w:cs="Calibri"/>
                <w:i/>
                <w:iCs/>
                <w:sz w:val="20"/>
                <w:szCs w:val="20"/>
              </w:rPr>
            </w:pPr>
            <w:r w:rsidRPr="00DF171B">
              <w:rPr>
                <w:rFonts w:ascii="Calibri" w:eastAsia="Times New Roman" w:hAnsi="Calibri" w:cs="Calibri"/>
                <w:i/>
                <w:iCs/>
                <w:sz w:val="20"/>
                <w:szCs w:val="20"/>
              </w:rPr>
              <w:t>Mentha aquatica</w:t>
            </w:r>
          </w:p>
        </w:tc>
        <w:tc>
          <w:tcPr>
            <w:tcW w:w="780" w:type="dxa"/>
            <w:tcBorders>
              <w:top w:val="single" w:sz="8" w:space="0" w:color="auto"/>
              <w:left w:val="nil"/>
              <w:bottom w:val="single" w:sz="4" w:space="0" w:color="auto"/>
              <w:right w:val="single" w:sz="8" w:space="0" w:color="auto"/>
            </w:tcBorders>
            <w:shd w:val="clear" w:color="auto" w:fill="auto"/>
            <w:noWrap/>
            <w:vAlign w:val="bottom"/>
            <w:hideMark/>
          </w:tcPr>
          <w:p w14:paraId="601A5DAE"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&lt; 0.01</w:t>
            </w:r>
          </w:p>
        </w:tc>
      </w:tr>
      <w:tr w:rsidR="00DF171B" w:rsidRPr="00DF171B" w14:paraId="45734313" w14:textId="77777777" w:rsidTr="00DF171B">
        <w:trPr>
          <w:trHeight w:val="260"/>
          <w:jc w:val="center"/>
        </w:trPr>
        <w:tc>
          <w:tcPr>
            <w:tcW w:w="1080" w:type="dxa"/>
            <w:vMerge/>
            <w:tcBorders>
              <w:top w:val="single" w:sz="8" w:space="0" w:color="auto"/>
              <w:left w:val="single" w:sz="8" w:space="0" w:color="auto"/>
              <w:bottom w:val="single" w:sz="8" w:space="0" w:color="000000"/>
              <w:right w:val="nil"/>
            </w:tcBorders>
            <w:vAlign w:val="center"/>
            <w:hideMark/>
          </w:tcPr>
          <w:p w14:paraId="0DCE219F" w14:textId="77777777" w:rsidR="00DF171B" w:rsidRPr="00DF171B" w:rsidRDefault="00DF171B" w:rsidP="00DF171B">
            <w:pPr>
              <w:spacing w:after="0" w:line="240" w:lineRule="auto"/>
              <w:rPr>
                <w:rFonts w:ascii="Calibri" w:eastAsia="Times New Roman" w:hAnsi="Calibri" w:cs="Calibri"/>
                <w:color w:val="000000"/>
                <w:sz w:val="20"/>
                <w:szCs w:val="20"/>
              </w:rPr>
            </w:pPr>
          </w:p>
        </w:tc>
        <w:tc>
          <w:tcPr>
            <w:tcW w:w="3040" w:type="dxa"/>
            <w:tcBorders>
              <w:top w:val="single" w:sz="4" w:space="0" w:color="auto"/>
              <w:left w:val="nil"/>
              <w:bottom w:val="single" w:sz="4" w:space="0" w:color="auto"/>
              <w:right w:val="nil"/>
            </w:tcBorders>
            <w:shd w:val="clear" w:color="auto" w:fill="auto"/>
            <w:noWrap/>
            <w:vAlign w:val="bottom"/>
            <w:hideMark/>
          </w:tcPr>
          <w:p w14:paraId="37EC916D" w14:textId="77777777" w:rsidR="00DF171B" w:rsidRPr="00DF171B" w:rsidRDefault="00DF171B" w:rsidP="00DF171B">
            <w:pPr>
              <w:spacing w:after="0" w:line="240" w:lineRule="auto"/>
              <w:rPr>
                <w:rFonts w:ascii="Calibri" w:eastAsia="Times New Roman" w:hAnsi="Calibri" w:cs="Calibri"/>
                <w:i/>
                <w:iCs/>
                <w:sz w:val="20"/>
                <w:szCs w:val="20"/>
              </w:rPr>
            </w:pPr>
            <w:r w:rsidRPr="00DF171B">
              <w:rPr>
                <w:rFonts w:ascii="Calibri" w:eastAsia="Times New Roman" w:hAnsi="Calibri" w:cs="Calibri"/>
                <w:i/>
                <w:iCs/>
                <w:sz w:val="20"/>
                <w:szCs w:val="20"/>
              </w:rPr>
              <w:t>Myosotis scorpioides</w:t>
            </w:r>
          </w:p>
        </w:tc>
        <w:tc>
          <w:tcPr>
            <w:tcW w:w="780" w:type="dxa"/>
            <w:tcBorders>
              <w:top w:val="nil"/>
              <w:left w:val="nil"/>
              <w:bottom w:val="single" w:sz="4" w:space="0" w:color="auto"/>
              <w:right w:val="nil"/>
            </w:tcBorders>
            <w:shd w:val="clear" w:color="auto" w:fill="auto"/>
            <w:noWrap/>
            <w:vAlign w:val="bottom"/>
            <w:hideMark/>
          </w:tcPr>
          <w:p w14:paraId="0993D313"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&lt; 0.01</w:t>
            </w:r>
          </w:p>
        </w:tc>
        <w:tc>
          <w:tcPr>
            <w:tcW w:w="240" w:type="dxa"/>
            <w:tcBorders>
              <w:top w:val="nil"/>
              <w:left w:val="nil"/>
              <w:bottom w:val="nil"/>
              <w:right w:val="nil"/>
            </w:tcBorders>
            <w:shd w:val="clear" w:color="auto" w:fill="auto"/>
            <w:noWrap/>
            <w:vAlign w:val="bottom"/>
            <w:hideMark/>
          </w:tcPr>
          <w:p w14:paraId="07153687" w14:textId="77777777" w:rsidR="00DF171B" w:rsidRPr="00DF171B" w:rsidRDefault="00DF171B" w:rsidP="00DF171B">
            <w:pPr>
              <w:spacing w:after="0" w:line="240" w:lineRule="auto"/>
              <w:jc w:val="center"/>
              <w:rPr>
                <w:rFonts w:ascii="Calibri" w:eastAsia="Times New Roman" w:hAnsi="Calibri" w:cs="Calibri"/>
                <w:color w:val="000000"/>
                <w:sz w:val="20"/>
                <w:szCs w:val="20"/>
              </w:rPr>
            </w:pPr>
          </w:p>
        </w:tc>
        <w:tc>
          <w:tcPr>
            <w:tcW w:w="2420" w:type="dxa"/>
            <w:tcBorders>
              <w:top w:val="nil"/>
              <w:left w:val="nil"/>
              <w:bottom w:val="nil"/>
              <w:right w:val="nil"/>
            </w:tcBorders>
            <w:shd w:val="clear" w:color="auto" w:fill="auto"/>
            <w:noWrap/>
            <w:vAlign w:val="bottom"/>
            <w:hideMark/>
          </w:tcPr>
          <w:p w14:paraId="53D99C7A" w14:textId="77777777" w:rsidR="00DF171B" w:rsidRPr="00DF171B" w:rsidRDefault="00DF171B" w:rsidP="00DF171B">
            <w:pPr>
              <w:spacing w:after="0" w:line="240" w:lineRule="auto"/>
              <w:rPr>
                <w:rFonts w:ascii="Calibri" w:eastAsia="Times New Roman" w:hAnsi="Calibri" w:cs="Calibri"/>
                <w:i/>
                <w:iCs/>
                <w:sz w:val="20"/>
                <w:szCs w:val="20"/>
              </w:rPr>
            </w:pPr>
            <w:r w:rsidRPr="00DF171B">
              <w:rPr>
                <w:rFonts w:ascii="Calibri" w:eastAsia="Times New Roman" w:hAnsi="Calibri" w:cs="Calibri"/>
                <w:i/>
                <w:iCs/>
                <w:sz w:val="20"/>
                <w:szCs w:val="20"/>
              </w:rPr>
              <w:t>Leersia oryzoides</w:t>
            </w:r>
          </w:p>
        </w:tc>
        <w:tc>
          <w:tcPr>
            <w:tcW w:w="780" w:type="dxa"/>
            <w:tcBorders>
              <w:top w:val="nil"/>
              <w:left w:val="nil"/>
              <w:bottom w:val="single" w:sz="4" w:space="0" w:color="auto"/>
              <w:right w:val="nil"/>
            </w:tcBorders>
            <w:shd w:val="clear" w:color="auto" w:fill="auto"/>
            <w:noWrap/>
            <w:vAlign w:val="bottom"/>
            <w:hideMark/>
          </w:tcPr>
          <w:p w14:paraId="5E54E071"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&lt; 0.01</w:t>
            </w:r>
          </w:p>
        </w:tc>
        <w:tc>
          <w:tcPr>
            <w:tcW w:w="240" w:type="dxa"/>
            <w:tcBorders>
              <w:top w:val="nil"/>
              <w:left w:val="nil"/>
              <w:bottom w:val="nil"/>
              <w:right w:val="nil"/>
            </w:tcBorders>
            <w:shd w:val="clear" w:color="auto" w:fill="auto"/>
            <w:noWrap/>
            <w:vAlign w:val="bottom"/>
            <w:hideMark/>
          </w:tcPr>
          <w:p w14:paraId="79332D02" w14:textId="77777777" w:rsidR="00DF171B" w:rsidRPr="00DF171B" w:rsidRDefault="00DF171B" w:rsidP="00DF171B">
            <w:pPr>
              <w:spacing w:after="0" w:line="240" w:lineRule="auto"/>
              <w:jc w:val="center"/>
              <w:rPr>
                <w:rFonts w:ascii="Calibri" w:eastAsia="Times New Roman" w:hAnsi="Calibri" w:cs="Calibri"/>
                <w:color w:val="000000"/>
                <w:sz w:val="20"/>
                <w:szCs w:val="20"/>
              </w:rPr>
            </w:pPr>
          </w:p>
        </w:tc>
        <w:tc>
          <w:tcPr>
            <w:tcW w:w="2000" w:type="dxa"/>
            <w:tcBorders>
              <w:top w:val="single" w:sz="4" w:space="0" w:color="auto"/>
              <w:left w:val="nil"/>
              <w:bottom w:val="single" w:sz="4" w:space="0" w:color="auto"/>
              <w:right w:val="nil"/>
            </w:tcBorders>
            <w:shd w:val="clear" w:color="auto" w:fill="auto"/>
            <w:noWrap/>
            <w:vAlign w:val="bottom"/>
            <w:hideMark/>
          </w:tcPr>
          <w:p w14:paraId="3B529D63" w14:textId="77777777" w:rsidR="00DF171B" w:rsidRPr="00DF171B" w:rsidRDefault="00DF171B" w:rsidP="00DF171B">
            <w:pPr>
              <w:spacing w:after="0" w:line="240" w:lineRule="auto"/>
              <w:rPr>
                <w:rFonts w:ascii="Calibri" w:eastAsia="Times New Roman" w:hAnsi="Calibri" w:cs="Calibri"/>
                <w:i/>
                <w:iCs/>
                <w:color w:val="000000"/>
                <w:sz w:val="20"/>
                <w:szCs w:val="20"/>
              </w:rPr>
            </w:pPr>
            <w:r w:rsidRPr="00DF171B">
              <w:rPr>
                <w:rFonts w:ascii="Calibri" w:eastAsia="Times New Roman" w:hAnsi="Calibri" w:cs="Calibri"/>
                <w:i/>
                <w:iCs/>
                <w:color w:val="000000"/>
                <w:sz w:val="20"/>
                <w:szCs w:val="20"/>
              </w:rPr>
              <w:t>Menyanthes trifoliata</w:t>
            </w:r>
          </w:p>
        </w:tc>
        <w:tc>
          <w:tcPr>
            <w:tcW w:w="780" w:type="dxa"/>
            <w:tcBorders>
              <w:top w:val="nil"/>
              <w:left w:val="nil"/>
              <w:bottom w:val="single" w:sz="4" w:space="0" w:color="auto"/>
              <w:right w:val="single" w:sz="8" w:space="0" w:color="auto"/>
            </w:tcBorders>
            <w:shd w:val="clear" w:color="auto" w:fill="auto"/>
            <w:noWrap/>
            <w:vAlign w:val="bottom"/>
            <w:hideMark/>
          </w:tcPr>
          <w:p w14:paraId="6B6CBBF3"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&lt; 0.01</w:t>
            </w:r>
          </w:p>
        </w:tc>
      </w:tr>
      <w:tr w:rsidR="00DF171B" w:rsidRPr="00DF171B" w14:paraId="260B5543" w14:textId="77777777" w:rsidTr="00DF171B">
        <w:trPr>
          <w:trHeight w:val="260"/>
          <w:jc w:val="center"/>
        </w:trPr>
        <w:tc>
          <w:tcPr>
            <w:tcW w:w="1080" w:type="dxa"/>
            <w:vMerge/>
            <w:tcBorders>
              <w:top w:val="single" w:sz="8" w:space="0" w:color="auto"/>
              <w:left w:val="single" w:sz="8" w:space="0" w:color="auto"/>
              <w:bottom w:val="single" w:sz="8" w:space="0" w:color="000000"/>
              <w:right w:val="nil"/>
            </w:tcBorders>
            <w:vAlign w:val="center"/>
            <w:hideMark/>
          </w:tcPr>
          <w:p w14:paraId="71E11C05" w14:textId="77777777" w:rsidR="00DF171B" w:rsidRPr="00DF171B" w:rsidRDefault="00DF171B" w:rsidP="00DF171B">
            <w:pPr>
              <w:spacing w:after="0" w:line="240" w:lineRule="auto"/>
              <w:rPr>
                <w:rFonts w:ascii="Calibri" w:eastAsia="Times New Roman" w:hAnsi="Calibri" w:cs="Calibri"/>
                <w:color w:val="000000"/>
                <w:sz w:val="20"/>
                <w:szCs w:val="20"/>
              </w:rPr>
            </w:pPr>
          </w:p>
        </w:tc>
        <w:tc>
          <w:tcPr>
            <w:tcW w:w="3040" w:type="dxa"/>
            <w:tcBorders>
              <w:top w:val="nil"/>
              <w:left w:val="nil"/>
              <w:bottom w:val="nil"/>
              <w:right w:val="nil"/>
            </w:tcBorders>
            <w:shd w:val="clear" w:color="auto" w:fill="auto"/>
            <w:noWrap/>
            <w:vAlign w:val="bottom"/>
            <w:hideMark/>
          </w:tcPr>
          <w:p w14:paraId="63FCF023" w14:textId="77777777" w:rsidR="00DF171B" w:rsidRPr="00DF171B" w:rsidRDefault="00DF171B" w:rsidP="00DF171B">
            <w:pPr>
              <w:spacing w:after="0" w:line="240" w:lineRule="auto"/>
              <w:rPr>
                <w:rFonts w:ascii="Calibri" w:eastAsia="Times New Roman" w:hAnsi="Calibri" w:cs="Calibri"/>
                <w:i/>
                <w:iCs/>
                <w:color w:val="000000"/>
                <w:sz w:val="20"/>
                <w:szCs w:val="20"/>
              </w:rPr>
            </w:pPr>
            <w:r w:rsidRPr="00DF171B">
              <w:rPr>
                <w:rFonts w:ascii="Calibri" w:eastAsia="Times New Roman" w:hAnsi="Calibri" w:cs="Calibri"/>
                <w:i/>
                <w:iCs/>
                <w:color w:val="000000"/>
                <w:sz w:val="20"/>
                <w:szCs w:val="20"/>
              </w:rPr>
              <w:t>Juncus articulatus</w:t>
            </w:r>
          </w:p>
        </w:tc>
        <w:tc>
          <w:tcPr>
            <w:tcW w:w="780" w:type="dxa"/>
            <w:tcBorders>
              <w:top w:val="nil"/>
              <w:left w:val="nil"/>
              <w:bottom w:val="single" w:sz="4" w:space="0" w:color="auto"/>
              <w:right w:val="nil"/>
            </w:tcBorders>
            <w:shd w:val="clear" w:color="auto" w:fill="auto"/>
            <w:noWrap/>
            <w:vAlign w:val="bottom"/>
            <w:hideMark/>
          </w:tcPr>
          <w:p w14:paraId="79956686"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&lt; 0.01</w:t>
            </w:r>
          </w:p>
        </w:tc>
        <w:tc>
          <w:tcPr>
            <w:tcW w:w="240" w:type="dxa"/>
            <w:tcBorders>
              <w:top w:val="nil"/>
              <w:left w:val="nil"/>
              <w:bottom w:val="nil"/>
              <w:right w:val="nil"/>
            </w:tcBorders>
            <w:shd w:val="clear" w:color="auto" w:fill="auto"/>
            <w:noWrap/>
            <w:vAlign w:val="bottom"/>
            <w:hideMark/>
          </w:tcPr>
          <w:p w14:paraId="738B0D86" w14:textId="77777777" w:rsidR="00DF171B" w:rsidRPr="00DF171B" w:rsidRDefault="00DF171B" w:rsidP="00DF171B">
            <w:pPr>
              <w:spacing w:after="0" w:line="240" w:lineRule="auto"/>
              <w:jc w:val="center"/>
              <w:rPr>
                <w:rFonts w:ascii="Calibri" w:eastAsia="Times New Roman" w:hAnsi="Calibri" w:cs="Calibri"/>
                <w:color w:val="000000"/>
                <w:sz w:val="20"/>
                <w:szCs w:val="20"/>
              </w:rPr>
            </w:pPr>
          </w:p>
        </w:tc>
        <w:tc>
          <w:tcPr>
            <w:tcW w:w="2420" w:type="dxa"/>
            <w:tcBorders>
              <w:top w:val="single" w:sz="4" w:space="0" w:color="auto"/>
              <w:left w:val="nil"/>
              <w:bottom w:val="single" w:sz="4" w:space="0" w:color="auto"/>
              <w:right w:val="nil"/>
            </w:tcBorders>
            <w:shd w:val="clear" w:color="auto" w:fill="auto"/>
            <w:noWrap/>
            <w:vAlign w:val="bottom"/>
            <w:hideMark/>
          </w:tcPr>
          <w:p w14:paraId="3892CEC8" w14:textId="77777777" w:rsidR="00DF171B" w:rsidRPr="00DF171B" w:rsidRDefault="00DF171B" w:rsidP="00DF171B">
            <w:pPr>
              <w:spacing w:after="0" w:line="240" w:lineRule="auto"/>
              <w:rPr>
                <w:rFonts w:ascii="Calibri" w:eastAsia="Times New Roman" w:hAnsi="Calibri" w:cs="Calibri"/>
                <w:i/>
                <w:iCs/>
                <w:sz w:val="20"/>
                <w:szCs w:val="20"/>
              </w:rPr>
            </w:pPr>
            <w:r w:rsidRPr="00DF171B">
              <w:rPr>
                <w:rFonts w:ascii="Calibri" w:eastAsia="Times New Roman" w:hAnsi="Calibri" w:cs="Calibri"/>
                <w:i/>
                <w:iCs/>
                <w:sz w:val="20"/>
                <w:szCs w:val="20"/>
              </w:rPr>
              <w:t>Mentha aquatica</w:t>
            </w:r>
          </w:p>
        </w:tc>
        <w:tc>
          <w:tcPr>
            <w:tcW w:w="780" w:type="dxa"/>
            <w:tcBorders>
              <w:top w:val="nil"/>
              <w:left w:val="nil"/>
              <w:bottom w:val="single" w:sz="4" w:space="0" w:color="auto"/>
              <w:right w:val="nil"/>
            </w:tcBorders>
            <w:shd w:val="clear" w:color="auto" w:fill="auto"/>
            <w:noWrap/>
            <w:vAlign w:val="bottom"/>
            <w:hideMark/>
          </w:tcPr>
          <w:p w14:paraId="7313A74B"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&lt; 0.01</w:t>
            </w:r>
          </w:p>
        </w:tc>
        <w:tc>
          <w:tcPr>
            <w:tcW w:w="240" w:type="dxa"/>
            <w:tcBorders>
              <w:top w:val="nil"/>
              <w:left w:val="nil"/>
              <w:bottom w:val="nil"/>
              <w:right w:val="nil"/>
            </w:tcBorders>
            <w:shd w:val="clear" w:color="auto" w:fill="auto"/>
            <w:noWrap/>
            <w:vAlign w:val="bottom"/>
            <w:hideMark/>
          </w:tcPr>
          <w:p w14:paraId="5405E3E0" w14:textId="77777777" w:rsidR="00DF171B" w:rsidRPr="00DF171B" w:rsidRDefault="00DF171B" w:rsidP="00DF171B">
            <w:pPr>
              <w:spacing w:after="0" w:line="240" w:lineRule="auto"/>
              <w:jc w:val="center"/>
              <w:rPr>
                <w:rFonts w:ascii="Calibri" w:eastAsia="Times New Roman" w:hAnsi="Calibri" w:cs="Calibri"/>
                <w:color w:val="000000"/>
                <w:sz w:val="20"/>
                <w:szCs w:val="20"/>
              </w:rPr>
            </w:pPr>
          </w:p>
        </w:tc>
        <w:tc>
          <w:tcPr>
            <w:tcW w:w="2000" w:type="dxa"/>
            <w:tcBorders>
              <w:top w:val="nil"/>
              <w:left w:val="nil"/>
              <w:bottom w:val="single" w:sz="4" w:space="0" w:color="auto"/>
              <w:right w:val="nil"/>
            </w:tcBorders>
            <w:shd w:val="clear" w:color="auto" w:fill="auto"/>
            <w:noWrap/>
            <w:vAlign w:val="bottom"/>
            <w:hideMark/>
          </w:tcPr>
          <w:p w14:paraId="0103FD7E" w14:textId="77777777" w:rsidR="00DF171B" w:rsidRPr="00DF171B" w:rsidRDefault="00DF171B" w:rsidP="00DF171B">
            <w:pPr>
              <w:spacing w:after="0" w:line="240" w:lineRule="auto"/>
              <w:rPr>
                <w:rFonts w:ascii="Calibri" w:eastAsia="Times New Roman" w:hAnsi="Calibri" w:cs="Calibri"/>
                <w:i/>
                <w:iCs/>
                <w:color w:val="000000"/>
                <w:sz w:val="20"/>
                <w:szCs w:val="20"/>
              </w:rPr>
            </w:pPr>
            <w:r w:rsidRPr="00DF171B">
              <w:rPr>
                <w:rFonts w:ascii="Calibri" w:eastAsia="Times New Roman" w:hAnsi="Calibri" w:cs="Calibri"/>
                <w:i/>
                <w:iCs/>
                <w:color w:val="000000"/>
                <w:sz w:val="20"/>
                <w:szCs w:val="20"/>
              </w:rPr>
              <w:t>Lysimachia thyrsiflora</w:t>
            </w:r>
          </w:p>
        </w:tc>
        <w:tc>
          <w:tcPr>
            <w:tcW w:w="780" w:type="dxa"/>
            <w:tcBorders>
              <w:top w:val="nil"/>
              <w:left w:val="nil"/>
              <w:bottom w:val="single" w:sz="4" w:space="0" w:color="auto"/>
              <w:right w:val="single" w:sz="8" w:space="0" w:color="auto"/>
            </w:tcBorders>
            <w:shd w:val="clear" w:color="auto" w:fill="auto"/>
            <w:noWrap/>
            <w:vAlign w:val="bottom"/>
            <w:hideMark/>
          </w:tcPr>
          <w:p w14:paraId="11207A95"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&lt; 0.01</w:t>
            </w:r>
          </w:p>
        </w:tc>
      </w:tr>
      <w:tr w:rsidR="00DF171B" w:rsidRPr="00DF171B" w14:paraId="114129E8" w14:textId="77777777" w:rsidTr="00DF171B">
        <w:trPr>
          <w:trHeight w:val="260"/>
          <w:jc w:val="center"/>
        </w:trPr>
        <w:tc>
          <w:tcPr>
            <w:tcW w:w="1080" w:type="dxa"/>
            <w:vMerge/>
            <w:tcBorders>
              <w:top w:val="single" w:sz="8" w:space="0" w:color="auto"/>
              <w:left w:val="single" w:sz="8" w:space="0" w:color="auto"/>
              <w:bottom w:val="single" w:sz="8" w:space="0" w:color="000000"/>
              <w:right w:val="nil"/>
            </w:tcBorders>
            <w:vAlign w:val="center"/>
            <w:hideMark/>
          </w:tcPr>
          <w:p w14:paraId="1BD2B3FC" w14:textId="77777777" w:rsidR="00DF171B" w:rsidRPr="00DF171B" w:rsidRDefault="00DF171B" w:rsidP="00DF171B">
            <w:pPr>
              <w:spacing w:after="0" w:line="240" w:lineRule="auto"/>
              <w:rPr>
                <w:rFonts w:ascii="Calibri" w:eastAsia="Times New Roman" w:hAnsi="Calibri" w:cs="Calibri"/>
                <w:color w:val="000000"/>
                <w:sz w:val="20"/>
                <w:szCs w:val="20"/>
              </w:rPr>
            </w:pPr>
          </w:p>
        </w:tc>
        <w:tc>
          <w:tcPr>
            <w:tcW w:w="3040" w:type="dxa"/>
            <w:tcBorders>
              <w:top w:val="single" w:sz="4" w:space="0" w:color="auto"/>
              <w:left w:val="nil"/>
              <w:bottom w:val="single" w:sz="4" w:space="0" w:color="auto"/>
              <w:right w:val="nil"/>
            </w:tcBorders>
            <w:shd w:val="clear" w:color="auto" w:fill="auto"/>
            <w:noWrap/>
            <w:vAlign w:val="bottom"/>
            <w:hideMark/>
          </w:tcPr>
          <w:p w14:paraId="7D4F950F" w14:textId="77777777" w:rsidR="00DF171B" w:rsidRPr="00DF171B" w:rsidRDefault="00DF171B" w:rsidP="00DF171B">
            <w:pPr>
              <w:spacing w:after="0" w:line="240" w:lineRule="auto"/>
              <w:rPr>
                <w:rFonts w:ascii="Calibri" w:eastAsia="Times New Roman" w:hAnsi="Calibri" w:cs="Calibri"/>
                <w:i/>
                <w:iCs/>
                <w:sz w:val="20"/>
                <w:szCs w:val="20"/>
              </w:rPr>
            </w:pPr>
            <w:r w:rsidRPr="00DF171B">
              <w:rPr>
                <w:rFonts w:ascii="Calibri" w:eastAsia="Times New Roman" w:hAnsi="Calibri" w:cs="Calibri"/>
                <w:i/>
                <w:iCs/>
                <w:sz w:val="20"/>
                <w:szCs w:val="20"/>
              </w:rPr>
              <w:t>Lythrum salicaria</w:t>
            </w:r>
          </w:p>
        </w:tc>
        <w:tc>
          <w:tcPr>
            <w:tcW w:w="780" w:type="dxa"/>
            <w:tcBorders>
              <w:top w:val="nil"/>
              <w:left w:val="nil"/>
              <w:bottom w:val="single" w:sz="4" w:space="0" w:color="auto"/>
              <w:right w:val="nil"/>
            </w:tcBorders>
            <w:shd w:val="clear" w:color="auto" w:fill="auto"/>
            <w:noWrap/>
            <w:vAlign w:val="bottom"/>
            <w:hideMark/>
          </w:tcPr>
          <w:p w14:paraId="71166615"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&lt; 0.01</w:t>
            </w:r>
          </w:p>
        </w:tc>
        <w:tc>
          <w:tcPr>
            <w:tcW w:w="240" w:type="dxa"/>
            <w:tcBorders>
              <w:top w:val="nil"/>
              <w:left w:val="nil"/>
              <w:bottom w:val="nil"/>
              <w:right w:val="nil"/>
            </w:tcBorders>
            <w:shd w:val="clear" w:color="auto" w:fill="auto"/>
            <w:noWrap/>
            <w:vAlign w:val="bottom"/>
            <w:hideMark/>
          </w:tcPr>
          <w:p w14:paraId="03571F01" w14:textId="77777777" w:rsidR="00DF171B" w:rsidRPr="00DF171B" w:rsidRDefault="00DF171B" w:rsidP="00DF171B">
            <w:pPr>
              <w:spacing w:after="0" w:line="240" w:lineRule="auto"/>
              <w:jc w:val="center"/>
              <w:rPr>
                <w:rFonts w:ascii="Calibri" w:eastAsia="Times New Roman" w:hAnsi="Calibri" w:cs="Calibri"/>
                <w:color w:val="000000"/>
                <w:sz w:val="20"/>
                <w:szCs w:val="20"/>
              </w:rPr>
            </w:pPr>
          </w:p>
        </w:tc>
        <w:tc>
          <w:tcPr>
            <w:tcW w:w="2420" w:type="dxa"/>
            <w:tcBorders>
              <w:top w:val="nil"/>
              <w:left w:val="nil"/>
              <w:bottom w:val="single" w:sz="4" w:space="0" w:color="auto"/>
              <w:right w:val="nil"/>
            </w:tcBorders>
            <w:shd w:val="clear" w:color="auto" w:fill="auto"/>
            <w:noWrap/>
            <w:vAlign w:val="bottom"/>
            <w:hideMark/>
          </w:tcPr>
          <w:p w14:paraId="404D2814" w14:textId="77777777" w:rsidR="00DF171B" w:rsidRPr="00DF171B" w:rsidRDefault="00DF171B" w:rsidP="00DF171B">
            <w:pPr>
              <w:spacing w:after="0" w:line="240" w:lineRule="auto"/>
              <w:rPr>
                <w:rFonts w:ascii="Calibri" w:eastAsia="Times New Roman" w:hAnsi="Calibri" w:cs="Calibri"/>
                <w:i/>
                <w:iCs/>
                <w:sz w:val="20"/>
                <w:szCs w:val="20"/>
              </w:rPr>
            </w:pPr>
            <w:r w:rsidRPr="00DF171B">
              <w:rPr>
                <w:rFonts w:ascii="Calibri" w:eastAsia="Times New Roman" w:hAnsi="Calibri" w:cs="Calibri"/>
                <w:i/>
                <w:iCs/>
                <w:sz w:val="20"/>
                <w:szCs w:val="20"/>
              </w:rPr>
              <w:t>Bidens cernua</w:t>
            </w:r>
          </w:p>
        </w:tc>
        <w:tc>
          <w:tcPr>
            <w:tcW w:w="780" w:type="dxa"/>
            <w:tcBorders>
              <w:top w:val="nil"/>
              <w:left w:val="nil"/>
              <w:bottom w:val="single" w:sz="4" w:space="0" w:color="auto"/>
              <w:right w:val="nil"/>
            </w:tcBorders>
            <w:shd w:val="clear" w:color="auto" w:fill="auto"/>
            <w:noWrap/>
            <w:vAlign w:val="bottom"/>
            <w:hideMark/>
          </w:tcPr>
          <w:p w14:paraId="6B076260"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&lt; 0.01</w:t>
            </w:r>
          </w:p>
        </w:tc>
        <w:tc>
          <w:tcPr>
            <w:tcW w:w="240" w:type="dxa"/>
            <w:tcBorders>
              <w:top w:val="nil"/>
              <w:left w:val="nil"/>
              <w:bottom w:val="nil"/>
              <w:right w:val="nil"/>
            </w:tcBorders>
            <w:shd w:val="clear" w:color="auto" w:fill="auto"/>
            <w:noWrap/>
            <w:vAlign w:val="bottom"/>
            <w:hideMark/>
          </w:tcPr>
          <w:p w14:paraId="1555F849" w14:textId="77777777" w:rsidR="00DF171B" w:rsidRPr="00DF171B" w:rsidRDefault="00DF171B" w:rsidP="00DF171B">
            <w:pPr>
              <w:spacing w:after="0" w:line="240" w:lineRule="auto"/>
              <w:jc w:val="center"/>
              <w:rPr>
                <w:rFonts w:ascii="Calibri" w:eastAsia="Times New Roman" w:hAnsi="Calibri" w:cs="Calibri"/>
                <w:color w:val="000000"/>
                <w:sz w:val="20"/>
                <w:szCs w:val="20"/>
              </w:rPr>
            </w:pPr>
          </w:p>
        </w:tc>
        <w:tc>
          <w:tcPr>
            <w:tcW w:w="2000" w:type="dxa"/>
            <w:tcBorders>
              <w:top w:val="nil"/>
              <w:left w:val="nil"/>
              <w:bottom w:val="nil"/>
              <w:right w:val="nil"/>
            </w:tcBorders>
            <w:shd w:val="clear" w:color="auto" w:fill="auto"/>
            <w:noWrap/>
            <w:vAlign w:val="bottom"/>
            <w:hideMark/>
          </w:tcPr>
          <w:p w14:paraId="1E22C24B" w14:textId="77777777" w:rsidR="00DF171B" w:rsidRPr="00DF171B" w:rsidRDefault="00DF171B" w:rsidP="00DF171B">
            <w:pPr>
              <w:spacing w:after="0" w:line="240" w:lineRule="auto"/>
              <w:rPr>
                <w:rFonts w:ascii="Calibri" w:eastAsia="Times New Roman" w:hAnsi="Calibri" w:cs="Calibri"/>
                <w:i/>
                <w:iCs/>
                <w:color w:val="000000"/>
                <w:sz w:val="20"/>
                <w:szCs w:val="20"/>
              </w:rPr>
            </w:pPr>
            <w:r w:rsidRPr="00DF171B">
              <w:rPr>
                <w:rFonts w:ascii="Calibri" w:eastAsia="Times New Roman" w:hAnsi="Calibri" w:cs="Calibri"/>
                <w:i/>
                <w:iCs/>
                <w:color w:val="000000"/>
                <w:sz w:val="20"/>
                <w:szCs w:val="20"/>
              </w:rPr>
              <w:t>Salix lucida</w:t>
            </w:r>
          </w:p>
        </w:tc>
        <w:tc>
          <w:tcPr>
            <w:tcW w:w="780" w:type="dxa"/>
            <w:tcBorders>
              <w:top w:val="nil"/>
              <w:left w:val="nil"/>
              <w:bottom w:val="single" w:sz="4" w:space="0" w:color="auto"/>
              <w:right w:val="single" w:sz="8" w:space="0" w:color="auto"/>
            </w:tcBorders>
            <w:shd w:val="clear" w:color="auto" w:fill="auto"/>
            <w:noWrap/>
            <w:vAlign w:val="bottom"/>
            <w:hideMark/>
          </w:tcPr>
          <w:p w14:paraId="36846C72"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&lt; 0.01</w:t>
            </w:r>
          </w:p>
        </w:tc>
      </w:tr>
      <w:tr w:rsidR="00DF171B" w:rsidRPr="00DF171B" w14:paraId="5D1FDFB5" w14:textId="77777777" w:rsidTr="00DF171B">
        <w:trPr>
          <w:trHeight w:val="260"/>
          <w:jc w:val="center"/>
        </w:trPr>
        <w:tc>
          <w:tcPr>
            <w:tcW w:w="1080" w:type="dxa"/>
            <w:vMerge/>
            <w:tcBorders>
              <w:top w:val="single" w:sz="8" w:space="0" w:color="auto"/>
              <w:left w:val="single" w:sz="8" w:space="0" w:color="auto"/>
              <w:bottom w:val="single" w:sz="8" w:space="0" w:color="000000"/>
              <w:right w:val="nil"/>
            </w:tcBorders>
            <w:vAlign w:val="center"/>
            <w:hideMark/>
          </w:tcPr>
          <w:p w14:paraId="0BF1709E" w14:textId="77777777" w:rsidR="00DF171B" w:rsidRPr="00DF171B" w:rsidRDefault="00DF171B" w:rsidP="00DF171B">
            <w:pPr>
              <w:spacing w:after="0" w:line="240" w:lineRule="auto"/>
              <w:rPr>
                <w:rFonts w:ascii="Calibri" w:eastAsia="Times New Roman" w:hAnsi="Calibri" w:cs="Calibri"/>
                <w:color w:val="000000"/>
                <w:sz w:val="20"/>
                <w:szCs w:val="20"/>
              </w:rPr>
            </w:pPr>
          </w:p>
        </w:tc>
        <w:tc>
          <w:tcPr>
            <w:tcW w:w="3040" w:type="dxa"/>
            <w:tcBorders>
              <w:top w:val="nil"/>
              <w:left w:val="nil"/>
              <w:bottom w:val="nil"/>
              <w:right w:val="nil"/>
            </w:tcBorders>
            <w:shd w:val="clear" w:color="auto" w:fill="auto"/>
            <w:noWrap/>
            <w:vAlign w:val="bottom"/>
            <w:hideMark/>
          </w:tcPr>
          <w:p w14:paraId="487A0DE0" w14:textId="77777777" w:rsidR="00DF171B" w:rsidRPr="00DF171B" w:rsidRDefault="00DF171B" w:rsidP="00DF171B">
            <w:pPr>
              <w:spacing w:after="0" w:line="240" w:lineRule="auto"/>
              <w:rPr>
                <w:rFonts w:ascii="Calibri" w:eastAsia="Times New Roman" w:hAnsi="Calibri" w:cs="Calibri"/>
                <w:i/>
                <w:iCs/>
                <w:color w:val="000000"/>
                <w:sz w:val="20"/>
                <w:szCs w:val="20"/>
              </w:rPr>
            </w:pPr>
            <w:r w:rsidRPr="00DF171B">
              <w:rPr>
                <w:rFonts w:ascii="Calibri" w:eastAsia="Times New Roman" w:hAnsi="Calibri" w:cs="Calibri"/>
                <w:i/>
                <w:iCs/>
                <w:color w:val="000000"/>
                <w:sz w:val="20"/>
                <w:szCs w:val="20"/>
              </w:rPr>
              <w:t>Lysimachia thyrsiflora</w:t>
            </w:r>
          </w:p>
        </w:tc>
        <w:tc>
          <w:tcPr>
            <w:tcW w:w="780" w:type="dxa"/>
            <w:tcBorders>
              <w:top w:val="nil"/>
              <w:left w:val="nil"/>
              <w:bottom w:val="single" w:sz="4" w:space="0" w:color="auto"/>
              <w:right w:val="nil"/>
            </w:tcBorders>
            <w:shd w:val="clear" w:color="auto" w:fill="auto"/>
            <w:noWrap/>
            <w:vAlign w:val="bottom"/>
            <w:hideMark/>
          </w:tcPr>
          <w:p w14:paraId="0D733839"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&lt; 0.01</w:t>
            </w:r>
          </w:p>
        </w:tc>
        <w:tc>
          <w:tcPr>
            <w:tcW w:w="240" w:type="dxa"/>
            <w:tcBorders>
              <w:top w:val="nil"/>
              <w:left w:val="nil"/>
              <w:bottom w:val="nil"/>
              <w:right w:val="nil"/>
            </w:tcBorders>
            <w:shd w:val="clear" w:color="auto" w:fill="auto"/>
            <w:noWrap/>
            <w:vAlign w:val="bottom"/>
            <w:hideMark/>
          </w:tcPr>
          <w:p w14:paraId="1840A120" w14:textId="77777777" w:rsidR="00DF171B" w:rsidRPr="00DF171B" w:rsidRDefault="00DF171B" w:rsidP="00DF171B">
            <w:pPr>
              <w:spacing w:after="0" w:line="240" w:lineRule="auto"/>
              <w:jc w:val="center"/>
              <w:rPr>
                <w:rFonts w:ascii="Calibri" w:eastAsia="Times New Roman" w:hAnsi="Calibri" w:cs="Calibri"/>
                <w:color w:val="000000"/>
                <w:sz w:val="20"/>
                <w:szCs w:val="20"/>
              </w:rPr>
            </w:pPr>
          </w:p>
        </w:tc>
        <w:tc>
          <w:tcPr>
            <w:tcW w:w="2420" w:type="dxa"/>
            <w:tcBorders>
              <w:top w:val="nil"/>
              <w:left w:val="nil"/>
              <w:bottom w:val="nil"/>
              <w:right w:val="nil"/>
            </w:tcBorders>
            <w:shd w:val="clear" w:color="auto" w:fill="auto"/>
            <w:noWrap/>
            <w:vAlign w:val="bottom"/>
            <w:hideMark/>
          </w:tcPr>
          <w:p w14:paraId="027207DE" w14:textId="77777777" w:rsidR="00DF171B" w:rsidRPr="00DF171B" w:rsidRDefault="00DF171B" w:rsidP="00DF171B">
            <w:pPr>
              <w:spacing w:after="0" w:line="240" w:lineRule="auto"/>
              <w:rPr>
                <w:rFonts w:ascii="Calibri" w:eastAsia="Times New Roman" w:hAnsi="Calibri" w:cs="Calibri"/>
                <w:i/>
                <w:iCs/>
                <w:color w:val="000000"/>
                <w:sz w:val="20"/>
                <w:szCs w:val="20"/>
              </w:rPr>
            </w:pPr>
            <w:r w:rsidRPr="00DF171B">
              <w:rPr>
                <w:rFonts w:ascii="Calibri" w:eastAsia="Times New Roman" w:hAnsi="Calibri" w:cs="Calibri"/>
                <w:i/>
                <w:iCs/>
                <w:color w:val="000000"/>
                <w:sz w:val="20"/>
                <w:szCs w:val="20"/>
              </w:rPr>
              <w:t>Lysimachia thyrsiflora</w:t>
            </w:r>
          </w:p>
        </w:tc>
        <w:tc>
          <w:tcPr>
            <w:tcW w:w="780" w:type="dxa"/>
            <w:tcBorders>
              <w:top w:val="nil"/>
              <w:left w:val="nil"/>
              <w:bottom w:val="single" w:sz="4" w:space="0" w:color="auto"/>
              <w:right w:val="nil"/>
            </w:tcBorders>
            <w:shd w:val="clear" w:color="auto" w:fill="auto"/>
            <w:noWrap/>
            <w:vAlign w:val="bottom"/>
            <w:hideMark/>
          </w:tcPr>
          <w:p w14:paraId="6BA48ED0"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&lt; 0.01</w:t>
            </w:r>
          </w:p>
        </w:tc>
        <w:tc>
          <w:tcPr>
            <w:tcW w:w="240" w:type="dxa"/>
            <w:tcBorders>
              <w:top w:val="nil"/>
              <w:left w:val="nil"/>
              <w:bottom w:val="nil"/>
              <w:right w:val="nil"/>
            </w:tcBorders>
            <w:shd w:val="clear" w:color="auto" w:fill="auto"/>
            <w:noWrap/>
            <w:vAlign w:val="bottom"/>
            <w:hideMark/>
          </w:tcPr>
          <w:p w14:paraId="2307A020" w14:textId="77777777" w:rsidR="00DF171B" w:rsidRPr="00DF171B" w:rsidRDefault="00DF171B" w:rsidP="00DF171B">
            <w:pPr>
              <w:spacing w:after="0" w:line="240" w:lineRule="auto"/>
              <w:jc w:val="center"/>
              <w:rPr>
                <w:rFonts w:ascii="Calibri" w:eastAsia="Times New Roman" w:hAnsi="Calibri" w:cs="Calibri"/>
                <w:color w:val="000000"/>
                <w:sz w:val="20"/>
                <w:szCs w:val="20"/>
              </w:rPr>
            </w:pPr>
          </w:p>
        </w:tc>
        <w:tc>
          <w:tcPr>
            <w:tcW w:w="2000" w:type="dxa"/>
            <w:tcBorders>
              <w:top w:val="single" w:sz="4" w:space="0" w:color="auto"/>
              <w:left w:val="nil"/>
              <w:bottom w:val="single" w:sz="4" w:space="0" w:color="auto"/>
              <w:right w:val="nil"/>
            </w:tcBorders>
            <w:shd w:val="clear" w:color="auto" w:fill="auto"/>
            <w:noWrap/>
            <w:vAlign w:val="bottom"/>
            <w:hideMark/>
          </w:tcPr>
          <w:p w14:paraId="7696BF04" w14:textId="77777777" w:rsidR="00DF171B" w:rsidRPr="00DF171B" w:rsidRDefault="00DF171B" w:rsidP="00DF171B">
            <w:pPr>
              <w:spacing w:after="0" w:line="240" w:lineRule="auto"/>
              <w:rPr>
                <w:rFonts w:ascii="Calibri" w:eastAsia="Times New Roman" w:hAnsi="Calibri" w:cs="Calibri"/>
                <w:i/>
                <w:iCs/>
                <w:color w:val="000000"/>
                <w:sz w:val="20"/>
                <w:szCs w:val="20"/>
              </w:rPr>
            </w:pPr>
            <w:r w:rsidRPr="00DF171B">
              <w:rPr>
                <w:rFonts w:ascii="Calibri" w:eastAsia="Times New Roman" w:hAnsi="Calibri" w:cs="Calibri"/>
                <w:i/>
                <w:iCs/>
                <w:color w:val="000000"/>
                <w:sz w:val="20"/>
                <w:szCs w:val="20"/>
              </w:rPr>
              <w:t>Eleocharis palustris</w:t>
            </w:r>
          </w:p>
        </w:tc>
        <w:tc>
          <w:tcPr>
            <w:tcW w:w="780" w:type="dxa"/>
            <w:tcBorders>
              <w:top w:val="nil"/>
              <w:left w:val="nil"/>
              <w:bottom w:val="single" w:sz="4" w:space="0" w:color="auto"/>
              <w:right w:val="single" w:sz="8" w:space="0" w:color="auto"/>
            </w:tcBorders>
            <w:shd w:val="clear" w:color="auto" w:fill="auto"/>
            <w:noWrap/>
            <w:vAlign w:val="bottom"/>
            <w:hideMark/>
          </w:tcPr>
          <w:p w14:paraId="102B0307"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&lt; 0.01</w:t>
            </w:r>
          </w:p>
        </w:tc>
      </w:tr>
      <w:tr w:rsidR="00DF171B" w:rsidRPr="00DF171B" w14:paraId="116ED282" w14:textId="77777777" w:rsidTr="00DF171B">
        <w:trPr>
          <w:trHeight w:val="260"/>
          <w:jc w:val="center"/>
        </w:trPr>
        <w:tc>
          <w:tcPr>
            <w:tcW w:w="1080" w:type="dxa"/>
            <w:vMerge/>
            <w:tcBorders>
              <w:top w:val="single" w:sz="8" w:space="0" w:color="auto"/>
              <w:left w:val="single" w:sz="8" w:space="0" w:color="auto"/>
              <w:bottom w:val="single" w:sz="8" w:space="0" w:color="000000"/>
              <w:right w:val="nil"/>
            </w:tcBorders>
            <w:vAlign w:val="center"/>
            <w:hideMark/>
          </w:tcPr>
          <w:p w14:paraId="2AD61D7D" w14:textId="77777777" w:rsidR="00DF171B" w:rsidRPr="00DF171B" w:rsidRDefault="00DF171B" w:rsidP="00DF171B">
            <w:pPr>
              <w:spacing w:after="0" w:line="240" w:lineRule="auto"/>
              <w:rPr>
                <w:rFonts w:ascii="Calibri" w:eastAsia="Times New Roman" w:hAnsi="Calibri" w:cs="Calibri"/>
                <w:color w:val="000000"/>
                <w:sz w:val="20"/>
                <w:szCs w:val="20"/>
              </w:rPr>
            </w:pPr>
          </w:p>
        </w:tc>
        <w:tc>
          <w:tcPr>
            <w:tcW w:w="3040" w:type="dxa"/>
            <w:tcBorders>
              <w:top w:val="single" w:sz="4" w:space="0" w:color="auto"/>
              <w:left w:val="nil"/>
              <w:bottom w:val="single" w:sz="4" w:space="0" w:color="auto"/>
              <w:right w:val="nil"/>
            </w:tcBorders>
            <w:shd w:val="clear" w:color="auto" w:fill="auto"/>
            <w:noWrap/>
            <w:vAlign w:val="bottom"/>
            <w:hideMark/>
          </w:tcPr>
          <w:p w14:paraId="73360C1D" w14:textId="1451E81D" w:rsidR="00DF171B" w:rsidRPr="00DF171B" w:rsidRDefault="00DF171B" w:rsidP="00DF171B">
            <w:pPr>
              <w:spacing w:after="0" w:line="240" w:lineRule="auto"/>
              <w:rPr>
                <w:rFonts w:ascii="Calibri" w:eastAsia="Times New Roman" w:hAnsi="Calibri" w:cs="Calibri"/>
                <w:i/>
                <w:iCs/>
                <w:sz w:val="20"/>
                <w:szCs w:val="20"/>
              </w:rPr>
            </w:pPr>
            <w:r w:rsidRPr="00DF171B">
              <w:rPr>
                <w:rFonts w:ascii="Calibri" w:eastAsia="Times New Roman" w:hAnsi="Calibri" w:cs="Calibri"/>
                <w:i/>
                <w:iCs/>
                <w:sz w:val="20"/>
                <w:szCs w:val="20"/>
              </w:rPr>
              <w:t>Trifolium wormskioldii</w:t>
            </w:r>
          </w:p>
        </w:tc>
        <w:tc>
          <w:tcPr>
            <w:tcW w:w="780" w:type="dxa"/>
            <w:tcBorders>
              <w:top w:val="nil"/>
              <w:left w:val="nil"/>
              <w:bottom w:val="single" w:sz="4" w:space="0" w:color="auto"/>
              <w:right w:val="nil"/>
            </w:tcBorders>
            <w:shd w:val="clear" w:color="auto" w:fill="auto"/>
            <w:noWrap/>
            <w:vAlign w:val="bottom"/>
            <w:hideMark/>
          </w:tcPr>
          <w:p w14:paraId="7B7BAE37"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&lt; 0.01</w:t>
            </w:r>
          </w:p>
        </w:tc>
        <w:tc>
          <w:tcPr>
            <w:tcW w:w="240" w:type="dxa"/>
            <w:tcBorders>
              <w:top w:val="nil"/>
              <w:left w:val="nil"/>
              <w:bottom w:val="nil"/>
              <w:right w:val="nil"/>
            </w:tcBorders>
            <w:shd w:val="clear" w:color="auto" w:fill="auto"/>
            <w:noWrap/>
            <w:vAlign w:val="bottom"/>
            <w:hideMark/>
          </w:tcPr>
          <w:p w14:paraId="52D77395" w14:textId="77777777" w:rsidR="00DF171B" w:rsidRPr="00DF171B" w:rsidRDefault="00DF171B" w:rsidP="00DF171B">
            <w:pPr>
              <w:spacing w:after="0" w:line="240" w:lineRule="auto"/>
              <w:jc w:val="center"/>
              <w:rPr>
                <w:rFonts w:ascii="Calibri" w:eastAsia="Times New Roman" w:hAnsi="Calibri" w:cs="Calibri"/>
                <w:color w:val="000000"/>
                <w:sz w:val="20"/>
                <w:szCs w:val="20"/>
              </w:rPr>
            </w:pPr>
          </w:p>
        </w:tc>
        <w:tc>
          <w:tcPr>
            <w:tcW w:w="2420" w:type="dxa"/>
            <w:tcBorders>
              <w:top w:val="single" w:sz="4" w:space="0" w:color="auto"/>
              <w:left w:val="nil"/>
              <w:bottom w:val="single" w:sz="4" w:space="0" w:color="auto"/>
              <w:right w:val="nil"/>
            </w:tcBorders>
            <w:shd w:val="clear" w:color="auto" w:fill="auto"/>
            <w:noWrap/>
            <w:vAlign w:val="bottom"/>
            <w:hideMark/>
          </w:tcPr>
          <w:p w14:paraId="2E7A01DB" w14:textId="77777777" w:rsidR="00DF171B" w:rsidRPr="00DF171B" w:rsidRDefault="00DF171B" w:rsidP="00DF171B">
            <w:pPr>
              <w:spacing w:after="0" w:line="240" w:lineRule="auto"/>
              <w:rPr>
                <w:rFonts w:ascii="Calibri" w:eastAsia="Times New Roman" w:hAnsi="Calibri" w:cs="Calibri"/>
                <w:i/>
                <w:iCs/>
                <w:color w:val="000000"/>
                <w:sz w:val="20"/>
                <w:szCs w:val="20"/>
              </w:rPr>
            </w:pPr>
            <w:r w:rsidRPr="00DF171B">
              <w:rPr>
                <w:rFonts w:ascii="Calibri" w:eastAsia="Times New Roman" w:hAnsi="Calibri" w:cs="Calibri"/>
                <w:i/>
                <w:iCs/>
                <w:color w:val="000000"/>
                <w:sz w:val="20"/>
                <w:szCs w:val="20"/>
              </w:rPr>
              <w:t>Juncus articulatus</w:t>
            </w:r>
          </w:p>
        </w:tc>
        <w:tc>
          <w:tcPr>
            <w:tcW w:w="780" w:type="dxa"/>
            <w:tcBorders>
              <w:top w:val="nil"/>
              <w:left w:val="nil"/>
              <w:bottom w:val="single" w:sz="4" w:space="0" w:color="auto"/>
              <w:right w:val="nil"/>
            </w:tcBorders>
            <w:shd w:val="clear" w:color="auto" w:fill="auto"/>
            <w:noWrap/>
            <w:vAlign w:val="bottom"/>
            <w:hideMark/>
          </w:tcPr>
          <w:p w14:paraId="19A60986"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&lt; 0.01</w:t>
            </w:r>
          </w:p>
        </w:tc>
        <w:tc>
          <w:tcPr>
            <w:tcW w:w="240" w:type="dxa"/>
            <w:tcBorders>
              <w:top w:val="nil"/>
              <w:left w:val="nil"/>
              <w:bottom w:val="nil"/>
              <w:right w:val="nil"/>
            </w:tcBorders>
            <w:shd w:val="clear" w:color="auto" w:fill="auto"/>
            <w:noWrap/>
            <w:vAlign w:val="bottom"/>
            <w:hideMark/>
          </w:tcPr>
          <w:p w14:paraId="11C820CA" w14:textId="77777777" w:rsidR="00DF171B" w:rsidRPr="00DF171B" w:rsidRDefault="00DF171B" w:rsidP="00DF171B">
            <w:pPr>
              <w:spacing w:after="0" w:line="240" w:lineRule="auto"/>
              <w:jc w:val="center"/>
              <w:rPr>
                <w:rFonts w:ascii="Calibri" w:eastAsia="Times New Roman" w:hAnsi="Calibri" w:cs="Calibri"/>
                <w:color w:val="000000"/>
                <w:sz w:val="20"/>
                <w:szCs w:val="20"/>
              </w:rPr>
            </w:pPr>
          </w:p>
        </w:tc>
        <w:tc>
          <w:tcPr>
            <w:tcW w:w="2000" w:type="dxa"/>
            <w:tcBorders>
              <w:top w:val="nil"/>
              <w:left w:val="nil"/>
              <w:bottom w:val="nil"/>
              <w:right w:val="nil"/>
            </w:tcBorders>
            <w:shd w:val="clear" w:color="auto" w:fill="auto"/>
            <w:noWrap/>
            <w:vAlign w:val="bottom"/>
            <w:hideMark/>
          </w:tcPr>
          <w:p w14:paraId="459EA752" w14:textId="77777777" w:rsidR="00DF171B" w:rsidRPr="00DF171B" w:rsidRDefault="00DF171B" w:rsidP="00DF171B">
            <w:pPr>
              <w:spacing w:after="0" w:line="240" w:lineRule="auto"/>
              <w:rPr>
                <w:rFonts w:ascii="Calibri" w:eastAsia="Times New Roman" w:hAnsi="Calibri" w:cs="Calibri"/>
                <w:i/>
                <w:iCs/>
                <w:color w:val="000000"/>
                <w:sz w:val="20"/>
                <w:szCs w:val="20"/>
              </w:rPr>
            </w:pPr>
            <w:r w:rsidRPr="00DF171B">
              <w:rPr>
                <w:rFonts w:ascii="Calibri" w:eastAsia="Times New Roman" w:hAnsi="Calibri" w:cs="Calibri"/>
                <w:i/>
                <w:iCs/>
                <w:color w:val="000000"/>
                <w:sz w:val="20"/>
                <w:szCs w:val="20"/>
              </w:rPr>
              <w:t>Juncus articulatus</w:t>
            </w:r>
          </w:p>
        </w:tc>
        <w:tc>
          <w:tcPr>
            <w:tcW w:w="780" w:type="dxa"/>
            <w:tcBorders>
              <w:top w:val="nil"/>
              <w:left w:val="nil"/>
              <w:bottom w:val="single" w:sz="4" w:space="0" w:color="auto"/>
              <w:right w:val="single" w:sz="8" w:space="0" w:color="auto"/>
            </w:tcBorders>
            <w:shd w:val="clear" w:color="auto" w:fill="auto"/>
            <w:noWrap/>
            <w:vAlign w:val="bottom"/>
            <w:hideMark/>
          </w:tcPr>
          <w:p w14:paraId="7285C8A2"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&lt; 0.01</w:t>
            </w:r>
          </w:p>
        </w:tc>
      </w:tr>
      <w:tr w:rsidR="00DF171B" w:rsidRPr="00DF171B" w14:paraId="762A85FD" w14:textId="77777777" w:rsidTr="00DF171B">
        <w:trPr>
          <w:trHeight w:val="260"/>
          <w:jc w:val="center"/>
        </w:trPr>
        <w:tc>
          <w:tcPr>
            <w:tcW w:w="1080" w:type="dxa"/>
            <w:vMerge/>
            <w:tcBorders>
              <w:top w:val="single" w:sz="8" w:space="0" w:color="auto"/>
              <w:left w:val="single" w:sz="8" w:space="0" w:color="auto"/>
              <w:bottom w:val="single" w:sz="8" w:space="0" w:color="000000"/>
              <w:right w:val="nil"/>
            </w:tcBorders>
            <w:vAlign w:val="center"/>
            <w:hideMark/>
          </w:tcPr>
          <w:p w14:paraId="638E8F2E" w14:textId="77777777" w:rsidR="00DF171B" w:rsidRPr="00DF171B" w:rsidRDefault="00DF171B" w:rsidP="00DF171B">
            <w:pPr>
              <w:spacing w:after="0" w:line="240" w:lineRule="auto"/>
              <w:rPr>
                <w:rFonts w:ascii="Calibri" w:eastAsia="Times New Roman" w:hAnsi="Calibri" w:cs="Calibri"/>
                <w:color w:val="000000"/>
                <w:sz w:val="20"/>
                <w:szCs w:val="20"/>
              </w:rPr>
            </w:pPr>
          </w:p>
        </w:tc>
        <w:tc>
          <w:tcPr>
            <w:tcW w:w="3040" w:type="dxa"/>
            <w:tcBorders>
              <w:top w:val="nil"/>
              <w:left w:val="nil"/>
              <w:bottom w:val="nil"/>
              <w:right w:val="nil"/>
            </w:tcBorders>
            <w:shd w:val="clear" w:color="auto" w:fill="auto"/>
            <w:noWrap/>
            <w:vAlign w:val="bottom"/>
            <w:hideMark/>
          </w:tcPr>
          <w:p w14:paraId="6F17BC43" w14:textId="77777777" w:rsidR="00DF171B" w:rsidRPr="00DF171B" w:rsidRDefault="00DF171B" w:rsidP="00DF171B">
            <w:pPr>
              <w:spacing w:after="0" w:line="240" w:lineRule="auto"/>
              <w:rPr>
                <w:rFonts w:ascii="Calibri" w:eastAsia="Times New Roman" w:hAnsi="Calibri" w:cs="Calibri"/>
                <w:i/>
                <w:iCs/>
                <w:sz w:val="20"/>
                <w:szCs w:val="20"/>
              </w:rPr>
            </w:pPr>
            <w:r w:rsidRPr="00DF171B">
              <w:rPr>
                <w:rFonts w:ascii="Calibri" w:eastAsia="Times New Roman" w:hAnsi="Calibri" w:cs="Calibri"/>
                <w:i/>
                <w:iCs/>
                <w:sz w:val="20"/>
                <w:szCs w:val="20"/>
              </w:rPr>
              <w:t>Lilaeopsis occidentalis</w:t>
            </w:r>
          </w:p>
        </w:tc>
        <w:tc>
          <w:tcPr>
            <w:tcW w:w="780" w:type="dxa"/>
            <w:tcBorders>
              <w:top w:val="nil"/>
              <w:left w:val="nil"/>
              <w:bottom w:val="single" w:sz="4" w:space="0" w:color="auto"/>
              <w:right w:val="nil"/>
            </w:tcBorders>
            <w:shd w:val="clear" w:color="auto" w:fill="auto"/>
            <w:noWrap/>
            <w:vAlign w:val="bottom"/>
            <w:hideMark/>
          </w:tcPr>
          <w:p w14:paraId="7C9E4D66"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&lt; 0.01</w:t>
            </w:r>
          </w:p>
        </w:tc>
        <w:tc>
          <w:tcPr>
            <w:tcW w:w="240" w:type="dxa"/>
            <w:tcBorders>
              <w:top w:val="nil"/>
              <w:left w:val="nil"/>
              <w:bottom w:val="nil"/>
              <w:right w:val="nil"/>
            </w:tcBorders>
            <w:shd w:val="clear" w:color="auto" w:fill="auto"/>
            <w:noWrap/>
            <w:vAlign w:val="bottom"/>
            <w:hideMark/>
          </w:tcPr>
          <w:p w14:paraId="600C3405" w14:textId="77777777" w:rsidR="00DF171B" w:rsidRPr="00DF171B" w:rsidRDefault="00DF171B" w:rsidP="00DF171B">
            <w:pPr>
              <w:spacing w:after="0" w:line="240" w:lineRule="auto"/>
              <w:jc w:val="center"/>
              <w:rPr>
                <w:rFonts w:ascii="Calibri" w:eastAsia="Times New Roman" w:hAnsi="Calibri" w:cs="Calibri"/>
                <w:color w:val="000000"/>
                <w:sz w:val="20"/>
                <w:szCs w:val="20"/>
              </w:rPr>
            </w:pPr>
          </w:p>
        </w:tc>
        <w:tc>
          <w:tcPr>
            <w:tcW w:w="2420" w:type="dxa"/>
            <w:tcBorders>
              <w:top w:val="nil"/>
              <w:left w:val="nil"/>
              <w:bottom w:val="single" w:sz="4" w:space="0" w:color="auto"/>
              <w:right w:val="nil"/>
            </w:tcBorders>
            <w:shd w:val="clear" w:color="auto" w:fill="auto"/>
            <w:noWrap/>
            <w:vAlign w:val="bottom"/>
            <w:hideMark/>
          </w:tcPr>
          <w:p w14:paraId="4F34884B" w14:textId="77777777" w:rsidR="00DF171B" w:rsidRPr="00DF171B" w:rsidRDefault="00DF171B" w:rsidP="00DF171B">
            <w:pPr>
              <w:spacing w:after="0" w:line="240" w:lineRule="auto"/>
              <w:rPr>
                <w:rFonts w:ascii="Calibri" w:eastAsia="Times New Roman" w:hAnsi="Calibri" w:cs="Calibri"/>
                <w:i/>
                <w:iCs/>
                <w:color w:val="000000"/>
                <w:sz w:val="20"/>
                <w:szCs w:val="20"/>
              </w:rPr>
            </w:pPr>
            <w:r w:rsidRPr="00DF171B">
              <w:rPr>
                <w:rFonts w:ascii="Calibri" w:eastAsia="Times New Roman" w:hAnsi="Calibri" w:cs="Calibri"/>
                <w:i/>
                <w:iCs/>
                <w:color w:val="000000"/>
                <w:sz w:val="20"/>
                <w:szCs w:val="20"/>
              </w:rPr>
              <w:t>Juncus oxymeris</w:t>
            </w:r>
          </w:p>
        </w:tc>
        <w:tc>
          <w:tcPr>
            <w:tcW w:w="780" w:type="dxa"/>
            <w:tcBorders>
              <w:top w:val="nil"/>
              <w:left w:val="nil"/>
              <w:bottom w:val="single" w:sz="4" w:space="0" w:color="auto"/>
              <w:right w:val="nil"/>
            </w:tcBorders>
            <w:shd w:val="clear" w:color="auto" w:fill="auto"/>
            <w:noWrap/>
            <w:vAlign w:val="bottom"/>
            <w:hideMark/>
          </w:tcPr>
          <w:p w14:paraId="2D5D9557"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0.02</w:t>
            </w:r>
          </w:p>
        </w:tc>
        <w:tc>
          <w:tcPr>
            <w:tcW w:w="240" w:type="dxa"/>
            <w:tcBorders>
              <w:top w:val="nil"/>
              <w:left w:val="nil"/>
              <w:bottom w:val="nil"/>
              <w:right w:val="nil"/>
            </w:tcBorders>
            <w:shd w:val="clear" w:color="auto" w:fill="auto"/>
            <w:noWrap/>
            <w:vAlign w:val="bottom"/>
            <w:hideMark/>
          </w:tcPr>
          <w:p w14:paraId="7A36FA40" w14:textId="77777777" w:rsidR="00DF171B" w:rsidRPr="00DF171B" w:rsidRDefault="00DF171B" w:rsidP="00DF171B">
            <w:pPr>
              <w:spacing w:after="0" w:line="240" w:lineRule="auto"/>
              <w:jc w:val="center"/>
              <w:rPr>
                <w:rFonts w:ascii="Calibri" w:eastAsia="Times New Roman" w:hAnsi="Calibri" w:cs="Calibri"/>
                <w:color w:val="000000"/>
                <w:sz w:val="20"/>
                <w:szCs w:val="20"/>
              </w:rPr>
            </w:pPr>
          </w:p>
        </w:tc>
        <w:tc>
          <w:tcPr>
            <w:tcW w:w="2000" w:type="dxa"/>
            <w:tcBorders>
              <w:top w:val="single" w:sz="4" w:space="0" w:color="auto"/>
              <w:left w:val="nil"/>
              <w:bottom w:val="single" w:sz="4" w:space="0" w:color="auto"/>
              <w:right w:val="nil"/>
            </w:tcBorders>
            <w:shd w:val="clear" w:color="auto" w:fill="auto"/>
            <w:noWrap/>
            <w:vAlign w:val="bottom"/>
            <w:hideMark/>
          </w:tcPr>
          <w:p w14:paraId="2A2B6CAD" w14:textId="77777777" w:rsidR="00DF171B" w:rsidRPr="00DF171B" w:rsidRDefault="00DF171B" w:rsidP="00DF171B">
            <w:pPr>
              <w:spacing w:after="0" w:line="240" w:lineRule="auto"/>
              <w:rPr>
                <w:rFonts w:ascii="Calibri" w:eastAsia="Times New Roman" w:hAnsi="Calibri" w:cs="Calibri"/>
                <w:i/>
                <w:iCs/>
                <w:color w:val="000000"/>
                <w:sz w:val="20"/>
                <w:szCs w:val="20"/>
              </w:rPr>
            </w:pPr>
            <w:r w:rsidRPr="00DF171B">
              <w:rPr>
                <w:rFonts w:ascii="Calibri" w:eastAsia="Times New Roman" w:hAnsi="Calibri" w:cs="Calibri"/>
                <w:i/>
                <w:iCs/>
                <w:color w:val="000000"/>
                <w:sz w:val="20"/>
                <w:szCs w:val="20"/>
              </w:rPr>
              <w:t>Galium trifidum</w:t>
            </w:r>
          </w:p>
        </w:tc>
        <w:tc>
          <w:tcPr>
            <w:tcW w:w="780" w:type="dxa"/>
            <w:tcBorders>
              <w:top w:val="nil"/>
              <w:left w:val="nil"/>
              <w:bottom w:val="single" w:sz="4" w:space="0" w:color="auto"/>
              <w:right w:val="single" w:sz="8" w:space="0" w:color="auto"/>
            </w:tcBorders>
            <w:shd w:val="clear" w:color="auto" w:fill="auto"/>
            <w:noWrap/>
            <w:vAlign w:val="bottom"/>
            <w:hideMark/>
          </w:tcPr>
          <w:p w14:paraId="5EF4F366"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0.01</w:t>
            </w:r>
          </w:p>
        </w:tc>
      </w:tr>
      <w:tr w:rsidR="00DF171B" w:rsidRPr="00DF171B" w14:paraId="17EAC242" w14:textId="77777777" w:rsidTr="00DF171B">
        <w:trPr>
          <w:trHeight w:val="260"/>
          <w:jc w:val="center"/>
        </w:trPr>
        <w:tc>
          <w:tcPr>
            <w:tcW w:w="1080" w:type="dxa"/>
            <w:vMerge/>
            <w:tcBorders>
              <w:top w:val="single" w:sz="8" w:space="0" w:color="auto"/>
              <w:left w:val="single" w:sz="8" w:space="0" w:color="auto"/>
              <w:bottom w:val="single" w:sz="8" w:space="0" w:color="000000"/>
              <w:right w:val="nil"/>
            </w:tcBorders>
            <w:vAlign w:val="center"/>
            <w:hideMark/>
          </w:tcPr>
          <w:p w14:paraId="5863375D" w14:textId="77777777" w:rsidR="00DF171B" w:rsidRPr="00DF171B" w:rsidRDefault="00DF171B" w:rsidP="00DF171B">
            <w:pPr>
              <w:spacing w:after="0" w:line="240" w:lineRule="auto"/>
              <w:rPr>
                <w:rFonts w:ascii="Calibri" w:eastAsia="Times New Roman" w:hAnsi="Calibri" w:cs="Calibri"/>
                <w:color w:val="000000"/>
                <w:sz w:val="20"/>
                <w:szCs w:val="20"/>
              </w:rPr>
            </w:pPr>
          </w:p>
        </w:tc>
        <w:tc>
          <w:tcPr>
            <w:tcW w:w="3040" w:type="dxa"/>
            <w:tcBorders>
              <w:top w:val="single" w:sz="4" w:space="0" w:color="auto"/>
              <w:left w:val="nil"/>
              <w:bottom w:val="single" w:sz="4" w:space="0" w:color="auto"/>
              <w:right w:val="nil"/>
            </w:tcBorders>
            <w:shd w:val="clear" w:color="auto" w:fill="auto"/>
            <w:noWrap/>
            <w:vAlign w:val="bottom"/>
            <w:hideMark/>
          </w:tcPr>
          <w:p w14:paraId="714FDFBF" w14:textId="77777777" w:rsidR="00DF171B" w:rsidRPr="00DF171B" w:rsidRDefault="00DF171B" w:rsidP="00DF171B">
            <w:pPr>
              <w:spacing w:after="0" w:line="240" w:lineRule="auto"/>
              <w:rPr>
                <w:rFonts w:ascii="Calibri" w:eastAsia="Times New Roman" w:hAnsi="Calibri" w:cs="Calibri"/>
                <w:i/>
                <w:iCs/>
                <w:sz w:val="20"/>
                <w:szCs w:val="20"/>
              </w:rPr>
            </w:pPr>
            <w:r w:rsidRPr="00DF171B">
              <w:rPr>
                <w:rFonts w:ascii="Calibri" w:eastAsia="Times New Roman" w:hAnsi="Calibri" w:cs="Calibri"/>
                <w:i/>
                <w:iCs/>
                <w:sz w:val="20"/>
                <w:szCs w:val="20"/>
              </w:rPr>
              <w:t>Mentha aquatica</w:t>
            </w:r>
          </w:p>
        </w:tc>
        <w:tc>
          <w:tcPr>
            <w:tcW w:w="780" w:type="dxa"/>
            <w:tcBorders>
              <w:top w:val="nil"/>
              <w:left w:val="nil"/>
              <w:bottom w:val="single" w:sz="4" w:space="0" w:color="auto"/>
              <w:right w:val="nil"/>
            </w:tcBorders>
            <w:shd w:val="clear" w:color="auto" w:fill="auto"/>
            <w:noWrap/>
            <w:vAlign w:val="bottom"/>
            <w:hideMark/>
          </w:tcPr>
          <w:p w14:paraId="204790FC"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0.01</w:t>
            </w:r>
          </w:p>
        </w:tc>
        <w:tc>
          <w:tcPr>
            <w:tcW w:w="240" w:type="dxa"/>
            <w:tcBorders>
              <w:top w:val="nil"/>
              <w:left w:val="nil"/>
              <w:bottom w:val="nil"/>
              <w:right w:val="nil"/>
            </w:tcBorders>
            <w:shd w:val="clear" w:color="auto" w:fill="auto"/>
            <w:noWrap/>
            <w:vAlign w:val="bottom"/>
            <w:hideMark/>
          </w:tcPr>
          <w:p w14:paraId="7491CAEA" w14:textId="77777777" w:rsidR="00DF171B" w:rsidRPr="00DF171B" w:rsidRDefault="00DF171B" w:rsidP="00DF171B">
            <w:pPr>
              <w:spacing w:after="0" w:line="240" w:lineRule="auto"/>
              <w:jc w:val="center"/>
              <w:rPr>
                <w:rFonts w:ascii="Calibri" w:eastAsia="Times New Roman" w:hAnsi="Calibri" w:cs="Calibri"/>
                <w:color w:val="000000"/>
                <w:sz w:val="20"/>
                <w:szCs w:val="20"/>
              </w:rPr>
            </w:pPr>
          </w:p>
        </w:tc>
        <w:tc>
          <w:tcPr>
            <w:tcW w:w="2420" w:type="dxa"/>
            <w:tcBorders>
              <w:top w:val="nil"/>
              <w:left w:val="nil"/>
              <w:bottom w:val="nil"/>
              <w:right w:val="nil"/>
            </w:tcBorders>
            <w:shd w:val="clear" w:color="auto" w:fill="auto"/>
            <w:noWrap/>
            <w:vAlign w:val="bottom"/>
            <w:hideMark/>
          </w:tcPr>
          <w:p w14:paraId="18227C21" w14:textId="77777777" w:rsidR="00DF171B" w:rsidRPr="00DF171B" w:rsidRDefault="00DF171B" w:rsidP="00DF171B">
            <w:pPr>
              <w:spacing w:after="0" w:line="240" w:lineRule="auto"/>
              <w:rPr>
                <w:rFonts w:ascii="Calibri" w:eastAsia="Times New Roman" w:hAnsi="Calibri" w:cs="Calibri"/>
                <w:i/>
                <w:iCs/>
                <w:sz w:val="20"/>
                <w:szCs w:val="20"/>
              </w:rPr>
            </w:pPr>
            <w:r w:rsidRPr="00DF171B">
              <w:rPr>
                <w:rFonts w:ascii="Calibri" w:eastAsia="Times New Roman" w:hAnsi="Calibri" w:cs="Calibri"/>
                <w:i/>
                <w:iCs/>
                <w:sz w:val="20"/>
                <w:szCs w:val="20"/>
              </w:rPr>
              <w:t>Myosotis scorpioides</w:t>
            </w:r>
          </w:p>
        </w:tc>
        <w:tc>
          <w:tcPr>
            <w:tcW w:w="780" w:type="dxa"/>
            <w:tcBorders>
              <w:top w:val="nil"/>
              <w:left w:val="nil"/>
              <w:bottom w:val="nil"/>
              <w:right w:val="nil"/>
            </w:tcBorders>
            <w:shd w:val="clear" w:color="auto" w:fill="auto"/>
            <w:noWrap/>
            <w:vAlign w:val="bottom"/>
            <w:hideMark/>
          </w:tcPr>
          <w:p w14:paraId="7E00C10C"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0.02</w:t>
            </w:r>
          </w:p>
        </w:tc>
        <w:tc>
          <w:tcPr>
            <w:tcW w:w="240" w:type="dxa"/>
            <w:tcBorders>
              <w:top w:val="nil"/>
              <w:left w:val="nil"/>
              <w:bottom w:val="nil"/>
              <w:right w:val="nil"/>
            </w:tcBorders>
            <w:shd w:val="clear" w:color="auto" w:fill="auto"/>
            <w:noWrap/>
            <w:vAlign w:val="bottom"/>
            <w:hideMark/>
          </w:tcPr>
          <w:p w14:paraId="7DFAD900" w14:textId="77777777" w:rsidR="00DF171B" w:rsidRPr="00DF171B" w:rsidRDefault="00DF171B" w:rsidP="00DF171B">
            <w:pPr>
              <w:spacing w:after="0" w:line="240" w:lineRule="auto"/>
              <w:jc w:val="center"/>
              <w:rPr>
                <w:rFonts w:ascii="Calibri" w:eastAsia="Times New Roman" w:hAnsi="Calibri" w:cs="Calibri"/>
                <w:color w:val="000000"/>
                <w:sz w:val="20"/>
                <w:szCs w:val="20"/>
              </w:rPr>
            </w:pPr>
          </w:p>
        </w:tc>
        <w:tc>
          <w:tcPr>
            <w:tcW w:w="2000" w:type="dxa"/>
            <w:tcBorders>
              <w:top w:val="nil"/>
              <w:left w:val="nil"/>
              <w:bottom w:val="single" w:sz="4" w:space="0" w:color="auto"/>
              <w:right w:val="nil"/>
            </w:tcBorders>
            <w:shd w:val="clear" w:color="auto" w:fill="auto"/>
            <w:noWrap/>
            <w:vAlign w:val="bottom"/>
            <w:hideMark/>
          </w:tcPr>
          <w:p w14:paraId="1B63C7B8" w14:textId="77777777" w:rsidR="00DF171B" w:rsidRPr="00DF171B" w:rsidRDefault="00DF171B" w:rsidP="00DF171B">
            <w:pPr>
              <w:spacing w:after="0" w:line="240" w:lineRule="auto"/>
              <w:rPr>
                <w:rFonts w:ascii="Calibri" w:eastAsia="Times New Roman" w:hAnsi="Calibri" w:cs="Calibri"/>
                <w:i/>
                <w:iCs/>
                <w:color w:val="000000"/>
                <w:sz w:val="20"/>
                <w:szCs w:val="20"/>
              </w:rPr>
            </w:pPr>
            <w:r w:rsidRPr="00DF171B">
              <w:rPr>
                <w:rFonts w:ascii="Calibri" w:eastAsia="Times New Roman" w:hAnsi="Calibri" w:cs="Calibri"/>
                <w:i/>
                <w:iCs/>
                <w:color w:val="000000"/>
                <w:sz w:val="20"/>
                <w:szCs w:val="20"/>
              </w:rPr>
              <w:t>Bidens cernua</w:t>
            </w:r>
          </w:p>
        </w:tc>
        <w:tc>
          <w:tcPr>
            <w:tcW w:w="780" w:type="dxa"/>
            <w:tcBorders>
              <w:top w:val="nil"/>
              <w:left w:val="nil"/>
              <w:bottom w:val="single" w:sz="4" w:space="0" w:color="auto"/>
              <w:right w:val="single" w:sz="8" w:space="0" w:color="auto"/>
            </w:tcBorders>
            <w:shd w:val="clear" w:color="auto" w:fill="auto"/>
            <w:noWrap/>
            <w:vAlign w:val="bottom"/>
            <w:hideMark/>
          </w:tcPr>
          <w:p w14:paraId="5DF194EA"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0.01</w:t>
            </w:r>
          </w:p>
        </w:tc>
      </w:tr>
      <w:tr w:rsidR="00DF171B" w:rsidRPr="00DF171B" w14:paraId="76EE7352" w14:textId="77777777" w:rsidTr="00DF171B">
        <w:trPr>
          <w:trHeight w:val="260"/>
          <w:jc w:val="center"/>
        </w:trPr>
        <w:tc>
          <w:tcPr>
            <w:tcW w:w="1080" w:type="dxa"/>
            <w:vMerge/>
            <w:tcBorders>
              <w:top w:val="single" w:sz="8" w:space="0" w:color="auto"/>
              <w:left w:val="single" w:sz="8" w:space="0" w:color="auto"/>
              <w:bottom w:val="single" w:sz="8" w:space="0" w:color="000000"/>
              <w:right w:val="nil"/>
            </w:tcBorders>
            <w:vAlign w:val="center"/>
            <w:hideMark/>
          </w:tcPr>
          <w:p w14:paraId="242B0B03" w14:textId="77777777" w:rsidR="00DF171B" w:rsidRPr="00DF171B" w:rsidRDefault="00DF171B" w:rsidP="00DF171B">
            <w:pPr>
              <w:spacing w:after="0" w:line="240" w:lineRule="auto"/>
              <w:rPr>
                <w:rFonts w:ascii="Calibri" w:eastAsia="Times New Roman" w:hAnsi="Calibri" w:cs="Calibri"/>
                <w:color w:val="000000"/>
                <w:sz w:val="20"/>
                <w:szCs w:val="20"/>
              </w:rPr>
            </w:pPr>
          </w:p>
        </w:tc>
        <w:tc>
          <w:tcPr>
            <w:tcW w:w="3040" w:type="dxa"/>
            <w:tcBorders>
              <w:top w:val="nil"/>
              <w:left w:val="nil"/>
              <w:bottom w:val="nil"/>
              <w:right w:val="nil"/>
            </w:tcBorders>
            <w:shd w:val="clear" w:color="auto" w:fill="auto"/>
            <w:noWrap/>
            <w:vAlign w:val="bottom"/>
            <w:hideMark/>
          </w:tcPr>
          <w:p w14:paraId="22522BF0" w14:textId="77777777" w:rsidR="00DF171B" w:rsidRPr="00DF171B" w:rsidRDefault="00DF171B" w:rsidP="00DF171B">
            <w:pPr>
              <w:spacing w:after="0" w:line="240" w:lineRule="auto"/>
              <w:jc w:val="center"/>
              <w:rPr>
                <w:rFonts w:ascii="Calibri" w:eastAsia="Times New Roman" w:hAnsi="Calibri" w:cs="Calibri"/>
                <w:color w:val="000000"/>
                <w:sz w:val="20"/>
                <w:szCs w:val="20"/>
              </w:rPr>
            </w:pPr>
          </w:p>
        </w:tc>
        <w:tc>
          <w:tcPr>
            <w:tcW w:w="780" w:type="dxa"/>
            <w:tcBorders>
              <w:top w:val="nil"/>
              <w:left w:val="nil"/>
              <w:bottom w:val="nil"/>
              <w:right w:val="nil"/>
            </w:tcBorders>
            <w:shd w:val="clear" w:color="auto" w:fill="auto"/>
            <w:noWrap/>
            <w:vAlign w:val="bottom"/>
            <w:hideMark/>
          </w:tcPr>
          <w:p w14:paraId="456C525B"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240" w:type="dxa"/>
            <w:tcBorders>
              <w:top w:val="nil"/>
              <w:left w:val="nil"/>
              <w:bottom w:val="nil"/>
              <w:right w:val="nil"/>
            </w:tcBorders>
            <w:shd w:val="clear" w:color="auto" w:fill="auto"/>
            <w:noWrap/>
            <w:vAlign w:val="bottom"/>
            <w:hideMark/>
          </w:tcPr>
          <w:p w14:paraId="67A0416D" w14:textId="77777777" w:rsidR="00DF171B" w:rsidRPr="00DF171B" w:rsidRDefault="00DF171B" w:rsidP="00DF171B">
            <w:pPr>
              <w:spacing w:after="0" w:line="240" w:lineRule="auto"/>
              <w:jc w:val="center"/>
              <w:rPr>
                <w:rFonts w:ascii="Times New Roman" w:eastAsia="Times New Roman" w:hAnsi="Times New Roman" w:cs="Times New Roman"/>
                <w:sz w:val="20"/>
                <w:szCs w:val="20"/>
              </w:rPr>
            </w:pPr>
          </w:p>
        </w:tc>
        <w:tc>
          <w:tcPr>
            <w:tcW w:w="2420" w:type="dxa"/>
            <w:tcBorders>
              <w:top w:val="single" w:sz="4" w:space="0" w:color="auto"/>
              <w:left w:val="nil"/>
              <w:bottom w:val="single" w:sz="4" w:space="0" w:color="auto"/>
              <w:right w:val="nil"/>
            </w:tcBorders>
            <w:shd w:val="clear" w:color="auto" w:fill="auto"/>
            <w:noWrap/>
            <w:vAlign w:val="bottom"/>
            <w:hideMark/>
          </w:tcPr>
          <w:p w14:paraId="09FAE0AC" w14:textId="77777777" w:rsidR="00DF171B" w:rsidRPr="00DF171B" w:rsidRDefault="00DF171B" w:rsidP="00DF171B">
            <w:pPr>
              <w:spacing w:after="0" w:line="240" w:lineRule="auto"/>
              <w:rPr>
                <w:rFonts w:ascii="Calibri" w:eastAsia="Times New Roman" w:hAnsi="Calibri" w:cs="Calibri"/>
                <w:sz w:val="20"/>
                <w:szCs w:val="20"/>
              </w:rPr>
            </w:pPr>
            <w:r w:rsidRPr="00DF171B">
              <w:rPr>
                <w:rFonts w:ascii="Calibri" w:eastAsia="Times New Roman" w:hAnsi="Calibri" w:cs="Calibri"/>
                <w:sz w:val="20"/>
                <w:szCs w:val="20"/>
              </w:rPr>
              <w:t>Poaceae (unidentified sp.)</w:t>
            </w:r>
          </w:p>
        </w:tc>
        <w:tc>
          <w:tcPr>
            <w:tcW w:w="780" w:type="dxa"/>
            <w:tcBorders>
              <w:top w:val="single" w:sz="4" w:space="0" w:color="auto"/>
              <w:left w:val="nil"/>
              <w:bottom w:val="single" w:sz="4" w:space="0" w:color="auto"/>
              <w:right w:val="nil"/>
            </w:tcBorders>
            <w:shd w:val="clear" w:color="auto" w:fill="auto"/>
            <w:noWrap/>
            <w:vAlign w:val="bottom"/>
            <w:hideMark/>
          </w:tcPr>
          <w:p w14:paraId="7889D370"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0.01</w:t>
            </w:r>
          </w:p>
        </w:tc>
        <w:tc>
          <w:tcPr>
            <w:tcW w:w="240" w:type="dxa"/>
            <w:tcBorders>
              <w:top w:val="nil"/>
              <w:left w:val="nil"/>
              <w:bottom w:val="nil"/>
              <w:right w:val="nil"/>
            </w:tcBorders>
            <w:shd w:val="clear" w:color="auto" w:fill="auto"/>
            <w:noWrap/>
            <w:vAlign w:val="bottom"/>
            <w:hideMark/>
          </w:tcPr>
          <w:p w14:paraId="5A816F4A" w14:textId="77777777" w:rsidR="00DF171B" w:rsidRPr="00DF171B" w:rsidRDefault="00DF171B" w:rsidP="00DF171B">
            <w:pPr>
              <w:spacing w:after="0" w:line="240" w:lineRule="auto"/>
              <w:jc w:val="center"/>
              <w:rPr>
                <w:rFonts w:ascii="Calibri" w:eastAsia="Times New Roman" w:hAnsi="Calibri" w:cs="Calibri"/>
                <w:color w:val="000000"/>
                <w:sz w:val="20"/>
                <w:szCs w:val="20"/>
              </w:rPr>
            </w:pPr>
          </w:p>
        </w:tc>
        <w:tc>
          <w:tcPr>
            <w:tcW w:w="2000" w:type="dxa"/>
            <w:tcBorders>
              <w:top w:val="nil"/>
              <w:left w:val="nil"/>
              <w:bottom w:val="nil"/>
              <w:right w:val="nil"/>
            </w:tcBorders>
            <w:shd w:val="clear" w:color="auto" w:fill="auto"/>
            <w:noWrap/>
            <w:vAlign w:val="bottom"/>
            <w:hideMark/>
          </w:tcPr>
          <w:p w14:paraId="3297509C"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780" w:type="dxa"/>
            <w:tcBorders>
              <w:top w:val="nil"/>
              <w:left w:val="nil"/>
              <w:bottom w:val="nil"/>
              <w:right w:val="single" w:sz="8" w:space="0" w:color="auto"/>
            </w:tcBorders>
            <w:shd w:val="clear" w:color="auto" w:fill="auto"/>
            <w:noWrap/>
            <w:vAlign w:val="bottom"/>
            <w:hideMark/>
          </w:tcPr>
          <w:p w14:paraId="71FC4BA2"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 </w:t>
            </w:r>
          </w:p>
        </w:tc>
      </w:tr>
      <w:tr w:rsidR="00DF171B" w:rsidRPr="00DF171B" w14:paraId="1E295FA7" w14:textId="77777777" w:rsidTr="00DF171B">
        <w:trPr>
          <w:trHeight w:val="260"/>
          <w:jc w:val="center"/>
        </w:trPr>
        <w:tc>
          <w:tcPr>
            <w:tcW w:w="1080" w:type="dxa"/>
            <w:vMerge/>
            <w:tcBorders>
              <w:top w:val="single" w:sz="8" w:space="0" w:color="auto"/>
              <w:left w:val="single" w:sz="8" w:space="0" w:color="auto"/>
              <w:bottom w:val="single" w:sz="8" w:space="0" w:color="000000"/>
              <w:right w:val="nil"/>
            </w:tcBorders>
            <w:vAlign w:val="center"/>
            <w:hideMark/>
          </w:tcPr>
          <w:p w14:paraId="34CAF92A" w14:textId="77777777" w:rsidR="00DF171B" w:rsidRPr="00DF171B" w:rsidRDefault="00DF171B" w:rsidP="00DF171B">
            <w:pPr>
              <w:spacing w:after="0" w:line="240" w:lineRule="auto"/>
              <w:rPr>
                <w:rFonts w:ascii="Calibri" w:eastAsia="Times New Roman" w:hAnsi="Calibri" w:cs="Calibri"/>
                <w:color w:val="000000"/>
                <w:sz w:val="20"/>
                <w:szCs w:val="20"/>
              </w:rPr>
            </w:pPr>
          </w:p>
        </w:tc>
        <w:tc>
          <w:tcPr>
            <w:tcW w:w="3040" w:type="dxa"/>
            <w:tcBorders>
              <w:top w:val="nil"/>
              <w:left w:val="nil"/>
              <w:bottom w:val="nil"/>
              <w:right w:val="nil"/>
            </w:tcBorders>
            <w:shd w:val="clear" w:color="auto" w:fill="auto"/>
            <w:noWrap/>
            <w:vAlign w:val="bottom"/>
            <w:hideMark/>
          </w:tcPr>
          <w:p w14:paraId="69C59B25" w14:textId="77777777" w:rsidR="00DF171B" w:rsidRPr="00DF171B" w:rsidRDefault="00DF171B" w:rsidP="00DF171B">
            <w:pPr>
              <w:spacing w:after="0" w:line="240" w:lineRule="auto"/>
              <w:jc w:val="center"/>
              <w:rPr>
                <w:rFonts w:ascii="Calibri" w:eastAsia="Times New Roman" w:hAnsi="Calibri" w:cs="Calibri"/>
                <w:color w:val="000000"/>
                <w:sz w:val="20"/>
                <w:szCs w:val="20"/>
              </w:rPr>
            </w:pPr>
          </w:p>
        </w:tc>
        <w:tc>
          <w:tcPr>
            <w:tcW w:w="780" w:type="dxa"/>
            <w:tcBorders>
              <w:top w:val="nil"/>
              <w:left w:val="nil"/>
              <w:bottom w:val="nil"/>
              <w:right w:val="nil"/>
            </w:tcBorders>
            <w:shd w:val="clear" w:color="auto" w:fill="auto"/>
            <w:noWrap/>
            <w:vAlign w:val="bottom"/>
            <w:hideMark/>
          </w:tcPr>
          <w:p w14:paraId="5CDDC0F1"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240" w:type="dxa"/>
            <w:tcBorders>
              <w:top w:val="nil"/>
              <w:left w:val="nil"/>
              <w:bottom w:val="nil"/>
              <w:right w:val="nil"/>
            </w:tcBorders>
            <w:shd w:val="clear" w:color="auto" w:fill="auto"/>
            <w:noWrap/>
            <w:vAlign w:val="bottom"/>
            <w:hideMark/>
          </w:tcPr>
          <w:p w14:paraId="423FC9F9" w14:textId="77777777" w:rsidR="00DF171B" w:rsidRPr="00DF171B" w:rsidRDefault="00DF171B" w:rsidP="00DF171B">
            <w:pPr>
              <w:spacing w:after="0" w:line="240" w:lineRule="auto"/>
              <w:jc w:val="center"/>
              <w:rPr>
                <w:rFonts w:ascii="Times New Roman" w:eastAsia="Times New Roman" w:hAnsi="Times New Roman" w:cs="Times New Roman"/>
                <w:sz w:val="20"/>
                <w:szCs w:val="20"/>
              </w:rPr>
            </w:pPr>
          </w:p>
        </w:tc>
        <w:tc>
          <w:tcPr>
            <w:tcW w:w="2420" w:type="dxa"/>
            <w:tcBorders>
              <w:top w:val="nil"/>
              <w:left w:val="nil"/>
              <w:bottom w:val="nil"/>
              <w:right w:val="nil"/>
            </w:tcBorders>
            <w:shd w:val="clear" w:color="auto" w:fill="auto"/>
            <w:noWrap/>
            <w:vAlign w:val="bottom"/>
            <w:hideMark/>
          </w:tcPr>
          <w:p w14:paraId="243428EE" w14:textId="77777777" w:rsidR="00DF171B" w:rsidRPr="00DF171B" w:rsidRDefault="00DF171B" w:rsidP="00DF171B">
            <w:pPr>
              <w:spacing w:after="0" w:line="240" w:lineRule="auto"/>
              <w:rPr>
                <w:rFonts w:ascii="Calibri" w:eastAsia="Times New Roman" w:hAnsi="Calibri" w:cs="Calibri"/>
                <w:i/>
                <w:iCs/>
                <w:sz w:val="20"/>
                <w:szCs w:val="20"/>
              </w:rPr>
            </w:pPr>
            <w:r w:rsidRPr="00DF171B">
              <w:rPr>
                <w:rFonts w:ascii="Calibri" w:eastAsia="Times New Roman" w:hAnsi="Calibri" w:cs="Calibri"/>
                <w:i/>
                <w:iCs/>
                <w:sz w:val="20"/>
                <w:szCs w:val="20"/>
              </w:rPr>
              <w:t>Deschampsia caespitosa</w:t>
            </w:r>
          </w:p>
        </w:tc>
        <w:tc>
          <w:tcPr>
            <w:tcW w:w="780" w:type="dxa"/>
            <w:tcBorders>
              <w:top w:val="nil"/>
              <w:left w:val="nil"/>
              <w:bottom w:val="nil"/>
              <w:right w:val="nil"/>
            </w:tcBorders>
            <w:shd w:val="clear" w:color="auto" w:fill="auto"/>
            <w:noWrap/>
            <w:vAlign w:val="bottom"/>
            <w:hideMark/>
          </w:tcPr>
          <w:p w14:paraId="0012F347"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0.01</w:t>
            </w:r>
          </w:p>
        </w:tc>
        <w:tc>
          <w:tcPr>
            <w:tcW w:w="240" w:type="dxa"/>
            <w:tcBorders>
              <w:top w:val="nil"/>
              <w:left w:val="nil"/>
              <w:bottom w:val="nil"/>
              <w:right w:val="nil"/>
            </w:tcBorders>
            <w:shd w:val="clear" w:color="auto" w:fill="auto"/>
            <w:noWrap/>
            <w:vAlign w:val="bottom"/>
            <w:hideMark/>
          </w:tcPr>
          <w:p w14:paraId="720BA2D6" w14:textId="77777777" w:rsidR="00DF171B" w:rsidRPr="00DF171B" w:rsidRDefault="00DF171B" w:rsidP="00DF171B">
            <w:pPr>
              <w:spacing w:after="0" w:line="240" w:lineRule="auto"/>
              <w:jc w:val="center"/>
              <w:rPr>
                <w:rFonts w:ascii="Calibri" w:eastAsia="Times New Roman" w:hAnsi="Calibri" w:cs="Calibri"/>
                <w:color w:val="000000"/>
                <w:sz w:val="20"/>
                <w:szCs w:val="20"/>
              </w:rPr>
            </w:pPr>
          </w:p>
        </w:tc>
        <w:tc>
          <w:tcPr>
            <w:tcW w:w="2000" w:type="dxa"/>
            <w:tcBorders>
              <w:top w:val="nil"/>
              <w:left w:val="nil"/>
              <w:bottom w:val="nil"/>
              <w:right w:val="nil"/>
            </w:tcBorders>
            <w:shd w:val="clear" w:color="auto" w:fill="auto"/>
            <w:noWrap/>
            <w:vAlign w:val="bottom"/>
            <w:hideMark/>
          </w:tcPr>
          <w:p w14:paraId="4372E6DA" w14:textId="77777777" w:rsidR="00DF171B" w:rsidRPr="00DF171B" w:rsidRDefault="00DF171B" w:rsidP="00DF171B">
            <w:pPr>
              <w:spacing w:after="0" w:line="240" w:lineRule="auto"/>
              <w:rPr>
                <w:rFonts w:ascii="Times New Roman" w:eastAsia="Times New Roman" w:hAnsi="Times New Roman" w:cs="Times New Roman"/>
                <w:sz w:val="20"/>
                <w:szCs w:val="20"/>
              </w:rPr>
            </w:pPr>
          </w:p>
        </w:tc>
        <w:tc>
          <w:tcPr>
            <w:tcW w:w="780" w:type="dxa"/>
            <w:tcBorders>
              <w:top w:val="nil"/>
              <w:left w:val="nil"/>
              <w:bottom w:val="nil"/>
              <w:right w:val="single" w:sz="8" w:space="0" w:color="auto"/>
            </w:tcBorders>
            <w:shd w:val="clear" w:color="auto" w:fill="auto"/>
            <w:noWrap/>
            <w:vAlign w:val="bottom"/>
            <w:hideMark/>
          </w:tcPr>
          <w:p w14:paraId="2A0F0B18"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 </w:t>
            </w:r>
          </w:p>
        </w:tc>
      </w:tr>
      <w:tr w:rsidR="00DF171B" w:rsidRPr="00DF171B" w14:paraId="1F658319" w14:textId="77777777" w:rsidTr="00DF171B">
        <w:trPr>
          <w:trHeight w:val="270"/>
          <w:jc w:val="center"/>
        </w:trPr>
        <w:tc>
          <w:tcPr>
            <w:tcW w:w="1080" w:type="dxa"/>
            <w:vMerge/>
            <w:tcBorders>
              <w:top w:val="single" w:sz="8" w:space="0" w:color="auto"/>
              <w:left w:val="single" w:sz="8" w:space="0" w:color="auto"/>
              <w:bottom w:val="single" w:sz="8" w:space="0" w:color="000000"/>
              <w:right w:val="nil"/>
            </w:tcBorders>
            <w:vAlign w:val="center"/>
            <w:hideMark/>
          </w:tcPr>
          <w:p w14:paraId="34474B88" w14:textId="77777777" w:rsidR="00DF171B" w:rsidRPr="00DF171B" w:rsidRDefault="00DF171B" w:rsidP="00DF171B">
            <w:pPr>
              <w:spacing w:after="0" w:line="240" w:lineRule="auto"/>
              <w:rPr>
                <w:rFonts w:ascii="Calibri" w:eastAsia="Times New Roman" w:hAnsi="Calibri" w:cs="Calibri"/>
                <w:color w:val="000000"/>
                <w:sz w:val="20"/>
                <w:szCs w:val="20"/>
              </w:rPr>
            </w:pPr>
          </w:p>
        </w:tc>
        <w:tc>
          <w:tcPr>
            <w:tcW w:w="3040" w:type="dxa"/>
            <w:tcBorders>
              <w:top w:val="nil"/>
              <w:left w:val="nil"/>
              <w:bottom w:val="single" w:sz="8" w:space="0" w:color="auto"/>
              <w:right w:val="nil"/>
            </w:tcBorders>
            <w:shd w:val="clear" w:color="auto" w:fill="auto"/>
            <w:noWrap/>
            <w:vAlign w:val="bottom"/>
            <w:hideMark/>
          </w:tcPr>
          <w:p w14:paraId="2E296D49" w14:textId="77777777" w:rsidR="00DF171B" w:rsidRPr="00DF171B" w:rsidRDefault="00DF171B" w:rsidP="00DF171B">
            <w:pPr>
              <w:spacing w:after="0" w:line="240" w:lineRule="auto"/>
              <w:rPr>
                <w:rFonts w:ascii="Calibri" w:eastAsia="Times New Roman" w:hAnsi="Calibri" w:cs="Calibri"/>
                <w:color w:val="000000"/>
                <w:sz w:val="20"/>
                <w:szCs w:val="20"/>
              </w:rPr>
            </w:pPr>
            <w:r w:rsidRPr="00DF171B">
              <w:rPr>
                <w:rFonts w:ascii="Calibri" w:eastAsia="Times New Roman" w:hAnsi="Calibri" w:cs="Calibri"/>
                <w:color w:val="000000"/>
                <w:sz w:val="20"/>
                <w:szCs w:val="20"/>
              </w:rPr>
              <w:t> </w:t>
            </w:r>
          </w:p>
        </w:tc>
        <w:tc>
          <w:tcPr>
            <w:tcW w:w="780" w:type="dxa"/>
            <w:tcBorders>
              <w:top w:val="nil"/>
              <w:left w:val="nil"/>
              <w:bottom w:val="single" w:sz="8" w:space="0" w:color="auto"/>
              <w:right w:val="nil"/>
            </w:tcBorders>
            <w:shd w:val="clear" w:color="auto" w:fill="auto"/>
            <w:noWrap/>
            <w:vAlign w:val="bottom"/>
            <w:hideMark/>
          </w:tcPr>
          <w:p w14:paraId="06524AF0"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 </w:t>
            </w:r>
          </w:p>
        </w:tc>
        <w:tc>
          <w:tcPr>
            <w:tcW w:w="240" w:type="dxa"/>
            <w:tcBorders>
              <w:top w:val="nil"/>
              <w:left w:val="nil"/>
              <w:bottom w:val="single" w:sz="8" w:space="0" w:color="auto"/>
              <w:right w:val="nil"/>
            </w:tcBorders>
            <w:shd w:val="clear" w:color="auto" w:fill="auto"/>
            <w:noWrap/>
            <w:vAlign w:val="bottom"/>
            <w:hideMark/>
          </w:tcPr>
          <w:p w14:paraId="1E117C42" w14:textId="77777777" w:rsidR="00DF171B" w:rsidRPr="00DF171B" w:rsidRDefault="00DF171B" w:rsidP="00DF171B">
            <w:pPr>
              <w:spacing w:after="0" w:line="240" w:lineRule="auto"/>
              <w:rPr>
                <w:rFonts w:ascii="Calibri" w:eastAsia="Times New Roman" w:hAnsi="Calibri" w:cs="Calibri"/>
                <w:color w:val="000000"/>
                <w:sz w:val="20"/>
                <w:szCs w:val="20"/>
              </w:rPr>
            </w:pPr>
            <w:r w:rsidRPr="00DF171B">
              <w:rPr>
                <w:rFonts w:ascii="Calibri" w:eastAsia="Times New Roman" w:hAnsi="Calibri" w:cs="Calibri"/>
                <w:color w:val="000000"/>
                <w:sz w:val="20"/>
                <w:szCs w:val="20"/>
              </w:rPr>
              <w:t> </w:t>
            </w:r>
          </w:p>
        </w:tc>
        <w:tc>
          <w:tcPr>
            <w:tcW w:w="2420" w:type="dxa"/>
            <w:tcBorders>
              <w:top w:val="single" w:sz="4" w:space="0" w:color="auto"/>
              <w:left w:val="nil"/>
              <w:bottom w:val="single" w:sz="8" w:space="0" w:color="auto"/>
              <w:right w:val="nil"/>
            </w:tcBorders>
            <w:shd w:val="clear" w:color="auto" w:fill="auto"/>
            <w:noWrap/>
            <w:vAlign w:val="bottom"/>
            <w:hideMark/>
          </w:tcPr>
          <w:p w14:paraId="1FD8A3C1" w14:textId="77777777" w:rsidR="00DF171B" w:rsidRPr="00DF171B" w:rsidRDefault="00DF171B" w:rsidP="00DF171B">
            <w:pPr>
              <w:spacing w:after="0" w:line="240" w:lineRule="auto"/>
              <w:rPr>
                <w:rFonts w:ascii="Calibri" w:eastAsia="Times New Roman" w:hAnsi="Calibri" w:cs="Calibri"/>
                <w:i/>
                <w:iCs/>
                <w:color w:val="000000"/>
                <w:sz w:val="20"/>
                <w:szCs w:val="20"/>
              </w:rPr>
            </w:pPr>
            <w:r w:rsidRPr="00DF171B">
              <w:rPr>
                <w:rFonts w:ascii="Calibri" w:eastAsia="Times New Roman" w:hAnsi="Calibri" w:cs="Calibri"/>
                <w:i/>
                <w:iCs/>
                <w:color w:val="000000"/>
                <w:sz w:val="20"/>
                <w:szCs w:val="20"/>
              </w:rPr>
              <w:t>Sagittaria latifolia</w:t>
            </w:r>
          </w:p>
        </w:tc>
        <w:tc>
          <w:tcPr>
            <w:tcW w:w="780" w:type="dxa"/>
            <w:tcBorders>
              <w:top w:val="single" w:sz="4" w:space="0" w:color="auto"/>
              <w:left w:val="nil"/>
              <w:bottom w:val="single" w:sz="8" w:space="0" w:color="auto"/>
              <w:right w:val="nil"/>
            </w:tcBorders>
            <w:shd w:val="clear" w:color="auto" w:fill="auto"/>
            <w:noWrap/>
            <w:vAlign w:val="bottom"/>
            <w:hideMark/>
          </w:tcPr>
          <w:p w14:paraId="550EEA4B"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0.05</w:t>
            </w:r>
          </w:p>
        </w:tc>
        <w:tc>
          <w:tcPr>
            <w:tcW w:w="240" w:type="dxa"/>
            <w:tcBorders>
              <w:top w:val="nil"/>
              <w:left w:val="nil"/>
              <w:bottom w:val="single" w:sz="8" w:space="0" w:color="auto"/>
              <w:right w:val="nil"/>
            </w:tcBorders>
            <w:shd w:val="clear" w:color="auto" w:fill="auto"/>
            <w:noWrap/>
            <w:vAlign w:val="bottom"/>
            <w:hideMark/>
          </w:tcPr>
          <w:p w14:paraId="383F2E84" w14:textId="77777777" w:rsidR="00DF171B" w:rsidRPr="00DF171B" w:rsidRDefault="00DF171B" w:rsidP="00DF171B">
            <w:pPr>
              <w:spacing w:after="0" w:line="240" w:lineRule="auto"/>
              <w:rPr>
                <w:rFonts w:ascii="Calibri" w:eastAsia="Times New Roman" w:hAnsi="Calibri" w:cs="Calibri"/>
                <w:color w:val="000000"/>
                <w:sz w:val="20"/>
                <w:szCs w:val="20"/>
              </w:rPr>
            </w:pPr>
            <w:r w:rsidRPr="00DF171B">
              <w:rPr>
                <w:rFonts w:ascii="Calibri" w:eastAsia="Times New Roman" w:hAnsi="Calibri" w:cs="Calibri"/>
                <w:color w:val="000000"/>
                <w:sz w:val="20"/>
                <w:szCs w:val="20"/>
              </w:rPr>
              <w:t> </w:t>
            </w:r>
          </w:p>
        </w:tc>
        <w:tc>
          <w:tcPr>
            <w:tcW w:w="2000" w:type="dxa"/>
            <w:tcBorders>
              <w:top w:val="nil"/>
              <w:left w:val="nil"/>
              <w:bottom w:val="single" w:sz="8" w:space="0" w:color="auto"/>
              <w:right w:val="nil"/>
            </w:tcBorders>
            <w:shd w:val="clear" w:color="auto" w:fill="auto"/>
            <w:noWrap/>
            <w:vAlign w:val="bottom"/>
            <w:hideMark/>
          </w:tcPr>
          <w:p w14:paraId="6AE84DAD" w14:textId="77777777" w:rsidR="00DF171B" w:rsidRPr="00DF171B" w:rsidRDefault="00DF171B" w:rsidP="00DF171B">
            <w:pPr>
              <w:spacing w:after="0" w:line="240" w:lineRule="auto"/>
              <w:rPr>
                <w:rFonts w:ascii="Calibri" w:eastAsia="Times New Roman" w:hAnsi="Calibri" w:cs="Calibri"/>
                <w:color w:val="000000"/>
                <w:sz w:val="20"/>
                <w:szCs w:val="20"/>
              </w:rPr>
            </w:pPr>
            <w:r w:rsidRPr="00DF171B">
              <w:rPr>
                <w:rFonts w:ascii="Calibri" w:eastAsia="Times New Roman" w:hAnsi="Calibri" w:cs="Calibri"/>
                <w:color w:val="000000"/>
                <w:sz w:val="20"/>
                <w:szCs w:val="20"/>
              </w:rPr>
              <w:t> </w:t>
            </w:r>
          </w:p>
        </w:tc>
        <w:tc>
          <w:tcPr>
            <w:tcW w:w="780" w:type="dxa"/>
            <w:tcBorders>
              <w:top w:val="nil"/>
              <w:left w:val="nil"/>
              <w:bottom w:val="single" w:sz="8" w:space="0" w:color="auto"/>
              <w:right w:val="single" w:sz="8" w:space="0" w:color="auto"/>
            </w:tcBorders>
            <w:shd w:val="clear" w:color="auto" w:fill="auto"/>
            <w:noWrap/>
            <w:vAlign w:val="bottom"/>
            <w:hideMark/>
          </w:tcPr>
          <w:p w14:paraId="6CF8C9E0" w14:textId="77777777" w:rsidR="00DF171B" w:rsidRPr="00DF171B" w:rsidRDefault="00DF171B" w:rsidP="00DF171B">
            <w:pPr>
              <w:spacing w:after="0" w:line="240" w:lineRule="auto"/>
              <w:jc w:val="center"/>
              <w:rPr>
                <w:rFonts w:ascii="Calibri" w:eastAsia="Times New Roman" w:hAnsi="Calibri" w:cs="Calibri"/>
                <w:color w:val="000000"/>
                <w:sz w:val="20"/>
                <w:szCs w:val="20"/>
              </w:rPr>
            </w:pPr>
            <w:r w:rsidRPr="00DF171B">
              <w:rPr>
                <w:rFonts w:ascii="Calibri" w:eastAsia="Times New Roman" w:hAnsi="Calibri" w:cs="Calibri"/>
                <w:color w:val="000000"/>
                <w:sz w:val="20"/>
                <w:szCs w:val="20"/>
              </w:rPr>
              <w:t> </w:t>
            </w:r>
          </w:p>
        </w:tc>
      </w:tr>
    </w:tbl>
    <w:p w14:paraId="23CB0B2F" w14:textId="7A860819" w:rsidR="00F752B9" w:rsidRDefault="00F752B9" w:rsidP="00791A3B">
      <w:pPr>
        <w:sectPr w:rsidR="00F752B9" w:rsidSect="00354D05">
          <w:pgSz w:w="15840" w:h="12240" w:orient="landscape"/>
          <w:pgMar w:top="1080" w:right="1080" w:bottom="1080" w:left="1080" w:header="720" w:footer="720" w:gutter="0"/>
          <w:lnNumType w:countBy="1" w:restart="continuous"/>
          <w:cols w:space="720"/>
          <w:docGrid w:linePitch="360"/>
        </w:sectPr>
      </w:pPr>
    </w:p>
    <w:p w14:paraId="215F4F01" w14:textId="6066917C" w:rsidR="00876D65" w:rsidRPr="00046624" w:rsidRDefault="00876D65" w:rsidP="00DC704D"/>
    <w:p w14:paraId="3DFBA252" w14:textId="2138FFF9" w:rsidR="000C5906" w:rsidRDefault="000C5906"/>
    <w:p w14:paraId="6FAE6114" w14:textId="286D53E3" w:rsidR="005B324C" w:rsidRPr="005B324C" w:rsidRDefault="005B324C" w:rsidP="005B324C">
      <w:r>
        <w:rPr>
          <w:b/>
        </w:rPr>
        <w:t>Table S3</w:t>
      </w:r>
      <w:r>
        <w:t xml:space="preserve"> </w:t>
      </w:r>
      <w:r w:rsidRPr="005B324C">
        <w:t xml:space="preserve">Bootstrapping 18 randomly selected plots 10 times shows consistent overall trend in loss of species and alpha diversity over time, and overall increase in beta diversity between 1979 and 2019 in all assemblages and across the entire Ladner Marsh plant community. Therefore, loss of plots due to sampling re-location or how number of plots clustered into assemblages as reported in Table 2 is not expected to affect loss of species or plot-based diversity </w:t>
      </w:r>
      <w:proofErr w:type="gramStart"/>
      <w:r w:rsidRPr="005B324C">
        <w:t>metrics</w:t>
      </w:r>
      <w:proofErr w:type="gramEnd"/>
    </w:p>
    <w:p w14:paraId="2E309D9F" w14:textId="04768DCA" w:rsidR="00CC6367" w:rsidRDefault="0047773F">
      <w:pPr>
        <w:pStyle w:val="Caption"/>
        <w:rPr>
          <w:i w:val="0"/>
          <w:iCs w:val="0"/>
          <w:color w:val="auto"/>
          <w:sz w:val="22"/>
          <w:szCs w:val="22"/>
        </w:rPr>
      </w:pPr>
      <w:r>
        <w:fldChar w:fldCharType="begin"/>
      </w:r>
      <w:r>
        <w:instrText xml:space="preserve"> LINK </w:instrText>
      </w:r>
      <w:r w:rsidR="002D2CF5">
        <w:instrText xml:space="preserve">Excel.Sheet.12 https://ubcca-my.sharepoint.com/personal/stefanie_lane_ubc_ca/Documents/Documents/Dissertation/CommunityStability/tables.xlsx DiversityMeasures!R2C10:R22C16 </w:instrText>
      </w:r>
      <w:r>
        <w:instrText xml:space="preserve">\a \f 4 \h </w:instrText>
      </w:r>
      <w:r w:rsidR="00B44E1E">
        <w:instrText xml:space="preserve"> \* MERGEFORMAT </w:instrText>
      </w:r>
      <w:r>
        <w:fldChar w:fldCharType="separate"/>
      </w:r>
    </w:p>
    <w:tbl>
      <w:tblPr>
        <w:tblW w:w="6280" w:type="dxa"/>
        <w:jc w:val="center"/>
        <w:tblLook w:val="04A0" w:firstRow="1" w:lastRow="0" w:firstColumn="1" w:lastColumn="0" w:noHBand="0" w:noVBand="1"/>
      </w:tblPr>
      <w:tblGrid>
        <w:gridCol w:w="1311"/>
        <w:gridCol w:w="1030"/>
        <w:gridCol w:w="960"/>
        <w:gridCol w:w="300"/>
        <w:gridCol w:w="1004"/>
        <w:gridCol w:w="1004"/>
        <w:gridCol w:w="1004"/>
      </w:tblGrid>
      <w:tr w:rsidR="00CC6367" w:rsidRPr="00CC6367" w14:paraId="0806EF38" w14:textId="77777777" w:rsidTr="00CC6367">
        <w:trPr>
          <w:divId w:val="1842432299"/>
          <w:trHeight w:val="470"/>
          <w:jc w:val="center"/>
          <w:ins w:id="1957" w:author="Lane, Stefanie" w:date="2023-03-04T15:51:00Z"/>
        </w:trPr>
        <w:tc>
          <w:tcPr>
            <w:tcW w:w="1180" w:type="dxa"/>
            <w:tcBorders>
              <w:top w:val="nil"/>
              <w:left w:val="nil"/>
              <w:bottom w:val="nil"/>
              <w:right w:val="nil"/>
            </w:tcBorders>
            <w:shd w:val="clear" w:color="auto" w:fill="auto"/>
            <w:noWrap/>
            <w:vAlign w:val="bottom"/>
            <w:hideMark/>
          </w:tcPr>
          <w:p w14:paraId="217E6E3E" w14:textId="63E39DFB" w:rsidR="00CC6367" w:rsidRPr="00CC6367" w:rsidRDefault="00CC6367">
            <w:pPr>
              <w:spacing w:after="0" w:line="240" w:lineRule="auto"/>
              <w:rPr>
                <w:ins w:id="1958" w:author="Lane, Stefanie" w:date="2023-03-04T15:51:00Z"/>
                <w:rFonts w:ascii="Times New Roman" w:eastAsia="Times New Roman" w:hAnsi="Times New Roman" w:cs="Times New Roman"/>
                <w:rPrChange w:id="1959" w:author="Lane, Stefanie" w:date="2023-03-04T15:51:00Z">
                  <w:rPr>
                    <w:ins w:id="1960" w:author="Lane, Stefanie" w:date="2023-03-04T15:51:00Z"/>
                  </w:rPr>
                </w:rPrChange>
              </w:rPr>
              <w:pPrChange w:id="1961" w:author="Lane, Stefanie" w:date="2023-03-04T15:51:00Z">
                <w:pPr/>
              </w:pPrChange>
            </w:pPr>
          </w:p>
        </w:tc>
        <w:tc>
          <w:tcPr>
            <w:tcW w:w="1920" w:type="dxa"/>
            <w:gridSpan w:val="2"/>
            <w:tcBorders>
              <w:top w:val="nil"/>
              <w:left w:val="nil"/>
              <w:bottom w:val="nil"/>
              <w:right w:val="nil"/>
            </w:tcBorders>
            <w:shd w:val="clear" w:color="auto" w:fill="auto"/>
            <w:noWrap/>
            <w:vAlign w:val="center"/>
            <w:hideMark/>
          </w:tcPr>
          <w:p w14:paraId="0A5816B2" w14:textId="77777777" w:rsidR="00CC6367" w:rsidRPr="00CC6367" w:rsidRDefault="00CC6367">
            <w:pPr>
              <w:spacing w:after="0" w:line="240" w:lineRule="auto"/>
              <w:jc w:val="center"/>
              <w:rPr>
                <w:ins w:id="1962" w:author="Lane, Stefanie" w:date="2023-03-04T15:51:00Z"/>
                <w:rFonts w:ascii="Calibri" w:eastAsia="Times New Roman" w:hAnsi="Calibri" w:cs="Calibri"/>
                <w:b/>
                <w:bCs/>
                <w:color w:val="000000"/>
                <w:rPrChange w:id="1963" w:author="Lane, Stefanie" w:date="2023-03-04T15:51:00Z">
                  <w:rPr>
                    <w:ins w:id="1964" w:author="Lane, Stefanie" w:date="2023-03-04T15:51:00Z"/>
                  </w:rPr>
                </w:rPrChange>
              </w:rPr>
              <w:pPrChange w:id="1965" w:author="Lane, Stefanie" w:date="2023-03-04T15:51:00Z">
                <w:pPr>
                  <w:jc w:val="center"/>
                </w:pPr>
              </w:pPrChange>
            </w:pPr>
            <w:ins w:id="1966" w:author="Lane, Stefanie" w:date="2023-03-04T15:51:00Z">
              <w:r w:rsidRPr="00CC6367">
                <w:rPr>
                  <w:rFonts w:ascii="Calibri" w:eastAsia="Times New Roman" w:hAnsi="Calibri" w:cs="Calibri"/>
                  <w:b/>
                  <w:bCs/>
                  <w:color w:val="000000"/>
                  <w:rPrChange w:id="1967" w:author="Lane, Stefanie" w:date="2023-03-04T15:51:00Z">
                    <w:rPr/>
                  </w:rPrChange>
                </w:rPr>
                <w:t>Plot-level components</w:t>
              </w:r>
            </w:ins>
          </w:p>
        </w:tc>
        <w:tc>
          <w:tcPr>
            <w:tcW w:w="300" w:type="dxa"/>
            <w:tcBorders>
              <w:top w:val="nil"/>
              <w:left w:val="nil"/>
              <w:bottom w:val="nil"/>
              <w:right w:val="nil"/>
            </w:tcBorders>
            <w:shd w:val="clear" w:color="auto" w:fill="auto"/>
            <w:noWrap/>
            <w:vAlign w:val="bottom"/>
            <w:hideMark/>
          </w:tcPr>
          <w:p w14:paraId="706B59CB" w14:textId="77777777" w:rsidR="00CC6367" w:rsidRPr="00CC6367" w:rsidRDefault="00CC6367">
            <w:pPr>
              <w:spacing w:after="0" w:line="240" w:lineRule="auto"/>
              <w:jc w:val="center"/>
              <w:rPr>
                <w:ins w:id="1968" w:author="Lane, Stefanie" w:date="2023-03-04T15:51:00Z"/>
                <w:rFonts w:ascii="Calibri" w:eastAsia="Times New Roman" w:hAnsi="Calibri" w:cs="Calibri"/>
                <w:b/>
                <w:bCs/>
                <w:color w:val="000000"/>
                <w:rPrChange w:id="1969" w:author="Lane, Stefanie" w:date="2023-03-04T15:51:00Z">
                  <w:rPr>
                    <w:ins w:id="1970" w:author="Lane, Stefanie" w:date="2023-03-04T15:51:00Z"/>
                  </w:rPr>
                </w:rPrChange>
              </w:rPr>
              <w:pPrChange w:id="1971" w:author="Lane, Stefanie" w:date="2023-03-04T15:51:00Z">
                <w:pPr>
                  <w:jc w:val="center"/>
                </w:pPr>
              </w:pPrChange>
            </w:pPr>
          </w:p>
        </w:tc>
        <w:tc>
          <w:tcPr>
            <w:tcW w:w="2880" w:type="dxa"/>
            <w:gridSpan w:val="3"/>
            <w:tcBorders>
              <w:top w:val="nil"/>
              <w:left w:val="nil"/>
              <w:bottom w:val="nil"/>
              <w:right w:val="nil"/>
            </w:tcBorders>
            <w:shd w:val="clear" w:color="auto" w:fill="auto"/>
            <w:noWrap/>
            <w:vAlign w:val="center"/>
            <w:hideMark/>
          </w:tcPr>
          <w:p w14:paraId="6160A440" w14:textId="77777777" w:rsidR="00CC6367" w:rsidRPr="00CC6367" w:rsidRDefault="00CC6367">
            <w:pPr>
              <w:spacing w:after="0" w:line="240" w:lineRule="auto"/>
              <w:jc w:val="center"/>
              <w:rPr>
                <w:ins w:id="1972" w:author="Lane, Stefanie" w:date="2023-03-04T15:51:00Z"/>
                <w:rFonts w:ascii="Calibri" w:eastAsia="Times New Roman" w:hAnsi="Calibri" w:cs="Calibri"/>
                <w:b/>
                <w:bCs/>
                <w:color w:val="000000"/>
                <w:rPrChange w:id="1973" w:author="Lane, Stefanie" w:date="2023-03-04T15:51:00Z">
                  <w:rPr>
                    <w:ins w:id="1974" w:author="Lane, Stefanie" w:date="2023-03-04T15:51:00Z"/>
                  </w:rPr>
                </w:rPrChange>
              </w:rPr>
              <w:pPrChange w:id="1975" w:author="Lane, Stefanie" w:date="2023-03-04T15:51:00Z">
                <w:pPr>
                  <w:jc w:val="center"/>
                </w:pPr>
              </w:pPrChange>
            </w:pPr>
            <w:ins w:id="1976" w:author="Lane, Stefanie" w:date="2023-03-04T15:51:00Z">
              <w:r w:rsidRPr="00CC6367">
                <w:rPr>
                  <w:rFonts w:ascii="Calibri" w:eastAsia="Times New Roman" w:hAnsi="Calibri" w:cs="Calibri"/>
                  <w:b/>
                  <w:bCs/>
                  <w:color w:val="000000"/>
                  <w:rPrChange w:id="1977" w:author="Lane, Stefanie" w:date="2023-03-04T15:51:00Z">
                    <w:rPr/>
                  </w:rPrChange>
                </w:rPr>
                <w:t>Diversity components</w:t>
              </w:r>
            </w:ins>
          </w:p>
        </w:tc>
      </w:tr>
      <w:tr w:rsidR="00CC6367" w:rsidRPr="00CC6367" w14:paraId="64ECDDE3" w14:textId="77777777" w:rsidTr="00CC6367">
        <w:trPr>
          <w:divId w:val="1842432299"/>
          <w:trHeight w:val="780"/>
          <w:jc w:val="center"/>
          <w:ins w:id="1978" w:author="Lane, Stefanie" w:date="2023-03-04T15:51:00Z"/>
        </w:trPr>
        <w:tc>
          <w:tcPr>
            <w:tcW w:w="1180" w:type="dxa"/>
            <w:tcBorders>
              <w:top w:val="nil"/>
              <w:left w:val="nil"/>
              <w:bottom w:val="nil"/>
              <w:right w:val="nil"/>
            </w:tcBorders>
            <w:shd w:val="clear" w:color="auto" w:fill="auto"/>
            <w:vAlign w:val="center"/>
            <w:hideMark/>
          </w:tcPr>
          <w:p w14:paraId="7234068A" w14:textId="77777777" w:rsidR="00CC6367" w:rsidRPr="00CC6367" w:rsidRDefault="00CC6367">
            <w:pPr>
              <w:spacing w:after="0" w:line="240" w:lineRule="auto"/>
              <w:jc w:val="center"/>
              <w:rPr>
                <w:ins w:id="1979" w:author="Lane, Stefanie" w:date="2023-03-04T15:51:00Z"/>
                <w:rFonts w:ascii="Calibri" w:eastAsia="Times New Roman" w:hAnsi="Calibri" w:cs="Calibri"/>
                <w:b/>
                <w:bCs/>
                <w:color w:val="000000"/>
                <w:rPrChange w:id="1980" w:author="Lane, Stefanie" w:date="2023-03-04T15:51:00Z">
                  <w:rPr>
                    <w:ins w:id="1981" w:author="Lane, Stefanie" w:date="2023-03-04T15:51:00Z"/>
                  </w:rPr>
                </w:rPrChange>
              </w:rPr>
              <w:pPrChange w:id="1982" w:author="Lane, Stefanie" w:date="2023-03-04T15:51:00Z">
                <w:pPr>
                  <w:jc w:val="center"/>
                </w:pPr>
              </w:pPrChange>
            </w:pPr>
            <w:ins w:id="1983" w:author="Lane, Stefanie" w:date="2023-03-04T15:51:00Z">
              <w:r w:rsidRPr="00CC6367">
                <w:rPr>
                  <w:rFonts w:ascii="Calibri" w:eastAsia="Times New Roman" w:hAnsi="Calibri" w:cs="Calibri"/>
                  <w:b/>
                  <w:bCs/>
                  <w:color w:val="000000"/>
                  <w:rPrChange w:id="1984" w:author="Lane, Stefanie" w:date="2023-03-04T15:51:00Z">
                    <w:rPr/>
                  </w:rPrChange>
                </w:rPr>
                <w:t>Assemblage</w:t>
              </w:r>
            </w:ins>
          </w:p>
        </w:tc>
        <w:tc>
          <w:tcPr>
            <w:tcW w:w="960" w:type="dxa"/>
            <w:tcBorders>
              <w:top w:val="nil"/>
              <w:left w:val="nil"/>
              <w:bottom w:val="nil"/>
              <w:right w:val="nil"/>
            </w:tcBorders>
            <w:shd w:val="clear" w:color="auto" w:fill="auto"/>
            <w:vAlign w:val="center"/>
            <w:hideMark/>
          </w:tcPr>
          <w:p w14:paraId="50EBDAB0" w14:textId="77777777" w:rsidR="00CC6367" w:rsidRPr="00CC6367" w:rsidRDefault="00CC6367">
            <w:pPr>
              <w:spacing w:after="0" w:line="240" w:lineRule="auto"/>
              <w:jc w:val="center"/>
              <w:rPr>
                <w:ins w:id="1985" w:author="Lane, Stefanie" w:date="2023-03-04T15:51:00Z"/>
                <w:rFonts w:ascii="Calibri" w:eastAsia="Times New Roman" w:hAnsi="Calibri" w:cs="Calibri"/>
                <w:b/>
                <w:bCs/>
                <w:color w:val="000000"/>
                <w:rPrChange w:id="1986" w:author="Lane, Stefanie" w:date="2023-03-04T15:51:00Z">
                  <w:rPr>
                    <w:ins w:id="1987" w:author="Lane, Stefanie" w:date="2023-03-04T15:51:00Z"/>
                  </w:rPr>
                </w:rPrChange>
              </w:rPr>
              <w:pPrChange w:id="1988" w:author="Lane, Stefanie" w:date="2023-03-04T15:51:00Z">
                <w:pPr>
                  <w:jc w:val="center"/>
                </w:pPr>
              </w:pPrChange>
            </w:pPr>
            <w:ins w:id="1989" w:author="Lane, Stefanie" w:date="2023-03-04T15:51:00Z">
              <w:r w:rsidRPr="00CC6367">
                <w:rPr>
                  <w:rFonts w:ascii="Calibri" w:eastAsia="Times New Roman" w:hAnsi="Calibri" w:cs="Calibri"/>
                  <w:b/>
                  <w:bCs/>
                  <w:color w:val="000000"/>
                  <w:rPrChange w:id="1990" w:author="Lane, Stefanie" w:date="2023-03-04T15:51:00Z">
                    <w:rPr/>
                  </w:rPrChange>
                </w:rPr>
                <w:t>No. quadrats</w:t>
              </w:r>
            </w:ins>
          </w:p>
        </w:tc>
        <w:tc>
          <w:tcPr>
            <w:tcW w:w="960" w:type="dxa"/>
            <w:tcBorders>
              <w:top w:val="nil"/>
              <w:left w:val="nil"/>
              <w:bottom w:val="nil"/>
              <w:right w:val="nil"/>
            </w:tcBorders>
            <w:shd w:val="clear" w:color="auto" w:fill="auto"/>
            <w:vAlign w:val="center"/>
            <w:hideMark/>
          </w:tcPr>
          <w:p w14:paraId="033163D7" w14:textId="77777777" w:rsidR="00CC6367" w:rsidRPr="00CC6367" w:rsidRDefault="00CC6367">
            <w:pPr>
              <w:spacing w:after="0" w:line="240" w:lineRule="auto"/>
              <w:jc w:val="center"/>
              <w:rPr>
                <w:ins w:id="1991" w:author="Lane, Stefanie" w:date="2023-03-04T15:51:00Z"/>
                <w:rFonts w:ascii="Calibri" w:eastAsia="Times New Roman" w:hAnsi="Calibri" w:cs="Calibri"/>
                <w:b/>
                <w:bCs/>
                <w:color w:val="000000"/>
                <w:rPrChange w:id="1992" w:author="Lane, Stefanie" w:date="2023-03-04T15:51:00Z">
                  <w:rPr>
                    <w:ins w:id="1993" w:author="Lane, Stefanie" w:date="2023-03-04T15:51:00Z"/>
                  </w:rPr>
                </w:rPrChange>
              </w:rPr>
              <w:pPrChange w:id="1994" w:author="Lane, Stefanie" w:date="2023-03-04T15:51:00Z">
                <w:pPr>
                  <w:jc w:val="center"/>
                </w:pPr>
              </w:pPrChange>
            </w:pPr>
            <w:ins w:id="1995" w:author="Lane, Stefanie" w:date="2023-03-04T15:51:00Z">
              <w:r w:rsidRPr="00CC6367">
                <w:rPr>
                  <w:rFonts w:ascii="Calibri" w:eastAsia="Times New Roman" w:hAnsi="Calibri" w:cs="Calibri"/>
                  <w:b/>
                  <w:bCs/>
                  <w:color w:val="000000"/>
                  <w:rPrChange w:id="1996" w:author="Lane, Stefanie" w:date="2023-03-04T15:51:00Z">
                    <w:rPr/>
                  </w:rPrChange>
                </w:rPr>
                <w:t>No. species</w:t>
              </w:r>
            </w:ins>
          </w:p>
        </w:tc>
        <w:tc>
          <w:tcPr>
            <w:tcW w:w="300" w:type="dxa"/>
            <w:tcBorders>
              <w:top w:val="nil"/>
              <w:left w:val="nil"/>
              <w:bottom w:val="nil"/>
              <w:right w:val="nil"/>
            </w:tcBorders>
            <w:shd w:val="clear" w:color="auto" w:fill="auto"/>
            <w:vAlign w:val="center"/>
            <w:hideMark/>
          </w:tcPr>
          <w:p w14:paraId="18CFD0AD" w14:textId="77777777" w:rsidR="00CC6367" w:rsidRPr="00CC6367" w:rsidRDefault="00CC6367">
            <w:pPr>
              <w:spacing w:after="0" w:line="240" w:lineRule="auto"/>
              <w:jc w:val="center"/>
              <w:rPr>
                <w:ins w:id="1997" w:author="Lane, Stefanie" w:date="2023-03-04T15:51:00Z"/>
                <w:rFonts w:ascii="Calibri" w:eastAsia="Times New Roman" w:hAnsi="Calibri" w:cs="Calibri"/>
                <w:b/>
                <w:bCs/>
                <w:color w:val="000000"/>
                <w:rPrChange w:id="1998" w:author="Lane, Stefanie" w:date="2023-03-04T15:51:00Z">
                  <w:rPr>
                    <w:ins w:id="1999" w:author="Lane, Stefanie" w:date="2023-03-04T15:51:00Z"/>
                  </w:rPr>
                </w:rPrChange>
              </w:rPr>
              <w:pPrChange w:id="2000" w:author="Lane, Stefanie" w:date="2023-03-04T15:51:00Z">
                <w:pPr>
                  <w:jc w:val="center"/>
                </w:pPr>
              </w:pPrChange>
            </w:pPr>
          </w:p>
        </w:tc>
        <w:tc>
          <w:tcPr>
            <w:tcW w:w="960" w:type="dxa"/>
            <w:tcBorders>
              <w:top w:val="nil"/>
              <w:left w:val="nil"/>
              <w:bottom w:val="nil"/>
              <w:right w:val="nil"/>
            </w:tcBorders>
            <w:shd w:val="clear" w:color="auto" w:fill="auto"/>
            <w:vAlign w:val="center"/>
            <w:hideMark/>
          </w:tcPr>
          <w:p w14:paraId="77853EB5" w14:textId="77777777" w:rsidR="00CC6367" w:rsidRPr="00CC6367" w:rsidRDefault="00CC6367">
            <w:pPr>
              <w:spacing w:after="0" w:line="240" w:lineRule="auto"/>
              <w:jc w:val="center"/>
              <w:rPr>
                <w:ins w:id="2001" w:author="Lane, Stefanie" w:date="2023-03-04T15:51:00Z"/>
                <w:rFonts w:ascii="Calibri" w:eastAsia="Times New Roman" w:hAnsi="Calibri" w:cs="Calibri"/>
                <w:b/>
                <w:bCs/>
                <w:color w:val="000000"/>
                <w:rPrChange w:id="2002" w:author="Lane, Stefanie" w:date="2023-03-04T15:51:00Z">
                  <w:rPr>
                    <w:ins w:id="2003" w:author="Lane, Stefanie" w:date="2023-03-04T15:51:00Z"/>
                  </w:rPr>
                </w:rPrChange>
              </w:rPr>
              <w:pPrChange w:id="2004" w:author="Lane, Stefanie" w:date="2023-03-04T15:51:00Z">
                <w:pPr>
                  <w:jc w:val="center"/>
                </w:pPr>
              </w:pPrChange>
            </w:pPr>
            <w:ins w:id="2005" w:author="Lane, Stefanie" w:date="2023-03-04T15:51:00Z">
              <w:r w:rsidRPr="00CC6367">
                <w:rPr>
                  <w:rFonts w:ascii="Calibri" w:eastAsia="Times New Roman" w:hAnsi="Calibri" w:cs="Calibri"/>
                  <w:b/>
                  <w:bCs/>
                  <w:color w:val="000000"/>
                  <w:rPrChange w:id="2006" w:author="Lane, Stefanie" w:date="2023-03-04T15:51:00Z">
                    <w:rPr/>
                  </w:rPrChange>
                </w:rPr>
                <w:t>α diversity</w:t>
              </w:r>
            </w:ins>
          </w:p>
        </w:tc>
        <w:tc>
          <w:tcPr>
            <w:tcW w:w="960" w:type="dxa"/>
            <w:tcBorders>
              <w:top w:val="nil"/>
              <w:left w:val="nil"/>
              <w:bottom w:val="nil"/>
              <w:right w:val="nil"/>
            </w:tcBorders>
            <w:shd w:val="clear" w:color="auto" w:fill="auto"/>
            <w:vAlign w:val="center"/>
            <w:hideMark/>
          </w:tcPr>
          <w:p w14:paraId="4DC3AFFF" w14:textId="77777777" w:rsidR="00CC6367" w:rsidRPr="00CC6367" w:rsidRDefault="00CC6367">
            <w:pPr>
              <w:spacing w:after="0" w:line="240" w:lineRule="auto"/>
              <w:jc w:val="center"/>
              <w:rPr>
                <w:ins w:id="2007" w:author="Lane, Stefanie" w:date="2023-03-04T15:51:00Z"/>
                <w:rFonts w:ascii="Calibri" w:eastAsia="Times New Roman" w:hAnsi="Calibri" w:cs="Calibri"/>
                <w:b/>
                <w:bCs/>
                <w:color w:val="000000"/>
                <w:rPrChange w:id="2008" w:author="Lane, Stefanie" w:date="2023-03-04T15:51:00Z">
                  <w:rPr>
                    <w:ins w:id="2009" w:author="Lane, Stefanie" w:date="2023-03-04T15:51:00Z"/>
                  </w:rPr>
                </w:rPrChange>
              </w:rPr>
              <w:pPrChange w:id="2010" w:author="Lane, Stefanie" w:date="2023-03-04T15:51:00Z">
                <w:pPr>
                  <w:jc w:val="center"/>
                </w:pPr>
              </w:pPrChange>
            </w:pPr>
            <w:ins w:id="2011" w:author="Lane, Stefanie" w:date="2023-03-04T15:51:00Z">
              <w:r w:rsidRPr="00CC6367">
                <w:rPr>
                  <w:rFonts w:ascii="Calibri" w:eastAsia="Times New Roman" w:hAnsi="Calibri" w:cs="Calibri"/>
                  <w:b/>
                  <w:bCs/>
                  <w:color w:val="000000"/>
                  <w:rPrChange w:id="2012" w:author="Lane, Stefanie" w:date="2023-03-04T15:51:00Z">
                    <w:rPr/>
                  </w:rPrChange>
                </w:rPr>
                <w:t xml:space="preserve">α diversity </w:t>
              </w:r>
              <w:proofErr w:type="spellStart"/>
              <w:r w:rsidRPr="00CC6367">
                <w:rPr>
                  <w:rFonts w:ascii="Calibri" w:eastAsia="Times New Roman" w:hAnsi="Calibri" w:cs="Calibri"/>
                  <w:b/>
                  <w:bCs/>
                  <w:color w:val="000000"/>
                  <w:rPrChange w:id="2013" w:author="Lane, Stefanie" w:date="2023-03-04T15:51:00Z">
                    <w:rPr/>
                  </w:rPrChange>
                </w:rPr>
                <w:t>sd</w:t>
              </w:r>
              <w:proofErr w:type="spellEnd"/>
            </w:ins>
          </w:p>
        </w:tc>
        <w:tc>
          <w:tcPr>
            <w:tcW w:w="960" w:type="dxa"/>
            <w:tcBorders>
              <w:top w:val="nil"/>
              <w:left w:val="nil"/>
              <w:bottom w:val="nil"/>
              <w:right w:val="nil"/>
            </w:tcBorders>
            <w:shd w:val="clear" w:color="auto" w:fill="auto"/>
            <w:vAlign w:val="center"/>
            <w:hideMark/>
          </w:tcPr>
          <w:p w14:paraId="6743A86B" w14:textId="77777777" w:rsidR="00CC6367" w:rsidRPr="00CC6367" w:rsidRDefault="00CC6367">
            <w:pPr>
              <w:spacing w:after="0" w:line="240" w:lineRule="auto"/>
              <w:jc w:val="center"/>
              <w:rPr>
                <w:ins w:id="2014" w:author="Lane, Stefanie" w:date="2023-03-04T15:51:00Z"/>
                <w:rFonts w:ascii="Calibri" w:eastAsia="Times New Roman" w:hAnsi="Calibri" w:cs="Calibri"/>
                <w:b/>
                <w:bCs/>
                <w:color w:val="000000"/>
                <w:rPrChange w:id="2015" w:author="Lane, Stefanie" w:date="2023-03-04T15:51:00Z">
                  <w:rPr>
                    <w:ins w:id="2016" w:author="Lane, Stefanie" w:date="2023-03-04T15:51:00Z"/>
                  </w:rPr>
                </w:rPrChange>
              </w:rPr>
              <w:pPrChange w:id="2017" w:author="Lane, Stefanie" w:date="2023-03-04T15:51:00Z">
                <w:pPr>
                  <w:jc w:val="center"/>
                </w:pPr>
              </w:pPrChange>
            </w:pPr>
            <w:ins w:id="2018" w:author="Lane, Stefanie" w:date="2023-03-04T15:51:00Z">
              <w:r w:rsidRPr="00CC6367">
                <w:rPr>
                  <w:rFonts w:ascii="Calibri" w:eastAsia="Times New Roman" w:hAnsi="Calibri" w:cs="Calibri"/>
                  <w:b/>
                  <w:bCs/>
                  <w:color w:val="000000"/>
                  <w:rPrChange w:id="2019" w:author="Lane, Stefanie" w:date="2023-03-04T15:51:00Z">
                    <w:rPr/>
                  </w:rPrChange>
                </w:rPr>
                <w:t>β diversity</w:t>
              </w:r>
            </w:ins>
          </w:p>
        </w:tc>
      </w:tr>
      <w:tr w:rsidR="00CC6367" w:rsidRPr="00CC6367" w14:paraId="61E15FD7" w14:textId="77777777" w:rsidTr="00CC6367">
        <w:trPr>
          <w:divId w:val="1842432299"/>
          <w:trHeight w:val="290"/>
          <w:jc w:val="center"/>
          <w:ins w:id="2020" w:author="Lane, Stefanie" w:date="2023-03-04T15:51:00Z"/>
        </w:trPr>
        <w:tc>
          <w:tcPr>
            <w:tcW w:w="1180" w:type="dxa"/>
            <w:tcBorders>
              <w:top w:val="nil"/>
              <w:left w:val="nil"/>
              <w:bottom w:val="nil"/>
              <w:right w:val="nil"/>
            </w:tcBorders>
            <w:shd w:val="clear" w:color="auto" w:fill="auto"/>
            <w:vAlign w:val="bottom"/>
            <w:hideMark/>
          </w:tcPr>
          <w:p w14:paraId="21CE4673" w14:textId="77777777" w:rsidR="00CC6367" w:rsidRPr="00CC6367" w:rsidRDefault="00CC6367">
            <w:pPr>
              <w:spacing w:after="0" w:line="240" w:lineRule="auto"/>
              <w:rPr>
                <w:ins w:id="2021" w:author="Lane, Stefanie" w:date="2023-03-04T15:51:00Z"/>
                <w:rFonts w:ascii="Calibri" w:eastAsia="Times New Roman" w:hAnsi="Calibri" w:cs="Calibri"/>
                <w:b/>
                <w:bCs/>
                <w:color w:val="000000"/>
                <w:rPrChange w:id="2022" w:author="Lane, Stefanie" w:date="2023-03-04T15:51:00Z">
                  <w:rPr>
                    <w:ins w:id="2023" w:author="Lane, Stefanie" w:date="2023-03-04T15:51:00Z"/>
                  </w:rPr>
                </w:rPrChange>
              </w:rPr>
              <w:pPrChange w:id="2024" w:author="Lane, Stefanie" w:date="2023-03-04T15:51:00Z">
                <w:pPr/>
              </w:pPrChange>
            </w:pPr>
            <w:ins w:id="2025" w:author="Lane, Stefanie" w:date="2023-03-04T15:51:00Z">
              <w:r w:rsidRPr="00CC6367">
                <w:rPr>
                  <w:rFonts w:ascii="Calibri" w:eastAsia="Times New Roman" w:hAnsi="Calibri" w:cs="Calibri"/>
                  <w:b/>
                  <w:bCs/>
                  <w:color w:val="000000"/>
                  <w:rPrChange w:id="2026" w:author="Lane, Stefanie" w:date="2023-03-04T15:51:00Z">
                    <w:rPr/>
                  </w:rPrChange>
                </w:rPr>
                <w:t>Sedge</w:t>
              </w:r>
            </w:ins>
          </w:p>
        </w:tc>
        <w:tc>
          <w:tcPr>
            <w:tcW w:w="960" w:type="dxa"/>
            <w:tcBorders>
              <w:top w:val="nil"/>
              <w:left w:val="nil"/>
              <w:bottom w:val="nil"/>
              <w:right w:val="nil"/>
            </w:tcBorders>
            <w:shd w:val="clear" w:color="auto" w:fill="auto"/>
            <w:noWrap/>
            <w:vAlign w:val="bottom"/>
            <w:hideMark/>
          </w:tcPr>
          <w:p w14:paraId="01716A5F" w14:textId="77777777" w:rsidR="00CC6367" w:rsidRPr="00CC6367" w:rsidRDefault="00CC6367">
            <w:pPr>
              <w:spacing w:after="0" w:line="240" w:lineRule="auto"/>
              <w:rPr>
                <w:ins w:id="2027" w:author="Lane, Stefanie" w:date="2023-03-04T15:51:00Z"/>
                <w:rFonts w:ascii="Calibri" w:eastAsia="Times New Roman" w:hAnsi="Calibri" w:cs="Calibri"/>
                <w:b/>
                <w:bCs/>
                <w:color w:val="000000"/>
                <w:rPrChange w:id="2028" w:author="Lane, Stefanie" w:date="2023-03-04T15:51:00Z">
                  <w:rPr>
                    <w:ins w:id="2029" w:author="Lane, Stefanie" w:date="2023-03-04T15:51:00Z"/>
                  </w:rPr>
                </w:rPrChange>
              </w:rPr>
              <w:pPrChange w:id="2030" w:author="Lane, Stefanie" w:date="2023-03-04T15:51:00Z">
                <w:pPr/>
              </w:pPrChange>
            </w:pPr>
          </w:p>
        </w:tc>
        <w:tc>
          <w:tcPr>
            <w:tcW w:w="960" w:type="dxa"/>
            <w:tcBorders>
              <w:top w:val="nil"/>
              <w:left w:val="nil"/>
              <w:bottom w:val="nil"/>
              <w:right w:val="nil"/>
            </w:tcBorders>
            <w:shd w:val="clear" w:color="auto" w:fill="auto"/>
            <w:noWrap/>
            <w:vAlign w:val="bottom"/>
            <w:hideMark/>
          </w:tcPr>
          <w:p w14:paraId="770A61A6" w14:textId="77777777" w:rsidR="00CC6367" w:rsidRPr="00CC6367" w:rsidRDefault="00CC6367">
            <w:pPr>
              <w:spacing w:after="0" w:line="240" w:lineRule="auto"/>
              <w:rPr>
                <w:ins w:id="2031" w:author="Lane, Stefanie" w:date="2023-03-04T15:51:00Z"/>
                <w:rFonts w:ascii="Times New Roman" w:eastAsia="Times New Roman" w:hAnsi="Times New Roman" w:cs="Times New Roman"/>
                <w:rPrChange w:id="2032" w:author="Lane, Stefanie" w:date="2023-03-04T15:51:00Z">
                  <w:rPr>
                    <w:ins w:id="2033" w:author="Lane, Stefanie" w:date="2023-03-04T15:51:00Z"/>
                  </w:rPr>
                </w:rPrChange>
              </w:rPr>
              <w:pPrChange w:id="2034" w:author="Lane, Stefanie" w:date="2023-03-04T15:51:00Z">
                <w:pPr/>
              </w:pPrChange>
            </w:pPr>
          </w:p>
        </w:tc>
        <w:tc>
          <w:tcPr>
            <w:tcW w:w="300" w:type="dxa"/>
            <w:tcBorders>
              <w:top w:val="nil"/>
              <w:left w:val="nil"/>
              <w:bottom w:val="nil"/>
              <w:right w:val="nil"/>
            </w:tcBorders>
            <w:shd w:val="clear" w:color="auto" w:fill="auto"/>
            <w:noWrap/>
            <w:vAlign w:val="bottom"/>
            <w:hideMark/>
          </w:tcPr>
          <w:p w14:paraId="645124C6" w14:textId="77777777" w:rsidR="00CC6367" w:rsidRPr="00CC6367" w:rsidRDefault="00CC6367">
            <w:pPr>
              <w:spacing w:after="0" w:line="240" w:lineRule="auto"/>
              <w:rPr>
                <w:ins w:id="2035" w:author="Lane, Stefanie" w:date="2023-03-04T15:51:00Z"/>
                <w:rFonts w:ascii="Times New Roman" w:eastAsia="Times New Roman" w:hAnsi="Times New Roman" w:cs="Times New Roman"/>
                <w:rPrChange w:id="2036" w:author="Lane, Stefanie" w:date="2023-03-04T15:51:00Z">
                  <w:rPr>
                    <w:ins w:id="2037" w:author="Lane, Stefanie" w:date="2023-03-04T15:51:00Z"/>
                  </w:rPr>
                </w:rPrChange>
              </w:rPr>
              <w:pPrChange w:id="2038" w:author="Lane, Stefanie" w:date="2023-03-04T15:51:00Z">
                <w:pPr/>
              </w:pPrChange>
            </w:pPr>
          </w:p>
        </w:tc>
        <w:tc>
          <w:tcPr>
            <w:tcW w:w="960" w:type="dxa"/>
            <w:tcBorders>
              <w:top w:val="nil"/>
              <w:left w:val="nil"/>
              <w:bottom w:val="nil"/>
              <w:right w:val="nil"/>
            </w:tcBorders>
            <w:shd w:val="clear" w:color="auto" w:fill="auto"/>
            <w:noWrap/>
            <w:vAlign w:val="bottom"/>
            <w:hideMark/>
          </w:tcPr>
          <w:p w14:paraId="17FCB4E5" w14:textId="77777777" w:rsidR="00CC6367" w:rsidRPr="00CC6367" w:rsidRDefault="00CC6367">
            <w:pPr>
              <w:spacing w:after="0" w:line="240" w:lineRule="auto"/>
              <w:rPr>
                <w:ins w:id="2039" w:author="Lane, Stefanie" w:date="2023-03-04T15:51:00Z"/>
                <w:rFonts w:ascii="Times New Roman" w:eastAsia="Times New Roman" w:hAnsi="Times New Roman" w:cs="Times New Roman"/>
                <w:rPrChange w:id="2040" w:author="Lane, Stefanie" w:date="2023-03-04T15:51:00Z">
                  <w:rPr>
                    <w:ins w:id="2041" w:author="Lane, Stefanie" w:date="2023-03-04T15:51:00Z"/>
                  </w:rPr>
                </w:rPrChange>
              </w:rPr>
              <w:pPrChange w:id="2042" w:author="Lane, Stefanie" w:date="2023-03-04T15:51:00Z">
                <w:pPr/>
              </w:pPrChange>
            </w:pPr>
          </w:p>
        </w:tc>
        <w:tc>
          <w:tcPr>
            <w:tcW w:w="960" w:type="dxa"/>
            <w:tcBorders>
              <w:top w:val="nil"/>
              <w:left w:val="nil"/>
              <w:bottom w:val="nil"/>
              <w:right w:val="nil"/>
            </w:tcBorders>
            <w:shd w:val="clear" w:color="auto" w:fill="auto"/>
            <w:noWrap/>
            <w:vAlign w:val="bottom"/>
            <w:hideMark/>
          </w:tcPr>
          <w:p w14:paraId="54B47D6C" w14:textId="77777777" w:rsidR="00CC6367" w:rsidRPr="00CC6367" w:rsidRDefault="00CC6367">
            <w:pPr>
              <w:spacing w:after="0" w:line="240" w:lineRule="auto"/>
              <w:rPr>
                <w:ins w:id="2043" w:author="Lane, Stefanie" w:date="2023-03-04T15:51:00Z"/>
                <w:rFonts w:ascii="Times New Roman" w:eastAsia="Times New Roman" w:hAnsi="Times New Roman" w:cs="Times New Roman"/>
                <w:rPrChange w:id="2044" w:author="Lane, Stefanie" w:date="2023-03-04T15:51:00Z">
                  <w:rPr>
                    <w:ins w:id="2045" w:author="Lane, Stefanie" w:date="2023-03-04T15:51:00Z"/>
                  </w:rPr>
                </w:rPrChange>
              </w:rPr>
              <w:pPrChange w:id="2046" w:author="Lane, Stefanie" w:date="2023-03-04T15:51:00Z">
                <w:pPr/>
              </w:pPrChange>
            </w:pPr>
          </w:p>
        </w:tc>
        <w:tc>
          <w:tcPr>
            <w:tcW w:w="960" w:type="dxa"/>
            <w:tcBorders>
              <w:top w:val="nil"/>
              <w:left w:val="nil"/>
              <w:bottom w:val="nil"/>
              <w:right w:val="nil"/>
            </w:tcBorders>
            <w:shd w:val="clear" w:color="auto" w:fill="auto"/>
            <w:noWrap/>
            <w:vAlign w:val="bottom"/>
            <w:hideMark/>
          </w:tcPr>
          <w:p w14:paraId="2B3C75F9" w14:textId="77777777" w:rsidR="00CC6367" w:rsidRPr="00CC6367" w:rsidRDefault="00CC6367">
            <w:pPr>
              <w:spacing w:after="0" w:line="240" w:lineRule="auto"/>
              <w:rPr>
                <w:ins w:id="2047" w:author="Lane, Stefanie" w:date="2023-03-04T15:51:00Z"/>
                <w:rFonts w:ascii="Times New Roman" w:eastAsia="Times New Roman" w:hAnsi="Times New Roman" w:cs="Times New Roman"/>
                <w:rPrChange w:id="2048" w:author="Lane, Stefanie" w:date="2023-03-04T15:51:00Z">
                  <w:rPr>
                    <w:ins w:id="2049" w:author="Lane, Stefanie" w:date="2023-03-04T15:51:00Z"/>
                  </w:rPr>
                </w:rPrChange>
              </w:rPr>
              <w:pPrChange w:id="2050" w:author="Lane, Stefanie" w:date="2023-03-04T15:51:00Z">
                <w:pPr/>
              </w:pPrChange>
            </w:pPr>
          </w:p>
        </w:tc>
      </w:tr>
      <w:tr w:rsidR="00CC6367" w:rsidRPr="00CC6367" w14:paraId="4E8E7AA4" w14:textId="77777777" w:rsidTr="00CC6367">
        <w:trPr>
          <w:divId w:val="1842432299"/>
          <w:trHeight w:val="290"/>
          <w:jc w:val="center"/>
          <w:ins w:id="2051" w:author="Lane, Stefanie" w:date="2023-03-04T15:51:00Z"/>
        </w:trPr>
        <w:tc>
          <w:tcPr>
            <w:tcW w:w="1180" w:type="dxa"/>
            <w:tcBorders>
              <w:top w:val="single" w:sz="4" w:space="0" w:color="auto"/>
              <w:left w:val="nil"/>
              <w:bottom w:val="single" w:sz="4" w:space="0" w:color="auto"/>
              <w:right w:val="nil"/>
            </w:tcBorders>
            <w:shd w:val="clear" w:color="auto" w:fill="auto"/>
            <w:noWrap/>
            <w:vAlign w:val="bottom"/>
            <w:hideMark/>
          </w:tcPr>
          <w:p w14:paraId="49FCA71B" w14:textId="77777777" w:rsidR="00CC6367" w:rsidRPr="00CC6367" w:rsidRDefault="00CC6367">
            <w:pPr>
              <w:spacing w:after="0" w:line="240" w:lineRule="auto"/>
              <w:jc w:val="right"/>
              <w:rPr>
                <w:ins w:id="2052" w:author="Lane, Stefanie" w:date="2023-03-04T15:51:00Z"/>
                <w:rFonts w:ascii="Calibri" w:eastAsia="Times New Roman" w:hAnsi="Calibri" w:cs="Calibri"/>
                <w:color w:val="000000"/>
                <w:rPrChange w:id="2053" w:author="Lane, Stefanie" w:date="2023-03-04T15:51:00Z">
                  <w:rPr>
                    <w:ins w:id="2054" w:author="Lane, Stefanie" w:date="2023-03-04T15:51:00Z"/>
                  </w:rPr>
                </w:rPrChange>
              </w:rPr>
              <w:pPrChange w:id="2055" w:author="Lane, Stefanie" w:date="2023-03-04T15:51:00Z">
                <w:pPr>
                  <w:jc w:val="right"/>
                </w:pPr>
              </w:pPrChange>
            </w:pPr>
            <w:ins w:id="2056" w:author="Lane, Stefanie" w:date="2023-03-04T15:51:00Z">
              <w:r w:rsidRPr="00CC6367">
                <w:rPr>
                  <w:rFonts w:ascii="Calibri" w:eastAsia="Times New Roman" w:hAnsi="Calibri" w:cs="Calibri"/>
                  <w:color w:val="000000"/>
                  <w:rPrChange w:id="2057" w:author="Lane, Stefanie" w:date="2023-03-04T15:51:00Z">
                    <w:rPr/>
                  </w:rPrChange>
                </w:rPr>
                <w:t>1979</w:t>
              </w:r>
            </w:ins>
          </w:p>
        </w:tc>
        <w:tc>
          <w:tcPr>
            <w:tcW w:w="960" w:type="dxa"/>
            <w:tcBorders>
              <w:top w:val="single" w:sz="4" w:space="0" w:color="auto"/>
              <w:left w:val="nil"/>
              <w:bottom w:val="single" w:sz="4" w:space="0" w:color="auto"/>
              <w:right w:val="nil"/>
            </w:tcBorders>
            <w:shd w:val="clear" w:color="auto" w:fill="auto"/>
            <w:noWrap/>
            <w:vAlign w:val="bottom"/>
            <w:hideMark/>
          </w:tcPr>
          <w:p w14:paraId="7CA39883" w14:textId="77777777" w:rsidR="00CC6367" w:rsidRPr="00CC6367" w:rsidRDefault="00CC6367">
            <w:pPr>
              <w:spacing w:after="0" w:line="240" w:lineRule="auto"/>
              <w:jc w:val="center"/>
              <w:rPr>
                <w:ins w:id="2058" w:author="Lane, Stefanie" w:date="2023-03-04T15:51:00Z"/>
                <w:rFonts w:ascii="Calibri" w:eastAsia="Times New Roman" w:hAnsi="Calibri" w:cs="Calibri"/>
                <w:color w:val="000000"/>
                <w:rPrChange w:id="2059" w:author="Lane, Stefanie" w:date="2023-03-04T15:51:00Z">
                  <w:rPr>
                    <w:ins w:id="2060" w:author="Lane, Stefanie" w:date="2023-03-04T15:51:00Z"/>
                  </w:rPr>
                </w:rPrChange>
              </w:rPr>
              <w:pPrChange w:id="2061" w:author="Lane, Stefanie" w:date="2023-03-04T15:51:00Z">
                <w:pPr>
                  <w:jc w:val="center"/>
                </w:pPr>
              </w:pPrChange>
            </w:pPr>
            <w:ins w:id="2062" w:author="Lane, Stefanie" w:date="2023-03-04T15:51:00Z">
              <w:r w:rsidRPr="00CC6367">
                <w:rPr>
                  <w:rFonts w:ascii="Calibri" w:eastAsia="Times New Roman" w:hAnsi="Calibri" w:cs="Calibri"/>
                  <w:color w:val="000000"/>
                  <w:rPrChange w:id="2063" w:author="Lane, Stefanie" w:date="2023-03-04T15:51:00Z">
                    <w:rPr/>
                  </w:rPrChange>
                </w:rPr>
                <w:t>18</w:t>
              </w:r>
            </w:ins>
          </w:p>
        </w:tc>
        <w:tc>
          <w:tcPr>
            <w:tcW w:w="960" w:type="dxa"/>
            <w:tcBorders>
              <w:top w:val="single" w:sz="4" w:space="0" w:color="auto"/>
              <w:left w:val="nil"/>
              <w:bottom w:val="single" w:sz="4" w:space="0" w:color="auto"/>
              <w:right w:val="nil"/>
            </w:tcBorders>
            <w:shd w:val="clear" w:color="auto" w:fill="auto"/>
            <w:noWrap/>
            <w:vAlign w:val="bottom"/>
            <w:hideMark/>
          </w:tcPr>
          <w:p w14:paraId="2B1ED466" w14:textId="77777777" w:rsidR="00CC6367" w:rsidRPr="00CC6367" w:rsidRDefault="00CC6367">
            <w:pPr>
              <w:spacing w:after="0" w:line="240" w:lineRule="auto"/>
              <w:jc w:val="center"/>
              <w:rPr>
                <w:ins w:id="2064" w:author="Lane, Stefanie" w:date="2023-03-04T15:51:00Z"/>
                <w:rFonts w:ascii="Calibri" w:eastAsia="Times New Roman" w:hAnsi="Calibri" w:cs="Calibri"/>
                <w:color w:val="000000"/>
                <w:rPrChange w:id="2065" w:author="Lane, Stefanie" w:date="2023-03-04T15:51:00Z">
                  <w:rPr>
                    <w:ins w:id="2066" w:author="Lane, Stefanie" w:date="2023-03-04T15:51:00Z"/>
                  </w:rPr>
                </w:rPrChange>
              </w:rPr>
              <w:pPrChange w:id="2067" w:author="Lane, Stefanie" w:date="2023-03-04T15:51:00Z">
                <w:pPr>
                  <w:jc w:val="center"/>
                </w:pPr>
              </w:pPrChange>
            </w:pPr>
            <w:ins w:id="2068" w:author="Lane, Stefanie" w:date="2023-03-04T15:51:00Z">
              <w:r w:rsidRPr="00CC6367">
                <w:rPr>
                  <w:rFonts w:ascii="Calibri" w:eastAsia="Times New Roman" w:hAnsi="Calibri" w:cs="Calibri"/>
                  <w:color w:val="000000"/>
                  <w:rPrChange w:id="2069" w:author="Lane, Stefanie" w:date="2023-03-04T15:51:00Z">
                    <w:rPr/>
                  </w:rPrChange>
                </w:rPr>
                <w:t>32.3</w:t>
              </w:r>
            </w:ins>
          </w:p>
        </w:tc>
        <w:tc>
          <w:tcPr>
            <w:tcW w:w="300" w:type="dxa"/>
            <w:tcBorders>
              <w:top w:val="nil"/>
              <w:left w:val="nil"/>
              <w:bottom w:val="nil"/>
              <w:right w:val="nil"/>
            </w:tcBorders>
            <w:shd w:val="clear" w:color="auto" w:fill="auto"/>
            <w:noWrap/>
            <w:vAlign w:val="bottom"/>
            <w:hideMark/>
          </w:tcPr>
          <w:p w14:paraId="58C71BCE" w14:textId="77777777" w:rsidR="00CC6367" w:rsidRPr="00CC6367" w:rsidRDefault="00CC6367">
            <w:pPr>
              <w:spacing w:after="0" w:line="240" w:lineRule="auto"/>
              <w:jc w:val="center"/>
              <w:rPr>
                <w:ins w:id="2070" w:author="Lane, Stefanie" w:date="2023-03-04T15:51:00Z"/>
                <w:rFonts w:ascii="Calibri" w:eastAsia="Times New Roman" w:hAnsi="Calibri" w:cs="Calibri"/>
                <w:color w:val="000000"/>
                <w:rPrChange w:id="2071" w:author="Lane, Stefanie" w:date="2023-03-04T15:51:00Z">
                  <w:rPr>
                    <w:ins w:id="2072" w:author="Lane, Stefanie" w:date="2023-03-04T15:51:00Z"/>
                  </w:rPr>
                </w:rPrChange>
              </w:rPr>
              <w:pPrChange w:id="2073" w:author="Lane, Stefanie" w:date="2023-03-04T15:51:00Z">
                <w:pPr>
                  <w:jc w:val="center"/>
                </w:pPr>
              </w:pPrChange>
            </w:pPr>
          </w:p>
        </w:tc>
        <w:tc>
          <w:tcPr>
            <w:tcW w:w="960" w:type="dxa"/>
            <w:tcBorders>
              <w:top w:val="single" w:sz="4" w:space="0" w:color="auto"/>
              <w:left w:val="nil"/>
              <w:bottom w:val="single" w:sz="4" w:space="0" w:color="auto"/>
              <w:right w:val="nil"/>
            </w:tcBorders>
            <w:shd w:val="clear" w:color="auto" w:fill="auto"/>
            <w:noWrap/>
            <w:vAlign w:val="bottom"/>
            <w:hideMark/>
          </w:tcPr>
          <w:p w14:paraId="69828400" w14:textId="77777777" w:rsidR="00CC6367" w:rsidRPr="00CC6367" w:rsidRDefault="00CC6367">
            <w:pPr>
              <w:spacing w:after="0" w:line="240" w:lineRule="auto"/>
              <w:jc w:val="center"/>
              <w:rPr>
                <w:ins w:id="2074" w:author="Lane, Stefanie" w:date="2023-03-04T15:51:00Z"/>
                <w:rFonts w:ascii="Calibri" w:eastAsia="Times New Roman" w:hAnsi="Calibri" w:cs="Calibri"/>
                <w:color w:val="000000"/>
                <w:rPrChange w:id="2075" w:author="Lane, Stefanie" w:date="2023-03-04T15:51:00Z">
                  <w:rPr>
                    <w:ins w:id="2076" w:author="Lane, Stefanie" w:date="2023-03-04T15:51:00Z"/>
                  </w:rPr>
                </w:rPrChange>
              </w:rPr>
              <w:pPrChange w:id="2077" w:author="Lane, Stefanie" w:date="2023-03-04T15:51:00Z">
                <w:pPr>
                  <w:jc w:val="center"/>
                </w:pPr>
              </w:pPrChange>
            </w:pPr>
            <w:ins w:id="2078" w:author="Lane, Stefanie" w:date="2023-03-04T15:51:00Z">
              <w:r w:rsidRPr="00CC6367">
                <w:rPr>
                  <w:rFonts w:ascii="Calibri" w:eastAsia="Times New Roman" w:hAnsi="Calibri" w:cs="Calibri"/>
                  <w:color w:val="000000"/>
                  <w:rPrChange w:id="2079" w:author="Lane, Stefanie" w:date="2023-03-04T15:51:00Z">
                    <w:rPr/>
                  </w:rPrChange>
                </w:rPr>
                <w:t>10.67</w:t>
              </w:r>
            </w:ins>
          </w:p>
        </w:tc>
        <w:tc>
          <w:tcPr>
            <w:tcW w:w="960" w:type="dxa"/>
            <w:tcBorders>
              <w:top w:val="single" w:sz="4" w:space="0" w:color="auto"/>
              <w:left w:val="nil"/>
              <w:bottom w:val="single" w:sz="4" w:space="0" w:color="auto"/>
              <w:right w:val="nil"/>
            </w:tcBorders>
            <w:shd w:val="clear" w:color="auto" w:fill="auto"/>
            <w:noWrap/>
            <w:vAlign w:val="bottom"/>
            <w:hideMark/>
          </w:tcPr>
          <w:p w14:paraId="4F0EEFDB" w14:textId="77777777" w:rsidR="00CC6367" w:rsidRPr="00CC6367" w:rsidRDefault="00CC6367">
            <w:pPr>
              <w:spacing w:after="0" w:line="240" w:lineRule="auto"/>
              <w:jc w:val="center"/>
              <w:rPr>
                <w:ins w:id="2080" w:author="Lane, Stefanie" w:date="2023-03-04T15:51:00Z"/>
                <w:rFonts w:ascii="Calibri" w:eastAsia="Times New Roman" w:hAnsi="Calibri" w:cs="Calibri"/>
                <w:color w:val="000000"/>
                <w:rPrChange w:id="2081" w:author="Lane, Stefanie" w:date="2023-03-04T15:51:00Z">
                  <w:rPr>
                    <w:ins w:id="2082" w:author="Lane, Stefanie" w:date="2023-03-04T15:51:00Z"/>
                  </w:rPr>
                </w:rPrChange>
              </w:rPr>
              <w:pPrChange w:id="2083" w:author="Lane, Stefanie" w:date="2023-03-04T15:51:00Z">
                <w:pPr>
                  <w:jc w:val="center"/>
                </w:pPr>
              </w:pPrChange>
            </w:pPr>
            <w:ins w:id="2084" w:author="Lane, Stefanie" w:date="2023-03-04T15:51:00Z">
              <w:r w:rsidRPr="00CC6367">
                <w:rPr>
                  <w:rFonts w:ascii="Calibri" w:eastAsia="Times New Roman" w:hAnsi="Calibri" w:cs="Calibri"/>
                  <w:color w:val="000000"/>
                  <w:rPrChange w:id="2085" w:author="Lane, Stefanie" w:date="2023-03-04T15:51:00Z">
                    <w:rPr/>
                  </w:rPrChange>
                </w:rPr>
                <w:t>2.34</w:t>
              </w:r>
            </w:ins>
          </w:p>
        </w:tc>
        <w:tc>
          <w:tcPr>
            <w:tcW w:w="960" w:type="dxa"/>
            <w:tcBorders>
              <w:top w:val="single" w:sz="4" w:space="0" w:color="auto"/>
              <w:left w:val="nil"/>
              <w:bottom w:val="single" w:sz="4" w:space="0" w:color="auto"/>
              <w:right w:val="nil"/>
            </w:tcBorders>
            <w:shd w:val="clear" w:color="auto" w:fill="auto"/>
            <w:noWrap/>
            <w:vAlign w:val="bottom"/>
            <w:hideMark/>
          </w:tcPr>
          <w:p w14:paraId="0B148811" w14:textId="77777777" w:rsidR="00CC6367" w:rsidRPr="00CC6367" w:rsidRDefault="00CC6367">
            <w:pPr>
              <w:spacing w:after="0" w:line="240" w:lineRule="auto"/>
              <w:jc w:val="center"/>
              <w:rPr>
                <w:ins w:id="2086" w:author="Lane, Stefanie" w:date="2023-03-04T15:51:00Z"/>
                <w:rFonts w:ascii="Calibri" w:eastAsia="Times New Roman" w:hAnsi="Calibri" w:cs="Calibri"/>
                <w:color w:val="000000"/>
                <w:rPrChange w:id="2087" w:author="Lane, Stefanie" w:date="2023-03-04T15:51:00Z">
                  <w:rPr>
                    <w:ins w:id="2088" w:author="Lane, Stefanie" w:date="2023-03-04T15:51:00Z"/>
                  </w:rPr>
                </w:rPrChange>
              </w:rPr>
              <w:pPrChange w:id="2089" w:author="Lane, Stefanie" w:date="2023-03-04T15:51:00Z">
                <w:pPr>
                  <w:jc w:val="center"/>
                </w:pPr>
              </w:pPrChange>
            </w:pPr>
            <w:ins w:id="2090" w:author="Lane, Stefanie" w:date="2023-03-04T15:51:00Z">
              <w:r w:rsidRPr="00CC6367">
                <w:rPr>
                  <w:rFonts w:ascii="Calibri" w:eastAsia="Times New Roman" w:hAnsi="Calibri" w:cs="Calibri"/>
                  <w:color w:val="000000"/>
                  <w:rPrChange w:id="2091" w:author="Lane, Stefanie" w:date="2023-03-04T15:51:00Z">
                    <w:rPr/>
                  </w:rPrChange>
                </w:rPr>
                <w:t>3.03</w:t>
              </w:r>
            </w:ins>
          </w:p>
        </w:tc>
      </w:tr>
      <w:tr w:rsidR="00CC6367" w:rsidRPr="00CC6367" w14:paraId="246B0B95" w14:textId="77777777" w:rsidTr="00CC6367">
        <w:trPr>
          <w:divId w:val="1842432299"/>
          <w:trHeight w:val="290"/>
          <w:jc w:val="center"/>
          <w:ins w:id="2092" w:author="Lane, Stefanie" w:date="2023-03-04T15:51:00Z"/>
        </w:trPr>
        <w:tc>
          <w:tcPr>
            <w:tcW w:w="1180" w:type="dxa"/>
            <w:tcBorders>
              <w:top w:val="nil"/>
              <w:left w:val="nil"/>
              <w:bottom w:val="nil"/>
              <w:right w:val="nil"/>
            </w:tcBorders>
            <w:shd w:val="clear" w:color="auto" w:fill="auto"/>
            <w:noWrap/>
            <w:vAlign w:val="bottom"/>
            <w:hideMark/>
          </w:tcPr>
          <w:p w14:paraId="07D274DC" w14:textId="77777777" w:rsidR="00CC6367" w:rsidRPr="00CC6367" w:rsidRDefault="00CC6367">
            <w:pPr>
              <w:spacing w:after="0" w:line="240" w:lineRule="auto"/>
              <w:jc w:val="right"/>
              <w:rPr>
                <w:ins w:id="2093" w:author="Lane, Stefanie" w:date="2023-03-04T15:51:00Z"/>
                <w:rFonts w:ascii="Calibri" w:eastAsia="Times New Roman" w:hAnsi="Calibri" w:cs="Calibri"/>
                <w:color w:val="000000"/>
                <w:rPrChange w:id="2094" w:author="Lane, Stefanie" w:date="2023-03-04T15:51:00Z">
                  <w:rPr>
                    <w:ins w:id="2095" w:author="Lane, Stefanie" w:date="2023-03-04T15:51:00Z"/>
                  </w:rPr>
                </w:rPrChange>
              </w:rPr>
              <w:pPrChange w:id="2096" w:author="Lane, Stefanie" w:date="2023-03-04T15:51:00Z">
                <w:pPr>
                  <w:jc w:val="right"/>
                </w:pPr>
              </w:pPrChange>
            </w:pPr>
            <w:ins w:id="2097" w:author="Lane, Stefanie" w:date="2023-03-04T15:51:00Z">
              <w:r w:rsidRPr="00CC6367">
                <w:rPr>
                  <w:rFonts w:ascii="Calibri" w:eastAsia="Times New Roman" w:hAnsi="Calibri" w:cs="Calibri"/>
                  <w:color w:val="000000"/>
                  <w:rPrChange w:id="2098" w:author="Lane, Stefanie" w:date="2023-03-04T15:51:00Z">
                    <w:rPr/>
                  </w:rPrChange>
                </w:rPr>
                <w:t>1999</w:t>
              </w:r>
            </w:ins>
          </w:p>
        </w:tc>
        <w:tc>
          <w:tcPr>
            <w:tcW w:w="960" w:type="dxa"/>
            <w:tcBorders>
              <w:top w:val="nil"/>
              <w:left w:val="nil"/>
              <w:bottom w:val="single" w:sz="4" w:space="0" w:color="auto"/>
              <w:right w:val="nil"/>
            </w:tcBorders>
            <w:shd w:val="clear" w:color="auto" w:fill="auto"/>
            <w:noWrap/>
            <w:vAlign w:val="bottom"/>
            <w:hideMark/>
          </w:tcPr>
          <w:p w14:paraId="2FD9CDC0" w14:textId="77777777" w:rsidR="00CC6367" w:rsidRPr="00CC6367" w:rsidRDefault="00CC6367">
            <w:pPr>
              <w:spacing w:after="0" w:line="240" w:lineRule="auto"/>
              <w:jc w:val="center"/>
              <w:rPr>
                <w:ins w:id="2099" w:author="Lane, Stefanie" w:date="2023-03-04T15:51:00Z"/>
                <w:rFonts w:ascii="Calibri" w:eastAsia="Times New Roman" w:hAnsi="Calibri" w:cs="Calibri"/>
                <w:color w:val="000000"/>
                <w:rPrChange w:id="2100" w:author="Lane, Stefanie" w:date="2023-03-04T15:51:00Z">
                  <w:rPr>
                    <w:ins w:id="2101" w:author="Lane, Stefanie" w:date="2023-03-04T15:51:00Z"/>
                  </w:rPr>
                </w:rPrChange>
              </w:rPr>
              <w:pPrChange w:id="2102" w:author="Lane, Stefanie" w:date="2023-03-04T15:51:00Z">
                <w:pPr>
                  <w:jc w:val="center"/>
                </w:pPr>
              </w:pPrChange>
            </w:pPr>
            <w:ins w:id="2103" w:author="Lane, Stefanie" w:date="2023-03-04T15:51:00Z">
              <w:r w:rsidRPr="00CC6367">
                <w:rPr>
                  <w:rFonts w:ascii="Calibri" w:eastAsia="Times New Roman" w:hAnsi="Calibri" w:cs="Calibri"/>
                  <w:color w:val="000000"/>
                  <w:rPrChange w:id="2104" w:author="Lane, Stefanie" w:date="2023-03-04T15:51:00Z">
                    <w:rPr/>
                  </w:rPrChange>
                </w:rPr>
                <w:t>18</w:t>
              </w:r>
            </w:ins>
          </w:p>
        </w:tc>
        <w:tc>
          <w:tcPr>
            <w:tcW w:w="960" w:type="dxa"/>
            <w:tcBorders>
              <w:top w:val="nil"/>
              <w:left w:val="nil"/>
              <w:bottom w:val="nil"/>
              <w:right w:val="nil"/>
            </w:tcBorders>
            <w:shd w:val="clear" w:color="auto" w:fill="auto"/>
            <w:noWrap/>
            <w:vAlign w:val="bottom"/>
            <w:hideMark/>
          </w:tcPr>
          <w:p w14:paraId="51B71092" w14:textId="77777777" w:rsidR="00CC6367" w:rsidRPr="00CC6367" w:rsidRDefault="00CC6367">
            <w:pPr>
              <w:spacing w:after="0" w:line="240" w:lineRule="auto"/>
              <w:jc w:val="center"/>
              <w:rPr>
                <w:ins w:id="2105" w:author="Lane, Stefanie" w:date="2023-03-04T15:51:00Z"/>
                <w:rFonts w:ascii="Calibri" w:eastAsia="Times New Roman" w:hAnsi="Calibri" w:cs="Calibri"/>
                <w:color w:val="000000"/>
                <w:rPrChange w:id="2106" w:author="Lane, Stefanie" w:date="2023-03-04T15:51:00Z">
                  <w:rPr>
                    <w:ins w:id="2107" w:author="Lane, Stefanie" w:date="2023-03-04T15:51:00Z"/>
                  </w:rPr>
                </w:rPrChange>
              </w:rPr>
              <w:pPrChange w:id="2108" w:author="Lane, Stefanie" w:date="2023-03-04T15:51:00Z">
                <w:pPr>
                  <w:jc w:val="center"/>
                </w:pPr>
              </w:pPrChange>
            </w:pPr>
            <w:ins w:id="2109" w:author="Lane, Stefanie" w:date="2023-03-04T15:51:00Z">
              <w:r w:rsidRPr="00CC6367">
                <w:rPr>
                  <w:rFonts w:ascii="Calibri" w:eastAsia="Times New Roman" w:hAnsi="Calibri" w:cs="Calibri"/>
                  <w:color w:val="000000"/>
                  <w:rPrChange w:id="2110" w:author="Lane, Stefanie" w:date="2023-03-04T15:51:00Z">
                    <w:rPr/>
                  </w:rPrChange>
                </w:rPr>
                <w:t>31.6</w:t>
              </w:r>
            </w:ins>
          </w:p>
        </w:tc>
        <w:tc>
          <w:tcPr>
            <w:tcW w:w="300" w:type="dxa"/>
            <w:tcBorders>
              <w:top w:val="nil"/>
              <w:left w:val="nil"/>
              <w:bottom w:val="nil"/>
              <w:right w:val="nil"/>
            </w:tcBorders>
            <w:shd w:val="clear" w:color="auto" w:fill="auto"/>
            <w:noWrap/>
            <w:vAlign w:val="bottom"/>
            <w:hideMark/>
          </w:tcPr>
          <w:p w14:paraId="7703985D" w14:textId="77777777" w:rsidR="00CC6367" w:rsidRPr="00CC6367" w:rsidRDefault="00CC6367">
            <w:pPr>
              <w:spacing w:after="0" w:line="240" w:lineRule="auto"/>
              <w:jc w:val="center"/>
              <w:rPr>
                <w:ins w:id="2111" w:author="Lane, Stefanie" w:date="2023-03-04T15:51:00Z"/>
                <w:rFonts w:ascii="Calibri" w:eastAsia="Times New Roman" w:hAnsi="Calibri" w:cs="Calibri"/>
                <w:color w:val="000000"/>
                <w:rPrChange w:id="2112" w:author="Lane, Stefanie" w:date="2023-03-04T15:51:00Z">
                  <w:rPr>
                    <w:ins w:id="2113" w:author="Lane, Stefanie" w:date="2023-03-04T15:51:00Z"/>
                  </w:rPr>
                </w:rPrChange>
              </w:rPr>
              <w:pPrChange w:id="2114" w:author="Lane, Stefanie" w:date="2023-03-04T15:51:00Z">
                <w:pPr>
                  <w:jc w:val="center"/>
                </w:pPr>
              </w:pPrChange>
            </w:pPr>
          </w:p>
        </w:tc>
        <w:tc>
          <w:tcPr>
            <w:tcW w:w="960" w:type="dxa"/>
            <w:tcBorders>
              <w:top w:val="nil"/>
              <w:left w:val="nil"/>
              <w:bottom w:val="single" w:sz="4" w:space="0" w:color="auto"/>
              <w:right w:val="nil"/>
            </w:tcBorders>
            <w:shd w:val="clear" w:color="auto" w:fill="auto"/>
            <w:noWrap/>
            <w:vAlign w:val="bottom"/>
            <w:hideMark/>
          </w:tcPr>
          <w:p w14:paraId="5FF91421" w14:textId="77777777" w:rsidR="00CC6367" w:rsidRPr="00CC6367" w:rsidRDefault="00CC6367">
            <w:pPr>
              <w:spacing w:after="0" w:line="240" w:lineRule="auto"/>
              <w:jc w:val="center"/>
              <w:rPr>
                <w:ins w:id="2115" w:author="Lane, Stefanie" w:date="2023-03-04T15:51:00Z"/>
                <w:rFonts w:ascii="Calibri" w:eastAsia="Times New Roman" w:hAnsi="Calibri" w:cs="Calibri"/>
                <w:color w:val="000000"/>
                <w:rPrChange w:id="2116" w:author="Lane, Stefanie" w:date="2023-03-04T15:51:00Z">
                  <w:rPr>
                    <w:ins w:id="2117" w:author="Lane, Stefanie" w:date="2023-03-04T15:51:00Z"/>
                  </w:rPr>
                </w:rPrChange>
              </w:rPr>
              <w:pPrChange w:id="2118" w:author="Lane, Stefanie" w:date="2023-03-04T15:51:00Z">
                <w:pPr>
                  <w:jc w:val="center"/>
                </w:pPr>
              </w:pPrChange>
            </w:pPr>
            <w:ins w:id="2119" w:author="Lane, Stefanie" w:date="2023-03-04T15:51:00Z">
              <w:r w:rsidRPr="00CC6367">
                <w:rPr>
                  <w:rFonts w:ascii="Calibri" w:eastAsia="Times New Roman" w:hAnsi="Calibri" w:cs="Calibri"/>
                  <w:color w:val="000000"/>
                  <w:rPrChange w:id="2120" w:author="Lane, Stefanie" w:date="2023-03-04T15:51:00Z">
                    <w:rPr/>
                  </w:rPrChange>
                </w:rPr>
                <w:t>8.31</w:t>
              </w:r>
            </w:ins>
          </w:p>
        </w:tc>
        <w:tc>
          <w:tcPr>
            <w:tcW w:w="960" w:type="dxa"/>
            <w:tcBorders>
              <w:top w:val="nil"/>
              <w:left w:val="nil"/>
              <w:bottom w:val="single" w:sz="4" w:space="0" w:color="auto"/>
              <w:right w:val="nil"/>
            </w:tcBorders>
            <w:shd w:val="clear" w:color="auto" w:fill="auto"/>
            <w:noWrap/>
            <w:vAlign w:val="bottom"/>
            <w:hideMark/>
          </w:tcPr>
          <w:p w14:paraId="71862900" w14:textId="77777777" w:rsidR="00CC6367" w:rsidRPr="00CC6367" w:rsidRDefault="00CC6367">
            <w:pPr>
              <w:spacing w:after="0" w:line="240" w:lineRule="auto"/>
              <w:jc w:val="center"/>
              <w:rPr>
                <w:ins w:id="2121" w:author="Lane, Stefanie" w:date="2023-03-04T15:51:00Z"/>
                <w:rFonts w:ascii="Calibri" w:eastAsia="Times New Roman" w:hAnsi="Calibri" w:cs="Calibri"/>
                <w:color w:val="000000"/>
                <w:rPrChange w:id="2122" w:author="Lane, Stefanie" w:date="2023-03-04T15:51:00Z">
                  <w:rPr>
                    <w:ins w:id="2123" w:author="Lane, Stefanie" w:date="2023-03-04T15:51:00Z"/>
                  </w:rPr>
                </w:rPrChange>
              </w:rPr>
              <w:pPrChange w:id="2124" w:author="Lane, Stefanie" w:date="2023-03-04T15:51:00Z">
                <w:pPr>
                  <w:jc w:val="center"/>
                </w:pPr>
              </w:pPrChange>
            </w:pPr>
            <w:ins w:id="2125" w:author="Lane, Stefanie" w:date="2023-03-04T15:51:00Z">
              <w:r w:rsidRPr="00CC6367">
                <w:rPr>
                  <w:rFonts w:ascii="Calibri" w:eastAsia="Times New Roman" w:hAnsi="Calibri" w:cs="Calibri"/>
                  <w:color w:val="000000"/>
                  <w:rPrChange w:id="2126" w:author="Lane, Stefanie" w:date="2023-03-04T15:51:00Z">
                    <w:rPr/>
                  </w:rPrChange>
                </w:rPr>
                <w:t>1.98</w:t>
              </w:r>
            </w:ins>
          </w:p>
        </w:tc>
        <w:tc>
          <w:tcPr>
            <w:tcW w:w="960" w:type="dxa"/>
            <w:tcBorders>
              <w:top w:val="nil"/>
              <w:left w:val="nil"/>
              <w:bottom w:val="single" w:sz="4" w:space="0" w:color="auto"/>
              <w:right w:val="nil"/>
            </w:tcBorders>
            <w:shd w:val="clear" w:color="auto" w:fill="auto"/>
            <w:noWrap/>
            <w:vAlign w:val="bottom"/>
            <w:hideMark/>
          </w:tcPr>
          <w:p w14:paraId="42DFDE3C" w14:textId="77777777" w:rsidR="00CC6367" w:rsidRPr="00CC6367" w:rsidRDefault="00CC6367">
            <w:pPr>
              <w:spacing w:after="0" w:line="240" w:lineRule="auto"/>
              <w:jc w:val="center"/>
              <w:rPr>
                <w:ins w:id="2127" w:author="Lane, Stefanie" w:date="2023-03-04T15:51:00Z"/>
                <w:rFonts w:ascii="Calibri" w:eastAsia="Times New Roman" w:hAnsi="Calibri" w:cs="Calibri"/>
                <w:color w:val="000000"/>
                <w:rPrChange w:id="2128" w:author="Lane, Stefanie" w:date="2023-03-04T15:51:00Z">
                  <w:rPr>
                    <w:ins w:id="2129" w:author="Lane, Stefanie" w:date="2023-03-04T15:51:00Z"/>
                  </w:rPr>
                </w:rPrChange>
              </w:rPr>
              <w:pPrChange w:id="2130" w:author="Lane, Stefanie" w:date="2023-03-04T15:51:00Z">
                <w:pPr>
                  <w:jc w:val="center"/>
                </w:pPr>
              </w:pPrChange>
            </w:pPr>
            <w:ins w:id="2131" w:author="Lane, Stefanie" w:date="2023-03-04T15:51:00Z">
              <w:r w:rsidRPr="00CC6367">
                <w:rPr>
                  <w:rFonts w:ascii="Calibri" w:eastAsia="Times New Roman" w:hAnsi="Calibri" w:cs="Calibri"/>
                  <w:color w:val="000000"/>
                  <w:rPrChange w:id="2132" w:author="Lane, Stefanie" w:date="2023-03-04T15:51:00Z">
                    <w:rPr/>
                  </w:rPrChange>
                </w:rPr>
                <w:t>3.81</w:t>
              </w:r>
            </w:ins>
          </w:p>
        </w:tc>
      </w:tr>
      <w:tr w:rsidR="00CC6367" w:rsidRPr="00CC6367" w14:paraId="43E77ED1" w14:textId="77777777" w:rsidTr="00CC6367">
        <w:trPr>
          <w:divId w:val="1842432299"/>
          <w:trHeight w:val="290"/>
          <w:jc w:val="center"/>
          <w:ins w:id="2133" w:author="Lane, Stefanie" w:date="2023-03-04T15:51:00Z"/>
        </w:trPr>
        <w:tc>
          <w:tcPr>
            <w:tcW w:w="1180" w:type="dxa"/>
            <w:tcBorders>
              <w:top w:val="single" w:sz="4" w:space="0" w:color="auto"/>
              <w:left w:val="nil"/>
              <w:bottom w:val="single" w:sz="4" w:space="0" w:color="auto"/>
              <w:right w:val="nil"/>
            </w:tcBorders>
            <w:shd w:val="clear" w:color="auto" w:fill="auto"/>
            <w:noWrap/>
            <w:vAlign w:val="bottom"/>
            <w:hideMark/>
          </w:tcPr>
          <w:p w14:paraId="1A142E9D" w14:textId="77777777" w:rsidR="00CC6367" w:rsidRPr="00CC6367" w:rsidRDefault="00CC6367">
            <w:pPr>
              <w:spacing w:after="0" w:line="240" w:lineRule="auto"/>
              <w:jc w:val="right"/>
              <w:rPr>
                <w:ins w:id="2134" w:author="Lane, Stefanie" w:date="2023-03-04T15:51:00Z"/>
                <w:rFonts w:ascii="Calibri" w:eastAsia="Times New Roman" w:hAnsi="Calibri" w:cs="Calibri"/>
                <w:color w:val="000000"/>
                <w:rPrChange w:id="2135" w:author="Lane, Stefanie" w:date="2023-03-04T15:51:00Z">
                  <w:rPr>
                    <w:ins w:id="2136" w:author="Lane, Stefanie" w:date="2023-03-04T15:51:00Z"/>
                  </w:rPr>
                </w:rPrChange>
              </w:rPr>
              <w:pPrChange w:id="2137" w:author="Lane, Stefanie" w:date="2023-03-04T15:51:00Z">
                <w:pPr>
                  <w:jc w:val="right"/>
                </w:pPr>
              </w:pPrChange>
            </w:pPr>
            <w:ins w:id="2138" w:author="Lane, Stefanie" w:date="2023-03-04T15:51:00Z">
              <w:r w:rsidRPr="00CC6367">
                <w:rPr>
                  <w:rFonts w:ascii="Calibri" w:eastAsia="Times New Roman" w:hAnsi="Calibri" w:cs="Calibri"/>
                  <w:color w:val="000000"/>
                  <w:rPrChange w:id="2139" w:author="Lane, Stefanie" w:date="2023-03-04T15:51:00Z">
                    <w:rPr/>
                  </w:rPrChange>
                </w:rPr>
                <w:t>2019</w:t>
              </w:r>
            </w:ins>
          </w:p>
        </w:tc>
        <w:tc>
          <w:tcPr>
            <w:tcW w:w="960" w:type="dxa"/>
            <w:tcBorders>
              <w:top w:val="nil"/>
              <w:left w:val="nil"/>
              <w:bottom w:val="single" w:sz="4" w:space="0" w:color="auto"/>
              <w:right w:val="nil"/>
            </w:tcBorders>
            <w:shd w:val="clear" w:color="auto" w:fill="auto"/>
            <w:noWrap/>
            <w:vAlign w:val="bottom"/>
            <w:hideMark/>
          </w:tcPr>
          <w:p w14:paraId="134D068B" w14:textId="77777777" w:rsidR="00CC6367" w:rsidRPr="00CC6367" w:rsidRDefault="00CC6367">
            <w:pPr>
              <w:spacing w:after="0" w:line="240" w:lineRule="auto"/>
              <w:jc w:val="center"/>
              <w:rPr>
                <w:ins w:id="2140" w:author="Lane, Stefanie" w:date="2023-03-04T15:51:00Z"/>
                <w:rFonts w:ascii="Calibri" w:eastAsia="Times New Roman" w:hAnsi="Calibri" w:cs="Calibri"/>
                <w:color w:val="000000"/>
                <w:rPrChange w:id="2141" w:author="Lane, Stefanie" w:date="2023-03-04T15:51:00Z">
                  <w:rPr>
                    <w:ins w:id="2142" w:author="Lane, Stefanie" w:date="2023-03-04T15:51:00Z"/>
                  </w:rPr>
                </w:rPrChange>
              </w:rPr>
              <w:pPrChange w:id="2143" w:author="Lane, Stefanie" w:date="2023-03-04T15:51:00Z">
                <w:pPr>
                  <w:jc w:val="center"/>
                </w:pPr>
              </w:pPrChange>
            </w:pPr>
            <w:ins w:id="2144" w:author="Lane, Stefanie" w:date="2023-03-04T15:51:00Z">
              <w:r w:rsidRPr="00CC6367">
                <w:rPr>
                  <w:rFonts w:ascii="Calibri" w:eastAsia="Times New Roman" w:hAnsi="Calibri" w:cs="Calibri"/>
                  <w:color w:val="000000"/>
                  <w:rPrChange w:id="2145" w:author="Lane, Stefanie" w:date="2023-03-04T15:51:00Z">
                    <w:rPr/>
                  </w:rPrChange>
                </w:rPr>
                <w:t>18</w:t>
              </w:r>
            </w:ins>
          </w:p>
        </w:tc>
        <w:tc>
          <w:tcPr>
            <w:tcW w:w="960" w:type="dxa"/>
            <w:tcBorders>
              <w:top w:val="single" w:sz="4" w:space="0" w:color="auto"/>
              <w:left w:val="nil"/>
              <w:bottom w:val="single" w:sz="4" w:space="0" w:color="auto"/>
              <w:right w:val="nil"/>
            </w:tcBorders>
            <w:shd w:val="clear" w:color="auto" w:fill="auto"/>
            <w:noWrap/>
            <w:vAlign w:val="bottom"/>
            <w:hideMark/>
          </w:tcPr>
          <w:p w14:paraId="0D00BD3E" w14:textId="77777777" w:rsidR="00CC6367" w:rsidRPr="00CC6367" w:rsidRDefault="00CC6367">
            <w:pPr>
              <w:spacing w:after="0" w:line="240" w:lineRule="auto"/>
              <w:jc w:val="center"/>
              <w:rPr>
                <w:ins w:id="2146" w:author="Lane, Stefanie" w:date="2023-03-04T15:51:00Z"/>
                <w:rFonts w:ascii="Calibri" w:eastAsia="Times New Roman" w:hAnsi="Calibri" w:cs="Calibri"/>
                <w:color w:val="000000"/>
                <w:rPrChange w:id="2147" w:author="Lane, Stefanie" w:date="2023-03-04T15:51:00Z">
                  <w:rPr>
                    <w:ins w:id="2148" w:author="Lane, Stefanie" w:date="2023-03-04T15:51:00Z"/>
                  </w:rPr>
                </w:rPrChange>
              </w:rPr>
              <w:pPrChange w:id="2149" w:author="Lane, Stefanie" w:date="2023-03-04T15:51:00Z">
                <w:pPr>
                  <w:jc w:val="center"/>
                </w:pPr>
              </w:pPrChange>
            </w:pPr>
            <w:ins w:id="2150" w:author="Lane, Stefanie" w:date="2023-03-04T15:51:00Z">
              <w:r w:rsidRPr="00CC6367">
                <w:rPr>
                  <w:rFonts w:ascii="Calibri" w:eastAsia="Times New Roman" w:hAnsi="Calibri" w:cs="Calibri"/>
                  <w:color w:val="000000"/>
                  <w:rPrChange w:id="2151" w:author="Lane, Stefanie" w:date="2023-03-04T15:51:00Z">
                    <w:rPr/>
                  </w:rPrChange>
                </w:rPr>
                <w:t>30.8</w:t>
              </w:r>
            </w:ins>
          </w:p>
        </w:tc>
        <w:tc>
          <w:tcPr>
            <w:tcW w:w="300" w:type="dxa"/>
            <w:tcBorders>
              <w:top w:val="nil"/>
              <w:left w:val="nil"/>
              <w:bottom w:val="nil"/>
              <w:right w:val="nil"/>
            </w:tcBorders>
            <w:shd w:val="clear" w:color="auto" w:fill="auto"/>
            <w:noWrap/>
            <w:vAlign w:val="bottom"/>
            <w:hideMark/>
          </w:tcPr>
          <w:p w14:paraId="7068B695" w14:textId="77777777" w:rsidR="00CC6367" w:rsidRPr="00CC6367" w:rsidRDefault="00CC6367">
            <w:pPr>
              <w:spacing w:after="0" w:line="240" w:lineRule="auto"/>
              <w:jc w:val="center"/>
              <w:rPr>
                <w:ins w:id="2152" w:author="Lane, Stefanie" w:date="2023-03-04T15:51:00Z"/>
                <w:rFonts w:ascii="Calibri" w:eastAsia="Times New Roman" w:hAnsi="Calibri" w:cs="Calibri"/>
                <w:color w:val="000000"/>
                <w:rPrChange w:id="2153" w:author="Lane, Stefanie" w:date="2023-03-04T15:51:00Z">
                  <w:rPr>
                    <w:ins w:id="2154" w:author="Lane, Stefanie" w:date="2023-03-04T15:51:00Z"/>
                  </w:rPr>
                </w:rPrChange>
              </w:rPr>
              <w:pPrChange w:id="2155" w:author="Lane, Stefanie" w:date="2023-03-04T15:51:00Z">
                <w:pPr>
                  <w:jc w:val="center"/>
                </w:pPr>
              </w:pPrChange>
            </w:pPr>
          </w:p>
        </w:tc>
        <w:tc>
          <w:tcPr>
            <w:tcW w:w="960" w:type="dxa"/>
            <w:tcBorders>
              <w:top w:val="nil"/>
              <w:left w:val="nil"/>
              <w:bottom w:val="single" w:sz="4" w:space="0" w:color="auto"/>
              <w:right w:val="nil"/>
            </w:tcBorders>
            <w:shd w:val="clear" w:color="auto" w:fill="auto"/>
            <w:noWrap/>
            <w:vAlign w:val="bottom"/>
            <w:hideMark/>
          </w:tcPr>
          <w:p w14:paraId="7C3161C5" w14:textId="77777777" w:rsidR="00CC6367" w:rsidRPr="00CC6367" w:rsidRDefault="00CC6367">
            <w:pPr>
              <w:spacing w:after="0" w:line="240" w:lineRule="auto"/>
              <w:jc w:val="center"/>
              <w:rPr>
                <w:ins w:id="2156" w:author="Lane, Stefanie" w:date="2023-03-04T15:51:00Z"/>
                <w:rFonts w:ascii="Calibri" w:eastAsia="Times New Roman" w:hAnsi="Calibri" w:cs="Calibri"/>
                <w:color w:val="000000"/>
                <w:rPrChange w:id="2157" w:author="Lane, Stefanie" w:date="2023-03-04T15:51:00Z">
                  <w:rPr>
                    <w:ins w:id="2158" w:author="Lane, Stefanie" w:date="2023-03-04T15:51:00Z"/>
                  </w:rPr>
                </w:rPrChange>
              </w:rPr>
              <w:pPrChange w:id="2159" w:author="Lane, Stefanie" w:date="2023-03-04T15:51:00Z">
                <w:pPr>
                  <w:jc w:val="center"/>
                </w:pPr>
              </w:pPrChange>
            </w:pPr>
            <w:ins w:id="2160" w:author="Lane, Stefanie" w:date="2023-03-04T15:51:00Z">
              <w:r w:rsidRPr="00CC6367">
                <w:rPr>
                  <w:rFonts w:ascii="Calibri" w:eastAsia="Times New Roman" w:hAnsi="Calibri" w:cs="Calibri"/>
                  <w:color w:val="000000"/>
                  <w:rPrChange w:id="2161" w:author="Lane, Stefanie" w:date="2023-03-04T15:51:00Z">
                    <w:rPr/>
                  </w:rPrChange>
                </w:rPr>
                <w:t>8.18</w:t>
              </w:r>
            </w:ins>
          </w:p>
        </w:tc>
        <w:tc>
          <w:tcPr>
            <w:tcW w:w="960" w:type="dxa"/>
            <w:tcBorders>
              <w:top w:val="nil"/>
              <w:left w:val="nil"/>
              <w:bottom w:val="single" w:sz="4" w:space="0" w:color="auto"/>
              <w:right w:val="nil"/>
            </w:tcBorders>
            <w:shd w:val="clear" w:color="auto" w:fill="auto"/>
            <w:noWrap/>
            <w:vAlign w:val="bottom"/>
            <w:hideMark/>
          </w:tcPr>
          <w:p w14:paraId="0D80B549" w14:textId="77777777" w:rsidR="00CC6367" w:rsidRPr="00CC6367" w:rsidRDefault="00CC6367">
            <w:pPr>
              <w:spacing w:after="0" w:line="240" w:lineRule="auto"/>
              <w:jc w:val="center"/>
              <w:rPr>
                <w:ins w:id="2162" w:author="Lane, Stefanie" w:date="2023-03-04T15:51:00Z"/>
                <w:rFonts w:ascii="Calibri" w:eastAsia="Times New Roman" w:hAnsi="Calibri" w:cs="Calibri"/>
                <w:color w:val="000000"/>
                <w:rPrChange w:id="2163" w:author="Lane, Stefanie" w:date="2023-03-04T15:51:00Z">
                  <w:rPr>
                    <w:ins w:id="2164" w:author="Lane, Stefanie" w:date="2023-03-04T15:51:00Z"/>
                  </w:rPr>
                </w:rPrChange>
              </w:rPr>
              <w:pPrChange w:id="2165" w:author="Lane, Stefanie" w:date="2023-03-04T15:51:00Z">
                <w:pPr>
                  <w:jc w:val="center"/>
                </w:pPr>
              </w:pPrChange>
            </w:pPr>
            <w:ins w:id="2166" w:author="Lane, Stefanie" w:date="2023-03-04T15:51:00Z">
              <w:r w:rsidRPr="00CC6367">
                <w:rPr>
                  <w:rFonts w:ascii="Calibri" w:eastAsia="Times New Roman" w:hAnsi="Calibri" w:cs="Calibri"/>
                  <w:color w:val="000000"/>
                  <w:rPrChange w:id="2167" w:author="Lane, Stefanie" w:date="2023-03-04T15:51:00Z">
                    <w:rPr/>
                  </w:rPrChange>
                </w:rPr>
                <w:t>2.51</w:t>
              </w:r>
            </w:ins>
          </w:p>
        </w:tc>
        <w:tc>
          <w:tcPr>
            <w:tcW w:w="960" w:type="dxa"/>
            <w:tcBorders>
              <w:top w:val="nil"/>
              <w:left w:val="nil"/>
              <w:bottom w:val="single" w:sz="4" w:space="0" w:color="auto"/>
              <w:right w:val="nil"/>
            </w:tcBorders>
            <w:shd w:val="clear" w:color="auto" w:fill="auto"/>
            <w:noWrap/>
            <w:vAlign w:val="bottom"/>
            <w:hideMark/>
          </w:tcPr>
          <w:p w14:paraId="1DB76898" w14:textId="77777777" w:rsidR="00CC6367" w:rsidRPr="00CC6367" w:rsidRDefault="00CC6367">
            <w:pPr>
              <w:spacing w:after="0" w:line="240" w:lineRule="auto"/>
              <w:jc w:val="center"/>
              <w:rPr>
                <w:ins w:id="2168" w:author="Lane, Stefanie" w:date="2023-03-04T15:51:00Z"/>
                <w:rFonts w:ascii="Calibri" w:eastAsia="Times New Roman" w:hAnsi="Calibri" w:cs="Calibri"/>
                <w:color w:val="000000"/>
                <w:rPrChange w:id="2169" w:author="Lane, Stefanie" w:date="2023-03-04T15:51:00Z">
                  <w:rPr>
                    <w:ins w:id="2170" w:author="Lane, Stefanie" w:date="2023-03-04T15:51:00Z"/>
                  </w:rPr>
                </w:rPrChange>
              </w:rPr>
              <w:pPrChange w:id="2171" w:author="Lane, Stefanie" w:date="2023-03-04T15:51:00Z">
                <w:pPr>
                  <w:jc w:val="center"/>
                </w:pPr>
              </w:pPrChange>
            </w:pPr>
            <w:ins w:id="2172" w:author="Lane, Stefanie" w:date="2023-03-04T15:51:00Z">
              <w:r w:rsidRPr="00CC6367">
                <w:rPr>
                  <w:rFonts w:ascii="Calibri" w:eastAsia="Times New Roman" w:hAnsi="Calibri" w:cs="Calibri"/>
                  <w:color w:val="000000"/>
                  <w:rPrChange w:id="2173" w:author="Lane, Stefanie" w:date="2023-03-04T15:51:00Z">
                    <w:rPr/>
                  </w:rPrChange>
                </w:rPr>
                <w:t>3.77</w:t>
              </w:r>
            </w:ins>
          </w:p>
        </w:tc>
      </w:tr>
      <w:tr w:rsidR="00CC6367" w:rsidRPr="00CC6367" w14:paraId="4C3B7A69" w14:textId="77777777" w:rsidTr="00CC6367">
        <w:trPr>
          <w:divId w:val="1842432299"/>
          <w:trHeight w:val="200"/>
          <w:jc w:val="center"/>
          <w:ins w:id="2174" w:author="Lane, Stefanie" w:date="2023-03-04T15:51:00Z"/>
        </w:trPr>
        <w:tc>
          <w:tcPr>
            <w:tcW w:w="1180" w:type="dxa"/>
            <w:tcBorders>
              <w:top w:val="nil"/>
              <w:left w:val="nil"/>
              <w:bottom w:val="nil"/>
              <w:right w:val="nil"/>
            </w:tcBorders>
            <w:shd w:val="clear" w:color="auto" w:fill="auto"/>
            <w:noWrap/>
            <w:vAlign w:val="bottom"/>
            <w:hideMark/>
          </w:tcPr>
          <w:p w14:paraId="12D7F6D8" w14:textId="77777777" w:rsidR="00CC6367" w:rsidRPr="00CC6367" w:rsidRDefault="00CC6367">
            <w:pPr>
              <w:spacing w:after="0" w:line="240" w:lineRule="auto"/>
              <w:jc w:val="center"/>
              <w:rPr>
                <w:ins w:id="2175" w:author="Lane, Stefanie" w:date="2023-03-04T15:51:00Z"/>
                <w:rFonts w:ascii="Calibri" w:eastAsia="Times New Roman" w:hAnsi="Calibri" w:cs="Calibri"/>
                <w:color w:val="000000"/>
                <w:rPrChange w:id="2176" w:author="Lane, Stefanie" w:date="2023-03-04T15:51:00Z">
                  <w:rPr>
                    <w:ins w:id="2177" w:author="Lane, Stefanie" w:date="2023-03-04T15:51:00Z"/>
                  </w:rPr>
                </w:rPrChange>
              </w:rPr>
              <w:pPrChange w:id="2178" w:author="Lane, Stefanie" w:date="2023-03-04T15:51:00Z">
                <w:pPr>
                  <w:jc w:val="center"/>
                </w:pPr>
              </w:pPrChange>
            </w:pPr>
          </w:p>
        </w:tc>
        <w:tc>
          <w:tcPr>
            <w:tcW w:w="960" w:type="dxa"/>
            <w:tcBorders>
              <w:top w:val="nil"/>
              <w:left w:val="nil"/>
              <w:bottom w:val="nil"/>
              <w:right w:val="nil"/>
            </w:tcBorders>
            <w:shd w:val="clear" w:color="auto" w:fill="auto"/>
            <w:noWrap/>
            <w:vAlign w:val="bottom"/>
            <w:hideMark/>
          </w:tcPr>
          <w:p w14:paraId="02257651" w14:textId="77777777" w:rsidR="00CC6367" w:rsidRPr="00CC6367" w:rsidRDefault="00CC6367">
            <w:pPr>
              <w:spacing w:after="0" w:line="240" w:lineRule="auto"/>
              <w:rPr>
                <w:ins w:id="2179" w:author="Lane, Stefanie" w:date="2023-03-04T15:51:00Z"/>
                <w:rFonts w:ascii="Times New Roman" w:eastAsia="Times New Roman" w:hAnsi="Times New Roman" w:cs="Times New Roman"/>
                <w:rPrChange w:id="2180" w:author="Lane, Stefanie" w:date="2023-03-04T15:51:00Z">
                  <w:rPr>
                    <w:ins w:id="2181" w:author="Lane, Stefanie" w:date="2023-03-04T15:51:00Z"/>
                  </w:rPr>
                </w:rPrChange>
              </w:rPr>
              <w:pPrChange w:id="2182" w:author="Lane, Stefanie" w:date="2023-03-04T15:51:00Z">
                <w:pPr/>
              </w:pPrChange>
            </w:pPr>
          </w:p>
        </w:tc>
        <w:tc>
          <w:tcPr>
            <w:tcW w:w="960" w:type="dxa"/>
            <w:tcBorders>
              <w:top w:val="nil"/>
              <w:left w:val="nil"/>
              <w:bottom w:val="nil"/>
              <w:right w:val="nil"/>
            </w:tcBorders>
            <w:shd w:val="clear" w:color="auto" w:fill="auto"/>
            <w:noWrap/>
            <w:vAlign w:val="bottom"/>
            <w:hideMark/>
          </w:tcPr>
          <w:p w14:paraId="7238BD97" w14:textId="77777777" w:rsidR="00CC6367" w:rsidRPr="00CC6367" w:rsidRDefault="00CC6367">
            <w:pPr>
              <w:spacing w:after="0" w:line="240" w:lineRule="auto"/>
              <w:jc w:val="center"/>
              <w:rPr>
                <w:ins w:id="2183" w:author="Lane, Stefanie" w:date="2023-03-04T15:51:00Z"/>
                <w:rFonts w:ascii="Times New Roman" w:eastAsia="Times New Roman" w:hAnsi="Times New Roman" w:cs="Times New Roman"/>
                <w:rPrChange w:id="2184" w:author="Lane, Stefanie" w:date="2023-03-04T15:51:00Z">
                  <w:rPr>
                    <w:ins w:id="2185" w:author="Lane, Stefanie" w:date="2023-03-04T15:51:00Z"/>
                  </w:rPr>
                </w:rPrChange>
              </w:rPr>
              <w:pPrChange w:id="2186" w:author="Lane, Stefanie" w:date="2023-03-04T15:51:00Z">
                <w:pPr>
                  <w:jc w:val="center"/>
                </w:pPr>
              </w:pPrChange>
            </w:pPr>
          </w:p>
        </w:tc>
        <w:tc>
          <w:tcPr>
            <w:tcW w:w="300" w:type="dxa"/>
            <w:tcBorders>
              <w:top w:val="nil"/>
              <w:left w:val="nil"/>
              <w:bottom w:val="nil"/>
              <w:right w:val="nil"/>
            </w:tcBorders>
            <w:shd w:val="clear" w:color="auto" w:fill="auto"/>
            <w:noWrap/>
            <w:vAlign w:val="bottom"/>
            <w:hideMark/>
          </w:tcPr>
          <w:p w14:paraId="05CE4498" w14:textId="77777777" w:rsidR="00CC6367" w:rsidRPr="00CC6367" w:rsidRDefault="00CC6367">
            <w:pPr>
              <w:spacing w:after="0" w:line="240" w:lineRule="auto"/>
              <w:jc w:val="center"/>
              <w:rPr>
                <w:ins w:id="2187" w:author="Lane, Stefanie" w:date="2023-03-04T15:51:00Z"/>
                <w:rFonts w:ascii="Times New Roman" w:eastAsia="Times New Roman" w:hAnsi="Times New Roman" w:cs="Times New Roman"/>
                <w:rPrChange w:id="2188" w:author="Lane, Stefanie" w:date="2023-03-04T15:51:00Z">
                  <w:rPr>
                    <w:ins w:id="2189" w:author="Lane, Stefanie" w:date="2023-03-04T15:51:00Z"/>
                  </w:rPr>
                </w:rPrChange>
              </w:rPr>
              <w:pPrChange w:id="2190" w:author="Lane, Stefanie" w:date="2023-03-04T15:51:00Z">
                <w:pPr>
                  <w:jc w:val="center"/>
                </w:pPr>
              </w:pPrChange>
            </w:pPr>
          </w:p>
        </w:tc>
        <w:tc>
          <w:tcPr>
            <w:tcW w:w="960" w:type="dxa"/>
            <w:tcBorders>
              <w:top w:val="nil"/>
              <w:left w:val="nil"/>
              <w:bottom w:val="nil"/>
              <w:right w:val="nil"/>
            </w:tcBorders>
            <w:shd w:val="clear" w:color="auto" w:fill="auto"/>
            <w:noWrap/>
            <w:vAlign w:val="bottom"/>
            <w:hideMark/>
          </w:tcPr>
          <w:p w14:paraId="552A33A4" w14:textId="77777777" w:rsidR="00CC6367" w:rsidRPr="00CC6367" w:rsidRDefault="00CC6367">
            <w:pPr>
              <w:spacing w:after="0" w:line="240" w:lineRule="auto"/>
              <w:jc w:val="center"/>
              <w:rPr>
                <w:ins w:id="2191" w:author="Lane, Stefanie" w:date="2023-03-04T15:51:00Z"/>
                <w:rFonts w:ascii="Times New Roman" w:eastAsia="Times New Roman" w:hAnsi="Times New Roman" w:cs="Times New Roman"/>
                <w:rPrChange w:id="2192" w:author="Lane, Stefanie" w:date="2023-03-04T15:51:00Z">
                  <w:rPr>
                    <w:ins w:id="2193" w:author="Lane, Stefanie" w:date="2023-03-04T15:51:00Z"/>
                  </w:rPr>
                </w:rPrChange>
              </w:rPr>
              <w:pPrChange w:id="2194" w:author="Lane, Stefanie" w:date="2023-03-04T15:51:00Z">
                <w:pPr>
                  <w:jc w:val="center"/>
                </w:pPr>
              </w:pPrChange>
            </w:pPr>
          </w:p>
        </w:tc>
        <w:tc>
          <w:tcPr>
            <w:tcW w:w="960" w:type="dxa"/>
            <w:tcBorders>
              <w:top w:val="nil"/>
              <w:left w:val="nil"/>
              <w:bottom w:val="nil"/>
              <w:right w:val="nil"/>
            </w:tcBorders>
            <w:shd w:val="clear" w:color="auto" w:fill="auto"/>
            <w:noWrap/>
            <w:vAlign w:val="bottom"/>
            <w:hideMark/>
          </w:tcPr>
          <w:p w14:paraId="4F0BEBCD" w14:textId="77777777" w:rsidR="00CC6367" w:rsidRPr="00CC6367" w:rsidRDefault="00CC6367">
            <w:pPr>
              <w:spacing w:after="0" w:line="240" w:lineRule="auto"/>
              <w:jc w:val="center"/>
              <w:rPr>
                <w:ins w:id="2195" w:author="Lane, Stefanie" w:date="2023-03-04T15:51:00Z"/>
                <w:rFonts w:ascii="Times New Roman" w:eastAsia="Times New Roman" w:hAnsi="Times New Roman" w:cs="Times New Roman"/>
                <w:rPrChange w:id="2196" w:author="Lane, Stefanie" w:date="2023-03-04T15:51:00Z">
                  <w:rPr>
                    <w:ins w:id="2197" w:author="Lane, Stefanie" w:date="2023-03-04T15:51:00Z"/>
                  </w:rPr>
                </w:rPrChange>
              </w:rPr>
              <w:pPrChange w:id="2198" w:author="Lane, Stefanie" w:date="2023-03-04T15:51:00Z">
                <w:pPr>
                  <w:jc w:val="center"/>
                </w:pPr>
              </w:pPrChange>
            </w:pPr>
          </w:p>
        </w:tc>
        <w:tc>
          <w:tcPr>
            <w:tcW w:w="960" w:type="dxa"/>
            <w:tcBorders>
              <w:top w:val="nil"/>
              <w:left w:val="nil"/>
              <w:bottom w:val="nil"/>
              <w:right w:val="nil"/>
            </w:tcBorders>
            <w:shd w:val="clear" w:color="auto" w:fill="auto"/>
            <w:noWrap/>
            <w:vAlign w:val="bottom"/>
            <w:hideMark/>
          </w:tcPr>
          <w:p w14:paraId="1761ED6B" w14:textId="77777777" w:rsidR="00CC6367" w:rsidRPr="00CC6367" w:rsidRDefault="00CC6367">
            <w:pPr>
              <w:spacing w:after="0" w:line="240" w:lineRule="auto"/>
              <w:jc w:val="center"/>
              <w:rPr>
                <w:ins w:id="2199" w:author="Lane, Stefanie" w:date="2023-03-04T15:51:00Z"/>
                <w:rFonts w:ascii="Times New Roman" w:eastAsia="Times New Roman" w:hAnsi="Times New Roman" w:cs="Times New Roman"/>
                <w:rPrChange w:id="2200" w:author="Lane, Stefanie" w:date="2023-03-04T15:51:00Z">
                  <w:rPr>
                    <w:ins w:id="2201" w:author="Lane, Stefanie" w:date="2023-03-04T15:51:00Z"/>
                  </w:rPr>
                </w:rPrChange>
              </w:rPr>
              <w:pPrChange w:id="2202" w:author="Lane, Stefanie" w:date="2023-03-04T15:51:00Z">
                <w:pPr>
                  <w:jc w:val="center"/>
                </w:pPr>
              </w:pPrChange>
            </w:pPr>
          </w:p>
        </w:tc>
      </w:tr>
      <w:tr w:rsidR="00CC6367" w:rsidRPr="00CC6367" w14:paraId="672CC4C4" w14:textId="77777777" w:rsidTr="00CC6367">
        <w:trPr>
          <w:divId w:val="1842432299"/>
          <w:trHeight w:val="290"/>
          <w:jc w:val="center"/>
          <w:ins w:id="2203" w:author="Lane, Stefanie" w:date="2023-03-04T15:51:00Z"/>
        </w:trPr>
        <w:tc>
          <w:tcPr>
            <w:tcW w:w="1180" w:type="dxa"/>
            <w:tcBorders>
              <w:top w:val="nil"/>
              <w:left w:val="nil"/>
              <w:bottom w:val="nil"/>
              <w:right w:val="nil"/>
            </w:tcBorders>
            <w:shd w:val="clear" w:color="auto" w:fill="auto"/>
            <w:noWrap/>
            <w:vAlign w:val="bottom"/>
            <w:hideMark/>
          </w:tcPr>
          <w:p w14:paraId="3545925F" w14:textId="77777777" w:rsidR="00CC6367" w:rsidRPr="00CC6367" w:rsidRDefault="00CC6367">
            <w:pPr>
              <w:spacing w:after="0" w:line="240" w:lineRule="auto"/>
              <w:rPr>
                <w:ins w:id="2204" w:author="Lane, Stefanie" w:date="2023-03-04T15:51:00Z"/>
                <w:rFonts w:ascii="Calibri" w:eastAsia="Times New Roman" w:hAnsi="Calibri" w:cs="Calibri"/>
                <w:b/>
                <w:bCs/>
                <w:color w:val="000000"/>
                <w:rPrChange w:id="2205" w:author="Lane, Stefanie" w:date="2023-03-04T15:51:00Z">
                  <w:rPr>
                    <w:ins w:id="2206" w:author="Lane, Stefanie" w:date="2023-03-04T15:51:00Z"/>
                  </w:rPr>
                </w:rPrChange>
              </w:rPr>
              <w:pPrChange w:id="2207" w:author="Lane, Stefanie" w:date="2023-03-04T15:51:00Z">
                <w:pPr/>
              </w:pPrChange>
            </w:pPr>
            <w:ins w:id="2208" w:author="Lane, Stefanie" w:date="2023-03-04T15:51:00Z">
              <w:r w:rsidRPr="00CC6367">
                <w:rPr>
                  <w:rFonts w:ascii="Calibri" w:eastAsia="Times New Roman" w:hAnsi="Calibri" w:cs="Calibri"/>
                  <w:b/>
                  <w:bCs/>
                  <w:color w:val="000000"/>
                  <w:rPrChange w:id="2209" w:author="Lane, Stefanie" w:date="2023-03-04T15:51:00Z">
                    <w:rPr/>
                  </w:rPrChange>
                </w:rPr>
                <w:t>Fescue</w:t>
              </w:r>
            </w:ins>
          </w:p>
        </w:tc>
        <w:tc>
          <w:tcPr>
            <w:tcW w:w="960" w:type="dxa"/>
            <w:tcBorders>
              <w:top w:val="nil"/>
              <w:left w:val="nil"/>
              <w:bottom w:val="nil"/>
              <w:right w:val="nil"/>
            </w:tcBorders>
            <w:shd w:val="clear" w:color="auto" w:fill="auto"/>
            <w:noWrap/>
            <w:vAlign w:val="bottom"/>
            <w:hideMark/>
          </w:tcPr>
          <w:p w14:paraId="490D279E" w14:textId="77777777" w:rsidR="00CC6367" w:rsidRPr="00CC6367" w:rsidRDefault="00CC6367">
            <w:pPr>
              <w:spacing w:after="0" w:line="240" w:lineRule="auto"/>
              <w:rPr>
                <w:ins w:id="2210" w:author="Lane, Stefanie" w:date="2023-03-04T15:51:00Z"/>
                <w:rFonts w:ascii="Calibri" w:eastAsia="Times New Roman" w:hAnsi="Calibri" w:cs="Calibri"/>
                <w:b/>
                <w:bCs/>
                <w:color w:val="000000"/>
                <w:rPrChange w:id="2211" w:author="Lane, Stefanie" w:date="2023-03-04T15:51:00Z">
                  <w:rPr>
                    <w:ins w:id="2212" w:author="Lane, Stefanie" w:date="2023-03-04T15:51:00Z"/>
                  </w:rPr>
                </w:rPrChange>
              </w:rPr>
              <w:pPrChange w:id="2213" w:author="Lane, Stefanie" w:date="2023-03-04T15:51:00Z">
                <w:pPr/>
              </w:pPrChange>
            </w:pPr>
          </w:p>
        </w:tc>
        <w:tc>
          <w:tcPr>
            <w:tcW w:w="960" w:type="dxa"/>
            <w:tcBorders>
              <w:top w:val="nil"/>
              <w:left w:val="nil"/>
              <w:bottom w:val="nil"/>
              <w:right w:val="nil"/>
            </w:tcBorders>
            <w:shd w:val="clear" w:color="auto" w:fill="auto"/>
            <w:noWrap/>
            <w:vAlign w:val="bottom"/>
            <w:hideMark/>
          </w:tcPr>
          <w:p w14:paraId="18B5C1D3" w14:textId="77777777" w:rsidR="00CC6367" w:rsidRPr="00CC6367" w:rsidRDefault="00CC6367">
            <w:pPr>
              <w:spacing w:after="0" w:line="240" w:lineRule="auto"/>
              <w:jc w:val="center"/>
              <w:rPr>
                <w:ins w:id="2214" w:author="Lane, Stefanie" w:date="2023-03-04T15:51:00Z"/>
                <w:rFonts w:ascii="Times New Roman" w:eastAsia="Times New Roman" w:hAnsi="Times New Roman" w:cs="Times New Roman"/>
                <w:rPrChange w:id="2215" w:author="Lane, Stefanie" w:date="2023-03-04T15:51:00Z">
                  <w:rPr>
                    <w:ins w:id="2216" w:author="Lane, Stefanie" w:date="2023-03-04T15:51:00Z"/>
                  </w:rPr>
                </w:rPrChange>
              </w:rPr>
              <w:pPrChange w:id="2217" w:author="Lane, Stefanie" w:date="2023-03-04T15:51:00Z">
                <w:pPr>
                  <w:jc w:val="center"/>
                </w:pPr>
              </w:pPrChange>
            </w:pPr>
          </w:p>
        </w:tc>
        <w:tc>
          <w:tcPr>
            <w:tcW w:w="300" w:type="dxa"/>
            <w:tcBorders>
              <w:top w:val="nil"/>
              <w:left w:val="nil"/>
              <w:bottom w:val="nil"/>
              <w:right w:val="nil"/>
            </w:tcBorders>
            <w:shd w:val="clear" w:color="auto" w:fill="auto"/>
            <w:noWrap/>
            <w:vAlign w:val="bottom"/>
            <w:hideMark/>
          </w:tcPr>
          <w:p w14:paraId="0FD984EF" w14:textId="77777777" w:rsidR="00CC6367" w:rsidRPr="00CC6367" w:rsidRDefault="00CC6367">
            <w:pPr>
              <w:spacing w:after="0" w:line="240" w:lineRule="auto"/>
              <w:jc w:val="center"/>
              <w:rPr>
                <w:ins w:id="2218" w:author="Lane, Stefanie" w:date="2023-03-04T15:51:00Z"/>
                <w:rFonts w:ascii="Times New Roman" w:eastAsia="Times New Roman" w:hAnsi="Times New Roman" w:cs="Times New Roman"/>
                <w:rPrChange w:id="2219" w:author="Lane, Stefanie" w:date="2023-03-04T15:51:00Z">
                  <w:rPr>
                    <w:ins w:id="2220" w:author="Lane, Stefanie" w:date="2023-03-04T15:51:00Z"/>
                  </w:rPr>
                </w:rPrChange>
              </w:rPr>
              <w:pPrChange w:id="2221" w:author="Lane, Stefanie" w:date="2023-03-04T15:51:00Z">
                <w:pPr>
                  <w:jc w:val="center"/>
                </w:pPr>
              </w:pPrChange>
            </w:pPr>
          </w:p>
        </w:tc>
        <w:tc>
          <w:tcPr>
            <w:tcW w:w="960" w:type="dxa"/>
            <w:tcBorders>
              <w:top w:val="nil"/>
              <w:left w:val="nil"/>
              <w:bottom w:val="nil"/>
              <w:right w:val="nil"/>
            </w:tcBorders>
            <w:shd w:val="clear" w:color="auto" w:fill="auto"/>
            <w:noWrap/>
            <w:vAlign w:val="bottom"/>
            <w:hideMark/>
          </w:tcPr>
          <w:p w14:paraId="26CD9107" w14:textId="77777777" w:rsidR="00CC6367" w:rsidRPr="00CC6367" w:rsidRDefault="00CC6367">
            <w:pPr>
              <w:spacing w:after="0" w:line="240" w:lineRule="auto"/>
              <w:jc w:val="center"/>
              <w:rPr>
                <w:ins w:id="2222" w:author="Lane, Stefanie" w:date="2023-03-04T15:51:00Z"/>
                <w:rFonts w:ascii="Times New Roman" w:eastAsia="Times New Roman" w:hAnsi="Times New Roman" w:cs="Times New Roman"/>
                <w:rPrChange w:id="2223" w:author="Lane, Stefanie" w:date="2023-03-04T15:51:00Z">
                  <w:rPr>
                    <w:ins w:id="2224" w:author="Lane, Stefanie" w:date="2023-03-04T15:51:00Z"/>
                  </w:rPr>
                </w:rPrChange>
              </w:rPr>
              <w:pPrChange w:id="2225" w:author="Lane, Stefanie" w:date="2023-03-04T15:51:00Z">
                <w:pPr>
                  <w:jc w:val="center"/>
                </w:pPr>
              </w:pPrChange>
            </w:pPr>
          </w:p>
        </w:tc>
        <w:tc>
          <w:tcPr>
            <w:tcW w:w="960" w:type="dxa"/>
            <w:tcBorders>
              <w:top w:val="nil"/>
              <w:left w:val="nil"/>
              <w:bottom w:val="nil"/>
              <w:right w:val="nil"/>
            </w:tcBorders>
            <w:shd w:val="clear" w:color="auto" w:fill="auto"/>
            <w:noWrap/>
            <w:vAlign w:val="bottom"/>
            <w:hideMark/>
          </w:tcPr>
          <w:p w14:paraId="374188F8" w14:textId="77777777" w:rsidR="00CC6367" w:rsidRPr="00CC6367" w:rsidRDefault="00CC6367">
            <w:pPr>
              <w:spacing w:after="0" w:line="240" w:lineRule="auto"/>
              <w:jc w:val="center"/>
              <w:rPr>
                <w:ins w:id="2226" w:author="Lane, Stefanie" w:date="2023-03-04T15:51:00Z"/>
                <w:rFonts w:ascii="Times New Roman" w:eastAsia="Times New Roman" w:hAnsi="Times New Roman" w:cs="Times New Roman"/>
                <w:rPrChange w:id="2227" w:author="Lane, Stefanie" w:date="2023-03-04T15:51:00Z">
                  <w:rPr>
                    <w:ins w:id="2228" w:author="Lane, Stefanie" w:date="2023-03-04T15:51:00Z"/>
                  </w:rPr>
                </w:rPrChange>
              </w:rPr>
              <w:pPrChange w:id="2229" w:author="Lane, Stefanie" w:date="2023-03-04T15:51:00Z">
                <w:pPr>
                  <w:jc w:val="center"/>
                </w:pPr>
              </w:pPrChange>
            </w:pPr>
          </w:p>
        </w:tc>
        <w:tc>
          <w:tcPr>
            <w:tcW w:w="960" w:type="dxa"/>
            <w:tcBorders>
              <w:top w:val="nil"/>
              <w:left w:val="nil"/>
              <w:bottom w:val="nil"/>
              <w:right w:val="nil"/>
            </w:tcBorders>
            <w:shd w:val="clear" w:color="auto" w:fill="auto"/>
            <w:noWrap/>
            <w:vAlign w:val="bottom"/>
            <w:hideMark/>
          </w:tcPr>
          <w:p w14:paraId="68305A3F" w14:textId="77777777" w:rsidR="00CC6367" w:rsidRPr="00CC6367" w:rsidRDefault="00CC6367">
            <w:pPr>
              <w:spacing w:after="0" w:line="240" w:lineRule="auto"/>
              <w:jc w:val="center"/>
              <w:rPr>
                <w:ins w:id="2230" w:author="Lane, Stefanie" w:date="2023-03-04T15:51:00Z"/>
                <w:rFonts w:ascii="Times New Roman" w:eastAsia="Times New Roman" w:hAnsi="Times New Roman" w:cs="Times New Roman"/>
                <w:rPrChange w:id="2231" w:author="Lane, Stefanie" w:date="2023-03-04T15:51:00Z">
                  <w:rPr>
                    <w:ins w:id="2232" w:author="Lane, Stefanie" w:date="2023-03-04T15:51:00Z"/>
                  </w:rPr>
                </w:rPrChange>
              </w:rPr>
              <w:pPrChange w:id="2233" w:author="Lane, Stefanie" w:date="2023-03-04T15:51:00Z">
                <w:pPr>
                  <w:jc w:val="center"/>
                </w:pPr>
              </w:pPrChange>
            </w:pPr>
          </w:p>
        </w:tc>
      </w:tr>
      <w:tr w:rsidR="00CC6367" w:rsidRPr="00CC6367" w14:paraId="5EB3B3D4" w14:textId="77777777" w:rsidTr="00CC6367">
        <w:trPr>
          <w:divId w:val="1842432299"/>
          <w:trHeight w:val="290"/>
          <w:jc w:val="center"/>
          <w:ins w:id="2234" w:author="Lane, Stefanie" w:date="2023-03-04T15:51:00Z"/>
        </w:trPr>
        <w:tc>
          <w:tcPr>
            <w:tcW w:w="1180" w:type="dxa"/>
            <w:tcBorders>
              <w:top w:val="single" w:sz="4" w:space="0" w:color="auto"/>
              <w:left w:val="nil"/>
              <w:bottom w:val="single" w:sz="4" w:space="0" w:color="auto"/>
              <w:right w:val="nil"/>
            </w:tcBorders>
            <w:shd w:val="clear" w:color="auto" w:fill="auto"/>
            <w:noWrap/>
            <w:vAlign w:val="bottom"/>
            <w:hideMark/>
          </w:tcPr>
          <w:p w14:paraId="6CF02054" w14:textId="77777777" w:rsidR="00CC6367" w:rsidRPr="00CC6367" w:rsidRDefault="00CC6367">
            <w:pPr>
              <w:spacing w:after="0" w:line="240" w:lineRule="auto"/>
              <w:jc w:val="right"/>
              <w:rPr>
                <w:ins w:id="2235" w:author="Lane, Stefanie" w:date="2023-03-04T15:51:00Z"/>
                <w:rFonts w:ascii="Calibri" w:eastAsia="Times New Roman" w:hAnsi="Calibri" w:cs="Calibri"/>
                <w:color w:val="000000"/>
                <w:rPrChange w:id="2236" w:author="Lane, Stefanie" w:date="2023-03-04T15:51:00Z">
                  <w:rPr>
                    <w:ins w:id="2237" w:author="Lane, Stefanie" w:date="2023-03-04T15:51:00Z"/>
                  </w:rPr>
                </w:rPrChange>
              </w:rPr>
              <w:pPrChange w:id="2238" w:author="Lane, Stefanie" w:date="2023-03-04T15:51:00Z">
                <w:pPr>
                  <w:jc w:val="right"/>
                </w:pPr>
              </w:pPrChange>
            </w:pPr>
            <w:ins w:id="2239" w:author="Lane, Stefanie" w:date="2023-03-04T15:51:00Z">
              <w:r w:rsidRPr="00CC6367">
                <w:rPr>
                  <w:rFonts w:ascii="Calibri" w:eastAsia="Times New Roman" w:hAnsi="Calibri" w:cs="Calibri"/>
                  <w:color w:val="000000"/>
                  <w:rPrChange w:id="2240" w:author="Lane, Stefanie" w:date="2023-03-04T15:51:00Z">
                    <w:rPr/>
                  </w:rPrChange>
                </w:rPr>
                <w:t>1979</w:t>
              </w:r>
            </w:ins>
          </w:p>
        </w:tc>
        <w:tc>
          <w:tcPr>
            <w:tcW w:w="960" w:type="dxa"/>
            <w:tcBorders>
              <w:top w:val="single" w:sz="4" w:space="0" w:color="auto"/>
              <w:left w:val="nil"/>
              <w:bottom w:val="single" w:sz="4" w:space="0" w:color="auto"/>
              <w:right w:val="nil"/>
            </w:tcBorders>
            <w:shd w:val="clear" w:color="auto" w:fill="auto"/>
            <w:noWrap/>
            <w:vAlign w:val="bottom"/>
            <w:hideMark/>
          </w:tcPr>
          <w:p w14:paraId="53151F6A" w14:textId="77777777" w:rsidR="00CC6367" w:rsidRPr="00CC6367" w:rsidRDefault="00CC6367">
            <w:pPr>
              <w:spacing w:after="0" w:line="240" w:lineRule="auto"/>
              <w:jc w:val="center"/>
              <w:rPr>
                <w:ins w:id="2241" w:author="Lane, Stefanie" w:date="2023-03-04T15:51:00Z"/>
                <w:rFonts w:ascii="Calibri" w:eastAsia="Times New Roman" w:hAnsi="Calibri" w:cs="Calibri"/>
                <w:color w:val="000000"/>
                <w:rPrChange w:id="2242" w:author="Lane, Stefanie" w:date="2023-03-04T15:51:00Z">
                  <w:rPr>
                    <w:ins w:id="2243" w:author="Lane, Stefanie" w:date="2023-03-04T15:51:00Z"/>
                  </w:rPr>
                </w:rPrChange>
              </w:rPr>
              <w:pPrChange w:id="2244" w:author="Lane, Stefanie" w:date="2023-03-04T15:51:00Z">
                <w:pPr>
                  <w:jc w:val="center"/>
                </w:pPr>
              </w:pPrChange>
            </w:pPr>
            <w:ins w:id="2245" w:author="Lane, Stefanie" w:date="2023-03-04T15:51:00Z">
              <w:r w:rsidRPr="00CC6367">
                <w:rPr>
                  <w:rFonts w:ascii="Calibri" w:eastAsia="Times New Roman" w:hAnsi="Calibri" w:cs="Calibri"/>
                  <w:color w:val="000000"/>
                  <w:rPrChange w:id="2246" w:author="Lane, Stefanie" w:date="2023-03-04T15:51:00Z">
                    <w:rPr/>
                  </w:rPrChange>
                </w:rPr>
                <w:t>18</w:t>
              </w:r>
            </w:ins>
          </w:p>
        </w:tc>
        <w:tc>
          <w:tcPr>
            <w:tcW w:w="960" w:type="dxa"/>
            <w:tcBorders>
              <w:top w:val="single" w:sz="4" w:space="0" w:color="auto"/>
              <w:left w:val="nil"/>
              <w:bottom w:val="single" w:sz="4" w:space="0" w:color="auto"/>
              <w:right w:val="nil"/>
            </w:tcBorders>
            <w:shd w:val="clear" w:color="auto" w:fill="auto"/>
            <w:noWrap/>
            <w:vAlign w:val="bottom"/>
            <w:hideMark/>
          </w:tcPr>
          <w:p w14:paraId="6C630ABC" w14:textId="77777777" w:rsidR="00CC6367" w:rsidRPr="00CC6367" w:rsidRDefault="00CC6367">
            <w:pPr>
              <w:spacing w:after="0" w:line="240" w:lineRule="auto"/>
              <w:jc w:val="center"/>
              <w:rPr>
                <w:ins w:id="2247" w:author="Lane, Stefanie" w:date="2023-03-04T15:51:00Z"/>
                <w:rFonts w:ascii="Calibri" w:eastAsia="Times New Roman" w:hAnsi="Calibri" w:cs="Calibri"/>
                <w:color w:val="000000"/>
                <w:rPrChange w:id="2248" w:author="Lane, Stefanie" w:date="2023-03-04T15:51:00Z">
                  <w:rPr>
                    <w:ins w:id="2249" w:author="Lane, Stefanie" w:date="2023-03-04T15:51:00Z"/>
                  </w:rPr>
                </w:rPrChange>
              </w:rPr>
              <w:pPrChange w:id="2250" w:author="Lane, Stefanie" w:date="2023-03-04T15:51:00Z">
                <w:pPr>
                  <w:jc w:val="center"/>
                </w:pPr>
              </w:pPrChange>
            </w:pPr>
            <w:ins w:id="2251" w:author="Lane, Stefanie" w:date="2023-03-04T15:51:00Z">
              <w:r w:rsidRPr="00CC6367">
                <w:rPr>
                  <w:rFonts w:ascii="Calibri" w:eastAsia="Times New Roman" w:hAnsi="Calibri" w:cs="Calibri"/>
                  <w:color w:val="000000"/>
                  <w:rPrChange w:id="2252" w:author="Lane, Stefanie" w:date="2023-03-04T15:51:00Z">
                    <w:rPr/>
                  </w:rPrChange>
                </w:rPr>
                <w:t>43</w:t>
              </w:r>
            </w:ins>
          </w:p>
        </w:tc>
        <w:tc>
          <w:tcPr>
            <w:tcW w:w="300" w:type="dxa"/>
            <w:tcBorders>
              <w:top w:val="nil"/>
              <w:left w:val="nil"/>
              <w:bottom w:val="nil"/>
              <w:right w:val="nil"/>
            </w:tcBorders>
            <w:shd w:val="clear" w:color="auto" w:fill="auto"/>
            <w:noWrap/>
            <w:vAlign w:val="bottom"/>
            <w:hideMark/>
          </w:tcPr>
          <w:p w14:paraId="2E9FB759" w14:textId="77777777" w:rsidR="00CC6367" w:rsidRPr="00CC6367" w:rsidRDefault="00CC6367">
            <w:pPr>
              <w:spacing w:after="0" w:line="240" w:lineRule="auto"/>
              <w:jc w:val="center"/>
              <w:rPr>
                <w:ins w:id="2253" w:author="Lane, Stefanie" w:date="2023-03-04T15:51:00Z"/>
                <w:rFonts w:ascii="Calibri" w:eastAsia="Times New Roman" w:hAnsi="Calibri" w:cs="Calibri"/>
                <w:color w:val="000000"/>
                <w:rPrChange w:id="2254" w:author="Lane, Stefanie" w:date="2023-03-04T15:51:00Z">
                  <w:rPr>
                    <w:ins w:id="2255" w:author="Lane, Stefanie" w:date="2023-03-04T15:51:00Z"/>
                  </w:rPr>
                </w:rPrChange>
              </w:rPr>
              <w:pPrChange w:id="2256" w:author="Lane, Stefanie" w:date="2023-03-04T15:51:00Z">
                <w:pPr>
                  <w:jc w:val="center"/>
                </w:pPr>
              </w:pPrChange>
            </w:pPr>
          </w:p>
        </w:tc>
        <w:tc>
          <w:tcPr>
            <w:tcW w:w="960" w:type="dxa"/>
            <w:tcBorders>
              <w:top w:val="single" w:sz="4" w:space="0" w:color="auto"/>
              <w:left w:val="nil"/>
              <w:bottom w:val="single" w:sz="4" w:space="0" w:color="auto"/>
              <w:right w:val="nil"/>
            </w:tcBorders>
            <w:shd w:val="clear" w:color="auto" w:fill="auto"/>
            <w:noWrap/>
            <w:vAlign w:val="bottom"/>
            <w:hideMark/>
          </w:tcPr>
          <w:p w14:paraId="40499E49" w14:textId="77777777" w:rsidR="00CC6367" w:rsidRPr="00CC6367" w:rsidRDefault="00CC6367">
            <w:pPr>
              <w:spacing w:after="0" w:line="240" w:lineRule="auto"/>
              <w:jc w:val="center"/>
              <w:rPr>
                <w:ins w:id="2257" w:author="Lane, Stefanie" w:date="2023-03-04T15:51:00Z"/>
                <w:rFonts w:ascii="Calibri" w:eastAsia="Times New Roman" w:hAnsi="Calibri" w:cs="Calibri"/>
                <w:color w:val="000000"/>
                <w:rPrChange w:id="2258" w:author="Lane, Stefanie" w:date="2023-03-04T15:51:00Z">
                  <w:rPr>
                    <w:ins w:id="2259" w:author="Lane, Stefanie" w:date="2023-03-04T15:51:00Z"/>
                  </w:rPr>
                </w:rPrChange>
              </w:rPr>
              <w:pPrChange w:id="2260" w:author="Lane, Stefanie" w:date="2023-03-04T15:51:00Z">
                <w:pPr>
                  <w:jc w:val="center"/>
                </w:pPr>
              </w:pPrChange>
            </w:pPr>
            <w:ins w:id="2261" w:author="Lane, Stefanie" w:date="2023-03-04T15:51:00Z">
              <w:r w:rsidRPr="00CC6367">
                <w:rPr>
                  <w:rFonts w:ascii="Calibri" w:eastAsia="Times New Roman" w:hAnsi="Calibri" w:cs="Calibri"/>
                  <w:color w:val="000000"/>
                  <w:rPrChange w:id="2262" w:author="Lane, Stefanie" w:date="2023-03-04T15:51:00Z">
                    <w:rPr/>
                  </w:rPrChange>
                </w:rPr>
                <w:t>13.0</w:t>
              </w:r>
            </w:ins>
          </w:p>
        </w:tc>
        <w:tc>
          <w:tcPr>
            <w:tcW w:w="960" w:type="dxa"/>
            <w:tcBorders>
              <w:top w:val="single" w:sz="4" w:space="0" w:color="auto"/>
              <w:left w:val="nil"/>
              <w:bottom w:val="single" w:sz="4" w:space="0" w:color="auto"/>
              <w:right w:val="nil"/>
            </w:tcBorders>
            <w:shd w:val="clear" w:color="auto" w:fill="auto"/>
            <w:noWrap/>
            <w:vAlign w:val="bottom"/>
            <w:hideMark/>
          </w:tcPr>
          <w:p w14:paraId="634A1EE6" w14:textId="77777777" w:rsidR="00CC6367" w:rsidRPr="00CC6367" w:rsidRDefault="00CC6367">
            <w:pPr>
              <w:spacing w:after="0" w:line="240" w:lineRule="auto"/>
              <w:jc w:val="center"/>
              <w:rPr>
                <w:ins w:id="2263" w:author="Lane, Stefanie" w:date="2023-03-04T15:51:00Z"/>
                <w:rFonts w:ascii="Calibri" w:eastAsia="Times New Roman" w:hAnsi="Calibri" w:cs="Calibri"/>
                <w:color w:val="000000"/>
                <w:rPrChange w:id="2264" w:author="Lane, Stefanie" w:date="2023-03-04T15:51:00Z">
                  <w:rPr>
                    <w:ins w:id="2265" w:author="Lane, Stefanie" w:date="2023-03-04T15:51:00Z"/>
                  </w:rPr>
                </w:rPrChange>
              </w:rPr>
              <w:pPrChange w:id="2266" w:author="Lane, Stefanie" w:date="2023-03-04T15:51:00Z">
                <w:pPr>
                  <w:jc w:val="center"/>
                </w:pPr>
              </w:pPrChange>
            </w:pPr>
            <w:ins w:id="2267" w:author="Lane, Stefanie" w:date="2023-03-04T15:51:00Z">
              <w:r w:rsidRPr="00CC6367">
                <w:rPr>
                  <w:rFonts w:ascii="Calibri" w:eastAsia="Times New Roman" w:hAnsi="Calibri" w:cs="Calibri"/>
                  <w:color w:val="000000"/>
                  <w:rPrChange w:id="2268" w:author="Lane, Stefanie" w:date="2023-03-04T15:51:00Z">
                    <w:rPr/>
                  </w:rPrChange>
                </w:rPr>
                <w:t>3.9</w:t>
              </w:r>
            </w:ins>
          </w:p>
        </w:tc>
        <w:tc>
          <w:tcPr>
            <w:tcW w:w="960" w:type="dxa"/>
            <w:tcBorders>
              <w:top w:val="single" w:sz="4" w:space="0" w:color="auto"/>
              <w:left w:val="nil"/>
              <w:bottom w:val="single" w:sz="4" w:space="0" w:color="auto"/>
              <w:right w:val="nil"/>
            </w:tcBorders>
            <w:shd w:val="clear" w:color="auto" w:fill="auto"/>
            <w:noWrap/>
            <w:vAlign w:val="bottom"/>
            <w:hideMark/>
          </w:tcPr>
          <w:p w14:paraId="2D90493A" w14:textId="77777777" w:rsidR="00CC6367" w:rsidRPr="00CC6367" w:rsidRDefault="00CC6367">
            <w:pPr>
              <w:spacing w:after="0" w:line="240" w:lineRule="auto"/>
              <w:jc w:val="center"/>
              <w:rPr>
                <w:ins w:id="2269" w:author="Lane, Stefanie" w:date="2023-03-04T15:51:00Z"/>
                <w:rFonts w:ascii="Calibri" w:eastAsia="Times New Roman" w:hAnsi="Calibri" w:cs="Calibri"/>
                <w:color w:val="000000"/>
                <w:rPrChange w:id="2270" w:author="Lane, Stefanie" w:date="2023-03-04T15:51:00Z">
                  <w:rPr>
                    <w:ins w:id="2271" w:author="Lane, Stefanie" w:date="2023-03-04T15:51:00Z"/>
                  </w:rPr>
                </w:rPrChange>
              </w:rPr>
              <w:pPrChange w:id="2272" w:author="Lane, Stefanie" w:date="2023-03-04T15:51:00Z">
                <w:pPr>
                  <w:jc w:val="center"/>
                </w:pPr>
              </w:pPrChange>
            </w:pPr>
            <w:ins w:id="2273" w:author="Lane, Stefanie" w:date="2023-03-04T15:51:00Z">
              <w:r w:rsidRPr="00CC6367">
                <w:rPr>
                  <w:rFonts w:ascii="Calibri" w:eastAsia="Times New Roman" w:hAnsi="Calibri" w:cs="Calibri"/>
                  <w:color w:val="000000"/>
                  <w:rPrChange w:id="2274" w:author="Lane, Stefanie" w:date="2023-03-04T15:51:00Z">
                    <w:rPr/>
                  </w:rPrChange>
                </w:rPr>
                <w:t>3.3</w:t>
              </w:r>
            </w:ins>
          </w:p>
        </w:tc>
      </w:tr>
      <w:tr w:rsidR="00CC6367" w:rsidRPr="00CC6367" w14:paraId="10DD2665" w14:textId="77777777" w:rsidTr="00CC6367">
        <w:trPr>
          <w:divId w:val="1842432299"/>
          <w:trHeight w:val="290"/>
          <w:jc w:val="center"/>
          <w:ins w:id="2275" w:author="Lane, Stefanie" w:date="2023-03-04T15:51:00Z"/>
        </w:trPr>
        <w:tc>
          <w:tcPr>
            <w:tcW w:w="1180" w:type="dxa"/>
            <w:tcBorders>
              <w:top w:val="nil"/>
              <w:left w:val="nil"/>
              <w:bottom w:val="nil"/>
              <w:right w:val="nil"/>
            </w:tcBorders>
            <w:shd w:val="clear" w:color="auto" w:fill="auto"/>
            <w:noWrap/>
            <w:vAlign w:val="bottom"/>
            <w:hideMark/>
          </w:tcPr>
          <w:p w14:paraId="67C70E26" w14:textId="77777777" w:rsidR="00CC6367" w:rsidRPr="00CC6367" w:rsidRDefault="00CC6367">
            <w:pPr>
              <w:spacing w:after="0" w:line="240" w:lineRule="auto"/>
              <w:jc w:val="right"/>
              <w:rPr>
                <w:ins w:id="2276" w:author="Lane, Stefanie" w:date="2023-03-04T15:51:00Z"/>
                <w:rFonts w:ascii="Calibri" w:eastAsia="Times New Roman" w:hAnsi="Calibri" w:cs="Calibri"/>
                <w:color w:val="000000"/>
                <w:rPrChange w:id="2277" w:author="Lane, Stefanie" w:date="2023-03-04T15:51:00Z">
                  <w:rPr>
                    <w:ins w:id="2278" w:author="Lane, Stefanie" w:date="2023-03-04T15:51:00Z"/>
                  </w:rPr>
                </w:rPrChange>
              </w:rPr>
              <w:pPrChange w:id="2279" w:author="Lane, Stefanie" w:date="2023-03-04T15:51:00Z">
                <w:pPr>
                  <w:jc w:val="right"/>
                </w:pPr>
              </w:pPrChange>
            </w:pPr>
            <w:ins w:id="2280" w:author="Lane, Stefanie" w:date="2023-03-04T15:51:00Z">
              <w:r w:rsidRPr="00CC6367">
                <w:rPr>
                  <w:rFonts w:ascii="Calibri" w:eastAsia="Times New Roman" w:hAnsi="Calibri" w:cs="Calibri"/>
                  <w:color w:val="000000"/>
                  <w:rPrChange w:id="2281" w:author="Lane, Stefanie" w:date="2023-03-04T15:51:00Z">
                    <w:rPr/>
                  </w:rPrChange>
                </w:rPr>
                <w:t>1999</w:t>
              </w:r>
            </w:ins>
          </w:p>
        </w:tc>
        <w:tc>
          <w:tcPr>
            <w:tcW w:w="960" w:type="dxa"/>
            <w:tcBorders>
              <w:top w:val="nil"/>
              <w:left w:val="nil"/>
              <w:bottom w:val="single" w:sz="4" w:space="0" w:color="auto"/>
              <w:right w:val="nil"/>
            </w:tcBorders>
            <w:shd w:val="clear" w:color="auto" w:fill="auto"/>
            <w:noWrap/>
            <w:vAlign w:val="bottom"/>
            <w:hideMark/>
          </w:tcPr>
          <w:p w14:paraId="5A76C8D4" w14:textId="77777777" w:rsidR="00CC6367" w:rsidRPr="00CC6367" w:rsidRDefault="00CC6367">
            <w:pPr>
              <w:spacing w:after="0" w:line="240" w:lineRule="auto"/>
              <w:jc w:val="center"/>
              <w:rPr>
                <w:ins w:id="2282" w:author="Lane, Stefanie" w:date="2023-03-04T15:51:00Z"/>
                <w:rFonts w:ascii="Calibri" w:eastAsia="Times New Roman" w:hAnsi="Calibri" w:cs="Calibri"/>
                <w:color w:val="000000"/>
                <w:rPrChange w:id="2283" w:author="Lane, Stefanie" w:date="2023-03-04T15:51:00Z">
                  <w:rPr>
                    <w:ins w:id="2284" w:author="Lane, Stefanie" w:date="2023-03-04T15:51:00Z"/>
                  </w:rPr>
                </w:rPrChange>
              </w:rPr>
              <w:pPrChange w:id="2285" w:author="Lane, Stefanie" w:date="2023-03-04T15:51:00Z">
                <w:pPr>
                  <w:jc w:val="center"/>
                </w:pPr>
              </w:pPrChange>
            </w:pPr>
            <w:ins w:id="2286" w:author="Lane, Stefanie" w:date="2023-03-04T15:51:00Z">
              <w:r w:rsidRPr="00CC6367">
                <w:rPr>
                  <w:rFonts w:ascii="Calibri" w:eastAsia="Times New Roman" w:hAnsi="Calibri" w:cs="Calibri"/>
                  <w:color w:val="000000"/>
                  <w:rPrChange w:id="2287" w:author="Lane, Stefanie" w:date="2023-03-04T15:51:00Z">
                    <w:rPr/>
                  </w:rPrChange>
                </w:rPr>
                <w:t>18</w:t>
              </w:r>
            </w:ins>
          </w:p>
        </w:tc>
        <w:tc>
          <w:tcPr>
            <w:tcW w:w="960" w:type="dxa"/>
            <w:tcBorders>
              <w:top w:val="nil"/>
              <w:left w:val="nil"/>
              <w:bottom w:val="nil"/>
              <w:right w:val="nil"/>
            </w:tcBorders>
            <w:shd w:val="clear" w:color="auto" w:fill="auto"/>
            <w:noWrap/>
            <w:vAlign w:val="bottom"/>
            <w:hideMark/>
          </w:tcPr>
          <w:p w14:paraId="1A0364FA" w14:textId="77777777" w:rsidR="00CC6367" w:rsidRPr="00CC6367" w:rsidRDefault="00CC6367">
            <w:pPr>
              <w:spacing w:after="0" w:line="240" w:lineRule="auto"/>
              <w:jc w:val="center"/>
              <w:rPr>
                <w:ins w:id="2288" w:author="Lane, Stefanie" w:date="2023-03-04T15:51:00Z"/>
                <w:rFonts w:ascii="Calibri" w:eastAsia="Times New Roman" w:hAnsi="Calibri" w:cs="Calibri"/>
                <w:color w:val="000000"/>
                <w:rPrChange w:id="2289" w:author="Lane, Stefanie" w:date="2023-03-04T15:51:00Z">
                  <w:rPr>
                    <w:ins w:id="2290" w:author="Lane, Stefanie" w:date="2023-03-04T15:51:00Z"/>
                  </w:rPr>
                </w:rPrChange>
              </w:rPr>
              <w:pPrChange w:id="2291" w:author="Lane, Stefanie" w:date="2023-03-04T15:51:00Z">
                <w:pPr>
                  <w:jc w:val="center"/>
                </w:pPr>
              </w:pPrChange>
            </w:pPr>
            <w:ins w:id="2292" w:author="Lane, Stefanie" w:date="2023-03-04T15:51:00Z">
              <w:r w:rsidRPr="00CC6367">
                <w:rPr>
                  <w:rFonts w:ascii="Calibri" w:eastAsia="Times New Roman" w:hAnsi="Calibri" w:cs="Calibri"/>
                  <w:color w:val="000000"/>
                  <w:rPrChange w:id="2293" w:author="Lane, Stefanie" w:date="2023-03-04T15:51:00Z">
                    <w:rPr/>
                  </w:rPrChange>
                </w:rPr>
                <w:t>36</w:t>
              </w:r>
            </w:ins>
          </w:p>
        </w:tc>
        <w:tc>
          <w:tcPr>
            <w:tcW w:w="300" w:type="dxa"/>
            <w:tcBorders>
              <w:top w:val="nil"/>
              <w:left w:val="nil"/>
              <w:bottom w:val="nil"/>
              <w:right w:val="nil"/>
            </w:tcBorders>
            <w:shd w:val="clear" w:color="auto" w:fill="auto"/>
            <w:noWrap/>
            <w:vAlign w:val="bottom"/>
            <w:hideMark/>
          </w:tcPr>
          <w:p w14:paraId="0F459D3F" w14:textId="77777777" w:rsidR="00CC6367" w:rsidRPr="00CC6367" w:rsidRDefault="00CC6367">
            <w:pPr>
              <w:spacing w:after="0" w:line="240" w:lineRule="auto"/>
              <w:jc w:val="center"/>
              <w:rPr>
                <w:ins w:id="2294" w:author="Lane, Stefanie" w:date="2023-03-04T15:51:00Z"/>
                <w:rFonts w:ascii="Calibri" w:eastAsia="Times New Roman" w:hAnsi="Calibri" w:cs="Calibri"/>
                <w:color w:val="000000"/>
                <w:rPrChange w:id="2295" w:author="Lane, Stefanie" w:date="2023-03-04T15:51:00Z">
                  <w:rPr>
                    <w:ins w:id="2296" w:author="Lane, Stefanie" w:date="2023-03-04T15:51:00Z"/>
                  </w:rPr>
                </w:rPrChange>
              </w:rPr>
              <w:pPrChange w:id="2297" w:author="Lane, Stefanie" w:date="2023-03-04T15:51:00Z">
                <w:pPr>
                  <w:jc w:val="center"/>
                </w:pPr>
              </w:pPrChange>
            </w:pPr>
          </w:p>
        </w:tc>
        <w:tc>
          <w:tcPr>
            <w:tcW w:w="960" w:type="dxa"/>
            <w:tcBorders>
              <w:top w:val="nil"/>
              <w:left w:val="nil"/>
              <w:bottom w:val="single" w:sz="4" w:space="0" w:color="auto"/>
              <w:right w:val="nil"/>
            </w:tcBorders>
            <w:shd w:val="clear" w:color="auto" w:fill="auto"/>
            <w:noWrap/>
            <w:vAlign w:val="bottom"/>
            <w:hideMark/>
          </w:tcPr>
          <w:p w14:paraId="7CAE25DE" w14:textId="77777777" w:rsidR="00CC6367" w:rsidRPr="00CC6367" w:rsidRDefault="00CC6367">
            <w:pPr>
              <w:spacing w:after="0" w:line="240" w:lineRule="auto"/>
              <w:jc w:val="center"/>
              <w:rPr>
                <w:ins w:id="2298" w:author="Lane, Stefanie" w:date="2023-03-04T15:51:00Z"/>
                <w:rFonts w:ascii="Calibri" w:eastAsia="Times New Roman" w:hAnsi="Calibri" w:cs="Calibri"/>
                <w:color w:val="000000"/>
                <w:rPrChange w:id="2299" w:author="Lane, Stefanie" w:date="2023-03-04T15:51:00Z">
                  <w:rPr>
                    <w:ins w:id="2300" w:author="Lane, Stefanie" w:date="2023-03-04T15:51:00Z"/>
                  </w:rPr>
                </w:rPrChange>
              </w:rPr>
              <w:pPrChange w:id="2301" w:author="Lane, Stefanie" w:date="2023-03-04T15:51:00Z">
                <w:pPr>
                  <w:jc w:val="center"/>
                </w:pPr>
              </w:pPrChange>
            </w:pPr>
            <w:ins w:id="2302" w:author="Lane, Stefanie" w:date="2023-03-04T15:51:00Z">
              <w:r w:rsidRPr="00CC6367">
                <w:rPr>
                  <w:rFonts w:ascii="Calibri" w:eastAsia="Times New Roman" w:hAnsi="Calibri" w:cs="Calibri"/>
                  <w:color w:val="000000"/>
                  <w:rPrChange w:id="2303" w:author="Lane, Stefanie" w:date="2023-03-04T15:51:00Z">
                    <w:rPr/>
                  </w:rPrChange>
                </w:rPr>
                <w:t>9.7</w:t>
              </w:r>
            </w:ins>
          </w:p>
        </w:tc>
        <w:tc>
          <w:tcPr>
            <w:tcW w:w="960" w:type="dxa"/>
            <w:tcBorders>
              <w:top w:val="nil"/>
              <w:left w:val="nil"/>
              <w:bottom w:val="single" w:sz="4" w:space="0" w:color="auto"/>
              <w:right w:val="nil"/>
            </w:tcBorders>
            <w:shd w:val="clear" w:color="auto" w:fill="auto"/>
            <w:noWrap/>
            <w:vAlign w:val="bottom"/>
            <w:hideMark/>
          </w:tcPr>
          <w:p w14:paraId="3FEFA764" w14:textId="77777777" w:rsidR="00CC6367" w:rsidRPr="00CC6367" w:rsidRDefault="00CC6367">
            <w:pPr>
              <w:spacing w:after="0" w:line="240" w:lineRule="auto"/>
              <w:jc w:val="center"/>
              <w:rPr>
                <w:ins w:id="2304" w:author="Lane, Stefanie" w:date="2023-03-04T15:51:00Z"/>
                <w:rFonts w:ascii="Calibri" w:eastAsia="Times New Roman" w:hAnsi="Calibri" w:cs="Calibri"/>
                <w:color w:val="000000"/>
                <w:rPrChange w:id="2305" w:author="Lane, Stefanie" w:date="2023-03-04T15:51:00Z">
                  <w:rPr>
                    <w:ins w:id="2306" w:author="Lane, Stefanie" w:date="2023-03-04T15:51:00Z"/>
                  </w:rPr>
                </w:rPrChange>
              </w:rPr>
              <w:pPrChange w:id="2307" w:author="Lane, Stefanie" w:date="2023-03-04T15:51:00Z">
                <w:pPr>
                  <w:jc w:val="center"/>
                </w:pPr>
              </w:pPrChange>
            </w:pPr>
            <w:ins w:id="2308" w:author="Lane, Stefanie" w:date="2023-03-04T15:51:00Z">
              <w:r w:rsidRPr="00CC6367">
                <w:rPr>
                  <w:rFonts w:ascii="Calibri" w:eastAsia="Times New Roman" w:hAnsi="Calibri" w:cs="Calibri"/>
                  <w:color w:val="000000"/>
                  <w:rPrChange w:id="2309" w:author="Lane, Stefanie" w:date="2023-03-04T15:51:00Z">
                    <w:rPr/>
                  </w:rPrChange>
                </w:rPr>
                <w:t>3.9</w:t>
              </w:r>
            </w:ins>
          </w:p>
        </w:tc>
        <w:tc>
          <w:tcPr>
            <w:tcW w:w="960" w:type="dxa"/>
            <w:tcBorders>
              <w:top w:val="nil"/>
              <w:left w:val="nil"/>
              <w:bottom w:val="single" w:sz="4" w:space="0" w:color="auto"/>
              <w:right w:val="nil"/>
            </w:tcBorders>
            <w:shd w:val="clear" w:color="auto" w:fill="auto"/>
            <w:noWrap/>
            <w:vAlign w:val="bottom"/>
            <w:hideMark/>
          </w:tcPr>
          <w:p w14:paraId="67F576FA" w14:textId="77777777" w:rsidR="00CC6367" w:rsidRPr="00CC6367" w:rsidRDefault="00CC6367">
            <w:pPr>
              <w:spacing w:after="0" w:line="240" w:lineRule="auto"/>
              <w:jc w:val="center"/>
              <w:rPr>
                <w:ins w:id="2310" w:author="Lane, Stefanie" w:date="2023-03-04T15:51:00Z"/>
                <w:rFonts w:ascii="Calibri" w:eastAsia="Times New Roman" w:hAnsi="Calibri" w:cs="Calibri"/>
                <w:color w:val="000000"/>
                <w:rPrChange w:id="2311" w:author="Lane, Stefanie" w:date="2023-03-04T15:51:00Z">
                  <w:rPr>
                    <w:ins w:id="2312" w:author="Lane, Stefanie" w:date="2023-03-04T15:51:00Z"/>
                  </w:rPr>
                </w:rPrChange>
              </w:rPr>
              <w:pPrChange w:id="2313" w:author="Lane, Stefanie" w:date="2023-03-04T15:51:00Z">
                <w:pPr>
                  <w:jc w:val="center"/>
                </w:pPr>
              </w:pPrChange>
            </w:pPr>
            <w:ins w:id="2314" w:author="Lane, Stefanie" w:date="2023-03-04T15:51:00Z">
              <w:r w:rsidRPr="00CC6367">
                <w:rPr>
                  <w:rFonts w:ascii="Calibri" w:eastAsia="Times New Roman" w:hAnsi="Calibri" w:cs="Calibri"/>
                  <w:color w:val="000000"/>
                  <w:rPrChange w:id="2315" w:author="Lane, Stefanie" w:date="2023-03-04T15:51:00Z">
                    <w:rPr/>
                  </w:rPrChange>
                </w:rPr>
                <w:t>3.8</w:t>
              </w:r>
            </w:ins>
          </w:p>
        </w:tc>
      </w:tr>
      <w:tr w:rsidR="00CC6367" w:rsidRPr="00CC6367" w14:paraId="3218BED9" w14:textId="77777777" w:rsidTr="00CC6367">
        <w:trPr>
          <w:divId w:val="1842432299"/>
          <w:trHeight w:val="290"/>
          <w:jc w:val="center"/>
          <w:ins w:id="2316" w:author="Lane, Stefanie" w:date="2023-03-04T15:51:00Z"/>
        </w:trPr>
        <w:tc>
          <w:tcPr>
            <w:tcW w:w="1180" w:type="dxa"/>
            <w:tcBorders>
              <w:top w:val="single" w:sz="4" w:space="0" w:color="auto"/>
              <w:left w:val="nil"/>
              <w:bottom w:val="single" w:sz="4" w:space="0" w:color="auto"/>
              <w:right w:val="nil"/>
            </w:tcBorders>
            <w:shd w:val="clear" w:color="auto" w:fill="auto"/>
            <w:noWrap/>
            <w:vAlign w:val="bottom"/>
            <w:hideMark/>
          </w:tcPr>
          <w:p w14:paraId="56A07581" w14:textId="77777777" w:rsidR="00CC6367" w:rsidRPr="00CC6367" w:rsidRDefault="00CC6367">
            <w:pPr>
              <w:spacing w:after="0" w:line="240" w:lineRule="auto"/>
              <w:jc w:val="right"/>
              <w:rPr>
                <w:ins w:id="2317" w:author="Lane, Stefanie" w:date="2023-03-04T15:51:00Z"/>
                <w:rFonts w:ascii="Calibri" w:eastAsia="Times New Roman" w:hAnsi="Calibri" w:cs="Calibri"/>
                <w:color w:val="000000"/>
                <w:rPrChange w:id="2318" w:author="Lane, Stefanie" w:date="2023-03-04T15:51:00Z">
                  <w:rPr>
                    <w:ins w:id="2319" w:author="Lane, Stefanie" w:date="2023-03-04T15:51:00Z"/>
                  </w:rPr>
                </w:rPrChange>
              </w:rPr>
              <w:pPrChange w:id="2320" w:author="Lane, Stefanie" w:date="2023-03-04T15:51:00Z">
                <w:pPr>
                  <w:jc w:val="right"/>
                </w:pPr>
              </w:pPrChange>
            </w:pPr>
            <w:ins w:id="2321" w:author="Lane, Stefanie" w:date="2023-03-04T15:51:00Z">
              <w:r w:rsidRPr="00CC6367">
                <w:rPr>
                  <w:rFonts w:ascii="Calibri" w:eastAsia="Times New Roman" w:hAnsi="Calibri" w:cs="Calibri"/>
                  <w:color w:val="000000"/>
                  <w:rPrChange w:id="2322" w:author="Lane, Stefanie" w:date="2023-03-04T15:51:00Z">
                    <w:rPr/>
                  </w:rPrChange>
                </w:rPr>
                <w:t>2019</w:t>
              </w:r>
            </w:ins>
          </w:p>
        </w:tc>
        <w:tc>
          <w:tcPr>
            <w:tcW w:w="960" w:type="dxa"/>
            <w:tcBorders>
              <w:top w:val="nil"/>
              <w:left w:val="nil"/>
              <w:bottom w:val="single" w:sz="4" w:space="0" w:color="auto"/>
              <w:right w:val="nil"/>
            </w:tcBorders>
            <w:shd w:val="clear" w:color="auto" w:fill="auto"/>
            <w:noWrap/>
            <w:vAlign w:val="bottom"/>
            <w:hideMark/>
          </w:tcPr>
          <w:p w14:paraId="64C8BDDD" w14:textId="77777777" w:rsidR="00CC6367" w:rsidRPr="00CC6367" w:rsidRDefault="00CC6367">
            <w:pPr>
              <w:spacing w:after="0" w:line="240" w:lineRule="auto"/>
              <w:jc w:val="center"/>
              <w:rPr>
                <w:ins w:id="2323" w:author="Lane, Stefanie" w:date="2023-03-04T15:51:00Z"/>
                <w:rFonts w:ascii="Calibri" w:eastAsia="Times New Roman" w:hAnsi="Calibri" w:cs="Calibri"/>
                <w:color w:val="000000"/>
                <w:rPrChange w:id="2324" w:author="Lane, Stefanie" w:date="2023-03-04T15:51:00Z">
                  <w:rPr>
                    <w:ins w:id="2325" w:author="Lane, Stefanie" w:date="2023-03-04T15:51:00Z"/>
                  </w:rPr>
                </w:rPrChange>
              </w:rPr>
              <w:pPrChange w:id="2326" w:author="Lane, Stefanie" w:date="2023-03-04T15:51:00Z">
                <w:pPr>
                  <w:jc w:val="center"/>
                </w:pPr>
              </w:pPrChange>
            </w:pPr>
            <w:ins w:id="2327" w:author="Lane, Stefanie" w:date="2023-03-04T15:51:00Z">
              <w:r w:rsidRPr="00CC6367">
                <w:rPr>
                  <w:rFonts w:ascii="Calibri" w:eastAsia="Times New Roman" w:hAnsi="Calibri" w:cs="Calibri"/>
                  <w:color w:val="000000"/>
                  <w:rPrChange w:id="2328" w:author="Lane, Stefanie" w:date="2023-03-04T15:51:00Z">
                    <w:rPr/>
                  </w:rPrChange>
                </w:rPr>
                <w:t>18</w:t>
              </w:r>
            </w:ins>
          </w:p>
        </w:tc>
        <w:tc>
          <w:tcPr>
            <w:tcW w:w="960" w:type="dxa"/>
            <w:tcBorders>
              <w:top w:val="single" w:sz="4" w:space="0" w:color="auto"/>
              <w:left w:val="nil"/>
              <w:bottom w:val="single" w:sz="4" w:space="0" w:color="auto"/>
              <w:right w:val="nil"/>
            </w:tcBorders>
            <w:shd w:val="clear" w:color="auto" w:fill="auto"/>
            <w:noWrap/>
            <w:vAlign w:val="bottom"/>
            <w:hideMark/>
          </w:tcPr>
          <w:p w14:paraId="0428A5A0" w14:textId="77777777" w:rsidR="00CC6367" w:rsidRPr="00CC6367" w:rsidRDefault="00CC6367">
            <w:pPr>
              <w:spacing w:after="0" w:line="240" w:lineRule="auto"/>
              <w:jc w:val="center"/>
              <w:rPr>
                <w:ins w:id="2329" w:author="Lane, Stefanie" w:date="2023-03-04T15:51:00Z"/>
                <w:rFonts w:ascii="Calibri" w:eastAsia="Times New Roman" w:hAnsi="Calibri" w:cs="Calibri"/>
                <w:color w:val="000000"/>
                <w:rPrChange w:id="2330" w:author="Lane, Stefanie" w:date="2023-03-04T15:51:00Z">
                  <w:rPr>
                    <w:ins w:id="2331" w:author="Lane, Stefanie" w:date="2023-03-04T15:51:00Z"/>
                  </w:rPr>
                </w:rPrChange>
              </w:rPr>
              <w:pPrChange w:id="2332" w:author="Lane, Stefanie" w:date="2023-03-04T15:51:00Z">
                <w:pPr>
                  <w:jc w:val="center"/>
                </w:pPr>
              </w:pPrChange>
            </w:pPr>
            <w:ins w:id="2333" w:author="Lane, Stefanie" w:date="2023-03-04T15:51:00Z">
              <w:r w:rsidRPr="00CC6367">
                <w:rPr>
                  <w:rFonts w:ascii="Calibri" w:eastAsia="Times New Roman" w:hAnsi="Calibri" w:cs="Calibri"/>
                  <w:color w:val="000000"/>
                  <w:rPrChange w:id="2334" w:author="Lane, Stefanie" w:date="2023-03-04T15:51:00Z">
                    <w:rPr/>
                  </w:rPrChange>
                </w:rPr>
                <w:t>27</w:t>
              </w:r>
            </w:ins>
          </w:p>
        </w:tc>
        <w:tc>
          <w:tcPr>
            <w:tcW w:w="300" w:type="dxa"/>
            <w:tcBorders>
              <w:top w:val="nil"/>
              <w:left w:val="nil"/>
              <w:bottom w:val="nil"/>
              <w:right w:val="nil"/>
            </w:tcBorders>
            <w:shd w:val="clear" w:color="auto" w:fill="auto"/>
            <w:noWrap/>
            <w:vAlign w:val="bottom"/>
            <w:hideMark/>
          </w:tcPr>
          <w:p w14:paraId="2666928A" w14:textId="77777777" w:rsidR="00CC6367" w:rsidRPr="00CC6367" w:rsidRDefault="00CC6367">
            <w:pPr>
              <w:spacing w:after="0" w:line="240" w:lineRule="auto"/>
              <w:jc w:val="center"/>
              <w:rPr>
                <w:ins w:id="2335" w:author="Lane, Stefanie" w:date="2023-03-04T15:51:00Z"/>
                <w:rFonts w:ascii="Calibri" w:eastAsia="Times New Roman" w:hAnsi="Calibri" w:cs="Calibri"/>
                <w:color w:val="000000"/>
                <w:rPrChange w:id="2336" w:author="Lane, Stefanie" w:date="2023-03-04T15:51:00Z">
                  <w:rPr>
                    <w:ins w:id="2337" w:author="Lane, Stefanie" w:date="2023-03-04T15:51:00Z"/>
                  </w:rPr>
                </w:rPrChange>
              </w:rPr>
              <w:pPrChange w:id="2338" w:author="Lane, Stefanie" w:date="2023-03-04T15:51:00Z">
                <w:pPr>
                  <w:jc w:val="center"/>
                </w:pPr>
              </w:pPrChange>
            </w:pPr>
          </w:p>
        </w:tc>
        <w:tc>
          <w:tcPr>
            <w:tcW w:w="960" w:type="dxa"/>
            <w:tcBorders>
              <w:top w:val="nil"/>
              <w:left w:val="nil"/>
              <w:bottom w:val="single" w:sz="4" w:space="0" w:color="auto"/>
              <w:right w:val="nil"/>
            </w:tcBorders>
            <w:shd w:val="clear" w:color="auto" w:fill="auto"/>
            <w:noWrap/>
            <w:vAlign w:val="bottom"/>
            <w:hideMark/>
          </w:tcPr>
          <w:p w14:paraId="48108070" w14:textId="77777777" w:rsidR="00CC6367" w:rsidRPr="00CC6367" w:rsidRDefault="00CC6367">
            <w:pPr>
              <w:spacing w:after="0" w:line="240" w:lineRule="auto"/>
              <w:jc w:val="center"/>
              <w:rPr>
                <w:ins w:id="2339" w:author="Lane, Stefanie" w:date="2023-03-04T15:51:00Z"/>
                <w:rFonts w:ascii="Calibri" w:eastAsia="Times New Roman" w:hAnsi="Calibri" w:cs="Calibri"/>
                <w:color w:val="000000"/>
                <w:rPrChange w:id="2340" w:author="Lane, Stefanie" w:date="2023-03-04T15:51:00Z">
                  <w:rPr>
                    <w:ins w:id="2341" w:author="Lane, Stefanie" w:date="2023-03-04T15:51:00Z"/>
                  </w:rPr>
                </w:rPrChange>
              </w:rPr>
              <w:pPrChange w:id="2342" w:author="Lane, Stefanie" w:date="2023-03-04T15:51:00Z">
                <w:pPr>
                  <w:jc w:val="center"/>
                </w:pPr>
              </w:pPrChange>
            </w:pPr>
            <w:ins w:id="2343" w:author="Lane, Stefanie" w:date="2023-03-04T15:51:00Z">
              <w:r w:rsidRPr="00CC6367">
                <w:rPr>
                  <w:rFonts w:ascii="Calibri" w:eastAsia="Times New Roman" w:hAnsi="Calibri" w:cs="Calibri"/>
                  <w:color w:val="000000"/>
                  <w:rPrChange w:id="2344" w:author="Lane, Stefanie" w:date="2023-03-04T15:51:00Z">
                    <w:rPr/>
                  </w:rPrChange>
                </w:rPr>
                <w:t>5.8</w:t>
              </w:r>
            </w:ins>
          </w:p>
        </w:tc>
        <w:tc>
          <w:tcPr>
            <w:tcW w:w="960" w:type="dxa"/>
            <w:tcBorders>
              <w:top w:val="nil"/>
              <w:left w:val="nil"/>
              <w:bottom w:val="single" w:sz="4" w:space="0" w:color="auto"/>
              <w:right w:val="nil"/>
            </w:tcBorders>
            <w:shd w:val="clear" w:color="auto" w:fill="auto"/>
            <w:noWrap/>
            <w:vAlign w:val="bottom"/>
            <w:hideMark/>
          </w:tcPr>
          <w:p w14:paraId="3C1C2D64" w14:textId="77777777" w:rsidR="00CC6367" w:rsidRPr="00CC6367" w:rsidRDefault="00CC6367">
            <w:pPr>
              <w:spacing w:after="0" w:line="240" w:lineRule="auto"/>
              <w:jc w:val="center"/>
              <w:rPr>
                <w:ins w:id="2345" w:author="Lane, Stefanie" w:date="2023-03-04T15:51:00Z"/>
                <w:rFonts w:ascii="Calibri" w:eastAsia="Times New Roman" w:hAnsi="Calibri" w:cs="Calibri"/>
                <w:color w:val="000000"/>
                <w:rPrChange w:id="2346" w:author="Lane, Stefanie" w:date="2023-03-04T15:51:00Z">
                  <w:rPr>
                    <w:ins w:id="2347" w:author="Lane, Stefanie" w:date="2023-03-04T15:51:00Z"/>
                  </w:rPr>
                </w:rPrChange>
              </w:rPr>
              <w:pPrChange w:id="2348" w:author="Lane, Stefanie" w:date="2023-03-04T15:51:00Z">
                <w:pPr>
                  <w:jc w:val="center"/>
                </w:pPr>
              </w:pPrChange>
            </w:pPr>
            <w:ins w:id="2349" w:author="Lane, Stefanie" w:date="2023-03-04T15:51:00Z">
              <w:r w:rsidRPr="00CC6367">
                <w:rPr>
                  <w:rFonts w:ascii="Calibri" w:eastAsia="Times New Roman" w:hAnsi="Calibri" w:cs="Calibri"/>
                  <w:color w:val="000000"/>
                  <w:rPrChange w:id="2350" w:author="Lane, Stefanie" w:date="2023-03-04T15:51:00Z">
                    <w:rPr/>
                  </w:rPrChange>
                </w:rPr>
                <w:t>2.8</w:t>
              </w:r>
            </w:ins>
          </w:p>
        </w:tc>
        <w:tc>
          <w:tcPr>
            <w:tcW w:w="960" w:type="dxa"/>
            <w:tcBorders>
              <w:top w:val="nil"/>
              <w:left w:val="nil"/>
              <w:bottom w:val="single" w:sz="4" w:space="0" w:color="auto"/>
              <w:right w:val="nil"/>
            </w:tcBorders>
            <w:shd w:val="clear" w:color="auto" w:fill="auto"/>
            <w:noWrap/>
            <w:vAlign w:val="bottom"/>
            <w:hideMark/>
          </w:tcPr>
          <w:p w14:paraId="200633F7" w14:textId="77777777" w:rsidR="00CC6367" w:rsidRPr="00CC6367" w:rsidRDefault="00CC6367">
            <w:pPr>
              <w:spacing w:after="0" w:line="240" w:lineRule="auto"/>
              <w:jc w:val="center"/>
              <w:rPr>
                <w:ins w:id="2351" w:author="Lane, Stefanie" w:date="2023-03-04T15:51:00Z"/>
                <w:rFonts w:ascii="Calibri" w:eastAsia="Times New Roman" w:hAnsi="Calibri" w:cs="Calibri"/>
                <w:color w:val="000000"/>
                <w:rPrChange w:id="2352" w:author="Lane, Stefanie" w:date="2023-03-04T15:51:00Z">
                  <w:rPr>
                    <w:ins w:id="2353" w:author="Lane, Stefanie" w:date="2023-03-04T15:51:00Z"/>
                  </w:rPr>
                </w:rPrChange>
              </w:rPr>
              <w:pPrChange w:id="2354" w:author="Lane, Stefanie" w:date="2023-03-04T15:51:00Z">
                <w:pPr>
                  <w:jc w:val="center"/>
                </w:pPr>
              </w:pPrChange>
            </w:pPr>
            <w:ins w:id="2355" w:author="Lane, Stefanie" w:date="2023-03-04T15:51:00Z">
              <w:r w:rsidRPr="00CC6367">
                <w:rPr>
                  <w:rFonts w:ascii="Calibri" w:eastAsia="Times New Roman" w:hAnsi="Calibri" w:cs="Calibri"/>
                  <w:color w:val="000000"/>
                  <w:rPrChange w:id="2356" w:author="Lane, Stefanie" w:date="2023-03-04T15:51:00Z">
                    <w:rPr/>
                  </w:rPrChange>
                </w:rPr>
                <w:t>4.6</w:t>
              </w:r>
            </w:ins>
          </w:p>
        </w:tc>
      </w:tr>
      <w:tr w:rsidR="00CC6367" w:rsidRPr="00CC6367" w14:paraId="3C372247" w14:textId="77777777" w:rsidTr="00CC6367">
        <w:trPr>
          <w:divId w:val="1842432299"/>
          <w:trHeight w:val="200"/>
          <w:jc w:val="center"/>
          <w:ins w:id="2357" w:author="Lane, Stefanie" w:date="2023-03-04T15:51:00Z"/>
        </w:trPr>
        <w:tc>
          <w:tcPr>
            <w:tcW w:w="1180" w:type="dxa"/>
            <w:tcBorders>
              <w:top w:val="nil"/>
              <w:left w:val="nil"/>
              <w:bottom w:val="nil"/>
              <w:right w:val="nil"/>
            </w:tcBorders>
            <w:shd w:val="clear" w:color="auto" w:fill="auto"/>
            <w:noWrap/>
            <w:vAlign w:val="bottom"/>
            <w:hideMark/>
          </w:tcPr>
          <w:p w14:paraId="2531CDA4" w14:textId="77777777" w:rsidR="00CC6367" w:rsidRPr="00CC6367" w:rsidRDefault="00CC6367">
            <w:pPr>
              <w:spacing w:after="0" w:line="240" w:lineRule="auto"/>
              <w:jc w:val="center"/>
              <w:rPr>
                <w:ins w:id="2358" w:author="Lane, Stefanie" w:date="2023-03-04T15:51:00Z"/>
                <w:rFonts w:ascii="Calibri" w:eastAsia="Times New Roman" w:hAnsi="Calibri" w:cs="Calibri"/>
                <w:color w:val="000000"/>
                <w:rPrChange w:id="2359" w:author="Lane, Stefanie" w:date="2023-03-04T15:51:00Z">
                  <w:rPr>
                    <w:ins w:id="2360" w:author="Lane, Stefanie" w:date="2023-03-04T15:51:00Z"/>
                  </w:rPr>
                </w:rPrChange>
              </w:rPr>
              <w:pPrChange w:id="2361" w:author="Lane, Stefanie" w:date="2023-03-04T15:51:00Z">
                <w:pPr>
                  <w:jc w:val="center"/>
                </w:pPr>
              </w:pPrChange>
            </w:pPr>
          </w:p>
        </w:tc>
        <w:tc>
          <w:tcPr>
            <w:tcW w:w="960" w:type="dxa"/>
            <w:tcBorders>
              <w:top w:val="nil"/>
              <w:left w:val="nil"/>
              <w:bottom w:val="nil"/>
              <w:right w:val="nil"/>
            </w:tcBorders>
            <w:shd w:val="clear" w:color="auto" w:fill="auto"/>
            <w:noWrap/>
            <w:vAlign w:val="bottom"/>
            <w:hideMark/>
          </w:tcPr>
          <w:p w14:paraId="02AACC6C" w14:textId="77777777" w:rsidR="00CC6367" w:rsidRPr="00CC6367" w:rsidRDefault="00CC6367">
            <w:pPr>
              <w:spacing w:after="0" w:line="240" w:lineRule="auto"/>
              <w:rPr>
                <w:ins w:id="2362" w:author="Lane, Stefanie" w:date="2023-03-04T15:51:00Z"/>
                <w:rFonts w:ascii="Times New Roman" w:eastAsia="Times New Roman" w:hAnsi="Times New Roman" w:cs="Times New Roman"/>
                <w:rPrChange w:id="2363" w:author="Lane, Stefanie" w:date="2023-03-04T15:51:00Z">
                  <w:rPr>
                    <w:ins w:id="2364" w:author="Lane, Stefanie" w:date="2023-03-04T15:51:00Z"/>
                  </w:rPr>
                </w:rPrChange>
              </w:rPr>
              <w:pPrChange w:id="2365" w:author="Lane, Stefanie" w:date="2023-03-04T15:51:00Z">
                <w:pPr/>
              </w:pPrChange>
            </w:pPr>
          </w:p>
        </w:tc>
        <w:tc>
          <w:tcPr>
            <w:tcW w:w="960" w:type="dxa"/>
            <w:tcBorders>
              <w:top w:val="nil"/>
              <w:left w:val="nil"/>
              <w:bottom w:val="nil"/>
              <w:right w:val="nil"/>
            </w:tcBorders>
            <w:shd w:val="clear" w:color="auto" w:fill="auto"/>
            <w:noWrap/>
            <w:vAlign w:val="bottom"/>
            <w:hideMark/>
          </w:tcPr>
          <w:p w14:paraId="6D70F56B" w14:textId="77777777" w:rsidR="00CC6367" w:rsidRPr="00CC6367" w:rsidRDefault="00CC6367">
            <w:pPr>
              <w:spacing w:after="0" w:line="240" w:lineRule="auto"/>
              <w:jc w:val="center"/>
              <w:rPr>
                <w:ins w:id="2366" w:author="Lane, Stefanie" w:date="2023-03-04T15:51:00Z"/>
                <w:rFonts w:ascii="Times New Roman" w:eastAsia="Times New Roman" w:hAnsi="Times New Roman" w:cs="Times New Roman"/>
                <w:rPrChange w:id="2367" w:author="Lane, Stefanie" w:date="2023-03-04T15:51:00Z">
                  <w:rPr>
                    <w:ins w:id="2368" w:author="Lane, Stefanie" w:date="2023-03-04T15:51:00Z"/>
                  </w:rPr>
                </w:rPrChange>
              </w:rPr>
              <w:pPrChange w:id="2369" w:author="Lane, Stefanie" w:date="2023-03-04T15:51:00Z">
                <w:pPr>
                  <w:jc w:val="center"/>
                </w:pPr>
              </w:pPrChange>
            </w:pPr>
          </w:p>
        </w:tc>
        <w:tc>
          <w:tcPr>
            <w:tcW w:w="300" w:type="dxa"/>
            <w:tcBorders>
              <w:top w:val="nil"/>
              <w:left w:val="nil"/>
              <w:bottom w:val="nil"/>
              <w:right w:val="nil"/>
            </w:tcBorders>
            <w:shd w:val="clear" w:color="auto" w:fill="auto"/>
            <w:noWrap/>
            <w:vAlign w:val="bottom"/>
            <w:hideMark/>
          </w:tcPr>
          <w:p w14:paraId="2183EDD4" w14:textId="77777777" w:rsidR="00CC6367" w:rsidRPr="00CC6367" w:rsidRDefault="00CC6367">
            <w:pPr>
              <w:spacing w:after="0" w:line="240" w:lineRule="auto"/>
              <w:jc w:val="center"/>
              <w:rPr>
                <w:ins w:id="2370" w:author="Lane, Stefanie" w:date="2023-03-04T15:51:00Z"/>
                <w:rFonts w:ascii="Times New Roman" w:eastAsia="Times New Roman" w:hAnsi="Times New Roman" w:cs="Times New Roman"/>
                <w:rPrChange w:id="2371" w:author="Lane, Stefanie" w:date="2023-03-04T15:51:00Z">
                  <w:rPr>
                    <w:ins w:id="2372" w:author="Lane, Stefanie" w:date="2023-03-04T15:51:00Z"/>
                  </w:rPr>
                </w:rPrChange>
              </w:rPr>
              <w:pPrChange w:id="2373" w:author="Lane, Stefanie" w:date="2023-03-04T15:51:00Z">
                <w:pPr>
                  <w:jc w:val="center"/>
                </w:pPr>
              </w:pPrChange>
            </w:pPr>
          </w:p>
        </w:tc>
        <w:tc>
          <w:tcPr>
            <w:tcW w:w="960" w:type="dxa"/>
            <w:tcBorders>
              <w:top w:val="nil"/>
              <w:left w:val="nil"/>
              <w:bottom w:val="nil"/>
              <w:right w:val="nil"/>
            </w:tcBorders>
            <w:shd w:val="clear" w:color="auto" w:fill="auto"/>
            <w:noWrap/>
            <w:vAlign w:val="bottom"/>
            <w:hideMark/>
          </w:tcPr>
          <w:p w14:paraId="5D47B468" w14:textId="77777777" w:rsidR="00CC6367" w:rsidRPr="00CC6367" w:rsidRDefault="00CC6367">
            <w:pPr>
              <w:spacing w:after="0" w:line="240" w:lineRule="auto"/>
              <w:jc w:val="center"/>
              <w:rPr>
                <w:ins w:id="2374" w:author="Lane, Stefanie" w:date="2023-03-04T15:51:00Z"/>
                <w:rFonts w:ascii="Times New Roman" w:eastAsia="Times New Roman" w:hAnsi="Times New Roman" w:cs="Times New Roman"/>
                <w:rPrChange w:id="2375" w:author="Lane, Stefanie" w:date="2023-03-04T15:51:00Z">
                  <w:rPr>
                    <w:ins w:id="2376" w:author="Lane, Stefanie" w:date="2023-03-04T15:51:00Z"/>
                  </w:rPr>
                </w:rPrChange>
              </w:rPr>
              <w:pPrChange w:id="2377" w:author="Lane, Stefanie" w:date="2023-03-04T15:51:00Z">
                <w:pPr>
                  <w:jc w:val="center"/>
                </w:pPr>
              </w:pPrChange>
            </w:pPr>
          </w:p>
        </w:tc>
        <w:tc>
          <w:tcPr>
            <w:tcW w:w="960" w:type="dxa"/>
            <w:tcBorders>
              <w:top w:val="nil"/>
              <w:left w:val="nil"/>
              <w:bottom w:val="nil"/>
              <w:right w:val="nil"/>
            </w:tcBorders>
            <w:shd w:val="clear" w:color="auto" w:fill="auto"/>
            <w:noWrap/>
            <w:vAlign w:val="bottom"/>
            <w:hideMark/>
          </w:tcPr>
          <w:p w14:paraId="22E0E42E" w14:textId="77777777" w:rsidR="00CC6367" w:rsidRPr="00CC6367" w:rsidRDefault="00CC6367">
            <w:pPr>
              <w:spacing w:after="0" w:line="240" w:lineRule="auto"/>
              <w:jc w:val="center"/>
              <w:rPr>
                <w:ins w:id="2378" w:author="Lane, Stefanie" w:date="2023-03-04T15:51:00Z"/>
                <w:rFonts w:ascii="Times New Roman" w:eastAsia="Times New Roman" w:hAnsi="Times New Roman" w:cs="Times New Roman"/>
                <w:rPrChange w:id="2379" w:author="Lane, Stefanie" w:date="2023-03-04T15:51:00Z">
                  <w:rPr>
                    <w:ins w:id="2380" w:author="Lane, Stefanie" w:date="2023-03-04T15:51:00Z"/>
                  </w:rPr>
                </w:rPrChange>
              </w:rPr>
              <w:pPrChange w:id="2381" w:author="Lane, Stefanie" w:date="2023-03-04T15:51:00Z">
                <w:pPr>
                  <w:jc w:val="center"/>
                </w:pPr>
              </w:pPrChange>
            </w:pPr>
          </w:p>
        </w:tc>
        <w:tc>
          <w:tcPr>
            <w:tcW w:w="960" w:type="dxa"/>
            <w:tcBorders>
              <w:top w:val="nil"/>
              <w:left w:val="nil"/>
              <w:bottom w:val="nil"/>
              <w:right w:val="nil"/>
            </w:tcBorders>
            <w:shd w:val="clear" w:color="auto" w:fill="auto"/>
            <w:noWrap/>
            <w:vAlign w:val="bottom"/>
            <w:hideMark/>
          </w:tcPr>
          <w:p w14:paraId="289E8FDB" w14:textId="77777777" w:rsidR="00CC6367" w:rsidRPr="00CC6367" w:rsidRDefault="00CC6367">
            <w:pPr>
              <w:spacing w:after="0" w:line="240" w:lineRule="auto"/>
              <w:jc w:val="center"/>
              <w:rPr>
                <w:ins w:id="2382" w:author="Lane, Stefanie" w:date="2023-03-04T15:51:00Z"/>
                <w:rFonts w:ascii="Times New Roman" w:eastAsia="Times New Roman" w:hAnsi="Times New Roman" w:cs="Times New Roman"/>
                <w:rPrChange w:id="2383" w:author="Lane, Stefanie" w:date="2023-03-04T15:51:00Z">
                  <w:rPr>
                    <w:ins w:id="2384" w:author="Lane, Stefanie" w:date="2023-03-04T15:51:00Z"/>
                  </w:rPr>
                </w:rPrChange>
              </w:rPr>
              <w:pPrChange w:id="2385" w:author="Lane, Stefanie" w:date="2023-03-04T15:51:00Z">
                <w:pPr>
                  <w:jc w:val="center"/>
                </w:pPr>
              </w:pPrChange>
            </w:pPr>
          </w:p>
        </w:tc>
      </w:tr>
      <w:tr w:rsidR="00CC6367" w:rsidRPr="00CC6367" w14:paraId="08A0CE29" w14:textId="77777777" w:rsidTr="00CC6367">
        <w:trPr>
          <w:divId w:val="1842432299"/>
          <w:trHeight w:val="290"/>
          <w:jc w:val="center"/>
          <w:ins w:id="2386" w:author="Lane, Stefanie" w:date="2023-03-04T15:51:00Z"/>
        </w:trPr>
        <w:tc>
          <w:tcPr>
            <w:tcW w:w="1180" w:type="dxa"/>
            <w:tcBorders>
              <w:top w:val="nil"/>
              <w:left w:val="nil"/>
              <w:bottom w:val="nil"/>
              <w:right w:val="nil"/>
            </w:tcBorders>
            <w:shd w:val="clear" w:color="auto" w:fill="auto"/>
            <w:noWrap/>
            <w:vAlign w:val="bottom"/>
            <w:hideMark/>
          </w:tcPr>
          <w:p w14:paraId="62D3D284" w14:textId="77777777" w:rsidR="00CC6367" w:rsidRPr="00CC6367" w:rsidRDefault="00CC6367">
            <w:pPr>
              <w:spacing w:after="0" w:line="240" w:lineRule="auto"/>
              <w:rPr>
                <w:ins w:id="2387" w:author="Lane, Stefanie" w:date="2023-03-04T15:51:00Z"/>
                <w:rFonts w:ascii="Calibri" w:eastAsia="Times New Roman" w:hAnsi="Calibri" w:cs="Calibri"/>
                <w:b/>
                <w:bCs/>
                <w:color w:val="000000"/>
                <w:rPrChange w:id="2388" w:author="Lane, Stefanie" w:date="2023-03-04T15:51:00Z">
                  <w:rPr>
                    <w:ins w:id="2389" w:author="Lane, Stefanie" w:date="2023-03-04T15:51:00Z"/>
                  </w:rPr>
                </w:rPrChange>
              </w:rPr>
              <w:pPrChange w:id="2390" w:author="Lane, Stefanie" w:date="2023-03-04T15:51:00Z">
                <w:pPr/>
              </w:pPrChange>
            </w:pPr>
            <w:ins w:id="2391" w:author="Lane, Stefanie" w:date="2023-03-04T15:51:00Z">
              <w:r w:rsidRPr="00CC6367">
                <w:rPr>
                  <w:rFonts w:ascii="Calibri" w:eastAsia="Times New Roman" w:hAnsi="Calibri" w:cs="Calibri"/>
                  <w:b/>
                  <w:bCs/>
                  <w:color w:val="000000"/>
                  <w:rPrChange w:id="2392" w:author="Lane, Stefanie" w:date="2023-03-04T15:51:00Z">
                    <w:rPr/>
                  </w:rPrChange>
                </w:rPr>
                <w:t>Bogbean</w:t>
              </w:r>
            </w:ins>
          </w:p>
        </w:tc>
        <w:tc>
          <w:tcPr>
            <w:tcW w:w="960" w:type="dxa"/>
            <w:tcBorders>
              <w:top w:val="nil"/>
              <w:left w:val="nil"/>
              <w:bottom w:val="nil"/>
              <w:right w:val="nil"/>
            </w:tcBorders>
            <w:shd w:val="clear" w:color="auto" w:fill="auto"/>
            <w:noWrap/>
            <w:vAlign w:val="bottom"/>
            <w:hideMark/>
          </w:tcPr>
          <w:p w14:paraId="733FF90D" w14:textId="77777777" w:rsidR="00CC6367" w:rsidRPr="00CC6367" w:rsidRDefault="00CC6367">
            <w:pPr>
              <w:spacing w:after="0" w:line="240" w:lineRule="auto"/>
              <w:rPr>
                <w:ins w:id="2393" w:author="Lane, Stefanie" w:date="2023-03-04T15:51:00Z"/>
                <w:rFonts w:ascii="Calibri" w:eastAsia="Times New Roman" w:hAnsi="Calibri" w:cs="Calibri"/>
                <w:b/>
                <w:bCs/>
                <w:color w:val="000000"/>
                <w:rPrChange w:id="2394" w:author="Lane, Stefanie" w:date="2023-03-04T15:51:00Z">
                  <w:rPr>
                    <w:ins w:id="2395" w:author="Lane, Stefanie" w:date="2023-03-04T15:51:00Z"/>
                  </w:rPr>
                </w:rPrChange>
              </w:rPr>
              <w:pPrChange w:id="2396" w:author="Lane, Stefanie" w:date="2023-03-04T15:51:00Z">
                <w:pPr/>
              </w:pPrChange>
            </w:pPr>
          </w:p>
        </w:tc>
        <w:tc>
          <w:tcPr>
            <w:tcW w:w="960" w:type="dxa"/>
            <w:tcBorders>
              <w:top w:val="nil"/>
              <w:left w:val="nil"/>
              <w:bottom w:val="nil"/>
              <w:right w:val="nil"/>
            </w:tcBorders>
            <w:shd w:val="clear" w:color="auto" w:fill="auto"/>
            <w:noWrap/>
            <w:vAlign w:val="bottom"/>
            <w:hideMark/>
          </w:tcPr>
          <w:p w14:paraId="78426586" w14:textId="77777777" w:rsidR="00CC6367" w:rsidRPr="00CC6367" w:rsidRDefault="00CC6367">
            <w:pPr>
              <w:spacing w:after="0" w:line="240" w:lineRule="auto"/>
              <w:jc w:val="center"/>
              <w:rPr>
                <w:ins w:id="2397" w:author="Lane, Stefanie" w:date="2023-03-04T15:51:00Z"/>
                <w:rFonts w:ascii="Times New Roman" w:eastAsia="Times New Roman" w:hAnsi="Times New Roman" w:cs="Times New Roman"/>
                <w:rPrChange w:id="2398" w:author="Lane, Stefanie" w:date="2023-03-04T15:51:00Z">
                  <w:rPr>
                    <w:ins w:id="2399" w:author="Lane, Stefanie" w:date="2023-03-04T15:51:00Z"/>
                  </w:rPr>
                </w:rPrChange>
              </w:rPr>
              <w:pPrChange w:id="2400" w:author="Lane, Stefanie" w:date="2023-03-04T15:51:00Z">
                <w:pPr>
                  <w:jc w:val="center"/>
                </w:pPr>
              </w:pPrChange>
            </w:pPr>
          </w:p>
        </w:tc>
        <w:tc>
          <w:tcPr>
            <w:tcW w:w="300" w:type="dxa"/>
            <w:tcBorders>
              <w:top w:val="nil"/>
              <w:left w:val="nil"/>
              <w:bottom w:val="nil"/>
              <w:right w:val="nil"/>
            </w:tcBorders>
            <w:shd w:val="clear" w:color="auto" w:fill="auto"/>
            <w:noWrap/>
            <w:vAlign w:val="bottom"/>
            <w:hideMark/>
          </w:tcPr>
          <w:p w14:paraId="263DC4FC" w14:textId="77777777" w:rsidR="00CC6367" w:rsidRPr="00CC6367" w:rsidRDefault="00CC6367">
            <w:pPr>
              <w:spacing w:after="0" w:line="240" w:lineRule="auto"/>
              <w:jc w:val="center"/>
              <w:rPr>
                <w:ins w:id="2401" w:author="Lane, Stefanie" w:date="2023-03-04T15:51:00Z"/>
                <w:rFonts w:ascii="Times New Roman" w:eastAsia="Times New Roman" w:hAnsi="Times New Roman" w:cs="Times New Roman"/>
                <w:rPrChange w:id="2402" w:author="Lane, Stefanie" w:date="2023-03-04T15:51:00Z">
                  <w:rPr>
                    <w:ins w:id="2403" w:author="Lane, Stefanie" w:date="2023-03-04T15:51:00Z"/>
                  </w:rPr>
                </w:rPrChange>
              </w:rPr>
              <w:pPrChange w:id="2404" w:author="Lane, Stefanie" w:date="2023-03-04T15:51:00Z">
                <w:pPr>
                  <w:jc w:val="center"/>
                </w:pPr>
              </w:pPrChange>
            </w:pPr>
          </w:p>
        </w:tc>
        <w:tc>
          <w:tcPr>
            <w:tcW w:w="960" w:type="dxa"/>
            <w:tcBorders>
              <w:top w:val="nil"/>
              <w:left w:val="nil"/>
              <w:bottom w:val="nil"/>
              <w:right w:val="nil"/>
            </w:tcBorders>
            <w:shd w:val="clear" w:color="auto" w:fill="auto"/>
            <w:noWrap/>
            <w:vAlign w:val="bottom"/>
            <w:hideMark/>
          </w:tcPr>
          <w:p w14:paraId="2ABAC267" w14:textId="77777777" w:rsidR="00CC6367" w:rsidRPr="00CC6367" w:rsidRDefault="00CC6367">
            <w:pPr>
              <w:spacing w:after="0" w:line="240" w:lineRule="auto"/>
              <w:jc w:val="center"/>
              <w:rPr>
                <w:ins w:id="2405" w:author="Lane, Stefanie" w:date="2023-03-04T15:51:00Z"/>
                <w:rFonts w:ascii="Times New Roman" w:eastAsia="Times New Roman" w:hAnsi="Times New Roman" w:cs="Times New Roman"/>
                <w:rPrChange w:id="2406" w:author="Lane, Stefanie" w:date="2023-03-04T15:51:00Z">
                  <w:rPr>
                    <w:ins w:id="2407" w:author="Lane, Stefanie" w:date="2023-03-04T15:51:00Z"/>
                  </w:rPr>
                </w:rPrChange>
              </w:rPr>
              <w:pPrChange w:id="2408" w:author="Lane, Stefanie" w:date="2023-03-04T15:51:00Z">
                <w:pPr>
                  <w:jc w:val="center"/>
                </w:pPr>
              </w:pPrChange>
            </w:pPr>
          </w:p>
        </w:tc>
        <w:tc>
          <w:tcPr>
            <w:tcW w:w="960" w:type="dxa"/>
            <w:tcBorders>
              <w:top w:val="nil"/>
              <w:left w:val="nil"/>
              <w:bottom w:val="nil"/>
              <w:right w:val="nil"/>
            </w:tcBorders>
            <w:shd w:val="clear" w:color="auto" w:fill="auto"/>
            <w:noWrap/>
            <w:vAlign w:val="bottom"/>
            <w:hideMark/>
          </w:tcPr>
          <w:p w14:paraId="59C0AE80" w14:textId="77777777" w:rsidR="00CC6367" w:rsidRPr="00CC6367" w:rsidRDefault="00CC6367">
            <w:pPr>
              <w:spacing w:after="0" w:line="240" w:lineRule="auto"/>
              <w:jc w:val="center"/>
              <w:rPr>
                <w:ins w:id="2409" w:author="Lane, Stefanie" w:date="2023-03-04T15:51:00Z"/>
                <w:rFonts w:ascii="Times New Roman" w:eastAsia="Times New Roman" w:hAnsi="Times New Roman" w:cs="Times New Roman"/>
                <w:rPrChange w:id="2410" w:author="Lane, Stefanie" w:date="2023-03-04T15:51:00Z">
                  <w:rPr>
                    <w:ins w:id="2411" w:author="Lane, Stefanie" w:date="2023-03-04T15:51:00Z"/>
                  </w:rPr>
                </w:rPrChange>
              </w:rPr>
              <w:pPrChange w:id="2412" w:author="Lane, Stefanie" w:date="2023-03-04T15:51:00Z">
                <w:pPr>
                  <w:jc w:val="center"/>
                </w:pPr>
              </w:pPrChange>
            </w:pPr>
          </w:p>
        </w:tc>
        <w:tc>
          <w:tcPr>
            <w:tcW w:w="960" w:type="dxa"/>
            <w:tcBorders>
              <w:top w:val="nil"/>
              <w:left w:val="nil"/>
              <w:bottom w:val="nil"/>
              <w:right w:val="nil"/>
            </w:tcBorders>
            <w:shd w:val="clear" w:color="auto" w:fill="auto"/>
            <w:noWrap/>
            <w:vAlign w:val="bottom"/>
            <w:hideMark/>
          </w:tcPr>
          <w:p w14:paraId="4FF35079" w14:textId="77777777" w:rsidR="00CC6367" w:rsidRPr="00CC6367" w:rsidRDefault="00CC6367">
            <w:pPr>
              <w:spacing w:after="0" w:line="240" w:lineRule="auto"/>
              <w:jc w:val="center"/>
              <w:rPr>
                <w:ins w:id="2413" w:author="Lane, Stefanie" w:date="2023-03-04T15:51:00Z"/>
                <w:rFonts w:ascii="Times New Roman" w:eastAsia="Times New Roman" w:hAnsi="Times New Roman" w:cs="Times New Roman"/>
                <w:rPrChange w:id="2414" w:author="Lane, Stefanie" w:date="2023-03-04T15:51:00Z">
                  <w:rPr>
                    <w:ins w:id="2415" w:author="Lane, Stefanie" w:date="2023-03-04T15:51:00Z"/>
                  </w:rPr>
                </w:rPrChange>
              </w:rPr>
              <w:pPrChange w:id="2416" w:author="Lane, Stefanie" w:date="2023-03-04T15:51:00Z">
                <w:pPr>
                  <w:jc w:val="center"/>
                </w:pPr>
              </w:pPrChange>
            </w:pPr>
          </w:p>
        </w:tc>
      </w:tr>
      <w:tr w:rsidR="00CC6367" w:rsidRPr="00CC6367" w14:paraId="1F72FD6B" w14:textId="77777777" w:rsidTr="00CC6367">
        <w:trPr>
          <w:divId w:val="1842432299"/>
          <w:trHeight w:val="290"/>
          <w:jc w:val="center"/>
          <w:ins w:id="2417" w:author="Lane, Stefanie" w:date="2023-03-04T15:51:00Z"/>
        </w:trPr>
        <w:tc>
          <w:tcPr>
            <w:tcW w:w="1180" w:type="dxa"/>
            <w:tcBorders>
              <w:top w:val="single" w:sz="4" w:space="0" w:color="auto"/>
              <w:left w:val="nil"/>
              <w:bottom w:val="single" w:sz="4" w:space="0" w:color="auto"/>
              <w:right w:val="nil"/>
            </w:tcBorders>
            <w:shd w:val="clear" w:color="auto" w:fill="auto"/>
            <w:noWrap/>
            <w:vAlign w:val="bottom"/>
            <w:hideMark/>
          </w:tcPr>
          <w:p w14:paraId="254FD3BA" w14:textId="77777777" w:rsidR="00CC6367" w:rsidRPr="00CC6367" w:rsidRDefault="00CC6367">
            <w:pPr>
              <w:spacing w:after="0" w:line="240" w:lineRule="auto"/>
              <w:jc w:val="right"/>
              <w:rPr>
                <w:ins w:id="2418" w:author="Lane, Stefanie" w:date="2023-03-04T15:51:00Z"/>
                <w:rFonts w:ascii="Calibri" w:eastAsia="Times New Roman" w:hAnsi="Calibri" w:cs="Calibri"/>
                <w:color w:val="000000"/>
                <w:rPrChange w:id="2419" w:author="Lane, Stefanie" w:date="2023-03-04T15:51:00Z">
                  <w:rPr>
                    <w:ins w:id="2420" w:author="Lane, Stefanie" w:date="2023-03-04T15:51:00Z"/>
                  </w:rPr>
                </w:rPrChange>
              </w:rPr>
              <w:pPrChange w:id="2421" w:author="Lane, Stefanie" w:date="2023-03-04T15:51:00Z">
                <w:pPr>
                  <w:jc w:val="right"/>
                </w:pPr>
              </w:pPrChange>
            </w:pPr>
            <w:ins w:id="2422" w:author="Lane, Stefanie" w:date="2023-03-04T15:51:00Z">
              <w:r w:rsidRPr="00CC6367">
                <w:rPr>
                  <w:rFonts w:ascii="Calibri" w:eastAsia="Times New Roman" w:hAnsi="Calibri" w:cs="Calibri"/>
                  <w:color w:val="000000"/>
                  <w:rPrChange w:id="2423" w:author="Lane, Stefanie" w:date="2023-03-04T15:51:00Z">
                    <w:rPr/>
                  </w:rPrChange>
                </w:rPr>
                <w:t>1979</w:t>
              </w:r>
            </w:ins>
          </w:p>
        </w:tc>
        <w:tc>
          <w:tcPr>
            <w:tcW w:w="960" w:type="dxa"/>
            <w:tcBorders>
              <w:top w:val="single" w:sz="4" w:space="0" w:color="auto"/>
              <w:left w:val="nil"/>
              <w:bottom w:val="single" w:sz="4" w:space="0" w:color="auto"/>
              <w:right w:val="nil"/>
            </w:tcBorders>
            <w:shd w:val="clear" w:color="auto" w:fill="auto"/>
            <w:noWrap/>
            <w:vAlign w:val="bottom"/>
            <w:hideMark/>
          </w:tcPr>
          <w:p w14:paraId="027A3C5F" w14:textId="77777777" w:rsidR="00CC6367" w:rsidRPr="00CC6367" w:rsidRDefault="00CC6367">
            <w:pPr>
              <w:spacing w:after="0" w:line="240" w:lineRule="auto"/>
              <w:jc w:val="center"/>
              <w:rPr>
                <w:ins w:id="2424" w:author="Lane, Stefanie" w:date="2023-03-04T15:51:00Z"/>
                <w:rFonts w:ascii="Calibri" w:eastAsia="Times New Roman" w:hAnsi="Calibri" w:cs="Calibri"/>
                <w:color w:val="000000"/>
                <w:rPrChange w:id="2425" w:author="Lane, Stefanie" w:date="2023-03-04T15:51:00Z">
                  <w:rPr>
                    <w:ins w:id="2426" w:author="Lane, Stefanie" w:date="2023-03-04T15:51:00Z"/>
                  </w:rPr>
                </w:rPrChange>
              </w:rPr>
              <w:pPrChange w:id="2427" w:author="Lane, Stefanie" w:date="2023-03-04T15:51:00Z">
                <w:pPr>
                  <w:jc w:val="center"/>
                </w:pPr>
              </w:pPrChange>
            </w:pPr>
            <w:ins w:id="2428" w:author="Lane, Stefanie" w:date="2023-03-04T15:51:00Z">
              <w:r w:rsidRPr="00CC6367">
                <w:rPr>
                  <w:rFonts w:ascii="Calibri" w:eastAsia="Times New Roman" w:hAnsi="Calibri" w:cs="Calibri"/>
                  <w:color w:val="000000"/>
                  <w:rPrChange w:id="2429" w:author="Lane, Stefanie" w:date="2023-03-04T15:51:00Z">
                    <w:rPr/>
                  </w:rPrChange>
                </w:rPr>
                <w:t>18</w:t>
              </w:r>
            </w:ins>
          </w:p>
        </w:tc>
        <w:tc>
          <w:tcPr>
            <w:tcW w:w="960" w:type="dxa"/>
            <w:tcBorders>
              <w:top w:val="single" w:sz="4" w:space="0" w:color="auto"/>
              <w:left w:val="nil"/>
              <w:bottom w:val="single" w:sz="4" w:space="0" w:color="auto"/>
              <w:right w:val="nil"/>
            </w:tcBorders>
            <w:shd w:val="clear" w:color="auto" w:fill="auto"/>
            <w:noWrap/>
            <w:vAlign w:val="bottom"/>
            <w:hideMark/>
          </w:tcPr>
          <w:p w14:paraId="266ACC06" w14:textId="77777777" w:rsidR="00CC6367" w:rsidRPr="00CC6367" w:rsidRDefault="00CC6367">
            <w:pPr>
              <w:spacing w:after="0" w:line="240" w:lineRule="auto"/>
              <w:jc w:val="center"/>
              <w:rPr>
                <w:ins w:id="2430" w:author="Lane, Stefanie" w:date="2023-03-04T15:51:00Z"/>
                <w:rFonts w:ascii="Calibri" w:eastAsia="Times New Roman" w:hAnsi="Calibri" w:cs="Calibri"/>
                <w:color w:val="000000"/>
                <w:rPrChange w:id="2431" w:author="Lane, Stefanie" w:date="2023-03-04T15:51:00Z">
                  <w:rPr>
                    <w:ins w:id="2432" w:author="Lane, Stefanie" w:date="2023-03-04T15:51:00Z"/>
                  </w:rPr>
                </w:rPrChange>
              </w:rPr>
              <w:pPrChange w:id="2433" w:author="Lane, Stefanie" w:date="2023-03-04T15:51:00Z">
                <w:pPr>
                  <w:jc w:val="center"/>
                </w:pPr>
              </w:pPrChange>
            </w:pPr>
            <w:ins w:id="2434" w:author="Lane, Stefanie" w:date="2023-03-04T15:51:00Z">
              <w:r w:rsidRPr="00CC6367">
                <w:rPr>
                  <w:rFonts w:ascii="Calibri" w:eastAsia="Times New Roman" w:hAnsi="Calibri" w:cs="Calibri"/>
                  <w:color w:val="000000"/>
                  <w:rPrChange w:id="2435" w:author="Lane, Stefanie" w:date="2023-03-04T15:51:00Z">
                    <w:rPr/>
                  </w:rPrChange>
                </w:rPr>
                <w:t>32</w:t>
              </w:r>
            </w:ins>
          </w:p>
        </w:tc>
        <w:tc>
          <w:tcPr>
            <w:tcW w:w="300" w:type="dxa"/>
            <w:tcBorders>
              <w:top w:val="nil"/>
              <w:left w:val="nil"/>
              <w:bottom w:val="nil"/>
              <w:right w:val="nil"/>
            </w:tcBorders>
            <w:shd w:val="clear" w:color="auto" w:fill="auto"/>
            <w:noWrap/>
            <w:vAlign w:val="bottom"/>
            <w:hideMark/>
          </w:tcPr>
          <w:p w14:paraId="6A21CEE8" w14:textId="77777777" w:rsidR="00CC6367" w:rsidRPr="00CC6367" w:rsidRDefault="00CC6367">
            <w:pPr>
              <w:spacing w:after="0" w:line="240" w:lineRule="auto"/>
              <w:jc w:val="center"/>
              <w:rPr>
                <w:ins w:id="2436" w:author="Lane, Stefanie" w:date="2023-03-04T15:51:00Z"/>
                <w:rFonts w:ascii="Calibri" w:eastAsia="Times New Roman" w:hAnsi="Calibri" w:cs="Calibri"/>
                <w:color w:val="000000"/>
                <w:rPrChange w:id="2437" w:author="Lane, Stefanie" w:date="2023-03-04T15:51:00Z">
                  <w:rPr>
                    <w:ins w:id="2438" w:author="Lane, Stefanie" w:date="2023-03-04T15:51:00Z"/>
                  </w:rPr>
                </w:rPrChange>
              </w:rPr>
              <w:pPrChange w:id="2439" w:author="Lane, Stefanie" w:date="2023-03-04T15:51:00Z">
                <w:pPr>
                  <w:jc w:val="center"/>
                </w:pPr>
              </w:pPrChange>
            </w:pPr>
          </w:p>
        </w:tc>
        <w:tc>
          <w:tcPr>
            <w:tcW w:w="960" w:type="dxa"/>
            <w:tcBorders>
              <w:top w:val="single" w:sz="4" w:space="0" w:color="auto"/>
              <w:left w:val="nil"/>
              <w:bottom w:val="single" w:sz="4" w:space="0" w:color="auto"/>
              <w:right w:val="nil"/>
            </w:tcBorders>
            <w:shd w:val="clear" w:color="auto" w:fill="auto"/>
            <w:noWrap/>
            <w:vAlign w:val="bottom"/>
            <w:hideMark/>
          </w:tcPr>
          <w:p w14:paraId="2E0B8B20" w14:textId="77777777" w:rsidR="00CC6367" w:rsidRPr="00CC6367" w:rsidRDefault="00CC6367">
            <w:pPr>
              <w:spacing w:after="0" w:line="240" w:lineRule="auto"/>
              <w:jc w:val="center"/>
              <w:rPr>
                <w:ins w:id="2440" w:author="Lane, Stefanie" w:date="2023-03-04T15:51:00Z"/>
                <w:rFonts w:ascii="Calibri" w:eastAsia="Times New Roman" w:hAnsi="Calibri" w:cs="Calibri"/>
                <w:color w:val="000000"/>
                <w:rPrChange w:id="2441" w:author="Lane, Stefanie" w:date="2023-03-04T15:51:00Z">
                  <w:rPr>
                    <w:ins w:id="2442" w:author="Lane, Stefanie" w:date="2023-03-04T15:51:00Z"/>
                  </w:rPr>
                </w:rPrChange>
              </w:rPr>
              <w:pPrChange w:id="2443" w:author="Lane, Stefanie" w:date="2023-03-04T15:51:00Z">
                <w:pPr>
                  <w:jc w:val="center"/>
                </w:pPr>
              </w:pPrChange>
            </w:pPr>
            <w:ins w:id="2444" w:author="Lane, Stefanie" w:date="2023-03-04T15:51:00Z">
              <w:r w:rsidRPr="00CC6367">
                <w:rPr>
                  <w:rFonts w:ascii="Calibri" w:eastAsia="Times New Roman" w:hAnsi="Calibri" w:cs="Calibri"/>
                  <w:color w:val="000000"/>
                  <w:rPrChange w:id="2445" w:author="Lane, Stefanie" w:date="2023-03-04T15:51:00Z">
                    <w:rPr/>
                  </w:rPrChange>
                </w:rPr>
                <w:t>12.8</w:t>
              </w:r>
            </w:ins>
          </w:p>
        </w:tc>
        <w:tc>
          <w:tcPr>
            <w:tcW w:w="960" w:type="dxa"/>
            <w:tcBorders>
              <w:top w:val="single" w:sz="4" w:space="0" w:color="auto"/>
              <w:left w:val="nil"/>
              <w:bottom w:val="single" w:sz="4" w:space="0" w:color="auto"/>
              <w:right w:val="nil"/>
            </w:tcBorders>
            <w:shd w:val="clear" w:color="auto" w:fill="auto"/>
            <w:noWrap/>
            <w:vAlign w:val="bottom"/>
            <w:hideMark/>
          </w:tcPr>
          <w:p w14:paraId="0BE5133C" w14:textId="77777777" w:rsidR="00CC6367" w:rsidRPr="00CC6367" w:rsidRDefault="00CC6367">
            <w:pPr>
              <w:spacing w:after="0" w:line="240" w:lineRule="auto"/>
              <w:jc w:val="center"/>
              <w:rPr>
                <w:ins w:id="2446" w:author="Lane, Stefanie" w:date="2023-03-04T15:51:00Z"/>
                <w:rFonts w:ascii="Calibri" w:eastAsia="Times New Roman" w:hAnsi="Calibri" w:cs="Calibri"/>
                <w:color w:val="000000"/>
                <w:rPrChange w:id="2447" w:author="Lane, Stefanie" w:date="2023-03-04T15:51:00Z">
                  <w:rPr>
                    <w:ins w:id="2448" w:author="Lane, Stefanie" w:date="2023-03-04T15:51:00Z"/>
                  </w:rPr>
                </w:rPrChange>
              </w:rPr>
              <w:pPrChange w:id="2449" w:author="Lane, Stefanie" w:date="2023-03-04T15:51:00Z">
                <w:pPr>
                  <w:jc w:val="center"/>
                </w:pPr>
              </w:pPrChange>
            </w:pPr>
            <w:ins w:id="2450" w:author="Lane, Stefanie" w:date="2023-03-04T15:51:00Z">
              <w:r w:rsidRPr="00CC6367">
                <w:rPr>
                  <w:rFonts w:ascii="Calibri" w:eastAsia="Times New Roman" w:hAnsi="Calibri" w:cs="Calibri"/>
                  <w:color w:val="000000"/>
                  <w:rPrChange w:id="2451" w:author="Lane, Stefanie" w:date="2023-03-04T15:51:00Z">
                    <w:rPr/>
                  </w:rPrChange>
                </w:rPr>
                <w:t>3.6</w:t>
              </w:r>
            </w:ins>
          </w:p>
        </w:tc>
        <w:tc>
          <w:tcPr>
            <w:tcW w:w="960" w:type="dxa"/>
            <w:tcBorders>
              <w:top w:val="single" w:sz="4" w:space="0" w:color="auto"/>
              <w:left w:val="nil"/>
              <w:bottom w:val="single" w:sz="4" w:space="0" w:color="auto"/>
              <w:right w:val="nil"/>
            </w:tcBorders>
            <w:shd w:val="clear" w:color="auto" w:fill="auto"/>
            <w:noWrap/>
            <w:vAlign w:val="bottom"/>
            <w:hideMark/>
          </w:tcPr>
          <w:p w14:paraId="6E1F98A5" w14:textId="77777777" w:rsidR="00CC6367" w:rsidRPr="00CC6367" w:rsidRDefault="00CC6367">
            <w:pPr>
              <w:spacing w:after="0" w:line="240" w:lineRule="auto"/>
              <w:jc w:val="center"/>
              <w:rPr>
                <w:ins w:id="2452" w:author="Lane, Stefanie" w:date="2023-03-04T15:51:00Z"/>
                <w:rFonts w:ascii="Calibri" w:eastAsia="Times New Roman" w:hAnsi="Calibri" w:cs="Calibri"/>
                <w:color w:val="000000"/>
                <w:rPrChange w:id="2453" w:author="Lane, Stefanie" w:date="2023-03-04T15:51:00Z">
                  <w:rPr>
                    <w:ins w:id="2454" w:author="Lane, Stefanie" w:date="2023-03-04T15:51:00Z"/>
                  </w:rPr>
                </w:rPrChange>
              </w:rPr>
              <w:pPrChange w:id="2455" w:author="Lane, Stefanie" w:date="2023-03-04T15:51:00Z">
                <w:pPr>
                  <w:jc w:val="center"/>
                </w:pPr>
              </w:pPrChange>
            </w:pPr>
            <w:ins w:id="2456" w:author="Lane, Stefanie" w:date="2023-03-04T15:51:00Z">
              <w:r w:rsidRPr="00CC6367">
                <w:rPr>
                  <w:rFonts w:ascii="Calibri" w:eastAsia="Times New Roman" w:hAnsi="Calibri" w:cs="Calibri"/>
                  <w:color w:val="000000"/>
                  <w:rPrChange w:id="2457" w:author="Lane, Stefanie" w:date="2023-03-04T15:51:00Z">
                    <w:rPr/>
                  </w:rPrChange>
                </w:rPr>
                <w:t>2.5</w:t>
              </w:r>
            </w:ins>
          </w:p>
        </w:tc>
      </w:tr>
      <w:tr w:rsidR="00CC6367" w:rsidRPr="00CC6367" w14:paraId="7D272065" w14:textId="77777777" w:rsidTr="00CC6367">
        <w:trPr>
          <w:divId w:val="1842432299"/>
          <w:trHeight w:val="290"/>
          <w:jc w:val="center"/>
          <w:ins w:id="2458" w:author="Lane, Stefanie" w:date="2023-03-04T15:51:00Z"/>
        </w:trPr>
        <w:tc>
          <w:tcPr>
            <w:tcW w:w="1180" w:type="dxa"/>
            <w:tcBorders>
              <w:top w:val="nil"/>
              <w:left w:val="nil"/>
              <w:bottom w:val="nil"/>
              <w:right w:val="nil"/>
            </w:tcBorders>
            <w:shd w:val="clear" w:color="auto" w:fill="auto"/>
            <w:noWrap/>
            <w:vAlign w:val="bottom"/>
            <w:hideMark/>
          </w:tcPr>
          <w:p w14:paraId="41A8DB5D" w14:textId="77777777" w:rsidR="00CC6367" w:rsidRPr="00CC6367" w:rsidRDefault="00CC6367">
            <w:pPr>
              <w:spacing w:after="0" w:line="240" w:lineRule="auto"/>
              <w:jc w:val="right"/>
              <w:rPr>
                <w:ins w:id="2459" w:author="Lane, Stefanie" w:date="2023-03-04T15:51:00Z"/>
                <w:rFonts w:ascii="Calibri" w:eastAsia="Times New Roman" w:hAnsi="Calibri" w:cs="Calibri"/>
                <w:color w:val="000000"/>
                <w:rPrChange w:id="2460" w:author="Lane, Stefanie" w:date="2023-03-04T15:51:00Z">
                  <w:rPr>
                    <w:ins w:id="2461" w:author="Lane, Stefanie" w:date="2023-03-04T15:51:00Z"/>
                  </w:rPr>
                </w:rPrChange>
              </w:rPr>
              <w:pPrChange w:id="2462" w:author="Lane, Stefanie" w:date="2023-03-04T15:51:00Z">
                <w:pPr>
                  <w:jc w:val="right"/>
                </w:pPr>
              </w:pPrChange>
            </w:pPr>
            <w:ins w:id="2463" w:author="Lane, Stefanie" w:date="2023-03-04T15:51:00Z">
              <w:r w:rsidRPr="00CC6367">
                <w:rPr>
                  <w:rFonts w:ascii="Calibri" w:eastAsia="Times New Roman" w:hAnsi="Calibri" w:cs="Calibri"/>
                  <w:color w:val="000000"/>
                  <w:rPrChange w:id="2464" w:author="Lane, Stefanie" w:date="2023-03-04T15:51:00Z">
                    <w:rPr/>
                  </w:rPrChange>
                </w:rPr>
                <w:t>1999</w:t>
              </w:r>
            </w:ins>
          </w:p>
        </w:tc>
        <w:tc>
          <w:tcPr>
            <w:tcW w:w="960" w:type="dxa"/>
            <w:tcBorders>
              <w:top w:val="nil"/>
              <w:left w:val="nil"/>
              <w:bottom w:val="single" w:sz="4" w:space="0" w:color="auto"/>
              <w:right w:val="nil"/>
            </w:tcBorders>
            <w:shd w:val="clear" w:color="auto" w:fill="auto"/>
            <w:noWrap/>
            <w:vAlign w:val="bottom"/>
            <w:hideMark/>
          </w:tcPr>
          <w:p w14:paraId="05F455DB" w14:textId="77777777" w:rsidR="00CC6367" w:rsidRPr="00CC6367" w:rsidRDefault="00CC6367">
            <w:pPr>
              <w:spacing w:after="0" w:line="240" w:lineRule="auto"/>
              <w:jc w:val="center"/>
              <w:rPr>
                <w:ins w:id="2465" w:author="Lane, Stefanie" w:date="2023-03-04T15:51:00Z"/>
                <w:rFonts w:ascii="Calibri" w:eastAsia="Times New Roman" w:hAnsi="Calibri" w:cs="Calibri"/>
                <w:color w:val="000000"/>
                <w:rPrChange w:id="2466" w:author="Lane, Stefanie" w:date="2023-03-04T15:51:00Z">
                  <w:rPr>
                    <w:ins w:id="2467" w:author="Lane, Stefanie" w:date="2023-03-04T15:51:00Z"/>
                  </w:rPr>
                </w:rPrChange>
              </w:rPr>
              <w:pPrChange w:id="2468" w:author="Lane, Stefanie" w:date="2023-03-04T15:51:00Z">
                <w:pPr>
                  <w:jc w:val="center"/>
                </w:pPr>
              </w:pPrChange>
            </w:pPr>
            <w:ins w:id="2469" w:author="Lane, Stefanie" w:date="2023-03-04T15:51:00Z">
              <w:r w:rsidRPr="00CC6367">
                <w:rPr>
                  <w:rFonts w:ascii="Calibri" w:eastAsia="Times New Roman" w:hAnsi="Calibri" w:cs="Calibri"/>
                  <w:color w:val="000000"/>
                  <w:rPrChange w:id="2470" w:author="Lane, Stefanie" w:date="2023-03-04T15:51:00Z">
                    <w:rPr/>
                  </w:rPrChange>
                </w:rPr>
                <w:t>18</w:t>
              </w:r>
            </w:ins>
          </w:p>
        </w:tc>
        <w:tc>
          <w:tcPr>
            <w:tcW w:w="960" w:type="dxa"/>
            <w:tcBorders>
              <w:top w:val="nil"/>
              <w:left w:val="nil"/>
              <w:bottom w:val="nil"/>
              <w:right w:val="nil"/>
            </w:tcBorders>
            <w:shd w:val="clear" w:color="auto" w:fill="auto"/>
            <w:noWrap/>
            <w:vAlign w:val="bottom"/>
            <w:hideMark/>
          </w:tcPr>
          <w:p w14:paraId="098E6896" w14:textId="77777777" w:rsidR="00CC6367" w:rsidRPr="00CC6367" w:rsidRDefault="00CC6367">
            <w:pPr>
              <w:spacing w:after="0" w:line="240" w:lineRule="auto"/>
              <w:jc w:val="center"/>
              <w:rPr>
                <w:ins w:id="2471" w:author="Lane, Stefanie" w:date="2023-03-04T15:51:00Z"/>
                <w:rFonts w:ascii="Calibri" w:eastAsia="Times New Roman" w:hAnsi="Calibri" w:cs="Calibri"/>
                <w:color w:val="000000"/>
                <w:rPrChange w:id="2472" w:author="Lane, Stefanie" w:date="2023-03-04T15:51:00Z">
                  <w:rPr>
                    <w:ins w:id="2473" w:author="Lane, Stefanie" w:date="2023-03-04T15:51:00Z"/>
                  </w:rPr>
                </w:rPrChange>
              </w:rPr>
              <w:pPrChange w:id="2474" w:author="Lane, Stefanie" w:date="2023-03-04T15:51:00Z">
                <w:pPr>
                  <w:jc w:val="center"/>
                </w:pPr>
              </w:pPrChange>
            </w:pPr>
            <w:ins w:id="2475" w:author="Lane, Stefanie" w:date="2023-03-04T15:51:00Z">
              <w:r w:rsidRPr="00CC6367">
                <w:rPr>
                  <w:rFonts w:ascii="Calibri" w:eastAsia="Times New Roman" w:hAnsi="Calibri" w:cs="Calibri"/>
                  <w:color w:val="000000"/>
                  <w:rPrChange w:id="2476" w:author="Lane, Stefanie" w:date="2023-03-04T15:51:00Z">
                    <w:rPr/>
                  </w:rPrChange>
                </w:rPr>
                <w:t>36</w:t>
              </w:r>
            </w:ins>
          </w:p>
        </w:tc>
        <w:tc>
          <w:tcPr>
            <w:tcW w:w="300" w:type="dxa"/>
            <w:tcBorders>
              <w:top w:val="nil"/>
              <w:left w:val="nil"/>
              <w:bottom w:val="nil"/>
              <w:right w:val="nil"/>
            </w:tcBorders>
            <w:shd w:val="clear" w:color="auto" w:fill="auto"/>
            <w:noWrap/>
            <w:vAlign w:val="bottom"/>
            <w:hideMark/>
          </w:tcPr>
          <w:p w14:paraId="374EF48C" w14:textId="77777777" w:rsidR="00CC6367" w:rsidRPr="00CC6367" w:rsidRDefault="00CC6367">
            <w:pPr>
              <w:spacing w:after="0" w:line="240" w:lineRule="auto"/>
              <w:jc w:val="center"/>
              <w:rPr>
                <w:ins w:id="2477" w:author="Lane, Stefanie" w:date="2023-03-04T15:51:00Z"/>
                <w:rFonts w:ascii="Calibri" w:eastAsia="Times New Roman" w:hAnsi="Calibri" w:cs="Calibri"/>
                <w:color w:val="000000"/>
                <w:rPrChange w:id="2478" w:author="Lane, Stefanie" w:date="2023-03-04T15:51:00Z">
                  <w:rPr>
                    <w:ins w:id="2479" w:author="Lane, Stefanie" w:date="2023-03-04T15:51:00Z"/>
                  </w:rPr>
                </w:rPrChange>
              </w:rPr>
              <w:pPrChange w:id="2480" w:author="Lane, Stefanie" w:date="2023-03-04T15:51:00Z">
                <w:pPr>
                  <w:jc w:val="center"/>
                </w:pPr>
              </w:pPrChange>
            </w:pPr>
          </w:p>
        </w:tc>
        <w:tc>
          <w:tcPr>
            <w:tcW w:w="960" w:type="dxa"/>
            <w:tcBorders>
              <w:top w:val="nil"/>
              <w:left w:val="nil"/>
              <w:bottom w:val="single" w:sz="4" w:space="0" w:color="auto"/>
              <w:right w:val="nil"/>
            </w:tcBorders>
            <w:shd w:val="clear" w:color="auto" w:fill="auto"/>
            <w:noWrap/>
            <w:vAlign w:val="bottom"/>
            <w:hideMark/>
          </w:tcPr>
          <w:p w14:paraId="6B085F38" w14:textId="77777777" w:rsidR="00CC6367" w:rsidRPr="00CC6367" w:rsidRDefault="00CC6367">
            <w:pPr>
              <w:spacing w:after="0" w:line="240" w:lineRule="auto"/>
              <w:jc w:val="center"/>
              <w:rPr>
                <w:ins w:id="2481" w:author="Lane, Stefanie" w:date="2023-03-04T15:51:00Z"/>
                <w:rFonts w:ascii="Calibri" w:eastAsia="Times New Roman" w:hAnsi="Calibri" w:cs="Calibri"/>
                <w:color w:val="000000"/>
                <w:rPrChange w:id="2482" w:author="Lane, Stefanie" w:date="2023-03-04T15:51:00Z">
                  <w:rPr>
                    <w:ins w:id="2483" w:author="Lane, Stefanie" w:date="2023-03-04T15:51:00Z"/>
                  </w:rPr>
                </w:rPrChange>
              </w:rPr>
              <w:pPrChange w:id="2484" w:author="Lane, Stefanie" w:date="2023-03-04T15:51:00Z">
                <w:pPr>
                  <w:jc w:val="center"/>
                </w:pPr>
              </w:pPrChange>
            </w:pPr>
            <w:ins w:id="2485" w:author="Lane, Stefanie" w:date="2023-03-04T15:51:00Z">
              <w:r w:rsidRPr="00CC6367">
                <w:rPr>
                  <w:rFonts w:ascii="Calibri" w:eastAsia="Times New Roman" w:hAnsi="Calibri" w:cs="Calibri"/>
                  <w:color w:val="000000"/>
                  <w:rPrChange w:id="2486" w:author="Lane, Stefanie" w:date="2023-03-04T15:51:00Z">
                    <w:rPr/>
                  </w:rPrChange>
                </w:rPr>
                <w:t>11.5</w:t>
              </w:r>
            </w:ins>
          </w:p>
        </w:tc>
        <w:tc>
          <w:tcPr>
            <w:tcW w:w="960" w:type="dxa"/>
            <w:tcBorders>
              <w:top w:val="nil"/>
              <w:left w:val="nil"/>
              <w:bottom w:val="single" w:sz="4" w:space="0" w:color="auto"/>
              <w:right w:val="nil"/>
            </w:tcBorders>
            <w:shd w:val="clear" w:color="auto" w:fill="auto"/>
            <w:noWrap/>
            <w:vAlign w:val="bottom"/>
            <w:hideMark/>
          </w:tcPr>
          <w:p w14:paraId="3B39E8AC" w14:textId="77777777" w:rsidR="00CC6367" w:rsidRPr="00CC6367" w:rsidRDefault="00CC6367">
            <w:pPr>
              <w:spacing w:after="0" w:line="240" w:lineRule="auto"/>
              <w:jc w:val="center"/>
              <w:rPr>
                <w:ins w:id="2487" w:author="Lane, Stefanie" w:date="2023-03-04T15:51:00Z"/>
                <w:rFonts w:ascii="Calibri" w:eastAsia="Times New Roman" w:hAnsi="Calibri" w:cs="Calibri"/>
                <w:color w:val="000000"/>
                <w:rPrChange w:id="2488" w:author="Lane, Stefanie" w:date="2023-03-04T15:51:00Z">
                  <w:rPr>
                    <w:ins w:id="2489" w:author="Lane, Stefanie" w:date="2023-03-04T15:51:00Z"/>
                  </w:rPr>
                </w:rPrChange>
              </w:rPr>
              <w:pPrChange w:id="2490" w:author="Lane, Stefanie" w:date="2023-03-04T15:51:00Z">
                <w:pPr>
                  <w:jc w:val="center"/>
                </w:pPr>
              </w:pPrChange>
            </w:pPr>
            <w:ins w:id="2491" w:author="Lane, Stefanie" w:date="2023-03-04T15:51:00Z">
              <w:r w:rsidRPr="00CC6367">
                <w:rPr>
                  <w:rFonts w:ascii="Calibri" w:eastAsia="Times New Roman" w:hAnsi="Calibri" w:cs="Calibri"/>
                  <w:color w:val="000000"/>
                  <w:rPrChange w:id="2492" w:author="Lane, Stefanie" w:date="2023-03-04T15:51:00Z">
                    <w:rPr/>
                  </w:rPrChange>
                </w:rPr>
                <w:t>2.9</w:t>
              </w:r>
            </w:ins>
          </w:p>
        </w:tc>
        <w:tc>
          <w:tcPr>
            <w:tcW w:w="960" w:type="dxa"/>
            <w:tcBorders>
              <w:top w:val="nil"/>
              <w:left w:val="nil"/>
              <w:bottom w:val="single" w:sz="4" w:space="0" w:color="auto"/>
              <w:right w:val="nil"/>
            </w:tcBorders>
            <w:shd w:val="clear" w:color="auto" w:fill="auto"/>
            <w:noWrap/>
            <w:vAlign w:val="bottom"/>
            <w:hideMark/>
          </w:tcPr>
          <w:p w14:paraId="379FD5BE" w14:textId="77777777" w:rsidR="00CC6367" w:rsidRPr="00CC6367" w:rsidRDefault="00CC6367">
            <w:pPr>
              <w:spacing w:after="0" w:line="240" w:lineRule="auto"/>
              <w:jc w:val="center"/>
              <w:rPr>
                <w:ins w:id="2493" w:author="Lane, Stefanie" w:date="2023-03-04T15:51:00Z"/>
                <w:rFonts w:ascii="Calibri" w:eastAsia="Times New Roman" w:hAnsi="Calibri" w:cs="Calibri"/>
                <w:color w:val="000000"/>
                <w:rPrChange w:id="2494" w:author="Lane, Stefanie" w:date="2023-03-04T15:51:00Z">
                  <w:rPr>
                    <w:ins w:id="2495" w:author="Lane, Stefanie" w:date="2023-03-04T15:51:00Z"/>
                  </w:rPr>
                </w:rPrChange>
              </w:rPr>
              <w:pPrChange w:id="2496" w:author="Lane, Stefanie" w:date="2023-03-04T15:51:00Z">
                <w:pPr>
                  <w:jc w:val="center"/>
                </w:pPr>
              </w:pPrChange>
            </w:pPr>
            <w:ins w:id="2497" w:author="Lane, Stefanie" w:date="2023-03-04T15:51:00Z">
              <w:r w:rsidRPr="00CC6367">
                <w:rPr>
                  <w:rFonts w:ascii="Calibri" w:eastAsia="Times New Roman" w:hAnsi="Calibri" w:cs="Calibri"/>
                  <w:color w:val="000000"/>
                  <w:rPrChange w:id="2498" w:author="Lane, Stefanie" w:date="2023-03-04T15:51:00Z">
                    <w:rPr/>
                  </w:rPrChange>
                </w:rPr>
                <w:t>3.1</w:t>
              </w:r>
            </w:ins>
          </w:p>
        </w:tc>
      </w:tr>
      <w:tr w:rsidR="00CC6367" w:rsidRPr="00CC6367" w14:paraId="472E4644" w14:textId="77777777" w:rsidTr="00CC6367">
        <w:trPr>
          <w:divId w:val="1842432299"/>
          <w:trHeight w:val="290"/>
          <w:jc w:val="center"/>
          <w:ins w:id="2499" w:author="Lane, Stefanie" w:date="2023-03-04T15:51:00Z"/>
        </w:trPr>
        <w:tc>
          <w:tcPr>
            <w:tcW w:w="1180" w:type="dxa"/>
            <w:tcBorders>
              <w:top w:val="single" w:sz="4" w:space="0" w:color="auto"/>
              <w:left w:val="nil"/>
              <w:bottom w:val="single" w:sz="4" w:space="0" w:color="auto"/>
              <w:right w:val="nil"/>
            </w:tcBorders>
            <w:shd w:val="clear" w:color="auto" w:fill="auto"/>
            <w:noWrap/>
            <w:vAlign w:val="bottom"/>
            <w:hideMark/>
          </w:tcPr>
          <w:p w14:paraId="319DA829" w14:textId="77777777" w:rsidR="00CC6367" w:rsidRPr="00CC6367" w:rsidRDefault="00CC6367">
            <w:pPr>
              <w:spacing w:after="0" w:line="240" w:lineRule="auto"/>
              <w:jc w:val="right"/>
              <w:rPr>
                <w:ins w:id="2500" w:author="Lane, Stefanie" w:date="2023-03-04T15:51:00Z"/>
                <w:rFonts w:ascii="Calibri" w:eastAsia="Times New Roman" w:hAnsi="Calibri" w:cs="Calibri"/>
                <w:color w:val="000000"/>
                <w:rPrChange w:id="2501" w:author="Lane, Stefanie" w:date="2023-03-04T15:51:00Z">
                  <w:rPr>
                    <w:ins w:id="2502" w:author="Lane, Stefanie" w:date="2023-03-04T15:51:00Z"/>
                  </w:rPr>
                </w:rPrChange>
              </w:rPr>
              <w:pPrChange w:id="2503" w:author="Lane, Stefanie" w:date="2023-03-04T15:51:00Z">
                <w:pPr>
                  <w:jc w:val="right"/>
                </w:pPr>
              </w:pPrChange>
            </w:pPr>
            <w:ins w:id="2504" w:author="Lane, Stefanie" w:date="2023-03-04T15:51:00Z">
              <w:r w:rsidRPr="00CC6367">
                <w:rPr>
                  <w:rFonts w:ascii="Calibri" w:eastAsia="Times New Roman" w:hAnsi="Calibri" w:cs="Calibri"/>
                  <w:color w:val="000000"/>
                  <w:rPrChange w:id="2505" w:author="Lane, Stefanie" w:date="2023-03-04T15:51:00Z">
                    <w:rPr/>
                  </w:rPrChange>
                </w:rPr>
                <w:t>2019</w:t>
              </w:r>
            </w:ins>
          </w:p>
        </w:tc>
        <w:tc>
          <w:tcPr>
            <w:tcW w:w="960" w:type="dxa"/>
            <w:tcBorders>
              <w:top w:val="nil"/>
              <w:left w:val="nil"/>
              <w:bottom w:val="single" w:sz="4" w:space="0" w:color="auto"/>
              <w:right w:val="nil"/>
            </w:tcBorders>
            <w:shd w:val="clear" w:color="auto" w:fill="auto"/>
            <w:noWrap/>
            <w:vAlign w:val="bottom"/>
            <w:hideMark/>
          </w:tcPr>
          <w:p w14:paraId="0848EAF0" w14:textId="77777777" w:rsidR="00CC6367" w:rsidRPr="00CC6367" w:rsidRDefault="00CC6367">
            <w:pPr>
              <w:spacing w:after="0" w:line="240" w:lineRule="auto"/>
              <w:jc w:val="center"/>
              <w:rPr>
                <w:ins w:id="2506" w:author="Lane, Stefanie" w:date="2023-03-04T15:51:00Z"/>
                <w:rFonts w:ascii="Calibri" w:eastAsia="Times New Roman" w:hAnsi="Calibri" w:cs="Calibri"/>
                <w:color w:val="000000"/>
                <w:rPrChange w:id="2507" w:author="Lane, Stefanie" w:date="2023-03-04T15:51:00Z">
                  <w:rPr>
                    <w:ins w:id="2508" w:author="Lane, Stefanie" w:date="2023-03-04T15:51:00Z"/>
                  </w:rPr>
                </w:rPrChange>
              </w:rPr>
              <w:pPrChange w:id="2509" w:author="Lane, Stefanie" w:date="2023-03-04T15:51:00Z">
                <w:pPr>
                  <w:jc w:val="center"/>
                </w:pPr>
              </w:pPrChange>
            </w:pPr>
            <w:ins w:id="2510" w:author="Lane, Stefanie" w:date="2023-03-04T15:51:00Z">
              <w:r w:rsidRPr="00CC6367">
                <w:rPr>
                  <w:rFonts w:ascii="Calibri" w:eastAsia="Times New Roman" w:hAnsi="Calibri" w:cs="Calibri"/>
                  <w:color w:val="000000"/>
                  <w:rPrChange w:id="2511" w:author="Lane, Stefanie" w:date="2023-03-04T15:51:00Z">
                    <w:rPr/>
                  </w:rPrChange>
                </w:rPr>
                <w:t>18</w:t>
              </w:r>
            </w:ins>
          </w:p>
        </w:tc>
        <w:tc>
          <w:tcPr>
            <w:tcW w:w="960" w:type="dxa"/>
            <w:tcBorders>
              <w:top w:val="single" w:sz="4" w:space="0" w:color="auto"/>
              <w:left w:val="nil"/>
              <w:bottom w:val="single" w:sz="4" w:space="0" w:color="auto"/>
              <w:right w:val="nil"/>
            </w:tcBorders>
            <w:shd w:val="clear" w:color="auto" w:fill="auto"/>
            <w:noWrap/>
            <w:vAlign w:val="bottom"/>
            <w:hideMark/>
          </w:tcPr>
          <w:p w14:paraId="7069BBF2" w14:textId="77777777" w:rsidR="00CC6367" w:rsidRPr="00CC6367" w:rsidRDefault="00CC6367">
            <w:pPr>
              <w:spacing w:after="0" w:line="240" w:lineRule="auto"/>
              <w:jc w:val="center"/>
              <w:rPr>
                <w:ins w:id="2512" w:author="Lane, Stefanie" w:date="2023-03-04T15:51:00Z"/>
                <w:rFonts w:ascii="Calibri" w:eastAsia="Times New Roman" w:hAnsi="Calibri" w:cs="Calibri"/>
                <w:color w:val="000000"/>
                <w:rPrChange w:id="2513" w:author="Lane, Stefanie" w:date="2023-03-04T15:51:00Z">
                  <w:rPr>
                    <w:ins w:id="2514" w:author="Lane, Stefanie" w:date="2023-03-04T15:51:00Z"/>
                  </w:rPr>
                </w:rPrChange>
              </w:rPr>
              <w:pPrChange w:id="2515" w:author="Lane, Stefanie" w:date="2023-03-04T15:51:00Z">
                <w:pPr>
                  <w:jc w:val="center"/>
                </w:pPr>
              </w:pPrChange>
            </w:pPr>
            <w:ins w:id="2516" w:author="Lane, Stefanie" w:date="2023-03-04T15:51:00Z">
              <w:r w:rsidRPr="00CC6367">
                <w:rPr>
                  <w:rFonts w:ascii="Calibri" w:eastAsia="Times New Roman" w:hAnsi="Calibri" w:cs="Calibri"/>
                  <w:color w:val="000000"/>
                  <w:rPrChange w:id="2517" w:author="Lane, Stefanie" w:date="2023-03-04T15:51:00Z">
                    <w:rPr/>
                  </w:rPrChange>
                </w:rPr>
                <w:t>31</w:t>
              </w:r>
            </w:ins>
          </w:p>
        </w:tc>
        <w:tc>
          <w:tcPr>
            <w:tcW w:w="300" w:type="dxa"/>
            <w:tcBorders>
              <w:top w:val="nil"/>
              <w:left w:val="nil"/>
              <w:bottom w:val="nil"/>
              <w:right w:val="nil"/>
            </w:tcBorders>
            <w:shd w:val="clear" w:color="auto" w:fill="auto"/>
            <w:noWrap/>
            <w:vAlign w:val="bottom"/>
            <w:hideMark/>
          </w:tcPr>
          <w:p w14:paraId="235C2D0D" w14:textId="77777777" w:rsidR="00CC6367" w:rsidRPr="00CC6367" w:rsidRDefault="00CC6367">
            <w:pPr>
              <w:spacing w:after="0" w:line="240" w:lineRule="auto"/>
              <w:jc w:val="center"/>
              <w:rPr>
                <w:ins w:id="2518" w:author="Lane, Stefanie" w:date="2023-03-04T15:51:00Z"/>
                <w:rFonts w:ascii="Calibri" w:eastAsia="Times New Roman" w:hAnsi="Calibri" w:cs="Calibri"/>
                <w:color w:val="000000"/>
                <w:rPrChange w:id="2519" w:author="Lane, Stefanie" w:date="2023-03-04T15:51:00Z">
                  <w:rPr>
                    <w:ins w:id="2520" w:author="Lane, Stefanie" w:date="2023-03-04T15:51:00Z"/>
                  </w:rPr>
                </w:rPrChange>
              </w:rPr>
              <w:pPrChange w:id="2521" w:author="Lane, Stefanie" w:date="2023-03-04T15:51:00Z">
                <w:pPr>
                  <w:jc w:val="center"/>
                </w:pPr>
              </w:pPrChange>
            </w:pPr>
          </w:p>
        </w:tc>
        <w:tc>
          <w:tcPr>
            <w:tcW w:w="960" w:type="dxa"/>
            <w:tcBorders>
              <w:top w:val="nil"/>
              <w:left w:val="nil"/>
              <w:bottom w:val="single" w:sz="4" w:space="0" w:color="auto"/>
              <w:right w:val="nil"/>
            </w:tcBorders>
            <w:shd w:val="clear" w:color="auto" w:fill="auto"/>
            <w:noWrap/>
            <w:vAlign w:val="bottom"/>
            <w:hideMark/>
          </w:tcPr>
          <w:p w14:paraId="22390233" w14:textId="77777777" w:rsidR="00CC6367" w:rsidRPr="00CC6367" w:rsidRDefault="00CC6367">
            <w:pPr>
              <w:spacing w:after="0" w:line="240" w:lineRule="auto"/>
              <w:jc w:val="center"/>
              <w:rPr>
                <w:ins w:id="2522" w:author="Lane, Stefanie" w:date="2023-03-04T15:51:00Z"/>
                <w:rFonts w:ascii="Calibri" w:eastAsia="Times New Roman" w:hAnsi="Calibri" w:cs="Calibri"/>
                <w:color w:val="000000"/>
                <w:rPrChange w:id="2523" w:author="Lane, Stefanie" w:date="2023-03-04T15:51:00Z">
                  <w:rPr>
                    <w:ins w:id="2524" w:author="Lane, Stefanie" w:date="2023-03-04T15:51:00Z"/>
                  </w:rPr>
                </w:rPrChange>
              </w:rPr>
              <w:pPrChange w:id="2525" w:author="Lane, Stefanie" w:date="2023-03-04T15:51:00Z">
                <w:pPr>
                  <w:jc w:val="center"/>
                </w:pPr>
              </w:pPrChange>
            </w:pPr>
            <w:ins w:id="2526" w:author="Lane, Stefanie" w:date="2023-03-04T15:51:00Z">
              <w:r w:rsidRPr="00CC6367">
                <w:rPr>
                  <w:rFonts w:ascii="Calibri" w:eastAsia="Times New Roman" w:hAnsi="Calibri" w:cs="Calibri"/>
                  <w:color w:val="000000"/>
                  <w:rPrChange w:id="2527" w:author="Lane, Stefanie" w:date="2023-03-04T15:51:00Z">
                    <w:rPr/>
                  </w:rPrChange>
                </w:rPr>
                <w:t>10.5</w:t>
              </w:r>
            </w:ins>
          </w:p>
        </w:tc>
        <w:tc>
          <w:tcPr>
            <w:tcW w:w="960" w:type="dxa"/>
            <w:tcBorders>
              <w:top w:val="nil"/>
              <w:left w:val="nil"/>
              <w:bottom w:val="single" w:sz="4" w:space="0" w:color="auto"/>
              <w:right w:val="nil"/>
            </w:tcBorders>
            <w:shd w:val="clear" w:color="auto" w:fill="auto"/>
            <w:noWrap/>
            <w:vAlign w:val="bottom"/>
            <w:hideMark/>
          </w:tcPr>
          <w:p w14:paraId="00161408" w14:textId="77777777" w:rsidR="00CC6367" w:rsidRPr="00CC6367" w:rsidRDefault="00CC6367">
            <w:pPr>
              <w:spacing w:after="0" w:line="240" w:lineRule="auto"/>
              <w:jc w:val="center"/>
              <w:rPr>
                <w:ins w:id="2528" w:author="Lane, Stefanie" w:date="2023-03-04T15:51:00Z"/>
                <w:rFonts w:ascii="Calibri" w:eastAsia="Times New Roman" w:hAnsi="Calibri" w:cs="Calibri"/>
                <w:color w:val="000000"/>
                <w:rPrChange w:id="2529" w:author="Lane, Stefanie" w:date="2023-03-04T15:51:00Z">
                  <w:rPr>
                    <w:ins w:id="2530" w:author="Lane, Stefanie" w:date="2023-03-04T15:51:00Z"/>
                  </w:rPr>
                </w:rPrChange>
              </w:rPr>
              <w:pPrChange w:id="2531" w:author="Lane, Stefanie" w:date="2023-03-04T15:51:00Z">
                <w:pPr>
                  <w:jc w:val="center"/>
                </w:pPr>
              </w:pPrChange>
            </w:pPr>
            <w:ins w:id="2532" w:author="Lane, Stefanie" w:date="2023-03-04T15:51:00Z">
              <w:r w:rsidRPr="00CC6367">
                <w:rPr>
                  <w:rFonts w:ascii="Calibri" w:eastAsia="Times New Roman" w:hAnsi="Calibri" w:cs="Calibri"/>
                  <w:color w:val="000000"/>
                  <w:rPrChange w:id="2533" w:author="Lane, Stefanie" w:date="2023-03-04T15:51:00Z">
                    <w:rPr/>
                  </w:rPrChange>
                </w:rPr>
                <w:t>1.9</w:t>
              </w:r>
            </w:ins>
          </w:p>
        </w:tc>
        <w:tc>
          <w:tcPr>
            <w:tcW w:w="960" w:type="dxa"/>
            <w:tcBorders>
              <w:top w:val="nil"/>
              <w:left w:val="nil"/>
              <w:bottom w:val="single" w:sz="4" w:space="0" w:color="auto"/>
              <w:right w:val="nil"/>
            </w:tcBorders>
            <w:shd w:val="clear" w:color="auto" w:fill="auto"/>
            <w:noWrap/>
            <w:vAlign w:val="bottom"/>
            <w:hideMark/>
          </w:tcPr>
          <w:p w14:paraId="6A0B1E8B" w14:textId="77777777" w:rsidR="00CC6367" w:rsidRPr="00CC6367" w:rsidRDefault="00CC6367">
            <w:pPr>
              <w:spacing w:after="0" w:line="240" w:lineRule="auto"/>
              <w:jc w:val="center"/>
              <w:rPr>
                <w:ins w:id="2534" w:author="Lane, Stefanie" w:date="2023-03-04T15:51:00Z"/>
                <w:rFonts w:ascii="Calibri" w:eastAsia="Times New Roman" w:hAnsi="Calibri" w:cs="Calibri"/>
                <w:color w:val="000000"/>
                <w:rPrChange w:id="2535" w:author="Lane, Stefanie" w:date="2023-03-04T15:51:00Z">
                  <w:rPr>
                    <w:ins w:id="2536" w:author="Lane, Stefanie" w:date="2023-03-04T15:51:00Z"/>
                  </w:rPr>
                </w:rPrChange>
              </w:rPr>
              <w:pPrChange w:id="2537" w:author="Lane, Stefanie" w:date="2023-03-04T15:51:00Z">
                <w:pPr>
                  <w:jc w:val="center"/>
                </w:pPr>
              </w:pPrChange>
            </w:pPr>
            <w:ins w:id="2538" w:author="Lane, Stefanie" w:date="2023-03-04T15:51:00Z">
              <w:r w:rsidRPr="00CC6367">
                <w:rPr>
                  <w:rFonts w:ascii="Calibri" w:eastAsia="Times New Roman" w:hAnsi="Calibri" w:cs="Calibri"/>
                  <w:color w:val="000000"/>
                  <w:rPrChange w:id="2539" w:author="Lane, Stefanie" w:date="2023-03-04T15:51:00Z">
                    <w:rPr/>
                  </w:rPrChange>
                </w:rPr>
                <w:t>3.0</w:t>
              </w:r>
            </w:ins>
          </w:p>
        </w:tc>
      </w:tr>
      <w:tr w:rsidR="00CC6367" w:rsidRPr="00CC6367" w14:paraId="7BAD51B3" w14:textId="77777777" w:rsidTr="00CC6367">
        <w:trPr>
          <w:divId w:val="1842432299"/>
          <w:trHeight w:val="200"/>
          <w:jc w:val="center"/>
          <w:ins w:id="2540" w:author="Lane, Stefanie" w:date="2023-03-04T15:51:00Z"/>
        </w:trPr>
        <w:tc>
          <w:tcPr>
            <w:tcW w:w="1180" w:type="dxa"/>
            <w:tcBorders>
              <w:top w:val="nil"/>
              <w:left w:val="nil"/>
              <w:bottom w:val="nil"/>
              <w:right w:val="nil"/>
            </w:tcBorders>
            <w:shd w:val="clear" w:color="auto" w:fill="auto"/>
            <w:noWrap/>
            <w:vAlign w:val="bottom"/>
            <w:hideMark/>
          </w:tcPr>
          <w:p w14:paraId="508BE0BB" w14:textId="77777777" w:rsidR="00CC6367" w:rsidRPr="00CC6367" w:rsidRDefault="00CC6367">
            <w:pPr>
              <w:spacing w:after="0" w:line="240" w:lineRule="auto"/>
              <w:jc w:val="center"/>
              <w:rPr>
                <w:ins w:id="2541" w:author="Lane, Stefanie" w:date="2023-03-04T15:51:00Z"/>
                <w:rFonts w:ascii="Calibri" w:eastAsia="Times New Roman" w:hAnsi="Calibri" w:cs="Calibri"/>
                <w:color w:val="000000"/>
                <w:rPrChange w:id="2542" w:author="Lane, Stefanie" w:date="2023-03-04T15:51:00Z">
                  <w:rPr>
                    <w:ins w:id="2543" w:author="Lane, Stefanie" w:date="2023-03-04T15:51:00Z"/>
                  </w:rPr>
                </w:rPrChange>
              </w:rPr>
              <w:pPrChange w:id="2544" w:author="Lane, Stefanie" w:date="2023-03-04T15:51:00Z">
                <w:pPr>
                  <w:jc w:val="center"/>
                </w:pPr>
              </w:pPrChange>
            </w:pPr>
          </w:p>
        </w:tc>
        <w:tc>
          <w:tcPr>
            <w:tcW w:w="960" w:type="dxa"/>
            <w:tcBorders>
              <w:top w:val="nil"/>
              <w:left w:val="nil"/>
              <w:bottom w:val="nil"/>
              <w:right w:val="nil"/>
            </w:tcBorders>
            <w:shd w:val="clear" w:color="auto" w:fill="auto"/>
            <w:noWrap/>
            <w:vAlign w:val="bottom"/>
            <w:hideMark/>
          </w:tcPr>
          <w:p w14:paraId="213947F1" w14:textId="77777777" w:rsidR="00CC6367" w:rsidRPr="00CC6367" w:rsidRDefault="00CC6367">
            <w:pPr>
              <w:spacing w:after="0" w:line="240" w:lineRule="auto"/>
              <w:rPr>
                <w:ins w:id="2545" w:author="Lane, Stefanie" w:date="2023-03-04T15:51:00Z"/>
                <w:rFonts w:ascii="Times New Roman" w:eastAsia="Times New Roman" w:hAnsi="Times New Roman" w:cs="Times New Roman"/>
                <w:rPrChange w:id="2546" w:author="Lane, Stefanie" w:date="2023-03-04T15:51:00Z">
                  <w:rPr>
                    <w:ins w:id="2547" w:author="Lane, Stefanie" w:date="2023-03-04T15:51:00Z"/>
                  </w:rPr>
                </w:rPrChange>
              </w:rPr>
              <w:pPrChange w:id="2548" w:author="Lane, Stefanie" w:date="2023-03-04T15:51:00Z">
                <w:pPr/>
              </w:pPrChange>
            </w:pPr>
          </w:p>
        </w:tc>
        <w:tc>
          <w:tcPr>
            <w:tcW w:w="960" w:type="dxa"/>
            <w:tcBorders>
              <w:top w:val="nil"/>
              <w:left w:val="nil"/>
              <w:bottom w:val="nil"/>
              <w:right w:val="nil"/>
            </w:tcBorders>
            <w:shd w:val="clear" w:color="auto" w:fill="auto"/>
            <w:noWrap/>
            <w:vAlign w:val="bottom"/>
            <w:hideMark/>
          </w:tcPr>
          <w:p w14:paraId="2D89B282" w14:textId="77777777" w:rsidR="00CC6367" w:rsidRPr="00CC6367" w:rsidRDefault="00CC6367">
            <w:pPr>
              <w:spacing w:after="0" w:line="240" w:lineRule="auto"/>
              <w:jc w:val="center"/>
              <w:rPr>
                <w:ins w:id="2549" w:author="Lane, Stefanie" w:date="2023-03-04T15:51:00Z"/>
                <w:rFonts w:ascii="Times New Roman" w:eastAsia="Times New Roman" w:hAnsi="Times New Roman" w:cs="Times New Roman"/>
                <w:rPrChange w:id="2550" w:author="Lane, Stefanie" w:date="2023-03-04T15:51:00Z">
                  <w:rPr>
                    <w:ins w:id="2551" w:author="Lane, Stefanie" w:date="2023-03-04T15:51:00Z"/>
                  </w:rPr>
                </w:rPrChange>
              </w:rPr>
              <w:pPrChange w:id="2552" w:author="Lane, Stefanie" w:date="2023-03-04T15:51:00Z">
                <w:pPr>
                  <w:jc w:val="center"/>
                </w:pPr>
              </w:pPrChange>
            </w:pPr>
          </w:p>
        </w:tc>
        <w:tc>
          <w:tcPr>
            <w:tcW w:w="300" w:type="dxa"/>
            <w:tcBorders>
              <w:top w:val="nil"/>
              <w:left w:val="nil"/>
              <w:bottom w:val="nil"/>
              <w:right w:val="nil"/>
            </w:tcBorders>
            <w:shd w:val="clear" w:color="auto" w:fill="auto"/>
            <w:noWrap/>
            <w:vAlign w:val="bottom"/>
            <w:hideMark/>
          </w:tcPr>
          <w:p w14:paraId="1691E36B" w14:textId="77777777" w:rsidR="00CC6367" w:rsidRPr="00CC6367" w:rsidRDefault="00CC6367">
            <w:pPr>
              <w:spacing w:after="0" w:line="240" w:lineRule="auto"/>
              <w:jc w:val="center"/>
              <w:rPr>
                <w:ins w:id="2553" w:author="Lane, Stefanie" w:date="2023-03-04T15:51:00Z"/>
                <w:rFonts w:ascii="Times New Roman" w:eastAsia="Times New Roman" w:hAnsi="Times New Roman" w:cs="Times New Roman"/>
                <w:rPrChange w:id="2554" w:author="Lane, Stefanie" w:date="2023-03-04T15:51:00Z">
                  <w:rPr>
                    <w:ins w:id="2555" w:author="Lane, Stefanie" w:date="2023-03-04T15:51:00Z"/>
                  </w:rPr>
                </w:rPrChange>
              </w:rPr>
              <w:pPrChange w:id="2556" w:author="Lane, Stefanie" w:date="2023-03-04T15:51:00Z">
                <w:pPr>
                  <w:jc w:val="center"/>
                </w:pPr>
              </w:pPrChange>
            </w:pPr>
          </w:p>
        </w:tc>
        <w:tc>
          <w:tcPr>
            <w:tcW w:w="960" w:type="dxa"/>
            <w:tcBorders>
              <w:top w:val="nil"/>
              <w:left w:val="nil"/>
              <w:bottom w:val="nil"/>
              <w:right w:val="nil"/>
            </w:tcBorders>
            <w:shd w:val="clear" w:color="auto" w:fill="auto"/>
            <w:noWrap/>
            <w:vAlign w:val="bottom"/>
            <w:hideMark/>
          </w:tcPr>
          <w:p w14:paraId="75CE5091" w14:textId="77777777" w:rsidR="00CC6367" w:rsidRPr="00CC6367" w:rsidRDefault="00CC6367">
            <w:pPr>
              <w:spacing w:after="0" w:line="240" w:lineRule="auto"/>
              <w:jc w:val="center"/>
              <w:rPr>
                <w:ins w:id="2557" w:author="Lane, Stefanie" w:date="2023-03-04T15:51:00Z"/>
                <w:rFonts w:ascii="Times New Roman" w:eastAsia="Times New Roman" w:hAnsi="Times New Roman" w:cs="Times New Roman"/>
                <w:rPrChange w:id="2558" w:author="Lane, Stefanie" w:date="2023-03-04T15:51:00Z">
                  <w:rPr>
                    <w:ins w:id="2559" w:author="Lane, Stefanie" w:date="2023-03-04T15:51:00Z"/>
                  </w:rPr>
                </w:rPrChange>
              </w:rPr>
              <w:pPrChange w:id="2560" w:author="Lane, Stefanie" w:date="2023-03-04T15:51:00Z">
                <w:pPr>
                  <w:jc w:val="center"/>
                </w:pPr>
              </w:pPrChange>
            </w:pPr>
          </w:p>
        </w:tc>
        <w:tc>
          <w:tcPr>
            <w:tcW w:w="960" w:type="dxa"/>
            <w:tcBorders>
              <w:top w:val="nil"/>
              <w:left w:val="nil"/>
              <w:bottom w:val="nil"/>
              <w:right w:val="nil"/>
            </w:tcBorders>
            <w:shd w:val="clear" w:color="auto" w:fill="auto"/>
            <w:noWrap/>
            <w:vAlign w:val="bottom"/>
            <w:hideMark/>
          </w:tcPr>
          <w:p w14:paraId="06F5BC92" w14:textId="77777777" w:rsidR="00CC6367" w:rsidRPr="00CC6367" w:rsidRDefault="00CC6367">
            <w:pPr>
              <w:spacing w:after="0" w:line="240" w:lineRule="auto"/>
              <w:jc w:val="center"/>
              <w:rPr>
                <w:ins w:id="2561" w:author="Lane, Stefanie" w:date="2023-03-04T15:51:00Z"/>
                <w:rFonts w:ascii="Times New Roman" w:eastAsia="Times New Roman" w:hAnsi="Times New Roman" w:cs="Times New Roman"/>
                <w:rPrChange w:id="2562" w:author="Lane, Stefanie" w:date="2023-03-04T15:51:00Z">
                  <w:rPr>
                    <w:ins w:id="2563" w:author="Lane, Stefanie" w:date="2023-03-04T15:51:00Z"/>
                  </w:rPr>
                </w:rPrChange>
              </w:rPr>
              <w:pPrChange w:id="2564" w:author="Lane, Stefanie" w:date="2023-03-04T15:51:00Z">
                <w:pPr>
                  <w:jc w:val="center"/>
                </w:pPr>
              </w:pPrChange>
            </w:pPr>
          </w:p>
        </w:tc>
        <w:tc>
          <w:tcPr>
            <w:tcW w:w="960" w:type="dxa"/>
            <w:tcBorders>
              <w:top w:val="nil"/>
              <w:left w:val="nil"/>
              <w:bottom w:val="nil"/>
              <w:right w:val="nil"/>
            </w:tcBorders>
            <w:shd w:val="clear" w:color="auto" w:fill="auto"/>
            <w:noWrap/>
            <w:vAlign w:val="bottom"/>
            <w:hideMark/>
          </w:tcPr>
          <w:p w14:paraId="1C4FE41D" w14:textId="77777777" w:rsidR="00CC6367" w:rsidRPr="00CC6367" w:rsidRDefault="00CC6367">
            <w:pPr>
              <w:spacing w:after="0" w:line="240" w:lineRule="auto"/>
              <w:jc w:val="center"/>
              <w:rPr>
                <w:ins w:id="2565" w:author="Lane, Stefanie" w:date="2023-03-04T15:51:00Z"/>
                <w:rFonts w:ascii="Times New Roman" w:eastAsia="Times New Roman" w:hAnsi="Times New Roman" w:cs="Times New Roman"/>
                <w:rPrChange w:id="2566" w:author="Lane, Stefanie" w:date="2023-03-04T15:51:00Z">
                  <w:rPr>
                    <w:ins w:id="2567" w:author="Lane, Stefanie" w:date="2023-03-04T15:51:00Z"/>
                  </w:rPr>
                </w:rPrChange>
              </w:rPr>
              <w:pPrChange w:id="2568" w:author="Lane, Stefanie" w:date="2023-03-04T15:51:00Z">
                <w:pPr>
                  <w:jc w:val="center"/>
                </w:pPr>
              </w:pPrChange>
            </w:pPr>
          </w:p>
        </w:tc>
      </w:tr>
      <w:tr w:rsidR="00CC6367" w:rsidRPr="00CC6367" w14:paraId="37D9A672" w14:textId="77777777" w:rsidTr="00CC6367">
        <w:trPr>
          <w:divId w:val="1842432299"/>
          <w:trHeight w:val="290"/>
          <w:jc w:val="center"/>
          <w:ins w:id="2569" w:author="Lane, Stefanie" w:date="2023-03-04T15:51:00Z"/>
        </w:trPr>
        <w:tc>
          <w:tcPr>
            <w:tcW w:w="1180" w:type="dxa"/>
            <w:tcBorders>
              <w:top w:val="nil"/>
              <w:left w:val="nil"/>
              <w:bottom w:val="nil"/>
              <w:right w:val="nil"/>
            </w:tcBorders>
            <w:shd w:val="clear" w:color="auto" w:fill="auto"/>
            <w:noWrap/>
            <w:vAlign w:val="bottom"/>
            <w:hideMark/>
          </w:tcPr>
          <w:p w14:paraId="4CFD2344" w14:textId="77777777" w:rsidR="00CC6367" w:rsidRPr="00CC6367" w:rsidRDefault="00CC6367">
            <w:pPr>
              <w:spacing w:after="0" w:line="240" w:lineRule="auto"/>
              <w:rPr>
                <w:ins w:id="2570" w:author="Lane, Stefanie" w:date="2023-03-04T15:51:00Z"/>
                <w:rFonts w:ascii="Calibri" w:eastAsia="Times New Roman" w:hAnsi="Calibri" w:cs="Calibri"/>
                <w:b/>
                <w:bCs/>
                <w:color w:val="000000"/>
                <w:rPrChange w:id="2571" w:author="Lane, Stefanie" w:date="2023-03-04T15:51:00Z">
                  <w:rPr>
                    <w:ins w:id="2572" w:author="Lane, Stefanie" w:date="2023-03-04T15:51:00Z"/>
                  </w:rPr>
                </w:rPrChange>
              </w:rPr>
              <w:pPrChange w:id="2573" w:author="Lane, Stefanie" w:date="2023-03-04T15:51:00Z">
                <w:pPr/>
              </w:pPrChange>
            </w:pPr>
            <w:ins w:id="2574" w:author="Lane, Stefanie" w:date="2023-03-04T15:51:00Z">
              <w:r w:rsidRPr="00CC6367">
                <w:rPr>
                  <w:rFonts w:ascii="Calibri" w:eastAsia="Times New Roman" w:hAnsi="Calibri" w:cs="Calibri"/>
                  <w:b/>
                  <w:bCs/>
                  <w:color w:val="000000"/>
                  <w:rPrChange w:id="2575" w:author="Lane, Stefanie" w:date="2023-03-04T15:51:00Z">
                    <w:rPr/>
                  </w:rPrChange>
                </w:rPr>
                <w:t>Total</w:t>
              </w:r>
            </w:ins>
          </w:p>
        </w:tc>
        <w:tc>
          <w:tcPr>
            <w:tcW w:w="960" w:type="dxa"/>
            <w:tcBorders>
              <w:top w:val="nil"/>
              <w:left w:val="nil"/>
              <w:bottom w:val="nil"/>
              <w:right w:val="nil"/>
            </w:tcBorders>
            <w:shd w:val="clear" w:color="auto" w:fill="auto"/>
            <w:noWrap/>
            <w:vAlign w:val="bottom"/>
            <w:hideMark/>
          </w:tcPr>
          <w:p w14:paraId="263EC7EA" w14:textId="77777777" w:rsidR="00CC6367" w:rsidRPr="00CC6367" w:rsidRDefault="00CC6367">
            <w:pPr>
              <w:spacing w:after="0" w:line="240" w:lineRule="auto"/>
              <w:rPr>
                <w:ins w:id="2576" w:author="Lane, Stefanie" w:date="2023-03-04T15:51:00Z"/>
                <w:rFonts w:ascii="Calibri" w:eastAsia="Times New Roman" w:hAnsi="Calibri" w:cs="Calibri"/>
                <w:b/>
                <w:bCs/>
                <w:color w:val="000000"/>
                <w:rPrChange w:id="2577" w:author="Lane, Stefanie" w:date="2023-03-04T15:51:00Z">
                  <w:rPr>
                    <w:ins w:id="2578" w:author="Lane, Stefanie" w:date="2023-03-04T15:51:00Z"/>
                  </w:rPr>
                </w:rPrChange>
              </w:rPr>
              <w:pPrChange w:id="2579" w:author="Lane, Stefanie" w:date="2023-03-04T15:51:00Z">
                <w:pPr/>
              </w:pPrChange>
            </w:pPr>
          </w:p>
        </w:tc>
        <w:tc>
          <w:tcPr>
            <w:tcW w:w="960" w:type="dxa"/>
            <w:tcBorders>
              <w:top w:val="nil"/>
              <w:left w:val="nil"/>
              <w:bottom w:val="nil"/>
              <w:right w:val="nil"/>
            </w:tcBorders>
            <w:shd w:val="clear" w:color="auto" w:fill="auto"/>
            <w:noWrap/>
            <w:vAlign w:val="bottom"/>
            <w:hideMark/>
          </w:tcPr>
          <w:p w14:paraId="5188182D" w14:textId="77777777" w:rsidR="00CC6367" w:rsidRPr="00CC6367" w:rsidRDefault="00CC6367">
            <w:pPr>
              <w:spacing w:after="0" w:line="240" w:lineRule="auto"/>
              <w:jc w:val="center"/>
              <w:rPr>
                <w:ins w:id="2580" w:author="Lane, Stefanie" w:date="2023-03-04T15:51:00Z"/>
                <w:rFonts w:ascii="Times New Roman" w:eastAsia="Times New Roman" w:hAnsi="Times New Roman" w:cs="Times New Roman"/>
                <w:rPrChange w:id="2581" w:author="Lane, Stefanie" w:date="2023-03-04T15:51:00Z">
                  <w:rPr>
                    <w:ins w:id="2582" w:author="Lane, Stefanie" w:date="2023-03-04T15:51:00Z"/>
                  </w:rPr>
                </w:rPrChange>
              </w:rPr>
              <w:pPrChange w:id="2583" w:author="Lane, Stefanie" w:date="2023-03-04T15:51:00Z">
                <w:pPr>
                  <w:jc w:val="center"/>
                </w:pPr>
              </w:pPrChange>
            </w:pPr>
          </w:p>
        </w:tc>
        <w:tc>
          <w:tcPr>
            <w:tcW w:w="300" w:type="dxa"/>
            <w:tcBorders>
              <w:top w:val="nil"/>
              <w:left w:val="nil"/>
              <w:bottom w:val="nil"/>
              <w:right w:val="nil"/>
            </w:tcBorders>
            <w:shd w:val="clear" w:color="auto" w:fill="auto"/>
            <w:noWrap/>
            <w:vAlign w:val="bottom"/>
            <w:hideMark/>
          </w:tcPr>
          <w:p w14:paraId="6D144AB7" w14:textId="77777777" w:rsidR="00CC6367" w:rsidRPr="00CC6367" w:rsidRDefault="00CC6367">
            <w:pPr>
              <w:spacing w:after="0" w:line="240" w:lineRule="auto"/>
              <w:jc w:val="center"/>
              <w:rPr>
                <w:ins w:id="2584" w:author="Lane, Stefanie" w:date="2023-03-04T15:51:00Z"/>
                <w:rFonts w:ascii="Times New Roman" w:eastAsia="Times New Roman" w:hAnsi="Times New Roman" w:cs="Times New Roman"/>
                <w:rPrChange w:id="2585" w:author="Lane, Stefanie" w:date="2023-03-04T15:51:00Z">
                  <w:rPr>
                    <w:ins w:id="2586" w:author="Lane, Stefanie" w:date="2023-03-04T15:51:00Z"/>
                  </w:rPr>
                </w:rPrChange>
              </w:rPr>
              <w:pPrChange w:id="2587" w:author="Lane, Stefanie" w:date="2023-03-04T15:51:00Z">
                <w:pPr>
                  <w:jc w:val="center"/>
                </w:pPr>
              </w:pPrChange>
            </w:pPr>
          </w:p>
        </w:tc>
        <w:tc>
          <w:tcPr>
            <w:tcW w:w="960" w:type="dxa"/>
            <w:tcBorders>
              <w:top w:val="nil"/>
              <w:left w:val="nil"/>
              <w:bottom w:val="nil"/>
              <w:right w:val="nil"/>
            </w:tcBorders>
            <w:shd w:val="clear" w:color="auto" w:fill="auto"/>
            <w:noWrap/>
            <w:vAlign w:val="bottom"/>
            <w:hideMark/>
          </w:tcPr>
          <w:p w14:paraId="3E833C8D" w14:textId="77777777" w:rsidR="00CC6367" w:rsidRPr="00CC6367" w:rsidRDefault="00CC6367">
            <w:pPr>
              <w:spacing w:after="0" w:line="240" w:lineRule="auto"/>
              <w:jc w:val="center"/>
              <w:rPr>
                <w:ins w:id="2588" w:author="Lane, Stefanie" w:date="2023-03-04T15:51:00Z"/>
                <w:rFonts w:ascii="Times New Roman" w:eastAsia="Times New Roman" w:hAnsi="Times New Roman" w:cs="Times New Roman"/>
                <w:rPrChange w:id="2589" w:author="Lane, Stefanie" w:date="2023-03-04T15:51:00Z">
                  <w:rPr>
                    <w:ins w:id="2590" w:author="Lane, Stefanie" w:date="2023-03-04T15:51:00Z"/>
                  </w:rPr>
                </w:rPrChange>
              </w:rPr>
              <w:pPrChange w:id="2591" w:author="Lane, Stefanie" w:date="2023-03-04T15:51:00Z">
                <w:pPr>
                  <w:jc w:val="center"/>
                </w:pPr>
              </w:pPrChange>
            </w:pPr>
          </w:p>
        </w:tc>
        <w:tc>
          <w:tcPr>
            <w:tcW w:w="960" w:type="dxa"/>
            <w:tcBorders>
              <w:top w:val="nil"/>
              <w:left w:val="nil"/>
              <w:bottom w:val="nil"/>
              <w:right w:val="nil"/>
            </w:tcBorders>
            <w:shd w:val="clear" w:color="auto" w:fill="auto"/>
            <w:noWrap/>
            <w:vAlign w:val="bottom"/>
            <w:hideMark/>
          </w:tcPr>
          <w:p w14:paraId="4BB6C09E" w14:textId="77777777" w:rsidR="00CC6367" w:rsidRPr="00CC6367" w:rsidRDefault="00CC6367">
            <w:pPr>
              <w:spacing w:after="0" w:line="240" w:lineRule="auto"/>
              <w:jc w:val="center"/>
              <w:rPr>
                <w:ins w:id="2592" w:author="Lane, Stefanie" w:date="2023-03-04T15:51:00Z"/>
                <w:rFonts w:ascii="Times New Roman" w:eastAsia="Times New Roman" w:hAnsi="Times New Roman" w:cs="Times New Roman"/>
                <w:rPrChange w:id="2593" w:author="Lane, Stefanie" w:date="2023-03-04T15:51:00Z">
                  <w:rPr>
                    <w:ins w:id="2594" w:author="Lane, Stefanie" w:date="2023-03-04T15:51:00Z"/>
                  </w:rPr>
                </w:rPrChange>
              </w:rPr>
              <w:pPrChange w:id="2595" w:author="Lane, Stefanie" w:date="2023-03-04T15:51:00Z">
                <w:pPr>
                  <w:jc w:val="center"/>
                </w:pPr>
              </w:pPrChange>
            </w:pPr>
          </w:p>
        </w:tc>
        <w:tc>
          <w:tcPr>
            <w:tcW w:w="960" w:type="dxa"/>
            <w:tcBorders>
              <w:top w:val="nil"/>
              <w:left w:val="nil"/>
              <w:bottom w:val="nil"/>
              <w:right w:val="nil"/>
            </w:tcBorders>
            <w:shd w:val="clear" w:color="auto" w:fill="auto"/>
            <w:noWrap/>
            <w:vAlign w:val="bottom"/>
            <w:hideMark/>
          </w:tcPr>
          <w:p w14:paraId="3D084D9B" w14:textId="77777777" w:rsidR="00CC6367" w:rsidRPr="00CC6367" w:rsidRDefault="00CC6367">
            <w:pPr>
              <w:spacing w:after="0" w:line="240" w:lineRule="auto"/>
              <w:jc w:val="center"/>
              <w:rPr>
                <w:ins w:id="2596" w:author="Lane, Stefanie" w:date="2023-03-04T15:51:00Z"/>
                <w:rFonts w:ascii="Times New Roman" w:eastAsia="Times New Roman" w:hAnsi="Times New Roman" w:cs="Times New Roman"/>
                <w:rPrChange w:id="2597" w:author="Lane, Stefanie" w:date="2023-03-04T15:51:00Z">
                  <w:rPr>
                    <w:ins w:id="2598" w:author="Lane, Stefanie" w:date="2023-03-04T15:51:00Z"/>
                  </w:rPr>
                </w:rPrChange>
              </w:rPr>
              <w:pPrChange w:id="2599" w:author="Lane, Stefanie" w:date="2023-03-04T15:51:00Z">
                <w:pPr>
                  <w:jc w:val="center"/>
                </w:pPr>
              </w:pPrChange>
            </w:pPr>
          </w:p>
        </w:tc>
      </w:tr>
      <w:tr w:rsidR="00CC6367" w:rsidRPr="00CC6367" w14:paraId="7E48366E" w14:textId="77777777" w:rsidTr="00CC6367">
        <w:trPr>
          <w:divId w:val="1842432299"/>
          <w:trHeight w:val="290"/>
          <w:jc w:val="center"/>
          <w:ins w:id="2600" w:author="Lane, Stefanie" w:date="2023-03-04T15:51:00Z"/>
        </w:trPr>
        <w:tc>
          <w:tcPr>
            <w:tcW w:w="1180" w:type="dxa"/>
            <w:tcBorders>
              <w:top w:val="single" w:sz="4" w:space="0" w:color="auto"/>
              <w:left w:val="nil"/>
              <w:bottom w:val="single" w:sz="4" w:space="0" w:color="auto"/>
              <w:right w:val="nil"/>
            </w:tcBorders>
            <w:shd w:val="clear" w:color="auto" w:fill="auto"/>
            <w:noWrap/>
            <w:vAlign w:val="bottom"/>
            <w:hideMark/>
          </w:tcPr>
          <w:p w14:paraId="52D0AD79" w14:textId="77777777" w:rsidR="00CC6367" w:rsidRPr="00CC6367" w:rsidRDefault="00CC6367">
            <w:pPr>
              <w:spacing w:after="0" w:line="240" w:lineRule="auto"/>
              <w:jc w:val="right"/>
              <w:rPr>
                <w:ins w:id="2601" w:author="Lane, Stefanie" w:date="2023-03-04T15:51:00Z"/>
                <w:rFonts w:ascii="Calibri" w:eastAsia="Times New Roman" w:hAnsi="Calibri" w:cs="Calibri"/>
                <w:color w:val="000000"/>
                <w:rPrChange w:id="2602" w:author="Lane, Stefanie" w:date="2023-03-04T15:51:00Z">
                  <w:rPr>
                    <w:ins w:id="2603" w:author="Lane, Stefanie" w:date="2023-03-04T15:51:00Z"/>
                  </w:rPr>
                </w:rPrChange>
              </w:rPr>
              <w:pPrChange w:id="2604" w:author="Lane, Stefanie" w:date="2023-03-04T15:51:00Z">
                <w:pPr>
                  <w:jc w:val="right"/>
                </w:pPr>
              </w:pPrChange>
            </w:pPr>
            <w:ins w:id="2605" w:author="Lane, Stefanie" w:date="2023-03-04T15:51:00Z">
              <w:r w:rsidRPr="00CC6367">
                <w:rPr>
                  <w:rFonts w:ascii="Calibri" w:eastAsia="Times New Roman" w:hAnsi="Calibri" w:cs="Calibri"/>
                  <w:color w:val="000000"/>
                  <w:rPrChange w:id="2606" w:author="Lane, Stefanie" w:date="2023-03-04T15:51:00Z">
                    <w:rPr/>
                  </w:rPrChange>
                </w:rPr>
                <w:t>1979</w:t>
              </w:r>
            </w:ins>
          </w:p>
        </w:tc>
        <w:tc>
          <w:tcPr>
            <w:tcW w:w="960" w:type="dxa"/>
            <w:tcBorders>
              <w:top w:val="single" w:sz="4" w:space="0" w:color="auto"/>
              <w:left w:val="nil"/>
              <w:bottom w:val="single" w:sz="4" w:space="0" w:color="auto"/>
              <w:right w:val="nil"/>
            </w:tcBorders>
            <w:shd w:val="clear" w:color="auto" w:fill="auto"/>
            <w:noWrap/>
            <w:vAlign w:val="bottom"/>
            <w:hideMark/>
          </w:tcPr>
          <w:p w14:paraId="2A9BE908" w14:textId="77777777" w:rsidR="00CC6367" w:rsidRPr="00CC6367" w:rsidRDefault="00CC6367">
            <w:pPr>
              <w:spacing w:after="0" w:line="240" w:lineRule="auto"/>
              <w:jc w:val="center"/>
              <w:rPr>
                <w:ins w:id="2607" w:author="Lane, Stefanie" w:date="2023-03-04T15:51:00Z"/>
                <w:rFonts w:ascii="Calibri" w:eastAsia="Times New Roman" w:hAnsi="Calibri" w:cs="Calibri"/>
                <w:color w:val="000000"/>
                <w:rPrChange w:id="2608" w:author="Lane, Stefanie" w:date="2023-03-04T15:51:00Z">
                  <w:rPr>
                    <w:ins w:id="2609" w:author="Lane, Stefanie" w:date="2023-03-04T15:51:00Z"/>
                  </w:rPr>
                </w:rPrChange>
              </w:rPr>
              <w:pPrChange w:id="2610" w:author="Lane, Stefanie" w:date="2023-03-04T15:51:00Z">
                <w:pPr>
                  <w:jc w:val="center"/>
                </w:pPr>
              </w:pPrChange>
            </w:pPr>
            <w:ins w:id="2611" w:author="Lane, Stefanie" w:date="2023-03-04T15:51:00Z">
              <w:r w:rsidRPr="00CC6367">
                <w:rPr>
                  <w:rFonts w:ascii="Calibri" w:eastAsia="Times New Roman" w:hAnsi="Calibri" w:cs="Calibri"/>
                  <w:color w:val="000000"/>
                  <w:rPrChange w:id="2612" w:author="Lane, Stefanie" w:date="2023-03-04T15:51:00Z">
                    <w:rPr/>
                  </w:rPrChange>
                </w:rPr>
                <w:t>54</w:t>
              </w:r>
            </w:ins>
          </w:p>
        </w:tc>
        <w:tc>
          <w:tcPr>
            <w:tcW w:w="960" w:type="dxa"/>
            <w:tcBorders>
              <w:top w:val="single" w:sz="4" w:space="0" w:color="auto"/>
              <w:left w:val="nil"/>
              <w:bottom w:val="single" w:sz="4" w:space="0" w:color="auto"/>
              <w:right w:val="nil"/>
            </w:tcBorders>
            <w:shd w:val="clear" w:color="auto" w:fill="auto"/>
            <w:noWrap/>
            <w:vAlign w:val="bottom"/>
            <w:hideMark/>
          </w:tcPr>
          <w:p w14:paraId="3A479BDE" w14:textId="77777777" w:rsidR="00CC6367" w:rsidRPr="00CC6367" w:rsidRDefault="00CC6367">
            <w:pPr>
              <w:spacing w:after="0" w:line="240" w:lineRule="auto"/>
              <w:jc w:val="center"/>
              <w:rPr>
                <w:ins w:id="2613" w:author="Lane, Stefanie" w:date="2023-03-04T15:51:00Z"/>
                <w:rFonts w:ascii="Calibri" w:eastAsia="Times New Roman" w:hAnsi="Calibri" w:cs="Calibri"/>
                <w:color w:val="000000"/>
                <w:rPrChange w:id="2614" w:author="Lane, Stefanie" w:date="2023-03-04T15:51:00Z">
                  <w:rPr>
                    <w:ins w:id="2615" w:author="Lane, Stefanie" w:date="2023-03-04T15:51:00Z"/>
                  </w:rPr>
                </w:rPrChange>
              </w:rPr>
              <w:pPrChange w:id="2616" w:author="Lane, Stefanie" w:date="2023-03-04T15:51:00Z">
                <w:pPr>
                  <w:jc w:val="center"/>
                </w:pPr>
              </w:pPrChange>
            </w:pPr>
            <w:ins w:id="2617" w:author="Lane, Stefanie" w:date="2023-03-04T15:51:00Z">
              <w:r w:rsidRPr="00CC6367">
                <w:rPr>
                  <w:rFonts w:ascii="Calibri" w:eastAsia="Times New Roman" w:hAnsi="Calibri" w:cs="Calibri"/>
                  <w:color w:val="000000"/>
                  <w:rPrChange w:id="2618" w:author="Lane, Stefanie" w:date="2023-03-04T15:51:00Z">
                    <w:rPr/>
                  </w:rPrChange>
                </w:rPr>
                <w:t>48</w:t>
              </w:r>
            </w:ins>
          </w:p>
        </w:tc>
        <w:tc>
          <w:tcPr>
            <w:tcW w:w="300" w:type="dxa"/>
            <w:tcBorders>
              <w:top w:val="nil"/>
              <w:left w:val="nil"/>
              <w:bottom w:val="nil"/>
              <w:right w:val="nil"/>
            </w:tcBorders>
            <w:shd w:val="clear" w:color="auto" w:fill="auto"/>
            <w:noWrap/>
            <w:vAlign w:val="bottom"/>
            <w:hideMark/>
          </w:tcPr>
          <w:p w14:paraId="683363D2" w14:textId="77777777" w:rsidR="00CC6367" w:rsidRPr="00CC6367" w:rsidRDefault="00CC6367">
            <w:pPr>
              <w:spacing w:after="0" w:line="240" w:lineRule="auto"/>
              <w:jc w:val="center"/>
              <w:rPr>
                <w:ins w:id="2619" w:author="Lane, Stefanie" w:date="2023-03-04T15:51:00Z"/>
                <w:rFonts w:ascii="Calibri" w:eastAsia="Times New Roman" w:hAnsi="Calibri" w:cs="Calibri"/>
                <w:color w:val="000000"/>
                <w:rPrChange w:id="2620" w:author="Lane, Stefanie" w:date="2023-03-04T15:51:00Z">
                  <w:rPr>
                    <w:ins w:id="2621" w:author="Lane, Stefanie" w:date="2023-03-04T15:51:00Z"/>
                  </w:rPr>
                </w:rPrChange>
              </w:rPr>
              <w:pPrChange w:id="2622" w:author="Lane, Stefanie" w:date="2023-03-04T15:51:00Z">
                <w:pPr>
                  <w:jc w:val="center"/>
                </w:pPr>
              </w:pPrChange>
            </w:pPr>
          </w:p>
        </w:tc>
        <w:tc>
          <w:tcPr>
            <w:tcW w:w="960" w:type="dxa"/>
            <w:tcBorders>
              <w:top w:val="single" w:sz="4" w:space="0" w:color="auto"/>
              <w:left w:val="nil"/>
              <w:bottom w:val="single" w:sz="4" w:space="0" w:color="auto"/>
              <w:right w:val="nil"/>
            </w:tcBorders>
            <w:shd w:val="clear" w:color="auto" w:fill="auto"/>
            <w:noWrap/>
            <w:vAlign w:val="bottom"/>
            <w:hideMark/>
          </w:tcPr>
          <w:p w14:paraId="168956C5" w14:textId="77777777" w:rsidR="00CC6367" w:rsidRPr="00CC6367" w:rsidRDefault="00CC6367">
            <w:pPr>
              <w:spacing w:after="0" w:line="240" w:lineRule="auto"/>
              <w:jc w:val="center"/>
              <w:rPr>
                <w:ins w:id="2623" w:author="Lane, Stefanie" w:date="2023-03-04T15:51:00Z"/>
                <w:rFonts w:ascii="Calibri" w:eastAsia="Times New Roman" w:hAnsi="Calibri" w:cs="Calibri"/>
                <w:color w:val="000000"/>
                <w:rPrChange w:id="2624" w:author="Lane, Stefanie" w:date="2023-03-04T15:51:00Z">
                  <w:rPr>
                    <w:ins w:id="2625" w:author="Lane, Stefanie" w:date="2023-03-04T15:51:00Z"/>
                  </w:rPr>
                </w:rPrChange>
              </w:rPr>
              <w:pPrChange w:id="2626" w:author="Lane, Stefanie" w:date="2023-03-04T15:51:00Z">
                <w:pPr>
                  <w:jc w:val="center"/>
                </w:pPr>
              </w:pPrChange>
            </w:pPr>
            <w:ins w:id="2627" w:author="Lane, Stefanie" w:date="2023-03-04T15:51:00Z">
              <w:r w:rsidRPr="00CC6367">
                <w:rPr>
                  <w:rFonts w:ascii="Calibri" w:eastAsia="Times New Roman" w:hAnsi="Calibri" w:cs="Calibri"/>
                  <w:color w:val="000000"/>
                  <w:rPrChange w:id="2628" w:author="Lane, Stefanie" w:date="2023-03-04T15:51:00Z">
                    <w:rPr/>
                  </w:rPrChange>
                </w:rPr>
                <w:t>12.2</w:t>
              </w:r>
            </w:ins>
          </w:p>
        </w:tc>
        <w:tc>
          <w:tcPr>
            <w:tcW w:w="960" w:type="dxa"/>
            <w:tcBorders>
              <w:top w:val="single" w:sz="4" w:space="0" w:color="auto"/>
              <w:left w:val="nil"/>
              <w:bottom w:val="single" w:sz="4" w:space="0" w:color="auto"/>
              <w:right w:val="nil"/>
            </w:tcBorders>
            <w:shd w:val="clear" w:color="auto" w:fill="auto"/>
            <w:noWrap/>
            <w:vAlign w:val="bottom"/>
            <w:hideMark/>
          </w:tcPr>
          <w:p w14:paraId="2DD27120" w14:textId="77777777" w:rsidR="00CC6367" w:rsidRPr="00CC6367" w:rsidRDefault="00CC6367">
            <w:pPr>
              <w:spacing w:after="0" w:line="240" w:lineRule="auto"/>
              <w:jc w:val="center"/>
              <w:rPr>
                <w:ins w:id="2629" w:author="Lane, Stefanie" w:date="2023-03-04T15:51:00Z"/>
                <w:rFonts w:ascii="Calibri" w:eastAsia="Times New Roman" w:hAnsi="Calibri" w:cs="Calibri"/>
                <w:color w:val="000000"/>
                <w:rPrChange w:id="2630" w:author="Lane, Stefanie" w:date="2023-03-04T15:51:00Z">
                  <w:rPr>
                    <w:ins w:id="2631" w:author="Lane, Stefanie" w:date="2023-03-04T15:51:00Z"/>
                  </w:rPr>
                </w:rPrChange>
              </w:rPr>
              <w:pPrChange w:id="2632" w:author="Lane, Stefanie" w:date="2023-03-04T15:51:00Z">
                <w:pPr>
                  <w:jc w:val="center"/>
                </w:pPr>
              </w:pPrChange>
            </w:pPr>
            <w:ins w:id="2633" w:author="Lane, Stefanie" w:date="2023-03-04T15:51:00Z">
              <w:r w:rsidRPr="00CC6367">
                <w:rPr>
                  <w:rFonts w:ascii="Calibri" w:eastAsia="Times New Roman" w:hAnsi="Calibri" w:cs="Calibri"/>
                  <w:color w:val="000000"/>
                  <w:rPrChange w:id="2634" w:author="Lane, Stefanie" w:date="2023-03-04T15:51:00Z">
                    <w:rPr/>
                  </w:rPrChange>
                </w:rPr>
                <w:t>3.5</w:t>
              </w:r>
            </w:ins>
          </w:p>
        </w:tc>
        <w:tc>
          <w:tcPr>
            <w:tcW w:w="960" w:type="dxa"/>
            <w:tcBorders>
              <w:top w:val="single" w:sz="4" w:space="0" w:color="auto"/>
              <w:left w:val="nil"/>
              <w:bottom w:val="single" w:sz="4" w:space="0" w:color="auto"/>
              <w:right w:val="nil"/>
            </w:tcBorders>
            <w:shd w:val="clear" w:color="auto" w:fill="auto"/>
            <w:noWrap/>
            <w:vAlign w:val="bottom"/>
            <w:hideMark/>
          </w:tcPr>
          <w:p w14:paraId="7D4A9CE2" w14:textId="77777777" w:rsidR="00CC6367" w:rsidRPr="00CC6367" w:rsidRDefault="00CC6367">
            <w:pPr>
              <w:spacing w:after="0" w:line="240" w:lineRule="auto"/>
              <w:jc w:val="center"/>
              <w:rPr>
                <w:ins w:id="2635" w:author="Lane, Stefanie" w:date="2023-03-04T15:51:00Z"/>
                <w:rFonts w:ascii="Calibri" w:eastAsia="Times New Roman" w:hAnsi="Calibri" w:cs="Calibri"/>
                <w:color w:val="000000"/>
                <w:rPrChange w:id="2636" w:author="Lane, Stefanie" w:date="2023-03-04T15:51:00Z">
                  <w:rPr>
                    <w:ins w:id="2637" w:author="Lane, Stefanie" w:date="2023-03-04T15:51:00Z"/>
                  </w:rPr>
                </w:rPrChange>
              </w:rPr>
              <w:pPrChange w:id="2638" w:author="Lane, Stefanie" w:date="2023-03-04T15:51:00Z">
                <w:pPr>
                  <w:jc w:val="center"/>
                </w:pPr>
              </w:pPrChange>
            </w:pPr>
            <w:ins w:id="2639" w:author="Lane, Stefanie" w:date="2023-03-04T15:51:00Z">
              <w:r w:rsidRPr="00CC6367">
                <w:rPr>
                  <w:rFonts w:ascii="Calibri" w:eastAsia="Times New Roman" w:hAnsi="Calibri" w:cs="Calibri"/>
                  <w:color w:val="000000"/>
                  <w:rPrChange w:id="2640" w:author="Lane, Stefanie" w:date="2023-03-04T15:51:00Z">
                    <w:rPr/>
                  </w:rPrChange>
                </w:rPr>
                <w:t>3.9</w:t>
              </w:r>
            </w:ins>
          </w:p>
        </w:tc>
      </w:tr>
      <w:tr w:rsidR="00CC6367" w:rsidRPr="00CC6367" w14:paraId="6C4DA100" w14:textId="77777777" w:rsidTr="00CC6367">
        <w:trPr>
          <w:divId w:val="1842432299"/>
          <w:trHeight w:val="290"/>
          <w:jc w:val="center"/>
          <w:ins w:id="2641" w:author="Lane, Stefanie" w:date="2023-03-04T15:51:00Z"/>
        </w:trPr>
        <w:tc>
          <w:tcPr>
            <w:tcW w:w="1180" w:type="dxa"/>
            <w:tcBorders>
              <w:top w:val="nil"/>
              <w:left w:val="nil"/>
              <w:bottom w:val="nil"/>
              <w:right w:val="nil"/>
            </w:tcBorders>
            <w:shd w:val="clear" w:color="auto" w:fill="auto"/>
            <w:noWrap/>
            <w:vAlign w:val="bottom"/>
            <w:hideMark/>
          </w:tcPr>
          <w:p w14:paraId="45CE66F2" w14:textId="77777777" w:rsidR="00CC6367" w:rsidRPr="00CC6367" w:rsidRDefault="00CC6367">
            <w:pPr>
              <w:spacing w:after="0" w:line="240" w:lineRule="auto"/>
              <w:jc w:val="right"/>
              <w:rPr>
                <w:ins w:id="2642" w:author="Lane, Stefanie" w:date="2023-03-04T15:51:00Z"/>
                <w:rFonts w:ascii="Calibri" w:eastAsia="Times New Roman" w:hAnsi="Calibri" w:cs="Calibri"/>
                <w:color w:val="000000"/>
                <w:rPrChange w:id="2643" w:author="Lane, Stefanie" w:date="2023-03-04T15:51:00Z">
                  <w:rPr>
                    <w:ins w:id="2644" w:author="Lane, Stefanie" w:date="2023-03-04T15:51:00Z"/>
                  </w:rPr>
                </w:rPrChange>
              </w:rPr>
              <w:pPrChange w:id="2645" w:author="Lane, Stefanie" w:date="2023-03-04T15:51:00Z">
                <w:pPr>
                  <w:jc w:val="right"/>
                </w:pPr>
              </w:pPrChange>
            </w:pPr>
            <w:ins w:id="2646" w:author="Lane, Stefanie" w:date="2023-03-04T15:51:00Z">
              <w:r w:rsidRPr="00CC6367">
                <w:rPr>
                  <w:rFonts w:ascii="Calibri" w:eastAsia="Times New Roman" w:hAnsi="Calibri" w:cs="Calibri"/>
                  <w:color w:val="000000"/>
                  <w:rPrChange w:id="2647" w:author="Lane, Stefanie" w:date="2023-03-04T15:51:00Z">
                    <w:rPr/>
                  </w:rPrChange>
                </w:rPr>
                <w:t>1999</w:t>
              </w:r>
            </w:ins>
          </w:p>
        </w:tc>
        <w:tc>
          <w:tcPr>
            <w:tcW w:w="960" w:type="dxa"/>
            <w:tcBorders>
              <w:top w:val="nil"/>
              <w:left w:val="nil"/>
              <w:bottom w:val="single" w:sz="4" w:space="0" w:color="auto"/>
              <w:right w:val="nil"/>
            </w:tcBorders>
            <w:shd w:val="clear" w:color="auto" w:fill="auto"/>
            <w:noWrap/>
            <w:vAlign w:val="bottom"/>
            <w:hideMark/>
          </w:tcPr>
          <w:p w14:paraId="1A503546" w14:textId="77777777" w:rsidR="00CC6367" w:rsidRPr="00CC6367" w:rsidRDefault="00CC6367">
            <w:pPr>
              <w:spacing w:after="0" w:line="240" w:lineRule="auto"/>
              <w:jc w:val="center"/>
              <w:rPr>
                <w:ins w:id="2648" w:author="Lane, Stefanie" w:date="2023-03-04T15:51:00Z"/>
                <w:rFonts w:ascii="Calibri" w:eastAsia="Times New Roman" w:hAnsi="Calibri" w:cs="Calibri"/>
                <w:color w:val="000000"/>
                <w:rPrChange w:id="2649" w:author="Lane, Stefanie" w:date="2023-03-04T15:51:00Z">
                  <w:rPr>
                    <w:ins w:id="2650" w:author="Lane, Stefanie" w:date="2023-03-04T15:51:00Z"/>
                  </w:rPr>
                </w:rPrChange>
              </w:rPr>
              <w:pPrChange w:id="2651" w:author="Lane, Stefanie" w:date="2023-03-04T15:51:00Z">
                <w:pPr>
                  <w:jc w:val="center"/>
                </w:pPr>
              </w:pPrChange>
            </w:pPr>
            <w:ins w:id="2652" w:author="Lane, Stefanie" w:date="2023-03-04T15:51:00Z">
              <w:r w:rsidRPr="00CC6367">
                <w:rPr>
                  <w:rFonts w:ascii="Calibri" w:eastAsia="Times New Roman" w:hAnsi="Calibri" w:cs="Calibri"/>
                  <w:color w:val="000000"/>
                  <w:rPrChange w:id="2653" w:author="Lane, Stefanie" w:date="2023-03-04T15:51:00Z">
                    <w:rPr/>
                  </w:rPrChange>
                </w:rPr>
                <w:t>54</w:t>
              </w:r>
            </w:ins>
          </w:p>
        </w:tc>
        <w:tc>
          <w:tcPr>
            <w:tcW w:w="960" w:type="dxa"/>
            <w:tcBorders>
              <w:top w:val="nil"/>
              <w:left w:val="nil"/>
              <w:bottom w:val="nil"/>
              <w:right w:val="nil"/>
            </w:tcBorders>
            <w:shd w:val="clear" w:color="auto" w:fill="auto"/>
            <w:noWrap/>
            <w:vAlign w:val="bottom"/>
            <w:hideMark/>
          </w:tcPr>
          <w:p w14:paraId="12186C5D" w14:textId="77777777" w:rsidR="00CC6367" w:rsidRPr="00CC6367" w:rsidRDefault="00CC6367">
            <w:pPr>
              <w:spacing w:after="0" w:line="240" w:lineRule="auto"/>
              <w:jc w:val="center"/>
              <w:rPr>
                <w:ins w:id="2654" w:author="Lane, Stefanie" w:date="2023-03-04T15:51:00Z"/>
                <w:rFonts w:ascii="Calibri" w:eastAsia="Times New Roman" w:hAnsi="Calibri" w:cs="Calibri"/>
                <w:color w:val="000000"/>
                <w:rPrChange w:id="2655" w:author="Lane, Stefanie" w:date="2023-03-04T15:51:00Z">
                  <w:rPr>
                    <w:ins w:id="2656" w:author="Lane, Stefanie" w:date="2023-03-04T15:51:00Z"/>
                  </w:rPr>
                </w:rPrChange>
              </w:rPr>
              <w:pPrChange w:id="2657" w:author="Lane, Stefanie" w:date="2023-03-04T15:51:00Z">
                <w:pPr>
                  <w:jc w:val="center"/>
                </w:pPr>
              </w:pPrChange>
            </w:pPr>
            <w:ins w:id="2658" w:author="Lane, Stefanie" w:date="2023-03-04T15:51:00Z">
              <w:r w:rsidRPr="00CC6367">
                <w:rPr>
                  <w:rFonts w:ascii="Calibri" w:eastAsia="Times New Roman" w:hAnsi="Calibri" w:cs="Calibri"/>
                  <w:color w:val="000000"/>
                  <w:rPrChange w:id="2659" w:author="Lane, Stefanie" w:date="2023-03-04T15:51:00Z">
                    <w:rPr/>
                  </w:rPrChange>
                </w:rPr>
                <w:t>42</w:t>
              </w:r>
            </w:ins>
          </w:p>
        </w:tc>
        <w:tc>
          <w:tcPr>
            <w:tcW w:w="300" w:type="dxa"/>
            <w:tcBorders>
              <w:top w:val="nil"/>
              <w:left w:val="nil"/>
              <w:bottom w:val="nil"/>
              <w:right w:val="nil"/>
            </w:tcBorders>
            <w:shd w:val="clear" w:color="auto" w:fill="auto"/>
            <w:noWrap/>
            <w:vAlign w:val="bottom"/>
            <w:hideMark/>
          </w:tcPr>
          <w:p w14:paraId="4E01EC86" w14:textId="77777777" w:rsidR="00CC6367" w:rsidRPr="00CC6367" w:rsidRDefault="00CC6367">
            <w:pPr>
              <w:spacing w:after="0" w:line="240" w:lineRule="auto"/>
              <w:jc w:val="center"/>
              <w:rPr>
                <w:ins w:id="2660" w:author="Lane, Stefanie" w:date="2023-03-04T15:51:00Z"/>
                <w:rFonts w:ascii="Calibri" w:eastAsia="Times New Roman" w:hAnsi="Calibri" w:cs="Calibri"/>
                <w:color w:val="000000"/>
                <w:rPrChange w:id="2661" w:author="Lane, Stefanie" w:date="2023-03-04T15:51:00Z">
                  <w:rPr>
                    <w:ins w:id="2662" w:author="Lane, Stefanie" w:date="2023-03-04T15:51:00Z"/>
                  </w:rPr>
                </w:rPrChange>
              </w:rPr>
              <w:pPrChange w:id="2663" w:author="Lane, Stefanie" w:date="2023-03-04T15:51:00Z">
                <w:pPr>
                  <w:jc w:val="center"/>
                </w:pPr>
              </w:pPrChange>
            </w:pPr>
          </w:p>
        </w:tc>
        <w:tc>
          <w:tcPr>
            <w:tcW w:w="960" w:type="dxa"/>
            <w:tcBorders>
              <w:top w:val="nil"/>
              <w:left w:val="nil"/>
              <w:bottom w:val="nil"/>
              <w:right w:val="nil"/>
            </w:tcBorders>
            <w:shd w:val="clear" w:color="auto" w:fill="auto"/>
            <w:noWrap/>
            <w:vAlign w:val="bottom"/>
            <w:hideMark/>
          </w:tcPr>
          <w:p w14:paraId="3ADBA81F" w14:textId="77777777" w:rsidR="00CC6367" w:rsidRPr="00CC6367" w:rsidRDefault="00CC6367">
            <w:pPr>
              <w:spacing w:after="0" w:line="240" w:lineRule="auto"/>
              <w:jc w:val="center"/>
              <w:rPr>
                <w:ins w:id="2664" w:author="Lane, Stefanie" w:date="2023-03-04T15:51:00Z"/>
                <w:rFonts w:ascii="Calibri" w:eastAsia="Times New Roman" w:hAnsi="Calibri" w:cs="Calibri"/>
                <w:color w:val="000000"/>
                <w:rPrChange w:id="2665" w:author="Lane, Stefanie" w:date="2023-03-04T15:51:00Z">
                  <w:rPr>
                    <w:ins w:id="2666" w:author="Lane, Stefanie" w:date="2023-03-04T15:51:00Z"/>
                  </w:rPr>
                </w:rPrChange>
              </w:rPr>
              <w:pPrChange w:id="2667" w:author="Lane, Stefanie" w:date="2023-03-04T15:51:00Z">
                <w:pPr>
                  <w:jc w:val="center"/>
                </w:pPr>
              </w:pPrChange>
            </w:pPr>
            <w:ins w:id="2668" w:author="Lane, Stefanie" w:date="2023-03-04T15:51:00Z">
              <w:r w:rsidRPr="00CC6367">
                <w:rPr>
                  <w:rFonts w:ascii="Calibri" w:eastAsia="Times New Roman" w:hAnsi="Calibri" w:cs="Calibri"/>
                  <w:color w:val="000000"/>
                  <w:rPrChange w:id="2669" w:author="Lane, Stefanie" w:date="2023-03-04T15:51:00Z">
                    <w:rPr/>
                  </w:rPrChange>
                </w:rPr>
                <w:t>10.0</w:t>
              </w:r>
            </w:ins>
          </w:p>
        </w:tc>
        <w:tc>
          <w:tcPr>
            <w:tcW w:w="960" w:type="dxa"/>
            <w:tcBorders>
              <w:top w:val="nil"/>
              <w:left w:val="nil"/>
              <w:bottom w:val="nil"/>
              <w:right w:val="nil"/>
            </w:tcBorders>
            <w:shd w:val="clear" w:color="auto" w:fill="auto"/>
            <w:noWrap/>
            <w:vAlign w:val="bottom"/>
            <w:hideMark/>
          </w:tcPr>
          <w:p w14:paraId="17CD8621" w14:textId="77777777" w:rsidR="00CC6367" w:rsidRPr="00CC6367" w:rsidRDefault="00CC6367">
            <w:pPr>
              <w:spacing w:after="0" w:line="240" w:lineRule="auto"/>
              <w:jc w:val="center"/>
              <w:rPr>
                <w:ins w:id="2670" w:author="Lane, Stefanie" w:date="2023-03-04T15:51:00Z"/>
                <w:rFonts w:ascii="Calibri" w:eastAsia="Times New Roman" w:hAnsi="Calibri" w:cs="Calibri"/>
                <w:color w:val="000000"/>
                <w:rPrChange w:id="2671" w:author="Lane, Stefanie" w:date="2023-03-04T15:51:00Z">
                  <w:rPr>
                    <w:ins w:id="2672" w:author="Lane, Stefanie" w:date="2023-03-04T15:51:00Z"/>
                  </w:rPr>
                </w:rPrChange>
              </w:rPr>
              <w:pPrChange w:id="2673" w:author="Lane, Stefanie" w:date="2023-03-04T15:51:00Z">
                <w:pPr>
                  <w:jc w:val="center"/>
                </w:pPr>
              </w:pPrChange>
            </w:pPr>
            <w:ins w:id="2674" w:author="Lane, Stefanie" w:date="2023-03-04T15:51:00Z">
              <w:r w:rsidRPr="00CC6367">
                <w:rPr>
                  <w:rFonts w:ascii="Calibri" w:eastAsia="Times New Roman" w:hAnsi="Calibri" w:cs="Calibri"/>
                  <w:color w:val="000000"/>
                  <w:rPrChange w:id="2675" w:author="Lane, Stefanie" w:date="2023-03-04T15:51:00Z">
                    <w:rPr/>
                  </w:rPrChange>
                </w:rPr>
                <w:t>3.4</w:t>
              </w:r>
            </w:ins>
          </w:p>
        </w:tc>
        <w:tc>
          <w:tcPr>
            <w:tcW w:w="960" w:type="dxa"/>
            <w:tcBorders>
              <w:top w:val="nil"/>
              <w:left w:val="nil"/>
              <w:bottom w:val="nil"/>
              <w:right w:val="nil"/>
            </w:tcBorders>
            <w:shd w:val="clear" w:color="auto" w:fill="auto"/>
            <w:noWrap/>
            <w:vAlign w:val="bottom"/>
            <w:hideMark/>
          </w:tcPr>
          <w:p w14:paraId="429F63CC" w14:textId="77777777" w:rsidR="00CC6367" w:rsidRPr="00CC6367" w:rsidRDefault="00CC6367">
            <w:pPr>
              <w:spacing w:after="0" w:line="240" w:lineRule="auto"/>
              <w:jc w:val="center"/>
              <w:rPr>
                <w:ins w:id="2676" w:author="Lane, Stefanie" w:date="2023-03-04T15:51:00Z"/>
                <w:rFonts w:ascii="Calibri" w:eastAsia="Times New Roman" w:hAnsi="Calibri" w:cs="Calibri"/>
                <w:color w:val="000000"/>
                <w:rPrChange w:id="2677" w:author="Lane, Stefanie" w:date="2023-03-04T15:51:00Z">
                  <w:rPr>
                    <w:ins w:id="2678" w:author="Lane, Stefanie" w:date="2023-03-04T15:51:00Z"/>
                  </w:rPr>
                </w:rPrChange>
              </w:rPr>
              <w:pPrChange w:id="2679" w:author="Lane, Stefanie" w:date="2023-03-04T15:51:00Z">
                <w:pPr>
                  <w:jc w:val="center"/>
                </w:pPr>
              </w:pPrChange>
            </w:pPr>
            <w:ins w:id="2680" w:author="Lane, Stefanie" w:date="2023-03-04T15:51:00Z">
              <w:r w:rsidRPr="00CC6367">
                <w:rPr>
                  <w:rFonts w:ascii="Calibri" w:eastAsia="Times New Roman" w:hAnsi="Calibri" w:cs="Calibri"/>
                  <w:color w:val="000000"/>
                  <w:rPrChange w:id="2681" w:author="Lane, Stefanie" w:date="2023-03-04T15:51:00Z">
                    <w:rPr/>
                  </w:rPrChange>
                </w:rPr>
                <w:t>4.2</w:t>
              </w:r>
            </w:ins>
          </w:p>
        </w:tc>
      </w:tr>
      <w:tr w:rsidR="00CC6367" w:rsidRPr="00CC6367" w14:paraId="060ED101" w14:textId="77777777" w:rsidTr="00CC6367">
        <w:trPr>
          <w:divId w:val="1842432299"/>
          <w:trHeight w:val="290"/>
          <w:jc w:val="center"/>
          <w:ins w:id="2682" w:author="Lane, Stefanie" w:date="2023-03-04T15:51:00Z"/>
        </w:trPr>
        <w:tc>
          <w:tcPr>
            <w:tcW w:w="1180" w:type="dxa"/>
            <w:tcBorders>
              <w:top w:val="single" w:sz="4" w:space="0" w:color="auto"/>
              <w:left w:val="nil"/>
              <w:bottom w:val="single" w:sz="4" w:space="0" w:color="auto"/>
              <w:right w:val="nil"/>
            </w:tcBorders>
            <w:shd w:val="clear" w:color="auto" w:fill="auto"/>
            <w:noWrap/>
            <w:vAlign w:val="bottom"/>
            <w:hideMark/>
          </w:tcPr>
          <w:p w14:paraId="464B1C79" w14:textId="77777777" w:rsidR="00CC6367" w:rsidRPr="00CC6367" w:rsidRDefault="00CC6367">
            <w:pPr>
              <w:spacing w:after="0" w:line="240" w:lineRule="auto"/>
              <w:jc w:val="right"/>
              <w:rPr>
                <w:ins w:id="2683" w:author="Lane, Stefanie" w:date="2023-03-04T15:51:00Z"/>
                <w:rFonts w:ascii="Calibri" w:eastAsia="Times New Roman" w:hAnsi="Calibri" w:cs="Calibri"/>
                <w:color w:val="000000"/>
                <w:rPrChange w:id="2684" w:author="Lane, Stefanie" w:date="2023-03-04T15:51:00Z">
                  <w:rPr>
                    <w:ins w:id="2685" w:author="Lane, Stefanie" w:date="2023-03-04T15:51:00Z"/>
                  </w:rPr>
                </w:rPrChange>
              </w:rPr>
              <w:pPrChange w:id="2686" w:author="Lane, Stefanie" w:date="2023-03-04T15:51:00Z">
                <w:pPr>
                  <w:jc w:val="right"/>
                </w:pPr>
              </w:pPrChange>
            </w:pPr>
            <w:ins w:id="2687" w:author="Lane, Stefanie" w:date="2023-03-04T15:51:00Z">
              <w:r w:rsidRPr="00CC6367">
                <w:rPr>
                  <w:rFonts w:ascii="Calibri" w:eastAsia="Times New Roman" w:hAnsi="Calibri" w:cs="Calibri"/>
                  <w:color w:val="000000"/>
                  <w:rPrChange w:id="2688" w:author="Lane, Stefanie" w:date="2023-03-04T15:51:00Z">
                    <w:rPr/>
                  </w:rPrChange>
                </w:rPr>
                <w:t>2019</w:t>
              </w:r>
            </w:ins>
          </w:p>
        </w:tc>
        <w:tc>
          <w:tcPr>
            <w:tcW w:w="960" w:type="dxa"/>
            <w:tcBorders>
              <w:top w:val="nil"/>
              <w:left w:val="nil"/>
              <w:bottom w:val="single" w:sz="4" w:space="0" w:color="auto"/>
              <w:right w:val="nil"/>
            </w:tcBorders>
            <w:shd w:val="clear" w:color="auto" w:fill="auto"/>
            <w:noWrap/>
            <w:vAlign w:val="bottom"/>
            <w:hideMark/>
          </w:tcPr>
          <w:p w14:paraId="4A902134" w14:textId="77777777" w:rsidR="00CC6367" w:rsidRPr="00CC6367" w:rsidRDefault="00CC6367">
            <w:pPr>
              <w:spacing w:after="0" w:line="240" w:lineRule="auto"/>
              <w:jc w:val="center"/>
              <w:rPr>
                <w:ins w:id="2689" w:author="Lane, Stefanie" w:date="2023-03-04T15:51:00Z"/>
                <w:rFonts w:ascii="Calibri" w:eastAsia="Times New Roman" w:hAnsi="Calibri" w:cs="Calibri"/>
                <w:color w:val="000000"/>
                <w:rPrChange w:id="2690" w:author="Lane, Stefanie" w:date="2023-03-04T15:51:00Z">
                  <w:rPr>
                    <w:ins w:id="2691" w:author="Lane, Stefanie" w:date="2023-03-04T15:51:00Z"/>
                  </w:rPr>
                </w:rPrChange>
              </w:rPr>
              <w:pPrChange w:id="2692" w:author="Lane, Stefanie" w:date="2023-03-04T15:51:00Z">
                <w:pPr>
                  <w:jc w:val="center"/>
                </w:pPr>
              </w:pPrChange>
            </w:pPr>
            <w:ins w:id="2693" w:author="Lane, Stefanie" w:date="2023-03-04T15:51:00Z">
              <w:r w:rsidRPr="00CC6367">
                <w:rPr>
                  <w:rFonts w:ascii="Calibri" w:eastAsia="Times New Roman" w:hAnsi="Calibri" w:cs="Calibri"/>
                  <w:color w:val="000000"/>
                  <w:rPrChange w:id="2694" w:author="Lane, Stefanie" w:date="2023-03-04T15:51:00Z">
                    <w:rPr/>
                  </w:rPrChange>
                </w:rPr>
                <w:t>54</w:t>
              </w:r>
            </w:ins>
          </w:p>
        </w:tc>
        <w:tc>
          <w:tcPr>
            <w:tcW w:w="960" w:type="dxa"/>
            <w:tcBorders>
              <w:top w:val="single" w:sz="4" w:space="0" w:color="auto"/>
              <w:left w:val="nil"/>
              <w:bottom w:val="single" w:sz="4" w:space="0" w:color="auto"/>
              <w:right w:val="nil"/>
            </w:tcBorders>
            <w:shd w:val="clear" w:color="auto" w:fill="auto"/>
            <w:noWrap/>
            <w:vAlign w:val="bottom"/>
            <w:hideMark/>
          </w:tcPr>
          <w:p w14:paraId="16569A2A" w14:textId="77777777" w:rsidR="00CC6367" w:rsidRPr="00CC6367" w:rsidRDefault="00CC6367">
            <w:pPr>
              <w:spacing w:after="0" w:line="240" w:lineRule="auto"/>
              <w:jc w:val="center"/>
              <w:rPr>
                <w:ins w:id="2695" w:author="Lane, Stefanie" w:date="2023-03-04T15:51:00Z"/>
                <w:rFonts w:ascii="Calibri" w:eastAsia="Times New Roman" w:hAnsi="Calibri" w:cs="Calibri"/>
                <w:color w:val="000000"/>
                <w:rPrChange w:id="2696" w:author="Lane, Stefanie" w:date="2023-03-04T15:51:00Z">
                  <w:rPr>
                    <w:ins w:id="2697" w:author="Lane, Stefanie" w:date="2023-03-04T15:51:00Z"/>
                  </w:rPr>
                </w:rPrChange>
              </w:rPr>
              <w:pPrChange w:id="2698" w:author="Lane, Stefanie" w:date="2023-03-04T15:51:00Z">
                <w:pPr>
                  <w:jc w:val="center"/>
                </w:pPr>
              </w:pPrChange>
            </w:pPr>
            <w:ins w:id="2699" w:author="Lane, Stefanie" w:date="2023-03-04T15:51:00Z">
              <w:r w:rsidRPr="00CC6367">
                <w:rPr>
                  <w:rFonts w:ascii="Calibri" w:eastAsia="Times New Roman" w:hAnsi="Calibri" w:cs="Calibri"/>
                  <w:color w:val="000000"/>
                  <w:rPrChange w:id="2700" w:author="Lane, Stefanie" w:date="2023-03-04T15:51:00Z">
                    <w:rPr/>
                  </w:rPrChange>
                </w:rPr>
                <w:t>42</w:t>
              </w:r>
            </w:ins>
          </w:p>
        </w:tc>
        <w:tc>
          <w:tcPr>
            <w:tcW w:w="300" w:type="dxa"/>
            <w:tcBorders>
              <w:top w:val="nil"/>
              <w:left w:val="nil"/>
              <w:bottom w:val="nil"/>
              <w:right w:val="nil"/>
            </w:tcBorders>
            <w:shd w:val="clear" w:color="auto" w:fill="auto"/>
            <w:noWrap/>
            <w:vAlign w:val="bottom"/>
            <w:hideMark/>
          </w:tcPr>
          <w:p w14:paraId="136501AC" w14:textId="77777777" w:rsidR="00CC6367" w:rsidRPr="00CC6367" w:rsidRDefault="00CC6367">
            <w:pPr>
              <w:spacing w:after="0" w:line="240" w:lineRule="auto"/>
              <w:jc w:val="center"/>
              <w:rPr>
                <w:ins w:id="2701" w:author="Lane, Stefanie" w:date="2023-03-04T15:51:00Z"/>
                <w:rFonts w:ascii="Calibri" w:eastAsia="Times New Roman" w:hAnsi="Calibri" w:cs="Calibri"/>
                <w:color w:val="000000"/>
                <w:rPrChange w:id="2702" w:author="Lane, Stefanie" w:date="2023-03-04T15:51:00Z">
                  <w:rPr>
                    <w:ins w:id="2703" w:author="Lane, Stefanie" w:date="2023-03-04T15:51:00Z"/>
                  </w:rPr>
                </w:rPrChange>
              </w:rPr>
              <w:pPrChange w:id="2704" w:author="Lane, Stefanie" w:date="2023-03-04T15:51:00Z">
                <w:pPr>
                  <w:jc w:val="center"/>
                </w:pPr>
              </w:pPrChange>
            </w:pPr>
          </w:p>
        </w:tc>
        <w:tc>
          <w:tcPr>
            <w:tcW w:w="960" w:type="dxa"/>
            <w:tcBorders>
              <w:top w:val="single" w:sz="4" w:space="0" w:color="auto"/>
              <w:left w:val="nil"/>
              <w:bottom w:val="single" w:sz="4" w:space="0" w:color="auto"/>
              <w:right w:val="nil"/>
            </w:tcBorders>
            <w:shd w:val="clear" w:color="auto" w:fill="auto"/>
            <w:noWrap/>
            <w:vAlign w:val="bottom"/>
            <w:hideMark/>
          </w:tcPr>
          <w:p w14:paraId="24FDD0BE" w14:textId="77777777" w:rsidR="00CC6367" w:rsidRPr="00CC6367" w:rsidRDefault="00CC6367">
            <w:pPr>
              <w:spacing w:after="0" w:line="240" w:lineRule="auto"/>
              <w:jc w:val="center"/>
              <w:rPr>
                <w:ins w:id="2705" w:author="Lane, Stefanie" w:date="2023-03-04T15:51:00Z"/>
                <w:rFonts w:ascii="Calibri" w:eastAsia="Times New Roman" w:hAnsi="Calibri" w:cs="Calibri"/>
                <w:color w:val="000000"/>
                <w:rPrChange w:id="2706" w:author="Lane, Stefanie" w:date="2023-03-04T15:51:00Z">
                  <w:rPr>
                    <w:ins w:id="2707" w:author="Lane, Stefanie" w:date="2023-03-04T15:51:00Z"/>
                  </w:rPr>
                </w:rPrChange>
              </w:rPr>
              <w:pPrChange w:id="2708" w:author="Lane, Stefanie" w:date="2023-03-04T15:51:00Z">
                <w:pPr>
                  <w:jc w:val="center"/>
                </w:pPr>
              </w:pPrChange>
            </w:pPr>
            <w:ins w:id="2709" w:author="Lane, Stefanie" w:date="2023-03-04T15:51:00Z">
              <w:r w:rsidRPr="00CC6367">
                <w:rPr>
                  <w:rFonts w:ascii="Calibri" w:eastAsia="Times New Roman" w:hAnsi="Calibri" w:cs="Calibri"/>
                  <w:color w:val="000000"/>
                  <w:rPrChange w:id="2710" w:author="Lane, Stefanie" w:date="2023-03-04T15:51:00Z">
                    <w:rPr/>
                  </w:rPrChange>
                </w:rPr>
                <w:t>8.2</w:t>
              </w:r>
            </w:ins>
          </w:p>
        </w:tc>
        <w:tc>
          <w:tcPr>
            <w:tcW w:w="960" w:type="dxa"/>
            <w:tcBorders>
              <w:top w:val="single" w:sz="4" w:space="0" w:color="auto"/>
              <w:left w:val="nil"/>
              <w:bottom w:val="single" w:sz="4" w:space="0" w:color="auto"/>
              <w:right w:val="nil"/>
            </w:tcBorders>
            <w:shd w:val="clear" w:color="auto" w:fill="auto"/>
            <w:noWrap/>
            <w:vAlign w:val="bottom"/>
            <w:hideMark/>
          </w:tcPr>
          <w:p w14:paraId="383DD7C6" w14:textId="77777777" w:rsidR="00CC6367" w:rsidRPr="00CC6367" w:rsidRDefault="00CC6367">
            <w:pPr>
              <w:spacing w:after="0" w:line="240" w:lineRule="auto"/>
              <w:jc w:val="center"/>
              <w:rPr>
                <w:ins w:id="2711" w:author="Lane, Stefanie" w:date="2023-03-04T15:51:00Z"/>
                <w:rFonts w:ascii="Calibri" w:eastAsia="Times New Roman" w:hAnsi="Calibri" w:cs="Calibri"/>
                <w:color w:val="000000"/>
                <w:rPrChange w:id="2712" w:author="Lane, Stefanie" w:date="2023-03-04T15:51:00Z">
                  <w:rPr>
                    <w:ins w:id="2713" w:author="Lane, Stefanie" w:date="2023-03-04T15:51:00Z"/>
                  </w:rPr>
                </w:rPrChange>
              </w:rPr>
              <w:pPrChange w:id="2714" w:author="Lane, Stefanie" w:date="2023-03-04T15:51:00Z">
                <w:pPr>
                  <w:jc w:val="center"/>
                </w:pPr>
              </w:pPrChange>
            </w:pPr>
            <w:ins w:id="2715" w:author="Lane, Stefanie" w:date="2023-03-04T15:51:00Z">
              <w:r w:rsidRPr="00CC6367">
                <w:rPr>
                  <w:rFonts w:ascii="Calibri" w:eastAsia="Times New Roman" w:hAnsi="Calibri" w:cs="Calibri"/>
                  <w:color w:val="000000"/>
                  <w:rPrChange w:id="2716" w:author="Lane, Stefanie" w:date="2023-03-04T15:51:00Z">
                    <w:rPr/>
                  </w:rPrChange>
                </w:rPr>
                <w:t>3.1</w:t>
              </w:r>
            </w:ins>
          </w:p>
        </w:tc>
        <w:tc>
          <w:tcPr>
            <w:tcW w:w="960" w:type="dxa"/>
            <w:tcBorders>
              <w:top w:val="single" w:sz="4" w:space="0" w:color="auto"/>
              <w:left w:val="nil"/>
              <w:bottom w:val="single" w:sz="4" w:space="0" w:color="auto"/>
              <w:right w:val="nil"/>
            </w:tcBorders>
            <w:shd w:val="clear" w:color="auto" w:fill="auto"/>
            <w:noWrap/>
            <w:vAlign w:val="bottom"/>
            <w:hideMark/>
          </w:tcPr>
          <w:p w14:paraId="378B9D19" w14:textId="77777777" w:rsidR="00CC6367" w:rsidRPr="00CC6367" w:rsidRDefault="00CC6367">
            <w:pPr>
              <w:spacing w:after="0" w:line="240" w:lineRule="auto"/>
              <w:jc w:val="center"/>
              <w:rPr>
                <w:ins w:id="2717" w:author="Lane, Stefanie" w:date="2023-03-04T15:51:00Z"/>
                <w:rFonts w:ascii="Calibri" w:eastAsia="Times New Roman" w:hAnsi="Calibri" w:cs="Calibri"/>
                <w:color w:val="000000"/>
                <w:rPrChange w:id="2718" w:author="Lane, Stefanie" w:date="2023-03-04T15:51:00Z">
                  <w:rPr>
                    <w:ins w:id="2719" w:author="Lane, Stefanie" w:date="2023-03-04T15:51:00Z"/>
                  </w:rPr>
                </w:rPrChange>
              </w:rPr>
              <w:pPrChange w:id="2720" w:author="Lane, Stefanie" w:date="2023-03-04T15:51:00Z">
                <w:pPr>
                  <w:jc w:val="center"/>
                </w:pPr>
              </w:pPrChange>
            </w:pPr>
            <w:ins w:id="2721" w:author="Lane, Stefanie" w:date="2023-03-04T15:51:00Z">
              <w:r w:rsidRPr="00CC6367">
                <w:rPr>
                  <w:rFonts w:ascii="Calibri" w:eastAsia="Times New Roman" w:hAnsi="Calibri" w:cs="Calibri"/>
                  <w:color w:val="000000"/>
                  <w:rPrChange w:id="2722" w:author="Lane, Stefanie" w:date="2023-03-04T15:51:00Z">
                    <w:rPr/>
                  </w:rPrChange>
                </w:rPr>
                <w:t>5.1</w:t>
              </w:r>
            </w:ins>
          </w:p>
        </w:tc>
      </w:tr>
    </w:tbl>
    <w:p w14:paraId="6EB9A9FC" w14:textId="38A7F3E8" w:rsidR="003907B0" w:rsidDel="00CC6367" w:rsidRDefault="003907B0">
      <w:pPr>
        <w:pStyle w:val="Caption"/>
        <w:rPr>
          <w:del w:id="2723" w:author="Lane, Stefanie" w:date="2023-03-04T15:51:00Z"/>
          <w:i w:val="0"/>
          <w:iCs w:val="0"/>
          <w:color w:val="auto"/>
          <w:sz w:val="22"/>
          <w:szCs w:val="22"/>
        </w:rPr>
      </w:pPr>
    </w:p>
    <w:p w14:paraId="63447C27" w14:textId="032E71A8" w:rsidR="00D1126E" w:rsidDel="003907B0" w:rsidRDefault="00D1126E">
      <w:pPr>
        <w:pStyle w:val="Caption"/>
        <w:rPr>
          <w:del w:id="2724" w:author="Lane, Stefanie" w:date="2023-02-14T18:26:00Z"/>
          <w:i w:val="0"/>
          <w:iCs w:val="0"/>
          <w:color w:val="auto"/>
          <w:sz w:val="22"/>
          <w:szCs w:val="22"/>
        </w:rPr>
      </w:pPr>
    </w:p>
    <w:tbl>
      <w:tblPr>
        <w:tblW w:w="6280" w:type="dxa"/>
        <w:jc w:val="center"/>
        <w:tblLook w:val="04A0" w:firstRow="1" w:lastRow="0" w:firstColumn="1" w:lastColumn="0" w:noHBand="0" w:noVBand="1"/>
      </w:tblPr>
      <w:tblGrid>
        <w:gridCol w:w="1311"/>
        <w:gridCol w:w="1485"/>
        <w:gridCol w:w="960"/>
        <w:gridCol w:w="300"/>
        <w:gridCol w:w="1004"/>
        <w:gridCol w:w="1004"/>
        <w:gridCol w:w="1004"/>
      </w:tblGrid>
      <w:tr w:rsidR="00D1126E" w:rsidRPr="00D1126E" w:rsidDel="003907B0" w14:paraId="63CB65F6" w14:textId="77777777" w:rsidTr="00D1126E">
        <w:trPr>
          <w:divId w:val="1125733716"/>
          <w:trHeight w:val="470"/>
          <w:jc w:val="center"/>
          <w:del w:id="2725" w:author="Lane, Stefanie" w:date="2023-02-14T18:26:00Z"/>
        </w:trPr>
        <w:tc>
          <w:tcPr>
            <w:tcW w:w="1180" w:type="dxa"/>
            <w:tcBorders>
              <w:top w:val="nil"/>
              <w:left w:val="nil"/>
              <w:bottom w:val="nil"/>
              <w:right w:val="nil"/>
            </w:tcBorders>
            <w:shd w:val="clear" w:color="auto" w:fill="auto"/>
            <w:noWrap/>
            <w:vAlign w:val="bottom"/>
            <w:hideMark/>
          </w:tcPr>
          <w:p w14:paraId="0E7479AD" w14:textId="6810B033" w:rsidR="00D1126E" w:rsidRPr="00D1126E" w:rsidDel="003907B0" w:rsidRDefault="00D1126E" w:rsidP="00D1126E">
            <w:pPr>
              <w:spacing w:after="0" w:line="240" w:lineRule="auto"/>
              <w:rPr>
                <w:del w:id="2726" w:author="Lane, Stefanie" w:date="2023-02-14T18:26:00Z"/>
                <w:rFonts w:ascii="Times New Roman" w:eastAsia="Times New Roman" w:hAnsi="Times New Roman" w:cs="Times New Roman"/>
              </w:rPr>
            </w:pPr>
          </w:p>
        </w:tc>
        <w:tc>
          <w:tcPr>
            <w:tcW w:w="1920" w:type="dxa"/>
            <w:gridSpan w:val="2"/>
            <w:tcBorders>
              <w:top w:val="nil"/>
              <w:left w:val="nil"/>
              <w:bottom w:val="nil"/>
              <w:right w:val="nil"/>
            </w:tcBorders>
            <w:shd w:val="clear" w:color="auto" w:fill="auto"/>
            <w:noWrap/>
            <w:vAlign w:val="center"/>
            <w:hideMark/>
          </w:tcPr>
          <w:p w14:paraId="256CA403" w14:textId="77777777" w:rsidR="00D1126E" w:rsidRPr="00D1126E" w:rsidDel="003907B0" w:rsidRDefault="00D1126E" w:rsidP="00D1126E">
            <w:pPr>
              <w:spacing w:after="0" w:line="240" w:lineRule="auto"/>
              <w:jc w:val="center"/>
              <w:rPr>
                <w:del w:id="2727" w:author="Lane, Stefanie" w:date="2023-02-14T18:26:00Z"/>
                <w:rFonts w:ascii="Calibri" w:eastAsia="Times New Roman" w:hAnsi="Calibri" w:cs="Calibri"/>
                <w:b/>
                <w:bCs/>
                <w:color w:val="000000"/>
              </w:rPr>
            </w:pPr>
            <w:del w:id="2728" w:author="Lane, Stefanie" w:date="2023-02-14T18:26:00Z">
              <w:r w:rsidRPr="00D1126E" w:rsidDel="003907B0">
                <w:rPr>
                  <w:rFonts w:ascii="Calibri" w:eastAsia="Times New Roman" w:hAnsi="Calibri" w:cs="Calibri"/>
                  <w:b/>
                  <w:bCs/>
                  <w:color w:val="000000"/>
                </w:rPr>
                <w:delText>Plot-level components</w:delText>
              </w:r>
            </w:del>
          </w:p>
        </w:tc>
        <w:tc>
          <w:tcPr>
            <w:tcW w:w="300" w:type="dxa"/>
            <w:tcBorders>
              <w:top w:val="nil"/>
              <w:left w:val="nil"/>
              <w:bottom w:val="nil"/>
              <w:right w:val="nil"/>
            </w:tcBorders>
            <w:shd w:val="clear" w:color="auto" w:fill="auto"/>
            <w:noWrap/>
            <w:vAlign w:val="bottom"/>
            <w:hideMark/>
          </w:tcPr>
          <w:p w14:paraId="53DCC97A" w14:textId="77777777" w:rsidR="00D1126E" w:rsidRPr="00D1126E" w:rsidDel="003907B0" w:rsidRDefault="00D1126E" w:rsidP="00D1126E">
            <w:pPr>
              <w:spacing w:after="0" w:line="240" w:lineRule="auto"/>
              <w:jc w:val="center"/>
              <w:rPr>
                <w:del w:id="2729" w:author="Lane, Stefanie" w:date="2023-02-14T18:26:00Z"/>
                <w:rFonts w:ascii="Calibri" w:eastAsia="Times New Roman" w:hAnsi="Calibri" w:cs="Calibri"/>
                <w:b/>
                <w:bCs/>
                <w:color w:val="000000"/>
              </w:rPr>
            </w:pPr>
          </w:p>
        </w:tc>
        <w:tc>
          <w:tcPr>
            <w:tcW w:w="2880" w:type="dxa"/>
            <w:gridSpan w:val="3"/>
            <w:tcBorders>
              <w:top w:val="nil"/>
              <w:left w:val="nil"/>
              <w:bottom w:val="nil"/>
              <w:right w:val="nil"/>
            </w:tcBorders>
            <w:shd w:val="clear" w:color="auto" w:fill="auto"/>
            <w:noWrap/>
            <w:vAlign w:val="center"/>
            <w:hideMark/>
          </w:tcPr>
          <w:p w14:paraId="582A249C" w14:textId="77777777" w:rsidR="00D1126E" w:rsidRPr="00D1126E" w:rsidDel="003907B0" w:rsidRDefault="00D1126E" w:rsidP="00D1126E">
            <w:pPr>
              <w:spacing w:after="0" w:line="240" w:lineRule="auto"/>
              <w:jc w:val="center"/>
              <w:rPr>
                <w:del w:id="2730" w:author="Lane, Stefanie" w:date="2023-02-14T18:26:00Z"/>
                <w:rFonts w:ascii="Calibri" w:eastAsia="Times New Roman" w:hAnsi="Calibri" w:cs="Calibri"/>
                <w:b/>
                <w:bCs/>
                <w:color w:val="000000"/>
              </w:rPr>
            </w:pPr>
            <w:del w:id="2731" w:author="Lane, Stefanie" w:date="2023-02-14T18:26:00Z">
              <w:r w:rsidRPr="00D1126E" w:rsidDel="003907B0">
                <w:rPr>
                  <w:rFonts w:ascii="Calibri" w:eastAsia="Times New Roman" w:hAnsi="Calibri" w:cs="Calibri"/>
                  <w:b/>
                  <w:bCs/>
                  <w:color w:val="000000"/>
                </w:rPr>
                <w:delText>Diversity components</w:delText>
              </w:r>
            </w:del>
          </w:p>
        </w:tc>
      </w:tr>
      <w:tr w:rsidR="00D1126E" w:rsidRPr="00D1126E" w:rsidDel="003907B0" w14:paraId="155AECCE" w14:textId="77777777" w:rsidTr="00D1126E">
        <w:trPr>
          <w:divId w:val="1125733716"/>
          <w:trHeight w:val="780"/>
          <w:jc w:val="center"/>
          <w:del w:id="2732" w:author="Lane, Stefanie" w:date="2023-02-14T18:26:00Z"/>
        </w:trPr>
        <w:tc>
          <w:tcPr>
            <w:tcW w:w="1180" w:type="dxa"/>
            <w:tcBorders>
              <w:top w:val="nil"/>
              <w:left w:val="nil"/>
              <w:bottom w:val="nil"/>
              <w:right w:val="nil"/>
            </w:tcBorders>
            <w:shd w:val="clear" w:color="auto" w:fill="auto"/>
            <w:vAlign w:val="center"/>
            <w:hideMark/>
          </w:tcPr>
          <w:p w14:paraId="0D1380C9" w14:textId="77777777" w:rsidR="00D1126E" w:rsidRPr="00D1126E" w:rsidDel="003907B0" w:rsidRDefault="00D1126E" w:rsidP="00D1126E">
            <w:pPr>
              <w:spacing w:after="0" w:line="240" w:lineRule="auto"/>
              <w:jc w:val="center"/>
              <w:rPr>
                <w:del w:id="2733" w:author="Lane, Stefanie" w:date="2023-02-14T18:26:00Z"/>
                <w:rFonts w:ascii="Calibri" w:eastAsia="Times New Roman" w:hAnsi="Calibri" w:cs="Calibri"/>
                <w:b/>
                <w:bCs/>
                <w:color w:val="000000"/>
              </w:rPr>
            </w:pPr>
            <w:del w:id="2734" w:author="Lane, Stefanie" w:date="2023-02-14T18:26:00Z">
              <w:r w:rsidRPr="00D1126E" w:rsidDel="003907B0">
                <w:rPr>
                  <w:rFonts w:ascii="Calibri" w:eastAsia="Times New Roman" w:hAnsi="Calibri" w:cs="Calibri"/>
                  <w:b/>
                  <w:bCs/>
                  <w:color w:val="000000"/>
                </w:rPr>
                <w:delText>Assemblage</w:delText>
              </w:r>
            </w:del>
          </w:p>
        </w:tc>
        <w:tc>
          <w:tcPr>
            <w:tcW w:w="960" w:type="dxa"/>
            <w:tcBorders>
              <w:top w:val="nil"/>
              <w:left w:val="nil"/>
              <w:bottom w:val="nil"/>
              <w:right w:val="nil"/>
            </w:tcBorders>
            <w:shd w:val="clear" w:color="auto" w:fill="auto"/>
            <w:vAlign w:val="center"/>
            <w:hideMark/>
          </w:tcPr>
          <w:p w14:paraId="40406082" w14:textId="691D00C2" w:rsidR="00D1126E" w:rsidRPr="00D1126E" w:rsidDel="003907B0" w:rsidRDefault="00D1126E" w:rsidP="00D1126E">
            <w:pPr>
              <w:spacing w:after="0" w:line="240" w:lineRule="auto"/>
              <w:jc w:val="center"/>
              <w:rPr>
                <w:del w:id="2735" w:author="Lane, Stefanie" w:date="2023-02-14T18:26:00Z"/>
                <w:rFonts w:ascii="Calibri" w:eastAsia="Times New Roman" w:hAnsi="Calibri" w:cs="Calibri"/>
                <w:b/>
                <w:bCs/>
                <w:color w:val="000000"/>
              </w:rPr>
            </w:pPr>
            <w:del w:id="2736" w:author="Lane, Stefanie" w:date="2023-02-14T18:26:00Z">
              <w:r w:rsidRPr="00D1126E" w:rsidDel="003907B0">
                <w:rPr>
                  <w:rFonts w:ascii="Calibri" w:eastAsia="Times New Roman" w:hAnsi="Calibri" w:cs="Calibri"/>
                  <w:b/>
                  <w:bCs/>
                  <w:color w:val="000000"/>
                </w:rPr>
                <w:delText>No. quadrats</w:delText>
              </w:r>
            </w:del>
            <w:ins w:id="2737" w:author="Stefanie Lane" w:date="2023-02-06T12:12:00Z">
              <w:del w:id="2738" w:author="Lane, Stefanie" w:date="2023-02-14T18:26:00Z">
                <w:r w:rsidR="00AF1CB6" w:rsidDel="003907B0">
                  <w:rPr>
                    <w:rFonts w:ascii="Calibri" w:eastAsia="Times New Roman" w:hAnsi="Calibri" w:cs="Calibri"/>
                    <w:b/>
                    <w:bCs/>
                    <w:color w:val="000000"/>
                  </w:rPr>
                  <w:delText>plots</w:delText>
                </w:r>
              </w:del>
            </w:ins>
          </w:p>
        </w:tc>
        <w:tc>
          <w:tcPr>
            <w:tcW w:w="960" w:type="dxa"/>
            <w:tcBorders>
              <w:top w:val="nil"/>
              <w:left w:val="nil"/>
              <w:bottom w:val="nil"/>
              <w:right w:val="nil"/>
            </w:tcBorders>
            <w:shd w:val="clear" w:color="auto" w:fill="auto"/>
            <w:vAlign w:val="center"/>
            <w:hideMark/>
          </w:tcPr>
          <w:p w14:paraId="00C32BA1" w14:textId="77777777" w:rsidR="00D1126E" w:rsidRPr="00D1126E" w:rsidDel="003907B0" w:rsidRDefault="00D1126E" w:rsidP="00D1126E">
            <w:pPr>
              <w:spacing w:after="0" w:line="240" w:lineRule="auto"/>
              <w:jc w:val="center"/>
              <w:rPr>
                <w:del w:id="2739" w:author="Lane, Stefanie" w:date="2023-02-14T18:26:00Z"/>
                <w:rFonts w:ascii="Calibri" w:eastAsia="Times New Roman" w:hAnsi="Calibri" w:cs="Calibri"/>
                <w:b/>
                <w:bCs/>
                <w:color w:val="000000"/>
              </w:rPr>
            </w:pPr>
            <w:del w:id="2740" w:author="Lane, Stefanie" w:date="2023-02-14T18:26:00Z">
              <w:r w:rsidRPr="00D1126E" w:rsidDel="003907B0">
                <w:rPr>
                  <w:rFonts w:ascii="Calibri" w:eastAsia="Times New Roman" w:hAnsi="Calibri" w:cs="Calibri"/>
                  <w:b/>
                  <w:bCs/>
                  <w:color w:val="000000"/>
                </w:rPr>
                <w:delText>No. species</w:delText>
              </w:r>
            </w:del>
          </w:p>
        </w:tc>
        <w:tc>
          <w:tcPr>
            <w:tcW w:w="300" w:type="dxa"/>
            <w:tcBorders>
              <w:top w:val="nil"/>
              <w:left w:val="nil"/>
              <w:bottom w:val="nil"/>
              <w:right w:val="nil"/>
            </w:tcBorders>
            <w:shd w:val="clear" w:color="auto" w:fill="auto"/>
            <w:vAlign w:val="center"/>
            <w:hideMark/>
          </w:tcPr>
          <w:p w14:paraId="5A6D6F24" w14:textId="77777777" w:rsidR="00D1126E" w:rsidRPr="00D1126E" w:rsidDel="003907B0" w:rsidRDefault="00D1126E" w:rsidP="00D1126E">
            <w:pPr>
              <w:spacing w:after="0" w:line="240" w:lineRule="auto"/>
              <w:jc w:val="center"/>
              <w:rPr>
                <w:del w:id="2741" w:author="Lane, Stefanie" w:date="2023-02-14T18:26:00Z"/>
                <w:rFonts w:ascii="Calibri" w:eastAsia="Times New Roman" w:hAnsi="Calibri" w:cs="Calibri"/>
                <w:b/>
                <w:bCs/>
                <w:color w:val="000000"/>
              </w:rPr>
            </w:pPr>
          </w:p>
        </w:tc>
        <w:tc>
          <w:tcPr>
            <w:tcW w:w="960" w:type="dxa"/>
            <w:tcBorders>
              <w:top w:val="nil"/>
              <w:left w:val="nil"/>
              <w:bottom w:val="nil"/>
              <w:right w:val="nil"/>
            </w:tcBorders>
            <w:shd w:val="clear" w:color="auto" w:fill="auto"/>
            <w:vAlign w:val="center"/>
            <w:hideMark/>
          </w:tcPr>
          <w:p w14:paraId="334DA600" w14:textId="77777777" w:rsidR="00D1126E" w:rsidRPr="00D1126E" w:rsidDel="003907B0" w:rsidRDefault="00D1126E" w:rsidP="00D1126E">
            <w:pPr>
              <w:spacing w:after="0" w:line="240" w:lineRule="auto"/>
              <w:jc w:val="center"/>
              <w:rPr>
                <w:del w:id="2742" w:author="Lane, Stefanie" w:date="2023-02-14T18:26:00Z"/>
                <w:rFonts w:ascii="Calibri" w:eastAsia="Times New Roman" w:hAnsi="Calibri" w:cs="Calibri"/>
                <w:b/>
                <w:bCs/>
                <w:color w:val="000000"/>
              </w:rPr>
            </w:pPr>
            <w:del w:id="2743" w:author="Lane, Stefanie" w:date="2023-02-14T18:26:00Z">
              <w:r w:rsidRPr="00D1126E" w:rsidDel="003907B0">
                <w:rPr>
                  <w:rFonts w:ascii="Calibri" w:eastAsia="Times New Roman" w:hAnsi="Calibri" w:cs="Calibri"/>
                  <w:b/>
                  <w:bCs/>
                  <w:color w:val="000000"/>
                </w:rPr>
                <w:delText>α diversity</w:delText>
              </w:r>
            </w:del>
          </w:p>
        </w:tc>
        <w:tc>
          <w:tcPr>
            <w:tcW w:w="960" w:type="dxa"/>
            <w:tcBorders>
              <w:top w:val="nil"/>
              <w:left w:val="nil"/>
              <w:bottom w:val="nil"/>
              <w:right w:val="nil"/>
            </w:tcBorders>
            <w:shd w:val="clear" w:color="auto" w:fill="auto"/>
            <w:vAlign w:val="center"/>
            <w:hideMark/>
          </w:tcPr>
          <w:p w14:paraId="44E61ED9" w14:textId="77777777" w:rsidR="00D1126E" w:rsidRPr="00D1126E" w:rsidDel="003907B0" w:rsidRDefault="00D1126E" w:rsidP="00D1126E">
            <w:pPr>
              <w:spacing w:after="0" w:line="240" w:lineRule="auto"/>
              <w:jc w:val="center"/>
              <w:rPr>
                <w:del w:id="2744" w:author="Lane, Stefanie" w:date="2023-02-14T18:26:00Z"/>
                <w:rFonts w:ascii="Calibri" w:eastAsia="Times New Roman" w:hAnsi="Calibri" w:cs="Calibri"/>
                <w:b/>
                <w:bCs/>
                <w:color w:val="000000"/>
              </w:rPr>
            </w:pPr>
            <w:del w:id="2745" w:author="Lane, Stefanie" w:date="2023-02-14T18:26:00Z">
              <w:r w:rsidRPr="00D1126E" w:rsidDel="003907B0">
                <w:rPr>
                  <w:rFonts w:ascii="Calibri" w:eastAsia="Times New Roman" w:hAnsi="Calibri" w:cs="Calibri"/>
                  <w:b/>
                  <w:bCs/>
                  <w:color w:val="000000"/>
                </w:rPr>
                <w:delText>α diversity sd</w:delText>
              </w:r>
            </w:del>
          </w:p>
        </w:tc>
        <w:tc>
          <w:tcPr>
            <w:tcW w:w="960" w:type="dxa"/>
            <w:tcBorders>
              <w:top w:val="nil"/>
              <w:left w:val="nil"/>
              <w:bottom w:val="nil"/>
              <w:right w:val="nil"/>
            </w:tcBorders>
            <w:shd w:val="clear" w:color="auto" w:fill="auto"/>
            <w:vAlign w:val="center"/>
            <w:hideMark/>
          </w:tcPr>
          <w:p w14:paraId="4B3A444C" w14:textId="77777777" w:rsidR="00D1126E" w:rsidRPr="00D1126E" w:rsidDel="003907B0" w:rsidRDefault="00D1126E" w:rsidP="00D1126E">
            <w:pPr>
              <w:spacing w:after="0" w:line="240" w:lineRule="auto"/>
              <w:jc w:val="center"/>
              <w:rPr>
                <w:del w:id="2746" w:author="Lane, Stefanie" w:date="2023-02-14T18:26:00Z"/>
                <w:rFonts w:ascii="Calibri" w:eastAsia="Times New Roman" w:hAnsi="Calibri" w:cs="Calibri"/>
                <w:b/>
                <w:bCs/>
                <w:color w:val="000000"/>
              </w:rPr>
            </w:pPr>
            <w:del w:id="2747" w:author="Lane, Stefanie" w:date="2023-02-14T18:26:00Z">
              <w:r w:rsidRPr="00D1126E" w:rsidDel="003907B0">
                <w:rPr>
                  <w:rFonts w:ascii="Calibri" w:eastAsia="Times New Roman" w:hAnsi="Calibri" w:cs="Calibri"/>
                  <w:b/>
                  <w:bCs/>
                  <w:color w:val="000000"/>
                </w:rPr>
                <w:delText>β diversity</w:delText>
              </w:r>
            </w:del>
          </w:p>
        </w:tc>
      </w:tr>
      <w:tr w:rsidR="00D1126E" w:rsidRPr="00D1126E" w:rsidDel="003907B0" w14:paraId="1CB2AD06" w14:textId="77777777" w:rsidTr="00D1126E">
        <w:trPr>
          <w:divId w:val="1125733716"/>
          <w:trHeight w:val="290"/>
          <w:jc w:val="center"/>
          <w:del w:id="2748" w:author="Lane, Stefanie" w:date="2023-02-14T18:26:00Z"/>
        </w:trPr>
        <w:tc>
          <w:tcPr>
            <w:tcW w:w="1180" w:type="dxa"/>
            <w:tcBorders>
              <w:top w:val="nil"/>
              <w:left w:val="nil"/>
              <w:bottom w:val="nil"/>
              <w:right w:val="nil"/>
            </w:tcBorders>
            <w:shd w:val="clear" w:color="auto" w:fill="auto"/>
            <w:vAlign w:val="bottom"/>
            <w:hideMark/>
          </w:tcPr>
          <w:p w14:paraId="5C3B6277" w14:textId="77777777" w:rsidR="00D1126E" w:rsidRPr="00D1126E" w:rsidDel="003907B0" w:rsidRDefault="00D1126E" w:rsidP="00D1126E">
            <w:pPr>
              <w:spacing w:after="0" w:line="240" w:lineRule="auto"/>
              <w:rPr>
                <w:del w:id="2749" w:author="Lane, Stefanie" w:date="2023-02-14T18:26:00Z"/>
                <w:rFonts w:ascii="Calibri" w:eastAsia="Times New Roman" w:hAnsi="Calibri" w:cs="Calibri"/>
                <w:b/>
                <w:bCs/>
                <w:color w:val="000000"/>
              </w:rPr>
            </w:pPr>
            <w:del w:id="2750" w:author="Lane, Stefanie" w:date="2023-02-14T18:26:00Z">
              <w:r w:rsidRPr="00D1126E" w:rsidDel="003907B0">
                <w:rPr>
                  <w:rFonts w:ascii="Calibri" w:eastAsia="Times New Roman" w:hAnsi="Calibri" w:cs="Calibri"/>
                  <w:b/>
                  <w:bCs/>
                  <w:color w:val="000000"/>
                </w:rPr>
                <w:delText>Sedge</w:delText>
              </w:r>
            </w:del>
          </w:p>
        </w:tc>
        <w:tc>
          <w:tcPr>
            <w:tcW w:w="960" w:type="dxa"/>
            <w:tcBorders>
              <w:top w:val="nil"/>
              <w:left w:val="nil"/>
              <w:bottom w:val="nil"/>
              <w:right w:val="nil"/>
            </w:tcBorders>
            <w:shd w:val="clear" w:color="auto" w:fill="auto"/>
            <w:noWrap/>
            <w:vAlign w:val="bottom"/>
            <w:hideMark/>
          </w:tcPr>
          <w:p w14:paraId="6D3D61F1" w14:textId="77777777" w:rsidR="00D1126E" w:rsidRPr="00D1126E" w:rsidDel="003907B0" w:rsidRDefault="00D1126E" w:rsidP="00D1126E">
            <w:pPr>
              <w:spacing w:after="0" w:line="240" w:lineRule="auto"/>
              <w:rPr>
                <w:del w:id="2751" w:author="Lane, Stefanie" w:date="2023-02-14T18:26:00Z"/>
                <w:rFonts w:ascii="Calibri" w:eastAsia="Times New Roman" w:hAnsi="Calibri" w:cs="Calibri"/>
                <w:b/>
                <w:bCs/>
                <w:color w:val="000000"/>
              </w:rPr>
            </w:pPr>
          </w:p>
        </w:tc>
        <w:tc>
          <w:tcPr>
            <w:tcW w:w="960" w:type="dxa"/>
            <w:tcBorders>
              <w:top w:val="nil"/>
              <w:left w:val="nil"/>
              <w:bottom w:val="nil"/>
              <w:right w:val="nil"/>
            </w:tcBorders>
            <w:shd w:val="clear" w:color="auto" w:fill="auto"/>
            <w:noWrap/>
            <w:vAlign w:val="bottom"/>
            <w:hideMark/>
          </w:tcPr>
          <w:p w14:paraId="66E35E46" w14:textId="77777777" w:rsidR="00D1126E" w:rsidRPr="00D1126E" w:rsidDel="003907B0" w:rsidRDefault="00D1126E" w:rsidP="00D1126E">
            <w:pPr>
              <w:spacing w:after="0" w:line="240" w:lineRule="auto"/>
              <w:rPr>
                <w:del w:id="2752" w:author="Lane, Stefanie" w:date="2023-02-14T18:26:00Z"/>
                <w:rFonts w:ascii="Times New Roman" w:eastAsia="Times New Roman" w:hAnsi="Times New Roman" w:cs="Times New Roman"/>
              </w:rPr>
            </w:pPr>
          </w:p>
        </w:tc>
        <w:tc>
          <w:tcPr>
            <w:tcW w:w="300" w:type="dxa"/>
            <w:tcBorders>
              <w:top w:val="nil"/>
              <w:left w:val="nil"/>
              <w:bottom w:val="nil"/>
              <w:right w:val="nil"/>
            </w:tcBorders>
            <w:shd w:val="clear" w:color="auto" w:fill="auto"/>
            <w:noWrap/>
            <w:vAlign w:val="bottom"/>
            <w:hideMark/>
          </w:tcPr>
          <w:p w14:paraId="3BA489DB" w14:textId="77777777" w:rsidR="00D1126E" w:rsidRPr="00D1126E" w:rsidDel="003907B0" w:rsidRDefault="00D1126E" w:rsidP="00D1126E">
            <w:pPr>
              <w:spacing w:after="0" w:line="240" w:lineRule="auto"/>
              <w:rPr>
                <w:del w:id="2753" w:author="Lane, Stefanie" w:date="2023-02-14T18:26:00Z"/>
                <w:rFonts w:ascii="Times New Roman" w:eastAsia="Times New Roman" w:hAnsi="Times New Roman" w:cs="Times New Roman"/>
              </w:rPr>
            </w:pPr>
          </w:p>
        </w:tc>
        <w:tc>
          <w:tcPr>
            <w:tcW w:w="960" w:type="dxa"/>
            <w:tcBorders>
              <w:top w:val="nil"/>
              <w:left w:val="nil"/>
              <w:bottom w:val="nil"/>
              <w:right w:val="nil"/>
            </w:tcBorders>
            <w:shd w:val="clear" w:color="auto" w:fill="auto"/>
            <w:noWrap/>
            <w:vAlign w:val="bottom"/>
            <w:hideMark/>
          </w:tcPr>
          <w:p w14:paraId="32497C03" w14:textId="77777777" w:rsidR="00D1126E" w:rsidRPr="00D1126E" w:rsidDel="003907B0" w:rsidRDefault="00D1126E" w:rsidP="00D1126E">
            <w:pPr>
              <w:spacing w:after="0" w:line="240" w:lineRule="auto"/>
              <w:rPr>
                <w:del w:id="2754" w:author="Lane, Stefanie" w:date="2023-02-14T18:26:00Z"/>
                <w:rFonts w:ascii="Times New Roman" w:eastAsia="Times New Roman" w:hAnsi="Times New Roman" w:cs="Times New Roman"/>
              </w:rPr>
            </w:pPr>
          </w:p>
        </w:tc>
        <w:tc>
          <w:tcPr>
            <w:tcW w:w="960" w:type="dxa"/>
            <w:tcBorders>
              <w:top w:val="nil"/>
              <w:left w:val="nil"/>
              <w:bottom w:val="nil"/>
              <w:right w:val="nil"/>
            </w:tcBorders>
            <w:shd w:val="clear" w:color="auto" w:fill="auto"/>
            <w:noWrap/>
            <w:vAlign w:val="bottom"/>
            <w:hideMark/>
          </w:tcPr>
          <w:p w14:paraId="482756AE" w14:textId="77777777" w:rsidR="00D1126E" w:rsidRPr="00D1126E" w:rsidDel="003907B0" w:rsidRDefault="00D1126E" w:rsidP="00D1126E">
            <w:pPr>
              <w:spacing w:after="0" w:line="240" w:lineRule="auto"/>
              <w:rPr>
                <w:del w:id="2755" w:author="Lane, Stefanie" w:date="2023-02-14T18:26:00Z"/>
                <w:rFonts w:ascii="Times New Roman" w:eastAsia="Times New Roman" w:hAnsi="Times New Roman" w:cs="Times New Roman"/>
              </w:rPr>
            </w:pPr>
          </w:p>
        </w:tc>
        <w:tc>
          <w:tcPr>
            <w:tcW w:w="960" w:type="dxa"/>
            <w:tcBorders>
              <w:top w:val="nil"/>
              <w:left w:val="nil"/>
              <w:bottom w:val="nil"/>
              <w:right w:val="nil"/>
            </w:tcBorders>
            <w:shd w:val="clear" w:color="auto" w:fill="auto"/>
            <w:noWrap/>
            <w:vAlign w:val="bottom"/>
            <w:hideMark/>
          </w:tcPr>
          <w:p w14:paraId="28353804" w14:textId="77777777" w:rsidR="00D1126E" w:rsidRPr="00D1126E" w:rsidDel="003907B0" w:rsidRDefault="00D1126E" w:rsidP="00D1126E">
            <w:pPr>
              <w:spacing w:after="0" w:line="240" w:lineRule="auto"/>
              <w:rPr>
                <w:del w:id="2756" w:author="Lane, Stefanie" w:date="2023-02-14T18:26:00Z"/>
                <w:rFonts w:ascii="Times New Roman" w:eastAsia="Times New Roman" w:hAnsi="Times New Roman" w:cs="Times New Roman"/>
              </w:rPr>
            </w:pPr>
          </w:p>
        </w:tc>
      </w:tr>
      <w:tr w:rsidR="00D1126E" w:rsidRPr="00D1126E" w:rsidDel="003907B0" w14:paraId="28C89079" w14:textId="77777777" w:rsidTr="00D1126E">
        <w:trPr>
          <w:divId w:val="1125733716"/>
          <w:trHeight w:val="290"/>
          <w:jc w:val="center"/>
          <w:del w:id="2757" w:author="Lane, Stefanie" w:date="2023-02-14T18:26:00Z"/>
        </w:trPr>
        <w:tc>
          <w:tcPr>
            <w:tcW w:w="1180" w:type="dxa"/>
            <w:tcBorders>
              <w:top w:val="single" w:sz="4" w:space="0" w:color="auto"/>
              <w:left w:val="nil"/>
              <w:bottom w:val="single" w:sz="4" w:space="0" w:color="auto"/>
              <w:right w:val="nil"/>
            </w:tcBorders>
            <w:shd w:val="clear" w:color="auto" w:fill="auto"/>
            <w:noWrap/>
            <w:vAlign w:val="bottom"/>
            <w:hideMark/>
          </w:tcPr>
          <w:p w14:paraId="0DA4822B" w14:textId="77777777" w:rsidR="00D1126E" w:rsidRPr="00D1126E" w:rsidDel="003907B0" w:rsidRDefault="00D1126E" w:rsidP="00D1126E">
            <w:pPr>
              <w:spacing w:after="0" w:line="240" w:lineRule="auto"/>
              <w:jc w:val="right"/>
              <w:rPr>
                <w:del w:id="2758" w:author="Lane, Stefanie" w:date="2023-02-14T18:26:00Z"/>
                <w:rFonts w:ascii="Calibri" w:eastAsia="Times New Roman" w:hAnsi="Calibri" w:cs="Calibri"/>
                <w:color w:val="000000"/>
              </w:rPr>
            </w:pPr>
            <w:del w:id="2759" w:author="Lane, Stefanie" w:date="2023-02-14T18:26:00Z">
              <w:r w:rsidRPr="00D1126E" w:rsidDel="003907B0">
                <w:rPr>
                  <w:rFonts w:ascii="Calibri" w:eastAsia="Times New Roman" w:hAnsi="Calibri" w:cs="Calibri"/>
                  <w:color w:val="000000"/>
                </w:rPr>
                <w:delText>1979</w:delText>
              </w:r>
            </w:del>
          </w:p>
        </w:tc>
        <w:tc>
          <w:tcPr>
            <w:tcW w:w="960" w:type="dxa"/>
            <w:tcBorders>
              <w:top w:val="single" w:sz="4" w:space="0" w:color="auto"/>
              <w:left w:val="nil"/>
              <w:bottom w:val="single" w:sz="4" w:space="0" w:color="auto"/>
              <w:right w:val="nil"/>
            </w:tcBorders>
            <w:shd w:val="clear" w:color="auto" w:fill="auto"/>
            <w:noWrap/>
            <w:vAlign w:val="bottom"/>
            <w:hideMark/>
          </w:tcPr>
          <w:p w14:paraId="7B226DEE" w14:textId="77777777" w:rsidR="00D1126E" w:rsidRPr="00D1126E" w:rsidDel="003907B0" w:rsidRDefault="00D1126E" w:rsidP="00D1126E">
            <w:pPr>
              <w:spacing w:after="0" w:line="240" w:lineRule="auto"/>
              <w:jc w:val="center"/>
              <w:rPr>
                <w:del w:id="2760" w:author="Lane, Stefanie" w:date="2023-02-14T18:26:00Z"/>
                <w:rFonts w:ascii="Calibri" w:eastAsia="Times New Roman" w:hAnsi="Calibri" w:cs="Calibri"/>
                <w:color w:val="000000"/>
              </w:rPr>
            </w:pPr>
            <w:del w:id="2761" w:author="Lane, Stefanie" w:date="2023-02-14T18:26:00Z">
              <w:r w:rsidRPr="00D1126E" w:rsidDel="003907B0">
                <w:rPr>
                  <w:rFonts w:ascii="Calibri" w:eastAsia="Times New Roman" w:hAnsi="Calibri" w:cs="Calibri"/>
                  <w:color w:val="000000"/>
                </w:rPr>
                <w:delText>18</w:delText>
              </w:r>
            </w:del>
          </w:p>
        </w:tc>
        <w:tc>
          <w:tcPr>
            <w:tcW w:w="960" w:type="dxa"/>
            <w:tcBorders>
              <w:top w:val="single" w:sz="4" w:space="0" w:color="auto"/>
              <w:left w:val="nil"/>
              <w:bottom w:val="single" w:sz="4" w:space="0" w:color="auto"/>
              <w:right w:val="nil"/>
            </w:tcBorders>
            <w:shd w:val="clear" w:color="auto" w:fill="auto"/>
            <w:noWrap/>
            <w:vAlign w:val="bottom"/>
            <w:hideMark/>
          </w:tcPr>
          <w:p w14:paraId="72E03A25" w14:textId="77777777" w:rsidR="00D1126E" w:rsidRPr="00D1126E" w:rsidDel="003907B0" w:rsidRDefault="00D1126E" w:rsidP="00D1126E">
            <w:pPr>
              <w:spacing w:after="0" w:line="240" w:lineRule="auto"/>
              <w:jc w:val="center"/>
              <w:rPr>
                <w:del w:id="2762" w:author="Lane, Stefanie" w:date="2023-02-14T18:26:00Z"/>
                <w:rFonts w:ascii="Calibri" w:eastAsia="Times New Roman" w:hAnsi="Calibri" w:cs="Calibri"/>
                <w:color w:val="000000"/>
              </w:rPr>
            </w:pPr>
            <w:del w:id="2763" w:author="Lane, Stefanie" w:date="2023-02-14T18:26:00Z">
              <w:r w:rsidRPr="00D1126E" w:rsidDel="003907B0">
                <w:rPr>
                  <w:rFonts w:ascii="Calibri" w:eastAsia="Times New Roman" w:hAnsi="Calibri" w:cs="Calibri"/>
                  <w:color w:val="000000"/>
                </w:rPr>
                <w:delText>32.3</w:delText>
              </w:r>
            </w:del>
          </w:p>
        </w:tc>
        <w:tc>
          <w:tcPr>
            <w:tcW w:w="300" w:type="dxa"/>
            <w:tcBorders>
              <w:top w:val="nil"/>
              <w:left w:val="nil"/>
              <w:bottom w:val="nil"/>
              <w:right w:val="nil"/>
            </w:tcBorders>
            <w:shd w:val="clear" w:color="auto" w:fill="auto"/>
            <w:noWrap/>
            <w:vAlign w:val="bottom"/>
            <w:hideMark/>
          </w:tcPr>
          <w:p w14:paraId="1F2392DB" w14:textId="77777777" w:rsidR="00D1126E" w:rsidRPr="00D1126E" w:rsidDel="003907B0" w:rsidRDefault="00D1126E" w:rsidP="00D1126E">
            <w:pPr>
              <w:spacing w:after="0" w:line="240" w:lineRule="auto"/>
              <w:jc w:val="center"/>
              <w:rPr>
                <w:del w:id="2764" w:author="Lane, Stefanie" w:date="2023-02-14T18:26:00Z"/>
                <w:rFonts w:ascii="Calibri" w:eastAsia="Times New Roman" w:hAnsi="Calibri" w:cs="Calibri"/>
                <w:color w:val="000000"/>
              </w:rPr>
            </w:pPr>
          </w:p>
        </w:tc>
        <w:tc>
          <w:tcPr>
            <w:tcW w:w="960" w:type="dxa"/>
            <w:tcBorders>
              <w:top w:val="single" w:sz="4" w:space="0" w:color="auto"/>
              <w:left w:val="nil"/>
              <w:bottom w:val="single" w:sz="4" w:space="0" w:color="auto"/>
              <w:right w:val="nil"/>
            </w:tcBorders>
            <w:shd w:val="clear" w:color="auto" w:fill="auto"/>
            <w:noWrap/>
            <w:vAlign w:val="bottom"/>
            <w:hideMark/>
          </w:tcPr>
          <w:p w14:paraId="32C5A750" w14:textId="77777777" w:rsidR="00D1126E" w:rsidRPr="00D1126E" w:rsidDel="003907B0" w:rsidRDefault="00D1126E" w:rsidP="00D1126E">
            <w:pPr>
              <w:spacing w:after="0" w:line="240" w:lineRule="auto"/>
              <w:jc w:val="center"/>
              <w:rPr>
                <w:del w:id="2765" w:author="Lane, Stefanie" w:date="2023-02-14T18:26:00Z"/>
                <w:rFonts w:ascii="Calibri" w:eastAsia="Times New Roman" w:hAnsi="Calibri" w:cs="Calibri"/>
                <w:color w:val="000000"/>
              </w:rPr>
            </w:pPr>
            <w:del w:id="2766" w:author="Lane, Stefanie" w:date="2023-02-14T18:26:00Z">
              <w:r w:rsidRPr="00D1126E" w:rsidDel="003907B0">
                <w:rPr>
                  <w:rFonts w:ascii="Calibri" w:eastAsia="Times New Roman" w:hAnsi="Calibri" w:cs="Calibri"/>
                  <w:color w:val="000000"/>
                </w:rPr>
                <w:delText>10.67</w:delText>
              </w:r>
            </w:del>
          </w:p>
        </w:tc>
        <w:tc>
          <w:tcPr>
            <w:tcW w:w="960" w:type="dxa"/>
            <w:tcBorders>
              <w:top w:val="single" w:sz="4" w:space="0" w:color="auto"/>
              <w:left w:val="nil"/>
              <w:bottom w:val="single" w:sz="4" w:space="0" w:color="auto"/>
              <w:right w:val="nil"/>
            </w:tcBorders>
            <w:shd w:val="clear" w:color="auto" w:fill="auto"/>
            <w:noWrap/>
            <w:vAlign w:val="bottom"/>
            <w:hideMark/>
          </w:tcPr>
          <w:p w14:paraId="63B0740A" w14:textId="77777777" w:rsidR="00D1126E" w:rsidRPr="00D1126E" w:rsidDel="003907B0" w:rsidRDefault="00D1126E" w:rsidP="00D1126E">
            <w:pPr>
              <w:spacing w:after="0" w:line="240" w:lineRule="auto"/>
              <w:jc w:val="center"/>
              <w:rPr>
                <w:del w:id="2767" w:author="Lane, Stefanie" w:date="2023-02-14T18:26:00Z"/>
                <w:rFonts w:ascii="Calibri" w:eastAsia="Times New Roman" w:hAnsi="Calibri" w:cs="Calibri"/>
                <w:color w:val="000000"/>
              </w:rPr>
            </w:pPr>
            <w:del w:id="2768" w:author="Lane, Stefanie" w:date="2023-02-14T18:26:00Z">
              <w:r w:rsidRPr="00D1126E" w:rsidDel="003907B0">
                <w:rPr>
                  <w:rFonts w:ascii="Calibri" w:eastAsia="Times New Roman" w:hAnsi="Calibri" w:cs="Calibri"/>
                  <w:color w:val="000000"/>
                </w:rPr>
                <w:delText>2.34</w:delText>
              </w:r>
            </w:del>
          </w:p>
        </w:tc>
        <w:tc>
          <w:tcPr>
            <w:tcW w:w="960" w:type="dxa"/>
            <w:tcBorders>
              <w:top w:val="single" w:sz="4" w:space="0" w:color="auto"/>
              <w:left w:val="nil"/>
              <w:bottom w:val="single" w:sz="4" w:space="0" w:color="auto"/>
              <w:right w:val="nil"/>
            </w:tcBorders>
            <w:shd w:val="clear" w:color="auto" w:fill="auto"/>
            <w:noWrap/>
            <w:vAlign w:val="bottom"/>
            <w:hideMark/>
          </w:tcPr>
          <w:p w14:paraId="03608485" w14:textId="77777777" w:rsidR="00D1126E" w:rsidRPr="00D1126E" w:rsidDel="003907B0" w:rsidRDefault="00D1126E" w:rsidP="00D1126E">
            <w:pPr>
              <w:spacing w:after="0" w:line="240" w:lineRule="auto"/>
              <w:jc w:val="center"/>
              <w:rPr>
                <w:del w:id="2769" w:author="Lane, Stefanie" w:date="2023-02-14T18:26:00Z"/>
                <w:rFonts w:ascii="Calibri" w:eastAsia="Times New Roman" w:hAnsi="Calibri" w:cs="Calibri"/>
                <w:color w:val="000000"/>
              </w:rPr>
            </w:pPr>
            <w:del w:id="2770" w:author="Lane, Stefanie" w:date="2023-02-14T18:26:00Z">
              <w:r w:rsidRPr="00D1126E" w:rsidDel="003907B0">
                <w:rPr>
                  <w:rFonts w:ascii="Calibri" w:eastAsia="Times New Roman" w:hAnsi="Calibri" w:cs="Calibri"/>
                  <w:color w:val="000000"/>
                </w:rPr>
                <w:delText>3.03</w:delText>
              </w:r>
            </w:del>
          </w:p>
        </w:tc>
      </w:tr>
      <w:tr w:rsidR="00D1126E" w:rsidRPr="00D1126E" w:rsidDel="003907B0" w14:paraId="27A9EF57" w14:textId="77777777" w:rsidTr="00D1126E">
        <w:trPr>
          <w:divId w:val="1125733716"/>
          <w:trHeight w:val="290"/>
          <w:jc w:val="center"/>
          <w:del w:id="2771" w:author="Lane, Stefanie" w:date="2023-02-14T18:26:00Z"/>
        </w:trPr>
        <w:tc>
          <w:tcPr>
            <w:tcW w:w="1180" w:type="dxa"/>
            <w:tcBorders>
              <w:top w:val="nil"/>
              <w:left w:val="nil"/>
              <w:bottom w:val="nil"/>
              <w:right w:val="nil"/>
            </w:tcBorders>
            <w:shd w:val="clear" w:color="auto" w:fill="auto"/>
            <w:noWrap/>
            <w:vAlign w:val="bottom"/>
            <w:hideMark/>
          </w:tcPr>
          <w:p w14:paraId="315B479A" w14:textId="77777777" w:rsidR="00D1126E" w:rsidRPr="00D1126E" w:rsidDel="003907B0" w:rsidRDefault="00D1126E" w:rsidP="00D1126E">
            <w:pPr>
              <w:spacing w:after="0" w:line="240" w:lineRule="auto"/>
              <w:jc w:val="right"/>
              <w:rPr>
                <w:del w:id="2772" w:author="Lane, Stefanie" w:date="2023-02-14T18:26:00Z"/>
                <w:rFonts w:ascii="Calibri" w:eastAsia="Times New Roman" w:hAnsi="Calibri" w:cs="Calibri"/>
                <w:color w:val="000000"/>
              </w:rPr>
            </w:pPr>
            <w:del w:id="2773" w:author="Lane, Stefanie" w:date="2023-02-14T18:26:00Z">
              <w:r w:rsidRPr="00D1126E" w:rsidDel="003907B0">
                <w:rPr>
                  <w:rFonts w:ascii="Calibri" w:eastAsia="Times New Roman" w:hAnsi="Calibri" w:cs="Calibri"/>
                  <w:color w:val="000000"/>
                </w:rPr>
                <w:delText>1999</w:delText>
              </w:r>
            </w:del>
          </w:p>
        </w:tc>
        <w:tc>
          <w:tcPr>
            <w:tcW w:w="960" w:type="dxa"/>
            <w:tcBorders>
              <w:top w:val="nil"/>
              <w:left w:val="nil"/>
              <w:bottom w:val="single" w:sz="4" w:space="0" w:color="auto"/>
              <w:right w:val="nil"/>
            </w:tcBorders>
            <w:shd w:val="clear" w:color="auto" w:fill="auto"/>
            <w:noWrap/>
            <w:vAlign w:val="bottom"/>
            <w:hideMark/>
          </w:tcPr>
          <w:p w14:paraId="15D6AA07" w14:textId="77777777" w:rsidR="00D1126E" w:rsidRPr="00D1126E" w:rsidDel="003907B0" w:rsidRDefault="00D1126E" w:rsidP="00D1126E">
            <w:pPr>
              <w:spacing w:after="0" w:line="240" w:lineRule="auto"/>
              <w:jc w:val="center"/>
              <w:rPr>
                <w:del w:id="2774" w:author="Lane, Stefanie" w:date="2023-02-14T18:26:00Z"/>
                <w:rFonts w:ascii="Calibri" w:eastAsia="Times New Roman" w:hAnsi="Calibri" w:cs="Calibri"/>
                <w:color w:val="000000"/>
              </w:rPr>
            </w:pPr>
            <w:del w:id="2775" w:author="Lane, Stefanie" w:date="2023-02-14T18:26:00Z">
              <w:r w:rsidRPr="00D1126E" w:rsidDel="003907B0">
                <w:rPr>
                  <w:rFonts w:ascii="Calibri" w:eastAsia="Times New Roman" w:hAnsi="Calibri" w:cs="Calibri"/>
                  <w:color w:val="000000"/>
                </w:rPr>
                <w:delText>18</w:delText>
              </w:r>
            </w:del>
          </w:p>
        </w:tc>
        <w:tc>
          <w:tcPr>
            <w:tcW w:w="960" w:type="dxa"/>
            <w:tcBorders>
              <w:top w:val="nil"/>
              <w:left w:val="nil"/>
              <w:bottom w:val="nil"/>
              <w:right w:val="nil"/>
            </w:tcBorders>
            <w:shd w:val="clear" w:color="auto" w:fill="auto"/>
            <w:noWrap/>
            <w:vAlign w:val="bottom"/>
            <w:hideMark/>
          </w:tcPr>
          <w:p w14:paraId="6745822B" w14:textId="77777777" w:rsidR="00D1126E" w:rsidRPr="00D1126E" w:rsidDel="003907B0" w:rsidRDefault="00D1126E" w:rsidP="00D1126E">
            <w:pPr>
              <w:spacing w:after="0" w:line="240" w:lineRule="auto"/>
              <w:jc w:val="center"/>
              <w:rPr>
                <w:del w:id="2776" w:author="Lane, Stefanie" w:date="2023-02-14T18:26:00Z"/>
                <w:rFonts w:ascii="Calibri" w:eastAsia="Times New Roman" w:hAnsi="Calibri" w:cs="Calibri"/>
                <w:color w:val="000000"/>
              </w:rPr>
            </w:pPr>
            <w:del w:id="2777" w:author="Lane, Stefanie" w:date="2023-02-14T18:26:00Z">
              <w:r w:rsidRPr="00D1126E" w:rsidDel="003907B0">
                <w:rPr>
                  <w:rFonts w:ascii="Calibri" w:eastAsia="Times New Roman" w:hAnsi="Calibri" w:cs="Calibri"/>
                  <w:color w:val="000000"/>
                </w:rPr>
                <w:delText>31.6</w:delText>
              </w:r>
            </w:del>
          </w:p>
        </w:tc>
        <w:tc>
          <w:tcPr>
            <w:tcW w:w="300" w:type="dxa"/>
            <w:tcBorders>
              <w:top w:val="nil"/>
              <w:left w:val="nil"/>
              <w:bottom w:val="nil"/>
              <w:right w:val="nil"/>
            </w:tcBorders>
            <w:shd w:val="clear" w:color="auto" w:fill="auto"/>
            <w:noWrap/>
            <w:vAlign w:val="bottom"/>
            <w:hideMark/>
          </w:tcPr>
          <w:p w14:paraId="709F8B3A" w14:textId="77777777" w:rsidR="00D1126E" w:rsidRPr="00D1126E" w:rsidDel="003907B0" w:rsidRDefault="00D1126E" w:rsidP="00D1126E">
            <w:pPr>
              <w:spacing w:after="0" w:line="240" w:lineRule="auto"/>
              <w:jc w:val="center"/>
              <w:rPr>
                <w:del w:id="2778" w:author="Lane, Stefanie" w:date="2023-02-14T18:26:00Z"/>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33AD2795" w14:textId="77777777" w:rsidR="00D1126E" w:rsidRPr="00D1126E" w:rsidDel="003907B0" w:rsidRDefault="00D1126E" w:rsidP="00D1126E">
            <w:pPr>
              <w:spacing w:after="0" w:line="240" w:lineRule="auto"/>
              <w:jc w:val="center"/>
              <w:rPr>
                <w:del w:id="2779" w:author="Lane, Stefanie" w:date="2023-02-14T18:26:00Z"/>
                <w:rFonts w:ascii="Calibri" w:eastAsia="Times New Roman" w:hAnsi="Calibri" w:cs="Calibri"/>
                <w:color w:val="000000"/>
              </w:rPr>
            </w:pPr>
            <w:del w:id="2780" w:author="Lane, Stefanie" w:date="2023-02-14T18:26:00Z">
              <w:r w:rsidRPr="00D1126E" w:rsidDel="003907B0">
                <w:rPr>
                  <w:rFonts w:ascii="Calibri" w:eastAsia="Times New Roman" w:hAnsi="Calibri" w:cs="Calibri"/>
                  <w:color w:val="000000"/>
                </w:rPr>
                <w:delText>8.31</w:delText>
              </w:r>
            </w:del>
          </w:p>
        </w:tc>
        <w:tc>
          <w:tcPr>
            <w:tcW w:w="960" w:type="dxa"/>
            <w:tcBorders>
              <w:top w:val="nil"/>
              <w:left w:val="nil"/>
              <w:bottom w:val="single" w:sz="4" w:space="0" w:color="auto"/>
              <w:right w:val="nil"/>
            </w:tcBorders>
            <w:shd w:val="clear" w:color="auto" w:fill="auto"/>
            <w:noWrap/>
            <w:vAlign w:val="bottom"/>
            <w:hideMark/>
          </w:tcPr>
          <w:p w14:paraId="14D44E2E" w14:textId="77777777" w:rsidR="00D1126E" w:rsidRPr="00D1126E" w:rsidDel="003907B0" w:rsidRDefault="00D1126E" w:rsidP="00D1126E">
            <w:pPr>
              <w:spacing w:after="0" w:line="240" w:lineRule="auto"/>
              <w:jc w:val="center"/>
              <w:rPr>
                <w:del w:id="2781" w:author="Lane, Stefanie" w:date="2023-02-14T18:26:00Z"/>
                <w:rFonts w:ascii="Calibri" w:eastAsia="Times New Roman" w:hAnsi="Calibri" w:cs="Calibri"/>
                <w:color w:val="000000"/>
              </w:rPr>
            </w:pPr>
            <w:del w:id="2782" w:author="Lane, Stefanie" w:date="2023-02-14T18:26:00Z">
              <w:r w:rsidRPr="00D1126E" w:rsidDel="003907B0">
                <w:rPr>
                  <w:rFonts w:ascii="Calibri" w:eastAsia="Times New Roman" w:hAnsi="Calibri" w:cs="Calibri"/>
                  <w:color w:val="000000"/>
                </w:rPr>
                <w:delText>1.98</w:delText>
              </w:r>
            </w:del>
          </w:p>
        </w:tc>
        <w:tc>
          <w:tcPr>
            <w:tcW w:w="960" w:type="dxa"/>
            <w:tcBorders>
              <w:top w:val="nil"/>
              <w:left w:val="nil"/>
              <w:bottom w:val="single" w:sz="4" w:space="0" w:color="auto"/>
              <w:right w:val="nil"/>
            </w:tcBorders>
            <w:shd w:val="clear" w:color="auto" w:fill="auto"/>
            <w:noWrap/>
            <w:vAlign w:val="bottom"/>
            <w:hideMark/>
          </w:tcPr>
          <w:p w14:paraId="2FC80664" w14:textId="77777777" w:rsidR="00D1126E" w:rsidRPr="00D1126E" w:rsidDel="003907B0" w:rsidRDefault="00D1126E" w:rsidP="00D1126E">
            <w:pPr>
              <w:spacing w:after="0" w:line="240" w:lineRule="auto"/>
              <w:jc w:val="center"/>
              <w:rPr>
                <w:del w:id="2783" w:author="Lane, Stefanie" w:date="2023-02-14T18:26:00Z"/>
                <w:rFonts w:ascii="Calibri" w:eastAsia="Times New Roman" w:hAnsi="Calibri" w:cs="Calibri"/>
                <w:color w:val="000000"/>
              </w:rPr>
            </w:pPr>
            <w:del w:id="2784" w:author="Lane, Stefanie" w:date="2023-02-14T18:26:00Z">
              <w:r w:rsidRPr="00D1126E" w:rsidDel="003907B0">
                <w:rPr>
                  <w:rFonts w:ascii="Calibri" w:eastAsia="Times New Roman" w:hAnsi="Calibri" w:cs="Calibri"/>
                  <w:color w:val="000000"/>
                </w:rPr>
                <w:delText>3.81</w:delText>
              </w:r>
            </w:del>
          </w:p>
        </w:tc>
      </w:tr>
      <w:tr w:rsidR="00D1126E" w:rsidRPr="00D1126E" w:rsidDel="003907B0" w14:paraId="068D1FD3" w14:textId="77777777" w:rsidTr="00D1126E">
        <w:trPr>
          <w:divId w:val="1125733716"/>
          <w:trHeight w:val="290"/>
          <w:jc w:val="center"/>
          <w:del w:id="2785" w:author="Lane, Stefanie" w:date="2023-02-14T18:26:00Z"/>
        </w:trPr>
        <w:tc>
          <w:tcPr>
            <w:tcW w:w="1180" w:type="dxa"/>
            <w:tcBorders>
              <w:top w:val="single" w:sz="4" w:space="0" w:color="auto"/>
              <w:left w:val="nil"/>
              <w:bottom w:val="single" w:sz="4" w:space="0" w:color="auto"/>
              <w:right w:val="nil"/>
            </w:tcBorders>
            <w:shd w:val="clear" w:color="auto" w:fill="auto"/>
            <w:noWrap/>
            <w:vAlign w:val="bottom"/>
            <w:hideMark/>
          </w:tcPr>
          <w:p w14:paraId="3D4F9B3F" w14:textId="77777777" w:rsidR="00D1126E" w:rsidRPr="00D1126E" w:rsidDel="003907B0" w:rsidRDefault="00D1126E" w:rsidP="00D1126E">
            <w:pPr>
              <w:spacing w:after="0" w:line="240" w:lineRule="auto"/>
              <w:jc w:val="right"/>
              <w:rPr>
                <w:del w:id="2786" w:author="Lane, Stefanie" w:date="2023-02-14T18:26:00Z"/>
                <w:rFonts w:ascii="Calibri" w:eastAsia="Times New Roman" w:hAnsi="Calibri" w:cs="Calibri"/>
                <w:color w:val="000000"/>
              </w:rPr>
            </w:pPr>
            <w:del w:id="2787" w:author="Lane, Stefanie" w:date="2023-02-14T18:26:00Z">
              <w:r w:rsidRPr="00D1126E" w:rsidDel="003907B0">
                <w:rPr>
                  <w:rFonts w:ascii="Calibri" w:eastAsia="Times New Roman" w:hAnsi="Calibri" w:cs="Calibri"/>
                  <w:color w:val="000000"/>
                </w:rPr>
                <w:delText>2019</w:delText>
              </w:r>
            </w:del>
          </w:p>
        </w:tc>
        <w:tc>
          <w:tcPr>
            <w:tcW w:w="960" w:type="dxa"/>
            <w:tcBorders>
              <w:top w:val="nil"/>
              <w:left w:val="nil"/>
              <w:bottom w:val="single" w:sz="4" w:space="0" w:color="auto"/>
              <w:right w:val="nil"/>
            </w:tcBorders>
            <w:shd w:val="clear" w:color="auto" w:fill="auto"/>
            <w:noWrap/>
            <w:vAlign w:val="bottom"/>
            <w:hideMark/>
          </w:tcPr>
          <w:p w14:paraId="32039408" w14:textId="77777777" w:rsidR="00D1126E" w:rsidRPr="00D1126E" w:rsidDel="003907B0" w:rsidRDefault="00D1126E" w:rsidP="00D1126E">
            <w:pPr>
              <w:spacing w:after="0" w:line="240" w:lineRule="auto"/>
              <w:jc w:val="center"/>
              <w:rPr>
                <w:del w:id="2788" w:author="Lane, Stefanie" w:date="2023-02-14T18:26:00Z"/>
                <w:rFonts w:ascii="Calibri" w:eastAsia="Times New Roman" w:hAnsi="Calibri" w:cs="Calibri"/>
                <w:color w:val="000000"/>
              </w:rPr>
            </w:pPr>
            <w:del w:id="2789" w:author="Lane, Stefanie" w:date="2023-02-14T18:26:00Z">
              <w:r w:rsidRPr="00D1126E" w:rsidDel="003907B0">
                <w:rPr>
                  <w:rFonts w:ascii="Calibri" w:eastAsia="Times New Roman" w:hAnsi="Calibri" w:cs="Calibri"/>
                  <w:color w:val="000000"/>
                </w:rPr>
                <w:delText>18</w:delText>
              </w:r>
            </w:del>
          </w:p>
        </w:tc>
        <w:tc>
          <w:tcPr>
            <w:tcW w:w="960" w:type="dxa"/>
            <w:tcBorders>
              <w:top w:val="single" w:sz="4" w:space="0" w:color="auto"/>
              <w:left w:val="nil"/>
              <w:bottom w:val="single" w:sz="4" w:space="0" w:color="auto"/>
              <w:right w:val="nil"/>
            </w:tcBorders>
            <w:shd w:val="clear" w:color="auto" w:fill="auto"/>
            <w:noWrap/>
            <w:vAlign w:val="bottom"/>
            <w:hideMark/>
          </w:tcPr>
          <w:p w14:paraId="4E52D012" w14:textId="77777777" w:rsidR="00D1126E" w:rsidRPr="00D1126E" w:rsidDel="003907B0" w:rsidRDefault="00D1126E" w:rsidP="00D1126E">
            <w:pPr>
              <w:spacing w:after="0" w:line="240" w:lineRule="auto"/>
              <w:jc w:val="center"/>
              <w:rPr>
                <w:del w:id="2790" w:author="Lane, Stefanie" w:date="2023-02-14T18:26:00Z"/>
                <w:rFonts w:ascii="Calibri" w:eastAsia="Times New Roman" w:hAnsi="Calibri" w:cs="Calibri"/>
                <w:color w:val="000000"/>
              </w:rPr>
            </w:pPr>
            <w:del w:id="2791" w:author="Lane, Stefanie" w:date="2023-02-14T18:26:00Z">
              <w:r w:rsidRPr="00D1126E" w:rsidDel="003907B0">
                <w:rPr>
                  <w:rFonts w:ascii="Calibri" w:eastAsia="Times New Roman" w:hAnsi="Calibri" w:cs="Calibri"/>
                  <w:color w:val="000000"/>
                </w:rPr>
                <w:delText>30.8</w:delText>
              </w:r>
            </w:del>
          </w:p>
        </w:tc>
        <w:tc>
          <w:tcPr>
            <w:tcW w:w="300" w:type="dxa"/>
            <w:tcBorders>
              <w:top w:val="nil"/>
              <w:left w:val="nil"/>
              <w:bottom w:val="nil"/>
              <w:right w:val="nil"/>
            </w:tcBorders>
            <w:shd w:val="clear" w:color="auto" w:fill="auto"/>
            <w:noWrap/>
            <w:vAlign w:val="bottom"/>
            <w:hideMark/>
          </w:tcPr>
          <w:p w14:paraId="5A052239" w14:textId="77777777" w:rsidR="00D1126E" w:rsidRPr="00D1126E" w:rsidDel="003907B0" w:rsidRDefault="00D1126E" w:rsidP="00D1126E">
            <w:pPr>
              <w:spacing w:after="0" w:line="240" w:lineRule="auto"/>
              <w:jc w:val="center"/>
              <w:rPr>
                <w:del w:id="2792" w:author="Lane, Stefanie" w:date="2023-02-14T18:26:00Z"/>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11FEBCD3" w14:textId="77777777" w:rsidR="00D1126E" w:rsidRPr="00D1126E" w:rsidDel="003907B0" w:rsidRDefault="00D1126E" w:rsidP="00D1126E">
            <w:pPr>
              <w:spacing w:after="0" w:line="240" w:lineRule="auto"/>
              <w:jc w:val="center"/>
              <w:rPr>
                <w:del w:id="2793" w:author="Lane, Stefanie" w:date="2023-02-14T18:26:00Z"/>
                <w:rFonts w:ascii="Calibri" w:eastAsia="Times New Roman" w:hAnsi="Calibri" w:cs="Calibri"/>
                <w:color w:val="000000"/>
              </w:rPr>
            </w:pPr>
            <w:del w:id="2794" w:author="Lane, Stefanie" w:date="2023-02-14T18:26:00Z">
              <w:r w:rsidRPr="00D1126E" w:rsidDel="003907B0">
                <w:rPr>
                  <w:rFonts w:ascii="Calibri" w:eastAsia="Times New Roman" w:hAnsi="Calibri" w:cs="Calibri"/>
                  <w:color w:val="000000"/>
                </w:rPr>
                <w:delText>8.18</w:delText>
              </w:r>
            </w:del>
          </w:p>
        </w:tc>
        <w:tc>
          <w:tcPr>
            <w:tcW w:w="960" w:type="dxa"/>
            <w:tcBorders>
              <w:top w:val="nil"/>
              <w:left w:val="nil"/>
              <w:bottom w:val="single" w:sz="4" w:space="0" w:color="auto"/>
              <w:right w:val="nil"/>
            </w:tcBorders>
            <w:shd w:val="clear" w:color="auto" w:fill="auto"/>
            <w:noWrap/>
            <w:vAlign w:val="bottom"/>
            <w:hideMark/>
          </w:tcPr>
          <w:p w14:paraId="749EB581" w14:textId="77777777" w:rsidR="00D1126E" w:rsidRPr="00D1126E" w:rsidDel="003907B0" w:rsidRDefault="00D1126E" w:rsidP="00D1126E">
            <w:pPr>
              <w:spacing w:after="0" w:line="240" w:lineRule="auto"/>
              <w:jc w:val="center"/>
              <w:rPr>
                <w:del w:id="2795" w:author="Lane, Stefanie" w:date="2023-02-14T18:26:00Z"/>
                <w:rFonts w:ascii="Calibri" w:eastAsia="Times New Roman" w:hAnsi="Calibri" w:cs="Calibri"/>
                <w:color w:val="000000"/>
              </w:rPr>
            </w:pPr>
            <w:del w:id="2796" w:author="Lane, Stefanie" w:date="2023-02-14T18:26:00Z">
              <w:r w:rsidRPr="00D1126E" w:rsidDel="003907B0">
                <w:rPr>
                  <w:rFonts w:ascii="Calibri" w:eastAsia="Times New Roman" w:hAnsi="Calibri" w:cs="Calibri"/>
                  <w:color w:val="000000"/>
                </w:rPr>
                <w:delText>2.51</w:delText>
              </w:r>
            </w:del>
          </w:p>
        </w:tc>
        <w:tc>
          <w:tcPr>
            <w:tcW w:w="960" w:type="dxa"/>
            <w:tcBorders>
              <w:top w:val="nil"/>
              <w:left w:val="nil"/>
              <w:bottom w:val="single" w:sz="4" w:space="0" w:color="auto"/>
              <w:right w:val="nil"/>
            </w:tcBorders>
            <w:shd w:val="clear" w:color="auto" w:fill="auto"/>
            <w:noWrap/>
            <w:vAlign w:val="bottom"/>
            <w:hideMark/>
          </w:tcPr>
          <w:p w14:paraId="07A60150" w14:textId="77777777" w:rsidR="00D1126E" w:rsidRPr="00D1126E" w:rsidDel="003907B0" w:rsidRDefault="00D1126E" w:rsidP="00D1126E">
            <w:pPr>
              <w:spacing w:after="0" w:line="240" w:lineRule="auto"/>
              <w:jc w:val="center"/>
              <w:rPr>
                <w:del w:id="2797" w:author="Lane, Stefanie" w:date="2023-02-14T18:26:00Z"/>
                <w:rFonts w:ascii="Calibri" w:eastAsia="Times New Roman" w:hAnsi="Calibri" w:cs="Calibri"/>
                <w:color w:val="000000"/>
              </w:rPr>
            </w:pPr>
            <w:del w:id="2798" w:author="Lane, Stefanie" w:date="2023-02-14T18:26:00Z">
              <w:r w:rsidRPr="00D1126E" w:rsidDel="003907B0">
                <w:rPr>
                  <w:rFonts w:ascii="Calibri" w:eastAsia="Times New Roman" w:hAnsi="Calibri" w:cs="Calibri"/>
                  <w:color w:val="000000"/>
                </w:rPr>
                <w:delText>3.77</w:delText>
              </w:r>
            </w:del>
          </w:p>
        </w:tc>
      </w:tr>
      <w:tr w:rsidR="00D1126E" w:rsidRPr="00D1126E" w:rsidDel="003907B0" w14:paraId="6A5E6BAE" w14:textId="77777777" w:rsidTr="00D1126E">
        <w:trPr>
          <w:divId w:val="1125733716"/>
          <w:trHeight w:val="200"/>
          <w:jc w:val="center"/>
          <w:del w:id="2799" w:author="Lane, Stefanie" w:date="2023-02-14T18:26:00Z"/>
        </w:trPr>
        <w:tc>
          <w:tcPr>
            <w:tcW w:w="1180" w:type="dxa"/>
            <w:tcBorders>
              <w:top w:val="nil"/>
              <w:left w:val="nil"/>
              <w:bottom w:val="nil"/>
              <w:right w:val="nil"/>
            </w:tcBorders>
            <w:shd w:val="clear" w:color="auto" w:fill="auto"/>
            <w:noWrap/>
            <w:vAlign w:val="bottom"/>
            <w:hideMark/>
          </w:tcPr>
          <w:p w14:paraId="6F0A993F" w14:textId="77777777" w:rsidR="00D1126E" w:rsidRPr="00D1126E" w:rsidDel="003907B0" w:rsidRDefault="00D1126E" w:rsidP="00D1126E">
            <w:pPr>
              <w:spacing w:after="0" w:line="240" w:lineRule="auto"/>
              <w:jc w:val="center"/>
              <w:rPr>
                <w:del w:id="2800" w:author="Lane, Stefanie" w:date="2023-02-14T18:26:00Z"/>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14:paraId="04A5FD8D" w14:textId="77777777" w:rsidR="00D1126E" w:rsidRPr="00D1126E" w:rsidDel="003907B0" w:rsidRDefault="00D1126E" w:rsidP="00D1126E">
            <w:pPr>
              <w:spacing w:after="0" w:line="240" w:lineRule="auto"/>
              <w:rPr>
                <w:del w:id="2801" w:author="Lane, Stefanie" w:date="2023-02-14T18:26:00Z"/>
                <w:rFonts w:ascii="Times New Roman" w:eastAsia="Times New Roman" w:hAnsi="Times New Roman" w:cs="Times New Roman"/>
              </w:rPr>
            </w:pPr>
          </w:p>
        </w:tc>
        <w:tc>
          <w:tcPr>
            <w:tcW w:w="960" w:type="dxa"/>
            <w:tcBorders>
              <w:top w:val="nil"/>
              <w:left w:val="nil"/>
              <w:bottom w:val="nil"/>
              <w:right w:val="nil"/>
            </w:tcBorders>
            <w:shd w:val="clear" w:color="auto" w:fill="auto"/>
            <w:noWrap/>
            <w:vAlign w:val="bottom"/>
            <w:hideMark/>
          </w:tcPr>
          <w:p w14:paraId="6EFCC0D8" w14:textId="77777777" w:rsidR="00D1126E" w:rsidRPr="00D1126E" w:rsidDel="003907B0" w:rsidRDefault="00D1126E" w:rsidP="00D1126E">
            <w:pPr>
              <w:spacing w:after="0" w:line="240" w:lineRule="auto"/>
              <w:jc w:val="center"/>
              <w:rPr>
                <w:del w:id="2802" w:author="Lane, Stefanie" w:date="2023-02-14T18:26:00Z"/>
                <w:rFonts w:ascii="Times New Roman" w:eastAsia="Times New Roman" w:hAnsi="Times New Roman" w:cs="Times New Roman"/>
              </w:rPr>
            </w:pPr>
          </w:p>
        </w:tc>
        <w:tc>
          <w:tcPr>
            <w:tcW w:w="300" w:type="dxa"/>
            <w:tcBorders>
              <w:top w:val="nil"/>
              <w:left w:val="nil"/>
              <w:bottom w:val="nil"/>
              <w:right w:val="nil"/>
            </w:tcBorders>
            <w:shd w:val="clear" w:color="auto" w:fill="auto"/>
            <w:noWrap/>
            <w:vAlign w:val="bottom"/>
            <w:hideMark/>
          </w:tcPr>
          <w:p w14:paraId="717F0844" w14:textId="77777777" w:rsidR="00D1126E" w:rsidRPr="00D1126E" w:rsidDel="003907B0" w:rsidRDefault="00D1126E" w:rsidP="00D1126E">
            <w:pPr>
              <w:spacing w:after="0" w:line="240" w:lineRule="auto"/>
              <w:jc w:val="center"/>
              <w:rPr>
                <w:del w:id="2803" w:author="Lane, Stefanie" w:date="2023-02-14T18:26:00Z"/>
                <w:rFonts w:ascii="Times New Roman" w:eastAsia="Times New Roman" w:hAnsi="Times New Roman" w:cs="Times New Roman"/>
              </w:rPr>
            </w:pPr>
          </w:p>
        </w:tc>
        <w:tc>
          <w:tcPr>
            <w:tcW w:w="960" w:type="dxa"/>
            <w:tcBorders>
              <w:top w:val="nil"/>
              <w:left w:val="nil"/>
              <w:bottom w:val="nil"/>
              <w:right w:val="nil"/>
            </w:tcBorders>
            <w:shd w:val="clear" w:color="auto" w:fill="auto"/>
            <w:noWrap/>
            <w:vAlign w:val="bottom"/>
            <w:hideMark/>
          </w:tcPr>
          <w:p w14:paraId="316D04D3" w14:textId="77777777" w:rsidR="00D1126E" w:rsidRPr="00D1126E" w:rsidDel="003907B0" w:rsidRDefault="00D1126E" w:rsidP="00D1126E">
            <w:pPr>
              <w:spacing w:after="0" w:line="240" w:lineRule="auto"/>
              <w:jc w:val="center"/>
              <w:rPr>
                <w:del w:id="2804" w:author="Lane, Stefanie" w:date="2023-02-14T18:26:00Z"/>
                <w:rFonts w:ascii="Times New Roman" w:eastAsia="Times New Roman" w:hAnsi="Times New Roman" w:cs="Times New Roman"/>
              </w:rPr>
            </w:pPr>
          </w:p>
        </w:tc>
        <w:tc>
          <w:tcPr>
            <w:tcW w:w="960" w:type="dxa"/>
            <w:tcBorders>
              <w:top w:val="nil"/>
              <w:left w:val="nil"/>
              <w:bottom w:val="nil"/>
              <w:right w:val="nil"/>
            </w:tcBorders>
            <w:shd w:val="clear" w:color="auto" w:fill="auto"/>
            <w:noWrap/>
            <w:vAlign w:val="bottom"/>
            <w:hideMark/>
          </w:tcPr>
          <w:p w14:paraId="3E5EF0B0" w14:textId="77777777" w:rsidR="00D1126E" w:rsidRPr="00D1126E" w:rsidDel="003907B0" w:rsidRDefault="00D1126E" w:rsidP="00D1126E">
            <w:pPr>
              <w:spacing w:after="0" w:line="240" w:lineRule="auto"/>
              <w:jc w:val="center"/>
              <w:rPr>
                <w:del w:id="2805" w:author="Lane, Stefanie" w:date="2023-02-14T18:26:00Z"/>
                <w:rFonts w:ascii="Times New Roman" w:eastAsia="Times New Roman" w:hAnsi="Times New Roman" w:cs="Times New Roman"/>
              </w:rPr>
            </w:pPr>
          </w:p>
        </w:tc>
        <w:tc>
          <w:tcPr>
            <w:tcW w:w="960" w:type="dxa"/>
            <w:tcBorders>
              <w:top w:val="nil"/>
              <w:left w:val="nil"/>
              <w:bottom w:val="nil"/>
              <w:right w:val="nil"/>
            </w:tcBorders>
            <w:shd w:val="clear" w:color="auto" w:fill="auto"/>
            <w:noWrap/>
            <w:vAlign w:val="bottom"/>
            <w:hideMark/>
          </w:tcPr>
          <w:p w14:paraId="5B446834" w14:textId="77777777" w:rsidR="00D1126E" w:rsidRPr="00D1126E" w:rsidDel="003907B0" w:rsidRDefault="00D1126E" w:rsidP="00D1126E">
            <w:pPr>
              <w:spacing w:after="0" w:line="240" w:lineRule="auto"/>
              <w:jc w:val="center"/>
              <w:rPr>
                <w:del w:id="2806" w:author="Lane, Stefanie" w:date="2023-02-14T18:26:00Z"/>
                <w:rFonts w:ascii="Times New Roman" w:eastAsia="Times New Roman" w:hAnsi="Times New Roman" w:cs="Times New Roman"/>
              </w:rPr>
            </w:pPr>
          </w:p>
        </w:tc>
      </w:tr>
      <w:tr w:rsidR="00D1126E" w:rsidRPr="00D1126E" w:rsidDel="003907B0" w14:paraId="1C195CDD" w14:textId="77777777" w:rsidTr="00D1126E">
        <w:trPr>
          <w:divId w:val="1125733716"/>
          <w:trHeight w:val="290"/>
          <w:jc w:val="center"/>
          <w:del w:id="2807" w:author="Lane, Stefanie" w:date="2023-02-14T18:26:00Z"/>
        </w:trPr>
        <w:tc>
          <w:tcPr>
            <w:tcW w:w="1180" w:type="dxa"/>
            <w:tcBorders>
              <w:top w:val="nil"/>
              <w:left w:val="nil"/>
              <w:bottom w:val="nil"/>
              <w:right w:val="nil"/>
            </w:tcBorders>
            <w:shd w:val="clear" w:color="auto" w:fill="auto"/>
            <w:noWrap/>
            <w:vAlign w:val="bottom"/>
            <w:hideMark/>
          </w:tcPr>
          <w:p w14:paraId="4355D56B" w14:textId="77777777" w:rsidR="00D1126E" w:rsidRPr="00D1126E" w:rsidDel="003907B0" w:rsidRDefault="00D1126E" w:rsidP="00D1126E">
            <w:pPr>
              <w:spacing w:after="0" w:line="240" w:lineRule="auto"/>
              <w:rPr>
                <w:del w:id="2808" w:author="Lane, Stefanie" w:date="2023-02-14T18:26:00Z"/>
                <w:rFonts w:ascii="Calibri" w:eastAsia="Times New Roman" w:hAnsi="Calibri" w:cs="Calibri"/>
                <w:b/>
                <w:bCs/>
                <w:color w:val="000000"/>
              </w:rPr>
            </w:pPr>
            <w:del w:id="2809" w:author="Lane, Stefanie" w:date="2023-02-14T18:26:00Z">
              <w:r w:rsidRPr="00D1126E" w:rsidDel="003907B0">
                <w:rPr>
                  <w:rFonts w:ascii="Calibri" w:eastAsia="Times New Roman" w:hAnsi="Calibri" w:cs="Calibri"/>
                  <w:b/>
                  <w:bCs/>
                  <w:color w:val="000000"/>
                </w:rPr>
                <w:delText>Fescue</w:delText>
              </w:r>
            </w:del>
          </w:p>
        </w:tc>
        <w:tc>
          <w:tcPr>
            <w:tcW w:w="960" w:type="dxa"/>
            <w:tcBorders>
              <w:top w:val="nil"/>
              <w:left w:val="nil"/>
              <w:bottom w:val="nil"/>
              <w:right w:val="nil"/>
            </w:tcBorders>
            <w:shd w:val="clear" w:color="auto" w:fill="auto"/>
            <w:noWrap/>
            <w:vAlign w:val="bottom"/>
            <w:hideMark/>
          </w:tcPr>
          <w:p w14:paraId="4EE9303A" w14:textId="77777777" w:rsidR="00D1126E" w:rsidRPr="00D1126E" w:rsidDel="003907B0" w:rsidRDefault="00D1126E" w:rsidP="00D1126E">
            <w:pPr>
              <w:spacing w:after="0" w:line="240" w:lineRule="auto"/>
              <w:rPr>
                <w:del w:id="2810" w:author="Lane, Stefanie" w:date="2023-02-14T18:26:00Z"/>
                <w:rFonts w:ascii="Calibri" w:eastAsia="Times New Roman" w:hAnsi="Calibri" w:cs="Calibri"/>
                <w:b/>
                <w:bCs/>
                <w:color w:val="000000"/>
              </w:rPr>
            </w:pPr>
          </w:p>
        </w:tc>
        <w:tc>
          <w:tcPr>
            <w:tcW w:w="960" w:type="dxa"/>
            <w:tcBorders>
              <w:top w:val="nil"/>
              <w:left w:val="nil"/>
              <w:bottom w:val="nil"/>
              <w:right w:val="nil"/>
            </w:tcBorders>
            <w:shd w:val="clear" w:color="auto" w:fill="auto"/>
            <w:noWrap/>
            <w:vAlign w:val="bottom"/>
            <w:hideMark/>
          </w:tcPr>
          <w:p w14:paraId="62EC1069" w14:textId="77777777" w:rsidR="00D1126E" w:rsidRPr="00D1126E" w:rsidDel="003907B0" w:rsidRDefault="00D1126E" w:rsidP="00D1126E">
            <w:pPr>
              <w:spacing w:after="0" w:line="240" w:lineRule="auto"/>
              <w:jc w:val="center"/>
              <w:rPr>
                <w:del w:id="2811" w:author="Lane, Stefanie" w:date="2023-02-14T18:26:00Z"/>
                <w:rFonts w:ascii="Times New Roman" w:eastAsia="Times New Roman" w:hAnsi="Times New Roman" w:cs="Times New Roman"/>
              </w:rPr>
            </w:pPr>
          </w:p>
        </w:tc>
        <w:tc>
          <w:tcPr>
            <w:tcW w:w="300" w:type="dxa"/>
            <w:tcBorders>
              <w:top w:val="nil"/>
              <w:left w:val="nil"/>
              <w:bottom w:val="nil"/>
              <w:right w:val="nil"/>
            </w:tcBorders>
            <w:shd w:val="clear" w:color="auto" w:fill="auto"/>
            <w:noWrap/>
            <w:vAlign w:val="bottom"/>
            <w:hideMark/>
          </w:tcPr>
          <w:p w14:paraId="153E8934" w14:textId="77777777" w:rsidR="00D1126E" w:rsidRPr="00D1126E" w:rsidDel="003907B0" w:rsidRDefault="00D1126E" w:rsidP="00D1126E">
            <w:pPr>
              <w:spacing w:after="0" w:line="240" w:lineRule="auto"/>
              <w:jc w:val="center"/>
              <w:rPr>
                <w:del w:id="2812" w:author="Lane, Stefanie" w:date="2023-02-14T18:26:00Z"/>
                <w:rFonts w:ascii="Times New Roman" w:eastAsia="Times New Roman" w:hAnsi="Times New Roman" w:cs="Times New Roman"/>
              </w:rPr>
            </w:pPr>
          </w:p>
        </w:tc>
        <w:tc>
          <w:tcPr>
            <w:tcW w:w="960" w:type="dxa"/>
            <w:tcBorders>
              <w:top w:val="nil"/>
              <w:left w:val="nil"/>
              <w:bottom w:val="nil"/>
              <w:right w:val="nil"/>
            </w:tcBorders>
            <w:shd w:val="clear" w:color="auto" w:fill="auto"/>
            <w:noWrap/>
            <w:vAlign w:val="bottom"/>
            <w:hideMark/>
          </w:tcPr>
          <w:p w14:paraId="1B224970" w14:textId="77777777" w:rsidR="00D1126E" w:rsidRPr="00D1126E" w:rsidDel="003907B0" w:rsidRDefault="00D1126E" w:rsidP="00D1126E">
            <w:pPr>
              <w:spacing w:after="0" w:line="240" w:lineRule="auto"/>
              <w:jc w:val="center"/>
              <w:rPr>
                <w:del w:id="2813" w:author="Lane, Stefanie" w:date="2023-02-14T18:26:00Z"/>
                <w:rFonts w:ascii="Times New Roman" w:eastAsia="Times New Roman" w:hAnsi="Times New Roman" w:cs="Times New Roman"/>
              </w:rPr>
            </w:pPr>
          </w:p>
        </w:tc>
        <w:tc>
          <w:tcPr>
            <w:tcW w:w="960" w:type="dxa"/>
            <w:tcBorders>
              <w:top w:val="nil"/>
              <w:left w:val="nil"/>
              <w:bottom w:val="nil"/>
              <w:right w:val="nil"/>
            </w:tcBorders>
            <w:shd w:val="clear" w:color="auto" w:fill="auto"/>
            <w:noWrap/>
            <w:vAlign w:val="bottom"/>
            <w:hideMark/>
          </w:tcPr>
          <w:p w14:paraId="0D681459" w14:textId="77777777" w:rsidR="00D1126E" w:rsidRPr="00D1126E" w:rsidDel="003907B0" w:rsidRDefault="00D1126E" w:rsidP="00D1126E">
            <w:pPr>
              <w:spacing w:after="0" w:line="240" w:lineRule="auto"/>
              <w:jc w:val="center"/>
              <w:rPr>
                <w:del w:id="2814" w:author="Lane, Stefanie" w:date="2023-02-14T18:26:00Z"/>
                <w:rFonts w:ascii="Times New Roman" w:eastAsia="Times New Roman" w:hAnsi="Times New Roman" w:cs="Times New Roman"/>
              </w:rPr>
            </w:pPr>
          </w:p>
        </w:tc>
        <w:tc>
          <w:tcPr>
            <w:tcW w:w="960" w:type="dxa"/>
            <w:tcBorders>
              <w:top w:val="nil"/>
              <w:left w:val="nil"/>
              <w:bottom w:val="nil"/>
              <w:right w:val="nil"/>
            </w:tcBorders>
            <w:shd w:val="clear" w:color="auto" w:fill="auto"/>
            <w:noWrap/>
            <w:vAlign w:val="bottom"/>
            <w:hideMark/>
          </w:tcPr>
          <w:p w14:paraId="6CE158D2" w14:textId="77777777" w:rsidR="00D1126E" w:rsidRPr="00D1126E" w:rsidDel="003907B0" w:rsidRDefault="00D1126E" w:rsidP="00D1126E">
            <w:pPr>
              <w:spacing w:after="0" w:line="240" w:lineRule="auto"/>
              <w:jc w:val="center"/>
              <w:rPr>
                <w:del w:id="2815" w:author="Lane, Stefanie" w:date="2023-02-14T18:26:00Z"/>
                <w:rFonts w:ascii="Times New Roman" w:eastAsia="Times New Roman" w:hAnsi="Times New Roman" w:cs="Times New Roman"/>
              </w:rPr>
            </w:pPr>
          </w:p>
        </w:tc>
      </w:tr>
      <w:tr w:rsidR="00D1126E" w:rsidRPr="00D1126E" w:rsidDel="003907B0" w14:paraId="515DB1B4" w14:textId="77777777" w:rsidTr="00D1126E">
        <w:trPr>
          <w:divId w:val="1125733716"/>
          <w:trHeight w:val="290"/>
          <w:jc w:val="center"/>
          <w:del w:id="2816" w:author="Lane, Stefanie" w:date="2023-02-14T18:26:00Z"/>
        </w:trPr>
        <w:tc>
          <w:tcPr>
            <w:tcW w:w="1180" w:type="dxa"/>
            <w:tcBorders>
              <w:top w:val="single" w:sz="4" w:space="0" w:color="auto"/>
              <w:left w:val="nil"/>
              <w:bottom w:val="single" w:sz="4" w:space="0" w:color="auto"/>
              <w:right w:val="nil"/>
            </w:tcBorders>
            <w:shd w:val="clear" w:color="auto" w:fill="auto"/>
            <w:noWrap/>
            <w:vAlign w:val="bottom"/>
            <w:hideMark/>
          </w:tcPr>
          <w:p w14:paraId="140C4568" w14:textId="77777777" w:rsidR="00D1126E" w:rsidRPr="00D1126E" w:rsidDel="003907B0" w:rsidRDefault="00D1126E" w:rsidP="00D1126E">
            <w:pPr>
              <w:spacing w:after="0" w:line="240" w:lineRule="auto"/>
              <w:jc w:val="right"/>
              <w:rPr>
                <w:del w:id="2817" w:author="Lane, Stefanie" w:date="2023-02-14T18:26:00Z"/>
                <w:rFonts w:ascii="Calibri" w:eastAsia="Times New Roman" w:hAnsi="Calibri" w:cs="Calibri"/>
                <w:color w:val="000000"/>
              </w:rPr>
            </w:pPr>
            <w:del w:id="2818" w:author="Lane, Stefanie" w:date="2023-02-14T18:26:00Z">
              <w:r w:rsidRPr="00D1126E" w:rsidDel="003907B0">
                <w:rPr>
                  <w:rFonts w:ascii="Calibri" w:eastAsia="Times New Roman" w:hAnsi="Calibri" w:cs="Calibri"/>
                  <w:color w:val="000000"/>
                </w:rPr>
                <w:delText>1979</w:delText>
              </w:r>
            </w:del>
          </w:p>
        </w:tc>
        <w:tc>
          <w:tcPr>
            <w:tcW w:w="960" w:type="dxa"/>
            <w:tcBorders>
              <w:top w:val="single" w:sz="4" w:space="0" w:color="auto"/>
              <w:left w:val="nil"/>
              <w:bottom w:val="single" w:sz="4" w:space="0" w:color="auto"/>
              <w:right w:val="nil"/>
            </w:tcBorders>
            <w:shd w:val="clear" w:color="auto" w:fill="auto"/>
            <w:noWrap/>
            <w:vAlign w:val="bottom"/>
            <w:hideMark/>
          </w:tcPr>
          <w:p w14:paraId="35CF6652" w14:textId="77777777" w:rsidR="00D1126E" w:rsidRPr="00D1126E" w:rsidDel="003907B0" w:rsidRDefault="00D1126E" w:rsidP="00D1126E">
            <w:pPr>
              <w:spacing w:after="0" w:line="240" w:lineRule="auto"/>
              <w:jc w:val="center"/>
              <w:rPr>
                <w:del w:id="2819" w:author="Lane, Stefanie" w:date="2023-02-14T18:26:00Z"/>
                <w:rFonts w:ascii="Calibri" w:eastAsia="Times New Roman" w:hAnsi="Calibri" w:cs="Calibri"/>
                <w:color w:val="000000"/>
              </w:rPr>
            </w:pPr>
            <w:del w:id="2820" w:author="Lane, Stefanie" w:date="2023-02-14T18:26:00Z">
              <w:r w:rsidRPr="00D1126E" w:rsidDel="003907B0">
                <w:rPr>
                  <w:rFonts w:ascii="Calibri" w:eastAsia="Times New Roman" w:hAnsi="Calibri" w:cs="Calibri"/>
                  <w:color w:val="000000"/>
                </w:rPr>
                <w:delText>18</w:delText>
              </w:r>
            </w:del>
          </w:p>
        </w:tc>
        <w:tc>
          <w:tcPr>
            <w:tcW w:w="960" w:type="dxa"/>
            <w:tcBorders>
              <w:top w:val="single" w:sz="4" w:space="0" w:color="auto"/>
              <w:left w:val="nil"/>
              <w:bottom w:val="single" w:sz="4" w:space="0" w:color="auto"/>
              <w:right w:val="nil"/>
            </w:tcBorders>
            <w:shd w:val="clear" w:color="auto" w:fill="auto"/>
            <w:noWrap/>
            <w:vAlign w:val="bottom"/>
            <w:hideMark/>
          </w:tcPr>
          <w:p w14:paraId="709532D3" w14:textId="77777777" w:rsidR="00D1126E" w:rsidRPr="00D1126E" w:rsidDel="003907B0" w:rsidRDefault="00D1126E" w:rsidP="00D1126E">
            <w:pPr>
              <w:spacing w:after="0" w:line="240" w:lineRule="auto"/>
              <w:jc w:val="center"/>
              <w:rPr>
                <w:del w:id="2821" w:author="Lane, Stefanie" w:date="2023-02-14T18:26:00Z"/>
                <w:rFonts w:ascii="Calibri" w:eastAsia="Times New Roman" w:hAnsi="Calibri" w:cs="Calibri"/>
                <w:color w:val="000000"/>
              </w:rPr>
            </w:pPr>
            <w:del w:id="2822" w:author="Lane, Stefanie" w:date="2023-02-14T18:26:00Z">
              <w:r w:rsidRPr="00D1126E" w:rsidDel="003907B0">
                <w:rPr>
                  <w:rFonts w:ascii="Calibri" w:eastAsia="Times New Roman" w:hAnsi="Calibri" w:cs="Calibri"/>
                  <w:color w:val="000000"/>
                </w:rPr>
                <w:delText>43</w:delText>
              </w:r>
            </w:del>
          </w:p>
        </w:tc>
        <w:tc>
          <w:tcPr>
            <w:tcW w:w="300" w:type="dxa"/>
            <w:tcBorders>
              <w:top w:val="nil"/>
              <w:left w:val="nil"/>
              <w:bottom w:val="nil"/>
              <w:right w:val="nil"/>
            </w:tcBorders>
            <w:shd w:val="clear" w:color="auto" w:fill="auto"/>
            <w:noWrap/>
            <w:vAlign w:val="bottom"/>
            <w:hideMark/>
          </w:tcPr>
          <w:p w14:paraId="26CBBD18" w14:textId="77777777" w:rsidR="00D1126E" w:rsidRPr="00D1126E" w:rsidDel="003907B0" w:rsidRDefault="00D1126E" w:rsidP="00D1126E">
            <w:pPr>
              <w:spacing w:after="0" w:line="240" w:lineRule="auto"/>
              <w:jc w:val="center"/>
              <w:rPr>
                <w:del w:id="2823" w:author="Lane, Stefanie" w:date="2023-02-14T18:26:00Z"/>
                <w:rFonts w:ascii="Calibri" w:eastAsia="Times New Roman" w:hAnsi="Calibri" w:cs="Calibri"/>
                <w:color w:val="000000"/>
              </w:rPr>
            </w:pPr>
          </w:p>
        </w:tc>
        <w:tc>
          <w:tcPr>
            <w:tcW w:w="960" w:type="dxa"/>
            <w:tcBorders>
              <w:top w:val="single" w:sz="4" w:space="0" w:color="auto"/>
              <w:left w:val="nil"/>
              <w:bottom w:val="single" w:sz="4" w:space="0" w:color="auto"/>
              <w:right w:val="nil"/>
            </w:tcBorders>
            <w:shd w:val="clear" w:color="auto" w:fill="auto"/>
            <w:noWrap/>
            <w:vAlign w:val="bottom"/>
            <w:hideMark/>
          </w:tcPr>
          <w:p w14:paraId="7121FFAF" w14:textId="77777777" w:rsidR="00D1126E" w:rsidRPr="00D1126E" w:rsidDel="003907B0" w:rsidRDefault="00D1126E" w:rsidP="00D1126E">
            <w:pPr>
              <w:spacing w:after="0" w:line="240" w:lineRule="auto"/>
              <w:jc w:val="center"/>
              <w:rPr>
                <w:del w:id="2824" w:author="Lane, Stefanie" w:date="2023-02-14T18:26:00Z"/>
                <w:rFonts w:ascii="Calibri" w:eastAsia="Times New Roman" w:hAnsi="Calibri" w:cs="Calibri"/>
                <w:color w:val="000000"/>
              </w:rPr>
            </w:pPr>
            <w:del w:id="2825" w:author="Lane, Stefanie" w:date="2023-02-14T18:26:00Z">
              <w:r w:rsidRPr="00D1126E" w:rsidDel="003907B0">
                <w:rPr>
                  <w:rFonts w:ascii="Calibri" w:eastAsia="Times New Roman" w:hAnsi="Calibri" w:cs="Calibri"/>
                  <w:color w:val="000000"/>
                </w:rPr>
                <w:delText>13.0</w:delText>
              </w:r>
            </w:del>
          </w:p>
        </w:tc>
        <w:tc>
          <w:tcPr>
            <w:tcW w:w="960" w:type="dxa"/>
            <w:tcBorders>
              <w:top w:val="single" w:sz="4" w:space="0" w:color="auto"/>
              <w:left w:val="nil"/>
              <w:bottom w:val="single" w:sz="4" w:space="0" w:color="auto"/>
              <w:right w:val="nil"/>
            </w:tcBorders>
            <w:shd w:val="clear" w:color="auto" w:fill="auto"/>
            <w:noWrap/>
            <w:vAlign w:val="bottom"/>
            <w:hideMark/>
          </w:tcPr>
          <w:p w14:paraId="405ABEBB" w14:textId="77777777" w:rsidR="00D1126E" w:rsidRPr="00D1126E" w:rsidDel="003907B0" w:rsidRDefault="00D1126E" w:rsidP="00D1126E">
            <w:pPr>
              <w:spacing w:after="0" w:line="240" w:lineRule="auto"/>
              <w:jc w:val="center"/>
              <w:rPr>
                <w:del w:id="2826" w:author="Lane, Stefanie" w:date="2023-02-14T18:26:00Z"/>
                <w:rFonts w:ascii="Calibri" w:eastAsia="Times New Roman" w:hAnsi="Calibri" w:cs="Calibri"/>
                <w:color w:val="000000"/>
              </w:rPr>
            </w:pPr>
            <w:del w:id="2827" w:author="Lane, Stefanie" w:date="2023-02-14T18:26:00Z">
              <w:r w:rsidRPr="00D1126E" w:rsidDel="003907B0">
                <w:rPr>
                  <w:rFonts w:ascii="Calibri" w:eastAsia="Times New Roman" w:hAnsi="Calibri" w:cs="Calibri"/>
                  <w:color w:val="000000"/>
                </w:rPr>
                <w:delText>3.9</w:delText>
              </w:r>
            </w:del>
          </w:p>
        </w:tc>
        <w:tc>
          <w:tcPr>
            <w:tcW w:w="960" w:type="dxa"/>
            <w:tcBorders>
              <w:top w:val="single" w:sz="4" w:space="0" w:color="auto"/>
              <w:left w:val="nil"/>
              <w:bottom w:val="single" w:sz="4" w:space="0" w:color="auto"/>
              <w:right w:val="nil"/>
            </w:tcBorders>
            <w:shd w:val="clear" w:color="auto" w:fill="auto"/>
            <w:noWrap/>
            <w:vAlign w:val="bottom"/>
            <w:hideMark/>
          </w:tcPr>
          <w:p w14:paraId="7453E3F9" w14:textId="77777777" w:rsidR="00D1126E" w:rsidRPr="00D1126E" w:rsidDel="003907B0" w:rsidRDefault="00D1126E" w:rsidP="00D1126E">
            <w:pPr>
              <w:spacing w:after="0" w:line="240" w:lineRule="auto"/>
              <w:jc w:val="center"/>
              <w:rPr>
                <w:del w:id="2828" w:author="Lane, Stefanie" w:date="2023-02-14T18:26:00Z"/>
                <w:rFonts w:ascii="Calibri" w:eastAsia="Times New Roman" w:hAnsi="Calibri" w:cs="Calibri"/>
                <w:color w:val="000000"/>
              </w:rPr>
            </w:pPr>
            <w:del w:id="2829" w:author="Lane, Stefanie" w:date="2023-02-14T18:26:00Z">
              <w:r w:rsidRPr="00D1126E" w:rsidDel="003907B0">
                <w:rPr>
                  <w:rFonts w:ascii="Calibri" w:eastAsia="Times New Roman" w:hAnsi="Calibri" w:cs="Calibri"/>
                  <w:color w:val="000000"/>
                </w:rPr>
                <w:delText>3.3</w:delText>
              </w:r>
            </w:del>
          </w:p>
        </w:tc>
      </w:tr>
      <w:tr w:rsidR="00D1126E" w:rsidRPr="00D1126E" w:rsidDel="003907B0" w14:paraId="438D730B" w14:textId="77777777" w:rsidTr="00D1126E">
        <w:trPr>
          <w:divId w:val="1125733716"/>
          <w:trHeight w:val="290"/>
          <w:jc w:val="center"/>
          <w:del w:id="2830" w:author="Lane, Stefanie" w:date="2023-02-14T18:26:00Z"/>
        </w:trPr>
        <w:tc>
          <w:tcPr>
            <w:tcW w:w="1180" w:type="dxa"/>
            <w:tcBorders>
              <w:top w:val="nil"/>
              <w:left w:val="nil"/>
              <w:bottom w:val="nil"/>
              <w:right w:val="nil"/>
            </w:tcBorders>
            <w:shd w:val="clear" w:color="auto" w:fill="auto"/>
            <w:noWrap/>
            <w:vAlign w:val="bottom"/>
            <w:hideMark/>
          </w:tcPr>
          <w:p w14:paraId="1277361D" w14:textId="77777777" w:rsidR="00D1126E" w:rsidRPr="00D1126E" w:rsidDel="003907B0" w:rsidRDefault="00D1126E" w:rsidP="00D1126E">
            <w:pPr>
              <w:spacing w:after="0" w:line="240" w:lineRule="auto"/>
              <w:jc w:val="right"/>
              <w:rPr>
                <w:del w:id="2831" w:author="Lane, Stefanie" w:date="2023-02-14T18:26:00Z"/>
                <w:rFonts w:ascii="Calibri" w:eastAsia="Times New Roman" w:hAnsi="Calibri" w:cs="Calibri"/>
                <w:color w:val="000000"/>
              </w:rPr>
            </w:pPr>
            <w:del w:id="2832" w:author="Lane, Stefanie" w:date="2023-02-14T18:26:00Z">
              <w:r w:rsidRPr="00D1126E" w:rsidDel="003907B0">
                <w:rPr>
                  <w:rFonts w:ascii="Calibri" w:eastAsia="Times New Roman" w:hAnsi="Calibri" w:cs="Calibri"/>
                  <w:color w:val="000000"/>
                </w:rPr>
                <w:delText>1999</w:delText>
              </w:r>
            </w:del>
          </w:p>
        </w:tc>
        <w:tc>
          <w:tcPr>
            <w:tcW w:w="960" w:type="dxa"/>
            <w:tcBorders>
              <w:top w:val="nil"/>
              <w:left w:val="nil"/>
              <w:bottom w:val="single" w:sz="4" w:space="0" w:color="auto"/>
              <w:right w:val="nil"/>
            </w:tcBorders>
            <w:shd w:val="clear" w:color="auto" w:fill="auto"/>
            <w:noWrap/>
            <w:vAlign w:val="bottom"/>
            <w:hideMark/>
          </w:tcPr>
          <w:p w14:paraId="0263A359" w14:textId="77777777" w:rsidR="00D1126E" w:rsidRPr="00D1126E" w:rsidDel="003907B0" w:rsidRDefault="00D1126E" w:rsidP="00D1126E">
            <w:pPr>
              <w:spacing w:after="0" w:line="240" w:lineRule="auto"/>
              <w:jc w:val="center"/>
              <w:rPr>
                <w:del w:id="2833" w:author="Lane, Stefanie" w:date="2023-02-14T18:26:00Z"/>
                <w:rFonts w:ascii="Calibri" w:eastAsia="Times New Roman" w:hAnsi="Calibri" w:cs="Calibri"/>
                <w:color w:val="000000"/>
              </w:rPr>
            </w:pPr>
            <w:del w:id="2834" w:author="Lane, Stefanie" w:date="2023-02-14T18:26:00Z">
              <w:r w:rsidRPr="00D1126E" w:rsidDel="003907B0">
                <w:rPr>
                  <w:rFonts w:ascii="Calibri" w:eastAsia="Times New Roman" w:hAnsi="Calibri" w:cs="Calibri"/>
                  <w:color w:val="000000"/>
                </w:rPr>
                <w:delText>18</w:delText>
              </w:r>
            </w:del>
          </w:p>
        </w:tc>
        <w:tc>
          <w:tcPr>
            <w:tcW w:w="960" w:type="dxa"/>
            <w:tcBorders>
              <w:top w:val="nil"/>
              <w:left w:val="nil"/>
              <w:bottom w:val="nil"/>
              <w:right w:val="nil"/>
            </w:tcBorders>
            <w:shd w:val="clear" w:color="auto" w:fill="auto"/>
            <w:noWrap/>
            <w:vAlign w:val="bottom"/>
            <w:hideMark/>
          </w:tcPr>
          <w:p w14:paraId="437E3246" w14:textId="77777777" w:rsidR="00D1126E" w:rsidRPr="00D1126E" w:rsidDel="003907B0" w:rsidRDefault="00D1126E" w:rsidP="00D1126E">
            <w:pPr>
              <w:spacing w:after="0" w:line="240" w:lineRule="auto"/>
              <w:jc w:val="center"/>
              <w:rPr>
                <w:del w:id="2835" w:author="Lane, Stefanie" w:date="2023-02-14T18:26:00Z"/>
                <w:rFonts w:ascii="Calibri" w:eastAsia="Times New Roman" w:hAnsi="Calibri" w:cs="Calibri"/>
                <w:color w:val="000000"/>
              </w:rPr>
            </w:pPr>
            <w:del w:id="2836" w:author="Lane, Stefanie" w:date="2023-02-14T18:26:00Z">
              <w:r w:rsidRPr="00D1126E" w:rsidDel="003907B0">
                <w:rPr>
                  <w:rFonts w:ascii="Calibri" w:eastAsia="Times New Roman" w:hAnsi="Calibri" w:cs="Calibri"/>
                  <w:color w:val="000000"/>
                </w:rPr>
                <w:delText>36</w:delText>
              </w:r>
            </w:del>
          </w:p>
        </w:tc>
        <w:tc>
          <w:tcPr>
            <w:tcW w:w="300" w:type="dxa"/>
            <w:tcBorders>
              <w:top w:val="nil"/>
              <w:left w:val="nil"/>
              <w:bottom w:val="nil"/>
              <w:right w:val="nil"/>
            </w:tcBorders>
            <w:shd w:val="clear" w:color="auto" w:fill="auto"/>
            <w:noWrap/>
            <w:vAlign w:val="bottom"/>
            <w:hideMark/>
          </w:tcPr>
          <w:p w14:paraId="5B5B6FF6" w14:textId="77777777" w:rsidR="00D1126E" w:rsidRPr="00D1126E" w:rsidDel="003907B0" w:rsidRDefault="00D1126E" w:rsidP="00D1126E">
            <w:pPr>
              <w:spacing w:after="0" w:line="240" w:lineRule="auto"/>
              <w:jc w:val="center"/>
              <w:rPr>
                <w:del w:id="2837" w:author="Lane, Stefanie" w:date="2023-02-14T18:26:00Z"/>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5DE31A9D" w14:textId="77777777" w:rsidR="00D1126E" w:rsidRPr="00D1126E" w:rsidDel="003907B0" w:rsidRDefault="00D1126E" w:rsidP="00D1126E">
            <w:pPr>
              <w:spacing w:after="0" w:line="240" w:lineRule="auto"/>
              <w:jc w:val="center"/>
              <w:rPr>
                <w:del w:id="2838" w:author="Lane, Stefanie" w:date="2023-02-14T18:26:00Z"/>
                <w:rFonts w:ascii="Calibri" w:eastAsia="Times New Roman" w:hAnsi="Calibri" w:cs="Calibri"/>
                <w:color w:val="000000"/>
              </w:rPr>
            </w:pPr>
            <w:del w:id="2839" w:author="Lane, Stefanie" w:date="2023-02-14T18:26:00Z">
              <w:r w:rsidRPr="00D1126E" w:rsidDel="003907B0">
                <w:rPr>
                  <w:rFonts w:ascii="Calibri" w:eastAsia="Times New Roman" w:hAnsi="Calibri" w:cs="Calibri"/>
                  <w:color w:val="000000"/>
                </w:rPr>
                <w:delText>9.7</w:delText>
              </w:r>
            </w:del>
          </w:p>
        </w:tc>
        <w:tc>
          <w:tcPr>
            <w:tcW w:w="960" w:type="dxa"/>
            <w:tcBorders>
              <w:top w:val="nil"/>
              <w:left w:val="nil"/>
              <w:bottom w:val="single" w:sz="4" w:space="0" w:color="auto"/>
              <w:right w:val="nil"/>
            </w:tcBorders>
            <w:shd w:val="clear" w:color="auto" w:fill="auto"/>
            <w:noWrap/>
            <w:vAlign w:val="bottom"/>
            <w:hideMark/>
          </w:tcPr>
          <w:p w14:paraId="6C80E89A" w14:textId="77777777" w:rsidR="00D1126E" w:rsidRPr="00D1126E" w:rsidDel="003907B0" w:rsidRDefault="00D1126E" w:rsidP="00D1126E">
            <w:pPr>
              <w:spacing w:after="0" w:line="240" w:lineRule="auto"/>
              <w:jc w:val="center"/>
              <w:rPr>
                <w:del w:id="2840" w:author="Lane, Stefanie" w:date="2023-02-14T18:26:00Z"/>
                <w:rFonts w:ascii="Calibri" w:eastAsia="Times New Roman" w:hAnsi="Calibri" w:cs="Calibri"/>
                <w:color w:val="000000"/>
              </w:rPr>
            </w:pPr>
            <w:del w:id="2841" w:author="Lane, Stefanie" w:date="2023-02-14T18:26:00Z">
              <w:r w:rsidRPr="00D1126E" w:rsidDel="003907B0">
                <w:rPr>
                  <w:rFonts w:ascii="Calibri" w:eastAsia="Times New Roman" w:hAnsi="Calibri" w:cs="Calibri"/>
                  <w:color w:val="000000"/>
                </w:rPr>
                <w:delText>3.9</w:delText>
              </w:r>
            </w:del>
          </w:p>
        </w:tc>
        <w:tc>
          <w:tcPr>
            <w:tcW w:w="960" w:type="dxa"/>
            <w:tcBorders>
              <w:top w:val="nil"/>
              <w:left w:val="nil"/>
              <w:bottom w:val="single" w:sz="4" w:space="0" w:color="auto"/>
              <w:right w:val="nil"/>
            </w:tcBorders>
            <w:shd w:val="clear" w:color="auto" w:fill="auto"/>
            <w:noWrap/>
            <w:vAlign w:val="bottom"/>
            <w:hideMark/>
          </w:tcPr>
          <w:p w14:paraId="2868478B" w14:textId="77777777" w:rsidR="00D1126E" w:rsidRPr="00D1126E" w:rsidDel="003907B0" w:rsidRDefault="00D1126E" w:rsidP="00D1126E">
            <w:pPr>
              <w:spacing w:after="0" w:line="240" w:lineRule="auto"/>
              <w:jc w:val="center"/>
              <w:rPr>
                <w:del w:id="2842" w:author="Lane, Stefanie" w:date="2023-02-14T18:26:00Z"/>
                <w:rFonts w:ascii="Calibri" w:eastAsia="Times New Roman" w:hAnsi="Calibri" w:cs="Calibri"/>
                <w:color w:val="000000"/>
              </w:rPr>
            </w:pPr>
            <w:del w:id="2843" w:author="Lane, Stefanie" w:date="2023-02-14T18:26:00Z">
              <w:r w:rsidRPr="00D1126E" w:rsidDel="003907B0">
                <w:rPr>
                  <w:rFonts w:ascii="Calibri" w:eastAsia="Times New Roman" w:hAnsi="Calibri" w:cs="Calibri"/>
                  <w:color w:val="000000"/>
                </w:rPr>
                <w:delText>3.8</w:delText>
              </w:r>
            </w:del>
          </w:p>
        </w:tc>
      </w:tr>
      <w:tr w:rsidR="00D1126E" w:rsidRPr="00D1126E" w:rsidDel="003907B0" w14:paraId="3F5C1046" w14:textId="77777777" w:rsidTr="00D1126E">
        <w:trPr>
          <w:divId w:val="1125733716"/>
          <w:trHeight w:val="290"/>
          <w:jc w:val="center"/>
          <w:del w:id="2844" w:author="Lane, Stefanie" w:date="2023-02-14T18:26:00Z"/>
        </w:trPr>
        <w:tc>
          <w:tcPr>
            <w:tcW w:w="1180" w:type="dxa"/>
            <w:tcBorders>
              <w:top w:val="single" w:sz="4" w:space="0" w:color="auto"/>
              <w:left w:val="nil"/>
              <w:bottom w:val="single" w:sz="4" w:space="0" w:color="auto"/>
              <w:right w:val="nil"/>
            </w:tcBorders>
            <w:shd w:val="clear" w:color="auto" w:fill="auto"/>
            <w:noWrap/>
            <w:vAlign w:val="bottom"/>
            <w:hideMark/>
          </w:tcPr>
          <w:p w14:paraId="248334C8" w14:textId="77777777" w:rsidR="00D1126E" w:rsidRPr="00D1126E" w:rsidDel="003907B0" w:rsidRDefault="00D1126E" w:rsidP="00D1126E">
            <w:pPr>
              <w:spacing w:after="0" w:line="240" w:lineRule="auto"/>
              <w:jc w:val="right"/>
              <w:rPr>
                <w:del w:id="2845" w:author="Lane, Stefanie" w:date="2023-02-14T18:26:00Z"/>
                <w:rFonts w:ascii="Calibri" w:eastAsia="Times New Roman" w:hAnsi="Calibri" w:cs="Calibri"/>
                <w:color w:val="000000"/>
              </w:rPr>
            </w:pPr>
            <w:del w:id="2846" w:author="Lane, Stefanie" w:date="2023-02-14T18:26:00Z">
              <w:r w:rsidRPr="00D1126E" w:rsidDel="003907B0">
                <w:rPr>
                  <w:rFonts w:ascii="Calibri" w:eastAsia="Times New Roman" w:hAnsi="Calibri" w:cs="Calibri"/>
                  <w:color w:val="000000"/>
                </w:rPr>
                <w:delText>2019</w:delText>
              </w:r>
            </w:del>
          </w:p>
        </w:tc>
        <w:tc>
          <w:tcPr>
            <w:tcW w:w="960" w:type="dxa"/>
            <w:tcBorders>
              <w:top w:val="nil"/>
              <w:left w:val="nil"/>
              <w:bottom w:val="single" w:sz="4" w:space="0" w:color="auto"/>
              <w:right w:val="nil"/>
            </w:tcBorders>
            <w:shd w:val="clear" w:color="auto" w:fill="auto"/>
            <w:noWrap/>
            <w:vAlign w:val="bottom"/>
            <w:hideMark/>
          </w:tcPr>
          <w:p w14:paraId="588C9095" w14:textId="77777777" w:rsidR="00D1126E" w:rsidRPr="00D1126E" w:rsidDel="003907B0" w:rsidRDefault="00D1126E" w:rsidP="00D1126E">
            <w:pPr>
              <w:spacing w:after="0" w:line="240" w:lineRule="auto"/>
              <w:jc w:val="center"/>
              <w:rPr>
                <w:del w:id="2847" w:author="Lane, Stefanie" w:date="2023-02-14T18:26:00Z"/>
                <w:rFonts w:ascii="Calibri" w:eastAsia="Times New Roman" w:hAnsi="Calibri" w:cs="Calibri"/>
                <w:color w:val="000000"/>
              </w:rPr>
            </w:pPr>
            <w:del w:id="2848" w:author="Lane, Stefanie" w:date="2023-02-14T18:26:00Z">
              <w:r w:rsidRPr="00D1126E" w:rsidDel="003907B0">
                <w:rPr>
                  <w:rFonts w:ascii="Calibri" w:eastAsia="Times New Roman" w:hAnsi="Calibri" w:cs="Calibri"/>
                  <w:color w:val="000000"/>
                </w:rPr>
                <w:delText>18</w:delText>
              </w:r>
            </w:del>
          </w:p>
        </w:tc>
        <w:tc>
          <w:tcPr>
            <w:tcW w:w="960" w:type="dxa"/>
            <w:tcBorders>
              <w:top w:val="single" w:sz="4" w:space="0" w:color="auto"/>
              <w:left w:val="nil"/>
              <w:bottom w:val="single" w:sz="4" w:space="0" w:color="auto"/>
              <w:right w:val="nil"/>
            </w:tcBorders>
            <w:shd w:val="clear" w:color="auto" w:fill="auto"/>
            <w:noWrap/>
            <w:vAlign w:val="bottom"/>
            <w:hideMark/>
          </w:tcPr>
          <w:p w14:paraId="23937940" w14:textId="77777777" w:rsidR="00D1126E" w:rsidRPr="00D1126E" w:rsidDel="003907B0" w:rsidRDefault="00D1126E" w:rsidP="00D1126E">
            <w:pPr>
              <w:spacing w:after="0" w:line="240" w:lineRule="auto"/>
              <w:jc w:val="center"/>
              <w:rPr>
                <w:del w:id="2849" w:author="Lane, Stefanie" w:date="2023-02-14T18:26:00Z"/>
                <w:rFonts w:ascii="Calibri" w:eastAsia="Times New Roman" w:hAnsi="Calibri" w:cs="Calibri"/>
                <w:color w:val="000000"/>
              </w:rPr>
            </w:pPr>
            <w:del w:id="2850" w:author="Lane, Stefanie" w:date="2023-02-14T18:26:00Z">
              <w:r w:rsidRPr="00D1126E" w:rsidDel="003907B0">
                <w:rPr>
                  <w:rFonts w:ascii="Calibri" w:eastAsia="Times New Roman" w:hAnsi="Calibri" w:cs="Calibri"/>
                  <w:color w:val="000000"/>
                </w:rPr>
                <w:delText>27</w:delText>
              </w:r>
            </w:del>
          </w:p>
        </w:tc>
        <w:tc>
          <w:tcPr>
            <w:tcW w:w="300" w:type="dxa"/>
            <w:tcBorders>
              <w:top w:val="nil"/>
              <w:left w:val="nil"/>
              <w:bottom w:val="nil"/>
              <w:right w:val="nil"/>
            </w:tcBorders>
            <w:shd w:val="clear" w:color="auto" w:fill="auto"/>
            <w:noWrap/>
            <w:vAlign w:val="bottom"/>
            <w:hideMark/>
          </w:tcPr>
          <w:p w14:paraId="6B9F4CE9" w14:textId="77777777" w:rsidR="00D1126E" w:rsidRPr="00D1126E" w:rsidDel="003907B0" w:rsidRDefault="00D1126E" w:rsidP="00D1126E">
            <w:pPr>
              <w:spacing w:after="0" w:line="240" w:lineRule="auto"/>
              <w:jc w:val="center"/>
              <w:rPr>
                <w:del w:id="2851" w:author="Lane, Stefanie" w:date="2023-02-14T18:26:00Z"/>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59567D7B" w14:textId="77777777" w:rsidR="00D1126E" w:rsidRPr="00D1126E" w:rsidDel="003907B0" w:rsidRDefault="00D1126E" w:rsidP="00D1126E">
            <w:pPr>
              <w:spacing w:after="0" w:line="240" w:lineRule="auto"/>
              <w:jc w:val="center"/>
              <w:rPr>
                <w:del w:id="2852" w:author="Lane, Stefanie" w:date="2023-02-14T18:26:00Z"/>
                <w:rFonts w:ascii="Calibri" w:eastAsia="Times New Roman" w:hAnsi="Calibri" w:cs="Calibri"/>
                <w:color w:val="000000"/>
              </w:rPr>
            </w:pPr>
            <w:del w:id="2853" w:author="Lane, Stefanie" w:date="2023-02-14T18:26:00Z">
              <w:r w:rsidRPr="00D1126E" w:rsidDel="003907B0">
                <w:rPr>
                  <w:rFonts w:ascii="Calibri" w:eastAsia="Times New Roman" w:hAnsi="Calibri" w:cs="Calibri"/>
                  <w:color w:val="000000"/>
                </w:rPr>
                <w:delText>5.8</w:delText>
              </w:r>
            </w:del>
          </w:p>
        </w:tc>
        <w:tc>
          <w:tcPr>
            <w:tcW w:w="960" w:type="dxa"/>
            <w:tcBorders>
              <w:top w:val="nil"/>
              <w:left w:val="nil"/>
              <w:bottom w:val="single" w:sz="4" w:space="0" w:color="auto"/>
              <w:right w:val="nil"/>
            </w:tcBorders>
            <w:shd w:val="clear" w:color="auto" w:fill="auto"/>
            <w:noWrap/>
            <w:vAlign w:val="bottom"/>
            <w:hideMark/>
          </w:tcPr>
          <w:p w14:paraId="6618B4D1" w14:textId="77777777" w:rsidR="00D1126E" w:rsidRPr="00D1126E" w:rsidDel="003907B0" w:rsidRDefault="00D1126E" w:rsidP="00D1126E">
            <w:pPr>
              <w:spacing w:after="0" w:line="240" w:lineRule="auto"/>
              <w:jc w:val="center"/>
              <w:rPr>
                <w:del w:id="2854" w:author="Lane, Stefanie" w:date="2023-02-14T18:26:00Z"/>
                <w:rFonts w:ascii="Calibri" w:eastAsia="Times New Roman" w:hAnsi="Calibri" w:cs="Calibri"/>
                <w:color w:val="000000"/>
              </w:rPr>
            </w:pPr>
            <w:del w:id="2855" w:author="Lane, Stefanie" w:date="2023-02-14T18:26:00Z">
              <w:r w:rsidRPr="00D1126E" w:rsidDel="003907B0">
                <w:rPr>
                  <w:rFonts w:ascii="Calibri" w:eastAsia="Times New Roman" w:hAnsi="Calibri" w:cs="Calibri"/>
                  <w:color w:val="000000"/>
                </w:rPr>
                <w:delText>2.8</w:delText>
              </w:r>
            </w:del>
          </w:p>
        </w:tc>
        <w:tc>
          <w:tcPr>
            <w:tcW w:w="960" w:type="dxa"/>
            <w:tcBorders>
              <w:top w:val="nil"/>
              <w:left w:val="nil"/>
              <w:bottom w:val="single" w:sz="4" w:space="0" w:color="auto"/>
              <w:right w:val="nil"/>
            </w:tcBorders>
            <w:shd w:val="clear" w:color="auto" w:fill="auto"/>
            <w:noWrap/>
            <w:vAlign w:val="bottom"/>
            <w:hideMark/>
          </w:tcPr>
          <w:p w14:paraId="5CDDADA9" w14:textId="77777777" w:rsidR="00D1126E" w:rsidRPr="00D1126E" w:rsidDel="003907B0" w:rsidRDefault="00D1126E" w:rsidP="00D1126E">
            <w:pPr>
              <w:spacing w:after="0" w:line="240" w:lineRule="auto"/>
              <w:jc w:val="center"/>
              <w:rPr>
                <w:del w:id="2856" w:author="Lane, Stefanie" w:date="2023-02-14T18:26:00Z"/>
                <w:rFonts w:ascii="Calibri" w:eastAsia="Times New Roman" w:hAnsi="Calibri" w:cs="Calibri"/>
                <w:color w:val="000000"/>
              </w:rPr>
            </w:pPr>
            <w:del w:id="2857" w:author="Lane, Stefanie" w:date="2023-02-14T18:26:00Z">
              <w:r w:rsidRPr="00D1126E" w:rsidDel="003907B0">
                <w:rPr>
                  <w:rFonts w:ascii="Calibri" w:eastAsia="Times New Roman" w:hAnsi="Calibri" w:cs="Calibri"/>
                  <w:color w:val="000000"/>
                </w:rPr>
                <w:delText>4.6</w:delText>
              </w:r>
            </w:del>
          </w:p>
        </w:tc>
      </w:tr>
      <w:tr w:rsidR="00D1126E" w:rsidRPr="00D1126E" w:rsidDel="003907B0" w14:paraId="1BAC78F1" w14:textId="77777777" w:rsidTr="00D1126E">
        <w:trPr>
          <w:divId w:val="1125733716"/>
          <w:trHeight w:val="200"/>
          <w:jc w:val="center"/>
          <w:del w:id="2858" w:author="Lane, Stefanie" w:date="2023-02-14T18:26:00Z"/>
        </w:trPr>
        <w:tc>
          <w:tcPr>
            <w:tcW w:w="1180" w:type="dxa"/>
            <w:tcBorders>
              <w:top w:val="nil"/>
              <w:left w:val="nil"/>
              <w:bottom w:val="nil"/>
              <w:right w:val="nil"/>
            </w:tcBorders>
            <w:shd w:val="clear" w:color="auto" w:fill="auto"/>
            <w:noWrap/>
            <w:vAlign w:val="bottom"/>
            <w:hideMark/>
          </w:tcPr>
          <w:p w14:paraId="49E92C24" w14:textId="77777777" w:rsidR="00D1126E" w:rsidRPr="00D1126E" w:rsidDel="003907B0" w:rsidRDefault="00D1126E" w:rsidP="00D1126E">
            <w:pPr>
              <w:spacing w:after="0" w:line="240" w:lineRule="auto"/>
              <w:jc w:val="center"/>
              <w:rPr>
                <w:del w:id="2859" w:author="Lane, Stefanie" w:date="2023-02-14T18:26:00Z"/>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14:paraId="114F2B56" w14:textId="77777777" w:rsidR="00D1126E" w:rsidRPr="00D1126E" w:rsidDel="003907B0" w:rsidRDefault="00D1126E" w:rsidP="00D1126E">
            <w:pPr>
              <w:spacing w:after="0" w:line="240" w:lineRule="auto"/>
              <w:rPr>
                <w:del w:id="2860" w:author="Lane, Stefanie" w:date="2023-02-14T18:26:00Z"/>
                <w:rFonts w:ascii="Times New Roman" w:eastAsia="Times New Roman" w:hAnsi="Times New Roman" w:cs="Times New Roman"/>
              </w:rPr>
            </w:pPr>
          </w:p>
        </w:tc>
        <w:tc>
          <w:tcPr>
            <w:tcW w:w="960" w:type="dxa"/>
            <w:tcBorders>
              <w:top w:val="nil"/>
              <w:left w:val="nil"/>
              <w:bottom w:val="nil"/>
              <w:right w:val="nil"/>
            </w:tcBorders>
            <w:shd w:val="clear" w:color="auto" w:fill="auto"/>
            <w:noWrap/>
            <w:vAlign w:val="bottom"/>
            <w:hideMark/>
          </w:tcPr>
          <w:p w14:paraId="253E35F2" w14:textId="77777777" w:rsidR="00D1126E" w:rsidRPr="00D1126E" w:rsidDel="003907B0" w:rsidRDefault="00D1126E" w:rsidP="00D1126E">
            <w:pPr>
              <w:spacing w:after="0" w:line="240" w:lineRule="auto"/>
              <w:jc w:val="center"/>
              <w:rPr>
                <w:del w:id="2861" w:author="Lane, Stefanie" w:date="2023-02-14T18:26:00Z"/>
                <w:rFonts w:ascii="Times New Roman" w:eastAsia="Times New Roman" w:hAnsi="Times New Roman" w:cs="Times New Roman"/>
              </w:rPr>
            </w:pPr>
          </w:p>
        </w:tc>
        <w:tc>
          <w:tcPr>
            <w:tcW w:w="300" w:type="dxa"/>
            <w:tcBorders>
              <w:top w:val="nil"/>
              <w:left w:val="nil"/>
              <w:bottom w:val="nil"/>
              <w:right w:val="nil"/>
            </w:tcBorders>
            <w:shd w:val="clear" w:color="auto" w:fill="auto"/>
            <w:noWrap/>
            <w:vAlign w:val="bottom"/>
            <w:hideMark/>
          </w:tcPr>
          <w:p w14:paraId="5EA84520" w14:textId="77777777" w:rsidR="00D1126E" w:rsidRPr="00D1126E" w:rsidDel="003907B0" w:rsidRDefault="00D1126E" w:rsidP="00D1126E">
            <w:pPr>
              <w:spacing w:after="0" w:line="240" w:lineRule="auto"/>
              <w:jc w:val="center"/>
              <w:rPr>
                <w:del w:id="2862" w:author="Lane, Stefanie" w:date="2023-02-14T18:26:00Z"/>
                <w:rFonts w:ascii="Times New Roman" w:eastAsia="Times New Roman" w:hAnsi="Times New Roman" w:cs="Times New Roman"/>
              </w:rPr>
            </w:pPr>
          </w:p>
        </w:tc>
        <w:tc>
          <w:tcPr>
            <w:tcW w:w="960" w:type="dxa"/>
            <w:tcBorders>
              <w:top w:val="nil"/>
              <w:left w:val="nil"/>
              <w:bottom w:val="nil"/>
              <w:right w:val="nil"/>
            </w:tcBorders>
            <w:shd w:val="clear" w:color="auto" w:fill="auto"/>
            <w:noWrap/>
            <w:vAlign w:val="bottom"/>
            <w:hideMark/>
          </w:tcPr>
          <w:p w14:paraId="7870D003" w14:textId="77777777" w:rsidR="00D1126E" w:rsidRPr="00D1126E" w:rsidDel="003907B0" w:rsidRDefault="00D1126E" w:rsidP="00D1126E">
            <w:pPr>
              <w:spacing w:after="0" w:line="240" w:lineRule="auto"/>
              <w:jc w:val="center"/>
              <w:rPr>
                <w:del w:id="2863" w:author="Lane, Stefanie" w:date="2023-02-14T18:26:00Z"/>
                <w:rFonts w:ascii="Times New Roman" w:eastAsia="Times New Roman" w:hAnsi="Times New Roman" w:cs="Times New Roman"/>
              </w:rPr>
            </w:pPr>
          </w:p>
        </w:tc>
        <w:tc>
          <w:tcPr>
            <w:tcW w:w="960" w:type="dxa"/>
            <w:tcBorders>
              <w:top w:val="nil"/>
              <w:left w:val="nil"/>
              <w:bottom w:val="nil"/>
              <w:right w:val="nil"/>
            </w:tcBorders>
            <w:shd w:val="clear" w:color="auto" w:fill="auto"/>
            <w:noWrap/>
            <w:vAlign w:val="bottom"/>
            <w:hideMark/>
          </w:tcPr>
          <w:p w14:paraId="1AE8F8CE" w14:textId="77777777" w:rsidR="00D1126E" w:rsidRPr="00D1126E" w:rsidDel="003907B0" w:rsidRDefault="00D1126E" w:rsidP="00D1126E">
            <w:pPr>
              <w:spacing w:after="0" w:line="240" w:lineRule="auto"/>
              <w:jc w:val="center"/>
              <w:rPr>
                <w:del w:id="2864" w:author="Lane, Stefanie" w:date="2023-02-14T18:26:00Z"/>
                <w:rFonts w:ascii="Times New Roman" w:eastAsia="Times New Roman" w:hAnsi="Times New Roman" w:cs="Times New Roman"/>
              </w:rPr>
            </w:pPr>
          </w:p>
        </w:tc>
        <w:tc>
          <w:tcPr>
            <w:tcW w:w="960" w:type="dxa"/>
            <w:tcBorders>
              <w:top w:val="nil"/>
              <w:left w:val="nil"/>
              <w:bottom w:val="nil"/>
              <w:right w:val="nil"/>
            </w:tcBorders>
            <w:shd w:val="clear" w:color="auto" w:fill="auto"/>
            <w:noWrap/>
            <w:vAlign w:val="bottom"/>
            <w:hideMark/>
          </w:tcPr>
          <w:p w14:paraId="769DB818" w14:textId="77777777" w:rsidR="00D1126E" w:rsidRPr="00D1126E" w:rsidDel="003907B0" w:rsidRDefault="00D1126E" w:rsidP="00D1126E">
            <w:pPr>
              <w:spacing w:after="0" w:line="240" w:lineRule="auto"/>
              <w:jc w:val="center"/>
              <w:rPr>
                <w:del w:id="2865" w:author="Lane, Stefanie" w:date="2023-02-14T18:26:00Z"/>
                <w:rFonts w:ascii="Times New Roman" w:eastAsia="Times New Roman" w:hAnsi="Times New Roman" w:cs="Times New Roman"/>
              </w:rPr>
            </w:pPr>
          </w:p>
        </w:tc>
      </w:tr>
      <w:tr w:rsidR="00D1126E" w:rsidRPr="00D1126E" w:rsidDel="003907B0" w14:paraId="6FC44F0F" w14:textId="77777777" w:rsidTr="00D1126E">
        <w:trPr>
          <w:divId w:val="1125733716"/>
          <w:trHeight w:val="290"/>
          <w:jc w:val="center"/>
          <w:del w:id="2866" w:author="Lane, Stefanie" w:date="2023-02-14T18:26:00Z"/>
        </w:trPr>
        <w:tc>
          <w:tcPr>
            <w:tcW w:w="1180" w:type="dxa"/>
            <w:tcBorders>
              <w:top w:val="nil"/>
              <w:left w:val="nil"/>
              <w:bottom w:val="nil"/>
              <w:right w:val="nil"/>
            </w:tcBorders>
            <w:shd w:val="clear" w:color="auto" w:fill="auto"/>
            <w:noWrap/>
            <w:vAlign w:val="bottom"/>
            <w:hideMark/>
          </w:tcPr>
          <w:p w14:paraId="42A871B8" w14:textId="77777777" w:rsidR="00D1126E" w:rsidRPr="00D1126E" w:rsidDel="003907B0" w:rsidRDefault="00D1126E" w:rsidP="00D1126E">
            <w:pPr>
              <w:spacing w:after="0" w:line="240" w:lineRule="auto"/>
              <w:rPr>
                <w:del w:id="2867" w:author="Lane, Stefanie" w:date="2023-02-14T18:26:00Z"/>
                <w:rFonts w:ascii="Calibri" w:eastAsia="Times New Roman" w:hAnsi="Calibri" w:cs="Calibri"/>
                <w:b/>
                <w:bCs/>
                <w:color w:val="000000"/>
              </w:rPr>
            </w:pPr>
            <w:del w:id="2868" w:author="Lane, Stefanie" w:date="2023-02-14T18:26:00Z">
              <w:r w:rsidRPr="00D1126E" w:rsidDel="003907B0">
                <w:rPr>
                  <w:rFonts w:ascii="Calibri" w:eastAsia="Times New Roman" w:hAnsi="Calibri" w:cs="Calibri"/>
                  <w:b/>
                  <w:bCs/>
                  <w:color w:val="000000"/>
                </w:rPr>
                <w:delText>Bogbean</w:delText>
              </w:r>
            </w:del>
          </w:p>
        </w:tc>
        <w:tc>
          <w:tcPr>
            <w:tcW w:w="960" w:type="dxa"/>
            <w:tcBorders>
              <w:top w:val="nil"/>
              <w:left w:val="nil"/>
              <w:bottom w:val="nil"/>
              <w:right w:val="nil"/>
            </w:tcBorders>
            <w:shd w:val="clear" w:color="auto" w:fill="auto"/>
            <w:noWrap/>
            <w:vAlign w:val="bottom"/>
            <w:hideMark/>
          </w:tcPr>
          <w:p w14:paraId="531F7436" w14:textId="77777777" w:rsidR="00D1126E" w:rsidRPr="00D1126E" w:rsidDel="003907B0" w:rsidRDefault="00D1126E" w:rsidP="00D1126E">
            <w:pPr>
              <w:spacing w:after="0" w:line="240" w:lineRule="auto"/>
              <w:rPr>
                <w:del w:id="2869" w:author="Lane, Stefanie" w:date="2023-02-14T18:26:00Z"/>
                <w:rFonts w:ascii="Calibri" w:eastAsia="Times New Roman" w:hAnsi="Calibri" w:cs="Calibri"/>
                <w:b/>
                <w:bCs/>
                <w:color w:val="000000"/>
              </w:rPr>
            </w:pPr>
          </w:p>
        </w:tc>
        <w:tc>
          <w:tcPr>
            <w:tcW w:w="960" w:type="dxa"/>
            <w:tcBorders>
              <w:top w:val="nil"/>
              <w:left w:val="nil"/>
              <w:bottom w:val="nil"/>
              <w:right w:val="nil"/>
            </w:tcBorders>
            <w:shd w:val="clear" w:color="auto" w:fill="auto"/>
            <w:noWrap/>
            <w:vAlign w:val="bottom"/>
            <w:hideMark/>
          </w:tcPr>
          <w:p w14:paraId="78BA29AF" w14:textId="77777777" w:rsidR="00D1126E" w:rsidRPr="00D1126E" w:rsidDel="003907B0" w:rsidRDefault="00D1126E" w:rsidP="00D1126E">
            <w:pPr>
              <w:spacing w:after="0" w:line="240" w:lineRule="auto"/>
              <w:jc w:val="center"/>
              <w:rPr>
                <w:del w:id="2870" w:author="Lane, Stefanie" w:date="2023-02-14T18:26:00Z"/>
                <w:rFonts w:ascii="Times New Roman" w:eastAsia="Times New Roman" w:hAnsi="Times New Roman" w:cs="Times New Roman"/>
              </w:rPr>
            </w:pPr>
          </w:p>
        </w:tc>
        <w:tc>
          <w:tcPr>
            <w:tcW w:w="300" w:type="dxa"/>
            <w:tcBorders>
              <w:top w:val="nil"/>
              <w:left w:val="nil"/>
              <w:bottom w:val="nil"/>
              <w:right w:val="nil"/>
            </w:tcBorders>
            <w:shd w:val="clear" w:color="auto" w:fill="auto"/>
            <w:noWrap/>
            <w:vAlign w:val="bottom"/>
            <w:hideMark/>
          </w:tcPr>
          <w:p w14:paraId="18DE1843" w14:textId="77777777" w:rsidR="00D1126E" w:rsidRPr="00D1126E" w:rsidDel="003907B0" w:rsidRDefault="00D1126E" w:rsidP="00D1126E">
            <w:pPr>
              <w:spacing w:after="0" w:line="240" w:lineRule="auto"/>
              <w:jc w:val="center"/>
              <w:rPr>
                <w:del w:id="2871" w:author="Lane, Stefanie" w:date="2023-02-14T18:26:00Z"/>
                <w:rFonts w:ascii="Times New Roman" w:eastAsia="Times New Roman" w:hAnsi="Times New Roman" w:cs="Times New Roman"/>
              </w:rPr>
            </w:pPr>
          </w:p>
        </w:tc>
        <w:tc>
          <w:tcPr>
            <w:tcW w:w="960" w:type="dxa"/>
            <w:tcBorders>
              <w:top w:val="nil"/>
              <w:left w:val="nil"/>
              <w:bottom w:val="nil"/>
              <w:right w:val="nil"/>
            </w:tcBorders>
            <w:shd w:val="clear" w:color="auto" w:fill="auto"/>
            <w:noWrap/>
            <w:vAlign w:val="bottom"/>
            <w:hideMark/>
          </w:tcPr>
          <w:p w14:paraId="1B557538" w14:textId="77777777" w:rsidR="00D1126E" w:rsidRPr="00D1126E" w:rsidDel="003907B0" w:rsidRDefault="00D1126E" w:rsidP="00D1126E">
            <w:pPr>
              <w:spacing w:after="0" w:line="240" w:lineRule="auto"/>
              <w:jc w:val="center"/>
              <w:rPr>
                <w:del w:id="2872" w:author="Lane, Stefanie" w:date="2023-02-14T18:26:00Z"/>
                <w:rFonts w:ascii="Times New Roman" w:eastAsia="Times New Roman" w:hAnsi="Times New Roman" w:cs="Times New Roman"/>
              </w:rPr>
            </w:pPr>
          </w:p>
        </w:tc>
        <w:tc>
          <w:tcPr>
            <w:tcW w:w="960" w:type="dxa"/>
            <w:tcBorders>
              <w:top w:val="nil"/>
              <w:left w:val="nil"/>
              <w:bottom w:val="nil"/>
              <w:right w:val="nil"/>
            </w:tcBorders>
            <w:shd w:val="clear" w:color="auto" w:fill="auto"/>
            <w:noWrap/>
            <w:vAlign w:val="bottom"/>
            <w:hideMark/>
          </w:tcPr>
          <w:p w14:paraId="387EA5A2" w14:textId="77777777" w:rsidR="00D1126E" w:rsidRPr="00D1126E" w:rsidDel="003907B0" w:rsidRDefault="00D1126E" w:rsidP="00D1126E">
            <w:pPr>
              <w:spacing w:after="0" w:line="240" w:lineRule="auto"/>
              <w:jc w:val="center"/>
              <w:rPr>
                <w:del w:id="2873" w:author="Lane, Stefanie" w:date="2023-02-14T18:26:00Z"/>
                <w:rFonts w:ascii="Times New Roman" w:eastAsia="Times New Roman" w:hAnsi="Times New Roman" w:cs="Times New Roman"/>
              </w:rPr>
            </w:pPr>
          </w:p>
        </w:tc>
        <w:tc>
          <w:tcPr>
            <w:tcW w:w="960" w:type="dxa"/>
            <w:tcBorders>
              <w:top w:val="nil"/>
              <w:left w:val="nil"/>
              <w:bottom w:val="nil"/>
              <w:right w:val="nil"/>
            </w:tcBorders>
            <w:shd w:val="clear" w:color="auto" w:fill="auto"/>
            <w:noWrap/>
            <w:vAlign w:val="bottom"/>
            <w:hideMark/>
          </w:tcPr>
          <w:p w14:paraId="6DA50BD8" w14:textId="77777777" w:rsidR="00D1126E" w:rsidRPr="00D1126E" w:rsidDel="003907B0" w:rsidRDefault="00D1126E" w:rsidP="00D1126E">
            <w:pPr>
              <w:spacing w:after="0" w:line="240" w:lineRule="auto"/>
              <w:jc w:val="center"/>
              <w:rPr>
                <w:del w:id="2874" w:author="Lane, Stefanie" w:date="2023-02-14T18:26:00Z"/>
                <w:rFonts w:ascii="Times New Roman" w:eastAsia="Times New Roman" w:hAnsi="Times New Roman" w:cs="Times New Roman"/>
              </w:rPr>
            </w:pPr>
          </w:p>
        </w:tc>
      </w:tr>
      <w:tr w:rsidR="00D1126E" w:rsidRPr="00D1126E" w:rsidDel="003907B0" w14:paraId="38B0832D" w14:textId="77777777" w:rsidTr="00D1126E">
        <w:trPr>
          <w:divId w:val="1125733716"/>
          <w:trHeight w:val="290"/>
          <w:jc w:val="center"/>
          <w:del w:id="2875" w:author="Lane, Stefanie" w:date="2023-02-14T18:26:00Z"/>
        </w:trPr>
        <w:tc>
          <w:tcPr>
            <w:tcW w:w="1180" w:type="dxa"/>
            <w:tcBorders>
              <w:top w:val="single" w:sz="4" w:space="0" w:color="auto"/>
              <w:left w:val="nil"/>
              <w:bottom w:val="single" w:sz="4" w:space="0" w:color="auto"/>
              <w:right w:val="nil"/>
            </w:tcBorders>
            <w:shd w:val="clear" w:color="auto" w:fill="auto"/>
            <w:noWrap/>
            <w:vAlign w:val="bottom"/>
            <w:hideMark/>
          </w:tcPr>
          <w:p w14:paraId="5919DA60" w14:textId="77777777" w:rsidR="00D1126E" w:rsidRPr="00D1126E" w:rsidDel="003907B0" w:rsidRDefault="00D1126E" w:rsidP="00D1126E">
            <w:pPr>
              <w:spacing w:after="0" w:line="240" w:lineRule="auto"/>
              <w:jc w:val="right"/>
              <w:rPr>
                <w:del w:id="2876" w:author="Lane, Stefanie" w:date="2023-02-14T18:26:00Z"/>
                <w:rFonts w:ascii="Calibri" w:eastAsia="Times New Roman" w:hAnsi="Calibri" w:cs="Calibri"/>
                <w:color w:val="000000"/>
              </w:rPr>
            </w:pPr>
            <w:del w:id="2877" w:author="Lane, Stefanie" w:date="2023-02-14T18:26:00Z">
              <w:r w:rsidRPr="00D1126E" w:rsidDel="003907B0">
                <w:rPr>
                  <w:rFonts w:ascii="Calibri" w:eastAsia="Times New Roman" w:hAnsi="Calibri" w:cs="Calibri"/>
                  <w:color w:val="000000"/>
                </w:rPr>
                <w:delText>1979</w:delText>
              </w:r>
            </w:del>
          </w:p>
        </w:tc>
        <w:tc>
          <w:tcPr>
            <w:tcW w:w="960" w:type="dxa"/>
            <w:tcBorders>
              <w:top w:val="single" w:sz="4" w:space="0" w:color="auto"/>
              <w:left w:val="nil"/>
              <w:bottom w:val="single" w:sz="4" w:space="0" w:color="auto"/>
              <w:right w:val="nil"/>
            </w:tcBorders>
            <w:shd w:val="clear" w:color="auto" w:fill="auto"/>
            <w:noWrap/>
            <w:vAlign w:val="bottom"/>
            <w:hideMark/>
          </w:tcPr>
          <w:p w14:paraId="4FDB6C51" w14:textId="77777777" w:rsidR="00D1126E" w:rsidRPr="00D1126E" w:rsidDel="003907B0" w:rsidRDefault="00D1126E" w:rsidP="00D1126E">
            <w:pPr>
              <w:spacing w:after="0" w:line="240" w:lineRule="auto"/>
              <w:jc w:val="center"/>
              <w:rPr>
                <w:del w:id="2878" w:author="Lane, Stefanie" w:date="2023-02-14T18:26:00Z"/>
                <w:rFonts w:ascii="Calibri" w:eastAsia="Times New Roman" w:hAnsi="Calibri" w:cs="Calibri"/>
                <w:color w:val="000000"/>
              </w:rPr>
            </w:pPr>
            <w:del w:id="2879" w:author="Lane, Stefanie" w:date="2023-02-14T18:26:00Z">
              <w:r w:rsidRPr="00D1126E" w:rsidDel="003907B0">
                <w:rPr>
                  <w:rFonts w:ascii="Calibri" w:eastAsia="Times New Roman" w:hAnsi="Calibri" w:cs="Calibri"/>
                  <w:color w:val="000000"/>
                </w:rPr>
                <w:delText>18</w:delText>
              </w:r>
            </w:del>
          </w:p>
        </w:tc>
        <w:tc>
          <w:tcPr>
            <w:tcW w:w="960" w:type="dxa"/>
            <w:tcBorders>
              <w:top w:val="single" w:sz="4" w:space="0" w:color="auto"/>
              <w:left w:val="nil"/>
              <w:bottom w:val="single" w:sz="4" w:space="0" w:color="auto"/>
              <w:right w:val="nil"/>
            </w:tcBorders>
            <w:shd w:val="clear" w:color="auto" w:fill="auto"/>
            <w:noWrap/>
            <w:vAlign w:val="bottom"/>
            <w:hideMark/>
          </w:tcPr>
          <w:p w14:paraId="2FD7384B" w14:textId="77777777" w:rsidR="00D1126E" w:rsidRPr="00D1126E" w:rsidDel="003907B0" w:rsidRDefault="00D1126E" w:rsidP="00D1126E">
            <w:pPr>
              <w:spacing w:after="0" w:line="240" w:lineRule="auto"/>
              <w:jc w:val="center"/>
              <w:rPr>
                <w:del w:id="2880" w:author="Lane, Stefanie" w:date="2023-02-14T18:26:00Z"/>
                <w:rFonts w:ascii="Calibri" w:eastAsia="Times New Roman" w:hAnsi="Calibri" w:cs="Calibri"/>
                <w:color w:val="000000"/>
              </w:rPr>
            </w:pPr>
            <w:del w:id="2881" w:author="Lane, Stefanie" w:date="2023-02-14T18:26:00Z">
              <w:r w:rsidRPr="00D1126E" w:rsidDel="003907B0">
                <w:rPr>
                  <w:rFonts w:ascii="Calibri" w:eastAsia="Times New Roman" w:hAnsi="Calibri" w:cs="Calibri"/>
                  <w:color w:val="000000"/>
                </w:rPr>
                <w:delText>32</w:delText>
              </w:r>
            </w:del>
          </w:p>
        </w:tc>
        <w:tc>
          <w:tcPr>
            <w:tcW w:w="300" w:type="dxa"/>
            <w:tcBorders>
              <w:top w:val="nil"/>
              <w:left w:val="nil"/>
              <w:bottom w:val="nil"/>
              <w:right w:val="nil"/>
            </w:tcBorders>
            <w:shd w:val="clear" w:color="auto" w:fill="auto"/>
            <w:noWrap/>
            <w:vAlign w:val="bottom"/>
            <w:hideMark/>
          </w:tcPr>
          <w:p w14:paraId="6E97590E" w14:textId="77777777" w:rsidR="00D1126E" w:rsidRPr="00D1126E" w:rsidDel="003907B0" w:rsidRDefault="00D1126E" w:rsidP="00D1126E">
            <w:pPr>
              <w:spacing w:after="0" w:line="240" w:lineRule="auto"/>
              <w:jc w:val="center"/>
              <w:rPr>
                <w:del w:id="2882" w:author="Lane, Stefanie" w:date="2023-02-14T18:26:00Z"/>
                <w:rFonts w:ascii="Calibri" w:eastAsia="Times New Roman" w:hAnsi="Calibri" w:cs="Calibri"/>
                <w:color w:val="000000"/>
              </w:rPr>
            </w:pPr>
          </w:p>
        </w:tc>
        <w:tc>
          <w:tcPr>
            <w:tcW w:w="960" w:type="dxa"/>
            <w:tcBorders>
              <w:top w:val="single" w:sz="4" w:space="0" w:color="auto"/>
              <w:left w:val="nil"/>
              <w:bottom w:val="single" w:sz="4" w:space="0" w:color="auto"/>
              <w:right w:val="nil"/>
            </w:tcBorders>
            <w:shd w:val="clear" w:color="auto" w:fill="auto"/>
            <w:noWrap/>
            <w:vAlign w:val="bottom"/>
            <w:hideMark/>
          </w:tcPr>
          <w:p w14:paraId="3F4056B0" w14:textId="77777777" w:rsidR="00D1126E" w:rsidRPr="00D1126E" w:rsidDel="003907B0" w:rsidRDefault="00D1126E" w:rsidP="00D1126E">
            <w:pPr>
              <w:spacing w:after="0" w:line="240" w:lineRule="auto"/>
              <w:jc w:val="center"/>
              <w:rPr>
                <w:del w:id="2883" w:author="Lane, Stefanie" w:date="2023-02-14T18:26:00Z"/>
                <w:rFonts w:ascii="Calibri" w:eastAsia="Times New Roman" w:hAnsi="Calibri" w:cs="Calibri"/>
                <w:color w:val="000000"/>
              </w:rPr>
            </w:pPr>
            <w:del w:id="2884" w:author="Lane, Stefanie" w:date="2023-02-14T18:26:00Z">
              <w:r w:rsidRPr="00D1126E" w:rsidDel="003907B0">
                <w:rPr>
                  <w:rFonts w:ascii="Calibri" w:eastAsia="Times New Roman" w:hAnsi="Calibri" w:cs="Calibri"/>
                  <w:color w:val="000000"/>
                </w:rPr>
                <w:delText>12.8</w:delText>
              </w:r>
            </w:del>
          </w:p>
        </w:tc>
        <w:tc>
          <w:tcPr>
            <w:tcW w:w="960" w:type="dxa"/>
            <w:tcBorders>
              <w:top w:val="single" w:sz="4" w:space="0" w:color="auto"/>
              <w:left w:val="nil"/>
              <w:bottom w:val="single" w:sz="4" w:space="0" w:color="auto"/>
              <w:right w:val="nil"/>
            </w:tcBorders>
            <w:shd w:val="clear" w:color="auto" w:fill="auto"/>
            <w:noWrap/>
            <w:vAlign w:val="bottom"/>
            <w:hideMark/>
          </w:tcPr>
          <w:p w14:paraId="224A674B" w14:textId="77777777" w:rsidR="00D1126E" w:rsidRPr="00D1126E" w:rsidDel="003907B0" w:rsidRDefault="00D1126E" w:rsidP="00D1126E">
            <w:pPr>
              <w:spacing w:after="0" w:line="240" w:lineRule="auto"/>
              <w:jc w:val="center"/>
              <w:rPr>
                <w:del w:id="2885" w:author="Lane, Stefanie" w:date="2023-02-14T18:26:00Z"/>
                <w:rFonts w:ascii="Calibri" w:eastAsia="Times New Roman" w:hAnsi="Calibri" w:cs="Calibri"/>
                <w:color w:val="000000"/>
              </w:rPr>
            </w:pPr>
            <w:del w:id="2886" w:author="Lane, Stefanie" w:date="2023-02-14T18:26:00Z">
              <w:r w:rsidRPr="00D1126E" w:rsidDel="003907B0">
                <w:rPr>
                  <w:rFonts w:ascii="Calibri" w:eastAsia="Times New Roman" w:hAnsi="Calibri" w:cs="Calibri"/>
                  <w:color w:val="000000"/>
                </w:rPr>
                <w:delText>3.6</w:delText>
              </w:r>
            </w:del>
          </w:p>
        </w:tc>
        <w:tc>
          <w:tcPr>
            <w:tcW w:w="960" w:type="dxa"/>
            <w:tcBorders>
              <w:top w:val="single" w:sz="4" w:space="0" w:color="auto"/>
              <w:left w:val="nil"/>
              <w:bottom w:val="single" w:sz="4" w:space="0" w:color="auto"/>
              <w:right w:val="nil"/>
            </w:tcBorders>
            <w:shd w:val="clear" w:color="auto" w:fill="auto"/>
            <w:noWrap/>
            <w:vAlign w:val="bottom"/>
            <w:hideMark/>
          </w:tcPr>
          <w:p w14:paraId="1B697B6B" w14:textId="77777777" w:rsidR="00D1126E" w:rsidRPr="00D1126E" w:rsidDel="003907B0" w:rsidRDefault="00D1126E" w:rsidP="00D1126E">
            <w:pPr>
              <w:spacing w:after="0" w:line="240" w:lineRule="auto"/>
              <w:jc w:val="center"/>
              <w:rPr>
                <w:del w:id="2887" w:author="Lane, Stefanie" w:date="2023-02-14T18:26:00Z"/>
                <w:rFonts w:ascii="Calibri" w:eastAsia="Times New Roman" w:hAnsi="Calibri" w:cs="Calibri"/>
                <w:color w:val="000000"/>
              </w:rPr>
            </w:pPr>
            <w:del w:id="2888" w:author="Lane, Stefanie" w:date="2023-02-14T18:26:00Z">
              <w:r w:rsidRPr="00D1126E" w:rsidDel="003907B0">
                <w:rPr>
                  <w:rFonts w:ascii="Calibri" w:eastAsia="Times New Roman" w:hAnsi="Calibri" w:cs="Calibri"/>
                  <w:color w:val="000000"/>
                </w:rPr>
                <w:delText>2.5</w:delText>
              </w:r>
            </w:del>
          </w:p>
        </w:tc>
      </w:tr>
      <w:tr w:rsidR="00D1126E" w:rsidRPr="00D1126E" w:rsidDel="003907B0" w14:paraId="4BE7D31B" w14:textId="77777777" w:rsidTr="00D1126E">
        <w:trPr>
          <w:divId w:val="1125733716"/>
          <w:trHeight w:val="290"/>
          <w:jc w:val="center"/>
          <w:del w:id="2889" w:author="Lane, Stefanie" w:date="2023-02-14T18:26:00Z"/>
        </w:trPr>
        <w:tc>
          <w:tcPr>
            <w:tcW w:w="1180" w:type="dxa"/>
            <w:tcBorders>
              <w:top w:val="nil"/>
              <w:left w:val="nil"/>
              <w:bottom w:val="nil"/>
              <w:right w:val="nil"/>
            </w:tcBorders>
            <w:shd w:val="clear" w:color="auto" w:fill="auto"/>
            <w:noWrap/>
            <w:vAlign w:val="bottom"/>
            <w:hideMark/>
          </w:tcPr>
          <w:p w14:paraId="66A51DE0" w14:textId="77777777" w:rsidR="00D1126E" w:rsidRPr="00D1126E" w:rsidDel="003907B0" w:rsidRDefault="00D1126E" w:rsidP="00D1126E">
            <w:pPr>
              <w:spacing w:after="0" w:line="240" w:lineRule="auto"/>
              <w:jc w:val="right"/>
              <w:rPr>
                <w:del w:id="2890" w:author="Lane, Stefanie" w:date="2023-02-14T18:26:00Z"/>
                <w:rFonts w:ascii="Calibri" w:eastAsia="Times New Roman" w:hAnsi="Calibri" w:cs="Calibri"/>
                <w:color w:val="000000"/>
              </w:rPr>
            </w:pPr>
            <w:del w:id="2891" w:author="Lane, Stefanie" w:date="2023-02-14T18:26:00Z">
              <w:r w:rsidRPr="00D1126E" w:rsidDel="003907B0">
                <w:rPr>
                  <w:rFonts w:ascii="Calibri" w:eastAsia="Times New Roman" w:hAnsi="Calibri" w:cs="Calibri"/>
                  <w:color w:val="000000"/>
                </w:rPr>
                <w:delText>1999</w:delText>
              </w:r>
            </w:del>
          </w:p>
        </w:tc>
        <w:tc>
          <w:tcPr>
            <w:tcW w:w="960" w:type="dxa"/>
            <w:tcBorders>
              <w:top w:val="nil"/>
              <w:left w:val="nil"/>
              <w:bottom w:val="single" w:sz="4" w:space="0" w:color="auto"/>
              <w:right w:val="nil"/>
            </w:tcBorders>
            <w:shd w:val="clear" w:color="auto" w:fill="auto"/>
            <w:noWrap/>
            <w:vAlign w:val="bottom"/>
            <w:hideMark/>
          </w:tcPr>
          <w:p w14:paraId="677813FB" w14:textId="77777777" w:rsidR="00D1126E" w:rsidRPr="00D1126E" w:rsidDel="003907B0" w:rsidRDefault="00D1126E" w:rsidP="00D1126E">
            <w:pPr>
              <w:spacing w:after="0" w:line="240" w:lineRule="auto"/>
              <w:jc w:val="center"/>
              <w:rPr>
                <w:del w:id="2892" w:author="Lane, Stefanie" w:date="2023-02-14T18:26:00Z"/>
                <w:rFonts w:ascii="Calibri" w:eastAsia="Times New Roman" w:hAnsi="Calibri" w:cs="Calibri"/>
                <w:color w:val="000000"/>
              </w:rPr>
            </w:pPr>
            <w:del w:id="2893" w:author="Lane, Stefanie" w:date="2023-02-14T18:26:00Z">
              <w:r w:rsidRPr="00D1126E" w:rsidDel="003907B0">
                <w:rPr>
                  <w:rFonts w:ascii="Calibri" w:eastAsia="Times New Roman" w:hAnsi="Calibri" w:cs="Calibri"/>
                  <w:color w:val="000000"/>
                </w:rPr>
                <w:delText>18</w:delText>
              </w:r>
            </w:del>
          </w:p>
        </w:tc>
        <w:tc>
          <w:tcPr>
            <w:tcW w:w="960" w:type="dxa"/>
            <w:tcBorders>
              <w:top w:val="nil"/>
              <w:left w:val="nil"/>
              <w:bottom w:val="nil"/>
              <w:right w:val="nil"/>
            </w:tcBorders>
            <w:shd w:val="clear" w:color="auto" w:fill="auto"/>
            <w:noWrap/>
            <w:vAlign w:val="bottom"/>
            <w:hideMark/>
          </w:tcPr>
          <w:p w14:paraId="04A37CD2" w14:textId="77777777" w:rsidR="00D1126E" w:rsidRPr="00D1126E" w:rsidDel="003907B0" w:rsidRDefault="00D1126E" w:rsidP="00D1126E">
            <w:pPr>
              <w:spacing w:after="0" w:line="240" w:lineRule="auto"/>
              <w:jc w:val="center"/>
              <w:rPr>
                <w:del w:id="2894" w:author="Lane, Stefanie" w:date="2023-02-14T18:26:00Z"/>
                <w:rFonts w:ascii="Calibri" w:eastAsia="Times New Roman" w:hAnsi="Calibri" w:cs="Calibri"/>
                <w:color w:val="000000"/>
              </w:rPr>
            </w:pPr>
            <w:del w:id="2895" w:author="Lane, Stefanie" w:date="2023-02-14T18:26:00Z">
              <w:r w:rsidRPr="00D1126E" w:rsidDel="003907B0">
                <w:rPr>
                  <w:rFonts w:ascii="Calibri" w:eastAsia="Times New Roman" w:hAnsi="Calibri" w:cs="Calibri"/>
                  <w:color w:val="000000"/>
                </w:rPr>
                <w:delText>36</w:delText>
              </w:r>
            </w:del>
          </w:p>
        </w:tc>
        <w:tc>
          <w:tcPr>
            <w:tcW w:w="300" w:type="dxa"/>
            <w:tcBorders>
              <w:top w:val="nil"/>
              <w:left w:val="nil"/>
              <w:bottom w:val="nil"/>
              <w:right w:val="nil"/>
            </w:tcBorders>
            <w:shd w:val="clear" w:color="auto" w:fill="auto"/>
            <w:noWrap/>
            <w:vAlign w:val="bottom"/>
            <w:hideMark/>
          </w:tcPr>
          <w:p w14:paraId="0EF848B4" w14:textId="77777777" w:rsidR="00D1126E" w:rsidRPr="00D1126E" w:rsidDel="003907B0" w:rsidRDefault="00D1126E" w:rsidP="00D1126E">
            <w:pPr>
              <w:spacing w:after="0" w:line="240" w:lineRule="auto"/>
              <w:jc w:val="center"/>
              <w:rPr>
                <w:del w:id="2896" w:author="Lane, Stefanie" w:date="2023-02-14T18:26:00Z"/>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6609CEA5" w14:textId="77777777" w:rsidR="00D1126E" w:rsidRPr="00D1126E" w:rsidDel="003907B0" w:rsidRDefault="00D1126E" w:rsidP="00D1126E">
            <w:pPr>
              <w:spacing w:after="0" w:line="240" w:lineRule="auto"/>
              <w:jc w:val="center"/>
              <w:rPr>
                <w:del w:id="2897" w:author="Lane, Stefanie" w:date="2023-02-14T18:26:00Z"/>
                <w:rFonts w:ascii="Calibri" w:eastAsia="Times New Roman" w:hAnsi="Calibri" w:cs="Calibri"/>
                <w:color w:val="000000"/>
              </w:rPr>
            </w:pPr>
            <w:del w:id="2898" w:author="Lane, Stefanie" w:date="2023-02-14T18:26:00Z">
              <w:r w:rsidRPr="00D1126E" w:rsidDel="003907B0">
                <w:rPr>
                  <w:rFonts w:ascii="Calibri" w:eastAsia="Times New Roman" w:hAnsi="Calibri" w:cs="Calibri"/>
                  <w:color w:val="000000"/>
                </w:rPr>
                <w:delText>11.5</w:delText>
              </w:r>
            </w:del>
          </w:p>
        </w:tc>
        <w:tc>
          <w:tcPr>
            <w:tcW w:w="960" w:type="dxa"/>
            <w:tcBorders>
              <w:top w:val="nil"/>
              <w:left w:val="nil"/>
              <w:bottom w:val="single" w:sz="4" w:space="0" w:color="auto"/>
              <w:right w:val="nil"/>
            </w:tcBorders>
            <w:shd w:val="clear" w:color="auto" w:fill="auto"/>
            <w:noWrap/>
            <w:vAlign w:val="bottom"/>
            <w:hideMark/>
          </w:tcPr>
          <w:p w14:paraId="2149850E" w14:textId="77777777" w:rsidR="00D1126E" w:rsidRPr="00D1126E" w:rsidDel="003907B0" w:rsidRDefault="00D1126E" w:rsidP="00D1126E">
            <w:pPr>
              <w:spacing w:after="0" w:line="240" w:lineRule="auto"/>
              <w:jc w:val="center"/>
              <w:rPr>
                <w:del w:id="2899" w:author="Lane, Stefanie" w:date="2023-02-14T18:26:00Z"/>
                <w:rFonts w:ascii="Calibri" w:eastAsia="Times New Roman" w:hAnsi="Calibri" w:cs="Calibri"/>
                <w:color w:val="000000"/>
              </w:rPr>
            </w:pPr>
            <w:del w:id="2900" w:author="Lane, Stefanie" w:date="2023-02-14T18:26:00Z">
              <w:r w:rsidRPr="00D1126E" w:rsidDel="003907B0">
                <w:rPr>
                  <w:rFonts w:ascii="Calibri" w:eastAsia="Times New Roman" w:hAnsi="Calibri" w:cs="Calibri"/>
                  <w:color w:val="000000"/>
                </w:rPr>
                <w:delText>2.9</w:delText>
              </w:r>
            </w:del>
          </w:p>
        </w:tc>
        <w:tc>
          <w:tcPr>
            <w:tcW w:w="960" w:type="dxa"/>
            <w:tcBorders>
              <w:top w:val="nil"/>
              <w:left w:val="nil"/>
              <w:bottom w:val="single" w:sz="4" w:space="0" w:color="auto"/>
              <w:right w:val="nil"/>
            </w:tcBorders>
            <w:shd w:val="clear" w:color="auto" w:fill="auto"/>
            <w:noWrap/>
            <w:vAlign w:val="bottom"/>
            <w:hideMark/>
          </w:tcPr>
          <w:p w14:paraId="1C824042" w14:textId="77777777" w:rsidR="00D1126E" w:rsidRPr="00D1126E" w:rsidDel="003907B0" w:rsidRDefault="00D1126E" w:rsidP="00D1126E">
            <w:pPr>
              <w:spacing w:after="0" w:line="240" w:lineRule="auto"/>
              <w:jc w:val="center"/>
              <w:rPr>
                <w:del w:id="2901" w:author="Lane, Stefanie" w:date="2023-02-14T18:26:00Z"/>
                <w:rFonts w:ascii="Calibri" w:eastAsia="Times New Roman" w:hAnsi="Calibri" w:cs="Calibri"/>
                <w:color w:val="000000"/>
              </w:rPr>
            </w:pPr>
            <w:del w:id="2902" w:author="Lane, Stefanie" w:date="2023-02-14T18:26:00Z">
              <w:r w:rsidRPr="00D1126E" w:rsidDel="003907B0">
                <w:rPr>
                  <w:rFonts w:ascii="Calibri" w:eastAsia="Times New Roman" w:hAnsi="Calibri" w:cs="Calibri"/>
                  <w:color w:val="000000"/>
                </w:rPr>
                <w:delText>3.1</w:delText>
              </w:r>
            </w:del>
          </w:p>
        </w:tc>
      </w:tr>
      <w:tr w:rsidR="00D1126E" w:rsidRPr="00D1126E" w:rsidDel="003907B0" w14:paraId="36EB1441" w14:textId="77777777" w:rsidTr="00D1126E">
        <w:trPr>
          <w:divId w:val="1125733716"/>
          <w:trHeight w:val="290"/>
          <w:jc w:val="center"/>
          <w:del w:id="2903" w:author="Lane, Stefanie" w:date="2023-02-14T18:26:00Z"/>
        </w:trPr>
        <w:tc>
          <w:tcPr>
            <w:tcW w:w="1180" w:type="dxa"/>
            <w:tcBorders>
              <w:top w:val="single" w:sz="4" w:space="0" w:color="auto"/>
              <w:left w:val="nil"/>
              <w:bottom w:val="single" w:sz="4" w:space="0" w:color="auto"/>
              <w:right w:val="nil"/>
            </w:tcBorders>
            <w:shd w:val="clear" w:color="auto" w:fill="auto"/>
            <w:noWrap/>
            <w:vAlign w:val="bottom"/>
            <w:hideMark/>
          </w:tcPr>
          <w:p w14:paraId="179A9651" w14:textId="77777777" w:rsidR="00D1126E" w:rsidRPr="00D1126E" w:rsidDel="003907B0" w:rsidRDefault="00D1126E" w:rsidP="00D1126E">
            <w:pPr>
              <w:spacing w:after="0" w:line="240" w:lineRule="auto"/>
              <w:jc w:val="right"/>
              <w:rPr>
                <w:del w:id="2904" w:author="Lane, Stefanie" w:date="2023-02-14T18:26:00Z"/>
                <w:rFonts w:ascii="Calibri" w:eastAsia="Times New Roman" w:hAnsi="Calibri" w:cs="Calibri"/>
                <w:color w:val="000000"/>
              </w:rPr>
            </w:pPr>
            <w:del w:id="2905" w:author="Lane, Stefanie" w:date="2023-02-14T18:26:00Z">
              <w:r w:rsidRPr="00D1126E" w:rsidDel="003907B0">
                <w:rPr>
                  <w:rFonts w:ascii="Calibri" w:eastAsia="Times New Roman" w:hAnsi="Calibri" w:cs="Calibri"/>
                  <w:color w:val="000000"/>
                </w:rPr>
                <w:delText>2019</w:delText>
              </w:r>
            </w:del>
          </w:p>
        </w:tc>
        <w:tc>
          <w:tcPr>
            <w:tcW w:w="960" w:type="dxa"/>
            <w:tcBorders>
              <w:top w:val="nil"/>
              <w:left w:val="nil"/>
              <w:bottom w:val="single" w:sz="4" w:space="0" w:color="auto"/>
              <w:right w:val="nil"/>
            </w:tcBorders>
            <w:shd w:val="clear" w:color="auto" w:fill="auto"/>
            <w:noWrap/>
            <w:vAlign w:val="bottom"/>
            <w:hideMark/>
          </w:tcPr>
          <w:p w14:paraId="20855D4C" w14:textId="77777777" w:rsidR="00D1126E" w:rsidRPr="00D1126E" w:rsidDel="003907B0" w:rsidRDefault="00D1126E" w:rsidP="00D1126E">
            <w:pPr>
              <w:spacing w:after="0" w:line="240" w:lineRule="auto"/>
              <w:jc w:val="center"/>
              <w:rPr>
                <w:del w:id="2906" w:author="Lane, Stefanie" w:date="2023-02-14T18:26:00Z"/>
                <w:rFonts w:ascii="Calibri" w:eastAsia="Times New Roman" w:hAnsi="Calibri" w:cs="Calibri"/>
                <w:color w:val="000000"/>
              </w:rPr>
            </w:pPr>
            <w:del w:id="2907" w:author="Lane, Stefanie" w:date="2023-02-14T18:26:00Z">
              <w:r w:rsidRPr="00D1126E" w:rsidDel="003907B0">
                <w:rPr>
                  <w:rFonts w:ascii="Calibri" w:eastAsia="Times New Roman" w:hAnsi="Calibri" w:cs="Calibri"/>
                  <w:color w:val="000000"/>
                </w:rPr>
                <w:delText>18</w:delText>
              </w:r>
            </w:del>
          </w:p>
        </w:tc>
        <w:tc>
          <w:tcPr>
            <w:tcW w:w="960" w:type="dxa"/>
            <w:tcBorders>
              <w:top w:val="single" w:sz="4" w:space="0" w:color="auto"/>
              <w:left w:val="nil"/>
              <w:bottom w:val="single" w:sz="4" w:space="0" w:color="auto"/>
              <w:right w:val="nil"/>
            </w:tcBorders>
            <w:shd w:val="clear" w:color="auto" w:fill="auto"/>
            <w:noWrap/>
            <w:vAlign w:val="bottom"/>
            <w:hideMark/>
          </w:tcPr>
          <w:p w14:paraId="3758E51B" w14:textId="77777777" w:rsidR="00D1126E" w:rsidRPr="00D1126E" w:rsidDel="003907B0" w:rsidRDefault="00D1126E" w:rsidP="00D1126E">
            <w:pPr>
              <w:spacing w:after="0" w:line="240" w:lineRule="auto"/>
              <w:jc w:val="center"/>
              <w:rPr>
                <w:del w:id="2908" w:author="Lane, Stefanie" w:date="2023-02-14T18:26:00Z"/>
                <w:rFonts w:ascii="Calibri" w:eastAsia="Times New Roman" w:hAnsi="Calibri" w:cs="Calibri"/>
                <w:color w:val="000000"/>
              </w:rPr>
            </w:pPr>
            <w:del w:id="2909" w:author="Lane, Stefanie" w:date="2023-02-14T18:26:00Z">
              <w:r w:rsidRPr="00D1126E" w:rsidDel="003907B0">
                <w:rPr>
                  <w:rFonts w:ascii="Calibri" w:eastAsia="Times New Roman" w:hAnsi="Calibri" w:cs="Calibri"/>
                  <w:color w:val="000000"/>
                </w:rPr>
                <w:delText>31</w:delText>
              </w:r>
            </w:del>
          </w:p>
        </w:tc>
        <w:tc>
          <w:tcPr>
            <w:tcW w:w="300" w:type="dxa"/>
            <w:tcBorders>
              <w:top w:val="nil"/>
              <w:left w:val="nil"/>
              <w:bottom w:val="nil"/>
              <w:right w:val="nil"/>
            </w:tcBorders>
            <w:shd w:val="clear" w:color="auto" w:fill="auto"/>
            <w:noWrap/>
            <w:vAlign w:val="bottom"/>
            <w:hideMark/>
          </w:tcPr>
          <w:p w14:paraId="685A14FF" w14:textId="77777777" w:rsidR="00D1126E" w:rsidRPr="00D1126E" w:rsidDel="003907B0" w:rsidRDefault="00D1126E" w:rsidP="00D1126E">
            <w:pPr>
              <w:spacing w:after="0" w:line="240" w:lineRule="auto"/>
              <w:jc w:val="center"/>
              <w:rPr>
                <w:del w:id="2910" w:author="Lane, Stefanie" w:date="2023-02-14T18:26:00Z"/>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62E472D2" w14:textId="77777777" w:rsidR="00D1126E" w:rsidRPr="00D1126E" w:rsidDel="003907B0" w:rsidRDefault="00D1126E" w:rsidP="00D1126E">
            <w:pPr>
              <w:spacing w:after="0" w:line="240" w:lineRule="auto"/>
              <w:jc w:val="center"/>
              <w:rPr>
                <w:del w:id="2911" w:author="Lane, Stefanie" w:date="2023-02-14T18:26:00Z"/>
                <w:rFonts w:ascii="Calibri" w:eastAsia="Times New Roman" w:hAnsi="Calibri" w:cs="Calibri"/>
                <w:color w:val="000000"/>
              </w:rPr>
            </w:pPr>
            <w:del w:id="2912" w:author="Lane, Stefanie" w:date="2023-02-14T18:26:00Z">
              <w:r w:rsidRPr="00D1126E" w:rsidDel="003907B0">
                <w:rPr>
                  <w:rFonts w:ascii="Calibri" w:eastAsia="Times New Roman" w:hAnsi="Calibri" w:cs="Calibri"/>
                  <w:color w:val="000000"/>
                </w:rPr>
                <w:delText>10.5</w:delText>
              </w:r>
            </w:del>
          </w:p>
        </w:tc>
        <w:tc>
          <w:tcPr>
            <w:tcW w:w="960" w:type="dxa"/>
            <w:tcBorders>
              <w:top w:val="nil"/>
              <w:left w:val="nil"/>
              <w:bottom w:val="single" w:sz="4" w:space="0" w:color="auto"/>
              <w:right w:val="nil"/>
            </w:tcBorders>
            <w:shd w:val="clear" w:color="auto" w:fill="auto"/>
            <w:noWrap/>
            <w:vAlign w:val="bottom"/>
            <w:hideMark/>
          </w:tcPr>
          <w:p w14:paraId="7115C99D" w14:textId="77777777" w:rsidR="00D1126E" w:rsidRPr="00D1126E" w:rsidDel="003907B0" w:rsidRDefault="00D1126E" w:rsidP="00D1126E">
            <w:pPr>
              <w:spacing w:after="0" w:line="240" w:lineRule="auto"/>
              <w:jc w:val="center"/>
              <w:rPr>
                <w:del w:id="2913" w:author="Lane, Stefanie" w:date="2023-02-14T18:26:00Z"/>
                <w:rFonts w:ascii="Calibri" w:eastAsia="Times New Roman" w:hAnsi="Calibri" w:cs="Calibri"/>
                <w:color w:val="000000"/>
              </w:rPr>
            </w:pPr>
            <w:del w:id="2914" w:author="Lane, Stefanie" w:date="2023-02-14T18:26:00Z">
              <w:r w:rsidRPr="00D1126E" w:rsidDel="003907B0">
                <w:rPr>
                  <w:rFonts w:ascii="Calibri" w:eastAsia="Times New Roman" w:hAnsi="Calibri" w:cs="Calibri"/>
                  <w:color w:val="000000"/>
                </w:rPr>
                <w:delText>1.9</w:delText>
              </w:r>
            </w:del>
          </w:p>
        </w:tc>
        <w:tc>
          <w:tcPr>
            <w:tcW w:w="960" w:type="dxa"/>
            <w:tcBorders>
              <w:top w:val="nil"/>
              <w:left w:val="nil"/>
              <w:bottom w:val="single" w:sz="4" w:space="0" w:color="auto"/>
              <w:right w:val="nil"/>
            </w:tcBorders>
            <w:shd w:val="clear" w:color="auto" w:fill="auto"/>
            <w:noWrap/>
            <w:vAlign w:val="bottom"/>
            <w:hideMark/>
          </w:tcPr>
          <w:p w14:paraId="6BE47861" w14:textId="77777777" w:rsidR="00D1126E" w:rsidRPr="00D1126E" w:rsidDel="003907B0" w:rsidRDefault="00D1126E" w:rsidP="00D1126E">
            <w:pPr>
              <w:spacing w:after="0" w:line="240" w:lineRule="auto"/>
              <w:jc w:val="center"/>
              <w:rPr>
                <w:del w:id="2915" w:author="Lane, Stefanie" w:date="2023-02-14T18:26:00Z"/>
                <w:rFonts w:ascii="Calibri" w:eastAsia="Times New Roman" w:hAnsi="Calibri" w:cs="Calibri"/>
                <w:color w:val="000000"/>
              </w:rPr>
            </w:pPr>
            <w:del w:id="2916" w:author="Lane, Stefanie" w:date="2023-02-14T18:26:00Z">
              <w:r w:rsidRPr="00D1126E" w:rsidDel="003907B0">
                <w:rPr>
                  <w:rFonts w:ascii="Calibri" w:eastAsia="Times New Roman" w:hAnsi="Calibri" w:cs="Calibri"/>
                  <w:color w:val="000000"/>
                </w:rPr>
                <w:delText>3.0</w:delText>
              </w:r>
            </w:del>
          </w:p>
        </w:tc>
      </w:tr>
      <w:tr w:rsidR="00D1126E" w:rsidRPr="00D1126E" w:rsidDel="003907B0" w14:paraId="47695ACF" w14:textId="77777777" w:rsidTr="00D1126E">
        <w:trPr>
          <w:divId w:val="1125733716"/>
          <w:trHeight w:val="200"/>
          <w:jc w:val="center"/>
          <w:del w:id="2917" w:author="Lane, Stefanie" w:date="2023-02-14T18:26:00Z"/>
        </w:trPr>
        <w:tc>
          <w:tcPr>
            <w:tcW w:w="1180" w:type="dxa"/>
            <w:tcBorders>
              <w:top w:val="nil"/>
              <w:left w:val="nil"/>
              <w:bottom w:val="nil"/>
              <w:right w:val="nil"/>
            </w:tcBorders>
            <w:shd w:val="clear" w:color="auto" w:fill="auto"/>
            <w:noWrap/>
            <w:vAlign w:val="bottom"/>
            <w:hideMark/>
          </w:tcPr>
          <w:p w14:paraId="7374D48E" w14:textId="77777777" w:rsidR="00D1126E" w:rsidRPr="00D1126E" w:rsidDel="003907B0" w:rsidRDefault="00D1126E" w:rsidP="00D1126E">
            <w:pPr>
              <w:spacing w:after="0" w:line="240" w:lineRule="auto"/>
              <w:jc w:val="center"/>
              <w:rPr>
                <w:del w:id="2918" w:author="Lane, Stefanie" w:date="2023-02-14T18:26:00Z"/>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14:paraId="640B4EB5" w14:textId="77777777" w:rsidR="00D1126E" w:rsidRPr="00D1126E" w:rsidDel="003907B0" w:rsidRDefault="00D1126E" w:rsidP="00D1126E">
            <w:pPr>
              <w:spacing w:after="0" w:line="240" w:lineRule="auto"/>
              <w:rPr>
                <w:del w:id="2919" w:author="Lane, Stefanie" w:date="2023-02-14T18:26:00Z"/>
                <w:rFonts w:ascii="Times New Roman" w:eastAsia="Times New Roman" w:hAnsi="Times New Roman" w:cs="Times New Roman"/>
              </w:rPr>
            </w:pPr>
          </w:p>
        </w:tc>
        <w:tc>
          <w:tcPr>
            <w:tcW w:w="960" w:type="dxa"/>
            <w:tcBorders>
              <w:top w:val="nil"/>
              <w:left w:val="nil"/>
              <w:bottom w:val="nil"/>
              <w:right w:val="nil"/>
            </w:tcBorders>
            <w:shd w:val="clear" w:color="auto" w:fill="auto"/>
            <w:noWrap/>
            <w:vAlign w:val="bottom"/>
            <w:hideMark/>
          </w:tcPr>
          <w:p w14:paraId="20D7712A" w14:textId="77777777" w:rsidR="00D1126E" w:rsidRPr="00D1126E" w:rsidDel="003907B0" w:rsidRDefault="00D1126E" w:rsidP="00D1126E">
            <w:pPr>
              <w:spacing w:after="0" w:line="240" w:lineRule="auto"/>
              <w:jc w:val="center"/>
              <w:rPr>
                <w:del w:id="2920" w:author="Lane, Stefanie" w:date="2023-02-14T18:26:00Z"/>
                <w:rFonts w:ascii="Times New Roman" w:eastAsia="Times New Roman" w:hAnsi="Times New Roman" w:cs="Times New Roman"/>
              </w:rPr>
            </w:pPr>
          </w:p>
        </w:tc>
        <w:tc>
          <w:tcPr>
            <w:tcW w:w="300" w:type="dxa"/>
            <w:tcBorders>
              <w:top w:val="nil"/>
              <w:left w:val="nil"/>
              <w:bottom w:val="nil"/>
              <w:right w:val="nil"/>
            </w:tcBorders>
            <w:shd w:val="clear" w:color="auto" w:fill="auto"/>
            <w:noWrap/>
            <w:vAlign w:val="bottom"/>
            <w:hideMark/>
          </w:tcPr>
          <w:p w14:paraId="041D11F5" w14:textId="77777777" w:rsidR="00D1126E" w:rsidRPr="00D1126E" w:rsidDel="003907B0" w:rsidRDefault="00D1126E" w:rsidP="00D1126E">
            <w:pPr>
              <w:spacing w:after="0" w:line="240" w:lineRule="auto"/>
              <w:jc w:val="center"/>
              <w:rPr>
                <w:del w:id="2921" w:author="Lane, Stefanie" w:date="2023-02-14T18:26:00Z"/>
                <w:rFonts w:ascii="Times New Roman" w:eastAsia="Times New Roman" w:hAnsi="Times New Roman" w:cs="Times New Roman"/>
              </w:rPr>
            </w:pPr>
          </w:p>
        </w:tc>
        <w:tc>
          <w:tcPr>
            <w:tcW w:w="960" w:type="dxa"/>
            <w:tcBorders>
              <w:top w:val="nil"/>
              <w:left w:val="nil"/>
              <w:bottom w:val="nil"/>
              <w:right w:val="nil"/>
            </w:tcBorders>
            <w:shd w:val="clear" w:color="auto" w:fill="auto"/>
            <w:noWrap/>
            <w:vAlign w:val="bottom"/>
            <w:hideMark/>
          </w:tcPr>
          <w:p w14:paraId="6A46923B" w14:textId="77777777" w:rsidR="00D1126E" w:rsidRPr="00D1126E" w:rsidDel="003907B0" w:rsidRDefault="00D1126E" w:rsidP="00D1126E">
            <w:pPr>
              <w:spacing w:after="0" w:line="240" w:lineRule="auto"/>
              <w:jc w:val="center"/>
              <w:rPr>
                <w:del w:id="2922" w:author="Lane, Stefanie" w:date="2023-02-14T18:26:00Z"/>
                <w:rFonts w:ascii="Times New Roman" w:eastAsia="Times New Roman" w:hAnsi="Times New Roman" w:cs="Times New Roman"/>
              </w:rPr>
            </w:pPr>
          </w:p>
        </w:tc>
        <w:tc>
          <w:tcPr>
            <w:tcW w:w="960" w:type="dxa"/>
            <w:tcBorders>
              <w:top w:val="nil"/>
              <w:left w:val="nil"/>
              <w:bottom w:val="nil"/>
              <w:right w:val="nil"/>
            </w:tcBorders>
            <w:shd w:val="clear" w:color="auto" w:fill="auto"/>
            <w:noWrap/>
            <w:vAlign w:val="bottom"/>
            <w:hideMark/>
          </w:tcPr>
          <w:p w14:paraId="3064E469" w14:textId="77777777" w:rsidR="00D1126E" w:rsidRPr="00D1126E" w:rsidDel="003907B0" w:rsidRDefault="00D1126E" w:rsidP="00D1126E">
            <w:pPr>
              <w:spacing w:after="0" w:line="240" w:lineRule="auto"/>
              <w:jc w:val="center"/>
              <w:rPr>
                <w:del w:id="2923" w:author="Lane, Stefanie" w:date="2023-02-14T18:26:00Z"/>
                <w:rFonts w:ascii="Times New Roman" w:eastAsia="Times New Roman" w:hAnsi="Times New Roman" w:cs="Times New Roman"/>
              </w:rPr>
            </w:pPr>
          </w:p>
        </w:tc>
        <w:tc>
          <w:tcPr>
            <w:tcW w:w="960" w:type="dxa"/>
            <w:tcBorders>
              <w:top w:val="nil"/>
              <w:left w:val="nil"/>
              <w:bottom w:val="nil"/>
              <w:right w:val="nil"/>
            </w:tcBorders>
            <w:shd w:val="clear" w:color="auto" w:fill="auto"/>
            <w:noWrap/>
            <w:vAlign w:val="bottom"/>
            <w:hideMark/>
          </w:tcPr>
          <w:p w14:paraId="299B571A" w14:textId="77777777" w:rsidR="00D1126E" w:rsidRPr="00D1126E" w:rsidDel="003907B0" w:rsidRDefault="00D1126E" w:rsidP="00D1126E">
            <w:pPr>
              <w:spacing w:after="0" w:line="240" w:lineRule="auto"/>
              <w:jc w:val="center"/>
              <w:rPr>
                <w:del w:id="2924" w:author="Lane, Stefanie" w:date="2023-02-14T18:26:00Z"/>
                <w:rFonts w:ascii="Times New Roman" w:eastAsia="Times New Roman" w:hAnsi="Times New Roman" w:cs="Times New Roman"/>
              </w:rPr>
            </w:pPr>
          </w:p>
        </w:tc>
      </w:tr>
      <w:tr w:rsidR="00D1126E" w:rsidRPr="00D1126E" w:rsidDel="003907B0" w14:paraId="2A52947E" w14:textId="77777777" w:rsidTr="00D1126E">
        <w:trPr>
          <w:divId w:val="1125733716"/>
          <w:trHeight w:val="290"/>
          <w:jc w:val="center"/>
          <w:del w:id="2925" w:author="Lane, Stefanie" w:date="2023-02-14T18:26:00Z"/>
        </w:trPr>
        <w:tc>
          <w:tcPr>
            <w:tcW w:w="1180" w:type="dxa"/>
            <w:tcBorders>
              <w:top w:val="nil"/>
              <w:left w:val="nil"/>
              <w:bottom w:val="nil"/>
              <w:right w:val="nil"/>
            </w:tcBorders>
            <w:shd w:val="clear" w:color="auto" w:fill="auto"/>
            <w:noWrap/>
            <w:vAlign w:val="bottom"/>
            <w:hideMark/>
          </w:tcPr>
          <w:p w14:paraId="2FCD934A" w14:textId="77777777" w:rsidR="00D1126E" w:rsidRPr="00D1126E" w:rsidDel="003907B0" w:rsidRDefault="00D1126E" w:rsidP="00D1126E">
            <w:pPr>
              <w:spacing w:after="0" w:line="240" w:lineRule="auto"/>
              <w:rPr>
                <w:del w:id="2926" w:author="Lane, Stefanie" w:date="2023-02-14T18:26:00Z"/>
                <w:rFonts w:ascii="Calibri" w:eastAsia="Times New Roman" w:hAnsi="Calibri" w:cs="Calibri"/>
                <w:b/>
                <w:bCs/>
                <w:color w:val="000000"/>
              </w:rPr>
            </w:pPr>
            <w:del w:id="2927" w:author="Lane, Stefanie" w:date="2023-02-14T18:26:00Z">
              <w:r w:rsidRPr="00D1126E" w:rsidDel="003907B0">
                <w:rPr>
                  <w:rFonts w:ascii="Calibri" w:eastAsia="Times New Roman" w:hAnsi="Calibri" w:cs="Calibri"/>
                  <w:b/>
                  <w:bCs/>
                  <w:color w:val="000000"/>
                </w:rPr>
                <w:delText>Total</w:delText>
              </w:r>
            </w:del>
          </w:p>
        </w:tc>
        <w:tc>
          <w:tcPr>
            <w:tcW w:w="960" w:type="dxa"/>
            <w:tcBorders>
              <w:top w:val="nil"/>
              <w:left w:val="nil"/>
              <w:bottom w:val="nil"/>
              <w:right w:val="nil"/>
            </w:tcBorders>
            <w:shd w:val="clear" w:color="auto" w:fill="auto"/>
            <w:noWrap/>
            <w:vAlign w:val="bottom"/>
            <w:hideMark/>
          </w:tcPr>
          <w:p w14:paraId="7C983A6C" w14:textId="77777777" w:rsidR="00D1126E" w:rsidRPr="00D1126E" w:rsidDel="003907B0" w:rsidRDefault="00D1126E" w:rsidP="00D1126E">
            <w:pPr>
              <w:spacing w:after="0" w:line="240" w:lineRule="auto"/>
              <w:rPr>
                <w:del w:id="2928" w:author="Lane, Stefanie" w:date="2023-02-14T18:26:00Z"/>
                <w:rFonts w:ascii="Calibri" w:eastAsia="Times New Roman" w:hAnsi="Calibri" w:cs="Calibri"/>
                <w:b/>
                <w:bCs/>
                <w:color w:val="000000"/>
              </w:rPr>
            </w:pPr>
          </w:p>
        </w:tc>
        <w:tc>
          <w:tcPr>
            <w:tcW w:w="960" w:type="dxa"/>
            <w:tcBorders>
              <w:top w:val="nil"/>
              <w:left w:val="nil"/>
              <w:bottom w:val="nil"/>
              <w:right w:val="nil"/>
            </w:tcBorders>
            <w:shd w:val="clear" w:color="auto" w:fill="auto"/>
            <w:noWrap/>
            <w:vAlign w:val="bottom"/>
            <w:hideMark/>
          </w:tcPr>
          <w:p w14:paraId="77063871" w14:textId="77777777" w:rsidR="00D1126E" w:rsidRPr="00D1126E" w:rsidDel="003907B0" w:rsidRDefault="00D1126E" w:rsidP="00D1126E">
            <w:pPr>
              <w:spacing w:after="0" w:line="240" w:lineRule="auto"/>
              <w:jc w:val="center"/>
              <w:rPr>
                <w:del w:id="2929" w:author="Lane, Stefanie" w:date="2023-02-14T18:26:00Z"/>
                <w:rFonts w:ascii="Times New Roman" w:eastAsia="Times New Roman" w:hAnsi="Times New Roman" w:cs="Times New Roman"/>
              </w:rPr>
            </w:pPr>
          </w:p>
        </w:tc>
        <w:tc>
          <w:tcPr>
            <w:tcW w:w="300" w:type="dxa"/>
            <w:tcBorders>
              <w:top w:val="nil"/>
              <w:left w:val="nil"/>
              <w:bottom w:val="nil"/>
              <w:right w:val="nil"/>
            </w:tcBorders>
            <w:shd w:val="clear" w:color="auto" w:fill="auto"/>
            <w:noWrap/>
            <w:vAlign w:val="bottom"/>
            <w:hideMark/>
          </w:tcPr>
          <w:p w14:paraId="44B046F4" w14:textId="77777777" w:rsidR="00D1126E" w:rsidRPr="00D1126E" w:rsidDel="003907B0" w:rsidRDefault="00D1126E" w:rsidP="00D1126E">
            <w:pPr>
              <w:spacing w:after="0" w:line="240" w:lineRule="auto"/>
              <w:jc w:val="center"/>
              <w:rPr>
                <w:del w:id="2930" w:author="Lane, Stefanie" w:date="2023-02-14T18:26:00Z"/>
                <w:rFonts w:ascii="Times New Roman" w:eastAsia="Times New Roman" w:hAnsi="Times New Roman" w:cs="Times New Roman"/>
              </w:rPr>
            </w:pPr>
          </w:p>
        </w:tc>
        <w:tc>
          <w:tcPr>
            <w:tcW w:w="960" w:type="dxa"/>
            <w:tcBorders>
              <w:top w:val="nil"/>
              <w:left w:val="nil"/>
              <w:bottom w:val="nil"/>
              <w:right w:val="nil"/>
            </w:tcBorders>
            <w:shd w:val="clear" w:color="auto" w:fill="auto"/>
            <w:noWrap/>
            <w:vAlign w:val="bottom"/>
            <w:hideMark/>
          </w:tcPr>
          <w:p w14:paraId="399EDAE1" w14:textId="77777777" w:rsidR="00D1126E" w:rsidRPr="00D1126E" w:rsidDel="003907B0" w:rsidRDefault="00D1126E" w:rsidP="00D1126E">
            <w:pPr>
              <w:spacing w:after="0" w:line="240" w:lineRule="auto"/>
              <w:jc w:val="center"/>
              <w:rPr>
                <w:del w:id="2931" w:author="Lane, Stefanie" w:date="2023-02-14T18:26:00Z"/>
                <w:rFonts w:ascii="Times New Roman" w:eastAsia="Times New Roman" w:hAnsi="Times New Roman" w:cs="Times New Roman"/>
              </w:rPr>
            </w:pPr>
          </w:p>
        </w:tc>
        <w:tc>
          <w:tcPr>
            <w:tcW w:w="960" w:type="dxa"/>
            <w:tcBorders>
              <w:top w:val="nil"/>
              <w:left w:val="nil"/>
              <w:bottom w:val="nil"/>
              <w:right w:val="nil"/>
            </w:tcBorders>
            <w:shd w:val="clear" w:color="auto" w:fill="auto"/>
            <w:noWrap/>
            <w:vAlign w:val="bottom"/>
            <w:hideMark/>
          </w:tcPr>
          <w:p w14:paraId="1E3FB438" w14:textId="77777777" w:rsidR="00D1126E" w:rsidRPr="00D1126E" w:rsidDel="003907B0" w:rsidRDefault="00D1126E" w:rsidP="00D1126E">
            <w:pPr>
              <w:spacing w:after="0" w:line="240" w:lineRule="auto"/>
              <w:jc w:val="center"/>
              <w:rPr>
                <w:del w:id="2932" w:author="Lane, Stefanie" w:date="2023-02-14T18:26:00Z"/>
                <w:rFonts w:ascii="Times New Roman" w:eastAsia="Times New Roman" w:hAnsi="Times New Roman" w:cs="Times New Roman"/>
              </w:rPr>
            </w:pPr>
          </w:p>
        </w:tc>
        <w:tc>
          <w:tcPr>
            <w:tcW w:w="960" w:type="dxa"/>
            <w:tcBorders>
              <w:top w:val="nil"/>
              <w:left w:val="nil"/>
              <w:bottom w:val="nil"/>
              <w:right w:val="nil"/>
            </w:tcBorders>
            <w:shd w:val="clear" w:color="auto" w:fill="auto"/>
            <w:noWrap/>
            <w:vAlign w:val="bottom"/>
            <w:hideMark/>
          </w:tcPr>
          <w:p w14:paraId="0CF190F4" w14:textId="77777777" w:rsidR="00D1126E" w:rsidRPr="00D1126E" w:rsidDel="003907B0" w:rsidRDefault="00D1126E" w:rsidP="00D1126E">
            <w:pPr>
              <w:spacing w:after="0" w:line="240" w:lineRule="auto"/>
              <w:jc w:val="center"/>
              <w:rPr>
                <w:del w:id="2933" w:author="Lane, Stefanie" w:date="2023-02-14T18:26:00Z"/>
                <w:rFonts w:ascii="Times New Roman" w:eastAsia="Times New Roman" w:hAnsi="Times New Roman" w:cs="Times New Roman"/>
              </w:rPr>
            </w:pPr>
          </w:p>
        </w:tc>
      </w:tr>
      <w:tr w:rsidR="00D1126E" w:rsidRPr="00D1126E" w:rsidDel="003907B0" w14:paraId="4178222C" w14:textId="77777777" w:rsidTr="00D1126E">
        <w:trPr>
          <w:divId w:val="1125733716"/>
          <w:trHeight w:val="290"/>
          <w:jc w:val="center"/>
          <w:del w:id="2934" w:author="Lane, Stefanie" w:date="2023-02-14T18:26:00Z"/>
        </w:trPr>
        <w:tc>
          <w:tcPr>
            <w:tcW w:w="1180" w:type="dxa"/>
            <w:tcBorders>
              <w:top w:val="single" w:sz="4" w:space="0" w:color="auto"/>
              <w:left w:val="nil"/>
              <w:bottom w:val="single" w:sz="4" w:space="0" w:color="auto"/>
              <w:right w:val="nil"/>
            </w:tcBorders>
            <w:shd w:val="clear" w:color="auto" w:fill="auto"/>
            <w:noWrap/>
            <w:vAlign w:val="bottom"/>
            <w:hideMark/>
          </w:tcPr>
          <w:p w14:paraId="3D1773ED" w14:textId="77777777" w:rsidR="00D1126E" w:rsidRPr="00D1126E" w:rsidDel="003907B0" w:rsidRDefault="00D1126E" w:rsidP="00D1126E">
            <w:pPr>
              <w:spacing w:after="0" w:line="240" w:lineRule="auto"/>
              <w:jc w:val="right"/>
              <w:rPr>
                <w:del w:id="2935" w:author="Lane, Stefanie" w:date="2023-02-14T18:26:00Z"/>
                <w:rFonts w:ascii="Calibri" w:eastAsia="Times New Roman" w:hAnsi="Calibri" w:cs="Calibri"/>
                <w:color w:val="000000"/>
              </w:rPr>
            </w:pPr>
            <w:del w:id="2936" w:author="Lane, Stefanie" w:date="2023-02-14T18:26:00Z">
              <w:r w:rsidRPr="00D1126E" w:rsidDel="003907B0">
                <w:rPr>
                  <w:rFonts w:ascii="Calibri" w:eastAsia="Times New Roman" w:hAnsi="Calibri" w:cs="Calibri"/>
                  <w:color w:val="000000"/>
                </w:rPr>
                <w:delText>1979</w:delText>
              </w:r>
            </w:del>
          </w:p>
        </w:tc>
        <w:tc>
          <w:tcPr>
            <w:tcW w:w="960" w:type="dxa"/>
            <w:tcBorders>
              <w:top w:val="single" w:sz="4" w:space="0" w:color="auto"/>
              <w:left w:val="nil"/>
              <w:bottom w:val="single" w:sz="4" w:space="0" w:color="auto"/>
              <w:right w:val="nil"/>
            </w:tcBorders>
            <w:shd w:val="clear" w:color="auto" w:fill="auto"/>
            <w:noWrap/>
            <w:vAlign w:val="bottom"/>
            <w:hideMark/>
          </w:tcPr>
          <w:p w14:paraId="47C70FE2" w14:textId="77777777" w:rsidR="00D1126E" w:rsidRPr="00D1126E" w:rsidDel="003907B0" w:rsidRDefault="00D1126E" w:rsidP="00D1126E">
            <w:pPr>
              <w:spacing w:after="0" w:line="240" w:lineRule="auto"/>
              <w:jc w:val="center"/>
              <w:rPr>
                <w:del w:id="2937" w:author="Lane, Stefanie" w:date="2023-02-14T18:26:00Z"/>
                <w:rFonts w:ascii="Calibri" w:eastAsia="Times New Roman" w:hAnsi="Calibri" w:cs="Calibri"/>
                <w:color w:val="000000"/>
              </w:rPr>
            </w:pPr>
            <w:del w:id="2938" w:author="Lane, Stefanie" w:date="2023-02-14T18:26:00Z">
              <w:r w:rsidRPr="00D1126E" w:rsidDel="003907B0">
                <w:rPr>
                  <w:rFonts w:ascii="Calibri" w:eastAsia="Times New Roman" w:hAnsi="Calibri" w:cs="Calibri"/>
                  <w:color w:val="000000"/>
                </w:rPr>
                <w:delText>54</w:delText>
              </w:r>
            </w:del>
          </w:p>
        </w:tc>
        <w:tc>
          <w:tcPr>
            <w:tcW w:w="960" w:type="dxa"/>
            <w:tcBorders>
              <w:top w:val="single" w:sz="4" w:space="0" w:color="auto"/>
              <w:left w:val="nil"/>
              <w:bottom w:val="single" w:sz="4" w:space="0" w:color="auto"/>
              <w:right w:val="nil"/>
            </w:tcBorders>
            <w:shd w:val="clear" w:color="auto" w:fill="auto"/>
            <w:noWrap/>
            <w:vAlign w:val="bottom"/>
            <w:hideMark/>
          </w:tcPr>
          <w:p w14:paraId="3AB92133" w14:textId="77777777" w:rsidR="00D1126E" w:rsidRPr="00D1126E" w:rsidDel="003907B0" w:rsidRDefault="00D1126E" w:rsidP="00D1126E">
            <w:pPr>
              <w:spacing w:after="0" w:line="240" w:lineRule="auto"/>
              <w:jc w:val="center"/>
              <w:rPr>
                <w:del w:id="2939" w:author="Lane, Stefanie" w:date="2023-02-14T18:26:00Z"/>
                <w:rFonts w:ascii="Calibri" w:eastAsia="Times New Roman" w:hAnsi="Calibri" w:cs="Calibri"/>
                <w:color w:val="000000"/>
              </w:rPr>
            </w:pPr>
            <w:del w:id="2940" w:author="Lane, Stefanie" w:date="2023-02-14T18:26:00Z">
              <w:r w:rsidRPr="00D1126E" w:rsidDel="003907B0">
                <w:rPr>
                  <w:rFonts w:ascii="Calibri" w:eastAsia="Times New Roman" w:hAnsi="Calibri" w:cs="Calibri"/>
                  <w:color w:val="000000"/>
                </w:rPr>
                <w:delText>48</w:delText>
              </w:r>
            </w:del>
          </w:p>
        </w:tc>
        <w:tc>
          <w:tcPr>
            <w:tcW w:w="300" w:type="dxa"/>
            <w:tcBorders>
              <w:top w:val="nil"/>
              <w:left w:val="nil"/>
              <w:bottom w:val="nil"/>
              <w:right w:val="nil"/>
            </w:tcBorders>
            <w:shd w:val="clear" w:color="auto" w:fill="auto"/>
            <w:noWrap/>
            <w:vAlign w:val="bottom"/>
            <w:hideMark/>
          </w:tcPr>
          <w:p w14:paraId="6B3B8208" w14:textId="77777777" w:rsidR="00D1126E" w:rsidRPr="00D1126E" w:rsidDel="003907B0" w:rsidRDefault="00D1126E" w:rsidP="00D1126E">
            <w:pPr>
              <w:spacing w:after="0" w:line="240" w:lineRule="auto"/>
              <w:jc w:val="center"/>
              <w:rPr>
                <w:del w:id="2941" w:author="Lane, Stefanie" w:date="2023-02-14T18:26:00Z"/>
                <w:rFonts w:ascii="Calibri" w:eastAsia="Times New Roman" w:hAnsi="Calibri" w:cs="Calibri"/>
                <w:color w:val="000000"/>
              </w:rPr>
            </w:pPr>
          </w:p>
        </w:tc>
        <w:tc>
          <w:tcPr>
            <w:tcW w:w="960" w:type="dxa"/>
            <w:tcBorders>
              <w:top w:val="single" w:sz="4" w:space="0" w:color="auto"/>
              <w:left w:val="nil"/>
              <w:bottom w:val="single" w:sz="4" w:space="0" w:color="auto"/>
              <w:right w:val="nil"/>
            </w:tcBorders>
            <w:shd w:val="clear" w:color="auto" w:fill="auto"/>
            <w:noWrap/>
            <w:vAlign w:val="bottom"/>
            <w:hideMark/>
          </w:tcPr>
          <w:p w14:paraId="64F86B4F" w14:textId="77777777" w:rsidR="00D1126E" w:rsidRPr="00D1126E" w:rsidDel="003907B0" w:rsidRDefault="00D1126E" w:rsidP="00D1126E">
            <w:pPr>
              <w:spacing w:after="0" w:line="240" w:lineRule="auto"/>
              <w:jc w:val="center"/>
              <w:rPr>
                <w:del w:id="2942" w:author="Lane, Stefanie" w:date="2023-02-14T18:26:00Z"/>
                <w:rFonts w:ascii="Calibri" w:eastAsia="Times New Roman" w:hAnsi="Calibri" w:cs="Calibri"/>
                <w:color w:val="000000"/>
              </w:rPr>
            </w:pPr>
            <w:del w:id="2943" w:author="Lane, Stefanie" w:date="2023-02-14T18:26:00Z">
              <w:r w:rsidRPr="00D1126E" w:rsidDel="003907B0">
                <w:rPr>
                  <w:rFonts w:ascii="Calibri" w:eastAsia="Times New Roman" w:hAnsi="Calibri" w:cs="Calibri"/>
                  <w:color w:val="000000"/>
                </w:rPr>
                <w:delText>12.2</w:delText>
              </w:r>
            </w:del>
          </w:p>
        </w:tc>
        <w:tc>
          <w:tcPr>
            <w:tcW w:w="960" w:type="dxa"/>
            <w:tcBorders>
              <w:top w:val="single" w:sz="4" w:space="0" w:color="auto"/>
              <w:left w:val="nil"/>
              <w:bottom w:val="single" w:sz="4" w:space="0" w:color="auto"/>
              <w:right w:val="nil"/>
            </w:tcBorders>
            <w:shd w:val="clear" w:color="auto" w:fill="auto"/>
            <w:noWrap/>
            <w:vAlign w:val="bottom"/>
            <w:hideMark/>
          </w:tcPr>
          <w:p w14:paraId="2939A006" w14:textId="77777777" w:rsidR="00D1126E" w:rsidRPr="00D1126E" w:rsidDel="003907B0" w:rsidRDefault="00D1126E" w:rsidP="00D1126E">
            <w:pPr>
              <w:spacing w:after="0" w:line="240" w:lineRule="auto"/>
              <w:jc w:val="center"/>
              <w:rPr>
                <w:del w:id="2944" w:author="Lane, Stefanie" w:date="2023-02-14T18:26:00Z"/>
                <w:rFonts w:ascii="Calibri" w:eastAsia="Times New Roman" w:hAnsi="Calibri" w:cs="Calibri"/>
                <w:color w:val="000000"/>
              </w:rPr>
            </w:pPr>
            <w:del w:id="2945" w:author="Lane, Stefanie" w:date="2023-02-14T18:26:00Z">
              <w:r w:rsidRPr="00D1126E" w:rsidDel="003907B0">
                <w:rPr>
                  <w:rFonts w:ascii="Calibri" w:eastAsia="Times New Roman" w:hAnsi="Calibri" w:cs="Calibri"/>
                  <w:color w:val="000000"/>
                </w:rPr>
                <w:delText>3.5</w:delText>
              </w:r>
            </w:del>
          </w:p>
        </w:tc>
        <w:tc>
          <w:tcPr>
            <w:tcW w:w="960" w:type="dxa"/>
            <w:tcBorders>
              <w:top w:val="single" w:sz="4" w:space="0" w:color="auto"/>
              <w:left w:val="nil"/>
              <w:bottom w:val="single" w:sz="4" w:space="0" w:color="auto"/>
              <w:right w:val="nil"/>
            </w:tcBorders>
            <w:shd w:val="clear" w:color="auto" w:fill="auto"/>
            <w:noWrap/>
            <w:vAlign w:val="bottom"/>
            <w:hideMark/>
          </w:tcPr>
          <w:p w14:paraId="22BCD65B" w14:textId="77777777" w:rsidR="00D1126E" w:rsidRPr="00D1126E" w:rsidDel="003907B0" w:rsidRDefault="00D1126E" w:rsidP="00D1126E">
            <w:pPr>
              <w:spacing w:after="0" w:line="240" w:lineRule="auto"/>
              <w:jc w:val="center"/>
              <w:rPr>
                <w:del w:id="2946" w:author="Lane, Stefanie" w:date="2023-02-14T18:26:00Z"/>
                <w:rFonts w:ascii="Calibri" w:eastAsia="Times New Roman" w:hAnsi="Calibri" w:cs="Calibri"/>
                <w:color w:val="000000"/>
              </w:rPr>
            </w:pPr>
            <w:del w:id="2947" w:author="Lane, Stefanie" w:date="2023-02-14T18:26:00Z">
              <w:r w:rsidRPr="00D1126E" w:rsidDel="003907B0">
                <w:rPr>
                  <w:rFonts w:ascii="Calibri" w:eastAsia="Times New Roman" w:hAnsi="Calibri" w:cs="Calibri"/>
                  <w:color w:val="000000"/>
                </w:rPr>
                <w:delText>3.9</w:delText>
              </w:r>
            </w:del>
          </w:p>
        </w:tc>
      </w:tr>
      <w:tr w:rsidR="00D1126E" w:rsidRPr="00D1126E" w:rsidDel="003907B0" w14:paraId="788FA5F0" w14:textId="77777777" w:rsidTr="00D1126E">
        <w:trPr>
          <w:divId w:val="1125733716"/>
          <w:trHeight w:val="290"/>
          <w:jc w:val="center"/>
          <w:del w:id="2948" w:author="Lane, Stefanie" w:date="2023-02-14T18:26:00Z"/>
        </w:trPr>
        <w:tc>
          <w:tcPr>
            <w:tcW w:w="1180" w:type="dxa"/>
            <w:tcBorders>
              <w:top w:val="nil"/>
              <w:left w:val="nil"/>
              <w:bottom w:val="nil"/>
              <w:right w:val="nil"/>
            </w:tcBorders>
            <w:shd w:val="clear" w:color="auto" w:fill="auto"/>
            <w:noWrap/>
            <w:vAlign w:val="bottom"/>
            <w:hideMark/>
          </w:tcPr>
          <w:p w14:paraId="38C3C5E8" w14:textId="77777777" w:rsidR="00D1126E" w:rsidRPr="00D1126E" w:rsidDel="003907B0" w:rsidRDefault="00D1126E" w:rsidP="00D1126E">
            <w:pPr>
              <w:spacing w:after="0" w:line="240" w:lineRule="auto"/>
              <w:jc w:val="right"/>
              <w:rPr>
                <w:del w:id="2949" w:author="Lane, Stefanie" w:date="2023-02-14T18:26:00Z"/>
                <w:rFonts w:ascii="Calibri" w:eastAsia="Times New Roman" w:hAnsi="Calibri" w:cs="Calibri"/>
                <w:color w:val="000000"/>
              </w:rPr>
            </w:pPr>
            <w:del w:id="2950" w:author="Lane, Stefanie" w:date="2023-02-14T18:26:00Z">
              <w:r w:rsidRPr="00D1126E" w:rsidDel="003907B0">
                <w:rPr>
                  <w:rFonts w:ascii="Calibri" w:eastAsia="Times New Roman" w:hAnsi="Calibri" w:cs="Calibri"/>
                  <w:color w:val="000000"/>
                </w:rPr>
                <w:delText>1999</w:delText>
              </w:r>
            </w:del>
          </w:p>
        </w:tc>
        <w:tc>
          <w:tcPr>
            <w:tcW w:w="960" w:type="dxa"/>
            <w:tcBorders>
              <w:top w:val="nil"/>
              <w:left w:val="nil"/>
              <w:bottom w:val="single" w:sz="4" w:space="0" w:color="auto"/>
              <w:right w:val="nil"/>
            </w:tcBorders>
            <w:shd w:val="clear" w:color="auto" w:fill="auto"/>
            <w:noWrap/>
            <w:vAlign w:val="bottom"/>
            <w:hideMark/>
          </w:tcPr>
          <w:p w14:paraId="498C198A" w14:textId="77777777" w:rsidR="00D1126E" w:rsidRPr="00D1126E" w:rsidDel="003907B0" w:rsidRDefault="00D1126E" w:rsidP="00D1126E">
            <w:pPr>
              <w:spacing w:after="0" w:line="240" w:lineRule="auto"/>
              <w:jc w:val="center"/>
              <w:rPr>
                <w:del w:id="2951" w:author="Lane, Stefanie" w:date="2023-02-14T18:26:00Z"/>
                <w:rFonts w:ascii="Calibri" w:eastAsia="Times New Roman" w:hAnsi="Calibri" w:cs="Calibri"/>
                <w:color w:val="000000"/>
              </w:rPr>
            </w:pPr>
            <w:del w:id="2952" w:author="Lane, Stefanie" w:date="2023-02-14T18:26:00Z">
              <w:r w:rsidRPr="00D1126E" w:rsidDel="003907B0">
                <w:rPr>
                  <w:rFonts w:ascii="Calibri" w:eastAsia="Times New Roman" w:hAnsi="Calibri" w:cs="Calibri"/>
                  <w:color w:val="000000"/>
                </w:rPr>
                <w:delText>54</w:delText>
              </w:r>
            </w:del>
          </w:p>
        </w:tc>
        <w:tc>
          <w:tcPr>
            <w:tcW w:w="960" w:type="dxa"/>
            <w:tcBorders>
              <w:top w:val="nil"/>
              <w:left w:val="nil"/>
              <w:bottom w:val="nil"/>
              <w:right w:val="nil"/>
            </w:tcBorders>
            <w:shd w:val="clear" w:color="auto" w:fill="auto"/>
            <w:noWrap/>
            <w:vAlign w:val="bottom"/>
            <w:hideMark/>
          </w:tcPr>
          <w:p w14:paraId="1EBCAF2F" w14:textId="77777777" w:rsidR="00D1126E" w:rsidRPr="00D1126E" w:rsidDel="003907B0" w:rsidRDefault="00D1126E" w:rsidP="00D1126E">
            <w:pPr>
              <w:spacing w:after="0" w:line="240" w:lineRule="auto"/>
              <w:jc w:val="center"/>
              <w:rPr>
                <w:del w:id="2953" w:author="Lane, Stefanie" w:date="2023-02-14T18:26:00Z"/>
                <w:rFonts w:ascii="Calibri" w:eastAsia="Times New Roman" w:hAnsi="Calibri" w:cs="Calibri"/>
                <w:color w:val="000000"/>
              </w:rPr>
            </w:pPr>
            <w:del w:id="2954" w:author="Lane, Stefanie" w:date="2023-02-14T18:26:00Z">
              <w:r w:rsidRPr="00D1126E" w:rsidDel="003907B0">
                <w:rPr>
                  <w:rFonts w:ascii="Calibri" w:eastAsia="Times New Roman" w:hAnsi="Calibri" w:cs="Calibri"/>
                  <w:color w:val="000000"/>
                </w:rPr>
                <w:delText>42</w:delText>
              </w:r>
            </w:del>
          </w:p>
        </w:tc>
        <w:tc>
          <w:tcPr>
            <w:tcW w:w="300" w:type="dxa"/>
            <w:tcBorders>
              <w:top w:val="nil"/>
              <w:left w:val="nil"/>
              <w:bottom w:val="nil"/>
              <w:right w:val="nil"/>
            </w:tcBorders>
            <w:shd w:val="clear" w:color="auto" w:fill="auto"/>
            <w:noWrap/>
            <w:vAlign w:val="bottom"/>
            <w:hideMark/>
          </w:tcPr>
          <w:p w14:paraId="47994EB4" w14:textId="77777777" w:rsidR="00D1126E" w:rsidRPr="00D1126E" w:rsidDel="003907B0" w:rsidRDefault="00D1126E" w:rsidP="00D1126E">
            <w:pPr>
              <w:spacing w:after="0" w:line="240" w:lineRule="auto"/>
              <w:jc w:val="center"/>
              <w:rPr>
                <w:del w:id="2955" w:author="Lane, Stefanie" w:date="2023-02-14T18:26:00Z"/>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14:paraId="5F6D24CF" w14:textId="77777777" w:rsidR="00D1126E" w:rsidRPr="00D1126E" w:rsidDel="003907B0" w:rsidRDefault="00D1126E" w:rsidP="00D1126E">
            <w:pPr>
              <w:spacing w:after="0" w:line="240" w:lineRule="auto"/>
              <w:jc w:val="center"/>
              <w:rPr>
                <w:del w:id="2956" w:author="Lane, Stefanie" w:date="2023-02-14T18:26:00Z"/>
                <w:rFonts w:ascii="Calibri" w:eastAsia="Times New Roman" w:hAnsi="Calibri" w:cs="Calibri"/>
                <w:color w:val="000000"/>
              </w:rPr>
            </w:pPr>
            <w:del w:id="2957" w:author="Lane, Stefanie" w:date="2023-02-14T18:26:00Z">
              <w:r w:rsidRPr="00D1126E" w:rsidDel="003907B0">
                <w:rPr>
                  <w:rFonts w:ascii="Calibri" w:eastAsia="Times New Roman" w:hAnsi="Calibri" w:cs="Calibri"/>
                  <w:color w:val="000000"/>
                </w:rPr>
                <w:delText>10.0</w:delText>
              </w:r>
            </w:del>
          </w:p>
        </w:tc>
        <w:tc>
          <w:tcPr>
            <w:tcW w:w="960" w:type="dxa"/>
            <w:tcBorders>
              <w:top w:val="nil"/>
              <w:left w:val="nil"/>
              <w:bottom w:val="nil"/>
              <w:right w:val="nil"/>
            </w:tcBorders>
            <w:shd w:val="clear" w:color="auto" w:fill="auto"/>
            <w:noWrap/>
            <w:vAlign w:val="bottom"/>
            <w:hideMark/>
          </w:tcPr>
          <w:p w14:paraId="7929F5BC" w14:textId="77777777" w:rsidR="00D1126E" w:rsidRPr="00D1126E" w:rsidDel="003907B0" w:rsidRDefault="00D1126E" w:rsidP="00D1126E">
            <w:pPr>
              <w:spacing w:after="0" w:line="240" w:lineRule="auto"/>
              <w:jc w:val="center"/>
              <w:rPr>
                <w:del w:id="2958" w:author="Lane, Stefanie" w:date="2023-02-14T18:26:00Z"/>
                <w:rFonts w:ascii="Calibri" w:eastAsia="Times New Roman" w:hAnsi="Calibri" w:cs="Calibri"/>
                <w:color w:val="000000"/>
              </w:rPr>
            </w:pPr>
            <w:del w:id="2959" w:author="Lane, Stefanie" w:date="2023-02-14T18:26:00Z">
              <w:r w:rsidRPr="00D1126E" w:rsidDel="003907B0">
                <w:rPr>
                  <w:rFonts w:ascii="Calibri" w:eastAsia="Times New Roman" w:hAnsi="Calibri" w:cs="Calibri"/>
                  <w:color w:val="000000"/>
                </w:rPr>
                <w:delText>3.4</w:delText>
              </w:r>
            </w:del>
          </w:p>
        </w:tc>
        <w:tc>
          <w:tcPr>
            <w:tcW w:w="960" w:type="dxa"/>
            <w:tcBorders>
              <w:top w:val="nil"/>
              <w:left w:val="nil"/>
              <w:bottom w:val="nil"/>
              <w:right w:val="nil"/>
            </w:tcBorders>
            <w:shd w:val="clear" w:color="auto" w:fill="auto"/>
            <w:noWrap/>
            <w:vAlign w:val="bottom"/>
            <w:hideMark/>
          </w:tcPr>
          <w:p w14:paraId="59C513A6" w14:textId="77777777" w:rsidR="00D1126E" w:rsidRPr="00D1126E" w:rsidDel="003907B0" w:rsidRDefault="00D1126E" w:rsidP="00D1126E">
            <w:pPr>
              <w:spacing w:after="0" w:line="240" w:lineRule="auto"/>
              <w:jc w:val="center"/>
              <w:rPr>
                <w:del w:id="2960" w:author="Lane, Stefanie" w:date="2023-02-14T18:26:00Z"/>
                <w:rFonts w:ascii="Calibri" w:eastAsia="Times New Roman" w:hAnsi="Calibri" w:cs="Calibri"/>
                <w:color w:val="000000"/>
              </w:rPr>
            </w:pPr>
            <w:del w:id="2961" w:author="Lane, Stefanie" w:date="2023-02-14T18:26:00Z">
              <w:r w:rsidRPr="00D1126E" w:rsidDel="003907B0">
                <w:rPr>
                  <w:rFonts w:ascii="Calibri" w:eastAsia="Times New Roman" w:hAnsi="Calibri" w:cs="Calibri"/>
                  <w:color w:val="000000"/>
                </w:rPr>
                <w:delText>4.2</w:delText>
              </w:r>
            </w:del>
          </w:p>
        </w:tc>
      </w:tr>
      <w:tr w:rsidR="00D1126E" w:rsidRPr="00D1126E" w:rsidDel="003907B0" w14:paraId="7E965390" w14:textId="77777777" w:rsidTr="00D1126E">
        <w:trPr>
          <w:divId w:val="1125733716"/>
          <w:trHeight w:val="290"/>
          <w:jc w:val="center"/>
          <w:del w:id="2962" w:author="Lane, Stefanie" w:date="2023-02-14T18:26:00Z"/>
        </w:trPr>
        <w:tc>
          <w:tcPr>
            <w:tcW w:w="1180" w:type="dxa"/>
            <w:tcBorders>
              <w:top w:val="single" w:sz="4" w:space="0" w:color="auto"/>
              <w:left w:val="nil"/>
              <w:bottom w:val="single" w:sz="4" w:space="0" w:color="auto"/>
              <w:right w:val="nil"/>
            </w:tcBorders>
            <w:shd w:val="clear" w:color="auto" w:fill="auto"/>
            <w:noWrap/>
            <w:vAlign w:val="bottom"/>
            <w:hideMark/>
          </w:tcPr>
          <w:p w14:paraId="39DDD1D6" w14:textId="77777777" w:rsidR="00D1126E" w:rsidRPr="00D1126E" w:rsidDel="003907B0" w:rsidRDefault="00D1126E" w:rsidP="00D1126E">
            <w:pPr>
              <w:spacing w:after="0" w:line="240" w:lineRule="auto"/>
              <w:jc w:val="right"/>
              <w:rPr>
                <w:del w:id="2963" w:author="Lane, Stefanie" w:date="2023-02-14T18:26:00Z"/>
                <w:rFonts w:ascii="Calibri" w:eastAsia="Times New Roman" w:hAnsi="Calibri" w:cs="Calibri"/>
                <w:color w:val="000000"/>
              </w:rPr>
            </w:pPr>
            <w:del w:id="2964" w:author="Lane, Stefanie" w:date="2023-02-14T18:26:00Z">
              <w:r w:rsidRPr="00D1126E" w:rsidDel="003907B0">
                <w:rPr>
                  <w:rFonts w:ascii="Calibri" w:eastAsia="Times New Roman" w:hAnsi="Calibri" w:cs="Calibri"/>
                  <w:color w:val="000000"/>
                </w:rPr>
                <w:delText>2019</w:delText>
              </w:r>
            </w:del>
          </w:p>
        </w:tc>
        <w:tc>
          <w:tcPr>
            <w:tcW w:w="960" w:type="dxa"/>
            <w:tcBorders>
              <w:top w:val="nil"/>
              <w:left w:val="nil"/>
              <w:bottom w:val="single" w:sz="4" w:space="0" w:color="auto"/>
              <w:right w:val="nil"/>
            </w:tcBorders>
            <w:shd w:val="clear" w:color="auto" w:fill="auto"/>
            <w:noWrap/>
            <w:vAlign w:val="bottom"/>
            <w:hideMark/>
          </w:tcPr>
          <w:p w14:paraId="0DC7DD15" w14:textId="77777777" w:rsidR="00D1126E" w:rsidRPr="00D1126E" w:rsidDel="003907B0" w:rsidRDefault="00D1126E" w:rsidP="00D1126E">
            <w:pPr>
              <w:spacing w:after="0" w:line="240" w:lineRule="auto"/>
              <w:jc w:val="center"/>
              <w:rPr>
                <w:del w:id="2965" w:author="Lane, Stefanie" w:date="2023-02-14T18:26:00Z"/>
                <w:rFonts w:ascii="Calibri" w:eastAsia="Times New Roman" w:hAnsi="Calibri" w:cs="Calibri"/>
                <w:color w:val="000000"/>
              </w:rPr>
            </w:pPr>
            <w:del w:id="2966" w:author="Lane, Stefanie" w:date="2023-02-14T18:26:00Z">
              <w:r w:rsidRPr="00D1126E" w:rsidDel="003907B0">
                <w:rPr>
                  <w:rFonts w:ascii="Calibri" w:eastAsia="Times New Roman" w:hAnsi="Calibri" w:cs="Calibri"/>
                  <w:color w:val="000000"/>
                </w:rPr>
                <w:delText>54</w:delText>
              </w:r>
            </w:del>
          </w:p>
        </w:tc>
        <w:tc>
          <w:tcPr>
            <w:tcW w:w="960" w:type="dxa"/>
            <w:tcBorders>
              <w:top w:val="single" w:sz="4" w:space="0" w:color="auto"/>
              <w:left w:val="nil"/>
              <w:bottom w:val="single" w:sz="4" w:space="0" w:color="auto"/>
              <w:right w:val="nil"/>
            </w:tcBorders>
            <w:shd w:val="clear" w:color="auto" w:fill="auto"/>
            <w:noWrap/>
            <w:vAlign w:val="bottom"/>
            <w:hideMark/>
          </w:tcPr>
          <w:p w14:paraId="4779160B" w14:textId="77777777" w:rsidR="00D1126E" w:rsidRPr="00D1126E" w:rsidDel="003907B0" w:rsidRDefault="00D1126E" w:rsidP="00D1126E">
            <w:pPr>
              <w:spacing w:after="0" w:line="240" w:lineRule="auto"/>
              <w:jc w:val="center"/>
              <w:rPr>
                <w:del w:id="2967" w:author="Lane, Stefanie" w:date="2023-02-14T18:26:00Z"/>
                <w:rFonts w:ascii="Calibri" w:eastAsia="Times New Roman" w:hAnsi="Calibri" w:cs="Calibri"/>
                <w:color w:val="000000"/>
              </w:rPr>
            </w:pPr>
            <w:del w:id="2968" w:author="Lane, Stefanie" w:date="2023-02-14T18:26:00Z">
              <w:r w:rsidRPr="00D1126E" w:rsidDel="003907B0">
                <w:rPr>
                  <w:rFonts w:ascii="Calibri" w:eastAsia="Times New Roman" w:hAnsi="Calibri" w:cs="Calibri"/>
                  <w:color w:val="000000"/>
                </w:rPr>
                <w:delText>42</w:delText>
              </w:r>
            </w:del>
          </w:p>
        </w:tc>
        <w:tc>
          <w:tcPr>
            <w:tcW w:w="300" w:type="dxa"/>
            <w:tcBorders>
              <w:top w:val="nil"/>
              <w:left w:val="nil"/>
              <w:bottom w:val="nil"/>
              <w:right w:val="nil"/>
            </w:tcBorders>
            <w:shd w:val="clear" w:color="auto" w:fill="auto"/>
            <w:noWrap/>
            <w:vAlign w:val="bottom"/>
            <w:hideMark/>
          </w:tcPr>
          <w:p w14:paraId="0B4F6C4E" w14:textId="77777777" w:rsidR="00D1126E" w:rsidRPr="00D1126E" w:rsidDel="003907B0" w:rsidRDefault="00D1126E" w:rsidP="00D1126E">
            <w:pPr>
              <w:spacing w:after="0" w:line="240" w:lineRule="auto"/>
              <w:jc w:val="center"/>
              <w:rPr>
                <w:del w:id="2969" w:author="Lane, Stefanie" w:date="2023-02-14T18:26:00Z"/>
                <w:rFonts w:ascii="Calibri" w:eastAsia="Times New Roman" w:hAnsi="Calibri" w:cs="Calibri"/>
                <w:color w:val="000000"/>
              </w:rPr>
            </w:pPr>
          </w:p>
        </w:tc>
        <w:tc>
          <w:tcPr>
            <w:tcW w:w="960" w:type="dxa"/>
            <w:tcBorders>
              <w:top w:val="single" w:sz="4" w:space="0" w:color="auto"/>
              <w:left w:val="nil"/>
              <w:bottom w:val="single" w:sz="4" w:space="0" w:color="auto"/>
              <w:right w:val="nil"/>
            </w:tcBorders>
            <w:shd w:val="clear" w:color="auto" w:fill="auto"/>
            <w:noWrap/>
            <w:vAlign w:val="bottom"/>
            <w:hideMark/>
          </w:tcPr>
          <w:p w14:paraId="00FAAAAE" w14:textId="77777777" w:rsidR="00D1126E" w:rsidRPr="00D1126E" w:rsidDel="003907B0" w:rsidRDefault="00D1126E" w:rsidP="00D1126E">
            <w:pPr>
              <w:spacing w:after="0" w:line="240" w:lineRule="auto"/>
              <w:jc w:val="center"/>
              <w:rPr>
                <w:del w:id="2970" w:author="Lane, Stefanie" w:date="2023-02-14T18:26:00Z"/>
                <w:rFonts w:ascii="Calibri" w:eastAsia="Times New Roman" w:hAnsi="Calibri" w:cs="Calibri"/>
                <w:color w:val="000000"/>
              </w:rPr>
            </w:pPr>
            <w:del w:id="2971" w:author="Lane, Stefanie" w:date="2023-02-14T18:26:00Z">
              <w:r w:rsidRPr="00D1126E" w:rsidDel="003907B0">
                <w:rPr>
                  <w:rFonts w:ascii="Calibri" w:eastAsia="Times New Roman" w:hAnsi="Calibri" w:cs="Calibri"/>
                  <w:color w:val="000000"/>
                </w:rPr>
                <w:delText>8.2</w:delText>
              </w:r>
            </w:del>
          </w:p>
        </w:tc>
        <w:tc>
          <w:tcPr>
            <w:tcW w:w="960" w:type="dxa"/>
            <w:tcBorders>
              <w:top w:val="single" w:sz="4" w:space="0" w:color="auto"/>
              <w:left w:val="nil"/>
              <w:bottom w:val="single" w:sz="4" w:space="0" w:color="auto"/>
              <w:right w:val="nil"/>
            </w:tcBorders>
            <w:shd w:val="clear" w:color="auto" w:fill="auto"/>
            <w:noWrap/>
            <w:vAlign w:val="bottom"/>
            <w:hideMark/>
          </w:tcPr>
          <w:p w14:paraId="2B728D7C" w14:textId="77777777" w:rsidR="00D1126E" w:rsidRPr="00D1126E" w:rsidDel="003907B0" w:rsidRDefault="00D1126E" w:rsidP="00D1126E">
            <w:pPr>
              <w:spacing w:after="0" w:line="240" w:lineRule="auto"/>
              <w:jc w:val="center"/>
              <w:rPr>
                <w:del w:id="2972" w:author="Lane, Stefanie" w:date="2023-02-14T18:26:00Z"/>
                <w:rFonts w:ascii="Calibri" w:eastAsia="Times New Roman" w:hAnsi="Calibri" w:cs="Calibri"/>
                <w:color w:val="000000"/>
              </w:rPr>
            </w:pPr>
            <w:del w:id="2973" w:author="Lane, Stefanie" w:date="2023-02-14T18:26:00Z">
              <w:r w:rsidRPr="00D1126E" w:rsidDel="003907B0">
                <w:rPr>
                  <w:rFonts w:ascii="Calibri" w:eastAsia="Times New Roman" w:hAnsi="Calibri" w:cs="Calibri"/>
                  <w:color w:val="000000"/>
                </w:rPr>
                <w:delText>3.1</w:delText>
              </w:r>
            </w:del>
          </w:p>
        </w:tc>
        <w:tc>
          <w:tcPr>
            <w:tcW w:w="960" w:type="dxa"/>
            <w:tcBorders>
              <w:top w:val="single" w:sz="4" w:space="0" w:color="auto"/>
              <w:left w:val="nil"/>
              <w:bottom w:val="single" w:sz="4" w:space="0" w:color="auto"/>
              <w:right w:val="nil"/>
            </w:tcBorders>
            <w:shd w:val="clear" w:color="auto" w:fill="auto"/>
            <w:noWrap/>
            <w:vAlign w:val="bottom"/>
            <w:hideMark/>
          </w:tcPr>
          <w:p w14:paraId="64AA9155" w14:textId="77777777" w:rsidR="00D1126E" w:rsidRPr="00D1126E" w:rsidDel="003907B0" w:rsidRDefault="00D1126E" w:rsidP="00D1126E">
            <w:pPr>
              <w:spacing w:after="0" w:line="240" w:lineRule="auto"/>
              <w:jc w:val="center"/>
              <w:rPr>
                <w:del w:id="2974" w:author="Lane, Stefanie" w:date="2023-02-14T18:26:00Z"/>
                <w:rFonts w:ascii="Calibri" w:eastAsia="Times New Roman" w:hAnsi="Calibri" w:cs="Calibri"/>
                <w:color w:val="000000"/>
              </w:rPr>
            </w:pPr>
            <w:del w:id="2975" w:author="Lane, Stefanie" w:date="2023-02-14T18:26:00Z">
              <w:r w:rsidRPr="00D1126E" w:rsidDel="003907B0">
                <w:rPr>
                  <w:rFonts w:ascii="Calibri" w:eastAsia="Times New Roman" w:hAnsi="Calibri" w:cs="Calibri"/>
                  <w:color w:val="000000"/>
                </w:rPr>
                <w:delText>5.1</w:delText>
              </w:r>
            </w:del>
          </w:p>
        </w:tc>
      </w:tr>
    </w:tbl>
    <w:p w14:paraId="6B145EE8" w14:textId="679E61C3" w:rsidR="00DD16EB" w:rsidRDefault="0047773F">
      <w:pPr>
        <w:pStyle w:val="Caption"/>
      </w:pPr>
      <w:r>
        <w:fldChar w:fldCharType="end"/>
      </w:r>
    </w:p>
    <w:p w14:paraId="6E6EA7D8" w14:textId="7EDF1126" w:rsidR="00DD16EB" w:rsidRDefault="00DD16EB" w:rsidP="00DD16EB"/>
    <w:p w14:paraId="4EA1C83A" w14:textId="729F8364" w:rsidR="00DD16EB" w:rsidRDefault="00DD16EB" w:rsidP="00DD16EB"/>
    <w:p w14:paraId="6C807E19" w14:textId="0FC05EC8" w:rsidR="00DD16EB" w:rsidRDefault="00DD16EB" w:rsidP="00DD16EB"/>
    <w:p w14:paraId="6200D25B" w14:textId="1D8B6E08" w:rsidR="00DD16EB" w:rsidRDefault="00DD16EB" w:rsidP="00DD16EB"/>
    <w:p w14:paraId="0908EEF8" w14:textId="3EBE7A3B" w:rsidR="00DD16EB" w:rsidRDefault="00DD16EB" w:rsidP="00DD16EB"/>
    <w:p w14:paraId="2C6411A9" w14:textId="0F2E57BE" w:rsidR="00DD16EB" w:rsidRDefault="00DD16EB" w:rsidP="00DD16EB"/>
    <w:p w14:paraId="7FE8BD61" w14:textId="0FD60644" w:rsidR="00DD16EB" w:rsidRDefault="00DD16EB" w:rsidP="00DD16EB"/>
    <w:p w14:paraId="20BB1D32" w14:textId="11F3EF56" w:rsidR="00DD16EB" w:rsidRDefault="00DD16EB" w:rsidP="00DD16EB"/>
    <w:p w14:paraId="56317914" w14:textId="42FECF01" w:rsidR="00DD16EB" w:rsidRDefault="00DD16EB" w:rsidP="00DD16EB"/>
    <w:p w14:paraId="512F3A48" w14:textId="5C5C7765" w:rsidR="00DD16EB" w:rsidRDefault="00DD16EB" w:rsidP="00DD16EB"/>
    <w:p w14:paraId="7358AEA1" w14:textId="14D9422A" w:rsidR="00DD16EB" w:rsidRDefault="00DD16EB" w:rsidP="00DD16EB"/>
    <w:p w14:paraId="4E66567C" w14:textId="34B30F30" w:rsidR="005B324C" w:rsidRPr="005B324C" w:rsidRDefault="005B324C" w:rsidP="005B324C">
      <w:r>
        <w:rPr>
          <w:b/>
        </w:rPr>
        <w:t>Table S4</w:t>
      </w:r>
      <w:r>
        <w:t xml:space="preserve"> </w:t>
      </w:r>
      <w:r w:rsidRPr="005B324C">
        <w:t>Total turnover and rates of species disappearance (loss) was always greater between 1999 and 2019 than between 1979 and 1999. However, fewer species were gained in the Bogbean assemblage 1999-2019 than 1979-1999</w:t>
      </w:r>
    </w:p>
    <w:tbl>
      <w:tblPr>
        <w:tblW w:w="8910" w:type="dxa"/>
        <w:tblLayout w:type="fixed"/>
        <w:tblLook w:val="04A0" w:firstRow="1" w:lastRow="0" w:firstColumn="1" w:lastColumn="0" w:noHBand="0" w:noVBand="1"/>
      </w:tblPr>
      <w:tblGrid>
        <w:gridCol w:w="1800"/>
        <w:gridCol w:w="1710"/>
        <w:gridCol w:w="1530"/>
        <w:gridCol w:w="1890"/>
        <w:gridCol w:w="1980"/>
      </w:tblGrid>
      <w:tr w:rsidR="00C533CA" w:rsidRPr="00C533CA" w14:paraId="54B8EDDD" w14:textId="77777777" w:rsidTr="00C533CA">
        <w:trPr>
          <w:trHeight w:val="580"/>
        </w:trPr>
        <w:tc>
          <w:tcPr>
            <w:tcW w:w="1800" w:type="dxa"/>
            <w:tcBorders>
              <w:top w:val="nil"/>
              <w:left w:val="nil"/>
              <w:bottom w:val="nil"/>
              <w:right w:val="nil"/>
            </w:tcBorders>
            <w:shd w:val="clear" w:color="auto" w:fill="auto"/>
            <w:vAlign w:val="center"/>
            <w:hideMark/>
          </w:tcPr>
          <w:p w14:paraId="03F99DCA" w14:textId="77777777" w:rsidR="00C533CA" w:rsidRPr="00C533CA" w:rsidRDefault="00C533CA" w:rsidP="00C533CA">
            <w:pPr>
              <w:spacing w:after="0" w:line="240" w:lineRule="auto"/>
              <w:jc w:val="center"/>
              <w:rPr>
                <w:rFonts w:ascii="Calibri" w:eastAsia="Times New Roman" w:hAnsi="Calibri" w:cs="Calibri"/>
                <w:b/>
                <w:bCs/>
                <w:color w:val="000000"/>
              </w:rPr>
            </w:pPr>
            <w:r w:rsidRPr="00C533CA">
              <w:rPr>
                <w:rFonts w:ascii="Calibri" w:eastAsia="Times New Roman" w:hAnsi="Calibri" w:cs="Calibri"/>
                <w:b/>
                <w:bCs/>
                <w:color w:val="000000"/>
              </w:rPr>
              <w:t>Assemblage</w:t>
            </w:r>
          </w:p>
        </w:tc>
        <w:tc>
          <w:tcPr>
            <w:tcW w:w="1710" w:type="dxa"/>
            <w:tcBorders>
              <w:top w:val="nil"/>
              <w:left w:val="nil"/>
              <w:bottom w:val="nil"/>
              <w:right w:val="nil"/>
            </w:tcBorders>
            <w:shd w:val="clear" w:color="auto" w:fill="auto"/>
            <w:vAlign w:val="center"/>
            <w:hideMark/>
          </w:tcPr>
          <w:p w14:paraId="1A2705D5" w14:textId="77777777" w:rsidR="00C533CA" w:rsidRPr="00C533CA" w:rsidRDefault="00C533CA" w:rsidP="00C533CA">
            <w:pPr>
              <w:spacing w:after="0" w:line="240" w:lineRule="auto"/>
              <w:jc w:val="center"/>
              <w:rPr>
                <w:rFonts w:ascii="Calibri" w:eastAsia="Times New Roman" w:hAnsi="Calibri" w:cs="Calibri"/>
                <w:b/>
                <w:bCs/>
                <w:color w:val="000000"/>
              </w:rPr>
            </w:pPr>
            <w:r w:rsidRPr="00C533CA">
              <w:rPr>
                <w:rFonts w:ascii="Calibri" w:eastAsia="Times New Roman" w:hAnsi="Calibri" w:cs="Calibri"/>
                <w:b/>
                <w:bCs/>
                <w:color w:val="000000"/>
              </w:rPr>
              <w:t>Year</w:t>
            </w:r>
          </w:p>
        </w:tc>
        <w:tc>
          <w:tcPr>
            <w:tcW w:w="1530" w:type="dxa"/>
            <w:tcBorders>
              <w:top w:val="nil"/>
              <w:left w:val="nil"/>
              <w:bottom w:val="nil"/>
              <w:right w:val="nil"/>
            </w:tcBorders>
            <w:shd w:val="clear" w:color="auto" w:fill="auto"/>
            <w:vAlign w:val="center"/>
            <w:hideMark/>
          </w:tcPr>
          <w:p w14:paraId="66177FBD" w14:textId="77777777" w:rsidR="00C533CA" w:rsidRPr="00C533CA" w:rsidRDefault="00C533CA" w:rsidP="00C533CA">
            <w:pPr>
              <w:spacing w:after="0" w:line="240" w:lineRule="auto"/>
              <w:jc w:val="center"/>
              <w:rPr>
                <w:rFonts w:ascii="Calibri" w:eastAsia="Times New Roman" w:hAnsi="Calibri" w:cs="Calibri"/>
                <w:b/>
                <w:bCs/>
                <w:color w:val="000000"/>
              </w:rPr>
            </w:pPr>
            <w:r w:rsidRPr="00C533CA">
              <w:rPr>
                <w:rFonts w:ascii="Calibri" w:eastAsia="Times New Roman" w:hAnsi="Calibri" w:cs="Calibri"/>
                <w:b/>
                <w:bCs/>
                <w:color w:val="000000"/>
              </w:rPr>
              <w:t>Total turnover</w:t>
            </w:r>
          </w:p>
        </w:tc>
        <w:tc>
          <w:tcPr>
            <w:tcW w:w="1890" w:type="dxa"/>
            <w:tcBorders>
              <w:top w:val="nil"/>
              <w:left w:val="nil"/>
              <w:bottom w:val="nil"/>
              <w:right w:val="nil"/>
            </w:tcBorders>
            <w:shd w:val="clear" w:color="auto" w:fill="auto"/>
            <w:vAlign w:val="center"/>
            <w:hideMark/>
          </w:tcPr>
          <w:p w14:paraId="2E8C5AD1" w14:textId="77777777" w:rsidR="00C533CA" w:rsidRPr="00C533CA" w:rsidRDefault="00C533CA" w:rsidP="00C533CA">
            <w:pPr>
              <w:spacing w:after="0" w:line="240" w:lineRule="auto"/>
              <w:jc w:val="center"/>
              <w:rPr>
                <w:rFonts w:ascii="Calibri" w:eastAsia="Times New Roman" w:hAnsi="Calibri" w:cs="Calibri"/>
                <w:b/>
                <w:bCs/>
                <w:color w:val="000000"/>
              </w:rPr>
            </w:pPr>
            <w:r w:rsidRPr="00C533CA">
              <w:rPr>
                <w:rFonts w:ascii="Calibri" w:eastAsia="Times New Roman" w:hAnsi="Calibri" w:cs="Calibri"/>
                <w:b/>
                <w:bCs/>
                <w:color w:val="000000"/>
              </w:rPr>
              <w:t>Species Appearance</w:t>
            </w:r>
          </w:p>
        </w:tc>
        <w:tc>
          <w:tcPr>
            <w:tcW w:w="1980" w:type="dxa"/>
            <w:tcBorders>
              <w:top w:val="nil"/>
              <w:left w:val="nil"/>
              <w:bottom w:val="nil"/>
              <w:right w:val="nil"/>
            </w:tcBorders>
            <w:shd w:val="clear" w:color="auto" w:fill="auto"/>
            <w:vAlign w:val="center"/>
            <w:hideMark/>
          </w:tcPr>
          <w:p w14:paraId="5984BFA4" w14:textId="77777777" w:rsidR="00C533CA" w:rsidRPr="00C533CA" w:rsidRDefault="00C533CA" w:rsidP="00C533CA">
            <w:pPr>
              <w:spacing w:after="0" w:line="240" w:lineRule="auto"/>
              <w:jc w:val="center"/>
              <w:rPr>
                <w:rFonts w:ascii="Calibri" w:eastAsia="Times New Roman" w:hAnsi="Calibri" w:cs="Calibri"/>
                <w:b/>
                <w:bCs/>
                <w:color w:val="000000"/>
              </w:rPr>
            </w:pPr>
            <w:r w:rsidRPr="00C533CA">
              <w:rPr>
                <w:rFonts w:ascii="Calibri" w:eastAsia="Times New Roman" w:hAnsi="Calibri" w:cs="Calibri"/>
                <w:b/>
                <w:bCs/>
                <w:color w:val="000000"/>
              </w:rPr>
              <w:t>Species Disappearance</w:t>
            </w:r>
          </w:p>
        </w:tc>
      </w:tr>
      <w:tr w:rsidR="00C533CA" w:rsidRPr="00C533CA" w14:paraId="19A84F66" w14:textId="77777777" w:rsidTr="00C533CA">
        <w:trPr>
          <w:trHeight w:val="290"/>
        </w:trPr>
        <w:tc>
          <w:tcPr>
            <w:tcW w:w="1800" w:type="dxa"/>
            <w:vMerge w:val="restart"/>
            <w:tcBorders>
              <w:top w:val="single" w:sz="4" w:space="0" w:color="auto"/>
              <w:left w:val="nil"/>
              <w:bottom w:val="single" w:sz="4" w:space="0" w:color="000000"/>
              <w:right w:val="nil"/>
            </w:tcBorders>
            <w:shd w:val="clear" w:color="auto" w:fill="auto"/>
            <w:noWrap/>
            <w:vAlign w:val="center"/>
            <w:hideMark/>
          </w:tcPr>
          <w:p w14:paraId="558A17B8" w14:textId="77777777" w:rsidR="00C533CA" w:rsidRPr="00C533CA" w:rsidRDefault="00C533CA" w:rsidP="00C533CA">
            <w:pPr>
              <w:spacing w:after="0" w:line="240" w:lineRule="auto"/>
              <w:jc w:val="center"/>
              <w:rPr>
                <w:rFonts w:ascii="Calibri" w:eastAsia="Times New Roman" w:hAnsi="Calibri" w:cs="Calibri"/>
                <w:color w:val="000000"/>
              </w:rPr>
            </w:pPr>
            <w:r w:rsidRPr="00C533CA">
              <w:rPr>
                <w:rFonts w:ascii="Calibri" w:eastAsia="Times New Roman" w:hAnsi="Calibri" w:cs="Calibri"/>
                <w:color w:val="000000"/>
              </w:rPr>
              <w:t>Bogbean</w:t>
            </w:r>
          </w:p>
        </w:tc>
        <w:tc>
          <w:tcPr>
            <w:tcW w:w="1710" w:type="dxa"/>
            <w:tcBorders>
              <w:top w:val="single" w:sz="4" w:space="0" w:color="auto"/>
              <w:left w:val="nil"/>
              <w:bottom w:val="nil"/>
              <w:right w:val="nil"/>
            </w:tcBorders>
            <w:shd w:val="clear" w:color="auto" w:fill="auto"/>
            <w:noWrap/>
            <w:vAlign w:val="center"/>
            <w:hideMark/>
          </w:tcPr>
          <w:p w14:paraId="2DBCBEEB" w14:textId="77777777" w:rsidR="00C533CA" w:rsidRPr="00C533CA" w:rsidRDefault="00C533CA" w:rsidP="00C533CA">
            <w:pPr>
              <w:spacing w:after="0" w:line="240" w:lineRule="auto"/>
              <w:jc w:val="center"/>
              <w:rPr>
                <w:rFonts w:ascii="Calibri" w:eastAsia="Times New Roman" w:hAnsi="Calibri" w:cs="Calibri"/>
                <w:color w:val="000000"/>
              </w:rPr>
            </w:pPr>
            <w:r w:rsidRPr="00C533CA">
              <w:rPr>
                <w:rFonts w:ascii="Calibri" w:eastAsia="Times New Roman" w:hAnsi="Calibri" w:cs="Calibri"/>
                <w:color w:val="000000"/>
              </w:rPr>
              <w:t>1979-1999</w:t>
            </w:r>
          </w:p>
        </w:tc>
        <w:tc>
          <w:tcPr>
            <w:tcW w:w="1530" w:type="dxa"/>
            <w:tcBorders>
              <w:top w:val="single" w:sz="4" w:space="0" w:color="auto"/>
              <w:left w:val="nil"/>
              <w:bottom w:val="nil"/>
              <w:right w:val="nil"/>
            </w:tcBorders>
            <w:shd w:val="clear" w:color="auto" w:fill="auto"/>
            <w:noWrap/>
            <w:vAlign w:val="center"/>
            <w:hideMark/>
          </w:tcPr>
          <w:p w14:paraId="3CF50561" w14:textId="77777777" w:rsidR="00C533CA" w:rsidRPr="00C533CA" w:rsidRDefault="00C533CA" w:rsidP="00C533CA">
            <w:pPr>
              <w:spacing w:after="0" w:line="240" w:lineRule="auto"/>
              <w:jc w:val="center"/>
              <w:rPr>
                <w:rFonts w:ascii="Calibri" w:eastAsia="Times New Roman" w:hAnsi="Calibri" w:cs="Calibri"/>
                <w:color w:val="000000"/>
              </w:rPr>
            </w:pPr>
            <w:r w:rsidRPr="00C533CA">
              <w:rPr>
                <w:rFonts w:ascii="Calibri" w:eastAsia="Times New Roman" w:hAnsi="Calibri" w:cs="Calibri"/>
                <w:color w:val="000000"/>
              </w:rPr>
              <w:t>0.56</w:t>
            </w:r>
          </w:p>
        </w:tc>
        <w:tc>
          <w:tcPr>
            <w:tcW w:w="1890" w:type="dxa"/>
            <w:tcBorders>
              <w:top w:val="single" w:sz="4" w:space="0" w:color="auto"/>
              <w:left w:val="nil"/>
              <w:bottom w:val="nil"/>
              <w:right w:val="nil"/>
            </w:tcBorders>
            <w:shd w:val="clear" w:color="auto" w:fill="auto"/>
            <w:noWrap/>
            <w:vAlign w:val="bottom"/>
            <w:hideMark/>
          </w:tcPr>
          <w:p w14:paraId="1EDC2312" w14:textId="77777777" w:rsidR="00C533CA" w:rsidRPr="00C533CA" w:rsidRDefault="00C533CA" w:rsidP="00C533CA">
            <w:pPr>
              <w:spacing w:after="0" w:line="240" w:lineRule="auto"/>
              <w:jc w:val="center"/>
              <w:rPr>
                <w:rFonts w:ascii="Calibri" w:eastAsia="Times New Roman" w:hAnsi="Calibri" w:cs="Calibri"/>
                <w:color w:val="000000"/>
              </w:rPr>
            </w:pPr>
            <w:r w:rsidRPr="00C533CA">
              <w:rPr>
                <w:rFonts w:ascii="Calibri" w:eastAsia="Times New Roman" w:hAnsi="Calibri" w:cs="Calibri"/>
                <w:color w:val="000000"/>
              </w:rPr>
              <w:t>0.35</w:t>
            </w:r>
          </w:p>
        </w:tc>
        <w:tc>
          <w:tcPr>
            <w:tcW w:w="1980" w:type="dxa"/>
            <w:tcBorders>
              <w:top w:val="single" w:sz="4" w:space="0" w:color="auto"/>
              <w:left w:val="nil"/>
              <w:bottom w:val="nil"/>
              <w:right w:val="nil"/>
            </w:tcBorders>
            <w:shd w:val="clear" w:color="auto" w:fill="auto"/>
            <w:noWrap/>
            <w:vAlign w:val="bottom"/>
            <w:hideMark/>
          </w:tcPr>
          <w:p w14:paraId="7E3A324A" w14:textId="77777777" w:rsidR="00C533CA" w:rsidRPr="00C533CA" w:rsidRDefault="00C533CA" w:rsidP="00C533CA">
            <w:pPr>
              <w:spacing w:after="0" w:line="240" w:lineRule="auto"/>
              <w:jc w:val="center"/>
              <w:rPr>
                <w:rFonts w:ascii="Calibri" w:eastAsia="Times New Roman" w:hAnsi="Calibri" w:cs="Calibri"/>
                <w:color w:val="000000"/>
              </w:rPr>
            </w:pPr>
            <w:r w:rsidRPr="00C533CA">
              <w:rPr>
                <w:rFonts w:ascii="Calibri" w:eastAsia="Times New Roman" w:hAnsi="Calibri" w:cs="Calibri"/>
                <w:color w:val="000000"/>
              </w:rPr>
              <w:t>0.22</w:t>
            </w:r>
          </w:p>
        </w:tc>
      </w:tr>
      <w:tr w:rsidR="00C533CA" w:rsidRPr="00C533CA" w14:paraId="0E1F909A" w14:textId="77777777" w:rsidTr="00C533CA">
        <w:trPr>
          <w:trHeight w:val="290"/>
        </w:trPr>
        <w:tc>
          <w:tcPr>
            <w:tcW w:w="1800" w:type="dxa"/>
            <w:vMerge/>
            <w:tcBorders>
              <w:top w:val="single" w:sz="4" w:space="0" w:color="auto"/>
              <w:left w:val="nil"/>
              <w:bottom w:val="single" w:sz="4" w:space="0" w:color="000000"/>
              <w:right w:val="nil"/>
            </w:tcBorders>
            <w:vAlign w:val="center"/>
            <w:hideMark/>
          </w:tcPr>
          <w:p w14:paraId="68FAC21C" w14:textId="77777777" w:rsidR="00C533CA" w:rsidRPr="00C533CA" w:rsidRDefault="00C533CA" w:rsidP="00C533CA">
            <w:pPr>
              <w:spacing w:after="0" w:line="240" w:lineRule="auto"/>
              <w:rPr>
                <w:rFonts w:ascii="Calibri" w:eastAsia="Times New Roman" w:hAnsi="Calibri" w:cs="Calibri"/>
                <w:color w:val="000000"/>
              </w:rPr>
            </w:pPr>
          </w:p>
        </w:tc>
        <w:tc>
          <w:tcPr>
            <w:tcW w:w="1710" w:type="dxa"/>
            <w:tcBorders>
              <w:top w:val="nil"/>
              <w:left w:val="nil"/>
              <w:bottom w:val="single" w:sz="4" w:space="0" w:color="auto"/>
              <w:right w:val="nil"/>
            </w:tcBorders>
            <w:shd w:val="clear" w:color="auto" w:fill="auto"/>
            <w:noWrap/>
            <w:vAlign w:val="center"/>
            <w:hideMark/>
          </w:tcPr>
          <w:p w14:paraId="76F5A601" w14:textId="77777777" w:rsidR="00C533CA" w:rsidRPr="00C533CA" w:rsidRDefault="00C533CA" w:rsidP="00C533CA">
            <w:pPr>
              <w:spacing w:after="0" w:line="240" w:lineRule="auto"/>
              <w:jc w:val="center"/>
              <w:rPr>
                <w:rFonts w:ascii="Calibri" w:eastAsia="Times New Roman" w:hAnsi="Calibri" w:cs="Calibri"/>
                <w:color w:val="000000"/>
              </w:rPr>
            </w:pPr>
            <w:r w:rsidRPr="00C533CA">
              <w:rPr>
                <w:rFonts w:ascii="Calibri" w:eastAsia="Times New Roman" w:hAnsi="Calibri" w:cs="Calibri"/>
                <w:color w:val="000000"/>
              </w:rPr>
              <w:t>1999-2019</w:t>
            </w:r>
          </w:p>
        </w:tc>
        <w:tc>
          <w:tcPr>
            <w:tcW w:w="1530" w:type="dxa"/>
            <w:tcBorders>
              <w:top w:val="nil"/>
              <w:left w:val="nil"/>
              <w:bottom w:val="single" w:sz="4" w:space="0" w:color="auto"/>
              <w:right w:val="nil"/>
            </w:tcBorders>
            <w:shd w:val="clear" w:color="auto" w:fill="auto"/>
            <w:noWrap/>
            <w:vAlign w:val="center"/>
            <w:hideMark/>
          </w:tcPr>
          <w:p w14:paraId="48EE5B8A" w14:textId="77777777" w:rsidR="00C533CA" w:rsidRPr="00C533CA" w:rsidRDefault="00C533CA" w:rsidP="00C533CA">
            <w:pPr>
              <w:spacing w:after="0" w:line="240" w:lineRule="auto"/>
              <w:jc w:val="center"/>
              <w:rPr>
                <w:rFonts w:ascii="Calibri" w:eastAsia="Times New Roman" w:hAnsi="Calibri" w:cs="Calibri"/>
                <w:color w:val="000000"/>
              </w:rPr>
            </w:pPr>
            <w:r w:rsidRPr="00C533CA">
              <w:rPr>
                <w:rFonts w:ascii="Calibri" w:eastAsia="Times New Roman" w:hAnsi="Calibri" w:cs="Calibri"/>
                <w:color w:val="000000"/>
              </w:rPr>
              <w:t>0.60</w:t>
            </w:r>
          </w:p>
        </w:tc>
        <w:tc>
          <w:tcPr>
            <w:tcW w:w="1890" w:type="dxa"/>
            <w:tcBorders>
              <w:top w:val="nil"/>
              <w:left w:val="nil"/>
              <w:bottom w:val="single" w:sz="4" w:space="0" w:color="auto"/>
              <w:right w:val="nil"/>
            </w:tcBorders>
            <w:shd w:val="clear" w:color="auto" w:fill="auto"/>
            <w:noWrap/>
            <w:vAlign w:val="bottom"/>
            <w:hideMark/>
          </w:tcPr>
          <w:p w14:paraId="7B3A9B9D" w14:textId="77777777" w:rsidR="00C533CA" w:rsidRPr="00C533CA" w:rsidRDefault="00C533CA" w:rsidP="00C533CA">
            <w:pPr>
              <w:spacing w:after="0" w:line="240" w:lineRule="auto"/>
              <w:jc w:val="center"/>
              <w:rPr>
                <w:rFonts w:ascii="Calibri" w:eastAsia="Times New Roman" w:hAnsi="Calibri" w:cs="Calibri"/>
                <w:color w:val="000000"/>
              </w:rPr>
            </w:pPr>
            <w:r w:rsidRPr="00C533CA">
              <w:rPr>
                <w:rFonts w:ascii="Calibri" w:eastAsia="Times New Roman" w:hAnsi="Calibri" w:cs="Calibri"/>
                <w:color w:val="000000"/>
              </w:rPr>
              <w:t>0.28</w:t>
            </w:r>
          </w:p>
        </w:tc>
        <w:tc>
          <w:tcPr>
            <w:tcW w:w="1980" w:type="dxa"/>
            <w:tcBorders>
              <w:top w:val="nil"/>
              <w:left w:val="nil"/>
              <w:bottom w:val="single" w:sz="4" w:space="0" w:color="auto"/>
              <w:right w:val="nil"/>
            </w:tcBorders>
            <w:shd w:val="clear" w:color="auto" w:fill="auto"/>
            <w:noWrap/>
            <w:vAlign w:val="bottom"/>
            <w:hideMark/>
          </w:tcPr>
          <w:p w14:paraId="1270D81D" w14:textId="77777777" w:rsidR="00C533CA" w:rsidRPr="00C533CA" w:rsidRDefault="00C533CA" w:rsidP="00C533CA">
            <w:pPr>
              <w:spacing w:after="0" w:line="240" w:lineRule="auto"/>
              <w:jc w:val="center"/>
              <w:rPr>
                <w:rFonts w:ascii="Calibri" w:eastAsia="Times New Roman" w:hAnsi="Calibri" w:cs="Calibri"/>
                <w:color w:val="000000"/>
              </w:rPr>
            </w:pPr>
            <w:r w:rsidRPr="00C533CA">
              <w:rPr>
                <w:rFonts w:ascii="Calibri" w:eastAsia="Times New Roman" w:hAnsi="Calibri" w:cs="Calibri"/>
                <w:color w:val="000000"/>
              </w:rPr>
              <w:t>0.32</w:t>
            </w:r>
          </w:p>
        </w:tc>
      </w:tr>
      <w:tr w:rsidR="00C533CA" w:rsidRPr="00C533CA" w14:paraId="6AA2C6C3" w14:textId="77777777" w:rsidTr="00C533CA">
        <w:trPr>
          <w:trHeight w:val="290"/>
        </w:trPr>
        <w:tc>
          <w:tcPr>
            <w:tcW w:w="1800" w:type="dxa"/>
            <w:vMerge w:val="restart"/>
            <w:tcBorders>
              <w:top w:val="nil"/>
              <w:left w:val="nil"/>
              <w:bottom w:val="single" w:sz="4" w:space="0" w:color="000000"/>
              <w:right w:val="nil"/>
            </w:tcBorders>
            <w:shd w:val="clear" w:color="auto" w:fill="auto"/>
            <w:noWrap/>
            <w:vAlign w:val="center"/>
            <w:hideMark/>
          </w:tcPr>
          <w:p w14:paraId="6BFB2308" w14:textId="77777777" w:rsidR="00C533CA" w:rsidRPr="00C533CA" w:rsidRDefault="00C533CA" w:rsidP="00C533CA">
            <w:pPr>
              <w:spacing w:after="0" w:line="240" w:lineRule="auto"/>
              <w:jc w:val="center"/>
              <w:rPr>
                <w:rFonts w:ascii="Calibri" w:eastAsia="Times New Roman" w:hAnsi="Calibri" w:cs="Calibri"/>
                <w:color w:val="000000"/>
              </w:rPr>
            </w:pPr>
            <w:r w:rsidRPr="00C533CA">
              <w:rPr>
                <w:rFonts w:ascii="Calibri" w:eastAsia="Times New Roman" w:hAnsi="Calibri" w:cs="Calibri"/>
                <w:color w:val="000000"/>
              </w:rPr>
              <w:t>Fescue</w:t>
            </w:r>
          </w:p>
        </w:tc>
        <w:tc>
          <w:tcPr>
            <w:tcW w:w="1710" w:type="dxa"/>
            <w:tcBorders>
              <w:top w:val="nil"/>
              <w:left w:val="nil"/>
              <w:bottom w:val="nil"/>
              <w:right w:val="nil"/>
            </w:tcBorders>
            <w:shd w:val="clear" w:color="auto" w:fill="auto"/>
            <w:noWrap/>
            <w:vAlign w:val="center"/>
            <w:hideMark/>
          </w:tcPr>
          <w:p w14:paraId="1C7BE7DD" w14:textId="77777777" w:rsidR="00C533CA" w:rsidRPr="00C533CA" w:rsidRDefault="00C533CA" w:rsidP="00C533CA">
            <w:pPr>
              <w:spacing w:after="0" w:line="240" w:lineRule="auto"/>
              <w:jc w:val="center"/>
              <w:rPr>
                <w:rFonts w:ascii="Calibri" w:eastAsia="Times New Roman" w:hAnsi="Calibri" w:cs="Calibri"/>
                <w:color w:val="000000"/>
              </w:rPr>
            </w:pPr>
            <w:r w:rsidRPr="00C533CA">
              <w:rPr>
                <w:rFonts w:ascii="Calibri" w:eastAsia="Times New Roman" w:hAnsi="Calibri" w:cs="Calibri"/>
                <w:color w:val="000000"/>
              </w:rPr>
              <w:t>1979-1999</w:t>
            </w:r>
          </w:p>
        </w:tc>
        <w:tc>
          <w:tcPr>
            <w:tcW w:w="1530" w:type="dxa"/>
            <w:tcBorders>
              <w:top w:val="nil"/>
              <w:left w:val="nil"/>
              <w:bottom w:val="nil"/>
              <w:right w:val="nil"/>
            </w:tcBorders>
            <w:shd w:val="clear" w:color="auto" w:fill="auto"/>
            <w:noWrap/>
            <w:vAlign w:val="center"/>
            <w:hideMark/>
          </w:tcPr>
          <w:p w14:paraId="587AC9CC" w14:textId="77777777" w:rsidR="00C533CA" w:rsidRPr="00C533CA" w:rsidRDefault="00C533CA" w:rsidP="00C533CA">
            <w:pPr>
              <w:spacing w:after="0" w:line="240" w:lineRule="auto"/>
              <w:jc w:val="center"/>
              <w:rPr>
                <w:rFonts w:ascii="Calibri" w:eastAsia="Times New Roman" w:hAnsi="Calibri" w:cs="Calibri"/>
                <w:color w:val="000000"/>
              </w:rPr>
            </w:pPr>
            <w:r w:rsidRPr="00C533CA">
              <w:rPr>
                <w:rFonts w:ascii="Calibri" w:eastAsia="Times New Roman" w:hAnsi="Calibri" w:cs="Calibri"/>
                <w:color w:val="000000"/>
              </w:rPr>
              <w:t>0.46</w:t>
            </w:r>
          </w:p>
        </w:tc>
        <w:tc>
          <w:tcPr>
            <w:tcW w:w="1890" w:type="dxa"/>
            <w:tcBorders>
              <w:top w:val="nil"/>
              <w:left w:val="nil"/>
              <w:bottom w:val="nil"/>
              <w:right w:val="nil"/>
            </w:tcBorders>
            <w:shd w:val="clear" w:color="auto" w:fill="auto"/>
            <w:noWrap/>
            <w:vAlign w:val="bottom"/>
            <w:hideMark/>
          </w:tcPr>
          <w:p w14:paraId="799C8001" w14:textId="77777777" w:rsidR="00C533CA" w:rsidRPr="00C533CA" w:rsidRDefault="00C533CA" w:rsidP="00C533CA">
            <w:pPr>
              <w:spacing w:after="0" w:line="240" w:lineRule="auto"/>
              <w:jc w:val="center"/>
              <w:rPr>
                <w:rFonts w:ascii="Calibri" w:eastAsia="Times New Roman" w:hAnsi="Calibri" w:cs="Calibri"/>
                <w:color w:val="000000"/>
              </w:rPr>
            </w:pPr>
            <w:r w:rsidRPr="00C533CA">
              <w:rPr>
                <w:rFonts w:ascii="Calibri" w:eastAsia="Times New Roman" w:hAnsi="Calibri" w:cs="Calibri"/>
                <w:color w:val="000000"/>
              </w:rPr>
              <w:t>0.20</w:t>
            </w:r>
          </w:p>
        </w:tc>
        <w:tc>
          <w:tcPr>
            <w:tcW w:w="1980" w:type="dxa"/>
            <w:tcBorders>
              <w:top w:val="nil"/>
              <w:left w:val="nil"/>
              <w:bottom w:val="nil"/>
              <w:right w:val="nil"/>
            </w:tcBorders>
            <w:shd w:val="clear" w:color="auto" w:fill="auto"/>
            <w:noWrap/>
            <w:vAlign w:val="bottom"/>
            <w:hideMark/>
          </w:tcPr>
          <w:p w14:paraId="03E7B1F5" w14:textId="77777777" w:rsidR="00C533CA" w:rsidRPr="00C533CA" w:rsidRDefault="00C533CA" w:rsidP="00C533CA">
            <w:pPr>
              <w:spacing w:after="0" w:line="240" w:lineRule="auto"/>
              <w:jc w:val="center"/>
              <w:rPr>
                <w:rFonts w:ascii="Calibri" w:eastAsia="Times New Roman" w:hAnsi="Calibri" w:cs="Calibri"/>
                <w:color w:val="000000"/>
              </w:rPr>
            </w:pPr>
            <w:r w:rsidRPr="00C533CA">
              <w:rPr>
                <w:rFonts w:ascii="Calibri" w:eastAsia="Times New Roman" w:hAnsi="Calibri" w:cs="Calibri"/>
                <w:color w:val="000000"/>
              </w:rPr>
              <w:t>0.27</w:t>
            </w:r>
          </w:p>
        </w:tc>
      </w:tr>
      <w:tr w:rsidR="00C533CA" w:rsidRPr="00C533CA" w14:paraId="74ABFF32" w14:textId="77777777" w:rsidTr="00C533CA">
        <w:trPr>
          <w:trHeight w:val="290"/>
        </w:trPr>
        <w:tc>
          <w:tcPr>
            <w:tcW w:w="1800" w:type="dxa"/>
            <w:vMerge/>
            <w:tcBorders>
              <w:top w:val="nil"/>
              <w:left w:val="nil"/>
              <w:bottom w:val="single" w:sz="4" w:space="0" w:color="000000"/>
              <w:right w:val="nil"/>
            </w:tcBorders>
            <w:vAlign w:val="center"/>
            <w:hideMark/>
          </w:tcPr>
          <w:p w14:paraId="01B020FA" w14:textId="77777777" w:rsidR="00C533CA" w:rsidRPr="00C533CA" w:rsidRDefault="00C533CA" w:rsidP="00C533CA">
            <w:pPr>
              <w:spacing w:after="0" w:line="240" w:lineRule="auto"/>
              <w:rPr>
                <w:rFonts w:ascii="Calibri" w:eastAsia="Times New Roman" w:hAnsi="Calibri" w:cs="Calibri"/>
                <w:color w:val="000000"/>
              </w:rPr>
            </w:pPr>
          </w:p>
        </w:tc>
        <w:tc>
          <w:tcPr>
            <w:tcW w:w="1710" w:type="dxa"/>
            <w:tcBorders>
              <w:top w:val="nil"/>
              <w:left w:val="nil"/>
              <w:bottom w:val="single" w:sz="4" w:space="0" w:color="auto"/>
              <w:right w:val="nil"/>
            </w:tcBorders>
            <w:shd w:val="clear" w:color="auto" w:fill="auto"/>
            <w:noWrap/>
            <w:vAlign w:val="center"/>
            <w:hideMark/>
          </w:tcPr>
          <w:p w14:paraId="5CEDCD24" w14:textId="77777777" w:rsidR="00C533CA" w:rsidRPr="00C533CA" w:rsidRDefault="00C533CA" w:rsidP="00C533CA">
            <w:pPr>
              <w:spacing w:after="0" w:line="240" w:lineRule="auto"/>
              <w:jc w:val="center"/>
              <w:rPr>
                <w:rFonts w:ascii="Calibri" w:eastAsia="Times New Roman" w:hAnsi="Calibri" w:cs="Calibri"/>
                <w:color w:val="000000"/>
              </w:rPr>
            </w:pPr>
            <w:r w:rsidRPr="00C533CA">
              <w:rPr>
                <w:rFonts w:ascii="Calibri" w:eastAsia="Times New Roman" w:hAnsi="Calibri" w:cs="Calibri"/>
                <w:color w:val="000000"/>
              </w:rPr>
              <w:t>1999-2019</w:t>
            </w:r>
          </w:p>
        </w:tc>
        <w:tc>
          <w:tcPr>
            <w:tcW w:w="1530" w:type="dxa"/>
            <w:tcBorders>
              <w:top w:val="nil"/>
              <w:left w:val="nil"/>
              <w:bottom w:val="nil"/>
              <w:right w:val="nil"/>
            </w:tcBorders>
            <w:shd w:val="clear" w:color="auto" w:fill="auto"/>
            <w:noWrap/>
            <w:vAlign w:val="center"/>
            <w:hideMark/>
          </w:tcPr>
          <w:p w14:paraId="29E3D25F" w14:textId="77777777" w:rsidR="00C533CA" w:rsidRPr="00C533CA" w:rsidRDefault="00C533CA" w:rsidP="00C533CA">
            <w:pPr>
              <w:spacing w:after="0" w:line="240" w:lineRule="auto"/>
              <w:jc w:val="center"/>
              <w:rPr>
                <w:rFonts w:ascii="Calibri" w:eastAsia="Times New Roman" w:hAnsi="Calibri" w:cs="Calibri"/>
                <w:color w:val="000000"/>
              </w:rPr>
            </w:pPr>
            <w:r w:rsidRPr="00C533CA">
              <w:rPr>
                <w:rFonts w:ascii="Calibri" w:eastAsia="Times New Roman" w:hAnsi="Calibri" w:cs="Calibri"/>
                <w:color w:val="000000"/>
              </w:rPr>
              <w:t>0.64</w:t>
            </w:r>
          </w:p>
        </w:tc>
        <w:tc>
          <w:tcPr>
            <w:tcW w:w="1890" w:type="dxa"/>
            <w:tcBorders>
              <w:top w:val="nil"/>
              <w:left w:val="nil"/>
              <w:bottom w:val="nil"/>
              <w:right w:val="nil"/>
            </w:tcBorders>
            <w:shd w:val="clear" w:color="auto" w:fill="auto"/>
            <w:noWrap/>
            <w:vAlign w:val="bottom"/>
            <w:hideMark/>
          </w:tcPr>
          <w:p w14:paraId="240A4D65" w14:textId="77777777" w:rsidR="00C533CA" w:rsidRPr="00C533CA" w:rsidRDefault="00C533CA" w:rsidP="00C533CA">
            <w:pPr>
              <w:spacing w:after="0" w:line="240" w:lineRule="auto"/>
              <w:jc w:val="center"/>
              <w:rPr>
                <w:rFonts w:ascii="Calibri" w:eastAsia="Times New Roman" w:hAnsi="Calibri" w:cs="Calibri"/>
                <w:color w:val="000000"/>
              </w:rPr>
            </w:pPr>
            <w:r w:rsidRPr="00C533CA">
              <w:rPr>
                <w:rFonts w:ascii="Calibri" w:eastAsia="Times New Roman" w:hAnsi="Calibri" w:cs="Calibri"/>
                <w:color w:val="000000"/>
              </w:rPr>
              <w:t>0.18</w:t>
            </w:r>
          </w:p>
        </w:tc>
        <w:tc>
          <w:tcPr>
            <w:tcW w:w="1980" w:type="dxa"/>
            <w:tcBorders>
              <w:top w:val="nil"/>
              <w:left w:val="nil"/>
              <w:bottom w:val="nil"/>
              <w:right w:val="nil"/>
            </w:tcBorders>
            <w:shd w:val="clear" w:color="auto" w:fill="auto"/>
            <w:noWrap/>
            <w:vAlign w:val="bottom"/>
            <w:hideMark/>
          </w:tcPr>
          <w:p w14:paraId="3A47EF16" w14:textId="77777777" w:rsidR="00C533CA" w:rsidRPr="00C533CA" w:rsidRDefault="00C533CA" w:rsidP="00C533CA">
            <w:pPr>
              <w:spacing w:after="0" w:line="240" w:lineRule="auto"/>
              <w:jc w:val="center"/>
              <w:rPr>
                <w:rFonts w:ascii="Calibri" w:eastAsia="Times New Roman" w:hAnsi="Calibri" w:cs="Calibri"/>
                <w:color w:val="000000"/>
              </w:rPr>
            </w:pPr>
            <w:r w:rsidRPr="00C533CA">
              <w:rPr>
                <w:rFonts w:ascii="Calibri" w:eastAsia="Times New Roman" w:hAnsi="Calibri" w:cs="Calibri"/>
                <w:color w:val="000000"/>
              </w:rPr>
              <w:t>0.46</w:t>
            </w:r>
          </w:p>
        </w:tc>
      </w:tr>
      <w:tr w:rsidR="00C533CA" w:rsidRPr="00C533CA" w14:paraId="31F9098C" w14:textId="77777777" w:rsidTr="00C533CA">
        <w:trPr>
          <w:trHeight w:val="290"/>
        </w:trPr>
        <w:tc>
          <w:tcPr>
            <w:tcW w:w="1800" w:type="dxa"/>
            <w:vMerge w:val="restart"/>
            <w:tcBorders>
              <w:top w:val="nil"/>
              <w:left w:val="nil"/>
              <w:bottom w:val="single" w:sz="4" w:space="0" w:color="000000"/>
              <w:right w:val="nil"/>
            </w:tcBorders>
            <w:shd w:val="clear" w:color="auto" w:fill="auto"/>
            <w:noWrap/>
            <w:vAlign w:val="center"/>
            <w:hideMark/>
          </w:tcPr>
          <w:p w14:paraId="056A2A10" w14:textId="77777777" w:rsidR="00C533CA" w:rsidRPr="00C533CA" w:rsidRDefault="00C533CA" w:rsidP="00C533CA">
            <w:pPr>
              <w:spacing w:after="0" w:line="240" w:lineRule="auto"/>
              <w:jc w:val="center"/>
              <w:rPr>
                <w:rFonts w:ascii="Calibri" w:eastAsia="Times New Roman" w:hAnsi="Calibri" w:cs="Calibri"/>
                <w:color w:val="000000"/>
              </w:rPr>
            </w:pPr>
            <w:r w:rsidRPr="00C533CA">
              <w:rPr>
                <w:rFonts w:ascii="Calibri" w:eastAsia="Times New Roman" w:hAnsi="Calibri" w:cs="Calibri"/>
                <w:color w:val="000000"/>
              </w:rPr>
              <w:t>Sedge</w:t>
            </w:r>
          </w:p>
        </w:tc>
        <w:tc>
          <w:tcPr>
            <w:tcW w:w="1710" w:type="dxa"/>
            <w:tcBorders>
              <w:top w:val="nil"/>
              <w:left w:val="nil"/>
              <w:bottom w:val="nil"/>
              <w:right w:val="nil"/>
            </w:tcBorders>
            <w:shd w:val="clear" w:color="auto" w:fill="auto"/>
            <w:noWrap/>
            <w:vAlign w:val="center"/>
            <w:hideMark/>
          </w:tcPr>
          <w:p w14:paraId="54DC55E4" w14:textId="77777777" w:rsidR="00C533CA" w:rsidRPr="00C533CA" w:rsidRDefault="00C533CA" w:rsidP="00C533CA">
            <w:pPr>
              <w:spacing w:after="0" w:line="240" w:lineRule="auto"/>
              <w:jc w:val="center"/>
              <w:rPr>
                <w:rFonts w:ascii="Calibri" w:eastAsia="Times New Roman" w:hAnsi="Calibri" w:cs="Calibri"/>
                <w:color w:val="000000"/>
              </w:rPr>
            </w:pPr>
            <w:r w:rsidRPr="00C533CA">
              <w:rPr>
                <w:rFonts w:ascii="Calibri" w:eastAsia="Times New Roman" w:hAnsi="Calibri" w:cs="Calibri"/>
                <w:color w:val="000000"/>
              </w:rPr>
              <w:t>1979-1999</w:t>
            </w:r>
          </w:p>
        </w:tc>
        <w:tc>
          <w:tcPr>
            <w:tcW w:w="1530" w:type="dxa"/>
            <w:tcBorders>
              <w:top w:val="single" w:sz="4" w:space="0" w:color="auto"/>
              <w:left w:val="nil"/>
              <w:bottom w:val="nil"/>
              <w:right w:val="nil"/>
            </w:tcBorders>
            <w:shd w:val="clear" w:color="auto" w:fill="auto"/>
            <w:noWrap/>
            <w:vAlign w:val="center"/>
            <w:hideMark/>
          </w:tcPr>
          <w:p w14:paraId="23D800DE" w14:textId="77777777" w:rsidR="00C533CA" w:rsidRPr="00C533CA" w:rsidRDefault="00C533CA" w:rsidP="00C533CA">
            <w:pPr>
              <w:spacing w:after="0" w:line="240" w:lineRule="auto"/>
              <w:jc w:val="center"/>
              <w:rPr>
                <w:rFonts w:ascii="Calibri" w:eastAsia="Times New Roman" w:hAnsi="Calibri" w:cs="Calibri"/>
                <w:color w:val="000000"/>
              </w:rPr>
            </w:pPr>
            <w:r w:rsidRPr="00C533CA">
              <w:rPr>
                <w:rFonts w:ascii="Calibri" w:eastAsia="Times New Roman" w:hAnsi="Calibri" w:cs="Calibri"/>
                <w:color w:val="000000"/>
              </w:rPr>
              <w:t>0.46</w:t>
            </w:r>
          </w:p>
        </w:tc>
        <w:tc>
          <w:tcPr>
            <w:tcW w:w="1890" w:type="dxa"/>
            <w:tcBorders>
              <w:top w:val="single" w:sz="4" w:space="0" w:color="auto"/>
              <w:left w:val="nil"/>
              <w:bottom w:val="nil"/>
              <w:right w:val="nil"/>
            </w:tcBorders>
            <w:shd w:val="clear" w:color="auto" w:fill="auto"/>
            <w:noWrap/>
            <w:vAlign w:val="bottom"/>
            <w:hideMark/>
          </w:tcPr>
          <w:p w14:paraId="30A613D9" w14:textId="77777777" w:rsidR="00C533CA" w:rsidRPr="00C533CA" w:rsidRDefault="00C533CA" w:rsidP="00C533CA">
            <w:pPr>
              <w:spacing w:after="0" w:line="240" w:lineRule="auto"/>
              <w:jc w:val="center"/>
              <w:rPr>
                <w:rFonts w:ascii="Calibri" w:eastAsia="Times New Roman" w:hAnsi="Calibri" w:cs="Calibri"/>
                <w:color w:val="000000"/>
              </w:rPr>
            </w:pPr>
            <w:r w:rsidRPr="00C533CA">
              <w:rPr>
                <w:rFonts w:ascii="Calibri" w:eastAsia="Times New Roman" w:hAnsi="Calibri" w:cs="Calibri"/>
                <w:color w:val="000000"/>
              </w:rPr>
              <w:t>0.24</w:t>
            </w:r>
          </w:p>
        </w:tc>
        <w:tc>
          <w:tcPr>
            <w:tcW w:w="1980" w:type="dxa"/>
            <w:tcBorders>
              <w:top w:val="single" w:sz="4" w:space="0" w:color="auto"/>
              <w:left w:val="nil"/>
              <w:bottom w:val="nil"/>
              <w:right w:val="nil"/>
            </w:tcBorders>
            <w:shd w:val="clear" w:color="auto" w:fill="auto"/>
            <w:noWrap/>
            <w:vAlign w:val="bottom"/>
            <w:hideMark/>
          </w:tcPr>
          <w:p w14:paraId="6E544572" w14:textId="77777777" w:rsidR="00C533CA" w:rsidRPr="00C533CA" w:rsidRDefault="00C533CA" w:rsidP="00C533CA">
            <w:pPr>
              <w:spacing w:after="0" w:line="240" w:lineRule="auto"/>
              <w:jc w:val="center"/>
              <w:rPr>
                <w:rFonts w:ascii="Calibri" w:eastAsia="Times New Roman" w:hAnsi="Calibri" w:cs="Calibri"/>
                <w:color w:val="000000"/>
              </w:rPr>
            </w:pPr>
            <w:r w:rsidRPr="00C533CA">
              <w:rPr>
                <w:rFonts w:ascii="Calibri" w:eastAsia="Times New Roman" w:hAnsi="Calibri" w:cs="Calibri"/>
                <w:color w:val="000000"/>
              </w:rPr>
              <w:t>0.22</w:t>
            </w:r>
          </w:p>
        </w:tc>
      </w:tr>
      <w:tr w:rsidR="00C533CA" w:rsidRPr="00C533CA" w14:paraId="319134A7" w14:textId="77777777" w:rsidTr="00C533CA">
        <w:trPr>
          <w:trHeight w:val="290"/>
        </w:trPr>
        <w:tc>
          <w:tcPr>
            <w:tcW w:w="1800" w:type="dxa"/>
            <w:vMerge/>
            <w:tcBorders>
              <w:top w:val="nil"/>
              <w:left w:val="nil"/>
              <w:bottom w:val="single" w:sz="4" w:space="0" w:color="000000"/>
              <w:right w:val="nil"/>
            </w:tcBorders>
            <w:vAlign w:val="center"/>
            <w:hideMark/>
          </w:tcPr>
          <w:p w14:paraId="39EFFF53" w14:textId="77777777" w:rsidR="00C533CA" w:rsidRPr="00C533CA" w:rsidRDefault="00C533CA" w:rsidP="00C533CA">
            <w:pPr>
              <w:spacing w:after="0" w:line="240" w:lineRule="auto"/>
              <w:rPr>
                <w:rFonts w:ascii="Calibri" w:eastAsia="Times New Roman" w:hAnsi="Calibri" w:cs="Calibri"/>
                <w:color w:val="000000"/>
              </w:rPr>
            </w:pPr>
          </w:p>
        </w:tc>
        <w:tc>
          <w:tcPr>
            <w:tcW w:w="1710" w:type="dxa"/>
            <w:tcBorders>
              <w:top w:val="nil"/>
              <w:left w:val="nil"/>
              <w:bottom w:val="single" w:sz="4" w:space="0" w:color="auto"/>
              <w:right w:val="nil"/>
            </w:tcBorders>
            <w:shd w:val="clear" w:color="auto" w:fill="auto"/>
            <w:noWrap/>
            <w:vAlign w:val="center"/>
            <w:hideMark/>
          </w:tcPr>
          <w:p w14:paraId="4722E739" w14:textId="77777777" w:rsidR="00C533CA" w:rsidRPr="00C533CA" w:rsidRDefault="00C533CA" w:rsidP="00C533CA">
            <w:pPr>
              <w:spacing w:after="0" w:line="240" w:lineRule="auto"/>
              <w:jc w:val="center"/>
              <w:rPr>
                <w:rFonts w:ascii="Calibri" w:eastAsia="Times New Roman" w:hAnsi="Calibri" w:cs="Calibri"/>
                <w:color w:val="000000"/>
              </w:rPr>
            </w:pPr>
            <w:r w:rsidRPr="00C533CA">
              <w:rPr>
                <w:rFonts w:ascii="Calibri" w:eastAsia="Times New Roman" w:hAnsi="Calibri" w:cs="Calibri"/>
                <w:color w:val="000000"/>
              </w:rPr>
              <w:t>1999-2019</w:t>
            </w:r>
          </w:p>
        </w:tc>
        <w:tc>
          <w:tcPr>
            <w:tcW w:w="1530" w:type="dxa"/>
            <w:tcBorders>
              <w:top w:val="nil"/>
              <w:left w:val="nil"/>
              <w:bottom w:val="single" w:sz="4" w:space="0" w:color="auto"/>
              <w:right w:val="nil"/>
            </w:tcBorders>
            <w:shd w:val="clear" w:color="auto" w:fill="auto"/>
            <w:noWrap/>
            <w:vAlign w:val="center"/>
            <w:hideMark/>
          </w:tcPr>
          <w:p w14:paraId="210D47E8" w14:textId="77777777" w:rsidR="00C533CA" w:rsidRPr="00C533CA" w:rsidRDefault="00C533CA" w:rsidP="00C533CA">
            <w:pPr>
              <w:spacing w:after="0" w:line="240" w:lineRule="auto"/>
              <w:jc w:val="center"/>
              <w:rPr>
                <w:rFonts w:ascii="Calibri" w:eastAsia="Times New Roman" w:hAnsi="Calibri" w:cs="Calibri"/>
                <w:color w:val="000000"/>
              </w:rPr>
            </w:pPr>
            <w:r w:rsidRPr="00C533CA">
              <w:rPr>
                <w:rFonts w:ascii="Calibri" w:eastAsia="Times New Roman" w:hAnsi="Calibri" w:cs="Calibri"/>
                <w:color w:val="000000"/>
              </w:rPr>
              <w:t>0.56</w:t>
            </w:r>
          </w:p>
        </w:tc>
        <w:tc>
          <w:tcPr>
            <w:tcW w:w="1890" w:type="dxa"/>
            <w:tcBorders>
              <w:top w:val="nil"/>
              <w:left w:val="nil"/>
              <w:bottom w:val="single" w:sz="4" w:space="0" w:color="auto"/>
              <w:right w:val="nil"/>
            </w:tcBorders>
            <w:shd w:val="clear" w:color="auto" w:fill="auto"/>
            <w:noWrap/>
            <w:vAlign w:val="bottom"/>
            <w:hideMark/>
          </w:tcPr>
          <w:p w14:paraId="158C4CBA" w14:textId="77777777" w:rsidR="00C533CA" w:rsidRPr="00C533CA" w:rsidRDefault="00C533CA" w:rsidP="00C533CA">
            <w:pPr>
              <w:spacing w:after="0" w:line="240" w:lineRule="auto"/>
              <w:jc w:val="center"/>
              <w:rPr>
                <w:rFonts w:ascii="Calibri" w:eastAsia="Times New Roman" w:hAnsi="Calibri" w:cs="Calibri"/>
                <w:color w:val="000000"/>
              </w:rPr>
            </w:pPr>
            <w:r w:rsidRPr="00C533CA">
              <w:rPr>
                <w:rFonts w:ascii="Calibri" w:eastAsia="Times New Roman" w:hAnsi="Calibri" w:cs="Calibri"/>
                <w:color w:val="000000"/>
              </w:rPr>
              <w:t>0.27</w:t>
            </w:r>
          </w:p>
        </w:tc>
        <w:tc>
          <w:tcPr>
            <w:tcW w:w="1980" w:type="dxa"/>
            <w:tcBorders>
              <w:top w:val="nil"/>
              <w:left w:val="nil"/>
              <w:bottom w:val="single" w:sz="4" w:space="0" w:color="auto"/>
              <w:right w:val="nil"/>
            </w:tcBorders>
            <w:shd w:val="clear" w:color="auto" w:fill="auto"/>
            <w:noWrap/>
            <w:vAlign w:val="bottom"/>
            <w:hideMark/>
          </w:tcPr>
          <w:p w14:paraId="42682CF3" w14:textId="77777777" w:rsidR="00C533CA" w:rsidRPr="00C533CA" w:rsidRDefault="00C533CA" w:rsidP="00C533CA">
            <w:pPr>
              <w:spacing w:after="0" w:line="240" w:lineRule="auto"/>
              <w:jc w:val="center"/>
              <w:rPr>
                <w:rFonts w:ascii="Calibri" w:eastAsia="Times New Roman" w:hAnsi="Calibri" w:cs="Calibri"/>
                <w:color w:val="000000"/>
              </w:rPr>
            </w:pPr>
            <w:r w:rsidRPr="00C533CA">
              <w:rPr>
                <w:rFonts w:ascii="Calibri" w:eastAsia="Times New Roman" w:hAnsi="Calibri" w:cs="Calibri"/>
                <w:color w:val="000000"/>
              </w:rPr>
              <w:t>0.29</w:t>
            </w:r>
          </w:p>
        </w:tc>
      </w:tr>
    </w:tbl>
    <w:p w14:paraId="6DCBF50F" w14:textId="77FE0976" w:rsidR="00DD16EB" w:rsidRDefault="00DD16EB" w:rsidP="00DD16EB"/>
    <w:p w14:paraId="1503AFC9" w14:textId="3FA4B84E" w:rsidR="00014CC8" w:rsidRPr="00014CC8" w:rsidRDefault="00014CC8" w:rsidP="00014CC8"/>
    <w:p w14:paraId="3870B9CB" w14:textId="77777777" w:rsidR="00331E39" w:rsidRDefault="00331E39">
      <w:pPr>
        <w:pStyle w:val="Caption"/>
      </w:pPr>
    </w:p>
    <w:p w14:paraId="6324474F" w14:textId="77777777" w:rsidR="00C44004" w:rsidRDefault="00C44004">
      <w:pPr>
        <w:rPr>
          <w:b/>
        </w:rPr>
      </w:pPr>
      <w:r>
        <w:rPr>
          <w:b/>
        </w:rPr>
        <w:br w:type="page"/>
      </w:r>
    </w:p>
    <w:p w14:paraId="1DF3AC72" w14:textId="4A267C51" w:rsidR="00C44004" w:rsidRDefault="00C44004" w:rsidP="00C44004">
      <w:r>
        <w:rPr>
          <w:b/>
        </w:rPr>
        <w:t>Table S5</w:t>
      </w:r>
      <w:r>
        <w:t xml:space="preserve"> </w:t>
      </w:r>
      <w:r w:rsidRPr="0026196C">
        <w:t>Mean cover class values for non-native and native species observed in each assemblage for each sampling period. Overall change from 1979 to 2019 indicates</w:t>
      </w:r>
      <w:r w:rsidR="00D34FA5">
        <w:t xml:space="preserve"> cover</w:t>
      </w:r>
      <w:r w:rsidRPr="0026196C">
        <w:t xml:space="preserve"> </w:t>
      </w:r>
      <w:r w:rsidR="00D34FA5">
        <w:t xml:space="preserve">abundance </w:t>
      </w:r>
      <w:r w:rsidRPr="0026196C">
        <w:t xml:space="preserve">decreases (-), </w:t>
      </w:r>
      <w:r w:rsidR="00D34FA5">
        <w:t xml:space="preserve">cover abundance </w:t>
      </w:r>
      <w:r w:rsidRPr="0026196C">
        <w:t xml:space="preserve">increases (+), and species gained or lost. For each year, blank spaces indicate no data for the species in that sampling year; </w:t>
      </w:r>
      <w:r w:rsidR="002C7CA2">
        <w:t>blank spaces in ‘O</w:t>
      </w:r>
      <w:r w:rsidRPr="0026196C">
        <w:t xml:space="preserve">verall </w:t>
      </w:r>
      <w:r w:rsidR="002C7CA2">
        <w:t>C</w:t>
      </w:r>
      <w:r w:rsidRPr="0026196C">
        <w:t>hange</w:t>
      </w:r>
      <w:r w:rsidR="002C7CA2">
        <w:t>’ indicate s</w:t>
      </w:r>
      <w:r w:rsidRPr="0026196C">
        <w:t xml:space="preserve">pecies found only in </w:t>
      </w:r>
      <w:proofErr w:type="gramStart"/>
      <w:r w:rsidRPr="0026196C">
        <w:t>1999</w:t>
      </w:r>
      <w:proofErr w:type="gramEnd"/>
      <w:r w:rsidRPr="0026196C">
        <w:t xml:space="preserve">  </w:t>
      </w:r>
    </w:p>
    <w:tbl>
      <w:tblPr>
        <w:tblW w:w="10350" w:type="dxa"/>
        <w:tblLook w:val="04A0" w:firstRow="1" w:lastRow="0" w:firstColumn="1" w:lastColumn="0" w:noHBand="0" w:noVBand="1"/>
        <w:tblPrChange w:id="2976" w:author="Stefanie Lane" w:date="2023-02-06T12:47:00Z">
          <w:tblPr>
            <w:tblW w:w="10350" w:type="dxa"/>
            <w:tblLook w:val="04A0" w:firstRow="1" w:lastRow="0" w:firstColumn="1" w:lastColumn="0" w:noHBand="0" w:noVBand="1"/>
          </w:tblPr>
        </w:tblPrChange>
      </w:tblPr>
      <w:tblGrid>
        <w:gridCol w:w="1311"/>
        <w:gridCol w:w="1279"/>
        <w:gridCol w:w="3320"/>
        <w:gridCol w:w="960"/>
        <w:gridCol w:w="960"/>
        <w:gridCol w:w="960"/>
        <w:gridCol w:w="1560"/>
        <w:tblGridChange w:id="2977">
          <w:tblGrid>
            <w:gridCol w:w="1311"/>
            <w:gridCol w:w="1279"/>
            <w:gridCol w:w="3320"/>
            <w:gridCol w:w="960"/>
            <w:gridCol w:w="960"/>
            <w:gridCol w:w="960"/>
            <w:gridCol w:w="1560"/>
          </w:tblGrid>
        </w:tblGridChange>
      </w:tblGrid>
      <w:tr w:rsidR="00C44004" w:rsidRPr="00C44004" w14:paraId="2CFA52D3" w14:textId="77777777" w:rsidTr="00745462">
        <w:trPr>
          <w:trHeight w:val="590"/>
          <w:trPrChange w:id="2978" w:author="Stefanie Lane" w:date="2023-02-06T12:47:00Z">
            <w:trPr>
              <w:trHeight w:val="590"/>
            </w:trPr>
          </w:trPrChange>
        </w:trPr>
        <w:tc>
          <w:tcPr>
            <w:tcW w:w="1311" w:type="dxa"/>
            <w:tcBorders>
              <w:top w:val="single" w:sz="4" w:space="0" w:color="auto"/>
              <w:left w:val="nil"/>
              <w:bottom w:val="single" w:sz="8" w:space="0" w:color="auto"/>
              <w:right w:val="nil"/>
            </w:tcBorders>
            <w:shd w:val="clear" w:color="auto" w:fill="auto"/>
            <w:noWrap/>
            <w:vAlign w:val="center"/>
            <w:hideMark/>
            <w:tcPrChange w:id="2979" w:author="Stefanie Lane" w:date="2023-02-06T12:47:00Z">
              <w:tcPr>
                <w:tcW w:w="1311" w:type="dxa"/>
                <w:tcBorders>
                  <w:top w:val="single" w:sz="4" w:space="0" w:color="auto"/>
                  <w:left w:val="nil"/>
                  <w:bottom w:val="single" w:sz="8" w:space="0" w:color="auto"/>
                  <w:right w:val="nil"/>
                </w:tcBorders>
                <w:shd w:val="clear" w:color="auto" w:fill="auto"/>
                <w:noWrap/>
                <w:vAlign w:val="center"/>
                <w:hideMark/>
              </w:tcPr>
            </w:tcPrChange>
          </w:tcPr>
          <w:p w14:paraId="3C7DAD22" w14:textId="77777777" w:rsidR="00C44004" w:rsidRPr="00C44004" w:rsidRDefault="00C44004" w:rsidP="00C44004">
            <w:pPr>
              <w:spacing w:after="0" w:line="240" w:lineRule="auto"/>
              <w:jc w:val="center"/>
              <w:rPr>
                <w:rFonts w:ascii="Calibri" w:eastAsia="Times New Roman" w:hAnsi="Calibri" w:cs="Calibri"/>
                <w:b/>
                <w:bCs/>
                <w:color w:val="000000"/>
              </w:rPr>
            </w:pPr>
            <w:r w:rsidRPr="00C44004">
              <w:rPr>
                <w:rFonts w:ascii="Calibri" w:eastAsia="Times New Roman" w:hAnsi="Calibri" w:cs="Calibri"/>
                <w:b/>
                <w:bCs/>
                <w:color w:val="000000"/>
              </w:rPr>
              <w:t>Assemblage</w:t>
            </w:r>
          </w:p>
        </w:tc>
        <w:tc>
          <w:tcPr>
            <w:tcW w:w="1279" w:type="dxa"/>
            <w:tcBorders>
              <w:top w:val="single" w:sz="4" w:space="0" w:color="auto"/>
              <w:left w:val="nil"/>
              <w:bottom w:val="single" w:sz="8" w:space="0" w:color="auto"/>
              <w:right w:val="nil"/>
            </w:tcBorders>
            <w:shd w:val="clear" w:color="auto" w:fill="auto"/>
            <w:noWrap/>
            <w:vAlign w:val="center"/>
            <w:hideMark/>
            <w:tcPrChange w:id="2980" w:author="Stefanie Lane" w:date="2023-02-06T12:47:00Z">
              <w:tcPr>
                <w:tcW w:w="1279" w:type="dxa"/>
                <w:tcBorders>
                  <w:top w:val="single" w:sz="4" w:space="0" w:color="auto"/>
                  <w:left w:val="nil"/>
                  <w:bottom w:val="single" w:sz="8" w:space="0" w:color="auto"/>
                  <w:right w:val="nil"/>
                </w:tcBorders>
                <w:shd w:val="clear" w:color="auto" w:fill="auto"/>
                <w:noWrap/>
                <w:vAlign w:val="center"/>
                <w:hideMark/>
              </w:tcPr>
            </w:tcPrChange>
          </w:tcPr>
          <w:p w14:paraId="3C67B52A" w14:textId="77777777" w:rsidR="00C44004" w:rsidRPr="00C44004" w:rsidRDefault="00C44004" w:rsidP="00C44004">
            <w:pPr>
              <w:spacing w:after="0" w:line="240" w:lineRule="auto"/>
              <w:jc w:val="center"/>
              <w:rPr>
                <w:rFonts w:ascii="Calibri" w:eastAsia="Times New Roman" w:hAnsi="Calibri" w:cs="Calibri"/>
                <w:b/>
                <w:bCs/>
                <w:color w:val="000000"/>
              </w:rPr>
            </w:pPr>
            <w:r w:rsidRPr="00C44004">
              <w:rPr>
                <w:rFonts w:ascii="Calibri" w:eastAsia="Times New Roman" w:hAnsi="Calibri" w:cs="Calibri"/>
                <w:b/>
                <w:bCs/>
                <w:color w:val="000000"/>
              </w:rPr>
              <w:t>Status</w:t>
            </w:r>
          </w:p>
        </w:tc>
        <w:tc>
          <w:tcPr>
            <w:tcW w:w="3320" w:type="dxa"/>
            <w:tcBorders>
              <w:top w:val="single" w:sz="4" w:space="0" w:color="auto"/>
              <w:left w:val="nil"/>
              <w:bottom w:val="single" w:sz="8" w:space="0" w:color="auto"/>
              <w:right w:val="nil"/>
            </w:tcBorders>
            <w:shd w:val="clear" w:color="auto" w:fill="auto"/>
            <w:noWrap/>
            <w:vAlign w:val="center"/>
            <w:hideMark/>
            <w:tcPrChange w:id="2981" w:author="Stefanie Lane" w:date="2023-02-06T12:47:00Z">
              <w:tcPr>
                <w:tcW w:w="3320" w:type="dxa"/>
                <w:tcBorders>
                  <w:top w:val="single" w:sz="4" w:space="0" w:color="auto"/>
                  <w:left w:val="nil"/>
                  <w:bottom w:val="single" w:sz="8" w:space="0" w:color="auto"/>
                  <w:right w:val="nil"/>
                </w:tcBorders>
                <w:shd w:val="clear" w:color="auto" w:fill="auto"/>
                <w:noWrap/>
                <w:vAlign w:val="center"/>
                <w:hideMark/>
              </w:tcPr>
            </w:tcPrChange>
          </w:tcPr>
          <w:p w14:paraId="719DCE7E" w14:textId="77777777" w:rsidR="00C44004" w:rsidRPr="00C44004" w:rsidRDefault="00C44004" w:rsidP="00C44004">
            <w:pPr>
              <w:spacing w:after="0" w:line="240" w:lineRule="auto"/>
              <w:jc w:val="center"/>
              <w:rPr>
                <w:rFonts w:ascii="Calibri" w:eastAsia="Times New Roman" w:hAnsi="Calibri" w:cs="Calibri"/>
                <w:b/>
                <w:bCs/>
                <w:color w:val="000000"/>
              </w:rPr>
            </w:pPr>
            <w:r w:rsidRPr="00C44004">
              <w:rPr>
                <w:rFonts w:ascii="Calibri" w:eastAsia="Times New Roman" w:hAnsi="Calibri" w:cs="Calibri"/>
                <w:b/>
                <w:bCs/>
                <w:color w:val="000000"/>
              </w:rPr>
              <w:t>Species</w:t>
            </w:r>
          </w:p>
        </w:tc>
        <w:tc>
          <w:tcPr>
            <w:tcW w:w="960" w:type="dxa"/>
            <w:tcBorders>
              <w:top w:val="single" w:sz="4" w:space="0" w:color="auto"/>
              <w:left w:val="nil"/>
              <w:bottom w:val="single" w:sz="8" w:space="0" w:color="auto"/>
              <w:right w:val="nil"/>
            </w:tcBorders>
            <w:shd w:val="clear" w:color="auto" w:fill="auto"/>
            <w:noWrap/>
            <w:vAlign w:val="center"/>
            <w:hideMark/>
            <w:tcPrChange w:id="2982" w:author="Stefanie Lane" w:date="2023-02-06T12:47:00Z">
              <w:tcPr>
                <w:tcW w:w="960" w:type="dxa"/>
                <w:tcBorders>
                  <w:top w:val="single" w:sz="4" w:space="0" w:color="auto"/>
                  <w:left w:val="nil"/>
                  <w:bottom w:val="single" w:sz="8" w:space="0" w:color="auto"/>
                  <w:right w:val="nil"/>
                </w:tcBorders>
                <w:shd w:val="clear" w:color="auto" w:fill="auto"/>
                <w:noWrap/>
                <w:vAlign w:val="center"/>
                <w:hideMark/>
              </w:tcPr>
            </w:tcPrChange>
          </w:tcPr>
          <w:p w14:paraId="4E07A77E" w14:textId="77777777" w:rsidR="00C44004" w:rsidRPr="00C44004" w:rsidRDefault="00C44004" w:rsidP="00C44004">
            <w:pPr>
              <w:spacing w:after="0" w:line="240" w:lineRule="auto"/>
              <w:jc w:val="center"/>
              <w:rPr>
                <w:rFonts w:ascii="Calibri" w:eastAsia="Times New Roman" w:hAnsi="Calibri" w:cs="Calibri"/>
                <w:b/>
                <w:bCs/>
                <w:color w:val="000000"/>
              </w:rPr>
            </w:pPr>
            <w:r w:rsidRPr="00C44004">
              <w:rPr>
                <w:rFonts w:ascii="Calibri" w:eastAsia="Times New Roman" w:hAnsi="Calibri" w:cs="Calibri"/>
                <w:b/>
                <w:bCs/>
                <w:color w:val="000000"/>
              </w:rPr>
              <w:t>1979</w:t>
            </w:r>
          </w:p>
        </w:tc>
        <w:tc>
          <w:tcPr>
            <w:tcW w:w="960" w:type="dxa"/>
            <w:tcBorders>
              <w:top w:val="single" w:sz="4" w:space="0" w:color="auto"/>
              <w:left w:val="nil"/>
              <w:bottom w:val="single" w:sz="8" w:space="0" w:color="auto"/>
              <w:right w:val="nil"/>
            </w:tcBorders>
            <w:shd w:val="clear" w:color="auto" w:fill="auto"/>
            <w:noWrap/>
            <w:vAlign w:val="center"/>
            <w:hideMark/>
            <w:tcPrChange w:id="2983" w:author="Stefanie Lane" w:date="2023-02-06T12:47:00Z">
              <w:tcPr>
                <w:tcW w:w="960" w:type="dxa"/>
                <w:tcBorders>
                  <w:top w:val="single" w:sz="4" w:space="0" w:color="auto"/>
                  <w:left w:val="nil"/>
                  <w:bottom w:val="single" w:sz="8" w:space="0" w:color="auto"/>
                  <w:right w:val="nil"/>
                </w:tcBorders>
                <w:shd w:val="clear" w:color="auto" w:fill="auto"/>
                <w:noWrap/>
                <w:vAlign w:val="center"/>
                <w:hideMark/>
              </w:tcPr>
            </w:tcPrChange>
          </w:tcPr>
          <w:p w14:paraId="16B16006" w14:textId="77777777" w:rsidR="00C44004" w:rsidRPr="00C44004" w:rsidRDefault="00C44004" w:rsidP="00C44004">
            <w:pPr>
              <w:spacing w:after="0" w:line="240" w:lineRule="auto"/>
              <w:jc w:val="center"/>
              <w:rPr>
                <w:rFonts w:ascii="Calibri" w:eastAsia="Times New Roman" w:hAnsi="Calibri" w:cs="Calibri"/>
                <w:b/>
                <w:bCs/>
                <w:color w:val="000000"/>
              </w:rPr>
            </w:pPr>
            <w:r w:rsidRPr="00C44004">
              <w:rPr>
                <w:rFonts w:ascii="Calibri" w:eastAsia="Times New Roman" w:hAnsi="Calibri" w:cs="Calibri"/>
                <w:b/>
                <w:bCs/>
                <w:color w:val="000000"/>
              </w:rPr>
              <w:t>1999</w:t>
            </w:r>
          </w:p>
        </w:tc>
        <w:tc>
          <w:tcPr>
            <w:tcW w:w="960" w:type="dxa"/>
            <w:tcBorders>
              <w:top w:val="single" w:sz="4" w:space="0" w:color="auto"/>
              <w:left w:val="nil"/>
              <w:bottom w:val="single" w:sz="8" w:space="0" w:color="auto"/>
              <w:right w:val="nil"/>
            </w:tcBorders>
            <w:shd w:val="clear" w:color="auto" w:fill="auto"/>
            <w:noWrap/>
            <w:vAlign w:val="center"/>
            <w:hideMark/>
            <w:tcPrChange w:id="2984" w:author="Stefanie Lane" w:date="2023-02-06T12:47:00Z">
              <w:tcPr>
                <w:tcW w:w="960" w:type="dxa"/>
                <w:tcBorders>
                  <w:top w:val="single" w:sz="4" w:space="0" w:color="auto"/>
                  <w:left w:val="nil"/>
                  <w:bottom w:val="single" w:sz="8" w:space="0" w:color="auto"/>
                  <w:right w:val="nil"/>
                </w:tcBorders>
                <w:shd w:val="clear" w:color="auto" w:fill="auto"/>
                <w:noWrap/>
                <w:vAlign w:val="center"/>
                <w:hideMark/>
              </w:tcPr>
            </w:tcPrChange>
          </w:tcPr>
          <w:p w14:paraId="2DBD7217" w14:textId="77777777" w:rsidR="00C44004" w:rsidRPr="00C44004" w:rsidRDefault="00C44004" w:rsidP="00C44004">
            <w:pPr>
              <w:spacing w:after="0" w:line="240" w:lineRule="auto"/>
              <w:jc w:val="center"/>
              <w:rPr>
                <w:rFonts w:ascii="Calibri" w:eastAsia="Times New Roman" w:hAnsi="Calibri" w:cs="Calibri"/>
                <w:b/>
                <w:bCs/>
                <w:color w:val="000000"/>
              </w:rPr>
            </w:pPr>
            <w:r w:rsidRPr="00C44004">
              <w:rPr>
                <w:rFonts w:ascii="Calibri" w:eastAsia="Times New Roman" w:hAnsi="Calibri" w:cs="Calibri"/>
                <w:b/>
                <w:bCs/>
                <w:color w:val="000000"/>
              </w:rPr>
              <w:t>2019</w:t>
            </w:r>
          </w:p>
        </w:tc>
        <w:tc>
          <w:tcPr>
            <w:tcW w:w="1560" w:type="dxa"/>
            <w:tcBorders>
              <w:top w:val="single" w:sz="4" w:space="0" w:color="auto"/>
              <w:left w:val="nil"/>
              <w:bottom w:val="single" w:sz="8" w:space="0" w:color="auto"/>
              <w:right w:val="nil"/>
            </w:tcBorders>
            <w:shd w:val="clear" w:color="auto" w:fill="auto"/>
            <w:vAlign w:val="center"/>
            <w:hideMark/>
            <w:tcPrChange w:id="2985" w:author="Stefanie Lane" w:date="2023-02-06T12:47:00Z">
              <w:tcPr>
                <w:tcW w:w="1560" w:type="dxa"/>
                <w:tcBorders>
                  <w:top w:val="single" w:sz="4" w:space="0" w:color="auto"/>
                  <w:left w:val="nil"/>
                  <w:bottom w:val="single" w:sz="8" w:space="0" w:color="auto"/>
                  <w:right w:val="nil"/>
                </w:tcBorders>
                <w:shd w:val="clear" w:color="auto" w:fill="auto"/>
                <w:vAlign w:val="center"/>
                <w:hideMark/>
              </w:tcPr>
            </w:tcPrChange>
          </w:tcPr>
          <w:p w14:paraId="57CEA0C4" w14:textId="77777777" w:rsidR="00C44004" w:rsidRPr="00C44004" w:rsidRDefault="00C44004" w:rsidP="00C44004">
            <w:pPr>
              <w:spacing w:after="0" w:line="240" w:lineRule="auto"/>
              <w:jc w:val="center"/>
              <w:rPr>
                <w:rFonts w:ascii="Calibri" w:eastAsia="Times New Roman" w:hAnsi="Calibri" w:cs="Calibri"/>
                <w:b/>
                <w:bCs/>
                <w:color w:val="000000"/>
              </w:rPr>
            </w:pPr>
            <w:r w:rsidRPr="00C44004">
              <w:rPr>
                <w:rFonts w:ascii="Calibri" w:eastAsia="Times New Roman" w:hAnsi="Calibri" w:cs="Calibri"/>
                <w:b/>
                <w:bCs/>
                <w:color w:val="000000"/>
              </w:rPr>
              <w:t>Overall Change (1979-2019)</w:t>
            </w:r>
          </w:p>
        </w:tc>
      </w:tr>
      <w:tr w:rsidR="00C44004" w:rsidRPr="00C44004" w14:paraId="56528B1F" w14:textId="77777777" w:rsidTr="00745462">
        <w:trPr>
          <w:trHeight w:val="290"/>
          <w:trPrChange w:id="2986" w:author="Stefanie Lane" w:date="2023-02-06T12:47:00Z">
            <w:trPr>
              <w:trHeight w:val="290"/>
            </w:trPr>
          </w:trPrChange>
        </w:trPr>
        <w:tc>
          <w:tcPr>
            <w:tcW w:w="1311" w:type="dxa"/>
            <w:vMerge w:val="restart"/>
            <w:tcBorders>
              <w:top w:val="nil"/>
              <w:left w:val="single" w:sz="8" w:space="0" w:color="auto"/>
              <w:bottom w:val="single" w:sz="8" w:space="0" w:color="000000"/>
              <w:right w:val="nil"/>
            </w:tcBorders>
            <w:shd w:val="clear" w:color="auto" w:fill="auto"/>
            <w:noWrap/>
            <w:vAlign w:val="center"/>
            <w:hideMark/>
            <w:tcPrChange w:id="2987" w:author="Stefanie Lane" w:date="2023-02-06T12:47:00Z">
              <w:tcPr>
                <w:tcW w:w="1311" w:type="dxa"/>
                <w:vMerge w:val="restart"/>
                <w:tcBorders>
                  <w:top w:val="nil"/>
                  <w:left w:val="single" w:sz="8" w:space="0" w:color="auto"/>
                  <w:bottom w:val="single" w:sz="8" w:space="0" w:color="000000"/>
                  <w:right w:val="nil"/>
                </w:tcBorders>
                <w:shd w:val="clear" w:color="auto" w:fill="auto"/>
                <w:noWrap/>
                <w:vAlign w:val="center"/>
                <w:hideMark/>
              </w:tcPr>
            </w:tcPrChange>
          </w:tcPr>
          <w:p w14:paraId="1A483768"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Bogbean</w:t>
            </w:r>
          </w:p>
        </w:tc>
        <w:tc>
          <w:tcPr>
            <w:tcW w:w="1279" w:type="dxa"/>
            <w:vMerge w:val="restart"/>
            <w:tcBorders>
              <w:top w:val="nil"/>
              <w:left w:val="single" w:sz="8" w:space="0" w:color="auto"/>
              <w:bottom w:val="single" w:sz="8" w:space="0" w:color="000000"/>
              <w:right w:val="nil"/>
            </w:tcBorders>
            <w:shd w:val="clear" w:color="auto" w:fill="auto"/>
            <w:noWrap/>
            <w:vAlign w:val="center"/>
            <w:hideMark/>
            <w:tcPrChange w:id="2988" w:author="Stefanie Lane" w:date="2023-02-06T12:47:00Z">
              <w:tcPr>
                <w:tcW w:w="1279" w:type="dxa"/>
                <w:vMerge w:val="restart"/>
                <w:tcBorders>
                  <w:top w:val="nil"/>
                  <w:left w:val="single" w:sz="8" w:space="0" w:color="auto"/>
                  <w:bottom w:val="single" w:sz="8" w:space="0" w:color="000000"/>
                  <w:right w:val="nil"/>
                </w:tcBorders>
                <w:shd w:val="clear" w:color="auto" w:fill="auto"/>
                <w:noWrap/>
                <w:vAlign w:val="center"/>
                <w:hideMark/>
              </w:tcPr>
            </w:tcPrChange>
          </w:tcPr>
          <w:p w14:paraId="5F824095"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Non-native</w:t>
            </w:r>
          </w:p>
        </w:tc>
        <w:tc>
          <w:tcPr>
            <w:tcW w:w="3320" w:type="dxa"/>
            <w:tcBorders>
              <w:top w:val="single" w:sz="8" w:space="0" w:color="auto"/>
              <w:left w:val="nil"/>
              <w:bottom w:val="single" w:sz="4" w:space="0" w:color="auto"/>
              <w:right w:val="nil"/>
            </w:tcBorders>
            <w:shd w:val="clear" w:color="auto" w:fill="auto"/>
            <w:noWrap/>
            <w:vAlign w:val="bottom"/>
            <w:hideMark/>
            <w:tcPrChange w:id="2989" w:author="Stefanie Lane" w:date="2023-02-06T12:47:00Z">
              <w:tcPr>
                <w:tcW w:w="3320" w:type="dxa"/>
                <w:tcBorders>
                  <w:top w:val="nil"/>
                  <w:left w:val="nil"/>
                  <w:bottom w:val="nil"/>
                  <w:right w:val="nil"/>
                </w:tcBorders>
                <w:shd w:val="clear" w:color="auto" w:fill="auto"/>
                <w:noWrap/>
                <w:vAlign w:val="bottom"/>
                <w:hideMark/>
              </w:tcPr>
            </w:tcPrChange>
          </w:tcPr>
          <w:p w14:paraId="22F48FFD" w14:textId="77777777" w:rsidR="00C44004" w:rsidRPr="00C44004" w:rsidRDefault="00C44004" w:rsidP="00C44004">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Alisma plantago aquatica</w:t>
            </w:r>
          </w:p>
        </w:tc>
        <w:tc>
          <w:tcPr>
            <w:tcW w:w="960" w:type="dxa"/>
            <w:tcBorders>
              <w:top w:val="single" w:sz="8" w:space="0" w:color="auto"/>
              <w:left w:val="nil"/>
              <w:bottom w:val="single" w:sz="4" w:space="0" w:color="auto"/>
              <w:right w:val="nil"/>
            </w:tcBorders>
            <w:shd w:val="clear" w:color="auto" w:fill="auto"/>
            <w:noWrap/>
            <w:vAlign w:val="bottom"/>
            <w:hideMark/>
            <w:tcPrChange w:id="2990" w:author="Stefanie Lane" w:date="2023-02-06T12:47:00Z">
              <w:tcPr>
                <w:tcW w:w="960" w:type="dxa"/>
                <w:tcBorders>
                  <w:top w:val="nil"/>
                  <w:left w:val="nil"/>
                  <w:bottom w:val="nil"/>
                  <w:right w:val="nil"/>
                </w:tcBorders>
                <w:shd w:val="clear" w:color="auto" w:fill="auto"/>
                <w:noWrap/>
                <w:vAlign w:val="bottom"/>
                <w:hideMark/>
              </w:tcPr>
            </w:tcPrChange>
          </w:tcPr>
          <w:p w14:paraId="1B449A0E"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0.2</w:t>
            </w:r>
          </w:p>
        </w:tc>
        <w:tc>
          <w:tcPr>
            <w:tcW w:w="960" w:type="dxa"/>
            <w:tcBorders>
              <w:top w:val="single" w:sz="8" w:space="0" w:color="auto"/>
              <w:left w:val="nil"/>
              <w:bottom w:val="single" w:sz="4" w:space="0" w:color="auto"/>
              <w:right w:val="nil"/>
            </w:tcBorders>
            <w:shd w:val="clear" w:color="auto" w:fill="auto"/>
            <w:noWrap/>
            <w:vAlign w:val="bottom"/>
            <w:hideMark/>
            <w:tcPrChange w:id="2991" w:author="Stefanie Lane" w:date="2023-02-06T12:47:00Z">
              <w:tcPr>
                <w:tcW w:w="960" w:type="dxa"/>
                <w:tcBorders>
                  <w:top w:val="nil"/>
                  <w:left w:val="nil"/>
                  <w:bottom w:val="nil"/>
                  <w:right w:val="nil"/>
                </w:tcBorders>
                <w:shd w:val="clear" w:color="auto" w:fill="auto"/>
                <w:noWrap/>
                <w:vAlign w:val="bottom"/>
                <w:hideMark/>
              </w:tcPr>
            </w:tcPrChange>
          </w:tcPr>
          <w:p w14:paraId="31D6C6F4"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960" w:type="dxa"/>
            <w:tcBorders>
              <w:top w:val="single" w:sz="8" w:space="0" w:color="auto"/>
              <w:left w:val="nil"/>
              <w:bottom w:val="single" w:sz="4" w:space="0" w:color="auto"/>
              <w:right w:val="nil"/>
            </w:tcBorders>
            <w:shd w:val="clear" w:color="auto" w:fill="auto"/>
            <w:noWrap/>
            <w:vAlign w:val="bottom"/>
            <w:hideMark/>
            <w:tcPrChange w:id="2992" w:author="Stefanie Lane" w:date="2023-02-06T12:47:00Z">
              <w:tcPr>
                <w:tcW w:w="960" w:type="dxa"/>
                <w:tcBorders>
                  <w:top w:val="nil"/>
                  <w:left w:val="nil"/>
                  <w:bottom w:val="nil"/>
                  <w:right w:val="nil"/>
                </w:tcBorders>
                <w:shd w:val="clear" w:color="auto" w:fill="auto"/>
                <w:noWrap/>
                <w:vAlign w:val="bottom"/>
                <w:hideMark/>
              </w:tcPr>
            </w:tcPrChange>
          </w:tcPr>
          <w:p w14:paraId="179B5D81"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1560" w:type="dxa"/>
            <w:tcBorders>
              <w:top w:val="single" w:sz="8" w:space="0" w:color="auto"/>
              <w:left w:val="nil"/>
              <w:bottom w:val="single" w:sz="4" w:space="0" w:color="auto"/>
              <w:right w:val="single" w:sz="8" w:space="0" w:color="auto"/>
            </w:tcBorders>
            <w:shd w:val="clear" w:color="auto" w:fill="auto"/>
            <w:noWrap/>
            <w:vAlign w:val="bottom"/>
            <w:hideMark/>
            <w:tcPrChange w:id="2993" w:author="Stefanie Lane" w:date="2023-02-06T12:47:00Z">
              <w:tcPr>
                <w:tcW w:w="1560" w:type="dxa"/>
                <w:tcBorders>
                  <w:top w:val="nil"/>
                  <w:left w:val="nil"/>
                  <w:bottom w:val="nil"/>
                  <w:right w:val="single" w:sz="8" w:space="0" w:color="auto"/>
                </w:tcBorders>
                <w:shd w:val="clear" w:color="auto" w:fill="auto"/>
                <w:noWrap/>
                <w:vAlign w:val="bottom"/>
                <w:hideMark/>
              </w:tcPr>
            </w:tcPrChange>
          </w:tcPr>
          <w:p w14:paraId="3E5ECFB1"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lost</w:t>
            </w:r>
          </w:p>
        </w:tc>
      </w:tr>
      <w:tr w:rsidR="00C44004" w:rsidRPr="00C44004" w14:paraId="171A5781" w14:textId="77777777" w:rsidTr="00745462">
        <w:trPr>
          <w:trHeight w:val="290"/>
          <w:trPrChange w:id="2994" w:author="Stefanie Lane" w:date="2023-02-06T12:47:00Z">
            <w:trPr>
              <w:trHeight w:val="290"/>
            </w:trPr>
          </w:trPrChange>
        </w:trPr>
        <w:tc>
          <w:tcPr>
            <w:tcW w:w="1311" w:type="dxa"/>
            <w:vMerge/>
            <w:tcBorders>
              <w:top w:val="nil"/>
              <w:left w:val="single" w:sz="8" w:space="0" w:color="auto"/>
              <w:bottom w:val="single" w:sz="8" w:space="0" w:color="000000"/>
              <w:right w:val="nil"/>
            </w:tcBorders>
            <w:vAlign w:val="center"/>
            <w:hideMark/>
            <w:tcPrChange w:id="2995" w:author="Stefanie Lane" w:date="2023-02-06T12:47:00Z">
              <w:tcPr>
                <w:tcW w:w="1311" w:type="dxa"/>
                <w:vMerge/>
                <w:tcBorders>
                  <w:top w:val="nil"/>
                  <w:left w:val="single" w:sz="8" w:space="0" w:color="auto"/>
                  <w:bottom w:val="single" w:sz="8" w:space="0" w:color="000000"/>
                  <w:right w:val="nil"/>
                </w:tcBorders>
                <w:vAlign w:val="center"/>
                <w:hideMark/>
              </w:tcPr>
            </w:tcPrChange>
          </w:tcPr>
          <w:p w14:paraId="58E1594A" w14:textId="77777777" w:rsidR="00C44004" w:rsidRPr="00C44004" w:rsidRDefault="00C44004" w:rsidP="00C44004">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Change w:id="2996" w:author="Stefanie Lane" w:date="2023-02-06T12:47:00Z">
              <w:tcPr>
                <w:tcW w:w="1279" w:type="dxa"/>
                <w:vMerge/>
                <w:tcBorders>
                  <w:top w:val="nil"/>
                  <w:left w:val="single" w:sz="8" w:space="0" w:color="auto"/>
                  <w:bottom w:val="single" w:sz="8" w:space="0" w:color="000000"/>
                  <w:right w:val="nil"/>
                </w:tcBorders>
                <w:vAlign w:val="center"/>
                <w:hideMark/>
              </w:tcPr>
            </w:tcPrChange>
          </w:tcPr>
          <w:p w14:paraId="582B5D19" w14:textId="77777777" w:rsidR="00C44004" w:rsidRPr="00C44004" w:rsidRDefault="00C44004" w:rsidP="00C44004">
            <w:pPr>
              <w:spacing w:after="0" w:line="240" w:lineRule="auto"/>
              <w:rPr>
                <w:rFonts w:ascii="Calibri" w:eastAsia="Times New Roman" w:hAnsi="Calibri" w:cs="Calibri"/>
                <w:color w:val="000000"/>
              </w:rPr>
            </w:pPr>
          </w:p>
        </w:tc>
        <w:tc>
          <w:tcPr>
            <w:tcW w:w="3320" w:type="dxa"/>
            <w:tcBorders>
              <w:top w:val="single" w:sz="4" w:space="0" w:color="auto"/>
              <w:left w:val="nil"/>
              <w:bottom w:val="nil"/>
              <w:right w:val="nil"/>
            </w:tcBorders>
            <w:shd w:val="clear" w:color="auto" w:fill="auto"/>
            <w:noWrap/>
            <w:vAlign w:val="bottom"/>
            <w:hideMark/>
            <w:tcPrChange w:id="2997" w:author="Stefanie Lane" w:date="2023-02-06T12:47:00Z">
              <w:tcPr>
                <w:tcW w:w="3320" w:type="dxa"/>
                <w:tcBorders>
                  <w:top w:val="nil"/>
                  <w:left w:val="nil"/>
                  <w:bottom w:val="nil"/>
                  <w:right w:val="nil"/>
                </w:tcBorders>
                <w:shd w:val="clear" w:color="auto" w:fill="auto"/>
                <w:noWrap/>
                <w:vAlign w:val="bottom"/>
                <w:hideMark/>
              </w:tcPr>
            </w:tcPrChange>
          </w:tcPr>
          <w:p w14:paraId="129F7388" w14:textId="77777777" w:rsidR="00C44004" w:rsidRPr="00C44004" w:rsidRDefault="00C44004" w:rsidP="00C44004">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Myosotis scorpioides</w:t>
            </w:r>
          </w:p>
        </w:tc>
        <w:tc>
          <w:tcPr>
            <w:tcW w:w="960" w:type="dxa"/>
            <w:tcBorders>
              <w:top w:val="single" w:sz="4" w:space="0" w:color="auto"/>
              <w:left w:val="nil"/>
              <w:bottom w:val="nil"/>
              <w:right w:val="nil"/>
            </w:tcBorders>
            <w:shd w:val="clear" w:color="auto" w:fill="auto"/>
            <w:noWrap/>
            <w:vAlign w:val="bottom"/>
            <w:hideMark/>
            <w:tcPrChange w:id="2998" w:author="Stefanie Lane" w:date="2023-02-06T12:47:00Z">
              <w:tcPr>
                <w:tcW w:w="960" w:type="dxa"/>
                <w:tcBorders>
                  <w:top w:val="nil"/>
                  <w:left w:val="nil"/>
                  <w:bottom w:val="nil"/>
                  <w:right w:val="nil"/>
                </w:tcBorders>
                <w:shd w:val="clear" w:color="auto" w:fill="auto"/>
                <w:noWrap/>
                <w:vAlign w:val="bottom"/>
                <w:hideMark/>
              </w:tcPr>
            </w:tcPrChange>
          </w:tcPr>
          <w:p w14:paraId="0A1FEE05"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0.7</w:t>
            </w:r>
          </w:p>
        </w:tc>
        <w:tc>
          <w:tcPr>
            <w:tcW w:w="960" w:type="dxa"/>
            <w:tcBorders>
              <w:top w:val="single" w:sz="4" w:space="0" w:color="auto"/>
              <w:left w:val="nil"/>
              <w:bottom w:val="nil"/>
              <w:right w:val="nil"/>
            </w:tcBorders>
            <w:shd w:val="clear" w:color="auto" w:fill="auto"/>
            <w:noWrap/>
            <w:vAlign w:val="bottom"/>
            <w:hideMark/>
            <w:tcPrChange w:id="2999" w:author="Stefanie Lane" w:date="2023-02-06T12:47:00Z">
              <w:tcPr>
                <w:tcW w:w="960" w:type="dxa"/>
                <w:tcBorders>
                  <w:top w:val="nil"/>
                  <w:left w:val="nil"/>
                  <w:bottom w:val="nil"/>
                  <w:right w:val="nil"/>
                </w:tcBorders>
                <w:shd w:val="clear" w:color="auto" w:fill="auto"/>
                <w:noWrap/>
                <w:vAlign w:val="bottom"/>
                <w:hideMark/>
              </w:tcPr>
            </w:tcPrChange>
          </w:tcPr>
          <w:p w14:paraId="05FADF7B"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0.2</w:t>
            </w:r>
          </w:p>
        </w:tc>
        <w:tc>
          <w:tcPr>
            <w:tcW w:w="960" w:type="dxa"/>
            <w:tcBorders>
              <w:top w:val="single" w:sz="4" w:space="0" w:color="auto"/>
              <w:left w:val="nil"/>
              <w:bottom w:val="nil"/>
              <w:right w:val="nil"/>
            </w:tcBorders>
            <w:shd w:val="clear" w:color="auto" w:fill="auto"/>
            <w:noWrap/>
            <w:vAlign w:val="bottom"/>
            <w:hideMark/>
            <w:tcPrChange w:id="3000" w:author="Stefanie Lane" w:date="2023-02-06T12:47:00Z">
              <w:tcPr>
                <w:tcW w:w="960" w:type="dxa"/>
                <w:tcBorders>
                  <w:top w:val="nil"/>
                  <w:left w:val="nil"/>
                  <w:bottom w:val="nil"/>
                  <w:right w:val="nil"/>
                </w:tcBorders>
                <w:shd w:val="clear" w:color="auto" w:fill="auto"/>
                <w:noWrap/>
                <w:vAlign w:val="bottom"/>
                <w:hideMark/>
              </w:tcPr>
            </w:tcPrChange>
          </w:tcPr>
          <w:p w14:paraId="045C24DD"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0.2</w:t>
            </w:r>
          </w:p>
        </w:tc>
        <w:tc>
          <w:tcPr>
            <w:tcW w:w="1560" w:type="dxa"/>
            <w:tcBorders>
              <w:top w:val="single" w:sz="4" w:space="0" w:color="auto"/>
              <w:left w:val="nil"/>
              <w:bottom w:val="nil"/>
              <w:right w:val="single" w:sz="8" w:space="0" w:color="auto"/>
            </w:tcBorders>
            <w:shd w:val="clear" w:color="auto" w:fill="auto"/>
            <w:noWrap/>
            <w:vAlign w:val="bottom"/>
            <w:hideMark/>
            <w:tcPrChange w:id="3001" w:author="Stefanie Lane" w:date="2023-02-06T12:47:00Z">
              <w:tcPr>
                <w:tcW w:w="1560" w:type="dxa"/>
                <w:tcBorders>
                  <w:top w:val="nil"/>
                  <w:left w:val="nil"/>
                  <w:bottom w:val="nil"/>
                  <w:right w:val="single" w:sz="8" w:space="0" w:color="auto"/>
                </w:tcBorders>
                <w:shd w:val="clear" w:color="auto" w:fill="auto"/>
                <w:noWrap/>
                <w:vAlign w:val="bottom"/>
                <w:hideMark/>
              </w:tcPr>
            </w:tcPrChange>
          </w:tcPr>
          <w:p w14:paraId="5DFEE815"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w:t>
            </w:r>
          </w:p>
        </w:tc>
      </w:tr>
      <w:tr w:rsidR="00C44004" w:rsidRPr="00C44004" w14:paraId="603F0FC7"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689BBC96" w14:textId="77777777" w:rsidR="00C44004" w:rsidRPr="00C44004" w:rsidRDefault="00C44004" w:rsidP="00C44004">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399EC6B2" w14:textId="77777777" w:rsidR="00C44004" w:rsidRPr="00C44004" w:rsidRDefault="00C44004" w:rsidP="00C44004">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1B396C57" w14:textId="77777777" w:rsidR="00C44004" w:rsidRPr="00C44004" w:rsidRDefault="00C44004" w:rsidP="00C44004">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Agrostis stolonifera</w:t>
            </w:r>
          </w:p>
        </w:tc>
        <w:tc>
          <w:tcPr>
            <w:tcW w:w="960" w:type="dxa"/>
            <w:tcBorders>
              <w:top w:val="single" w:sz="4" w:space="0" w:color="auto"/>
              <w:left w:val="nil"/>
              <w:bottom w:val="single" w:sz="4" w:space="0" w:color="auto"/>
              <w:right w:val="nil"/>
            </w:tcBorders>
            <w:shd w:val="clear" w:color="auto" w:fill="auto"/>
            <w:noWrap/>
            <w:vAlign w:val="bottom"/>
            <w:hideMark/>
          </w:tcPr>
          <w:p w14:paraId="04FDF8A3"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3.2</w:t>
            </w:r>
          </w:p>
        </w:tc>
        <w:tc>
          <w:tcPr>
            <w:tcW w:w="960" w:type="dxa"/>
            <w:tcBorders>
              <w:top w:val="single" w:sz="4" w:space="0" w:color="auto"/>
              <w:left w:val="nil"/>
              <w:bottom w:val="single" w:sz="4" w:space="0" w:color="auto"/>
              <w:right w:val="nil"/>
            </w:tcBorders>
            <w:shd w:val="clear" w:color="auto" w:fill="auto"/>
            <w:noWrap/>
            <w:vAlign w:val="bottom"/>
            <w:hideMark/>
          </w:tcPr>
          <w:p w14:paraId="1E382D14"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1.5</w:t>
            </w:r>
          </w:p>
        </w:tc>
        <w:tc>
          <w:tcPr>
            <w:tcW w:w="960" w:type="dxa"/>
            <w:tcBorders>
              <w:top w:val="single" w:sz="4" w:space="0" w:color="auto"/>
              <w:left w:val="nil"/>
              <w:bottom w:val="single" w:sz="4" w:space="0" w:color="auto"/>
              <w:right w:val="nil"/>
            </w:tcBorders>
            <w:shd w:val="clear" w:color="auto" w:fill="auto"/>
            <w:noWrap/>
            <w:vAlign w:val="bottom"/>
            <w:hideMark/>
          </w:tcPr>
          <w:p w14:paraId="6C262404"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1.3</w:t>
            </w:r>
          </w:p>
        </w:tc>
        <w:tc>
          <w:tcPr>
            <w:tcW w:w="1560" w:type="dxa"/>
            <w:tcBorders>
              <w:top w:val="single" w:sz="4" w:space="0" w:color="auto"/>
              <w:left w:val="nil"/>
              <w:bottom w:val="single" w:sz="4" w:space="0" w:color="auto"/>
              <w:right w:val="single" w:sz="8" w:space="0" w:color="auto"/>
            </w:tcBorders>
            <w:shd w:val="clear" w:color="auto" w:fill="auto"/>
            <w:noWrap/>
            <w:vAlign w:val="bottom"/>
            <w:hideMark/>
          </w:tcPr>
          <w:p w14:paraId="0E409FCC"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w:t>
            </w:r>
          </w:p>
        </w:tc>
      </w:tr>
      <w:tr w:rsidR="00C44004" w:rsidRPr="00C44004" w14:paraId="2496944D"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6E4D27BF" w14:textId="77777777" w:rsidR="00C44004" w:rsidRPr="00C44004" w:rsidRDefault="00C44004" w:rsidP="00C44004">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20FABE27" w14:textId="77777777" w:rsidR="00C44004" w:rsidRPr="00C44004" w:rsidRDefault="00C44004" w:rsidP="00C44004">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4E5DAA12" w14:textId="77777777" w:rsidR="00C44004" w:rsidRPr="00C44004" w:rsidRDefault="00C44004" w:rsidP="00C44004">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Lythrum salicaria</w:t>
            </w:r>
          </w:p>
        </w:tc>
        <w:tc>
          <w:tcPr>
            <w:tcW w:w="960" w:type="dxa"/>
            <w:tcBorders>
              <w:top w:val="nil"/>
              <w:left w:val="nil"/>
              <w:bottom w:val="nil"/>
              <w:right w:val="nil"/>
            </w:tcBorders>
            <w:shd w:val="clear" w:color="auto" w:fill="auto"/>
            <w:noWrap/>
            <w:vAlign w:val="bottom"/>
            <w:hideMark/>
          </w:tcPr>
          <w:p w14:paraId="7A524E73"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1.1</w:t>
            </w:r>
          </w:p>
        </w:tc>
        <w:tc>
          <w:tcPr>
            <w:tcW w:w="960" w:type="dxa"/>
            <w:tcBorders>
              <w:top w:val="nil"/>
              <w:left w:val="nil"/>
              <w:bottom w:val="nil"/>
              <w:right w:val="nil"/>
            </w:tcBorders>
            <w:shd w:val="clear" w:color="auto" w:fill="auto"/>
            <w:noWrap/>
            <w:vAlign w:val="bottom"/>
            <w:hideMark/>
          </w:tcPr>
          <w:p w14:paraId="429890C8"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1.2</w:t>
            </w:r>
          </w:p>
        </w:tc>
        <w:tc>
          <w:tcPr>
            <w:tcW w:w="960" w:type="dxa"/>
            <w:tcBorders>
              <w:top w:val="nil"/>
              <w:left w:val="nil"/>
              <w:bottom w:val="nil"/>
              <w:right w:val="nil"/>
            </w:tcBorders>
            <w:shd w:val="clear" w:color="auto" w:fill="auto"/>
            <w:noWrap/>
            <w:vAlign w:val="bottom"/>
            <w:hideMark/>
          </w:tcPr>
          <w:p w14:paraId="71F71DFF"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0.6</w:t>
            </w:r>
          </w:p>
        </w:tc>
        <w:tc>
          <w:tcPr>
            <w:tcW w:w="1560" w:type="dxa"/>
            <w:tcBorders>
              <w:top w:val="nil"/>
              <w:left w:val="nil"/>
              <w:bottom w:val="nil"/>
              <w:right w:val="single" w:sz="8" w:space="0" w:color="auto"/>
            </w:tcBorders>
            <w:shd w:val="clear" w:color="auto" w:fill="auto"/>
            <w:noWrap/>
            <w:vAlign w:val="bottom"/>
            <w:hideMark/>
          </w:tcPr>
          <w:p w14:paraId="3046BB92"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w:t>
            </w:r>
          </w:p>
        </w:tc>
      </w:tr>
      <w:tr w:rsidR="00C44004" w:rsidRPr="00C44004" w14:paraId="5264C0EF"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3FC413A8" w14:textId="77777777" w:rsidR="00C44004" w:rsidRPr="00C44004" w:rsidRDefault="00C44004" w:rsidP="00C44004">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6032EB05" w14:textId="77777777" w:rsidR="00C44004" w:rsidRPr="00C44004" w:rsidRDefault="00C44004" w:rsidP="00C44004">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1C6F1A9A" w14:textId="77777777" w:rsidR="00C44004" w:rsidRPr="00C44004" w:rsidRDefault="00C44004" w:rsidP="00C44004">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Rumex conglomeratus</w:t>
            </w:r>
          </w:p>
        </w:tc>
        <w:tc>
          <w:tcPr>
            <w:tcW w:w="960" w:type="dxa"/>
            <w:tcBorders>
              <w:top w:val="single" w:sz="4" w:space="0" w:color="auto"/>
              <w:left w:val="nil"/>
              <w:bottom w:val="single" w:sz="4" w:space="0" w:color="auto"/>
              <w:right w:val="nil"/>
            </w:tcBorders>
            <w:shd w:val="clear" w:color="auto" w:fill="auto"/>
            <w:noWrap/>
            <w:vAlign w:val="bottom"/>
            <w:hideMark/>
          </w:tcPr>
          <w:p w14:paraId="6D5C3C1E"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960" w:type="dxa"/>
            <w:tcBorders>
              <w:top w:val="single" w:sz="4" w:space="0" w:color="auto"/>
              <w:left w:val="nil"/>
              <w:bottom w:val="single" w:sz="4" w:space="0" w:color="auto"/>
              <w:right w:val="nil"/>
            </w:tcBorders>
            <w:shd w:val="clear" w:color="auto" w:fill="auto"/>
            <w:noWrap/>
            <w:vAlign w:val="bottom"/>
            <w:hideMark/>
          </w:tcPr>
          <w:p w14:paraId="067B3141"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960" w:type="dxa"/>
            <w:tcBorders>
              <w:top w:val="single" w:sz="4" w:space="0" w:color="auto"/>
              <w:left w:val="nil"/>
              <w:bottom w:val="single" w:sz="4" w:space="0" w:color="auto"/>
              <w:right w:val="nil"/>
            </w:tcBorders>
            <w:shd w:val="clear" w:color="auto" w:fill="auto"/>
            <w:noWrap/>
            <w:vAlign w:val="bottom"/>
            <w:hideMark/>
          </w:tcPr>
          <w:p w14:paraId="3F1D42E3"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&lt; 0.1</w:t>
            </w:r>
          </w:p>
        </w:tc>
        <w:tc>
          <w:tcPr>
            <w:tcW w:w="1560" w:type="dxa"/>
            <w:tcBorders>
              <w:top w:val="single" w:sz="4" w:space="0" w:color="auto"/>
              <w:left w:val="nil"/>
              <w:bottom w:val="single" w:sz="4" w:space="0" w:color="auto"/>
              <w:right w:val="single" w:sz="8" w:space="0" w:color="auto"/>
            </w:tcBorders>
            <w:shd w:val="clear" w:color="auto" w:fill="auto"/>
            <w:noWrap/>
            <w:vAlign w:val="bottom"/>
            <w:hideMark/>
          </w:tcPr>
          <w:p w14:paraId="609BC1C0"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w:t>
            </w:r>
          </w:p>
        </w:tc>
      </w:tr>
      <w:tr w:rsidR="00C44004" w:rsidRPr="00C44004" w14:paraId="53BF6455"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7E4A7706" w14:textId="77777777" w:rsidR="00C44004" w:rsidRPr="00C44004" w:rsidRDefault="00C44004" w:rsidP="00C44004">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09C51818" w14:textId="77777777" w:rsidR="00C44004" w:rsidRPr="00C44004" w:rsidRDefault="00C44004" w:rsidP="00C44004">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693A0E62" w14:textId="77777777" w:rsidR="00C44004" w:rsidRPr="00C44004" w:rsidRDefault="00C44004" w:rsidP="00C44004">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Mentha aquatica</w:t>
            </w:r>
          </w:p>
        </w:tc>
        <w:tc>
          <w:tcPr>
            <w:tcW w:w="960" w:type="dxa"/>
            <w:tcBorders>
              <w:top w:val="nil"/>
              <w:left w:val="nil"/>
              <w:bottom w:val="nil"/>
              <w:right w:val="nil"/>
            </w:tcBorders>
            <w:shd w:val="clear" w:color="auto" w:fill="auto"/>
            <w:noWrap/>
            <w:vAlign w:val="bottom"/>
            <w:hideMark/>
          </w:tcPr>
          <w:p w14:paraId="7346B23F"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0.4</w:t>
            </w:r>
          </w:p>
        </w:tc>
        <w:tc>
          <w:tcPr>
            <w:tcW w:w="960" w:type="dxa"/>
            <w:tcBorders>
              <w:top w:val="nil"/>
              <w:left w:val="nil"/>
              <w:bottom w:val="nil"/>
              <w:right w:val="nil"/>
            </w:tcBorders>
            <w:shd w:val="clear" w:color="auto" w:fill="auto"/>
            <w:noWrap/>
            <w:vAlign w:val="bottom"/>
            <w:hideMark/>
          </w:tcPr>
          <w:p w14:paraId="7A310342"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2.3</w:t>
            </w:r>
          </w:p>
        </w:tc>
        <w:tc>
          <w:tcPr>
            <w:tcW w:w="960" w:type="dxa"/>
            <w:tcBorders>
              <w:top w:val="nil"/>
              <w:left w:val="nil"/>
              <w:bottom w:val="nil"/>
              <w:right w:val="nil"/>
            </w:tcBorders>
            <w:shd w:val="clear" w:color="auto" w:fill="auto"/>
            <w:noWrap/>
            <w:vAlign w:val="bottom"/>
            <w:hideMark/>
          </w:tcPr>
          <w:p w14:paraId="4556FC3A"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1.8</w:t>
            </w:r>
          </w:p>
        </w:tc>
        <w:tc>
          <w:tcPr>
            <w:tcW w:w="1560" w:type="dxa"/>
            <w:tcBorders>
              <w:top w:val="nil"/>
              <w:left w:val="nil"/>
              <w:bottom w:val="nil"/>
              <w:right w:val="single" w:sz="8" w:space="0" w:color="auto"/>
            </w:tcBorders>
            <w:shd w:val="clear" w:color="auto" w:fill="auto"/>
            <w:noWrap/>
            <w:vAlign w:val="bottom"/>
            <w:hideMark/>
          </w:tcPr>
          <w:p w14:paraId="351723A6"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w:t>
            </w:r>
          </w:p>
        </w:tc>
      </w:tr>
      <w:tr w:rsidR="00C44004" w:rsidRPr="00C44004" w14:paraId="3C842B27"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7078E03A" w14:textId="77777777" w:rsidR="00C44004" w:rsidRPr="00C44004" w:rsidRDefault="00C44004" w:rsidP="00C44004">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683EF89E" w14:textId="77777777" w:rsidR="00C44004" w:rsidRPr="00C44004" w:rsidRDefault="00C44004" w:rsidP="00C44004">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52D4C6CC" w14:textId="77777777" w:rsidR="00C44004" w:rsidRPr="00C44004" w:rsidRDefault="00C44004" w:rsidP="00C44004">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Iris pseudacorus</w:t>
            </w:r>
          </w:p>
        </w:tc>
        <w:tc>
          <w:tcPr>
            <w:tcW w:w="960" w:type="dxa"/>
            <w:tcBorders>
              <w:top w:val="single" w:sz="4" w:space="0" w:color="auto"/>
              <w:left w:val="nil"/>
              <w:bottom w:val="single" w:sz="4" w:space="0" w:color="auto"/>
              <w:right w:val="nil"/>
            </w:tcBorders>
            <w:shd w:val="clear" w:color="auto" w:fill="auto"/>
            <w:noWrap/>
            <w:vAlign w:val="bottom"/>
            <w:hideMark/>
          </w:tcPr>
          <w:p w14:paraId="47DB748C"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960" w:type="dxa"/>
            <w:tcBorders>
              <w:top w:val="single" w:sz="4" w:space="0" w:color="auto"/>
              <w:left w:val="nil"/>
              <w:bottom w:val="single" w:sz="4" w:space="0" w:color="auto"/>
              <w:right w:val="nil"/>
            </w:tcBorders>
            <w:shd w:val="clear" w:color="auto" w:fill="auto"/>
            <w:noWrap/>
            <w:vAlign w:val="bottom"/>
            <w:hideMark/>
          </w:tcPr>
          <w:p w14:paraId="4913030A"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0.3</w:t>
            </w:r>
          </w:p>
        </w:tc>
        <w:tc>
          <w:tcPr>
            <w:tcW w:w="960" w:type="dxa"/>
            <w:tcBorders>
              <w:top w:val="single" w:sz="4" w:space="0" w:color="auto"/>
              <w:left w:val="nil"/>
              <w:bottom w:val="single" w:sz="4" w:space="0" w:color="auto"/>
              <w:right w:val="nil"/>
            </w:tcBorders>
            <w:shd w:val="clear" w:color="auto" w:fill="auto"/>
            <w:noWrap/>
            <w:vAlign w:val="bottom"/>
            <w:hideMark/>
          </w:tcPr>
          <w:p w14:paraId="79686AD9"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0.2</w:t>
            </w:r>
          </w:p>
        </w:tc>
        <w:tc>
          <w:tcPr>
            <w:tcW w:w="1560" w:type="dxa"/>
            <w:tcBorders>
              <w:top w:val="single" w:sz="4" w:space="0" w:color="auto"/>
              <w:left w:val="nil"/>
              <w:bottom w:val="single" w:sz="4" w:space="0" w:color="auto"/>
              <w:right w:val="single" w:sz="8" w:space="0" w:color="auto"/>
            </w:tcBorders>
            <w:shd w:val="clear" w:color="auto" w:fill="auto"/>
            <w:noWrap/>
            <w:vAlign w:val="bottom"/>
            <w:hideMark/>
          </w:tcPr>
          <w:p w14:paraId="35D80D54"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gained</w:t>
            </w:r>
          </w:p>
        </w:tc>
      </w:tr>
      <w:tr w:rsidR="00C44004" w:rsidRPr="00C44004" w14:paraId="31B829C0"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357856A1" w14:textId="77777777" w:rsidR="00C44004" w:rsidRPr="00C44004" w:rsidRDefault="00C44004" w:rsidP="00C44004">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64A021B2" w14:textId="77777777" w:rsidR="00C44004" w:rsidRPr="00C44004" w:rsidRDefault="00C44004" w:rsidP="00C44004">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6E39A73E" w14:textId="77777777" w:rsidR="00C44004" w:rsidRPr="00C44004" w:rsidRDefault="00C44004" w:rsidP="00C44004">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Lycopus europaeus</w:t>
            </w:r>
          </w:p>
        </w:tc>
        <w:tc>
          <w:tcPr>
            <w:tcW w:w="960" w:type="dxa"/>
            <w:tcBorders>
              <w:top w:val="nil"/>
              <w:left w:val="nil"/>
              <w:bottom w:val="nil"/>
              <w:right w:val="nil"/>
            </w:tcBorders>
            <w:shd w:val="clear" w:color="auto" w:fill="auto"/>
            <w:noWrap/>
            <w:vAlign w:val="bottom"/>
            <w:hideMark/>
          </w:tcPr>
          <w:p w14:paraId="34D1DFD9"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960" w:type="dxa"/>
            <w:tcBorders>
              <w:top w:val="nil"/>
              <w:left w:val="nil"/>
              <w:bottom w:val="nil"/>
              <w:right w:val="nil"/>
            </w:tcBorders>
            <w:shd w:val="clear" w:color="auto" w:fill="auto"/>
            <w:noWrap/>
            <w:vAlign w:val="bottom"/>
            <w:hideMark/>
          </w:tcPr>
          <w:p w14:paraId="72855814"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960" w:type="dxa"/>
            <w:tcBorders>
              <w:top w:val="nil"/>
              <w:left w:val="nil"/>
              <w:bottom w:val="nil"/>
              <w:right w:val="nil"/>
            </w:tcBorders>
            <w:shd w:val="clear" w:color="auto" w:fill="auto"/>
            <w:noWrap/>
            <w:vAlign w:val="bottom"/>
            <w:hideMark/>
          </w:tcPr>
          <w:p w14:paraId="0090E5B7"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&lt; 0.1</w:t>
            </w:r>
          </w:p>
        </w:tc>
        <w:tc>
          <w:tcPr>
            <w:tcW w:w="1560" w:type="dxa"/>
            <w:tcBorders>
              <w:top w:val="nil"/>
              <w:left w:val="nil"/>
              <w:bottom w:val="nil"/>
              <w:right w:val="single" w:sz="8" w:space="0" w:color="auto"/>
            </w:tcBorders>
            <w:shd w:val="clear" w:color="auto" w:fill="auto"/>
            <w:noWrap/>
            <w:vAlign w:val="bottom"/>
            <w:hideMark/>
          </w:tcPr>
          <w:p w14:paraId="51C94711"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gained</w:t>
            </w:r>
          </w:p>
        </w:tc>
      </w:tr>
      <w:tr w:rsidR="00C44004" w:rsidRPr="00C44004" w14:paraId="39ECF63E"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01267023" w14:textId="77777777" w:rsidR="00C44004" w:rsidRPr="00C44004" w:rsidRDefault="00C44004" w:rsidP="00C44004">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3AA8A9D5" w14:textId="77777777" w:rsidR="00C44004" w:rsidRPr="00C44004" w:rsidRDefault="00C44004" w:rsidP="00C44004">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73883648" w14:textId="77777777" w:rsidR="00C44004" w:rsidRPr="00C44004" w:rsidRDefault="00C44004" w:rsidP="00C44004">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Phalaris arundinacea</w:t>
            </w:r>
          </w:p>
        </w:tc>
        <w:tc>
          <w:tcPr>
            <w:tcW w:w="960" w:type="dxa"/>
            <w:tcBorders>
              <w:top w:val="single" w:sz="4" w:space="0" w:color="auto"/>
              <w:left w:val="nil"/>
              <w:bottom w:val="single" w:sz="4" w:space="0" w:color="auto"/>
              <w:right w:val="nil"/>
            </w:tcBorders>
            <w:shd w:val="clear" w:color="auto" w:fill="auto"/>
            <w:noWrap/>
            <w:vAlign w:val="bottom"/>
            <w:hideMark/>
          </w:tcPr>
          <w:p w14:paraId="4B974EA8"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960" w:type="dxa"/>
            <w:tcBorders>
              <w:top w:val="single" w:sz="4" w:space="0" w:color="auto"/>
              <w:left w:val="nil"/>
              <w:bottom w:val="single" w:sz="4" w:space="0" w:color="auto"/>
              <w:right w:val="nil"/>
            </w:tcBorders>
            <w:shd w:val="clear" w:color="auto" w:fill="auto"/>
            <w:noWrap/>
            <w:vAlign w:val="bottom"/>
            <w:hideMark/>
          </w:tcPr>
          <w:p w14:paraId="06B16F75"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960" w:type="dxa"/>
            <w:tcBorders>
              <w:top w:val="single" w:sz="4" w:space="0" w:color="auto"/>
              <w:left w:val="nil"/>
              <w:bottom w:val="single" w:sz="4" w:space="0" w:color="auto"/>
              <w:right w:val="nil"/>
            </w:tcBorders>
            <w:shd w:val="clear" w:color="auto" w:fill="auto"/>
            <w:noWrap/>
            <w:vAlign w:val="bottom"/>
            <w:hideMark/>
          </w:tcPr>
          <w:p w14:paraId="600D889C"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&lt; 0.1</w:t>
            </w:r>
          </w:p>
        </w:tc>
        <w:tc>
          <w:tcPr>
            <w:tcW w:w="1560" w:type="dxa"/>
            <w:tcBorders>
              <w:top w:val="single" w:sz="4" w:space="0" w:color="auto"/>
              <w:left w:val="nil"/>
              <w:bottom w:val="single" w:sz="4" w:space="0" w:color="auto"/>
              <w:right w:val="single" w:sz="8" w:space="0" w:color="auto"/>
            </w:tcBorders>
            <w:shd w:val="clear" w:color="auto" w:fill="auto"/>
            <w:noWrap/>
            <w:vAlign w:val="bottom"/>
            <w:hideMark/>
          </w:tcPr>
          <w:p w14:paraId="023EAFDA"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gained</w:t>
            </w:r>
          </w:p>
        </w:tc>
      </w:tr>
      <w:tr w:rsidR="00C44004" w:rsidRPr="00C44004" w14:paraId="08C912B0" w14:textId="77777777" w:rsidTr="00D143A8">
        <w:trPr>
          <w:trHeight w:val="300"/>
        </w:trPr>
        <w:tc>
          <w:tcPr>
            <w:tcW w:w="1311" w:type="dxa"/>
            <w:vMerge/>
            <w:tcBorders>
              <w:top w:val="nil"/>
              <w:left w:val="single" w:sz="8" w:space="0" w:color="auto"/>
              <w:bottom w:val="single" w:sz="8" w:space="0" w:color="000000"/>
              <w:right w:val="nil"/>
            </w:tcBorders>
            <w:vAlign w:val="center"/>
            <w:hideMark/>
          </w:tcPr>
          <w:p w14:paraId="52AF7D45" w14:textId="77777777" w:rsidR="00C44004" w:rsidRPr="00C44004" w:rsidRDefault="00C44004" w:rsidP="00C44004">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31659B41" w14:textId="77777777" w:rsidR="00C44004" w:rsidRPr="00C44004" w:rsidRDefault="00C44004" w:rsidP="00C44004">
            <w:pPr>
              <w:spacing w:after="0" w:line="240" w:lineRule="auto"/>
              <w:rPr>
                <w:rFonts w:ascii="Calibri" w:eastAsia="Times New Roman" w:hAnsi="Calibri" w:cs="Calibri"/>
                <w:color w:val="000000"/>
              </w:rPr>
            </w:pPr>
          </w:p>
        </w:tc>
        <w:tc>
          <w:tcPr>
            <w:tcW w:w="3320" w:type="dxa"/>
            <w:tcBorders>
              <w:top w:val="nil"/>
              <w:left w:val="nil"/>
              <w:bottom w:val="single" w:sz="8" w:space="0" w:color="auto"/>
              <w:right w:val="nil"/>
            </w:tcBorders>
            <w:shd w:val="clear" w:color="auto" w:fill="auto"/>
            <w:noWrap/>
            <w:vAlign w:val="bottom"/>
            <w:hideMark/>
          </w:tcPr>
          <w:p w14:paraId="2201E8A1" w14:textId="64D5F682" w:rsidR="00C44004" w:rsidRPr="00C44004" w:rsidRDefault="00C44004" w:rsidP="00C44004">
            <w:pPr>
              <w:spacing w:after="0" w:line="240" w:lineRule="auto"/>
              <w:rPr>
                <w:rFonts w:ascii="Calibri" w:eastAsia="Times New Roman" w:hAnsi="Calibri" w:cs="Calibri"/>
                <w:i/>
                <w:iCs/>
                <w:color w:val="000000"/>
              </w:rPr>
            </w:pPr>
            <w:del w:id="3002" w:author="Stefanie Lane" w:date="2023-02-08T10:04:00Z">
              <w:r w:rsidRPr="00C44004" w:rsidDel="00B678A8">
                <w:rPr>
                  <w:rFonts w:ascii="Calibri" w:eastAsia="Times New Roman" w:hAnsi="Calibri" w:cs="Calibri"/>
                  <w:i/>
                  <w:iCs/>
                  <w:color w:val="000000"/>
                </w:rPr>
                <w:delText>Festuca arundinacea</w:delText>
              </w:r>
            </w:del>
            <w:ins w:id="3003" w:author="Stefanie Lane" w:date="2023-02-08T10:04:00Z">
              <w:r w:rsidR="00B678A8">
                <w:rPr>
                  <w:rFonts w:ascii="Calibri" w:eastAsia="Times New Roman" w:hAnsi="Calibri" w:cs="Calibri"/>
                  <w:i/>
                  <w:iCs/>
                  <w:color w:val="000000"/>
                </w:rPr>
                <w:t>Schedonorus arundinaceus</w:t>
              </w:r>
            </w:ins>
          </w:p>
        </w:tc>
        <w:tc>
          <w:tcPr>
            <w:tcW w:w="960" w:type="dxa"/>
            <w:tcBorders>
              <w:top w:val="nil"/>
              <w:left w:val="nil"/>
              <w:bottom w:val="single" w:sz="8" w:space="0" w:color="auto"/>
              <w:right w:val="nil"/>
            </w:tcBorders>
            <w:shd w:val="clear" w:color="auto" w:fill="auto"/>
            <w:noWrap/>
            <w:vAlign w:val="bottom"/>
            <w:hideMark/>
          </w:tcPr>
          <w:p w14:paraId="3E461E10"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960" w:type="dxa"/>
            <w:tcBorders>
              <w:top w:val="nil"/>
              <w:left w:val="nil"/>
              <w:bottom w:val="single" w:sz="8" w:space="0" w:color="auto"/>
              <w:right w:val="nil"/>
            </w:tcBorders>
            <w:shd w:val="clear" w:color="auto" w:fill="auto"/>
            <w:noWrap/>
            <w:vAlign w:val="bottom"/>
            <w:hideMark/>
          </w:tcPr>
          <w:p w14:paraId="22FC20C9"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0.2</w:t>
            </w:r>
          </w:p>
        </w:tc>
        <w:tc>
          <w:tcPr>
            <w:tcW w:w="960" w:type="dxa"/>
            <w:tcBorders>
              <w:top w:val="nil"/>
              <w:left w:val="nil"/>
              <w:bottom w:val="single" w:sz="8" w:space="0" w:color="auto"/>
              <w:right w:val="nil"/>
            </w:tcBorders>
            <w:shd w:val="clear" w:color="auto" w:fill="auto"/>
            <w:noWrap/>
            <w:vAlign w:val="bottom"/>
            <w:hideMark/>
          </w:tcPr>
          <w:p w14:paraId="3D8271BF"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1560" w:type="dxa"/>
            <w:tcBorders>
              <w:top w:val="nil"/>
              <w:left w:val="nil"/>
              <w:bottom w:val="single" w:sz="8" w:space="0" w:color="auto"/>
              <w:right w:val="single" w:sz="8" w:space="0" w:color="auto"/>
            </w:tcBorders>
            <w:shd w:val="clear" w:color="auto" w:fill="auto"/>
            <w:noWrap/>
            <w:vAlign w:val="bottom"/>
            <w:hideMark/>
          </w:tcPr>
          <w:p w14:paraId="5052851A"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r>
      <w:tr w:rsidR="00C44004" w:rsidRPr="00C44004" w14:paraId="263953DE"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24DE8E0E" w14:textId="77777777" w:rsidR="00C44004" w:rsidRPr="00C44004" w:rsidRDefault="00C44004" w:rsidP="00C44004">
            <w:pPr>
              <w:spacing w:after="0" w:line="240" w:lineRule="auto"/>
              <w:rPr>
                <w:rFonts w:ascii="Calibri" w:eastAsia="Times New Roman" w:hAnsi="Calibri" w:cs="Calibri"/>
                <w:color w:val="000000"/>
              </w:rPr>
            </w:pPr>
          </w:p>
        </w:tc>
        <w:tc>
          <w:tcPr>
            <w:tcW w:w="1279" w:type="dxa"/>
            <w:vMerge w:val="restart"/>
            <w:tcBorders>
              <w:top w:val="nil"/>
              <w:left w:val="single" w:sz="8" w:space="0" w:color="auto"/>
              <w:bottom w:val="single" w:sz="8" w:space="0" w:color="000000"/>
              <w:right w:val="nil"/>
            </w:tcBorders>
            <w:shd w:val="clear" w:color="auto" w:fill="auto"/>
            <w:noWrap/>
            <w:vAlign w:val="center"/>
            <w:hideMark/>
          </w:tcPr>
          <w:p w14:paraId="08FC77B2" w14:textId="52A11AAD" w:rsidR="00C44004" w:rsidRPr="00C44004" w:rsidRDefault="00136362" w:rsidP="00C44004">
            <w:pPr>
              <w:spacing w:after="0" w:line="240" w:lineRule="auto"/>
              <w:jc w:val="center"/>
              <w:rPr>
                <w:rFonts w:ascii="Calibri" w:eastAsia="Times New Roman" w:hAnsi="Calibri" w:cs="Calibri"/>
                <w:color w:val="000000"/>
              </w:rPr>
            </w:pPr>
            <w:commentRangeStart w:id="3004"/>
            <w:commentRangeEnd w:id="3004"/>
            <w:r>
              <w:rPr>
                <w:rStyle w:val="CommentReference"/>
              </w:rPr>
              <w:commentReference w:id="3004"/>
            </w:r>
            <w:ins w:id="3005" w:author="Stefanie Lane" w:date="2023-02-06T12:21:00Z">
              <w:r w:rsidR="004079C7">
                <w:rPr>
                  <w:rFonts w:ascii="Calibri" w:eastAsia="Times New Roman" w:hAnsi="Calibri" w:cs="Calibri"/>
                  <w:color w:val="000000"/>
                </w:rPr>
                <w:t>Native</w:t>
              </w:r>
            </w:ins>
            <w:r w:rsidR="00C44004" w:rsidRPr="00C44004">
              <w:rPr>
                <w:rFonts w:ascii="Calibri" w:eastAsia="Times New Roman" w:hAnsi="Calibri" w:cs="Calibri"/>
                <w:color w:val="000000"/>
              </w:rPr>
              <w:t> </w:t>
            </w:r>
          </w:p>
        </w:tc>
        <w:tc>
          <w:tcPr>
            <w:tcW w:w="3320" w:type="dxa"/>
            <w:tcBorders>
              <w:top w:val="single" w:sz="4" w:space="0" w:color="auto"/>
              <w:left w:val="nil"/>
              <w:bottom w:val="single" w:sz="4" w:space="0" w:color="auto"/>
              <w:right w:val="nil"/>
            </w:tcBorders>
            <w:shd w:val="clear" w:color="auto" w:fill="auto"/>
            <w:noWrap/>
            <w:vAlign w:val="bottom"/>
            <w:hideMark/>
          </w:tcPr>
          <w:p w14:paraId="58889B83" w14:textId="77777777" w:rsidR="00C44004" w:rsidRPr="00C44004" w:rsidRDefault="00C44004" w:rsidP="00C44004">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Alopecurus geniculatus</w:t>
            </w:r>
          </w:p>
        </w:tc>
        <w:tc>
          <w:tcPr>
            <w:tcW w:w="960" w:type="dxa"/>
            <w:tcBorders>
              <w:top w:val="single" w:sz="4" w:space="0" w:color="auto"/>
              <w:left w:val="nil"/>
              <w:bottom w:val="single" w:sz="4" w:space="0" w:color="auto"/>
              <w:right w:val="nil"/>
            </w:tcBorders>
            <w:shd w:val="clear" w:color="auto" w:fill="auto"/>
            <w:noWrap/>
            <w:vAlign w:val="bottom"/>
            <w:hideMark/>
          </w:tcPr>
          <w:p w14:paraId="0BC2E51B"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960" w:type="dxa"/>
            <w:tcBorders>
              <w:top w:val="single" w:sz="4" w:space="0" w:color="auto"/>
              <w:left w:val="nil"/>
              <w:bottom w:val="single" w:sz="4" w:space="0" w:color="auto"/>
              <w:right w:val="nil"/>
            </w:tcBorders>
            <w:shd w:val="clear" w:color="auto" w:fill="auto"/>
            <w:noWrap/>
            <w:vAlign w:val="bottom"/>
            <w:hideMark/>
          </w:tcPr>
          <w:p w14:paraId="4EDC0198"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960" w:type="dxa"/>
            <w:tcBorders>
              <w:top w:val="single" w:sz="4" w:space="0" w:color="auto"/>
              <w:left w:val="nil"/>
              <w:bottom w:val="single" w:sz="4" w:space="0" w:color="auto"/>
              <w:right w:val="nil"/>
            </w:tcBorders>
            <w:shd w:val="clear" w:color="auto" w:fill="auto"/>
            <w:noWrap/>
            <w:vAlign w:val="bottom"/>
            <w:hideMark/>
          </w:tcPr>
          <w:p w14:paraId="6935F451"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1560" w:type="dxa"/>
            <w:tcBorders>
              <w:top w:val="single" w:sz="4" w:space="0" w:color="auto"/>
              <w:left w:val="nil"/>
              <w:bottom w:val="single" w:sz="4" w:space="0" w:color="auto"/>
              <w:right w:val="single" w:sz="8" w:space="0" w:color="auto"/>
            </w:tcBorders>
            <w:shd w:val="clear" w:color="auto" w:fill="auto"/>
            <w:noWrap/>
            <w:vAlign w:val="bottom"/>
            <w:hideMark/>
          </w:tcPr>
          <w:p w14:paraId="55EAA7EF"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lost</w:t>
            </w:r>
          </w:p>
        </w:tc>
      </w:tr>
      <w:tr w:rsidR="00C44004" w:rsidRPr="00C44004" w14:paraId="4597ADFD"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00532F8A" w14:textId="77777777" w:rsidR="00C44004" w:rsidRPr="00C44004" w:rsidRDefault="00C44004" w:rsidP="00C44004">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125363FA" w14:textId="77777777" w:rsidR="00C44004" w:rsidRPr="00C44004" w:rsidRDefault="00C44004" w:rsidP="00C44004">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242F330F" w14:textId="77777777" w:rsidR="00C44004" w:rsidRPr="00C44004" w:rsidRDefault="00C44004" w:rsidP="00C44004">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Deschampsia caespitosa</w:t>
            </w:r>
          </w:p>
        </w:tc>
        <w:tc>
          <w:tcPr>
            <w:tcW w:w="960" w:type="dxa"/>
            <w:tcBorders>
              <w:top w:val="nil"/>
              <w:left w:val="nil"/>
              <w:bottom w:val="nil"/>
              <w:right w:val="nil"/>
            </w:tcBorders>
            <w:shd w:val="clear" w:color="auto" w:fill="auto"/>
            <w:noWrap/>
            <w:vAlign w:val="bottom"/>
            <w:hideMark/>
          </w:tcPr>
          <w:p w14:paraId="41C68200"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0.3</w:t>
            </w:r>
          </w:p>
        </w:tc>
        <w:tc>
          <w:tcPr>
            <w:tcW w:w="960" w:type="dxa"/>
            <w:tcBorders>
              <w:top w:val="nil"/>
              <w:left w:val="nil"/>
              <w:bottom w:val="nil"/>
              <w:right w:val="nil"/>
            </w:tcBorders>
            <w:shd w:val="clear" w:color="auto" w:fill="auto"/>
            <w:noWrap/>
            <w:vAlign w:val="bottom"/>
            <w:hideMark/>
          </w:tcPr>
          <w:p w14:paraId="777604DA"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0.2</w:t>
            </w:r>
          </w:p>
        </w:tc>
        <w:tc>
          <w:tcPr>
            <w:tcW w:w="960" w:type="dxa"/>
            <w:tcBorders>
              <w:top w:val="nil"/>
              <w:left w:val="nil"/>
              <w:bottom w:val="nil"/>
              <w:right w:val="nil"/>
            </w:tcBorders>
            <w:shd w:val="clear" w:color="auto" w:fill="auto"/>
            <w:noWrap/>
            <w:vAlign w:val="bottom"/>
            <w:hideMark/>
          </w:tcPr>
          <w:p w14:paraId="05A50AA5" w14:textId="77777777" w:rsidR="00C44004" w:rsidRPr="00C44004" w:rsidRDefault="00C44004" w:rsidP="00C44004">
            <w:pPr>
              <w:spacing w:after="0" w:line="240" w:lineRule="auto"/>
              <w:jc w:val="center"/>
              <w:rPr>
                <w:rFonts w:ascii="Calibri" w:eastAsia="Times New Roman" w:hAnsi="Calibri" w:cs="Calibri"/>
                <w:color w:val="000000"/>
              </w:rPr>
            </w:pPr>
          </w:p>
        </w:tc>
        <w:tc>
          <w:tcPr>
            <w:tcW w:w="1560" w:type="dxa"/>
            <w:tcBorders>
              <w:top w:val="nil"/>
              <w:left w:val="nil"/>
              <w:bottom w:val="single" w:sz="4" w:space="0" w:color="auto"/>
              <w:right w:val="single" w:sz="8" w:space="0" w:color="auto"/>
            </w:tcBorders>
            <w:shd w:val="clear" w:color="auto" w:fill="auto"/>
            <w:noWrap/>
            <w:vAlign w:val="bottom"/>
            <w:hideMark/>
          </w:tcPr>
          <w:p w14:paraId="279621B4"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lost</w:t>
            </w:r>
          </w:p>
        </w:tc>
      </w:tr>
      <w:tr w:rsidR="00C44004" w:rsidRPr="00C44004" w14:paraId="55E347EC"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66FA9435" w14:textId="77777777" w:rsidR="00C44004" w:rsidRPr="00C44004" w:rsidRDefault="00C44004" w:rsidP="00C44004">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3614922A" w14:textId="77777777" w:rsidR="00C44004" w:rsidRPr="00C44004" w:rsidRDefault="00C44004" w:rsidP="00C44004">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4E383816" w14:textId="77777777" w:rsidR="00C44004" w:rsidRPr="00C44004" w:rsidRDefault="00C44004" w:rsidP="00C44004">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Equisetum fluviatile</w:t>
            </w:r>
          </w:p>
        </w:tc>
        <w:tc>
          <w:tcPr>
            <w:tcW w:w="960" w:type="dxa"/>
            <w:tcBorders>
              <w:top w:val="single" w:sz="4" w:space="0" w:color="auto"/>
              <w:left w:val="nil"/>
              <w:bottom w:val="single" w:sz="4" w:space="0" w:color="auto"/>
              <w:right w:val="nil"/>
            </w:tcBorders>
            <w:shd w:val="clear" w:color="auto" w:fill="auto"/>
            <w:noWrap/>
            <w:vAlign w:val="bottom"/>
            <w:hideMark/>
          </w:tcPr>
          <w:p w14:paraId="5DCC943C"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1.4</w:t>
            </w:r>
          </w:p>
        </w:tc>
        <w:tc>
          <w:tcPr>
            <w:tcW w:w="960" w:type="dxa"/>
            <w:tcBorders>
              <w:top w:val="single" w:sz="4" w:space="0" w:color="auto"/>
              <w:left w:val="nil"/>
              <w:bottom w:val="single" w:sz="4" w:space="0" w:color="auto"/>
              <w:right w:val="nil"/>
            </w:tcBorders>
            <w:shd w:val="clear" w:color="auto" w:fill="auto"/>
            <w:noWrap/>
            <w:vAlign w:val="bottom"/>
            <w:hideMark/>
          </w:tcPr>
          <w:p w14:paraId="0C5F9F63"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1.2</w:t>
            </w:r>
          </w:p>
        </w:tc>
        <w:tc>
          <w:tcPr>
            <w:tcW w:w="960" w:type="dxa"/>
            <w:tcBorders>
              <w:top w:val="single" w:sz="4" w:space="0" w:color="auto"/>
              <w:left w:val="nil"/>
              <w:bottom w:val="single" w:sz="4" w:space="0" w:color="auto"/>
              <w:right w:val="nil"/>
            </w:tcBorders>
            <w:shd w:val="clear" w:color="auto" w:fill="auto"/>
            <w:noWrap/>
            <w:vAlign w:val="bottom"/>
            <w:hideMark/>
          </w:tcPr>
          <w:p w14:paraId="4B72476C"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1560" w:type="dxa"/>
            <w:tcBorders>
              <w:top w:val="nil"/>
              <w:left w:val="nil"/>
              <w:bottom w:val="single" w:sz="4" w:space="0" w:color="auto"/>
              <w:right w:val="single" w:sz="8" w:space="0" w:color="auto"/>
            </w:tcBorders>
            <w:shd w:val="clear" w:color="auto" w:fill="auto"/>
            <w:noWrap/>
            <w:vAlign w:val="bottom"/>
            <w:hideMark/>
          </w:tcPr>
          <w:p w14:paraId="7A2AC562"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lost</w:t>
            </w:r>
          </w:p>
        </w:tc>
      </w:tr>
      <w:tr w:rsidR="00C44004" w:rsidRPr="00C44004" w14:paraId="39216083"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0B4B0460" w14:textId="77777777" w:rsidR="00C44004" w:rsidRPr="00C44004" w:rsidRDefault="00C44004" w:rsidP="00C44004">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57F38FF8" w14:textId="77777777" w:rsidR="00C44004" w:rsidRPr="00C44004" w:rsidRDefault="00C44004" w:rsidP="00C44004">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35E706AB" w14:textId="77777777" w:rsidR="00C44004" w:rsidRPr="00C44004" w:rsidRDefault="00C44004" w:rsidP="00C44004">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Leersia oryzoides</w:t>
            </w:r>
          </w:p>
        </w:tc>
        <w:tc>
          <w:tcPr>
            <w:tcW w:w="960" w:type="dxa"/>
            <w:tcBorders>
              <w:top w:val="nil"/>
              <w:left w:val="nil"/>
              <w:bottom w:val="nil"/>
              <w:right w:val="nil"/>
            </w:tcBorders>
            <w:shd w:val="clear" w:color="auto" w:fill="auto"/>
            <w:noWrap/>
            <w:vAlign w:val="bottom"/>
            <w:hideMark/>
          </w:tcPr>
          <w:p w14:paraId="7AF7A556"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0.3</w:t>
            </w:r>
          </w:p>
        </w:tc>
        <w:tc>
          <w:tcPr>
            <w:tcW w:w="960" w:type="dxa"/>
            <w:tcBorders>
              <w:top w:val="nil"/>
              <w:left w:val="nil"/>
              <w:bottom w:val="nil"/>
              <w:right w:val="nil"/>
            </w:tcBorders>
            <w:shd w:val="clear" w:color="auto" w:fill="auto"/>
            <w:noWrap/>
            <w:vAlign w:val="bottom"/>
            <w:hideMark/>
          </w:tcPr>
          <w:p w14:paraId="098EBE92"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0.3</w:t>
            </w:r>
          </w:p>
        </w:tc>
        <w:tc>
          <w:tcPr>
            <w:tcW w:w="960" w:type="dxa"/>
            <w:tcBorders>
              <w:top w:val="nil"/>
              <w:left w:val="nil"/>
              <w:bottom w:val="nil"/>
              <w:right w:val="nil"/>
            </w:tcBorders>
            <w:shd w:val="clear" w:color="auto" w:fill="auto"/>
            <w:noWrap/>
            <w:vAlign w:val="bottom"/>
            <w:hideMark/>
          </w:tcPr>
          <w:p w14:paraId="443190ED" w14:textId="77777777" w:rsidR="00C44004" w:rsidRPr="00C44004" w:rsidRDefault="00C44004" w:rsidP="00C44004">
            <w:pPr>
              <w:spacing w:after="0" w:line="240" w:lineRule="auto"/>
              <w:jc w:val="center"/>
              <w:rPr>
                <w:rFonts w:ascii="Calibri" w:eastAsia="Times New Roman" w:hAnsi="Calibri" w:cs="Calibri"/>
                <w:color w:val="000000"/>
              </w:rPr>
            </w:pPr>
          </w:p>
        </w:tc>
        <w:tc>
          <w:tcPr>
            <w:tcW w:w="1560" w:type="dxa"/>
            <w:tcBorders>
              <w:top w:val="nil"/>
              <w:left w:val="nil"/>
              <w:bottom w:val="single" w:sz="4" w:space="0" w:color="auto"/>
              <w:right w:val="single" w:sz="8" w:space="0" w:color="auto"/>
            </w:tcBorders>
            <w:shd w:val="clear" w:color="auto" w:fill="auto"/>
            <w:noWrap/>
            <w:vAlign w:val="bottom"/>
            <w:hideMark/>
          </w:tcPr>
          <w:p w14:paraId="3C919C2E"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lost</w:t>
            </w:r>
          </w:p>
        </w:tc>
      </w:tr>
      <w:tr w:rsidR="00C44004" w:rsidRPr="00C44004" w14:paraId="6B5A7630"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50804639" w14:textId="77777777" w:rsidR="00C44004" w:rsidRPr="00C44004" w:rsidRDefault="00C44004" w:rsidP="00C44004">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6412E13B" w14:textId="77777777" w:rsidR="00C44004" w:rsidRPr="00C44004" w:rsidRDefault="00C44004" w:rsidP="00C44004">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43577D2F" w14:textId="77777777" w:rsidR="00C44004" w:rsidRPr="00C44004" w:rsidRDefault="00C44004" w:rsidP="00C44004">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Lilaeopsis occidentalis</w:t>
            </w:r>
          </w:p>
        </w:tc>
        <w:tc>
          <w:tcPr>
            <w:tcW w:w="960" w:type="dxa"/>
            <w:tcBorders>
              <w:top w:val="single" w:sz="4" w:space="0" w:color="auto"/>
              <w:left w:val="nil"/>
              <w:bottom w:val="single" w:sz="4" w:space="0" w:color="auto"/>
              <w:right w:val="nil"/>
            </w:tcBorders>
            <w:shd w:val="clear" w:color="auto" w:fill="auto"/>
            <w:noWrap/>
            <w:vAlign w:val="bottom"/>
            <w:hideMark/>
          </w:tcPr>
          <w:p w14:paraId="0E6A4B5E"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0.2</w:t>
            </w:r>
          </w:p>
        </w:tc>
        <w:tc>
          <w:tcPr>
            <w:tcW w:w="960" w:type="dxa"/>
            <w:tcBorders>
              <w:top w:val="single" w:sz="4" w:space="0" w:color="auto"/>
              <w:left w:val="nil"/>
              <w:bottom w:val="single" w:sz="4" w:space="0" w:color="auto"/>
              <w:right w:val="nil"/>
            </w:tcBorders>
            <w:shd w:val="clear" w:color="auto" w:fill="auto"/>
            <w:noWrap/>
            <w:vAlign w:val="bottom"/>
            <w:hideMark/>
          </w:tcPr>
          <w:p w14:paraId="1EDA2014"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960" w:type="dxa"/>
            <w:tcBorders>
              <w:top w:val="single" w:sz="4" w:space="0" w:color="auto"/>
              <w:left w:val="nil"/>
              <w:bottom w:val="single" w:sz="4" w:space="0" w:color="auto"/>
              <w:right w:val="nil"/>
            </w:tcBorders>
            <w:shd w:val="clear" w:color="auto" w:fill="auto"/>
            <w:noWrap/>
            <w:vAlign w:val="bottom"/>
            <w:hideMark/>
          </w:tcPr>
          <w:p w14:paraId="310D6B52"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1560" w:type="dxa"/>
            <w:tcBorders>
              <w:top w:val="nil"/>
              <w:left w:val="nil"/>
              <w:bottom w:val="single" w:sz="4" w:space="0" w:color="auto"/>
              <w:right w:val="single" w:sz="8" w:space="0" w:color="auto"/>
            </w:tcBorders>
            <w:shd w:val="clear" w:color="auto" w:fill="auto"/>
            <w:noWrap/>
            <w:vAlign w:val="bottom"/>
            <w:hideMark/>
          </w:tcPr>
          <w:p w14:paraId="6ADAEA46"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lost</w:t>
            </w:r>
          </w:p>
        </w:tc>
      </w:tr>
      <w:tr w:rsidR="00C44004" w:rsidRPr="00C44004" w14:paraId="1365EBBB"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08750BE6" w14:textId="77777777" w:rsidR="00C44004" w:rsidRPr="00C44004" w:rsidRDefault="00C44004" w:rsidP="00C44004">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0D561ECB" w14:textId="77777777" w:rsidR="00C44004" w:rsidRPr="00C44004" w:rsidRDefault="00C44004" w:rsidP="00C44004">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3BE819FA" w14:textId="77777777" w:rsidR="00C44004" w:rsidRPr="00C44004" w:rsidRDefault="00C44004" w:rsidP="00C44004">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Oenanthe sarmentosa</w:t>
            </w:r>
          </w:p>
        </w:tc>
        <w:tc>
          <w:tcPr>
            <w:tcW w:w="960" w:type="dxa"/>
            <w:tcBorders>
              <w:top w:val="nil"/>
              <w:left w:val="nil"/>
              <w:bottom w:val="nil"/>
              <w:right w:val="nil"/>
            </w:tcBorders>
            <w:shd w:val="clear" w:color="auto" w:fill="auto"/>
            <w:noWrap/>
            <w:vAlign w:val="bottom"/>
            <w:hideMark/>
          </w:tcPr>
          <w:p w14:paraId="5239698E"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0.6</w:t>
            </w:r>
          </w:p>
        </w:tc>
        <w:tc>
          <w:tcPr>
            <w:tcW w:w="960" w:type="dxa"/>
            <w:tcBorders>
              <w:top w:val="nil"/>
              <w:left w:val="nil"/>
              <w:bottom w:val="nil"/>
              <w:right w:val="nil"/>
            </w:tcBorders>
            <w:shd w:val="clear" w:color="auto" w:fill="auto"/>
            <w:noWrap/>
            <w:vAlign w:val="bottom"/>
            <w:hideMark/>
          </w:tcPr>
          <w:p w14:paraId="7F934F56"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960" w:type="dxa"/>
            <w:tcBorders>
              <w:top w:val="nil"/>
              <w:left w:val="nil"/>
              <w:bottom w:val="nil"/>
              <w:right w:val="nil"/>
            </w:tcBorders>
            <w:shd w:val="clear" w:color="auto" w:fill="auto"/>
            <w:noWrap/>
            <w:vAlign w:val="bottom"/>
            <w:hideMark/>
          </w:tcPr>
          <w:p w14:paraId="5157A5E1" w14:textId="77777777" w:rsidR="00C44004" w:rsidRPr="00C44004" w:rsidRDefault="00C44004" w:rsidP="00C44004">
            <w:pPr>
              <w:spacing w:after="0" w:line="240" w:lineRule="auto"/>
              <w:jc w:val="center"/>
              <w:rPr>
                <w:rFonts w:ascii="Calibri" w:eastAsia="Times New Roman" w:hAnsi="Calibri" w:cs="Calibri"/>
                <w:color w:val="000000"/>
              </w:rPr>
            </w:pPr>
          </w:p>
        </w:tc>
        <w:tc>
          <w:tcPr>
            <w:tcW w:w="1560" w:type="dxa"/>
            <w:tcBorders>
              <w:top w:val="nil"/>
              <w:left w:val="nil"/>
              <w:bottom w:val="single" w:sz="4" w:space="0" w:color="auto"/>
              <w:right w:val="single" w:sz="8" w:space="0" w:color="auto"/>
            </w:tcBorders>
            <w:shd w:val="clear" w:color="auto" w:fill="auto"/>
            <w:noWrap/>
            <w:vAlign w:val="bottom"/>
            <w:hideMark/>
          </w:tcPr>
          <w:p w14:paraId="2A838A85"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lost</w:t>
            </w:r>
          </w:p>
        </w:tc>
      </w:tr>
      <w:tr w:rsidR="00C44004" w:rsidRPr="00C44004" w14:paraId="5E3BA169"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48112F7D" w14:textId="77777777" w:rsidR="00C44004" w:rsidRPr="00C44004" w:rsidRDefault="00C44004" w:rsidP="00C44004">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56579DFC" w14:textId="77777777" w:rsidR="00C44004" w:rsidRPr="00C44004" w:rsidRDefault="00C44004" w:rsidP="00C44004">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7A54A2A3" w14:textId="77777777" w:rsidR="00C44004" w:rsidRPr="00C44004" w:rsidRDefault="00C44004" w:rsidP="00C44004">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Poa trivialis</w:t>
            </w:r>
          </w:p>
        </w:tc>
        <w:tc>
          <w:tcPr>
            <w:tcW w:w="960" w:type="dxa"/>
            <w:tcBorders>
              <w:top w:val="single" w:sz="4" w:space="0" w:color="auto"/>
              <w:left w:val="nil"/>
              <w:bottom w:val="single" w:sz="4" w:space="0" w:color="auto"/>
              <w:right w:val="nil"/>
            </w:tcBorders>
            <w:shd w:val="clear" w:color="auto" w:fill="auto"/>
            <w:noWrap/>
            <w:vAlign w:val="bottom"/>
            <w:hideMark/>
          </w:tcPr>
          <w:p w14:paraId="1BF03C1B"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960" w:type="dxa"/>
            <w:tcBorders>
              <w:top w:val="single" w:sz="4" w:space="0" w:color="auto"/>
              <w:left w:val="nil"/>
              <w:bottom w:val="single" w:sz="4" w:space="0" w:color="auto"/>
              <w:right w:val="nil"/>
            </w:tcBorders>
            <w:shd w:val="clear" w:color="auto" w:fill="auto"/>
            <w:noWrap/>
            <w:vAlign w:val="bottom"/>
            <w:hideMark/>
          </w:tcPr>
          <w:p w14:paraId="6A3E9912"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960" w:type="dxa"/>
            <w:tcBorders>
              <w:top w:val="single" w:sz="4" w:space="0" w:color="auto"/>
              <w:left w:val="nil"/>
              <w:bottom w:val="single" w:sz="4" w:space="0" w:color="auto"/>
              <w:right w:val="nil"/>
            </w:tcBorders>
            <w:shd w:val="clear" w:color="auto" w:fill="auto"/>
            <w:noWrap/>
            <w:vAlign w:val="bottom"/>
            <w:hideMark/>
          </w:tcPr>
          <w:p w14:paraId="7E832964"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1560" w:type="dxa"/>
            <w:tcBorders>
              <w:top w:val="nil"/>
              <w:left w:val="nil"/>
              <w:bottom w:val="single" w:sz="4" w:space="0" w:color="auto"/>
              <w:right w:val="single" w:sz="8" w:space="0" w:color="auto"/>
            </w:tcBorders>
            <w:shd w:val="clear" w:color="auto" w:fill="auto"/>
            <w:noWrap/>
            <w:vAlign w:val="bottom"/>
            <w:hideMark/>
          </w:tcPr>
          <w:p w14:paraId="08D7EA13"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lost</w:t>
            </w:r>
          </w:p>
        </w:tc>
      </w:tr>
      <w:tr w:rsidR="00C44004" w:rsidRPr="00C44004" w14:paraId="5C862813"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30AC1010" w14:textId="77777777" w:rsidR="00C44004" w:rsidRPr="00C44004" w:rsidRDefault="00C44004" w:rsidP="00C44004">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53F10443" w14:textId="77777777" w:rsidR="00C44004" w:rsidRPr="00C44004" w:rsidRDefault="00C44004" w:rsidP="00C44004">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603D5EFF" w14:textId="77777777" w:rsidR="00C44004" w:rsidRPr="00C44004" w:rsidRDefault="00C44004" w:rsidP="00C44004">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Sium suave</w:t>
            </w:r>
          </w:p>
        </w:tc>
        <w:tc>
          <w:tcPr>
            <w:tcW w:w="960" w:type="dxa"/>
            <w:tcBorders>
              <w:top w:val="nil"/>
              <w:left w:val="nil"/>
              <w:bottom w:val="nil"/>
              <w:right w:val="nil"/>
            </w:tcBorders>
            <w:shd w:val="clear" w:color="auto" w:fill="auto"/>
            <w:noWrap/>
            <w:vAlign w:val="bottom"/>
            <w:hideMark/>
          </w:tcPr>
          <w:p w14:paraId="2D72429E"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0.6</w:t>
            </w:r>
          </w:p>
        </w:tc>
        <w:tc>
          <w:tcPr>
            <w:tcW w:w="960" w:type="dxa"/>
            <w:tcBorders>
              <w:top w:val="nil"/>
              <w:left w:val="nil"/>
              <w:bottom w:val="nil"/>
              <w:right w:val="nil"/>
            </w:tcBorders>
            <w:shd w:val="clear" w:color="auto" w:fill="auto"/>
            <w:noWrap/>
            <w:vAlign w:val="bottom"/>
            <w:hideMark/>
          </w:tcPr>
          <w:p w14:paraId="1372630B"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0.2</w:t>
            </w:r>
          </w:p>
        </w:tc>
        <w:tc>
          <w:tcPr>
            <w:tcW w:w="960" w:type="dxa"/>
            <w:tcBorders>
              <w:top w:val="nil"/>
              <w:left w:val="nil"/>
              <w:bottom w:val="nil"/>
              <w:right w:val="nil"/>
            </w:tcBorders>
            <w:shd w:val="clear" w:color="auto" w:fill="auto"/>
            <w:noWrap/>
            <w:vAlign w:val="bottom"/>
            <w:hideMark/>
          </w:tcPr>
          <w:p w14:paraId="264E66F4" w14:textId="77777777" w:rsidR="00C44004" w:rsidRPr="00C44004" w:rsidRDefault="00C44004" w:rsidP="00C44004">
            <w:pPr>
              <w:spacing w:after="0" w:line="240" w:lineRule="auto"/>
              <w:jc w:val="center"/>
              <w:rPr>
                <w:rFonts w:ascii="Calibri" w:eastAsia="Times New Roman" w:hAnsi="Calibri" w:cs="Calibri"/>
                <w:color w:val="000000"/>
              </w:rPr>
            </w:pPr>
          </w:p>
        </w:tc>
        <w:tc>
          <w:tcPr>
            <w:tcW w:w="1560" w:type="dxa"/>
            <w:tcBorders>
              <w:top w:val="nil"/>
              <w:left w:val="nil"/>
              <w:bottom w:val="single" w:sz="4" w:space="0" w:color="auto"/>
              <w:right w:val="single" w:sz="8" w:space="0" w:color="auto"/>
            </w:tcBorders>
            <w:shd w:val="clear" w:color="auto" w:fill="auto"/>
            <w:noWrap/>
            <w:vAlign w:val="bottom"/>
            <w:hideMark/>
          </w:tcPr>
          <w:p w14:paraId="28D05CD5"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lost</w:t>
            </w:r>
          </w:p>
        </w:tc>
      </w:tr>
      <w:tr w:rsidR="00C44004" w:rsidRPr="00C44004" w14:paraId="239BED9B"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21BC52CC" w14:textId="77777777" w:rsidR="00C44004" w:rsidRPr="00C44004" w:rsidRDefault="00C44004" w:rsidP="00C44004">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50C1132E" w14:textId="77777777" w:rsidR="00C44004" w:rsidRPr="00C44004" w:rsidRDefault="00C44004" w:rsidP="00C44004">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1A09B8F6" w14:textId="77777777" w:rsidR="00C44004" w:rsidRPr="00C44004" w:rsidRDefault="00C44004" w:rsidP="00C44004">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Caltha palustris</w:t>
            </w:r>
          </w:p>
        </w:tc>
        <w:tc>
          <w:tcPr>
            <w:tcW w:w="960" w:type="dxa"/>
            <w:tcBorders>
              <w:top w:val="single" w:sz="4" w:space="0" w:color="auto"/>
              <w:left w:val="nil"/>
              <w:bottom w:val="single" w:sz="4" w:space="0" w:color="auto"/>
              <w:right w:val="nil"/>
            </w:tcBorders>
            <w:shd w:val="clear" w:color="auto" w:fill="auto"/>
            <w:noWrap/>
            <w:vAlign w:val="bottom"/>
            <w:hideMark/>
          </w:tcPr>
          <w:p w14:paraId="02096267"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0.9</w:t>
            </w:r>
          </w:p>
        </w:tc>
        <w:tc>
          <w:tcPr>
            <w:tcW w:w="960" w:type="dxa"/>
            <w:tcBorders>
              <w:top w:val="single" w:sz="4" w:space="0" w:color="auto"/>
              <w:left w:val="nil"/>
              <w:bottom w:val="single" w:sz="4" w:space="0" w:color="auto"/>
              <w:right w:val="nil"/>
            </w:tcBorders>
            <w:shd w:val="clear" w:color="auto" w:fill="auto"/>
            <w:noWrap/>
            <w:vAlign w:val="bottom"/>
            <w:hideMark/>
          </w:tcPr>
          <w:p w14:paraId="3D10C343"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0.2</w:t>
            </w:r>
          </w:p>
        </w:tc>
        <w:tc>
          <w:tcPr>
            <w:tcW w:w="960" w:type="dxa"/>
            <w:tcBorders>
              <w:top w:val="single" w:sz="4" w:space="0" w:color="auto"/>
              <w:left w:val="nil"/>
              <w:bottom w:val="single" w:sz="4" w:space="0" w:color="auto"/>
              <w:right w:val="nil"/>
            </w:tcBorders>
            <w:shd w:val="clear" w:color="auto" w:fill="auto"/>
            <w:noWrap/>
            <w:vAlign w:val="bottom"/>
            <w:hideMark/>
          </w:tcPr>
          <w:p w14:paraId="471FC3DF"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1560" w:type="dxa"/>
            <w:tcBorders>
              <w:top w:val="nil"/>
              <w:left w:val="nil"/>
              <w:bottom w:val="single" w:sz="4" w:space="0" w:color="auto"/>
              <w:right w:val="single" w:sz="8" w:space="0" w:color="auto"/>
            </w:tcBorders>
            <w:shd w:val="clear" w:color="auto" w:fill="auto"/>
            <w:noWrap/>
            <w:vAlign w:val="bottom"/>
            <w:hideMark/>
          </w:tcPr>
          <w:p w14:paraId="28AA2D63"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w:t>
            </w:r>
          </w:p>
        </w:tc>
      </w:tr>
      <w:tr w:rsidR="00C44004" w:rsidRPr="00C44004" w14:paraId="707E455D"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2FF72774" w14:textId="77777777" w:rsidR="00C44004" w:rsidRPr="00C44004" w:rsidRDefault="00C44004" w:rsidP="00C44004">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37B1664E" w14:textId="77777777" w:rsidR="00C44004" w:rsidRPr="00C44004" w:rsidRDefault="00C44004" w:rsidP="00C44004">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2BAE9E05" w14:textId="77777777" w:rsidR="00C44004" w:rsidRPr="00C44004" w:rsidRDefault="00C44004" w:rsidP="00C44004">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Bidens cernua</w:t>
            </w:r>
          </w:p>
        </w:tc>
        <w:tc>
          <w:tcPr>
            <w:tcW w:w="960" w:type="dxa"/>
            <w:tcBorders>
              <w:top w:val="nil"/>
              <w:left w:val="nil"/>
              <w:bottom w:val="nil"/>
              <w:right w:val="nil"/>
            </w:tcBorders>
            <w:shd w:val="clear" w:color="auto" w:fill="auto"/>
            <w:noWrap/>
            <w:vAlign w:val="bottom"/>
            <w:hideMark/>
          </w:tcPr>
          <w:p w14:paraId="64F0FDEE"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0.8</w:t>
            </w:r>
          </w:p>
        </w:tc>
        <w:tc>
          <w:tcPr>
            <w:tcW w:w="960" w:type="dxa"/>
            <w:tcBorders>
              <w:top w:val="nil"/>
              <w:left w:val="nil"/>
              <w:bottom w:val="nil"/>
              <w:right w:val="nil"/>
            </w:tcBorders>
            <w:shd w:val="clear" w:color="auto" w:fill="auto"/>
            <w:noWrap/>
            <w:vAlign w:val="bottom"/>
            <w:hideMark/>
          </w:tcPr>
          <w:p w14:paraId="0C4A84AE"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0.2</w:t>
            </w:r>
          </w:p>
        </w:tc>
        <w:tc>
          <w:tcPr>
            <w:tcW w:w="960" w:type="dxa"/>
            <w:tcBorders>
              <w:top w:val="nil"/>
              <w:left w:val="nil"/>
              <w:bottom w:val="nil"/>
              <w:right w:val="nil"/>
            </w:tcBorders>
            <w:shd w:val="clear" w:color="auto" w:fill="auto"/>
            <w:noWrap/>
            <w:vAlign w:val="bottom"/>
            <w:hideMark/>
          </w:tcPr>
          <w:p w14:paraId="21D0CC4C"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1560" w:type="dxa"/>
            <w:tcBorders>
              <w:top w:val="nil"/>
              <w:left w:val="nil"/>
              <w:bottom w:val="nil"/>
              <w:right w:val="single" w:sz="8" w:space="0" w:color="auto"/>
            </w:tcBorders>
            <w:shd w:val="clear" w:color="auto" w:fill="auto"/>
            <w:noWrap/>
            <w:vAlign w:val="bottom"/>
            <w:hideMark/>
          </w:tcPr>
          <w:p w14:paraId="623A4537"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w:t>
            </w:r>
          </w:p>
        </w:tc>
      </w:tr>
      <w:tr w:rsidR="00C44004" w:rsidRPr="00C44004" w14:paraId="0CC0204F"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373800B0" w14:textId="77777777" w:rsidR="00C44004" w:rsidRPr="00C44004" w:rsidRDefault="00C44004" w:rsidP="00C44004">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7A7F3C2C" w14:textId="77777777" w:rsidR="00C44004" w:rsidRPr="00C44004" w:rsidRDefault="00C44004" w:rsidP="00C44004">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7E3454D3" w14:textId="77777777" w:rsidR="00C44004" w:rsidRPr="00C44004" w:rsidRDefault="00C44004" w:rsidP="00C44004">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Trifolium wormskioldii</w:t>
            </w:r>
          </w:p>
        </w:tc>
        <w:tc>
          <w:tcPr>
            <w:tcW w:w="960" w:type="dxa"/>
            <w:tcBorders>
              <w:top w:val="single" w:sz="4" w:space="0" w:color="auto"/>
              <w:left w:val="nil"/>
              <w:bottom w:val="single" w:sz="4" w:space="0" w:color="auto"/>
              <w:right w:val="nil"/>
            </w:tcBorders>
            <w:shd w:val="clear" w:color="auto" w:fill="auto"/>
            <w:noWrap/>
            <w:vAlign w:val="bottom"/>
            <w:hideMark/>
          </w:tcPr>
          <w:p w14:paraId="38A711C6"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0.9</w:t>
            </w:r>
          </w:p>
        </w:tc>
        <w:tc>
          <w:tcPr>
            <w:tcW w:w="960" w:type="dxa"/>
            <w:tcBorders>
              <w:top w:val="single" w:sz="4" w:space="0" w:color="auto"/>
              <w:left w:val="nil"/>
              <w:bottom w:val="single" w:sz="4" w:space="0" w:color="auto"/>
              <w:right w:val="nil"/>
            </w:tcBorders>
            <w:shd w:val="clear" w:color="auto" w:fill="auto"/>
            <w:noWrap/>
            <w:vAlign w:val="bottom"/>
            <w:hideMark/>
          </w:tcPr>
          <w:p w14:paraId="7C619ACA"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960" w:type="dxa"/>
            <w:tcBorders>
              <w:top w:val="single" w:sz="4" w:space="0" w:color="auto"/>
              <w:left w:val="nil"/>
              <w:bottom w:val="single" w:sz="4" w:space="0" w:color="auto"/>
              <w:right w:val="nil"/>
            </w:tcBorders>
            <w:shd w:val="clear" w:color="auto" w:fill="auto"/>
            <w:noWrap/>
            <w:vAlign w:val="bottom"/>
            <w:hideMark/>
          </w:tcPr>
          <w:p w14:paraId="477C2A9F"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0.2</w:t>
            </w:r>
          </w:p>
        </w:tc>
        <w:tc>
          <w:tcPr>
            <w:tcW w:w="1560" w:type="dxa"/>
            <w:tcBorders>
              <w:top w:val="single" w:sz="4" w:space="0" w:color="auto"/>
              <w:left w:val="nil"/>
              <w:bottom w:val="single" w:sz="4" w:space="0" w:color="auto"/>
              <w:right w:val="single" w:sz="8" w:space="0" w:color="auto"/>
            </w:tcBorders>
            <w:shd w:val="clear" w:color="auto" w:fill="auto"/>
            <w:noWrap/>
            <w:vAlign w:val="bottom"/>
            <w:hideMark/>
          </w:tcPr>
          <w:p w14:paraId="017BFDB1"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w:t>
            </w:r>
          </w:p>
        </w:tc>
      </w:tr>
      <w:tr w:rsidR="00C44004" w:rsidRPr="00C44004" w14:paraId="47372AF8"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41A4223C" w14:textId="77777777" w:rsidR="00C44004" w:rsidRPr="00C44004" w:rsidRDefault="00C44004" w:rsidP="00C44004">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50C22B3B" w14:textId="77777777" w:rsidR="00C44004" w:rsidRPr="00C44004" w:rsidRDefault="00C44004" w:rsidP="00C44004">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440146E8" w14:textId="77777777" w:rsidR="00C44004" w:rsidRPr="00C44004" w:rsidRDefault="00C44004" w:rsidP="00C44004">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Schoenoplectus tabernaemontani</w:t>
            </w:r>
          </w:p>
        </w:tc>
        <w:tc>
          <w:tcPr>
            <w:tcW w:w="960" w:type="dxa"/>
            <w:tcBorders>
              <w:top w:val="nil"/>
              <w:left w:val="nil"/>
              <w:bottom w:val="nil"/>
              <w:right w:val="nil"/>
            </w:tcBorders>
            <w:shd w:val="clear" w:color="auto" w:fill="auto"/>
            <w:noWrap/>
            <w:vAlign w:val="bottom"/>
            <w:hideMark/>
          </w:tcPr>
          <w:p w14:paraId="000A0F46"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0.2</w:t>
            </w:r>
          </w:p>
        </w:tc>
        <w:tc>
          <w:tcPr>
            <w:tcW w:w="960" w:type="dxa"/>
            <w:tcBorders>
              <w:top w:val="nil"/>
              <w:left w:val="nil"/>
              <w:bottom w:val="nil"/>
              <w:right w:val="nil"/>
            </w:tcBorders>
            <w:shd w:val="clear" w:color="auto" w:fill="auto"/>
            <w:noWrap/>
            <w:vAlign w:val="bottom"/>
            <w:hideMark/>
          </w:tcPr>
          <w:p w14:paraId="1CF88D81" w14:textId="77777777" w:rsidR="00C44004" w:rsidRPr="00C44004" w:rsidRDefault="00C44004" w:rsidP="00C44004">
            <w:pPr>
              <w:spacing w:after="0" w:line="240" w:lineRule="auto"/>
              <w:jc w:val="center"/>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14:paraId="065953A0"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1560" w:type="dxa"/>
            <w:tcBorders>
              <w:top w:val="nil"/>
              <w:left w:val="nil"/>
              <w:bottom w:val="nil"/>
              <w:right w:val="single" w:sz="8" w:space="0" w:color="auto"/>
            </w:tcBorders>
            <w:shd w:val="clear" w:color="auto" w:fill="auto"/>
            <w:noWrap/>
            <w:vAlign w:val="bottom"/>
            <w:hideMark/>
          </w:tcPr>
          <w:p w14:paraId="2BE9E65C"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w:t>
            </w:r>
          </w:p>
        </w:tc>
      </w:tr>
      <w:tr w:rsidR="00C44004" w:rsidRPr="00C44004" w14:paraId="4691DCFA"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2A7833E0" w14:textId="77777777" w:rsidR="00C44004" w:rsidRPr="00C44004" w:rsidRDefault="00C44004" w:rsidP="00C44004">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606AF2A9" w14:textId="77777777" w:rsidR="00C44004" w:rsidRPr="00C44004" w:rsidRDefault="00C44004" w:rsidP="00C44004">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01EC38E1" w14:textId="77777777" w:rsidR="00C44004" w:rsidRPr="00C44004" w:rsidRDefault="00C44004" w:rsidP="00C44004">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Eleocharis palustris</w:t>
            </w:r>
          </w:p>
        </w:tc>
        <w:tc>
          <w:tcPr>
            <w:tcW w:w="960" w:type="dxa"/>
            <w:tcBorders>
              <w:top w:val="single" w:sz="4" w:space="0" w:color="auto"/>
              <w:left w:val="nil"/>
              <w:bottom w:val="single" w:sz="4" w:space="0" w:color="auto"/>
              <w:right w:val="nil"/>
            </w:tcBorders>
            <w:shd w:val="clear" w:color="auto" w:fill="auto"/>
            <w:noWrap/>
            <w:vAlign w:val="bottom"/>
            <w:hideMark/>
          </w:tcPr>
          <w:p w14:paraId="5E4ED066"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0.6</w:t>
            </w:r>
          </w:p>
        </w:tc>
        <w:tc>
          <w:tcPr>
            <w:tcW w:w="960" w:type="dxa"/>
            <w:tcBorders>
              <w:top w:val="single" w:sz="4" w:space="0" w:color="auto"/>
              <w:left w:val="nil"/>
              <w:bottom w:val="single" w:sz="4" w:space="0" w:color="auto"/>
              <w:right w:val="nil"/>
            </w:tcBorders>
            <w:shd w:val="clear" w:color="auto" w:fill="auto"/>
            <w:noWrap/>
            <w:vAlign w:val="bottom"/>
            <w:hideMark/>
          </w:tcPr>
          <w:p w14:paraId="109DCFE6"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0.8</w:t>
            </w:r>
          </w:p>
        </w:tc>
        <w:tc>
          <w:tcPr>
            <w:tcW w:w="960" w:type="dxa"/>
            <w:tcBorders>
              <w:top w:val="single" w:sz="4" w:space="0" w:color="auto"/>
              <w:left w:val="nil"/>
              <w:bottom w:val="single" w:sz="4" w:space="0" w:color="auto"/>
              <w:right w:val="nil"/>
            </w:tcBorders>
            <w:shd w:val="clear" w:color="auto" w:fill="auto"/>
            <w:noWrap/>
            <w:vAlign w:val="bottom"/>
            <w:hideMark/>
          </w:tcPr>
          <w:p w14:paraId="113D51D2"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0.4</w:t>
            </w:r>
          </w:p>
        </w:tc>
        <w:tc>
          <w:tcPr>
            <w:tcW w:w="1560" w:type="dxa"/>
            <w:tcBorders>
              <w:top w:val="single" w:sz="4" w:space="0" w:color="auto"/>
              <w:left w:val="nil"/>
              <w:bottom w:val="single" w:sz="4" w:space="0" w:color="auto"/>
              <w:right w:val="single" w:sz="8" w:space="0" w:color="auto"/>
            </w:tcBorders>
            <w:shd w:val="clear" w:color="auto" w:fill="auto"/>
            <w:noWrap/>
            <w:vAlign w:val="bottom"/>
            <w:hideMark/>
          </w:tcPr>
          <w:p w14:paraId="78789FA8"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w:t>
            </w:r>
          </w:p>
        </w:tc>
      </w:tr>
      <w:tr w:rsidR="00C44004" w:rsidRPr="00C44004" w14:paraId="5C3E21F6"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64D740DA" w14:textId="77777777" w:rsidR="00C44004" w:rsidRPr="00C44004" w:rsidRDefault="00C44004" w:rsidP="00C44004">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30DFE9D3" w14:textId="77777777" w:rsidR="00C44004" w:rsidRPr="00C44004" w:rsidRDefault="00C44004" w:rsidP="00C44004">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191A1C72" w14:textId="77777777" w:rsidR="00C44004" w:rsidRPr="00C44004" w:rsidRDefault="00C44004" w:rsidP="00C44004">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Symphyotrichum subspicatum</w:t>
            </w:r>
          </w:p>
        </w:tc>
        <w:tc>
          <w:tcPr>
            <w:tcW w:w="960" w:type="dxa"/>
            <w:tcBorders>
              <w:top w:val="nil"/>
              <w:left w:val="nil"/>
              <w:bottom w:val="nil"/>
              <w:right w:val="nil"/>
            </w:tcBorders>
            <w:shd w:val="clear" w:color="auto" w:fill="auto"/>
            <w:noWrap/>
            <w:vAlign w:val="bottom"/>
            <w:hideMark/>
          </w:tcPr>
          <w:p w14:paraId="19C1FE42"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0.5</w:t>
            </w:r>
          </w:p>
        </w:tc>
        <w:tc>
          <w:tcPr>
            <w:tcW w:w="960" w:type="dxa"/>
            <w:tcBorders>
              <w:top w:val="nil"/>
              <w:left w:val="nil"/>
              <w:bottom w:val="nil"/>
              <w:right w:val="nil"/>
            </w:tcBorders>
            <w:shd w:val="clear" w:color="auto" w:fill="auto"/>
            <w:noWrap/>
            <w:vAlign w:val="bottom"/>
            <w:hideMark/>
          </w:tcPr>
          <w:p w14:paraId="4243F056"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0.3</w:t>
            </w:r>
          </w:p>
        </w:tc>
        <w:tc>
          <w:tcPr>
            <w:tcW w:w="960" w:type="dxa"/>
            <w:tcBorders>
              <w:top w:val="nil"/>
              <w:left w:val="nil"/>
              <w:bottom w:val="nil"/>
              <w:right w:val="nil"/>
            </w:tcBorders>
            <w:shd w:val="clear" w:color="auto" w:fill="auto"/>
            <w:noWrap/>
            <w:vAlign w:val="bottom"/>
            <w:hideMark/>
          </w:tcPr>
          <w:p w14:paraId="4367DC39"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0.3</w:t>
            </w:r>
          </w:p>
        </w:tc>
        <w:tc>
          <w:tcPr>
            <w:tcW w:w="1560" w:type="dxa"/>
            <w:tcBorders>
              <w:top w:val="nil"/>
              <w:left w:val="nil"/>
              <w:bottom w:val="nil"/>
              <w:right w:val="single" w:sz="8" w:space="0" w:color="auto"/>
            </w:tcBorders>
            <w:shd w:val="clear" w:color="auto" w:fill="auto"/>
            <w:noWrap/>
            <w:vAlign w:val="bottom"/>
            <w:hideMark/>
          </w:tcPr>
          <w:p w14:paraId="02784D67"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w:t>
            </w:r>
          </w:p>
        </w:tc>
      </w:tr>
      <w:tr w:rsidR="00C44004" w:rsidRPr="00C44004" w14:paraId="18D3FCB2" w14:textId="77777777" w:rsidTr="00D143A8">
        <w:trPr>
          <w:trHeight w:val="290"/>
          <w:trPrChange w:id="3006" w:author="Stefanie Lane" w:date="2023-02-06T12:39:00Z">
            <w:trPr>
              <w:trHeight w:val="290"/>
            </w:trPr>
          </w:trPrChange>
        </w:trPr>
        <w:tc>
          <w:tcPr>
            <w:tcW w:w="1311" w:type="dxa"/>
            <w:vMerge/>
            <w:tcBorders>
              <w:top w:val="nil"/>
              <w:left w:val="single" w:sz="8" w:space="0" w:color="auto"/>
              <w:bottom w:val="single" w:sz="8" w:space="0" w:color="000000"/>
              <w:right w:val="nil"/>
            </w:tcBorders>
            <w:vAlign w:val="center"/>
            <w:hideMark/>
            <w:tcPrChange w:id="3007" w:author="Stefanie Lane" w:date="2023-02-06T12:39:00Z">
              <w:tcPr>
                <w:tcW w:w="1311" w:type="dxa"/>
                <w:vMerge/>
                <w:tcBorders>
                  <w:top w:val="nil"/>
                  <w:left w:val="single" w:sz="8" w:space="0" w:color="auto"/>
                  <w:bottom w:val="single" w:sz="8" w:space="0" w:color="000000"/>
                  <w:right w:val="nil"/>
                </w:tcBorders>
                <w:vAlign w:val="center"/>
                <w:hideMark/>
              </w:tcPr>
            </w:tcPrChange>
          </w:tcPr>
          <w:p w14:paraId="56A9C764" w14:textId="77777777" w:rsidR="00C44004" w:rsidRPr="00C44004" w:rsidRDefault="00C44004" w:rsidP="00C44004">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Change w:id="3008" w:author="Stefanie Lane" w:date="2023-02-06T12:39:00Z">
              <w:tcPr>
                <w:tcW w:w="1279" w:type="dxa"/>
                <w:vMerge/>
                <w:tcBorders>
                  <w:top w:val="nil"/>
                  <w:left w:val="single" w:sz="8" w:space="0" w:color="auto"/>
                  <w:bottom w:val="single" w:sz="8" w:space="0" w:color="000000"/>
                  <w:right w:val="nil"/>
                </w:tcBorders>
                <w:vAlign w:val="center"/>
                <w:hideMark/>
              </w:tcPr>
            </w:tcPrChange>
          </w:tcPr>
          <w:p w14:paraId="4A531CD2" w14:textId="77777777" w:rsidR="00C44004" w:rsidRPr="00C44004" w:rsidRDefault="00C44004" w:rsidP="00C44004">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Change w:id="3009" w:author="Stefanie Lane" w:date="2023-02-06T12:39:00Z">
              <w:tcPr>
                <w:tcW w:w="3320" w:type="dxa"/>
                <w:tcBorders>
                  <w:top w:val="single" w:sz="4" w:space="0" w:color="auto"/>
                  <w:left w:val="nil"/>
                  <w:bottom w:val="single" w:sz="4" w:space="0" w:color="auto"/>
                  <w:right w:val="nil"/>
                </w:tcBorders>
                <w:shd w:val="clear" w:color="auto" w:fill="auto"/>
                <w:noWrap/>
                <w:vAlign w:val="bottom"/>
                <w:hideMark/>
              </w:tcPr>
            </w:tcPrChange>
          </w:tcPr>
          <w:p w14:paraId="718587CB" w14:textId="77777777" w:rsidR="00C44004" w:rsidRPr="00C44004" w:rsidRDefault="00C44004" w:rsidP="00C44004">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Juncus oxymeris</w:t>
            </w:r>
          </w:p>
        </w:tc>
        <w:tc>
          <w:tcPr>
            <w:tcW w:w="960" w:type="dxa"/>
            <w:tcBorders>
              <w:top w:val="single" w:sz="4" w:space="0" w:color="auto"/>
              <w:left w:val="nil"/>
              <w:bottom w:val="single" w:sz="4" w:space="0" w:color="auto"/>
              <w:right w:val="nil"/>
            </w:tcBorders>
            <w:shd w:val="clear" w:color="auto" w:fill="auto"/>
            <w:noWrap/>
            <w:vAlign w:val="bottom"/>
            <w:hideMark/>
            <w:tcPrChange w:id="3010" w:author="Stefanie Lane" w:date="2023-02-06T12:39:00Z">
              <w:tcPr>
                <w:tcW w:w="960" w:type="dxa"/>
                <w:tcBorders>
                  <w:top w:val="single" w:sz="4" w:space="0" w:color="auto"/>
                  <w:left w:val="nil"/>
                  <w:bottom w:val="single" w:sz="4" w:space="0" w:color="auto"/>
                  <w:right w:val="nil"/>
                </w:tcBorders>
                <w:shd w:val="clear" w:color="auto" w:fill="auto"/>
                <w:noWrap/>
                <w:vAlign w:val="bottom"/>
                <w:hideMark/>
              </w:tcPr>
            </w:tcPrChange>
          </w:tcPr>
          <w:p w14:paraId="2AB758FB"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960" w:type="dxa"/>
            <w:tcBorders>
              <w:top w:val="single" w:sz="4" w:space="0" w:color="auto"/>
              <w:left w:val="nil"/>
              <w:bottom w:val="single" w:sz="4" w:space="0" w:color="auto"/>
              <w:right w:val="nil"/>
            </w:tcBorders>
            <w:shd w:val="clear" w:color="auto" w:fill="auto"/>
            <w:noWrap/>
            <w:vAlign w:val="bottom"/>
            <w:hideMark/>
            <w:tcPrChange w:id="3011" w:author="Stefanie Lane" w:date="2023-02-06T12:39:00Z">
              <w:tcPr>
                <w:tcW w:w="960" w:type="dxa"/>
                <w:tcBorders>
                  <w:top w:val="single" w:sz="4" w:space="0" w:color="auto"/>
                  <w:left w:val="nil"/>
                  <w:bottom w:val="single" w:sz="4" w:space="0" w:color="auto"/>
                  <w:right w:val="nil"/>
                </w:tcBorders>
                <w:shd w:val="clear" w:color="auto" w:fill="auto"/>
                <w:noWrap/>
                <w:vAlign w:val="bottom"/>
                <w:hideMark/>
              </w:tcPr>
            </w:tcPrChange>
          </w:tcPr>
          <w:p w14:paraId="56DD4DC1"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960" w:type="dxa"/>
            <w:tcBorders>
              <w:top w:val="single" w:sz="4" w:space="0" w:color="auto"/>
              <w:left w:val="nil"/>
              <w:bottom w:val="single" w:sz="4" w:space="0" w:color="auto"/>
              <w:right w:val="nil"/>
            </w:tcBorders>
            <w:shd w:val="clear" w:color="auto" w:fill="auto"/>
            <w:noWrap/>
            <w:vAlign w:val="bottom"/>
            <w:hideMark/>
            <w:tcPrChange w:id="3012" w:author="Stefanie Lane" w:date="2023-02-06T12:39:00Z">
              <w:tcPr>
                <w:tcW w:w="960" w:type="dxa"/>
                <w:tcBorders>
                  <w:top w:val="single" w:sz="4" w:space="0" w:color="auto"/>
                  <w:left w:val="nil"/>
                  <w:bottom w:val="nil"/>
                  <w:right w:val="nil"/>
                </w:tcBorders>
                <w:shd w:val="clear" w:color="auto" w:fill="auto"/>
                <w:noWrap/>
                <w:vAlign w:val="bottom"/>
                <w:hideMark/>
              </w:tcPr>
            </w:tcPrChange>
          </w:tcPr>
          <w:p w14:paraId="02FCC447"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&lt; 0.1</w:t>
            </w:r>
          </w:p>
        </w:tc>
        <w:tc>
          <w:tcPr>
            <w:tcW w:w="1560" w:type="dxa"/>
            <w:tcBorders>
              <w:top w:val="single" w:sz="4" w:space="0" w:color="auto"/>
              <w:left w:val="nil"/>
              <w:bottom w:val="single" w:sz="4" w:space="0" w:color="auto"/>
              <w:right w:val="single" w:sz="8" w:space="0" w:color="auto"/>
            </w:tcBorders>
            <w:shd w:val="clear" w:color="auto" w:fill="auto"/>
            <w:noWrap/>
            <w:vAlign w:val="bottom"/>
            <w:hideMark/>
            <w:tcPrChange w:id="3013" w:author="Stefanie Lane" w:date="2023-02-06T12:39:00Z">
              <w:tcPr>
                <w:tcW w:w="1560" w:type="dxa"/>
                <w:tcBorders>
                  <w:top w:val="single" w:sz="4" w:space="0" w:color="auto"/>
                  <w:left w:val="nil"/>
                  <w:bottom w:val="single" w:sz="4" w:space="0" w:color="auto"/>
                  <w:right w:val="single" w:sz="8" w:space="0" w:color="auto"/>
                </w:tcBorders>
                <w:shd w:val="clear" w:color="auto" w:fill="auto"/>
                <w:noWrap/>
                <w:vAlign w:val="bottom"/>
                <w:hideMark/>
              </w:tcPr>
            </w:tcPrChange>
          </w:tcPr>
          <w:p w14:paraId="36027F22" w14:textId="77777777" w:rsidR="00C44004" w:rsidRPr="00C44004" w:rsidRDefault="00C44004" w:rsidP="00C44004">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w:t>
            </w:r>
          </w:p>
        </w:tc>
      </w:tr>
      <w:tr w:rsidR="00D143A8" w:rsidRPr="00C44004" w14:paraId="20E83D11" w14:textId="77777777" w:rsidTr="00D143A8">
        <w:trPr>
          <w:trHeight w:val="290"/>
          <w:ins w:id="3014" w:author="Stefanie Lane" w:date="2023-02-06T12:39:00Z"/>
          <w:trPrChange w:id="3015" w:author="Stefanie Lane" w:date="2023-02-06T12:39:00Z">
            <w:trPr>
              <w:trHeight w:val="290"/>
            </w:trPr>
          </w:trPrChange>
        </w:trPr>
        <w:tc>
          <w:tcPr>
            <w:tcW w:w="1311" w:type="dxa"/>
            <w:vMerge/>
            <w:tcBorders>
              <w:top w:val="nil"/>
              <w:left w:val="single" w:sz="8" w:space="0" w:color="auto"/>
              <w:bottom w:val="single" w:sz="8" w:space="0" w:color="000000"/>
              <w:right w:val="nil"/>
            </w:tcBorders>
            <w:vAlign w:val="center"/>
            <w:tcPrChange w:id="3016" w:author="Stefanie Lane" w:date="2023-02-06T12:39:00Z">
              <w:tcPr>
                <w:tcW w:w="1311" w:type="dxa"/>
                <w:vMerge/>
                <w:tcBorders>
                  <w:top w:val="nil"/>
                  <w:left w:val="single" w:sz="8" w:space="0" w:color="auto"/>
                  <w:bottom w:val="single" w:sz="8" w:space="0" w:color="000000"/>
                  <w:right w:val="nil"/>
                </w:tcBorders>
                <w:vAlign w:val="center"/>
              </w:tcPr>
            </w:tcPrChange>
          </w:tcPr>
          <w:p w14:paraId="018A226C" w14:textId="77777777" w:rsidR="00D143A8" w:rsidRPr="00C44004" w:rsidRDefault="00D143A8" w:rsidP="00D143A8">
            <w:pPr>
              <w:spacing w:after="0" w:line="240" w:lineRule="auto"/>
              <w:rPr>
                <w:ins w:id="3017" w:author="Stefanie Lane" w:date="2023-02-06T12:39:00Z"/>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tcPrChange w:id="3018" w:author="Stefanie Lane" w:date="2023-02-06T12:39:00Z">
              <w:tcPr>
                <w:tcW w:w="1279" w:type="dxa"/>
                <w:vMerge/>
                <w:tcBorders>
                  <w:top w:val="nil"/>
                  <w:left w:val="single" w:sz="8" w:space="0" w:color="auto"/>
                  <w:bottom w:val="single" w:sz="8" w:space="0" w:color="000000"/>
                  <w:right w:val="nil"/>
                </w:tcBorders>
                <w:vAlign w:val="center"/>
              </w:tcPr>
            </w:tcPrChange>
          </w:tcPr>
          <w:p w14:paraId="2B574A33" w14:textId="77777777" w:rsidR="00D143A8" w:rsidRPr="00C44004" w:rsidRDefault="00D143A8" w:rsidP="00D143A8">
            <w:pPr>
              <w:spacing w:after="0" w:line="240" w:lineRule="auto"/>
              <w:rPr>
                <w:ins w:id="3019" w:author="Stefanie Lane" w:date="2023-02-06T12:39:00Z"/>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tcPrChange w:id="3020" w:author="Stefanie Lane" w:date="2023-02-06T12:39:00Z">
              <w:tcPr>
                <w:tcW w:w="3320" w:type="dxa"/>
                <w:tcBorders>
                  <w:top w:val="nil"/>
                  <w:left w:val="nil"/>
                  <w:bottom w:val="nil"/>
                  <w:right w:val="nil"/>
                </w:tcBorders>
                <w:shd w:val="clear" w:color="auto" w:fill="auto"/>
                <w:noWrap/>
                <w:vAlign w:val="bottom"/>
              </w:tcPr>
            </w:tcPrChange>
          </w:tcPr>
          <w:p w14:paraId="4EC64C83" w14:textId="5FF24EDD" w:rsidR="00D143A8" w:rsidRPr="00C44004" w:rsidRDefault="00D143A8" w:rsidP="00D143A8">
            <w:pPr>
              <w:spacing w:after="0" w:line="240" w:lineRule="auto"/>
              <w:rPr>
                <w:ins w:id="3021" w:author="Stefanie Lane" w:date="2023-02-06T12:39:00Z"/>
                <w:rFonts w:ascii="Calibri" w:eastAsia="Times New Roman" w:hAnsi="Calibri" w:cs="Calibri"/>
                <w:i/>
                <w:iCs/>
                <w:color w:val="000000"/>
              </w:rPr>
            </w:pPr>
            <w:ins w:id="3022" w:author="Stefanie Lane" w:date="2023-02-06T12:39:00Z">
              <w:r>
                <w:rPr>
                  <w:rFonts w:ascii="Calibri" w:eastAsia="Times New Roman" w:hAnsi="Calibri" w:cs="Calibri"/>
                  <w:i/>
                  <w:iCs/>
                  <w:color w:val="000000"/>
                </w:rPr>
                <w:t>Mentha canadensis</w:t>
              </w:r>
              <w:commentRangeStart w:id="3023"/>
              <w:commentRangeEnd w:id="3023"/>
              <w:r>
                <w:rPr>
                  <w:rStyle w:val="CommentReference"/>
                </w:rPr>
                <w:commentReference w:id="3023"/>
              </w:r>
            </w:ins>
          </w:p>
        </w:tc>
        <w:tc>
          <w:tcPr>
            <w:tcW w:w="960" w:type="dxa"/>
            <w:tcBorders>
              <w:top w:val="single" w:sz="4" w:space="0" w:color="auto"/>
              <w:left w:val="nil"/>
              <w:bottom w:val="single" w:sz="4" w:space="0" w:color="auto"/>
              <w:right w:val="nil"/>
            </w:tcBorders>
            <w:shd w:val="clear" w:color="auto" w:fill="auto"/>
            <w:noWrap/>
            <w:vAlign w:val="bottom"/>
            <w:tcPrChange w:id="3024" w:author="Stefanie Lane" w:date="2023-02-06T12:39:00Z">
              <w:tcPr>
                <w:tcW w:w="960" w:type="dxa"/>
                <w:tcBorders>
                  <w:top w:val="nil"/>
                  <w:left w:val="nil"/>
                  <w:bottom w:val="nil"/>
                  <w:right w:val="nil"/>
                </w:tcBorders>
                <w:shd w:val="clear" w:color="auto" w:fill="auto"/>
                <w:noWrap/>
                <w:vAlign w:val="bottom"/>
              </w:tcPr>
            </w:tcPrChange>
          </w:tcPr>
          <w:p w14:paraId="28721598" w14:textId="38A4E09C" w:rsidR="00D143A8" w:rsidRPr="00C44004" w:rsidRDefault="00D143A8" w:rsidP="00D143A8">
            <w:pPr>
              <w:spacing w:after="0" w:line="240" w:lineRule="auto"/>
              <w:jc w:val="center"/>
              <w:rPr>
                <w:ins w:id="3025" w:author="Stefanie Lane" w:date="2023-02-06T12:39:00Z"/>
                <w:rFonts w:ascii="Calibri" w:eastAsia="Times New Roman" w:hAnsi="Calibri" w:cs="Calibri"/>
                <w:color w:val="000000"/>
              </w:rPr>
            </w:pPr>
            <w:ins w:id="3026" w:author="Stefanie Lane" w:date="2023-02-06T12:39:00Z">
              <w:r w:rsidRPr="00C44004">
                <w:rPr>
                  <w:rFonts w:ascii="Calibri" w:eastAsia="Times New Roman" w:hAnsi="Calibri" w:cs="Calibri"/>
                  <w:color w:val="000000"/>
                </w:rPr>
                <w:t>0.5</w:t>
              </w:r>
            </w:ins>
          </w:p>
        </w:tc>
        <w:tc>
          <w:tcPr>
            <w:tcW w:w="960" w:type="dxa"/>
            <w:tcBorders>
              <w:top w:val="single" w:sz="4" w:space="0" w:color="auto"/>
              <w:left w:val="nil"/>
              <w:bottom w:val="single" w:sz="4" w:space="0" w:color="auto"/>
              <w:right w:val="nil"/>
            </w:tcBorders>
            <w:shd w:val="clear" w:color="auto" w:fill="auto"/>
            <w:noWrap/>
            <w:vAlign w:val="bottom"/>
            <w:tcPrChange w:id="3027" w:author="Stefanie Lane" w:date="2023-02-06T12:39:00Z">
              <w:tcPr>
                <w:tcW w:w="960" w:type="dxa"/>
                <w:tcBorders>
                  <w:top w:val="nil"/>
                  <w:left w:val="nil"/>
                  <w:bottom w:val="nil"/>
                  <w:right w:val="nil"/>
                </w:tcBorders>
                <w:shd w:val="clear" w:color="auto" w:fill="auto"/>
                <w:noWrap/>
                <w:vAlign w:val="bottom"/>
              </w:tcPr>
            </w:tcPrChange>
          </w:tcPr>
          <w:p w14:paraId="3BB33BD7" w14:textId="28498ED3" w:rsidR="00D143A8" w:rsidRPr="00C44004" w:rsidRDefault="00D143A8" w:rsidP="00D143A8">
            <w:pPr>
              <w:spacing w:after="0" w:line="240" w:lineRule="auto"/>
              <w:jc w:val="center"/>
              <w:rPr>
                <w:ins w:id="3028" w:author="Stefanie Lane" w:date="2023-02-06T12:39:00Z"/>
                <w:rFonts w:ascii="Calibri" w:eastAsia="Times New Roman" w:hAnsi="Calibri" w:cs="Calibri"/>
                <w:color w:val="000000"/>
              </w:rPr>
            </w:pPr>
            <w:ins w:id="3029" w:author="Stefanie Lane" w:date="2023-02-06T12:39:00Z">
              <w:r w:rsidRPr="00C44004">
                <w:rPr>
                  <w:rFonts w:ascii="Calibri" w:eastAsia="Times New Roman" w:hAnsi="Calibri" w:cs="Calibri"/>
                  <w:color w:val="000000"/>
                </w:rPr>
                <w:t> </w:t>
              </w:r>
            </w:ins>
          </w:p>
        </w:tc>
        <w:tc>
          <w:tcPr>
            <w:tcW w:w="960" w:type="dxa"/>
            <w:tcBorders>
              <w:top w:val="single" w:sz="4" w:space="0" w:color="auto"/>
              <w:left w:val="nil"/>
              <w:bottom w:val="single" w:sz="4" w:space="0" w:color="auto"/>
              <w:right w:val="nil"/>
            </w:tcBorders>
            <w:shd w:val="clear" w:color="auto" w:fill="auto"/>
            <w:noWrap/>
            <w:vAlign w:val="bottom"/>
            <w:tcPrChange w:id="3030" w:author="Stefanie Lane" w:date="2023-02-06T12:39:00Z">
              <w:tcPr>
                <w:tcW w:w="960" w:type="dxa"/>
                <w:tcBorders>
                  <w:top w:val="single" w:sz="4" w:space="0" w:color="auto"/>
                  <w:left w:val="nil"/>
                  <w:bottom w:val="nil"/>
                  <w:right w:val="nil"/>
                </w:tcBorders>
                <w:shd w:val="clear" w:color="auto" w:fill="auto"/>
                <w:noWrap/>
                <w:vAlign w:val="bottom"/>
              </w:tcPr>
            </w:tcPrChange>
          </w:tcPr>
          <w:p w14:paraId="660B75DA" w14:textId="28F8F970" w:rsidR="00D143A8" w:rsidRPr="00C44004" w:rsidRDefault="00D143A8" w:rsidP="00D143A8">
            <w:pPr>
              <w:spacing w:after="0" w:line="240" w:lineRule="auto"/>
              <w:jc w:val="center"/>
              <w:rPr>
                <w:ins w:id="3031" w:author="Stefanie Lane" w:date="2023-02-06T12:39:00Z"/>
                <w:rFonts w:ascii="Calibri" w:eastAsia="Times New Roman" w:hAnsi="Calibri" w:cs="Calibri"/>
                <w:color w:val="000000"/>
              </w:rPr>
            </w:pPr>
            <w:ins w:id="3032" w:author="Stefanie Lane" w:date="2023-02-06T12:39:00Z">
              <w:r w:rsidRPr="00C44004">
                <w:rPr>
                  <w:rFonts w:ascii="Calibri" w:eastAsia="Times New Roman" w:hAnsi="Calibri" w:cs="Calibri"/>
                  <w:color w:val="000000"/>
                </w:rPr>
                <w:t>&lt; 0.1</w:t>
              </w:r>
            </w:ins>
          </w:p>
        </w:tc>
        <w:tc>
          <w:tcPr>
            <w:tcW w:w="1560" w:type="dxa"/>
            <w:tcBorders>
              <w:top w:val="single" w:sz="4" w:space="0" w:color="auto"/>
              <w:left w:val="nil"/>
              <w:bottom w:val="single" w:sz="4" w:space="0" w:color="auto"/>
              <w:right w:val="single" w:sz="8" w:space="0" w:color="auto"/>
            </w:tcBorders>
            <w:shd w:val="clear" w:color="auto" w:fill="auto"/>
            <w:noWrap/>
            <w:vAlign w:val="bottom"/>
            <w:tcPrChange w:id="3033" w:author="Stefanie Lane" w:date="2023-02-06T12:39:00Z">
              <w:tcPr>
                <w:tcW w:w="1560" w:type="dxa"/>
                <w:tcBorders>
                  <w:top w:val="nil"/>
                  <w:left w:val="nil"/>
                  <w:bottom w:val="nil"/>
                  <w:right w:val="single" w:sz="8" w:space="0" w:color="auto"/>
                </w:tcBorders>
                <w:shd w:val="clear" w:color="auto" w:fill="auto"/>
                <w:noWrap/>
                <w:vAlign w:val="bottom"/>
              </w:tcPr>
            </w:tcPrChange>
          </w:tcPr>
          <w:p w14:paraId="60B528B9" w14:textId="72860DC8" w:rsidR="00D143A8" w:rsidRPr="00C44004" w:rsidRDefault="00D143A8" w:rsidP="00D143A8">
            <w:pPr>
              <w:spacing w:after="0" w:line="240" w:lineRule="auto"/>
              <w:jc w:val="center"/>
              <w:rPr>
                <w:ins w:id="3034" w:author="Stefanie Lane" w:date="2023-02-06T12:39:00Z"/>
                <w:rFonts w:ascii="Calibri" w:eastAsia="Times New Roman" w:hAnsi="Calibri" w:cs="Calibri"/>
                <w:color w:val="000000"/>
              </w:rPr>
            </w:pPr>
            <w:ins w:id="3035" w:author="Stefanie Lane" w:date="2023-02-06T12:39:00Z">
              <w:r w:rsidRPr="00C44004">
                <w:rPr>
                  <w:rFonts w:ascii="Calibri" w:eastAsia="Times New Roman" w:hAnsi="Calibri" w:cs="Calibri"/>
                  <w:color w:val="000000"/>
                </w:rPr>
                <w:t>-</w:t>
              </w:r>
            </w:ins>
          </w:p>
        </w:tc>
      </w:tr>
      <w:tr w:rsidR="00D143A8" w:rsidRPr="00C44004" w14:paraId="2F7947BF" w14:textId="77777777" w:rsidTr="00D143A8">
        <w:trPr>
          <w:trHeight w:val="290"/>
          <w:trPrChange w:id="3036" w:author="Stefanie Lane" w:date="2023-02-06T12:39:00Z">
            <w:trPr>
              <w:trHeight w:val="290"/>
            </w:trPr>
          </w:trPrChange>
        </w:trPr>
        <w:tc>
          <w:tcPr>
            <w:tcW w:w="1311" w:type="dxa"/>
            <w:vMerge/>
            <w:tcBorders>
              <w:top w:val="nil"/>
              <w:left w:val="single" w:sz="8" w:space="0" w:color="auto"/>
              <w:bottom w:val="single" w:sz="8" w:space="0" w:color="000000"/>
              <w:right w:val="nil"/>
            </w:tcBorders>
            <w:vAlign w:val="center"/>
            <w:hideMark/>
            <w:tcPrChange w:id="3037" w:author="Stefanie Lane" w:date="2023-02-06T12:39:00Z">
              <w:tcPr>
                <w:tcW w:w="1311" w:type="dxa"/>
                <w:vMerge/>
                <w:tcBorders>
                  <w:top w:val="nil"/>
                  <w:left w:val="single" w:sz="8" w:space="0" w:color="auto"/>
                  <w:bottom w:val="single" w:sz="8" w:space="0" w:color="000000"/>
                  <w:right w:val="nil"/>
                </w:tcBorders>
                <w:vAlign w:val="center"/>
                <w:hideMark/>
              </w:tcPr>
            </w:tcPrChange>
          </w:tcPr>
          <w:p w14:paraId="1791EBC5"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Change w:id="3038" w:author="Stefanie Lane" w:date="2023-02-06T12:39:00Z">
              <w:tcPr>
                <w:tcW w:w="1279" w:type="dxa"/>
                <w:vMerge/>
                <w:tcBorders>
                  <w:top w:val="nil"/>
                  <w:left w:val="single" w:sz="8" w:space="0" w:color="auto"/>
                  <w:bottom w:val="single" w:sz="8" w:space="0" w:color="000000"/>
                  <w:right w:val="nil"/>
                </w:tcBorders>
                <w:vAlign w:val="center"/>
                <w:hideMark/>
              </w:tcPr>
            </w:tcPrChange>
          </w:tcPr>
          <w:p w14:paraId="540E9365"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single" w:sz="4" w:space="0" w:color="auto"/>
              <w:left w:val="nil"/>
              <w:bottom w:val="nil"/>
              <w:right w:val="nil"/>
            </w:tcBorders>
            <w:shd w:val="clear" w:color="auto" w:fill="auto"/>
            <w:noWrap/>
            <w:vAlign w:val="bottom"/>
            <w:hideMark/>
            <w:tcPrChange w:id="3039" w:author="Stefanie Lane" w:date="2023-02-06T12:39:00Z">
              <w:tcPr>
                <w:tcW w:w="3320" w:type="dxa"/>
                <w:tcBorders>
                  <w:top w:val="nil"/>
                  <w:left w:val="nil"/>
                  <w:bottom w:val="nil"/>
                  <w:right w:val="nil"/>
                </w:tcBorders>
                <w:shd w:val="clear" w:color="auto" w:fill="auto"/>
                <w:noWrap/>
                <w:vAlign w:val="bottom"/>
                <w:hideMark/>
              </w:tcPr>
            </w:tcPrChange>
          </w:tcPr>
          <w:p w14:paraId="4E3977B0"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Platanthera dilatata</w:t>
            </w:r>
          </w:p>
        </w:tc>
        <w:tc>
          <w:tcPr>
            <w:tcW w:w="960" w:type="dxa"/>
            <w:tcBorders>
              <w:top w:val="single" w:sz="4" w:space="0" w:color="auto"/>
              <w:left w:val="nil"/>
              <w:bottom w:val="nil"/>
              <w:right w:val="nil"/>
            </w:tcBorders>
            <w:shd w:val="clear" w:color="auto" w:fill="auto"/>
            <w:noWrap/>
            <w:vAlign w:val="bottom"/>
            <w:hideMark/>
            <w:tcPrChange w:id="3040" w:author="Stefanie Lane" w:date="2023-02-06T12:39:00Z">
              <w:tcPr>
                <w:tcW w:w="960" w:type="dxa"/>
                <w:tcBorders>
                  <w:top w:val="nil"/>
                  <w:left w:val="nil"/>
                  <w:bottom w:val="nil"/>
                  <w:right w:val="nil"/>
                </w:tcBorders>
                <w:shd w:val="clear" w:color="auto" w:fill="auto"/>
                <w:noWrap/>
                <w:vAlign w:val="bottom"/>
                <w:hideMark/>
              </w:tcPr>
            </w:tcPrChange>
          </w:tcPr>
          <w:p w14:paraId="0DB1674B"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960" w:type="dxa"/>
            <w:tcBorders>
              <w:top w:val="single" w:sz="4" w:space="0" w:color="auto"/>
              <w:left w:val="nil"/>
              <w:bottom w:val="nil"/>
              <w:right w:val="nil"/>
            </w:tcBorders>
            <w:shd w:val="clear" w:color="auto" w:fill="auto"/>
            <w:noWrap/>
            <w:vAlign w:val="bottom"/>
            <w:hideMark/>
            <w:tcPrChange w:id="3041" w:author="Stefanie Lane" w:date="2023-02-06T12:39:00Z">
              <w:tcPr>
                <w:tcW w:w="960" w:type="dxa"/>
                <w:tcBorders>
                  <w:top w:val="nil"/>
                  <w:left w:val="nil"/>
                  <w:bottom w:val="nil"/>
                  <w:right w:val="nil"/>
                </w:tcBorders>
                <w:shd w:val="clear" w:color="auto" w:fill="auto"/>
                <w:noWrap/>
                <w:vAlign w:val="bottom"/>
                <w:hideMark/>
              </w:tcPr>
            </w:tcPrChange>
          </w:tcPr>
          <w:p w14:paraId="69D45F3E"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960" w:type="dxa"/>
            <w:tcBorders>
              <w:top w:val="single" w:sz="4" w:space="0" w:color="auto"/>
              <w:left w:val="nil"/>
              <w:bottom w:val="nil"/>
              <w:right w:val="nil"/>
            </w:tcBorders>
            <w:shd w:val="clear" w:color="auto" w:fill="auto"/>
            <w:noWrap/>
            <w:vAlign w:val="bottom"/>
            <w:hideMark/>
            <w:tcPrChange w:id="3042" w:author="Stefanie Lane" w:date="2023-02-06T12:39:00Z">
              <w:tcPr>
                <w:tcW w:w="960" w:type="dxa"/>
                <w:tcBorders>
                  <w:top w:val="single" w:sz="4" w:space="0" w:color="auto"/>
                  <w:left w:val="nil"/>
                  <w:bottom w:val="nil"/>
                  <w:right w:val="nil"/>
                </w:tcBorders>
                <w:shd w:val="clear" w:color="auto" w:fill="auto"/>
                <w:noWrap/>
                <w:vAlign w:val="bottom"/>
                <w:hideMark/>
              </w:tcPr>
            </w:tcPrChange>
          </w:tcPr>
          <w:p w14:paraId="1356B3CE"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&lt; 0.1</w:t>
            </w:r>
          </w:p>
        </w:tc>
        <w:tc>
          <w:tcPr>
            <w:tcW w:w="1560" w:type="dxa"/>
            <w:tcBorders>
              <w:top w:val="single" w:sz="4" w:space="0" w:color="auto"/>
              <w:left w:val="nil"/>
              <w:bottom w:val="nil"/>
              <w:right w:val="single" w:sz="8" w:space="0" w:color="auto"/>
            </w:tcBorders>
            <w:shd w:val="clear" w:color="auto" w:fill="auto"/>
            <w:noWrap/>
            <w:vAlign w:val="bottom"/>
            <w:hideMark/>
            <w:tcPrChange w:id="3043" w:author="Stefanie Lane" w:date="2023-02-06T12:39:00Z">
              <w:tcPr>
                <w:tcW w:w="1560" w:type="dxa"/>
                <w:tcBorders>
                  <w:top w:val="nil"/>
                  <w:left w:val="nil"/>
                  <w:bottom w:val="nil"/>
                  <w:right w:val="single" w:sz="8" w:space="0" w:color="auto"/>
                </w:tcBorders>
                <w:shd w:val="clear" w:color="auto" w:fill="auto"/>
                <w:noWrap/>
                <w:vAlign w:val="bottom"/>
                <w:hideMark/>
              </w:tcPr>
            </w:tcPrChange>
          </w:tcPr>
          <w:p w14:paraId="003C96FE"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w:t>
            </w:r>
          </w:p>
        </w:tc>
      </w:tr>
      <w:tr w:rsidR="00D143A8" w:rsidRPr="00C44004" w14:paraId="211F0BA9"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5AC22A13"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65D51243"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3A2A7BBE"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Menyanthes trifoliata</w:t>
            </w:r>
          </w:p>
        </w:tc>
        <w:tc>
          <w:tcPr>
            <w:tcW w:w="960" w:type="dxa"/>
            <w:tcBorders>
              <w:top w:val="single" w:sz="4" w:space="0" w:color="auto"/>
              <w:left w:val="nil"/>
              <w:bottom w:val="single" w:sz="4" w:space="0" w:color="auto"/>
              <w:right w:val="nil"/>
            </w:tcBorders>
            <w:shd w:val="clear" w:color="auto" w:fill="auto"/>
            <w:noWrap/>
            <w:vAlign w:val="bottom"/>
            <w:hideMark/>
          </w:tcPr>
          <w:p w14:paraId="0AD9F4FA"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3.8</w:t>
            </w:r>
          </w:p>
        </w:tc>
        <w:tc>
          <w:tcPr>
            <w:tcW w:w="960" w:type="dxa"/>
            <w:tcBorders>
              <w:top w:val="single" w:sz="4" w:space="0" w:color="auto"/>
              <w:left w:val="nil"/>
              <w:bottom w:val="single" w:sz="4" w:space="0" w:color="auto"/>
              <w:right w:val="nil"/>
            </w:tcBorders>
            <w:shd w:val="clear" w:color="auto" w:fill="auto"/>
            <w:noWrap/>
            <w:vAlign w:val="bottom"/>
            <w:hideMark/>
          </w:tcPr>
          <w:p w14:paraId="6697E333"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3.1</w:t>
            </w:r>
          </w:p>
        </w:tc>
        <w:tc>
          <w:tcPr>
            <w:tcW w:w="960" w:type="dxa"/>
            <w:tcBorders>
              <w:top w:val="single" w:sz="4" w:space="0" w:color="auto"/>
              <w:left w:val="nil"/>
              <w:bottom w:val="single" w:sz="4" w:space="0" w:color="auto"/>
              <w:right w:val="nil"/>
            </w:tcBorders>
            <w:shd w:val="clear" w:color="auto" w:fill="auto"/>
            <w:noWrap/>
            <w:vAlign w:val="bottom"/>
            <w:hideMark/>
          </w:tcPr>
          <w:p w14:paraId="6BF40732"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3.0</w:t>
            </w:r>
          </w:p>
        </w:tc>
        <w:tc>
          <w:tcPr>
            <w:tcW w:w="1560" w:type="dxa"/>
            <w:tcBorders>
              <w:top w:val="single" w:sz="4" w:space="0" w:color="auto"/>
              <w:left w:val="nil"/>
              <w:bottom w:val="single" w:sz="4" w:space="0" w:color="auto"/>
              <w:right w:val="single" w:sz="8" w:space="0" w:color="auto"/>
            </w:tcBorders>
            <w:shd w:val="clear" w:color="auto" w:fill="auto"/>
            <w:noWrap/>
            <w:vAlign w:val="bottom"/>
            <w:hideMark/>
          </w:tcPr>
          <w:p w14:paraId="0BC50A0B"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w:t>
            </w:r>
          </w:p>
        </w:tc>
      </w:tr>
      <w:tr w:rsidR="00D143A8" w:rsidRPr="00C44004" w14:paraId="0927FEEF"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3F0F06B2"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3E80AC43"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695D58C2"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Lysimachia thyrsiflora</w:t>
            </w:r>
          </w:p>
        </w:tc>
        <w:tc>
          <w:tcPr>
            <w:tcW w:w="960" w:type="dxa"/>
            <w:tcBorders>
              <w:top w:val="nil"/>
              <w:left w:val="nil"/>
              <w:bottom w:val="nil"/>
              <w:right w:val="nil"/>
            </w:tcBorders>
            <w:shd w:val="clear" w:color="auto" w:fill="auto"/>
            <w:noWrap/>
            <w:vAlign w:val="bottom"/>
            <w:hideMark/>
          </w:tcPr>
          <w:p w14:paraId="3D230330"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0.5</w:t>
            </w:r>
          </w:p>
        </w:tc>
        <w:tc>
          <w:tcPr>
            <w:tcW w:w="960" w:type="dxa"/>
            <w:tcBorders>
              <w:top w:val="nil"/>
              <w:left w:val="nil"/>
              <w:bottom w:val="nil"/>
              <w:right w:val="nil"/>
            </w:tcBorders>
            <w:shd w:val="clear" w:color="auto" w:fill="auto"/>
            <w:noWrap/>
            <w:vAlign w:val="bottom"/>
            <w:hideMark/>
          </w:tcPr>
          <w:p w14:paraId="033E13D2"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0.2</w:t>
            </w:r>
          </w:p>
        </w:tc>
        <w:tc>
          <w:tcPr>
            <w:tcW w:w="960" w:type="dxa"/>
            <w:tcBorders>
              <w:top w:val="nil"/>
              <w:left w:val="nil"/>
              <w:bottom w:val="nil"/>
              <w:right w:val="nil"/>
            </w:tcBorders>
            <w:shd w:val="clear" w:color="auto" w:fill="auto"/>
            <w:noWrap/>
            <w:vAlign w:val="bottom"/>
            <w:hideMark/>
          </w:tcPr>
          <w:p w14:paraId="7F8B086C"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0.6</w:t>
            </w:r>
          </w:p>
        </w:tc>
        <w:tc>
          <w:tcPr>
            <w:tcW w:w="1560" w:type="dxa"/>
            <w:tcBorders>
              <w:top w:val="nil"/>
              <w:left w:val="nil"/>
              <w:bottom w:val="nil"/>
              <w:right w:val="single" w:sz="8" w:space="0" w:color="auto"/>
            </w:tcBorders>
            <w:shd w:val="clear" w:color="auto" w:fill="auto"/>
            <w:noWrap/>
            <w:vAlign w:val="bottom"/>
            <w:hideMark/>
          </w:tcPr>
          <w:p w14:paraId="13CF0CBA"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w:t>
            </w:r>
          </w:p>
        </w:tc>
      </w:tr>
      <w:tr w:rsidR="00D143A8" w:rsidRPr="00C44004" w14:paraId="1DF4881D"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5E6BD59D"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69EECA1D"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08CCB1D3"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Juncus articulatus</w:t>
            </w:r>
          </w:p>
        </w:tc>
        <w:tc>
          <w:tcPr>
            <w:tcW w:w="960" w:type="dxa"/>
            <w:tcBorders>
              <w:top w:val="single" w:sz="4" w:space="0" w:color="auto"/>
              <w:left w:val="nil"/>
              <w:bottom w:val="single" w:sz="4" w:space="0" w:color="auto"/>
              <w:right w:val="nil"/>
            </w:tcBorders>
            <w:shd w:val="clear" w:color="auto" w:fill="auto"/>
            <w:noWrap/>
            <w:vAlign w:val="bottom"/>
            <w:hideMark/>
          </w:tcPr>
          <w:p w14:paraId="2FCEA5B9"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0.3</w:t>
            </w:r>
          </w:p>
        </w:tc>
        <w:tc>
          <w:tcPr>
            <w:tcW w:w="960" w:type="dxa"/>
            <w:tcBorders>
              <w:top w:val="single" w:sz="4" w:space="0" w:color="auto"/>
              <w:left w:val="nil"/>
              <w:bottom w:val="single" w:sz="4" w:space="0" w:color="auto"/>
              <w:right w:val="nil"/>
            </w:tcBorders>
            <w:shd w:val="clear" w:color="auto" w:fill="auto"/>
            <w:noWrap/>
            <w:vAlign w:val="bottom"/>
            <w:hideMark/>
          </w:tcPr>
          <w:p w14:paraId="25B87B48"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0.4</w:t>
            </w:r>
          </w:p>
        </w:tc>
        <w:tc>
          <w:tcPr>
            <w:tcW w:w="960" w:type="dxa"/>
            <w:tcBorders>
              <w:top w:val="single" w:sz="4" w:space="0" w:color="auto"/>
              <w:left w:val="nil"/>
              <w:bottom w:val="single" w:sz="4" w:space="0" w:color="auto"/>
              <w:right w:val="nil"/>
            </w:tcBorders>
            <w:shd w:val="clear" w:color="auto" w:fill="auto"/>
            <w:noWrap/>
            <w:vAlign w:val="bottom"/>
            <w:hideMark/>
          </w:tcPr>
          <w:p w14:paraId="315E412A"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0.3</w:t>
            </w:r>
          </w:p>
        </w:tc>
        <w:tc>
          <w:tcPr>
            <w:tcW w:w="1560" w:type="dxa"/>
            <w:tcBorders>
              <w:top w:val="single" w:sz="4" w:space="0" w:color="auto"/>
              <w:left w:val="nil"/>
              <w:bottom w:val="single" w:sz="4" w:space="0" w:color="auto"/>
              <w:right w:val="single" w:sz="8" w:space="0" w:color="auto"/>
            </w:tcBorders>
            <w:shd w:val="clear" w:color="auto" w:fill="auto"/>
            <w:noWrap/>
            <w:vAlign w:val="bottom"/>
            <w:hideMark/>
          </w:tcPr>
          <w:p w14:paraId="07F6B118"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w:t>
            </w:r>
          </w:p>
        </w:tc>
      </w:tr>
      <w:tr w:rsidR="00D143A8" w:rsidRPr="00C44004" w14:paraId="43C6A2F7"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49168252"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7F92700F"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2FE1DB59"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Sidalcea hendersonii</w:t>
            </w:r>
          </w:p>
        </w:tc>
        <w:tc>
          <w:tcPr>
            <w:tcW w:w="960" w:type="dxa"/>
            <w:tcBorders>
              <w:top w:val="nil"/>
              <w:left w:val="nil"/>
              <w:bottom w:val="nil"/>
              <w:right w:val="nil"/>
            </w:tcBorders>
            <w:shd w:val="clear" w:color="auto" w:fill="auto"/>
            <w:noWrap/>
            <w:vAlign w:val="bottom"/>
            <w:hideMark/>
          </w:tcPr>
          <w:p w14:paraId="06A8AE64"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960" w:type="dxa"/>
            <w:tcBorders>
              <w:top w:val="nil"/>
              <w:left w:val="nil"/>
              <w:bottom w:val="nil"/>
              <w:right w:val="nil"/>
            </w:tcBorders>
            <w:shd w:val="clear" w:color="auto" w:fill="auto"/>
            <w:noWrap/>
            <w:vAlign w:val="bottom"/>
            <w:hideMark/>
          </w:tcPr>
          <w:p w14:paraId="1036E9A1" w14:textId="77777777" w:rsidR="00D143A8" w:rsidRPr="00C44004" w:rsidRDefault="00D143A8" w:rsidP="00D143A8">
            <w:pPr>
              <w:spacing w:after="0" w:line="240" w:lineRule="auto"/>
              <w:jc w:val="center"/>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14:paraId="25AD7AEA"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1560" w:type="dxa"/>
            <w:tcBorders>
              <w:top w:val="nil"/>
              <w:left w:val="nil"/>
              <w:bottom w:val="nil"/>
              <w:right w:val="single" w:sz="8" w:space="0" w:color="auto"/>
            </w:tcBorders>
            <w:shd w:val="clear" w:color="auto" w:fill="auto"/>
            <w:noWrap/>
            <w:vAlign w:val="bottom"/>
            <w:hideMark/>
          </w:tcPr>
          <w:p w14:paraId="0B512A0B"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w:t>
            </w:r>
          </w:p>
        </w:tc>
      </w:tr>
      <w:tr w:rsidR="00D143A8" w:rsidRPr="00C44004" w14:paraId="4B0E218C"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3666B5B2"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1D5550F2"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6D0F213D"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Carex lyngbyei</w:t>
            </w:r>
          </w:p>
        </w:tc>
        <w:tc>
          <w:tcPr>
            <w:tcW w:w="960" w:type="dxa"/>
            <w:tcBorders>
              <w:top w:val="single" w:sz="4" w:space="0" w:color="auto"/>
              <w:left w:val="nil"/>
              <w:bottom w:val="single" w:sz="4" w:space="0" w:color="auto"/>
              <w:right w:val="nil"/>
            </w:tcBorders>
            <w:shd w:val="clear" w:color="auto" w:fill="auto"/>
            <w:noWrap/>
            <w:vAlign w:val="bottom"/>
            <w:hideMark/>
          </w:tcPr>
          <w:p w14:paraId="787B0C61"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0.5</w:t>
            </w:r>
          </w:p>
        </w:tc>
        <w:tc>
          <w:tcPr>
            <w:tcW w:w="960" w:type="dxa"/>
            <w:tcBorders>
              <w:top w:val="single" w:sz="4" w:space="0" w:color="auto"/>
              <w:left w:val="nil"/>
              <w:bottom w:val="single" w:sz="4" w:space="0" w:color="auto"/>
              <w:right w:val="nil"/>
            </w:tcBorders>
            <w:shd w:val="clear" w:color="auto" w:fill="auto"/>
            <w:noWrap/>
            <w:vAlign w:val="bottom"/>
            <w:hideMark/>
          </w:tcPr>
          <w:p w14:paraId="2396E2BF"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0.3</w:t>
            </w:r>
          </w:p>
        </w:tc>
        <w:tc>
          <w:tcPr>
            <w:tcW w:w="960" w:type="dxa"/>
            <w:tcBorders>
              <w:top w:val="single" w:sz="4" w:space="0" w:color="auto"/>
              <w:left w:val="nil"/>
              <w:bottom w:val="single" w:sz="4" w:space="0" w:color="auto"/>
              <w:right w:val="nil"/>
            </w:tcBorders>
            <w:shd w:val="clear" w:color="auto" w:fill="auto"/>
            <w:noWrap/>
            <w:vAlign w:val="bottom"/>
            <w:hideMark/>
          </w:tcPr>
          <w:p w14:paraId="6E857673"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1.0</w:t>
            </w:r>
          </w:p>
        </w:tc>
        <w:tc>
          <w:tcPr>
            <w:tcW w:w="1560" w:type="dxa"/>
            <w:tcBorders>
              <w:top w:val="single" w:sz="4" w:space="0" w:color="auto"/>
              <w:left w:val="nil"/>
              <w:bottom w:val="single" w:sz="4" w:space="0" w:color="auto"/>
              <w:right w:val="single" w:sz="8" w:space="0" w:color="auto"/>
            </w:tcBorders>
            <w:shd w:val="clear" w:color="auto" w:fill="auto"/>
            <w:noWrap/>
            <w:vAlign w:val="bottom"/>
            <w:hideMark/>
          </w:tcPr>
          <w:p w14:paraId="111E1B68"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w:t>
            </w:r>
          </w:p>
        </w:tc>
      </w:tr>
      <w:tr w:rsidR="00D143A8" w:rsidRPr="00C44004" w14:paraId="12A46F58"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7829DD9C"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79279D22"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7FC41E1B"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Rumex occidentalis</w:t>
            </w:r>
          </w:p>
        </w:tc>
        <w:tc>
          <w:tcPr>
            <w:tcW w:w="960" w:type="dxa"/>
            <w:tcBorders>
              <w:top w:val="nil"/>
              <w:left w:val="nil"/>
              <w:bottom w:val="nil"/>
              <w:right w:val="nil"/>
            </w:tcBorders>
            <w:shd w:val="clear" w:color="auto" w:fill="auto"/>
            <w:noWrap/>
            <w:vAlign w:val="bottom"/>
            <w:hideMark/>
          </w:tcPr>
          <w:p w14:paraId="21C3DC49"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960" w:type="dxa"/>
            <w:tcBorders>
              <w:top w:val="nil"/>
              <w:left w:val="nil"/>
              <w:bottom w:val="nil"/>
              <w:right w:val="nil"/>
            </w:tcBorders>
            <w:shd w:val="clear" w:color="auto" w:fill="auto"/>
            <w:noWrap/>
            <w:vAlign w:val="bottom"/>
            <w:hideMark/>
          </w:tcPr>
          <w:p w14:paraId="71E69457"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960" w:type="dxa"/>
            <w:tcBorders>
              <w:top w:val="nil"/>
              <w:left w:val="nil"/>
              <w:bottom w:val="nil"/>
              <w:right w:val="nil"/>
            </w:tcBorders>
            <w:shd w:val="clear" w:color="auto" w:fill="auto"/>
            <w:noWrap/>
            <w:vAlign w:val="bottom"/>
            <w:hideMark/>
          </w:tcPr>
          <w:p w14:paraId="35D5B3CF"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1560" w:type="dxa"/>
            <w:tcBorders>
              <w:top w:val="nil"/>
              <w:left w:val="nil"/>
              <w:bottom w:val="nil"/>
              <w:right w:val="single" w:sz="8" w:space="0" w:color="auto"/>
            </w:tcBorders>
            <w:shd w:val="clear" w:color="auto" w:fill="auto"/>
            <w:noWrap/>
            <w:vAlign w:val="bottom"/>
            <w:hideMark/>
          </w:tcPr>
          <w:p w14:paraId="625FDCBF"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w:t>
            </w:r>
          </w:p>
        </w:tc>
      </w:tr>
      <w:tr w:rsidR="00D143A8" w:rsidRPr="00C44004" w14:paraId="6CFE8C9B"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49504248"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270BB0A7"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0684D11C"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Potentilla anserina-pacifica</w:t>
            </w:r>
          </w:p>
        </w:tc>
        <w:tc>
          <w:tcPr>
            <w:tcW w:w="960" w:type="dxa"/>
            <w:tcBorders>
              <w:top w:val="single" w:sz="4" w:space="0" w:color="auto"/>
              <w:left w:val="nil"/>
              <w:bottom w:val="single" w:sz="4" w:space="0" w:color="auto"/>
              <w:right w:val="nil"/>
            </w:tcBorders>
            <w:shd w:val="clear" w:color="auto" w:fill="auto"/>
            <w:noWrap/>
            <w:vAlign w:val="bottom"/>
            <w:hideMark/>
          </w:tcPr>
          <w:p w14:paraId="3056DBDD"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0.3</w:t>
            </w:r>
          </w:p>
        </w:tc>
        <w:tc>
          <w:tcPr>
            <w:tcW w:w="960" w:type="dxa"/>
            <w:tcBorders>
              <w:top w:val="single" w:sz="4" w:space="0" w:color="auto"/>
              <w:left w:val="nil"/>
              <w:bottom w:val="single" w:sz="4" w:space="0" w:color="auto"/>
              <w:right w:val="nil"/>
            </w:tcBorders>
            <w:shd w:val="clear" w:color="auto" w:fill="auto"/>
            <w:noWrap/>
            <w:vAlign w:val="bottom"/>
            <w:hideMark/>
          </w:tcPr>
          <w:p w14:paraId="0F3D8C13"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1.0</w:t>
            </w:r>
          </w:p>
        </w:tc>
        <w:tc>
          <w:tcPr>
            <w:tcW w:w="960" w:type="dxa"/>
            <w:tcBorders>
              <w:top w:val="single" w:sz="4" w:space="0" w:color="auto"/>
              <w:left w:val="nil"/>
              <w:bottom w:val="single" w:sz="4" w:space="0" w:color="auto"/>
              <w:right w:val="nil"/>
            </w:tcBorders>
            <w:shd w:val="clear" w:color="auto" w:fill="auto"/>
            <w:noWrap/>
            <w:vAlign w:val="bottom"/>
            <w:hideMark/>
          </w:tcPr>
          <w:p w14:paraId="47335FC3"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1.1</w:t>
            </w:r>
          </w:p>
        </w:tc>
        <w:tc>
          <w:tcPr>
            <w:tcW w:w="1560" w:type="dxa"/>
            <w:tcBorders>
              <w:top w:val="single" w:sz="4" w:space="0" w:color="auto"/>
              <w:left w:val="nil"/>
              <w:bottom w:val="single" w:sz="4" w:space="0" w:color="auto"/>
              <w:right w:val="single" w:sz="8" w:space="0" w:color="auto"/>
            </w:tcBorders>
            <w:shd w:val="clear" w:color="auto" w:fill="auto"/>
            <w:noWrap/>
            <w:vAlign w:val="bottom"/>
            <w:hideMark/>
          </w:tcPr>
          <w:p w14:paraId="18ED91C9"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w:t>
            </w:r>
          </w:p>
        </w:tc>
      </w:tr>
      <w:tr w:rsidR="00D143A8" w:rsidRPr="00C44004" w14:paraId="54CF4070"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7C65062C"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4AAACD88"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159BA483"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Equisetum arvense</w:t>
            </w:r>
          </w:p>
        </w:tc>
        <w:tc>
          <w:tcPr>
            <w:tcW w:w="960" w:type="dxa"/>
            <w:tcBorders>
              <w:top w:val="nil"/>
              <w:left w:val="nil"/>
              <w:bottom w:val="nil"/>
              <w:right w:val="nil"/>
            </w:tcBorders>
            <w:shd w:val="clear" w:color="auto" w:fill="auto"/>
            <w:noWrap/>
            <w:vAlign w:val="bottom"/>
            <w:hideMark/>
          </w:tcPr>
          <w:p w14:paraId="0F0301B8" w14:textId="77777777" w:rsidR="00D143A8" w:rsidRPr="00C44004" w:rsidRDefault="00D143A8" w:rsidP="00D143A8">
            <w:pPr>
              <w:spacing w:after="0" w:line="240" w:lineRule="auto"/>
              <w:rPr>
                <w:rFonts w:ascii="Calibri" w:eastAsia="Times New Roman" w:hAnsi="Calibri" w:cs="Calibri"/>
                <w:i/>
                <w:iCs/>
                <w:color w:val="000000"/>
              </w:rPr>
            </w:pPr>
          </w:p>
        </w:tc>
        <w:tc>
          <w:tcPr>
            <w:tcW w:w="960" w:type="dxa"/>
            <w:tcBorders>
              <w:top w:val="nil"/>
              <w:left w:val="nil"/>
              <w:bottom w:val="nil"/>
              <w:right w:val="nil"/>
            </w:tcBorders>
            <w:shd w:val="clear" w:color="auto" w:fill="auto"/>
            <w:noWrap/>
            <w:vAlign w:val="bottom"/>
            <w:hideMark/>
          </w:tcPr>
          <w:p w14:paraId="0165B84E" w14:textId="77777777" w:rsidR="00D143A8" w:rsidRPr="00C44004" w:rsidRDefault="00D143A8" w:rsidP="00D143A8">
            <w:pPr>
              <w:spacing w:after="0" w:line="240" w:lineRule="auto"/>
              <w:jc w:val="cente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bottom"/>
            <w:hideMark/>
          </w:tcPr>
          <w:p w14:paraId="365C2E40"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0.6</w:t>
            </w:r>
          </w:p>
        </w:tc>
        <w:tc>
          <w:tcPr>
            <w:tcW w:w="1560" w:type="dxa"/>
            <w:tcBorders>
              <w:top w:val="nil"/>
              <w:left w:val="nil"/>
              <w:bottom w:val="single" w:sz="4" w:space="0" w:color="auto"/>
              <w:right w:val="single" w:sz="8" w:space="0" w:color="auto"/>
            </w:tcBorders>
            <w:shd w:val="clear" w:color="auto" w:fill="auto"/>
            <w:noWrap/>
            <w:vAlign w:val="bottom"/>
            <w:hideMark/>
          </w:tcPr>
          <w:p w14:paraId="096723A6"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gained</w:t>
            </w:r>
          </w:p>
        </w:tc>
      </w:tr>
      <w:tr w:rsidR="00D143A8" w:rsidRPr="00C44004" w14:paraId="40F5AC1B"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2DE7FE2D"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380ED6FF"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2C5AB587"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Galium trifidum</w:t>
            </w:r>
          </w:p>
        </w:tc>
        <w:tc>
          <w:tcPr>
            <w:tcW w:w="960" w:type="dxa"/>
            <w:tcBorders>
              <w:top w:val="single" w:sz="4" w:space="0" w:color="auto"/>
              <w:left w:val="nil"/>
              <w:bottom w:val="single" w:sz="4" w:space="0" w:color="auto"/>
              <w:right w:val="nil"/>
            </w:tcBorders>
            <w:shd w:val="clear" w:color="auto" w:fill="auto"/>
            <w:noWrap/>
            <w:vAlign w:val="bottom"/>
            <w:hideMark/>
          </w:tcPr>
          <w:p w14:paraId="2EF2BB0F"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960" w:type="dxa"/>
            <w:tcBorders>
              <w:top w:val="single" w:sz="4" w:space="0" w:color="auto"/>
              <w:left w:val="nil"/>
              <w:bottom w:val="single" w:sz="4" w:space="0" w:color="auto"/>
              <w:right w:val="nil"/>
            </w:tcBorders>
            <w:shd w:val="clear" w:color="auto" w:fill="auto"/>
            <w:noWrap/>
            <w:vAlign w:val="bottom"/>
            <w:hideMark/>
          </w:tcPr>
          <w:p w14:paraId="30FEFF13"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960" w:type="dxa"/>
            <w:tcBorders>
              <w:top w:val="single" w:sz="4" w:space="0" w:color="auto"/>
              <w:left w:val="nil"/>
              <w:bottom w:val="single" w:sz="4" w:space="0" w:color="auto"/>
              <w:right w:val="nil"/>
            </w:tcBorders>
            <w:shd w:val="clear" w:color="auto" w:fill="auto"/>
            <w:noWrap/>
            <w:vAlign w:val="bottom"/>
            <w:hideMark/>
          </w:tcPr>
          <w:p w14:paraId="418C4076"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0.4</w:t>
            </w:r>
          </w:p>
        </w:tc>
        <w:tc>
          <w:tcPr>
            <w:tcW w:w="1560" w:type="dxa"/>
            <w:tcBorders>
              <w:top w:val="nil"/>
              <w:left w:val="nil"/>
              <w:bottom w:val="single" w:sz="4" w:space="0" w:color="auto"/>
              <w:right w:val="single" w:sz="8" w:space="0" w:color="auto"/>
            </w:tcBorders>
            <w:shd w:val="clear" w:color="auto" w:fill="auto"/>
            <w:noWrap/>
            <w:vAlign w:val="bottom"/>
            <w:hideMark/>
          </w:tcPr>
          <w:p w14:paraId="3C91D06D"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gained</w:t>
            </w:r>
          </w:p>
        </w:tc>
      </w:tr>
      <w:tr w:rsidR="00D143A8" w:rsidRPr="00C44004" w14:paraId="34284E22"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2BD85EBA"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26B6D406"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4EF0A479"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Hypericum scouleri</w:t>
            </w:r>
          </w:p>
        </w:tc>
        <w:tc>
          <w:tcPr>
            <w:tcW w:w="960" w:type="dxa"/>
            <w:tcBorders>
              <w:top w:val="nil"/>
              <w:left w:val="nil"/>
              <w:bottom w:val="nil"/>
              <w:right w:val="nil"/>
            </w:tcBorders>
            <w:shd w:val="clear" w:color="auto" w:fill="auto"/>
            <w:noWrap/>
            <w:vAlign w:val="bottom"/>
            <w:hideMark/>
          </w:tcPr>
          <w:p w14:paraId="00E29BF0" w14:textId="77777777" w:rsidR="00D143A8" w:rsidRPr="00C44004" w:rsidRDefault="00D143A8" w:rsidP="00D143A8">
            <w:pPr>
              <w:spacing w:after="0" w:line="240" w:lineRule="auto"/>
              <w:rPr>
                <w:rFonts w:ascii="Calibri" w:eastAsia="Times New Roman" w:hAnsi="Calibri" w:cs="Calibri"/>
                <w:i/>
                <w:iCs/>
                <w:color w:val="000000"/>
              </w:rPr>
            </w:pPr>
          </w:p>
        </w:tc>
        <w:tc>
          <w:tcPr>
            <w:tcW w:w="960" w:type="dxa"/>
            <w:tcBorders>
              <w:top w:val="nil"/>
              <w:left w:val="nil"/>
              <w:bottom w:val="nil"/>
              <w:right w:val="nil"/>
            </w:tcBorders>
            <w:shd w:val="clear" w:color="auto" w:fill="auto"/>
            <w:noWrap/>
            <w:vAlign w:val="bottom"/>
            <w:hideMark/>
          </w:tcPr>
          <w:p w14:paraId="108501D5" w14:textId="77777777" w:rsidR="00D143A8" w:rsidRPr="00C44004" w:rsidRDefault="00D143A8" w:rsidP="00D143A8">
            <w:pPr>
              <w:spacing w:after="0" w:line="240" w:lineRule="auto"/>
              <w:jc w:val="cente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bottom"/>
            <w:hideMark/>
          </w:tcPr>
          <w:p w14:paraId="59A41255"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&lt; 0.1</w:t>
            </w:r>
          </w:p>
        </w:tc>
        <w:tc>
          <w:tcPr>
            <w:tcW w:w="1560" w:type="dxa"/>
            <w:tcBorders>
              <w:top w:val="nil"/>
              <w:left w:val="nil"/>
              <w:bottom w:val="single" w:sz="4" w:space="0" w:color="auto"/>
              <w:right w:val="single" w:sz="8" w:space="0" w:color="auto"/>
            </w:tcBorders>
            <w:shd w:val="clear" w:color="auto" w:fill="auto"/>
            <w:noWrap/>
            <w:vAlign w:val="bottom"/>
            <w:hideMark/>
          </w:tcPr>
          <w:p w14:paraId="066036F0"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gained</w:t>
            </w:r>
          </w:p>
        </w:tc>
      </w:tr>
      <w:tr w:rsidR="00D143A8" w:rsidRPr="00C44004" w14:paraId="78CE7CB2"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094A49FE"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02054E5F"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209C55BA"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Impatiens capensis</w:t>
            </w:r>
          </w:p>
        </w:tc>
        <w:tc>
          <w:tcPr>
            <w:tcW w:w="960" w:type="dxa"/>
            <w:tcBorders>
              <w:top w:val="single" w:sz="4" w:space="0" w:color="auto"/>
              <w:left w:val="nil"/>
              <w:bottom w:val="single" w:sz="4" w:space="0" w:color="auto"/>
              <w:right w:val="nil"/>
            </w:tcBorders>
            <w:shd w:val="clear" w:color="auto" w:fill="auto"/>
            <w:noWrap/>
            <w:vAlign w:val="bottom"/>
            <w:hideMark/>
          </w:tcPr>
          <w:p w14:paraId="2891716D"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960" w:type="dxa"/>
            <w:tcBorders>
              <w:top w:val="single" w:sz="4" w:space="0" w:color="auto"/>
              <w:left w:val="nil"/>
              <w:bottom w:val="single" w:sz="4" w:space="0" w:color="auto"/>
              <w:right w:val="nil"/>
            </w:tcBorders>
            <w:shd w:val="clear" w:color="auto" w:fill="auto"/>
            <w:noWrap/>
            <w:vAlign w:val="bottom"/>
            <w:hideMark/>
          </w:tcPr>
          <w:p w14:paraId="6EB93D8F"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0.4</w:t>
            </w:r>
          </w:p>
        </w:tc>
        <w:tc>
          <w:tcPr>
            <w:tcW w:w="960" w:type="dxa"/>
            <w:tcBorders>
              <w:top w:val="single" w:sz="4" w:space="0" w:color="auto"/>
              <w:left w:val="nil"/>
              <w:bottom w:val="single" w:sz="4" w:space="0" w:color="auto"/>
              <w:right w:val="nil"/>
            </w:tcBorders>
            <w:shd w:val="clear" w:color="auto" w:fill="auto"/>
            <w:noWrap/>
            <w:vAlign w:val="bottom"/>
            <w:hideMark/>
          </w:tcPr>
          <w:p w14:paraId="537B846B"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0.3</w:t>
            </w:r>
          </w:p>
        </w:tc>
        <w:tc>
          <w:tcPr>
            <w:tcW w:w="1560" w:type="dxa"/>
            <w:tcBorders>
              <w:top w:val="nil"/>
              <w:left w:val="nil"/>
              <w:bottom w:val="single" w:sz="4" w:space="0" w:color="auto"/>
              <w:right w:val="single" w:sz="8" w:space="0" w:color="auto"/>
            </w:tcBorders>
            <w:shd w:val="clear" w:color="auto" w:fill="auto"/>
            <w:noWrap/>
            <w:vAlign w:val="bottom"/>
            <w:hideMark/>
          </w:tcPr>
          <w:p w14:paraId="4493E53F"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gained</w:t>
            </w:r>
          </w:p>
        </w:tc>
      </w:tr>
      <w:tr w:rsidR="00D143A8" w:rsidRPr="00C44004" w14:paraId="61C1EFED"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2492BE90"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2CA56491"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600FE8BD"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Juncus acuminatus</w:t>
            </w:r>
          </w:p>
        </w:tc>
        <w:tc>
          <w:tcPr>
            <w:tcW w:w="960" w:type="dxa"/>
            <w:tcBorders>
              <w:top w:val="nil"/>
              <w:left w:val="nil"/>
              <w:bottom w:val="nil"/>
              <w:right w:val="nil"/>
            </w:tcBorders>
            <w:shd w:val="clear" w:color="auto" w:fill="auto"/>
            <w:noWrap/>
            <w:vAlign w:val="bottom"/>
            <w:hideMark/>
          </w:tcPr>
          <w:p w14:paraId="5D60813C" w14:textId="77777777" w:rsidR="00D143A8" w:rsidRPr="00C44004" w:rsidRDefault="00D143A8" w:rsidP="00D143A8">
            <w:pPr>
              <w:spacing w:after="0" w:line="240" w:lineRule="auto"/>
              <w:rPr>
                <w:rFonts w:ascii="Calibri" w:eastAsia="Times New Roman" w:hAnsi="Calibri" w:cs="Calibri"/>
                <w:i/>
                <w:iCs/>
                <w:color w:val="000000"/>
              </w:rPr>
            </w:pPr>
          </w:p>
        </w:tc>
        <w:tc>
          <w:tcPr>
            <w:tcW w:w="960" w:type="dxa"/>
            <w:tcBorders>
              <w:top w:val="nil"/>
              <w:left w:val="nil"/>
              <w:bottom w:val="nil"/>
              <w:right w:val="nil"/>
            </w:tcBorders>
            <w:shd w:val="clear" w:color="auto" w:fill="auto"/>
            <w:noWrap/>
            <w:vAlign w:val="bottom"/>
            <w:hideMark/>
          </w:tcPr>
          <w:p w14:paraId="5A4ACE2F" w14:textId="77777777" w:rsidR="00D143A8" w:rsidRPr="00C44004" w:rsidRDefault="00D143A8" w:rsidP="00D143A8">
            <w:pPr>
              <w:spacing w:after="0" w:line="240" w:lineRule="auto"/>
              <w:jc w:val="cente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bottom"/>
            <w:hideMark/>
          </w:tcPr>
          <w:p w14:paraId="02D4D6CA"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&lt; 0.1</w:t>
            </w:r>
          </w:p>
        </w:tc>
        <w:tc>
          <w:tcPr>
            <w:tcW w:w="1560" w:type="dxa"/>
            <w:tcBorders>
              <w:top w:val="nil"/>
              <w:left w:val="nil"/>
              <w:bottom w:val="single" w:sz="4" w:space="0" w:color="auto"/>
              <w:right w:val="single" w:sz="8" w:space="0" w:color="auto"/>
            </w:tcBorders>
            <w:shd w:val="clear" w:color="auto" w:fill="auto"/>
            <w:noWrap/>
            <w:vAlign w:val="bottom"/>
            <w:hideMark/>
          </w:tcPr>
          <w:p w14:paraId="3A40C492"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gained</w:t>
            </w:r>
          </w:p>
        </w:tc>
      </w:tr>
      <w:tr w:rsidR="00D143A8" w:rsidRPr="00C44004" w14:paraId="354A9FDC"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681E549A"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6EA07B4C"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1DA70D45"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Lathyrus palustris</w:t>
            </w:r>
          </w:p>
        </w:tc>
        <w:tc>
          <w:tcPr>
            <w:tcW w:w="960" w:type="dxa"/>
            <w:tcBorders>
              <w:top w:val="single" w:sz="4" w:space="0" w:color="auto"/>
              <w:left w:val="nil"/>
              <w:bottom w:val="single" w:sz="4" w:space="0" w:color="auto"/>
              <w:right w:val="nil"/>
            </w:tcBorders>
            <w:shd w:val="clear" w:color="auto" w:fill="auto"/>
            <w:noWrap/>
            <w:vAlign w:val="bottom"/>
            <w:hideMark/>
          </w:tcPr>
          <w:p w14:paraId="2CB4D0E2"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960" w:type="dxa"/>
            <w:tcBorders>
              <w:top w:val="single" w:sz="4" w:space="0" w:color="auto"/>
              <w:left w:val="nil"/>
              <w:bottom w:val="single" w:sz="4" w:space="0" w:color="auto"/>
              <w:right w:val="nil"/>
            </w:tcBorders>
            <w:shd w:val="clear" w:color="auto" w:fill="auto"/>
            <w:noWrap/>
            <w:vAlign w:val="bottom"/>
            <w:hideMark/>
          </w:tcPr>
          <w:p w14:paraId="2FBE2626"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960" w:type="dxa"/>
            <w:tcBorders>
              <w:top w:val="single" w:sz="4" w:space="0" w:color="auto"/>
              <w:left w:val="nil"/>
              <w:bottom w:val="single" w:sz="4" w:space="0" w:color="auto"/>
              <w:right w:val="nil"/>
            </w:tcBorders>
            <w:shd w:val="clear" w:color="auto" w:fill="auto"/>
            <w:noWrap/>
            <w:vAlign w:val="bottom"/>
            <w:hideMark/>
          </w:tcPr>
          <w:p w14:paraId="2CCA548D"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0.5</w:t>
            </w:r>
          </w:p>
        </w:tc>
        <w:tc>
          <w:tcPr>
            <w:tcW w:w="1560" w:type="dxa"/>
            <w:tcBorders>
              <w:top w:val="nil"/>
              <w:left w:val="nil"/>
              <w:bottom w:val="single" w:sz="4" w:space="0" w:color="auto"/>
              <w:right w:val="single" w:sz="8" w:space="0" w:color="auto"/>
            </w:tcBorders>
            <w:shd w:val="clear" w:color="auto" w:fill="auto"/>
            <w:noWrap/>
            <w:vAlign w:val="bottom"/>
            <w:hideMark/>
          </w:tcPr>
          <w:p w14:paraId="691A6968"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gained</w:t>
            </w:r>
          </w:p>
        </w:tc>
      </w:tr>
      <w:tr w:rsidR="00D143A8" w:rsidRPr="00C44004" w14:paraId="120E0A19"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0AE3960A"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57FFAC50"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06825920"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Lysichiton americanum</w:t>
            </w:r>
          </w:p>
        </w:tc>
        <w:tc>
          <w:tcPr>
            <w:tcW w:w="960" w:type="dxa"/>
            <w:tcBorders>
              <w:top w:val="nil"/>
              <w:left w:val="nil"/>
              <w:bottom w:val="nil"/>
              <w:right w:val="nil"/>
            </w:tcBorders>
            <w:shd w:val="clear" w:color="auto" w:fill="auto"/>
            <w:noWrap/>
            <w:vAlign w:val="bottom"/>
            <w:hideMark/>
          </w:tcPr>
          <w:p w14:paraId="51A1CEDB" w14:textId="77777777" w:rsidR="00D143A8" w:rsidRPr="00C44004" w:rsidRDefault="00D143A8" w:rsidP="00D143A8">
            <w:pPr>
              <w:spacing w:after="0" w:line="240" w:lineRule="auto"/>
              <w:rPr>
                <w:rFonts w:ascii="Calibri" w:eastAsia="Times New Roman" w:hAnsi="Calibri" w:cs="Calibri"/>
                <w:i/>
                <w:iCs/>
                <w:color w:val="000000"/>
              </w:rPr>
            </w:pPr>
          </w:p>
        </w:tc>
        <w:tc>
          <w:tcPr>
            <w:tcW w:w="960" w:type="dxa"/>
            <w:tcBorders>
              <w:top w:val="nil"/>
              <w:left w:val="nil"/>
              <w:bottom w:val="nil"/>
              <w:right w:val="nil"/>
            </w:tcBorders>
            <w:shd w:val="clear" w:color="auto" w:fill="auto"/>
            <w:noWrap/>
            <w:vAlign w:val="bottom"/>
            <w:hideMark/>
          </w:tcPr>
          <w:p w14:paraId="4789842B" w14:textId="77777777" w:rsidR="00D143A8" w:rsidRPr="00C44004" w:rsidRDefault="00D143A8" w:rsidP="00D143A8">
            <w:pPr>
              <w:spacing w:after="0" w:line="240" w:lineRule="auto"/>
              <w:jc w:val="cente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bottom"/>
            <w:hideMark/>
          </w:tcPr>
          <w:p w14:paraId="01A052F2"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1560" w:type="dxa"/>
            <w:tcBorders>
              <w:top w:val="nil"/>
              <w:left w:val="nil"/>
              <w:bottom w:val="single" w:sz="4" w:space="0" w:color="auto"/>
              <w:right w:val="single" w:sz="8" w:space="0" w:color="auto"/>
            </w:tcBorders>
            <w:shd w:val="clear" w:color="auto" w:fill="auto"/>
            <w:noWrap/>
            <w:vAlign w:val="bottom"/>
            <w:hideMark/>
          </w:tcPr>
          <w:p w14:paraId="7E9AC1E9"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gained</w:t>
            </w:r>
          </w:p>
        </w:tc>
      </w:tr>
      <w:tr w:rsidR="00D143A8" w:rsidRPr="00C44004" w14:paraId="6E4E6CE9"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3FA6293D"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6488DFED"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72036DF9"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Salix lasiandra</w:t>
            </w:r>
          </w:p>
        </w:tc>
        <w:tc>
          <w:tcPr>
            <w:tcW w:w="960" w:type="dxa"/>
            <w:tcBorders>
              <w:top w:val="single" w:sz="4" w:space="0" w:color="auto"/>
              <w:left w:val="nil"/>
              <w:bottom w:val="single" w:sz="4" w:space="0" w:color="auto"/>
              <w:right w:val="nil"/>
            </w:tcBorders>
            <w:shd w:val="clear" w:color="auto" w:fill="auto"/>
            <w:noWrap/>
            <w:vAlign w:val="bottom"/>
            <w:hideMark/>
          </w:tcPr>
          <w:p w14:paraId="089ED25C"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960" w:type="dxa"/>
            <w:tcBorders>
              <w:top w:val="single" w:sz="4" w:space="0" w:color="auto"/>
              <w:left w:val="nil"/>
              <w:bottom w:val="single" w:sz="4" w:space="0" w:color="auto"/>
              <w:right w:val="nil"/>
            </w:tcBorders>
            <w:shd w:val="clear" w:color="auto" w:fill="auto"/>
            <w:noWrap/>
            <w:vAlign w:val="bottom"/>
            <w:hideMark/>
          </w:tcPr>
          <w:p w14:paraId="4FF8D249"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0.6</w:t>
            </w:r>
          </w:p>
        </w:tc>
        <w:tc>
          <w:tcPr>
            <w:tcW w:w="960" w:type="dxa"/>
            <w:tcBorders>
              <w:top w:val="single" w:sz="4" w:space="0" w:color="auto"/>
              <w:left w:val="nil"/>
              <w:bottom w:val="single" w:sz="4" w:space="0" w:color="auto"/>
              <w:right w:val="nil"/>
            </w:tcBorders>
            <w:shd w:val="clear" w:color="auto" w:fill="auto"/>
            <w:noWrap/>
            <w:vAlign w:val="bottom"/>
            <w:hideMark/>
          </w:tcPr>
          <w:p w14:paraId="17A82392"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0.5</w:t>
            </w:r>
          </w:p>
        </w:tc>
        <w:tc>
          <w:tcPr>
            <w:tcW w:w="1560" w:type="dxa"/>
            <w:tcBorders>
              <w:top w:val="nil"/>
              <w:left w:val="nil"/>
              <w:bottom w:val="single" w:sz="4" w:space="0" w:color="auto"/>
              <w:right w:val="single" w:sz="8" w:space="0" w:color="auto"/>
            </w:tcBorders>
            <w:shd w:val="clear" w:color="auto" w:fill="auto"/>
            <w:noWrap/>
            <w:vAlign w:val="bottom"/>
            <w:hideMark/>
          </w:tcPr>
          <w:p w14:paraId="286964D8"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gained</w:t>
            </w:r>
          </w:p>
        </w:tc>
      </w:tr>
      <w:tr w:rsidR="00D143A8" w:rsidRPr="00C44004" w14:paraId="07534CFA"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51B51A8F"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2BC8B9CA"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4E8C4C0E"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Salix scouleriana</w:t>
            </w:r>
          </w:p>
        </w:tc>
        <w:tc>
          <w:tcPr>
            <w:tcW w:w="960" w:type="dxa"/>
            <w:tcBorders>
              <w:top w:val="nil"/>
              <w:left w:val="nil"/>
              <w:bottom w:val="nil"/>
              <w:right w:val="nil"/>
            </w:tcBorders>
            <w:shd w:val="clear" w:color="auto" w:fill="auto"/>
            <w:noWrap/>
            <w:vAlign w:val="bottom"/>
            <w:hideMark/>
          </w:tcPr>
          <w:p w14:paraId="774E8E79" w14:textId="77777777" w:rsidR="00D143A8" w:rsidRPr="00C44004" w:rsidRDefault="00D143A8" w:rsidP="00D143A8">
            <w:pPr>
              <w:spacing w:after="0" w:line="240" w:lineRule="auto"/>
              <w:rPr>
                <w:rFonts w:ascii="Calibri" w:eastAsia="Times New Roman" w:hAnsi="Calibri" w:cs="Calibri"/>
                <w:i/>
                <w:iCs/>
                <w:color w:val="000000"/>
              </w:rPr>
            </w:pPr>
          </w:p>
        </w:tc>
        <w:tc>
          <w:tcPr>
            <w:tcW w:w="960" w:type="dxa"/>
            <w:tcBorders>
              <w:top w:val="nil"/>
              <w:left w:val="nil"/>
              <w:bottom w:val="nil"/>
              <w:right w:val="nil"/>
            </w:tcBorders>
            <w:shd w:val="clear" w:color="auto" w:fill="auto"/>
            <w:noWrap/>
            <w:vAlign w:val="bottom"/>
            <w:hideMark/>
          </w:tcPr>
          <w:p w14:paraId="1BBCAC8C" w14:textId="77777777" w:rsidR="00D143A8" w:rsidRPr="00C44004" w:rsidRDefault="00D143A8" w:rsidP="00D143A8">
            <w:pPr>
              <w:spacing w:after="0" w:line="240" w:lineRule="auto"/>
              <w:jc w:val="cente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bottom"/>
            <w:hideMark/>
          </w:tcPr>
          <w:p w14:paraId="3034429D"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&lt; 0.1</w:t>
            </w:r>
          </w:p>
        </w:tc>
        <w:tc>
          <w:tcPr>
            <w:tcW w:w="1560" w:type="dxa"/>
            <w:tcBorders>
              <w:top w:val="nil"/>
              <w:left w:val="nil"/>
              <w:bottom w:val="single" w:sz="4" w:space="0" w:color="auto"/>
              <w:right w:val="single" w:sz="8" w:space="0" w:color="auto"/>
            </w:tcBorders>
            <w:shd w:val="clear" w:color="auto" w:fill="auto"/>
            <w:noWrap/>
            <w:vAlign w:val="bottom"/>
            <w:hideMark/>
          </w:tcPr>
          <w:p w14:paraId="5FEC4D03"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gained</w:t>
            </w:r>
          </w:p>
        </w:tc>
      </w:tr>
      <w:tr w:rsidR="00D143A8" w:rsidRPr="00C44004" w14:paraId="6044F019"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21BCC0FA"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61440C76"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0A9EFC50"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Typha latifolia</w:t>
            </w:r>
          </w:p>
        </w:tc>
        <w:tc>
          <w:tcPr>
            <w:tcW w:w="960" w:type="dxa"/>
            <w:tcBorders>
              <w:top w:val="single" w:sz="4" w:space="0" w:color="auto"/>
              <w:left w:val="nil"/>
              <w:bottom w:val="single" w:sz="4" w:space="0" w:color="auto"/>
              <w:right w:val="nil"/>
            </w:tcBorders>
            <w:shd w:val="clear" w:color="auto" w:fill="auto"/>
            <w:noWrap/>
            <w:vAlign w:val="bottom"/>
            <w:hideMark/>
          </w:tcPr>
          <w:p w14:paraId="10423CB1"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960" w:type="dxa"/>
            <w:tcBorders>
              <w:top w:val="single" w:sz="4" w:space="0" w:color="auto"/>
              <w:left w:val="nil"/>
              <w:bottom w:val="single" w:sz="4" w:space="0" w:color="auto"/>
              <w:right w:val="nil"/>
            </w:tcBorders>
            <w:shd w:val="clear" w:color="auto" w:fill="auto"/>
            <w:noWrap/>
            <w:vAlign w:val="bottom"/>
            <w:hideMark/>
          </w:tcPr>
          <w:p w14:paraId="581F0B8B"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0.3</w:t>
            </w:r>
          </w:p>
        </w:tc>
        <w:tc>
          <w:tcPr>
            <w:tcW w:w="960" w:type="dxa"/>
            <w:tcBorders>
              <w:top w:val="single" w:sz="4" w:space="0" w:color="auto"/>
              <w:left w:val="nil"/>
              <w:bottom w:val="single" w:sz="4" w:space="0" w:color="auto"/>
              <w:right w:val="nil"/>
            </w:tcBorders>
            <w:shd w:val="clear" w:color="auto" w:fill="auto"/>
            <w:noWrap/>
            <w:vAlign w:val="bottom"/>
            <w:hideMark/>
          </w:tcPr>
          <w:p w14:paraId="3A0ACB02"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0.3</w:t>
            </w:r>
          </w:p>
        </w:tc>
        <w:tc>
          <w:tcPr>
            <w:tcW w:w="1560" w:type="dxa"/>
            <w:tcBorders>
              <w:top w:val="nil"/>
              <w:left w:val="nil"/>
              <w:bottom w:val="single" w:sz="4" w:space="0" w:color="auto"/>
              <w:right w:val="single" w:sz="8" w:space="0" w:color="auto"/>
            </w:tcBorders>
            <w:shd w:val="clear" w:color="auto" w:fill="auto"/>
            <w:noWrap/>
            <w:vAlign w:val="bottom"/>
            <w:hideMark/>
          </w:tcPr>
          <w:p w14:paraId="4B1ADAB3"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gained</w:t>
            </w:r>
          </w:p>
        </w:tc>
      </w:tr>
      <w:tr w:rsidR="00D143A8" w:rsidRPr="00C44004" w14:paraId="3FDC15EF"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4FBBDE93"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75569207"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152D1493"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Equisetum palustre</w:t>
            </w:r>
          </w:p>
        </w:tc>
        <w:tc>
          <w:tcPr>
            <w:tcW w:w="960" w:type="dxa"/>
            <w:tcBorders>
              <w:top w:val="nil"/>
              <w:left w:val="nil"/>
              <w:bottom w:val="nil"/>
              <w:right w:val="nil"/>
            </w:tcBorders>
            <w:shd w:val="clear" w:color="auto" w:fill="auto"/>
            <w:noWrap/>
            <w:vAlign w:val="bottom"/>
            <w:hideMark/>
          </w:tcPr>
          <w:p w14:paraId="7D7B12F5" w14:textId="77777777" w:rsidR="00D143A8" w:rsidRPr="00C44004" w:rsidRDefault="00D143A8" w:rsidP="00D143A8">
            <w:pPr>
              <w:spacing w:after="0" w:line="240" w:lineRule="auto"/>
              <w:rPr>
                <w:rFonts w:ascii="Calibri" w:eastAsia="Times New Roman" w:hAnsi="Calibri" w:cs="Calibri"/>
                <w:i/>
                <w:iCs/>
                <w:color w:val="000000"/>
              </w:rPr>
            </w:pPr>
          </w:p>
        </w:tc>
        <w:tc>
          <w:tcPr>
            <w:tcW w:w="960" w:type="dxa"/>
            <w:tcBorders>
              <w:top w:val="nil"/>
              <w:left w:val="nil"/>
              <w:bottom w:val="nil"/>
              <w:right w:val="nil"/>
            </w:tcBorders>
            <w:shd w:val="clear" w:color="auto" w:fill="auto"/>
            <w:noWrap/>
            <w:vAlign w:val="bottom"/>
            <w:hideMark/>
          </w:tcPr>
          <w:p w14:paraId="75932CBF"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960" w:type="dxa"/>
            <w:tcBorders>
              <w:top w:val="nil"/>
              <w:left w:val="nil"/>
              <w:bottom w:val="nil"/>
              <w:right w:val="nil"/>
            </w:tcBorders>
            <w:shd w:val="clear" w:color="auto" w:fill="auto"/>
            <w:noWrap/>
            <w:vAlign w:val="bottom"/>
            <w:hideMark/>
          </w:tcPr>
          <w:p w14:paraId="2A28A362" w14:textId="77777777" w:rsidR="00D143A8" w:rsidRPr="00C44004" w:rsidRDefault="00D143A8" w:rsidP="00D143A8">
            <w:pPr>
              <w:spacing w:after="0" w:line="240" w:lineRule="auto"/>
              <w:jc w:val="center"/>
              <w:rPr>
                <w:rFonts w:ascii="Calibri" w:eastAsia="Times New Roman" w:hAnsi="Calibri" w:cs="Calibri"/>
                <w:color w:val="000000"/>
              </w:rPr>
            </w:pPr>
          </w:p>
        </w:tc>
        <w:tc>
          <w:tcPr>
            <w:tcW w:w="1560" w:type="dxa"/>
            <w:tcBorders>
              <w:top w:val="nil"/>
              <w:left w:val="nil"/>
              <w:bottom w:val="nil"/>
              <w:right w:val="single" w:sz="8" w:space="0" w:color="auto"/>
            </w:tcBorders>
            <w:shd w:val="clear" w:color="auto" w:fill="auto"/>
            <w:noWrap/>
            <w:vAlign w:val="bottom"/>
            <w:hideMark/>
          </w:tcPr>
          <w:p w14:paraId="7410B426"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r>
      <w:tr w:rsidR="00D143A8" w:rsidRPr="00C44004" w14:paraId="43E81CEA"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79423CAD"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7D1EA44B"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1B91BD5F"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Equisetum variegatum</w:t>
            </w:r>
          </w:p>
        </w:tc>
        <w:tc>
          <w:tcPr>
            <w:tcW w:w="960" w:type="dxa"/>
            <w:tcBorders>
              <w:top w:val="single" w:sz="4" w:space="0" w:color="auto"/>
              <w:left w:val="nil"/>
              <w:bottom w:val="single" w:sz="4" w:space="0" w:color="auto"/>
              <w:right w:val="nil"/>
            </w:tcBorders>
            <w:shd w:val="clear" w:color="auto" w:fill="auto"/>
            <w:noWrap/>
            <w:vAlign w:val="bottom"/>
            <w:hideMark/>
          </w:tcPr>
          <w:p w14:paraId="411A9D2F"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960" w:type="dxa"/>
            <w:tcBorders>
              <w:top w:val="single" w:sz="4" w:space="0" w:color="auto"/>
              <w:left w:val="nil"/>
              <w:bottom w:val="single" w:sz="4" w:space="0" w:color="auto"/>
              <w:right w:val="nil"/>
            </w:tcBorders>
            <w:shd w:val="clear" w:color="auto" w:fill="auto"/>
            <w:noWrap/>
            <w:vAlign w:val="bottom"/>
            <w:hideMark/>
          </w:tcPr>
          <w:p w14:paraId="350CEC57"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960" w:type="dxa"/>
            <w:tcBorders>
              <w:top w:val="single" w:sz="4" w:space="0" w:color="auto"/>
              <w:left w:val="nil"/>
              <w:bottom w:val="single" w:sz="4" w:space="0" w:color="auto"/>
              <w:right w:val="nil"/>
            </w:tcBorders>
            <w:shd w:val="clear" w:color="auto" w:fill="auto"/>
            <w:noWrap/>
            <w:vAlign w:val="bottom"/>
            <w:hideMark/>
          </w:tcPr>
          <w:p w14:paraId="4BD39E65"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1560" w:type="dxa"/>
            <w:tcBorders>
              <w:top w:val="single" w:sz="4" w:space="0" w:color="auto"/>
              <w:left w:val="nil"/>
              <w:bottom w:val="single" w:sz="4" w:space="0" w:color="auto"/>
              <w:right w:val="single" w:sz="8" w:space="0" w:color="auto"/>
            </w:tcBorders>
            <w:shd w:val="clear" w:color="auto" w:fill="auto"/>
            <w:noWrap/>
            <w:vAlign w:val="bottom"/>
            <w:hideMark/>
          </w:tcPr>
          <w:p w14:paraId="10706BE6"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r>
      <w:tr w:rsidR="00D143A8" w:rsidRPr="00C44004" w14:paraId="3836DC4A"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3AAA05FD"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27B4919B"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5542A0DA"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Galium sp.</w:t>
            </w:r>
          </w:p>
        </w:tc>
        <w:tc>
          <w:tcPr>
            <w:tcW w:w="960" w:type="dxa"/>
            <w:tcBorders>
              <w:top w:val="nil"/>
              <w:left w:val="nil"/>
              <w:bottom w:val="nil"/>
              <w:right w:val="nil"/>
            </w:tcBorders>
            <w:shd w:val="clear" w:color="auto" w:fill="auto"/>
            <w:noWrap/>
            <w:vAlign w:val="bottom"/>
            <w:hideMark/>
          </w:tcPr>
          <w:p w14:paraId="7821B836" w14:textId="77777777" w:rsidR="00D143A8" w:rsidRPr="00C44004" w:rsidRDefault="00D143A8" w:rsidP="00D143A8">
            <w:pPr>
              <w:spacing w:after="0" w:line="240" w:lineRule="auto"/>
              <w:rPr>
                <w:rFonts w:ascii="Calibri" w:eastAsia="Times New Roman" w:hAnsi="Calibri" w:cs="Calibri"/>
                <w:i/>
                <w:iCs/>
                <w:color w:val="000000"/>
              </w:rPr>
            </w:pPr>
          </w:p>
        </w:tc>
        <w:tc>
          <w:tcPr>
            <w:tcW w:w="960" w:type="dxa"/>
            <w:tcBorders>
              <w:top w:val="nil"/>
              <w:left w:val="nil"/>
              <w:bottom w:val="nil"/>
              <w:right w:val="nil"/>
            </w:tcBorders>
            <w:shd w:val="clear" w:color="auto" w:fill="auto"/>
            <w:noWrap/>
            <w:vAlign w:val="bottom"/>
            <w:hideMark/>
          </w:tcPr>
          <w:p w14:paraId="40A4FAD6"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960" w:type="dxa"/>
            <w:tcBorders>
              <w:top w:val="nil"/>
              <w:left w:val="nil"/>
              <w:bottom w:val="nil"/>
              <w:right w:val="nil"/>
            </w:tcBorders>
            <w:shd w:val="clear" w:color="auto" w:fill="auto"/>
            <w:noWrap/>
            <w:vAlign w:val="bottom"/>
            <w:hideMark/>
          </w:tcPr>
          <w:p w14:paraId="1437AA1A" w14:textId="77777777" w:rsidR="00D143A8" w:rsidRPr="00C44004" w:rsidRDefault="00D143A8" w:rsidP="00D143A8">
            <w:pPr>
              <w:spacing w:after="0" w:line="240" w:lineRule="auto"/>
              <w:jc w:val="center"/>
              <w:rPr>
                <w:rFonts w:ascii="Calibri" w:eastAsia="Times New Roman" w:hAnsi="Calibri" w:cs="Calibri"/>
                <w:color w:val="000000"/>
              </w:rPr>
            </w:pPr>
          </w:p>
        </w:tc>
        <w:tc>
          <w:tcPr>
            <w:tcW w:w="1560" w:type="dxa"/>
            <w:tcBorders>
              <w:top w:val="nil"/>
              <w:left w:val="nil"/>
              <w:bottom w:val="nil"/>
              <w:right w:val="single" w:sz="8" w:space="0" w:color="auto"/>
            </w:tcBorders>
            <w:shd w:val="clear" w:color="auto" w:fill="auto"/>
            <w:noWrap/>
            <w:vAlign w:val="bottom"/>
            <w:hideMark/>
          </w:tcPr>
          <w:p w14:paraId="3685706D"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r>
      <w:tr w:rsidR="00D143A8" w:rsidRPr="00C44004" w14:paraId="53C6165A"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2BADE2CB"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48E24C67"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2C99F046"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Poa palustris</w:t>
            </w:r>
          </w:p>
        </w:tc>
        <w:tc>
          <w:tcPr>
            <w:tcW w:w="960" w:type="dxa"/>
            <w:tcBorders>
              <w:top w:val="single" w:sz="4" w:space="0" w:color="auto"/>
              <w:left w:val="nil"/>
              <w:bottom w:val="single" w:sz="4" w:space="0" w:color="auto"/>
              <w:right w:val="nil"/>
            </w:tcBorders>
            <w:shd w:val="clear" w:color="auto" w:fill="auto"/>
            <w:noWrap/>
            <w:vAlign w:val="bottom"/>
            <w:hideMark/>
          </w:tcPr>
          <w:p w14:paraId="28A373A4"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960" w:type="dxa"/>
            <w:tcBorders>
              <w:top w:val="single" w:sz="4" w:space="0" w:color="auto"/>
              <w:left w:val="nil"/>
              <w:bottom w:val="single" w:sz="4" w:space="0" w:color="auto"/>
              <w:right w:val="nil"/>
            </w:tcBorders>
            <w:shd w:val="clear" w:color="auto" w:fill="auto"/>
            <w:noWrap/>
            <w:vAlign w:val="bottom"/>
            <w:hideMark/>
          </w:tcPr>
          <w:p w14:paraId="219815A0"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0.5</w:t>
            </w:r>
          </w:p>
        </w:tc>
        <w:tc>
          <w:tcPr>
            <w:tcW w:w="960" w:type="dxa"/>
            <w:tcBorders>
              <w:top w:val="single" w:sz="4" w:space="0" w:color="auto"/>
              <w:left w:val="nil"/>
              <w:bottom w:val="single" w:sz="4" w:space="0" w:color="auto"/>
              <w:right w:val="nil"/>
            </w:tcBorders>
            <w:shd w:val="clear" w:color="auto" w:fill="auto"/>
            <w:noWrap/>
            <w:vAlign w:val="bottom"/>
            <w:hideMark/>
          </w:tcPr>
          <w:p w14:paraId="628253B2"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1560" w:type="dxa"/>
            <w:tcBorders>
              <w:top w:val="single" w:sz="4" w:space="0" w:color="auto"/>
              <w:left w:val="nil"/>
              <w:bottom w:val="single" w:sz="4" w:space="0" w:color="auto"/>
              <w:right w:val="single" w:sz="8" w:space="0" w:color="auto"/>
            </w:tcBorders>
            <w:shd w:val="clear" w:color="auto" w:fill="auto"/>
            <w:noWrap/>
            <w:vAlign w:val="bottom"/>
            <w:hideMark/>
          </w:tcPr>
          <w:p w14:paraId="3CD1B2D3"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r>
      <w:tr w:rsidR="00D143A8" w:rsidRPr="00C44004" w14:paraId="682B9D53"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71546265"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4D4FA584"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nil"/>
              <w:left w:val="nil"/>
              <w:bottom w:val="single" w:sz="4" w:space="0" w:color="auto"/>
              <w:right w:val="nil"/>
            </w:tcBorders>
            <w:shd w:val="clear" w:color="auto" w:fill="auto"/>
            <w:noWrap/>
            <w:vAlign w:val="bottom"/>
            <w:hideMark/>
          </w:tcPr>
          <w:p w14:paraId="038D974B"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Poaceae sp.</w:t>
            </w:r>
          </w:p>
        </w:tc>
        <w:tc>
          <w:tcPr>
            <w:tcW w:w="960" w:type="dxa"/>
            <w:tcBorders>
              <w:top w:val="nil"/>
              <w:left w:val="nil"/>
              <w:bottom w:val="single" w:sz="4" w:space="0" w:color="auto"/>
              <w:right w:val="nil"/>
            </w:tcBorders>
            <w:shd w:val="clear" w:color="auto" w:fill="auto"/>
            <w:noWrap/>
            <w:vAlign w:val="bottom"/>
            <w:hideMark/>
          </w:tcPr>
          <w:p w14:paraId="69F1BFA8"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960" w:type="dxa"/>
            <w:tcBorders>
              <w:top w:val="nil"/>
              <w:left w:val="nil"/>
              <w:bottom w:val="single" w:sz="4" w:space="0" w:color="auto"/>
              <w:right w:val="nil"/>
            </w:tcBorders>
            <w:shd w:val="clear" w:color="auto" w:fill="auto"/>
            <w:noWrap/>
            <w:vAlign w:val="bottom"/>
            <w:hideMark/>
          </w:tcPr>
          <w:p w14:paraId="7A527EB2"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0.3</w:t>
            </w:r>
          </w:p>
        </w:tc>
        <w:tc>
          <w:tcPr>
            <w:tcW w:w="960" w:type="dxa"/>
            <w:tcBorders>
              <w:top w:val="nil"/>
              <w:left w:val="nil"/>
              <w:bottom w:val="single" w:sz="4" w:space="0" w:color="auto"/>
              <w:right w:val="nil"/>
            </w:tcBorders>
            <w:shd w:val="clear" w:color="auto" w:fill="auto"/>
            <w:noWrap/>
            <w:vAlign w:val="bottom"/>
            <w:hideMark/>
          </w:tcPr>
          <w:p w14:paraId="49D37DBB"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1560" w:type="dxa"/>
            <w:tcBorders>
              <w:top w:val="nil"/>
              <w:left w:val="nil"/>
              <w:bottom w:val="single" w:sz="4" w:space="0" w:color="auto"/>
              <w:right w:val="single" w:sz="8" w:space="0" w:color="auto"/>
            </w:tcBorders>
            <w:shd w:val="clear" w:color="auto" w:fill="auto"/>
            <w:noWrap/>
            <w:vAlign w:val="bottom"/>
            <w:hideMark/>
          </w:tcPr>
          <w:p w14:paraId="518B4D91"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r>
      <w:tr w:rsidR="00D143A8" w:rsidRPr="00C44004" w14:paraId="692A9613" w14:textId="77777777" w:rsidTr="00D143A8">
        <w:trPr>
          <w:trHeight w:val="300"/>
        </w:trPr>
        <w:tc>
          <w:tcPr>
            <w:tcW w:w="1311" w:type="dxa"/>
            <w:vMerge/>
            <w:tcBorders>
              <w:top w:val="nil"/>
              <w:left w:val="single" w:sz="8" w:space="0" w:color="auto"/>
              <w:bottom w:val="single" w:sz="8" w:space="0" w:color="000000"/>
              <w:right w:val="nil"/>
            </w:tcBorders>
            <w:vAlign w:val="center"/>
            <w:hideMark/>
          </w:tcPr>
          <w:p w14:paraId="6C3F5756"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55066472"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nil"/>
              <w:left w:val="nil"/>
              <w:bottom w:val="single" w:sz="8" w:space="0" w:color="auto"/>
              <w:right w:val="nil"/>
            </w:tcBorders>
            <w:shd w:val="clear" w:color="auto" w:fill="auto"/>
            <w:noWrap/>
            <w:vAlign w:val="bottom"/>
            <w:hideMark/>
          </w:tcPr>
          <w:p w14:paraId="714839F6"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Sagittaria latifolia</w:t>
            </w:r>
          </w:p>
        </w:tc>
        <w:tc>
          <w:tcPr>
            <w:tcW w:w="960" w:type="dxa"/>
            <w:tcBorders>
              <w:top w:val="nil"/>
              <w:left w:val="nil"/>
              <w:bottom w:val="single" w:sz="8" w:space="0" w:color="auto"/>
              <w:right w:val="nil"/>
            </w:tcBorders>
            <w:shd w:val="clear" w:color="auto" w:fill="auto"/>
            <w:noWrap/>
            <w:vAlign w:val="bottom"/>
            <w:hideMark/>
          </w:tcPr>
          <w:p w14:paraId="7AE47651"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960" w:type="dxa"/>
            <w:tcBorders>
              <w:top w:val="nil"/>
              <w:left w:val="nil"/>
              <w:bottom w:val="single" w:sz="8" w:space="0" w:color="auto"/>
              <w:right w:val="nil"/>
            </w:tcBorders>
            <w:shd w:val="clear" w:color="auto" w:fill="auto"/>
            <w:noWrap/>
            <w:vAlign w:val="bottom"/>
            <w:hideMark/>
          </w:tcPr>
          <w:p w14:paraId="299C0D9E"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0.2</w:t>
            </w:r>
          </w:p>
        </w:tc>
        <w:tc>
          <w:tcPr>
            <w:tcW w:w="960" w:type="dxa"/>
            <w:tcBorders>
              <w:top w:val="nil"/>
              <w:left w:val="nil"/>
              <w:bottom w:val="single" w:sz="8" w:space="0" w:color="auto"/>
              <w:right w:val="nil"/>
            </w:tcBorders>
            <w:shd w:val="clear" w:color="auto" w:fill="auto"/>
            <w:noWrap/>
            <w:vAlign w:val="bottom"/>
            <w:hideMark/>
          </w:tcPr>
          <w:p w14:paraId="62C33A8B"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1560" w:type="dxa"/>
            <w:tcBorders>
              <w:top w:val="nil"/>
              <w:left w:val="nil"/>
              <w:bottom w:val="single" w:sz="8" w:space="0" w:color="auto"/>
              <w:right w:val="single" w:sz="8" w:space="0" w:color="auto"/>
            </w:tcBorders>
            <w:shd w:val="clear" w:color="auto" w:fill="auto"/>
            <w:noWrap/>
            <w:vAlign w:val="bottom"/>
            <w:hideMark/>
          </w:tcPr>
          <w:p w14:paraId="76A9BFA8"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r>
      <w:tr w:rsidR="00D143A8" w:rsidRPr="00C44004" w14:paraId="1BBBCB51" w14:textId="77777777" w:rsidTr="00D143A8">
        <w:trPr>
          <w:trHeight w:val="290"/>
        </w:trPr>
        <w:tc>
          <w:tcPr>
            <w:tcW w:w="1311" w:type="dxa"/>
            <w:tcBorders>
              <w:top w:val="nil"/>
              <w:left w:val="nil"/>
              <w:bottom w:val="nil"/>
              <w:right w:val="nil"/>
            </w:tcBorders>
            <w:shd w:val="clear" w:color="auto" w:fill="auto"/>
            <w:noWrap/>
            <w:vAlign w:val="center"/>
            <w:hideMark/>
          </w:tcPr>
          <w:p w14:paraId="21CC5575" w14:textId="77777777" w:rsidR="00D143A8" w:rsidRPr="00C44004" w:rsidRDefault="00D143A8" w:rsidP="00D143A8">
            <w:pPr>
              <w:spacing w:after="0" w:line="240" w:lineRule="auto"/>
              <w:jc w:val="center"/>
              <w:rPr>
                <w:rFonts w:ascii="Calibri" w:eastAsia="Times New Roman" w:hAnsi="Calibri" w:cs="Calibri"/>
                <w:color w:val="000000"/>
              </w:rPr>
            </w:pPr>
          </w:p>
        </w:tc>
        <w:tc>
          <w:tcPr>
            <w:tcW w:w="1279" w:type="dxa"/>
            <w:tcBorders>
              <w:top w:val="nil"/>
              <w:left w:val="nil"/>
              <w:bottom w:val="nil"/>
              <w:right w:val="nil"/>
            </w:tcBorders>
            <w:shd w:val="clear" w:color="auto" w:fill="auto"/>
            <w:noWrap/>
            <w:vAlign w:val="center"/>
            <w:hideMark/>
          </w:tcPr>
          <w:p w14:paraId="36F73B54" w14:textId="77777777" w:rsidR="00D143A8" w:rsidRPr="00C44004" w:rsidRDefault="00D143A8" w:rsidP="00D143A8">
            <w:pPr>
              <w:spacing w:after="0" w:line="240" w:lineRule="auto"/>
              <w:jc w:val="center"/>
              <w:rPr>
                <w:rFonts w:ascii="Times New Roman" w:eastAsia="Times New Roman" w:hAnsi="Times New Roman" w:cs="Times New Roman"/>
                <w:sz w:val="20"/>
                <w:szCs w:val="20"/>
              </w:rPr>
            </w:pPr>
          </w:p>
        </w:tc>
        <w:tc>
          <w:tcPr>
            <w:tcW w:w="3320" w:type="dxa"/>
            <w:tcBorders>
              <w:top w:val="nil"/>
              <w:left w:val="nil"/>
              <w:bottom w:val="nil"/>
              <w:right w:val="nil"/>
            </w:tcBorders>
            <w:shd w:val="clear" w:color="auto" w:fill="auto"/>
            <w:noWrap/>
            <w:vAlign w:val="bottom"/>
            <w:hideMark/>
          </w:tcPr>
          <w:p w14:paraId="45ABC67A" w14:textId="77777777" w:rsidR="00D143A8" w:rsidRPr="00C44004" w:rsidRDefault="00D143A8" w:rsidP="00D143A8">
            <w:pPr>
              <w:spacing w:after="0" w:line="240" w:lineRule="auto"/>
              <w:jc w:val="cente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bottom"/>
            <w:hideMark/>
          </w:tcPr>
          <w:p w14:paraId="69EA22AA" w14:textId="77777777" w:rsidR="00D143A8" w:rsidRPr="00C44004" w:rsidRDefault="00D143A8" w:rsidP="00D143A8">
            <w:pPr>
              <w:spacing w:after="0" w:line="240" w:lineRule="auto"/>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bottom"/>
            <w:hideMark/>
          </w:tcPr>
          <w:p w14:paraId="5640C69F" w14:textId="77777777" w:rsidR="00D143A8" w:rsidRPr="00C44004" w:rsidRDefault="00D143A8" w:rsidP="00D143A8">
            <w:pPr>
              <w:spacing w:after="0" w:line="240" w:lineRule="auto"/>
              <w:jc w:val="cente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bottom"/>
            <w:hideMark/>
          </w:tcPr>
          <w:p w14:paraId="0E10AD10" w14:textId="77777777" w:rsidR="00D143A8" w:rsidRPr="00C44004" w:rsidRDefault="00D143A8" w:rsidP="00D143A8">
            <w:pPr>
              <w:spacing w:after="0" w:line="240" w:lineRule="auto"/>
              <w:jc w:val="center"/>
              <w:rPr>
                <w:rFonts w:ascii="Times New Roman" w:eastAsia="Times New Roman" w:hAnsi="Times New Roman" w:cs="Times New Roman"/>
                <w:sz w:val="20"/>
                <w:szCs w:val="20"/>
              </w:rPr>
            </w:pPr>
          </w:p>
        </w:tc>
        <w:tc>
          <w:tcPr>
            <w:tcW w:w="1560" w:type="dxa"/>
            <w:tcBorders>
              <w:top w:val="nil"/>
              <w:left w:val="nil"/>
              <w:bottom w:val="nil"/>
              <w:right w:val="nil"/>
            </w:tcBorders>
            <w:shd w:val="clear" w:color="auto" w:fill="auto"/>
            <w:noWrap/>
            <w:vAlign w:val="bottom"/>
            <w:hideMark/>
          </w:tcPr>
          <w:p w14:paraId="30CBF67C" w14:textId="77777777" w:rsidR="00D143A8" w:rsidRPr="00C44004" w:rsidRDefault="00D143A8" w:rsidP="00D143A8">
            <w:pPr>
              <w:spacing w:after="0" w:line="240" w:lineRule="auto"/>
              <w:jc w:val="center"/>
              <w:rPr>
                <w:rFonts w:ascii="Times New Roman" w:eastAsia="Times New Roman" w:hAnsi="Times New Roman" w:cs="Times New Roman"/>
                <w:sz w:val="20"/>
                <w:szCs w:val="20"/>
              </w:rPr>
            </w:pPr>
          </w:p>
        </w:tc>
      </w:tr>
      <w:tr w:rsidR="00D143A8" w:rsidRPr="00C44004" w14:paraId="00D67BAF" w14:textId="77777777" w:rsidTr="00D143A8">
        <w:trPr>
          <w:trHeight w:val="590"/>
        </w:trPr>
        <w:tc>
          <w:tcPr>
            <w:tcW w:w="1311" w:type="dxa"/>
            <w:tcBorders>
              <w:top w:val="single" w:sz="4" w:space="0" w:color="auto"/>
              <w:left w:val="nil"/>
              <w:bottom w:val="single" w:sz="8" w:space="0" w:color="auto"/>
              <w:right w:val="nil"/>
            </w:tcBorders>
            <w:shd w:val="clear" w:color="auto" w:fill="auto"/>
            <w:noWrap/>
            <w:vAlign w:val="center"/>
            <w:hideMark/>
          </w:tcPr>
          <w:p w14:paraId="0E7394DB" w14:textId="77777777" w:rsidR="00D143A8" w:rsidRPr="00C44004" w:rsidRDefault="00D143A8" w:rsidP="00D143A8">
            <w:pPr>
              <w:spacing w:after="0" w:line="240" w:lineRule="auto"/>
              <w:jc w:val="center"/>
              <w:rPr>
                <w:rFonts w:ascii="Calibri" w:eastAsia="Times New Roman" w:hAnsi="Calibri" w:cs="Calibri"/>
                <w:b/>
                <w:bCs/>
                <w:color w:val="000000"/>
              </w:rPr>
            </w:pPr>
            <w:r w:rsidRPr="00C44004">
              <w:rPr>
                <w:rFonts w:ascii="Calibri" w:eastAsia="Times New Roman" w:hAnsi="Calibri" w:cs="Calibri"/>
                <w:b/>
                <w:bCs/>
                <w:color w:val="000000"/>
              </w:rPr>
              <w:t>Assemblage</w:t>
            </w:r>
          </w:p>
        </w:tc>
        <w:tc>
          <w:tcPr>
            <w:tcW w:w="1279" w:type="dxa"/>
            <w:tcBorders>
              <w:top w:val="single" w:sz="4" w:space="0" w:color="auto"/>
              <w:left w:val="nil"/>
              <w:bottom w:val="single" w:sz="8" w:space="0" w:color="auto"/>
              <w:right w:val="nil"/>
            </w:tcBorders>
            <w:shd w:val="clear" w:color="auto" w:fill="auto"/>
            <w:noWrap/>
            <w:vAlign w:val="center"/>
            <w:hideMark/>
          </w:tcPr>
          <w:p w14:paraId="03225268" w14:textId="77777777" w:rsidR="00D143A8" w:rsidRPr="00C44004" w:rsidRDefault="00D143A8" w:rsidP="00D143A8">
            <w:pPr>
              <w:spacing w:after="0" w:line="240" w:lineRule="auto"/>
              <w:jc w:val="center"/>
              <w:rPr>
                <w:rFonts w:ascii="Calibri" w:eastAsia="Times New Roman" w:hAnsi="Calibri" w:cs="Calibri"/>
                <w:b/>
                <w:bCs/>
                <w:color w:val="000000"/>
              </w:rPr>
            </w:pPr>
            <w:r w:rsidRPr="00C44004">
              <w:rPr>
                <w:rFonts w:ascii="Calibri" w:eastAsia="Times New Roman" w:hAnsi="Calibri" w:cs="Calibri"/>
                <w:b/>
                <w:bCs/>
                <w:color w:val="000000"/>
              </w:rPr>
              <w:t>Status</w:t>
            </w:r>
          </w:p>
        </w:tc>
        <w:tc>
          <w:tcPr>
            <w:tcW w:w="3320" w:type="dxa"/>
            <w:tcBorders>
              <w:top w:val="single" w:sz="4" w:space="0" w:color="auto"/>
              <w:left w:val="nil"/>
              <w:bottom w:val="single" w:sz="8" w:space="0" w:color="auto"/>
              <w:right w:val="nil"/>
            </w:tcBorders>
            <w:shd w:val="clear" w:color="auto" w:fill="auto"/>
            <w:noWrap/>
            <w:vAlign w:val="center"/>
            <w:hideMark/>
          </w:tcPr>
          <w:p w14:paraId="56BFFFC6" w14:textId="77777777" w:rsidR="00D143A8" w:rsidRPr="00C44004" w:rsidRDefault="00D143A8" w:rsidP="00D143A8">
            <w:pPr>
              <w:spacing w:after="0" w:line="240" w:lineRule="auto"/>
              <w:jc w:val="center"/>
              <w:rPr>
                <w:rFonts w:ascii="Calibri" w:eastAsia="Times New Roman" w:hAnsi="Calibri" w:cs="Calibri"/>
                <w:b/>
                <w:bCs/>
                <w:color w:val="000000"/>
              </w:rPr>
            </w:pPr>
            <w:r w:rsidRPr="00C44004">
              <w:rPr>
                <w:rFonts w:ascii="Calibri" w:eastAsia="Times New Roman" w:hAnsi="Calibri" w:cs="Calibri"/>
                <w:b/>
                <w:bCs/>
                <w:color w:val="000000"/>
              </w:rPr>
              <w:t>Species</w:t>
            </w:r>
          </w:p>
        </w:tc>
        <w:tc>
          <w:tcPr>
            <w:tcW w:w="960" w:type="dxa"/>
            <w:tcBorders>
              <w:top w:val="single" w:sz="4" w:space="0" w:color="auto"/>
              <w:left w:val="nil"/>
              <w:bottom w:val="single" w:sz="8" w:space="0" w:color="auto"/>
              <w:right w:val="nil"/>
            </w:tcBorders>
            <w:shd w:val="clear" w:color="auto" w:fill="auto"/>
            <w:noWrap/>
            <w:vAlign w:val="center"/>
            <w:hideMark/>
          </w:tcPr>
          <w:p w14:paraId="1EC43E47" w14:textId="77777777" w:rsidR="00D143A8" w:rsidRPr="00C44004" w:rsidRDefault="00D143A8" w:rsidP="00D143A8">
            <w:pPr>
              <w:spacing w:after="0" w:line="240" w:lineRule="auto"/>
              <w:jc w:val="center"/>
              <w:rPr>
                <w:rFonts w:ascii="Calibri" w:eastAsia="Times New Roman" w:hAnsi="Calibri" w:cs="Calibri"/>
                <w:b/>
                <w:bCs/>
                <w:color w:val="000000"/>
              </w:rPr>
            </w:pPr>
            <w:r w:rsidRPr="00C44004">
              <w:rPr>
                <w:rFonts w:ascii="Calibri" w:eastAsia="Times New Roman" w:hAnsi="Calibri" w:cs="Calibri"/>
                <w:b/>
                <w:bCs/>
                <w:color w:val="000000"/>
              </w:rPr>
              <w:t>1979</w:t>
            </w:r>
          </w:p>
        </w:tc>
        <w:tc>
          <w:tcPr>
            <w:tcW w:w="960" w:type="dxa"/>
            <w:tcBorders>
              <w:top w:val="single" w:sz="4" w:space="0" w:color="auto"/>
              <w:left w:val="nil"/>
              <w:bottom w:val="single" w:sz="8" w:space="0" w:color="auto"/>
              <w:right w:val="nil"/>
            </w:tcBorders>
            <w:shd w:val="clear" w:color="auto" w:fill="auto"/>
            <w:noWrap/>
            <w:vAlign w:val="center"/>
            <w:hideMark/>
          </w:tcPr>
          <w:p w14:paraId="6995F11F" w14:textId="77777777" w:rsidR="00D143A8" w:rsidRPr="00C44004" w:rsidRDefault="00D143A8" w:rsidP="00D143A8">
            <w:pPr>
              <w:spacing w:after="0" w:line="240" w:lineRule="auto"/>
              <w:jc w:val="center"/>
              <w:rPr>
                <w:rFonts w:ascii="Calibri" w:eastAsia="Times New Roman" w:hAnsi="Calibri" w:cs="Calibri"/>
                <w:b/>
                <w:bCs/>
                <w:color w:val="000000"/>
              </w:rPr>
            </w:pPr>
            <w:r w:rsidRPr="00C44004">
              <w:rPr>
                <w:rFonts w:ascii="Calibri" w:eastAsia="Times New Roman" w:hAnsi="Calibri" w:cs="Calibri"/>
                <w:b/>
                <w:bCs/>
                <w:color w:val="000000"/>
              </w:rPr>
              <w:t>1999</w:t>
            </w:r>
          </w:p>
        </w:tc>
        <w:tc>
          <w:tcPr>
            <w:tcW w:w="960" w:type="dxa"/>
            <w:tcBorders>
              <w:top w:val="single" w:sz="4" w:space="0" w:color="auto"/>
              <w:left w:val="nil"/>
              <w:bottom w:val="single" w:sz="8" w:space="0" w:color="auto"/>
              <w:right w:val="nil"/>
            </w:tcBorders>
            <w:shd w:val="clear" w:color="auto" w:fill="auto"/>
            <w:noWrap/>
            <w:vAlign w:val="center"/>
            <w:hideMark/>
          </w:tcPr>
          <w:p w14:paraId="38502F78" w14:textId="77777777" w:rsidR="00D143A8" w:rsidRPr="00C44004" w:rsidRDefault="00D143A8" w:rsidP="00D143A8">
            <w:pPr>
              <w:spacing w:after="0" w:line="240" w:lineRule="auto"/>
              <w:jc w:val="center"/>
              <w:rPr>
                <w:rFonts w:ascii="Calibri" w:eastAsia="Times New Roman" w:hAnsi="Calibri" w:cs="Calibri"/>
                <w:b/>
                <w:bCs/>
                <w:color w:val="000000"/>
              </w:rPr>
            </w:pPr>
            <w:r w:rsidRPr="00C44004">
              <w:rPr>
                <w:rFonts w:ascii="Calibri" w:eastAsia="Times New Roman" w:hAnsi="Calibri" w:cs="Calibri"/>
                <w:b/>
                <w:bCs/>
                <w:color w:val="000000"/>
              </w:rPr>
              <w:t>2019</w:t>
            </w:r>
          </w:p>
        </w:tc>
        <w:tc>
          <w:tcPr>
            <w:tcW w:w="1560" w:type="dxa"/>
            <w:tcBorders>
              <w:top w:val="single" w:sz="4" w:space="0" w:color="auto"/>
              <w:left w:val="nil"/>
              <w:bottom w:val="single" w:sz="8" w:space="0" w:color="auto"/>
              <w:right w:val="nil"/>
            </w:tcBorders>
            <w:shd w:val="clear" w:color="auto" w:fill="auto"/>
            <w:vAlign w:val="center"/>
            <w:hideMark/>
          </w:tcPr>
          <w:p w14:paraId="7739D613" w14:textId="77777777" w:rsidR="00D143A8" w:rsidRPr="00C44004" w:rsidRDefault="00D143A8" w:rsidP="00D143A8">
            <w:pPr>
              <w:spacing w:after="0" w:line="240" w:lineRule="auto"/>
              <w:jc w:val="center"/>
              <w:rPr>
                <w:rFonts w:ascii="Calibri" w:eastAsia="Times New Roman" w:hAnsi="Calibri" w:cs="Calibri"/>
                <w:b/>
                <w:bCs/>
                <w:color w:val="000000"/>
              </w:rPr>
            </w:pPr>
            <w:r w:rsidRPr="00C44004">
              <w:rPr>
                <w:rFonts w:ascii="Calibri" w:eastAsia="Times New Roman" w:hAnsi="Calibri" w:cs="Calibri"/>
                <w:b/>
                <w:bCs/>
                <w:color w:val="000000"/>
              </w:rPr>
              <w:t>Overall Change (1979-2019)</w:t>
            </w:r>
          </w:p>
        </w:tc>
      </w:tr>
      <w:tr w:rsidR="00D143A8" w:rsidRPr="00C44004" w14:paraId="0D3EB403" w14:textId="77777777" w:rsidTr="00D143A8">
        <w:trPr>
          <w:trHeight w:val="300"/>
        </w:trPr>
        <w:tc>
          <w:tcPr>
            <w:tcW w:w="1311" w:type="dxa"/>
            <w:vMerge w:val="restart"/>
            <w:tcBorders>
              <w:top w:val="nil"/>
              <w:left w:val="single" w:sz="8" w:space="0" w:color="auto"/>
              <w:bottom w:val="single" w:sz="8" w:space="0" w:color="000000"/>
              <w:right w:val="nil"/>
            </w:tcBorders>
            <w:shd w:val="clear" w:color="auto" w:fill="auto"/>
            <w:noWrap/>
            <w:vAlign w:val="center"/>
            <w:hideMark/>
          </w:tcPr>
          <w:p w14:paraId="3F53A7E4"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Fescue</w:t>
            </w:r>
          </w:p>
        </w:tc>
        <w:tc>
          <w:tcPr>
            <w:tcW w:w="1279" w:type="dxa"/>
            <w:tcBorders>
              <w:top w:val="nil"/>
              <w:left w:val="single" w:sz="8" w:space="0" w:color="auto"/>
              <w:bottom w:val="single" w:sz="8" w:space="0" w:color="auto"/>
              <w:right w:val="nil"/>
            </w:tcBorders>
            <w:shd w:val="clear" w:color="auto" w:fill="auto"/>
            <w:noWrap/>
            <w:vAlign w:val="bottom"/>
            <w:hideMark/>
          </w:tcPr>
          <w:p w14:paraId="075C9BF7" w14:textId="77777777" w:rsidR="00D143A8" w:rsidRPr="00C44004" w:rsidRDefault="00D143A8" w:rsidP="00D143A8">
            <w:pPr>
              <w:spacing w:after="0" w:line="240" w:lineRule="auto"/>
              <w:rPr>
                <w:rFonts w:ascii="Calibri" w:eastAsia="Times New Roman" w:hAnsi="Calibri" w:cs="Calibri"/>
                <w:color w:val="000000"/>
              </w:rPr>
            </w:pPr>
            <w:r w:rsidRPr="00C44004">
              <w:rPr>
                <w:rFonts w:ascii="Calibri" w:eastAsia="Times New Roman" w:hAnsi="Calibri" w:cs="Calibri"/>
                <w:color w:val="000000"/>
              </w:rPr>
              <w:t>Unknown</w:t>
            </w:r>
          </w:p>
        </w:tc>
        <w:tc>
          <w:tcPr>
            <w:tcW w:w="3320" w:type="dxa"/>
            <w:tcBorders>
              <w:top w:val="nil"/>
              <w:left w:val="nil"/>
              <w:bottom w:val="single" w:sz="8" w:space="0" w:color="auto"/>
              <w:right w:val="nil"/>
            </w:tcBorders>
            <w:shd w:val="clear" w:color="auto" w:fill="auto"/>
            <w:noWrap/>
            <w:vAlign w:val="bottom"/>
            <w:hideMark/>
          </w:tcPr>
          <w:p w14:paraId="06D81246"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Festuca sp.</w:t>
            </w:r>
          </w:p>
        </w:tc>
        <w:tc>
          <w:tcPr>
            <w:tcW w:w="960" w:type="dxa"/>
            <w:tcBorders>
              <w:top w:val="single" w:sz="4" w:space="0" w:color="auto"/>
              <w:left w:val="nil"/>
              <w:bottom w:val="nil"/>
              <w:right w:val="nil"/>
            </w:tcBorders>
            <w:shd w:val="clear" w:color="auto" w:fill="auto"/>
            <w:noWrap/>
            <w:vAlign w:val="bottom"/>
            <w:hideMark/>
          </w:tcPr>
          <w:p w14:paraId="2A41BC1B"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&lt; 0.1</w:t>
            </w:r>
          </w:p>
        </w:tc>
        <w:tc>
          <w:tcPr>
            <w:tcW w:w="960" w:type="dxa"/>
            <w:tcBorders>
              <w:top w:val="nil"/>
              <w:left w:val="nil"/>
              <w:bottom w:val="single" w:sz="8" w:space="0" w:color="auto"/>
              <w:right w:val="nil"/>
            </w:tcBorders>
            <w:shd w:val="clear" w:color="auto" w:fill="auto"/>
            <w:noWrap/>
            <w:vAlign w:val="bottom"/>
            <w:hideMark/>
          </w:tcPr>
          <w:p w14:paraId="36DA25E2"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960" w:type="dxa"/>
            <w:tcBorders>
              <w:top w:val="nil"/>
              <w:left w:val="nil"/>
              <w:bottom w:val="single" w:sz="8" w:space="0" w:color="auto"/>
              <w:right w:val="nil"/>
            </w:tcBorders>
            <w:shd w:val="clear" w:color="auto" w:fill="auto"/>
            <w:noWrap/>
            <w:vAlign w:val="bottom"/>
            <w:hideMark/>
          </w:tcPr>
          <w:p w14:paraId="69EC3347"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1560" w:type="dxa"/>
            <w:tcBorders>
              <w:top w:val="nil"/>
              <w:left w:val="nil"/>
              <w:bottom w:val="single" w:sz="8" w:space="0" w:color="auto"/>
              <w:right w:val="single" w:sz="8" w:space="0" w:color="auto"/>
            </w:tcBorders>
            <w:shd w:val="clear" w:color="auto" w:fill="auto"/>
            <w:noWrap/>
            <w:vAlign w:val="bottom"/>
            <w:hideMark/>
          </w:tcPr>
          <w:p w14:paraId="25782561"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lost</w:t>
            </w:r>
          </w:p>
        </w:tc>
      </w:tr>
      <w:tr w:rsidR="00D143A8" w:rsidRPr="00C44004" w14:paraId="3125B367"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398C8C4A"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val="restart"/>
            <w:tcBorders>
              <w:top w:val="nil"/>
              <w:left w:val="single" w:sz="8" w:space="0" w:color="auto"/>
              <w:bottom w:val="single" w:sz="8" w:space="0" w:color="000000"/>
              <w:right w:val="nil"/>
            </w:tcBorders>
            <w:shd w:val="clear" w:color="auto" w:fill="auto"/>
            <w:noWrap/>
            <w:vAlign w:val="center"/>
            <w:hideMark/>
          </w:tcPr>
          <w:p w14:paraId="5FEECB5F"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Non-native</w:t>
            </w:r>
          </w:p>
        </w:tc>
        <w:tc>
          <w:tcPr>
            <w:tcW w:w="3320" w:type="dxa"/>
            <w:tcBorders>
              <w:top w:val="nil"/>
              <w:left w:val="nil"/>
              <w:bottom w:val="nil"/>
              <w:right w:val="nil"/>
            </w:tcBorders>
            <w:shd w:val="clear" w:color="auto" w:fill="auto"/>
            <w:noWrap/>
            <w:vAlign w:val="bottom"/>
            <w:hideMark/>
          </w:tcPr>
          <w:p w14:paraId="66FCE934"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Alisma plantago aquatica</w:t>
            </w:r>
          </w:p>
        </w:tc>
        <w:tc>
          <w:tcPr>
            <w:tcW w:w="960" w:type="dxa"/>
            <w:tcBorders>
              <w:top w:val="single" w:sz="8" w:space="0" w:color="auto"/>
              <w:left w:val="nil"/>
              <w:bottom w:val="nil"/>
              <w:right w:val="nil"/>
            </w:tcBorders>
            <w:shd w:val="clear" w:color="auto" w:fill="auto"/>
            <w:noWrap/>
            <w:vAlign w:val="bottom"/>
            <w:hideMark/>
          </w:tcPr>
          <w:p w14:paraId="0F8B6D19"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960" w:type="dxa"/>
            <w:tcBorders>
              <w:top w:val="nil"/>
              <w:left w:val="nil"/>
              <w:bottom w:val="nil"/>
              <w:right w:val="nil"/>
            </w:tcBorders>
            <w:shd w:val="clear" w:color="auto" w:fill="auto"/>
            <w:noWrap/>
            <w:vAlign w:val="bottom"/>
            <w:hideMark/>
          </w:tcPr>
          <w:p w14:paraId="72E51F90"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0.2</w:t>
            </w:r>
          </w:p>
        </w:tc>
        <w:tc>
          <w:tcPr>
            <w:tcW w:w="960" w:type="dxa"/>
            <w:tcBorders>
              <w:top w:val="nil"/>
              <w:left w:val="nil"/>
              <w:bottom w:val="nil"/>
              <w:right w:val="nil"/>
            </w:tcBorders>
            <w:shd w:val="clear" w:color="auto" w:fill="auto"/>
            <w:noWrap/>
            <w:vAlign w:val="bottom"/>
            <w:hideMark/>
          </w:tcPr>
          <w:p w14:paraId="5AF8BC17"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1560" w:type="dxa"/>
            <w:tcBorders>
              <w:top w:val="nil"/>
              <w:left w:val="nil"/>
              <w:bottom w:val="nil"/>
              <w:right w:val="single" w:sz="8" w:space="0" w:color="auto"/>
            </w:tcBorders>
            <w:shd w:val="clear" w:color="auto" w:fill="auto"/>
            <w:noWrap/>
            <w:vAlign w:val="bottom"/>
            <w:hideMark/>
          </w:tcPr>
          <w:p w14:paraId="1354A409"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lost</w:t>
            </w:r>
          </w:p>
        </w:tc>
      </w:tr>
      <w:tr w:rsidR="00D143A8" w:rsidRPr="00C44004" w14:paraId="4C188847"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0E6050DC"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200AC49E"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582599D1"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Mentha aquatica</w:t>
            </w:r>
          </w:p>
        </w:tc>
        <w:tc>
          <w:tcPr>
            <w:tcW w:w="960" w:type="dxa"/>
            <w:tcBorders>
              <w:top w:val="single" w:sz="4" w:space="0" w:color="auto"/>
              <w:left w:val="nil"/>
              <w:bottom w:val="single" w:sz="4" w:space="0" w:color="auto"/>
              <w:right w:val="nil"/>
            </w:tcBorders>
            <w:shd w:val="clear" w:color="auto" w:fill="auto"/>
            <w:noWrap/>
            <w:vAlign w:val="bottom"/>
            <w:hideMark/>
          </w:tcPr>
          <w:p w14:paraId="358ADE83"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0.3</w:t>
            </w:r>
          </w:p>
        </w:tc>
        <w:tc>
          <w:tcPr>
            <w:tcW w:w="960" w:type="dxa"/>
            <w:tcBorders>
              <w:top w:val="single" w:sz="4" w:space="0" w:color="auto"/>
              <w:left w:val="nil"/>
              <w:bottom w:val="single" w:sz="4" w:space="0" w:color="auto"/>
              <w:right w:val="nil"/>
            </w:tcBorders>
            <w:shd w:val="clear" w:color="auto" w:fill="auto"/>
            <w:noWrap/>
            <w:vAlign w:val="bottom"/>
            <w:hideMark/>
          </w:tcPr>
          <w:p w14:paraId="2B871D89"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960" w:type="dxa"/>
            <w:tcBorders>
              <w:top w:val="single" w:sz="4" w:space="0" w:color="auto"/>
              <w:left w:val="nil"/>
              <w:bottom w:val="single" w:sz="4" w:space="0" w:color="auto"/>
              <w:right w:val="nil"/>
            </w:tcBorders>
            <w:shd w:val="clear" w:color="auto" w:fill="auto"/>
            <w:noWrap/>
            <w:vAlign w:val="bottom"/>
            <w:hideMark/>
          </w:tcPr>
          <w:p w14:paraId="7984D15B"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1560" w:type="dxa"/>
            <w:tcBorders>
              <w:top w:val="single" w:sz="4" w:space="0" w:color="auto"/>
              <w:left w:val="nil"/>
              <w:bottom w:val="single" w:sz="4" w:space="0" w:color="auto"/>
              <w:right w:val="single" w:sz="8" w:space="0" w:color="auto"/>
            </w:tcBorders>
            <w:shd w:val="clear" w:color="auto" w:fill="auto"/>
            <w:noWrap/>
            <w:vAlign w:val="bottom"/>
            <w:hideMark/>
          </w:tcPr>
          <w:p w14:paraId="77607FEC"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lost</w:t>
            </w:r>
          </w:p>
        </w:tc>
      </w:tr>
      <w:tr w:rsidR="00D143A8" w:rsidRPr="00C44004" w14:paraId="784E0078"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6430FC42"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464A6278"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nil"/>
              <w:left w:val="nil"/>
              <w:bottom w:val="single" w:sz="4" w:space="0" w:color="auto"/>
              <w:right w:val="nil"/>
            </w:tcBorders>
            <w:shd w:val="clear" w:color="auto" w:fill="auto"/>
            <w:noWrap/>
            <w:vAlign w:val="bottom"/>
            <w:hideMark/>
          </w:tcPr>
          <w:p w14:paraId="2EB05E0D"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Myosotis scorpioides</w:t>
            </w:r>
          </w:p>
        </w:tc>
        <w:tc>
          <w:tcPr>
            <w:tcW w:w="960" w:type="dxa"/>
            <w:tcBorders>
              <w:top w:val="nil"/>
              <w:left w:val="nil"/>
              <w:bottom w:val="single" w:sz="4" w:space="0" w:color="auto"/>
              <w:right w:val="nil"/>
            </w:tcBorders>
            <w:shd w:val="clear" w:color="auto" w:fill="auto"/>
            <w:noWrap/>
            <w:vAlign w:val="bottom"/>
            <w:hideMark/>
          </w:tcPr>
          <w:p w14:paraId="3F14E500"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0.3</w:t>
            </w:r>
          </w:p>
        </w:tc>
        <w:tc>
          <w:tcPr>
            <w:tcW w:w="960" w:type="dxa"/>
            <w:tcBorders>
              <w:top w:val="nil"/>
              <w:left w:val="nil"/>
              <w:bottom w:val="single" w:sz="4" w:space="0" w:color="auto"/>
              <w:right w:val="nil"/>
            </w:tcBorders>
            <w:shd w:val="clear" w:color="auto" w:fill="auto"/>
            <w:noWrap/>
            <w:vAlign w:val="bottom"/>
            <w:hideMark/>
          </w:tcPr>
          <w:p w14:paraId="1FA20765"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&lt; 0.1</w:t>
            </w:r>
          </w:p>
        </w:tc>
        <w:tc>
          <w:tcPr>
            <w:tcW w:w="960" w:type="dxa"/>
            <w:tcBorders>
              <w:top w:val="nil"/>
              <w:left w:val="nil"/>
              <w:bottom w:val="single" w:sz="4" w:space="0" w:color="auto"/>
              <w:right w:val="nil"/>
            </w:tcBorders>
            <w:shd w:val="clear" w:color="auto" w:fill="auto"/>
            <w:noWrap/>
            <w:vAlign w:val="bottom"/>
            <w:hideMark/>
          </w:tcPr>
          <w:p w14:paraId="260271BA"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1560" w:type="dxa"/>
            <w:tcBorders>
              <w:top w:val="nil"/>
              <w:left w:val="nil"/>
              <w:bottom w:val="single" w:sz="4" w:space="0" w:color="auto"/>
              <w:right w:val="single" w:sz="8" w:space="0" w:color="auto"/>
            </w:tcBorders>
            <w:shd w:val="clear" w:color="auto" w:fill="auto"/>
            <w:noWrap/>
            <w:vAlign w:val="bottom"/>
            <w:hideMark/>
          </w:tcPr>
          <w:p w14:paraId="46D1C3B6"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lost</w:t>
            </w:r>
          </w:p>
        </w:tc>
      </w:tr>
      <w:tr w:rsidR="00D143A8" w:rsidRPr="00C44004" w14:paraId="240F4CC7"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1B78E980"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08A2822F"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5D68FEC4" w14:textId="7F5EB95B" w:rsidR="00D143A8" w:rsidRPr="00C44004" w:rsidRDefault="00D143A8" w:rsidP="00D143A8">
            <w:pPr>
              <w:spacing w:after="0" w:line="240" w:lineRule="auto"/>
              <w:rPr>
                <w:rFonts w:ascii="Calibri" w:eastAsia="Times New Roman" w:hAnsi="Calibri" w:cs="Calibri"/>
                <w:i/>
                <w:iCs/>
                <w:color w:val="000000"/>
              </w:rPr>
            </w:pPr>
            <w:del w:id="3044" w:author="Stefanie Lane" w:date="2023-02-08T10:04:00Z">
              <w:r w:rsidRPr="00C44004" w:rsidDel="00B678A8">
                <w:rPr>
                  <w:rFonts w:ascii="Calibri" w:eastAsia="Times New Roman" w:hAnsi="Calibri" w:cs="Calibri"/>
                  <w:i/>
                  <w:iCs/>
                  <w:color w:val="000000"/>
                </w:rPr>
                <w:delText>Festuca arundinacea</w:delText>
              </w:r>
            </w:del>
            <w:ins w:id="3045" w:author="Stefanie Lane" w:date="2023-02-08T10:04:00Z">
              <w:r w:rsidR="00B678A8">
                <w:rPr>
                  <w:rFonts w:ascii="Calibri" w:eastAsia="Times New Roman" w:hAnsi="Calibri" w:cs="Calibri"/>
                  <w:i/>
                  <w:iCs/>
                  <w:color w:val="000000"/>
                </w:rPr>
                <w:t>Schedonorus arundinaceus</w:t>
              </w:r>
            </w:ins>
          </w:p>
        </w:tc>
        <w:tc>
          <w:tcPr>
            <w:tcW w:w="960" w:type="dxa"/>
            <w:tcBorders>
              <w:top w:val="single" w:sz="4" w:space="0" w:color="auto"/>
              <w:left w:val="nil"/>
              <w:bottom w:val="single" w:sz="4" w:space="0" w:color="auto"/>
              <w:right w:val="nil"/>
            </w:tcBorders>
            <w:shd w:val="clear" w:color="auto" w:fill="auto"/>
            <w:noWrap/>
            <w:vAlign w:val="bottom"/>
            <w:hideMark/>
          </w:tcPr>
          <w:p w14:paraId="2002A02A"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1.6</w:t>
            </w:r>
          </w:p>
        </w:tc>
        <w:tc>
          <w:tcPr>
            <w:tcW w:w="960" w:type="dxa"/>
            <w:tcBorders>
              <w:top w:val="single" w:sz="4" w:space="0" w:color="auto"/>
              <w:left w:val="nil"/>
              <w:bottom w:val="single" w:sz="4" w:space="0" w:color="auto"/>
              <w:right w:val="nil"/>
            </w:tcBorders>
            <w:shd w:val="clear" w:color="auto" w:fill="auto"/>
            <w:noWrap/>
            <w:vAlign w:val="bottom"/>
            <w:hideMark/>
          </w:tcPr>
          <w:p w14:paraId="1FC72182"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0.9</w:t>
            </w:r>
          </w:p>
        </w:tc>
        <w:tc>
          <w:tcPr>
            <w:tcW w:w="960" w:type="dxa"/>
            <w:tcBorders>
              <w:top w:val="single" w:sz="4" w:space="0" w:color="auto"/>
              <w:left w:val="nil"/>
              <w:bottom w:val="single" w:sz="4" w:space="0" w:color="auto"/>
              <w:right w:val="nil"/>
            </w:tcBorders>
            <w:shd w:val="clear" w:color="auto" w:fill="auto"/>
            <w:noWrap/>
            <w:vAlign w:val="bottom"/>
            <w:hideMark/>
          </w:tcPr>
          <w:p w14:paraId="355D3F2F"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0.7</w:t>
            </w:r>
          </w:p>
        </w:tc>
        <w:tc>
          <w:tcPr>
            <w:tcW w:w="1560" w:type="dxa"/>
            <w:tcBorders>
              <w:top w:val="single" w:sz="4" w:space="0" w:color="auto"/>
              <w:left w:val="nil"/>
              <w:bottom w:val="single" w:sz="4" w:space="0" w:color="auto"/>
              <w:right w:val="single" w:sz="8" w:space="0" w:color="auto"/>
            </w:tcBorders>
            <w:shd w:val="clear" w:color="auto" w:fill="auto"/>
            <w:noWrap/>
            <w:vAlign w:val="bottom"/>
            <w:hideMark/>
          </w:tcPr>
          <w:p w14:paraId="554DC870"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w:t>
            </w:r>
          </w:p>
        </w:tc>
      </w:tr>
      <w:tr w:rsidR="00D143A8" w:rsidRPr="00C44004" w14:paraId="67C2BC2A"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7A012AD5"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19D52498"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20E98E66"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Lythrum salicaria</w:t>
            </w:r>
          </w:p>
        </w:tc>
        <w:tc>
          <w:tcPr>
            <w:tcW w:w="960" w:type="dxa"/>
            <w:tcBorders>
              <w:top w:val="nil"/>
              <w:left w:val="nil"/>
              <w:bottom w:val="nil"/>
              <w:right w:val="nil"/>
            </w:tcBorders>
            <w:shd w:val="clear" w:color="auto" w:fill="auto"/>
            <w:noWrap/>
            <w:vAlign w:val="bottom"/>
            <w:hideMark/>
          </w:tcPr>
          <w:p w14:paraId="3B0894DB"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0.4</w:t>
            </w:r>
          </w:p>
        </w:tc>
        <w:tc>
          <w:tcPr>
            <w:tcW w:w="960" w:type="dxa"/>
            <w:tcBorders>
              <w:top w:val="nil"/>
              <w:left w:val="nil"/>
              <w:bottom w:val="nil"/>
              <w:right w:val="nil"/>
            </w:tcBorders>
            <w:shd w:val="clear" w:color="auto" w:fill="auto"/>
            <w:noWrap/>
            <w:vAlign w:val="bottom"/>
            <w:hideMark/>
          </w:tcPr>
          <w:p w14:paraId="53435911"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0.6</w:t>
            </w:r>
          </w:p>
        </w:tc>
        <w:tc>
          <w:tcPr>
            <w:tcW w:w="960" w:type="dxa"/>
            <w:tcBorders>
              <w:top w:val="nil"/>
              <w:left w:val="nil"/>
              <w:bottom w:val="nil"/>
              <w:right w:val="nil"/>
            </w:tcBorders>
            <w:shd w:val="clear" w:color="auto" w:fill="auto"/>
            <w:noWrap/>
            <w:vAlign w:val="bottom"/>
            <w:hideMark/>
          </w:tcPr>
          <w:p w14:paraId="59BCD444"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0.4</w:t>
            </w:r>
          </w:p>
        </w:tc>
        <w:tc>
          <w:tcPr>
            <w:tcW w:w="1560" w:type="dxa"/>
            <w:tcBorders>
              <w:top w:val="nil"/>
              <w:left w:val="nil"/>
              <w:bottom w:val="nil"/>
              <w:right w:val="single" w:sz="8" w:space="0" w:color="auto"/>
            </w:tcBorders>
            <w:shd w:val="clear" w:color="auto" w:fill="auto"/>
            <w:noWrap/>
            <w:vAlign w:val="bottom"/>
            <w:hideMark/>
          </w:tcPr>
          <w:p w14:paraId="3C280E8B"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w:t>
            </w:r>
          </w:p>
        </w:tc>
      </w:tr>
      <w:tr w:rsidR="00D143A8" w:rsidRPr="00C44004" w14:paraId="582196F4"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34B99703"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4EE31C50"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79C21B2D"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Agrostis stolonifera</w:t>
            </w:r>
          </w:p>
        </w:tc>
        <w:tc>
          <w:tcPr>
            <w:tcW w:w="960" w:type="dxa"/>
            <w:tcBorders>
              <w:top w:val="single" w:sz="4" w:space="0" w:color="auto"/>
              <w:left w:val="nil"/>
              <w:bottom w:val="single" w:sz="4" w:space="0" w:color="auto"/>
              <w:right w:val="nil"/>
            </w:tcBorders>
            <w:shd w:val="clear" w:color="auto" w:fill="auto"/>
            <w:noWrap/>
            <w:vAlign w:val="bottom"/>
            <w:hideMark/>
          </w:tcPr>
          <w:p w14:paraId="26997FB1"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0.3</w:t>
            </w:r>
          </w:p>
        </w:tc>
        <w:tc>
          <w:tcPr>
            <w:tcW w:w="960" w:type="dxa"/>
            <w:tcBorders>
              <w:top w:val="single" w:sz="4" w:space="0" w:color="auto"/>
              <w:left w:val="nil"/>
              <w:bottom w:val="single" w:sz="4" w:space="0" w:color="auto"/>
              <w:right w:val="nil"/>
            </w:tcBorders>
            <w:shd w:val="clear" w:color="auto" w:fill="auto"/>
            <w:noWrap/>
            <w:vAlign w:val="bottom"/>
            <w:hideMark/>
          </w:tcPr>
          <w:p w14:paraId="69C463F8"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0.8</w:t>
            </w:r>
          </w:p>
        </w:tc>
        <w:tc>
          <w:tcPr>
            <w:tcW w:w="960" w:type="dxa"/>
            <w:tcBorders>
              <w:top w:val="single" w:sz="4" w:space="0" w:color="auto"/>
              <w:left w:val="nil"/>
              <w:bottom w:val="single" w:sz="4" w:space="0" w:color="auto"/>
              <w:right w:val="nil"/>
            </w:tcBorders>
            <w:shd w:val="clear" w:color="auto" w:fill="auto"/>
            <w:noWrap/>
            <w:vAlign w:val="bottom"/>
            <w:hideMark/>
          </w:tcPr>
          <w:p w14:paraId="2E3C038D"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0.6</w:t>
            </w:r>
          </w:p>
        </w:tc>
        <w:tc>
          <w:tcPr>
            <w:tcW w:w="1560" w:type="dxa"/>
            <w:tcBorders>
              <w:top w:val="single" w:sz="4" w:space="0" w:color="auto"/>
              <w:left w:val="nil"/>
              <w:bottom w:val="single" w:sz="4" w:space="0" w:color="auto"/>
              <w:right w:val="single" w:sz="8" w:space="0" w:color="auto"/>
            </w:tcBorders>
            <w:shd w:val="clear" w:color="auto" w:fill="auto"/>
            <w:noWrap/>
            <w:vAlign w:val="bottom"/>
            <w:hideMark/>
          </w:tcPr>
          <w:p w14:paraId="4F61059F"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w:t>
            </w:r>
          </w:p>
        </w:tc>
      </w:tr>
      <w:tr w:rsidR="00D143A8" w:rsidRPr="00C44004" w14:paraId="35670F92"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1BA8E197"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38E31441"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7A8CD681"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Phalaris arundinacea</w:t>
            </w:r>
          </w:p>
        </w:tc>
        <w:tc>
          <w:tcPr>
            <w:tcW w:w="960" w:type="dxa"/>
            <w:tcBorders>
              <w:top w:val="nil"/>
              <w:left w:val="nil"/>
              <w:bottom w:val="nil"/>
              <w:right w:val="nil"/>
            </w:tcBorders>
            <w:shd w:val="clear" w:color="auto" w:fill="auto"/>
            <w:noWrap/>
            <w:vAlign w:val="bottom"/>
            <w:hideMark/>
          </w:tcPr>
          <w:p w14:paraId="080E0B5A"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960" w:type="dxa"/>
            <w:tcBorders>
              <w:top w:val="nil"/>
              <w:left w:val="nil"/>
              <w:bottom w:val="nil"/>
              <w:right w:val="nil"/>
            </w:tcBorders>
            <w:shd w:val="clear" w:color="auto" w:fill="auto"/>
            <w:noWrap/>
            <w:vAlign w:val="bottom"/>
            <w:hideMark/>
          </w:tcPr>
          <w:p w14:paraId="1DD6322C"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0.2</w:t>
            </w:r>
          </w:p>
        </w:tc>
        <w:tc>
          <w:tcPr>
            <w:tcW w:w="960" w:type="dxa"/>
            <w:tcBorders>
              <w:top w:val="nil"/>
              <w:left w:val="nil"/>
              <w:bottom w:val="nil"/>
              <w:right w:val="nil"/>
            </w:tcBorders>
            <w:shd w:val="clear" w:color="auto" w:fill="auto"/>
            <w:noWrap/>
            <w:vAlign w:val="bottom"/>
            <w:hideMark/>
          </w:tcPr>
          <w:p w14:paraId="3D4F777C"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1.1</w:t>
            </w:r>
          </w:p>
        </w:tc>
        <w:tc>
          <w:tcPr>
            <w:tcW w:w="1560" w:type="dxa"/>
            <w:tcBorders>
              <w:top w:val="nil"/>
              <w:left w:val="nil"/>
              <w:bottom w:val="nil"/>
              <w:right w:val="single" w:sz="8" w:space="0" w:color="auto"/>
            </w:tcBorders>
            <w:shd w:val="clear" w:color="auto" w:fill="auto"/>
            <w:noWrap/>
            <w:vAlign w:val="bottom"/>
            <w:hideMark/>
          </w:tcPr>
          <w:p w14:paraId="2CA79E0C"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w:t>
            </w:r>
          </w:p>
        </w:tc>
      </w:tr>
      <w:tr w:rsidR="00D143A8" w:rsidRPr="00C44004" w14:paraId="29399D25"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4DCD2C61"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532C64FF"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692B69B8"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Cirsium arvense</w:t>
            </w:r>
          </w:p>
        </w:tc>
        <w:tc>
          <w:tcPr>
            <w:tcW w:w="960" w:type="dxa"/>
            <w:tcBorders>
              <w:top w:val="single" w:sz="4" w:space="0" w:color="auto"/>
              <w:left w:val="nil"/>
              <w:bottom w:val="single" w:sz="4" w:space="0" w:color="auto"/>
              <w:right w:val="nil"/>
            </w:tcBorders>
            <w:shd w:val="clear" w:color="auto" w:fill="auto"/>
            <w:noWrap/>
            <w:vAlign w:val="bottom"/>
            <w:hideMark/>
          </w:tcPr>
          <w:p w14:paraId="4183A4F1"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960" w:type="dxa"/>
            <w:tcBorders>
              <w:top w:val="single" w:sz="4" w:space="0" w:color="auto"/>
              <w:left w:val="nil"/>
              <w:bottom w:val="nil"/>
              <w:right w:val="nil"/>
            </w:tcBorders>
            <w:shd w:val="clear" w:color="auto" w:fill="auto"/>
            <w:noWrap/>
            <w:vAlign w:val="bottom"/>
            <w:hideMark/>
          </w:tcPr>
          <w:p w14:paraId="725B7702"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&lt; 0.1</w:t>
            </w:r>
          </w:p>
        </w:tc>
        <w:tc>
          <w:tcPr>
            <w:tcW w:w="960" w:type="dxa"/>
            <w:tcBorders>
              <w:top w:val="single" w:sz="4" w:space="0" w:color="auto"/>
              <w:left w:val="nil"/>
              <w:bottom w:val="single" w:sz="4" w:space="0" w:color="auto"/>
              <w:right w:val="nil"/>
            </w:tcBorders>
            <w:shd w:val="clear" w:color="auto" w:fill="auto"/>
            <w:noWrap/>
            <w:vAlign w:val="bottom"/>
            <w:hideMark/>
          </w:tcPr>
          <w:p w14:paraId="39F1702D"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1560" w:type="dxa"/>
            <w:tcBorders>
              <w:top w:val="single" w:sz="4" w:space="0" w:color="auto"/>
              <w:left w:val="nil"/>
              <w:bottom w:val="single" w:sz="4" w:space="0" w:color="auto"/>
              <w:right w:val="single" w:sz="8" w:space="0" w:color="auto"/>
            </w:tcBorders>
            <w:shd w:val="clear" w:color="auto" w:fill="auto"/>
            <w:noWrap/>
            <w:vAlign w:val="bottom"/>
            <w:hideMark/>
          </w:tcPr>
          <w:p w14:paraId="7E695047"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gained</w:t>
            </w:r>
          </w:p>
        </w:tc>
      </w:tr>
      <w:tr w:rsidR="00D143A8" w:rsidRPr="00C44004" w14:paraId="0F4CB14F"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224E56E8"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3268BA2E"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nil"/>
              <w:left w:val="nil"/>
              <w:bottom w:val="single" w:sz="4" w:space="0" w:color="auto"/>
              <w:right w:val="nil"/>
            </w:tcBorders>
            <w:shd w:val="clear" w:color="auto" w:fill="auto"/>
            <w:noWrap/>
            <w:vAlign w:val="bottom"/>
            <w:hideMark/>
          </w:tcPr>
          <w:p w14:paraId="76BB3D84"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Iris pseudacorus</w:t>
            </w:r>
          </w:p>
        </w:tc>
        <w:tc>
          <w:tcPr>
            <w:tcW w:w="960" w:type="dxa"/>
            <w:tcBorders>
              <w:top w:val="nil"/>
              <w:left w:val="nil"/>
              <w:bottom w:val="single" w:sz="4" w:space="0" w:color="auto"/>
              <w:right w:val="nil"/>
            </w:tcBorders>
            <w:shd w:val="clear" w:color="auto" w:fill="auto"/>
            <w:noWrap/>
            <w:vAlign w:val="bottom"/>
            <w:hideMark/>
          </w:tcPr>
          <w:p w14:paraId="0833E3BF"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960" w:type="dxa"/>
            <w:tcBorders>
              <w:top w:val="single" w:sz="4" w:space="0" w:color="auto"/>
              <w:left w:val="nil"/>
              <w:bottom w:val="single" w:sz="4" w:space="0" w:color="auto"/>
              <w:right w:val="nil"/>
            </w:tcBorders>
            <w:shd w:val="clear" w:color="auto" w:fill="auto"/>
            <w:noWrap/>
            <w:vAlign w:val="bottom"/>
            <w:hideMark/>
          </w:tcPr>
          <w:p w14:paraId="49B4D45A"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0.2</w:t>
            </w:r>
          </w:p>
        </w:tc>
        <w:tc>
          <w:tcPr>
            <w:tcW w:w="960" w:type="dxa"/>
            <w:tcBorders>
              <w:top w:val="nil"/>
              <w:left w:val="nil"/>
              <w:bottom w:val="single" w:sz="4" w:space="0" w:color="auto"/>
              <w:right w:val="nil"/>
            </w:tcBorders>
            <w:shd w:val="clear" w:color="auto" w:fill="auto"/>
            <w:noWrap/>
            <w:vAlign w:val="bottom"/>
            <w:hideMark/>
          </w:tcPr>
          <w:p w14:paraId="394362DA"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0.2</w:t>
            </w:r>
          </w:p>
        </w:tc>
        <w:tc>
          <w:tcPr>
            <w:tcW w:w="1560" w:type="dxa"/>
            <w:tcBorders>
              <w:top w:val="nil"/>
              <w:left w:val="nil"/>
              <w:bottom w:val="single" w:sz="4" w:space="0" w:color="auto"/>
              <w:right w:val="single" w:sz="8" w:space="0" w:color="auto"/>
            </w:tcBorders>
            <w:shd w:val="clear" w:color="auto" w:fill="auto"/>
            <w:noWrap/>
            <w:vAlign w:val="bottom"/>
            <w:hideMark/>
          </w:tcPr>
          <w:p w14:paraId="69341D16"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gained</w:t>
            </w:r>
          </w:p>
        </w:tc>
      </w:tr>
      <w:tr w:rsidR="00D143A8" w:rsidRPr="00C44004" w14:paraId="77CF0FB5" w14:textId="77777777" w:rsidTr="00D143A8">
        <w:trPr>
          <w:trHeight w:val="300"/>
        </w:trPr>
        <w:tc>
          <w:tcPr>
            <w:tcW w:w="1311" w:type="dxa"/>
            <w:vMerge/>
            <w:tcBorders>
              <w:top w:val="nil"/>
              <w:left w:val="single" w:sz="8" w:space="0" w:color="auto"/>
              <w:bottom w:val="single" w:sz="8" w:space="0" w:color="000000"/>
              <w:right w:val="nil"/>
            </w:tcBorders>
            <w:vAlign w:val="center"/>
            <w:hideMark/>
          </w:tcPr>
          <w:p w14:paraId="0C3ACEC9"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471BB981"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nil"/>
              <w:left w:val="nil"/>
              <w:bottom w:val="single" w:sz="8" w:space="0" w:color="auto"/>
              <w:right w:val="nil"/>
            </w:tcBorders>
            <w:shd w:val="clear" w:color="auto" w:fill="auto"/>
            <w:noWrap/>
            <w:vAlign w:val="bottom"/>
            <w:hideMark/>
          </w:tcPr>
          <w:p w14:paraId="0DA86474"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Lycopus europaeus</w:t>
            </w:r>
          </w:p>
        </w:tc>
        <w:tc>
          <w:tcPr>
            <w:tcW w:w="960" w:type="dxa"/>
            <w:tcBorders>
              <w:top w:val="nil"/>
              <w:left w:val="nil"/>
              <w:bottom w:val="single" w:sz="8" w:space="0" w:color="auto"/>
              <w:right w:val="nil"/>
            </w:tcBorders>
            <w:shd w:val="clear" w:color="auto" w:fill="auto"/>
            <w:noWrap/>
            <w:vAlign w:val="bottom"/>
            <w:hideMark/>
          </w:tcPr>
          <w:p w14:paraId="102280C6"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960" w:type="dxa"/>
            <w:tcBorders>
              <w:top w:val="nil"/>
              <w:left w:val="nil"/>
              <w:bottom w:val="single" w:sz="8" w:space="0" w:color="auto"/>
              <w:right w:val="nil"/>
            </w:tcBorders>
            <w:shd w:val="clear" w:color="auto" w:fill="auto"/>
            <w:noWrap/>
            <w:vAlign w:val="bottom"/>
            <w:hideMark/>
          </w:tcPr>
          <w:p w14:paraId="16B2DC1D"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960" w:type="dxa"/>
            <w:tcBorders>
              <w:top w:val="nil"/>
              <w:left w:val="nil"/>
              <w:bottom w:val="single" w:sz="8" w:space="0" w:color="auto"/>
              <w:right w:val="nil"/>
            </w:tcBorders>
            <w:shd w:val="clear" w:color="auto" w:fill="auto"/>
            <w:noWrap/>
            <w:vAlign w:val="bottom"/>
            <w:hideMark/>
          </w:tcPr>
          <w:p w14:paraId="66B2F024"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1560" w:type="dxa"/>
            <w:tcBorders>
              <w:top w:val="nil"/>
              <w:left w:val="nil"/>
              <w:bottom w:val="single" w:sz="8" w:space="0" w:color="auto"/>
              <w:right w:val="single" w:sz="8" w:space="0" w:color="auto"/>
            </w:tcBorders>
            <w:shd w:val="clear" w:color="auto" w:fill="auto"/>
            <w:noWrap/>
            <w:vAlign w:val="bottom"/>
            <w:hideMark/>
          </w:tcPr>
          <w:p w14:paraId="79B38A56"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gained</w:t>
            </w:r>
          </w:p>
        </w:tc>
      </w:tr>
      <w:tr w:rsidR="00D143A8" w:rsidRPr="00C44004" w14:paraId="69B41802"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5D9A865E"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val="restart"/>
            <w:tcBorders>
              <w:top w:val="nil"/>
              <w:left w:val="single" w:sz="8" w:space="0" w:color="auto"/>
              <w:bottom w:val="single" w:sz="8" w:space="0" w:color="000000"/>
              <w:right w:val="nil"/>
            </w:tcBorders>
            <w:shd w:val="clear" w:color="auto" w:fill="auto"/>
            <w:noWrap/>
            <w:vAlign w:val="center"/>
            <w:hideMark/>
          </w:tcPr>
          <w:p w14:paraId="0C21A87B" w14:textId="5FC7360A" w:rsidR="00D143A8" w:rsidRPr="00C44004" w:rsidRDefault="00D143A8" w:rsidP="00D143A8">
            <w:pPr>
              <w:spacing w:after="0" w:line="240" w:lineRule="auto"/>
              <w:jc w:val="center"/>
              <w:rPr>
                <w:rFonts w:ascii="Calibri" w:eastAsia="Times New Roman" w:hAnsi="Calibri" w:cs="Calibri"/>
                <w:color w:val="000000"/>
              </w:rPr>
            </w:pPr>
            <w:ins w:id="3046" w:author="Stefanie Lane" w:date="2023-02-06T12:21:00Z">
              <w:r>
                <w:rPr>
                  <w:rFonts w:ascii="Calibri" w:eastAsia="Times New Roman" w:hAnsi="Calibri" w:cs="Calibri"/>
                  <w:color w:val="000000"/>
                </w:rPr>
                <w:t>Native</w:t>
              </w:r>
            </w:ins>
            <w:r w:rsidRPr="00C44004">
              <w:rPr>
                <w:rFonts w:ascii="Calibri" w:eastAsia="Times New Roman" w:hAnsi="Calibri" w:cs="Calibri"/>
                <w:color w:val="000000"/>
              </w:rPr>
              <w:t> </w:t>
            </w:r>
            <w:commentRangeStart w:id="3047"/>
            <w:commentRangeEnd w:id="3047"/>
            <w:r>
              <w:rPr>
                <w:rStyle w:val="CommentReference"/>
              </w:rPr>
              <w:commentReference w:id="3047"/>
            </w:r>
          </w:p>
        </w:tc>
        <w:tc>
          <w:tcPr>
            <w:tcW w:w="3320" w:type="dxa"/>
            <w:tcBorders>
              <w:top w:val="single" w:sz="4" w:space="0" w:color="auto"/>
              <w:left w:val="nil"/>
              <w:bottom w:val="single" w:sz="4" w:space="0" w:color="auto"/>
              <w:right w:val="nil"/>
            </w:tcBorders>
            <w:shd w:val="clear" w:color="auto" w:fill="auto"/>
            <w:noWrap/>
            <w:vAlign w:val="bottom"/>
            <w:hideMark/>
          </w:tcPr>
          <w:p w14:paraId="0249327B"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Alopecurus geniculatus</w:t>
            </w:r>
          </w:p>
        </w:tc>
        <w:tc>
          <w:tcPr>
            <w:tcW w:w="960" w:type="dxa"/>
            <w:tcBorders>
              <w:top w:val="single" w:sz="4" w:space="0" w:color="auto"/>
              <w:left w:val="nil"/>
              <w:bottom w:val="single" w:sz="4" w:space="0" w:color="auto"/>
              <w:right w:val="nil"/>
            </w:tcBorders>
            <w:shd w:val="clear" w:color="auto" w:fill="auto"/>
            <w:noWrap/>
            <w:vAlign w:val="bottom"/>
            <w:hideMark/>
          </w:tcPr>
          <w:p w14:paraId="4D224A36"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&lt; 0.1</w:t>
            </w:r>
          </w:p>
        </w:tc>
        <w:tc>
          <w:tcPr>
            <w:tcW w:w="960" w:type="dxa"/>
            <w:tcBorders>
              <w:top w:val="single" w:sz="4" w:space="0" w:color="auto"/>
              <w:left w:val="nil"/>
              <w:bottom w:val="single" w:sz="4" w:space="0" w:color="auto"/>
              <w:right w:val="nil"/>
            </w:tcBorders>
            <w:shd w:val="clear" w:color="auto" w:fill="auto"/>
            <w:noWrap/>
            <w:vAlign w:val="bottom"/>
            <w:hideMark/>
          </w:tcPr>
          <w:p w14:paraId="3785D5EF"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960" w:type="dxa"/>
            <w:tcBorders>
              <w:top w:val="single" w:sz="4" w:space="0" w:color="auto"/>
              <w:left w:val="nil"/>
              <w:bottom w:val="single" w:sz="4" w:space="0" w:color="auto"/>
              <w:right w:val="nil"/>
            </w:tcBorders>
            <w:shd w:val="clear" w:color="auto" w:fill="auto"/>
            <w:noWrap/>
            <w:vAlign w:val="bottom"/>
            <w:hideMark/>
          </w:tcPr>
          <w:p w14:paraId="246CF3EA"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1560" w:type="dxa"/>
            <w:tcBorders>
              <w:top w:val="single" w:sz="4" w:space="0" w:color="auto"/>
              <w:left w:val="nil"/>
              <w:bottom w:val="single" w:sz="4" w:space="0" w:color="auto"/>
              <w:right w:val="single" w:sz="8" w:space="0" w:color="auto"/>
            </w:tcBorders>
            <w:shd w:val="clear" w:color="auto" w:fill="auto"/>
            <w:noWrap/>
            <w:vAlign w:val="bottom"/>
            <w:hideMark/>
          </w:tcPr>
          <w:p w14:paraId="02D6136E"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lost</w:t>
            </w:r>
          </w:p>
        </w:tc>
      </w:tr>
      <w:tr w:rsidR="00D143A8" w:rsidRPr="00C44004" w14:paraId="51ACAA09"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3D09F5A5"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4221A185"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1F3E3858"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Bidens cernua</w:t>
            </w:r>
          </w:p>
        </w:tc>
        <w:tc>
          <w:tcPr>
            <w:tcW w:w="960" w:type="dxa"/>
            <w:tcBorders>
              <w:top w:val="nil"/>
              <w:left w:val="nil"/>
              <w:bottom w:val="nil"/>
              <w:right w:val="nil"/>
            </w:tcBorders>
            <w:shd w:val="clear" w:color="auto" w:fill="auto"/>
            <w:noWrap/>
            <w:vAlign w:val="bottom"/>
            <w:hideMark/>
          </w:tcPr>
          <w:p w14:paraId="31045752"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0.2</w:t>
            </w:r>
          </w:p>
        </w:tc>
        <w:tc>
          <w:tcPr>
            <w:tcW w:w="960" w:type="dxa"/>
            <w:tcBorders>
              <w:top w:val="nil"/>
              <w:left w:val="nil"/>
              <w:bottom w:val="nil"/>
              <w:right w:val="nil"/>
            </w:tcBorders>
            <w:shd w:val="clear" w:color="auto" w:fill="auto"/>
            <w:noWrap/>
            <w:vAlign w:val="bottom"/>
            <w:hideMark/>
          </w:tcPr>
          <w:p w14:paraId="0E96A5FB"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0.5</w:t>
            </w:r>
          </w:p>
        </w:tc>
        <w:tc>
          <w:tcPr>
            <w:tcW w:w="960" w:type="dxa"/>
            <w:tcBorders>
              <w:top w:val="nil"/>
              <w:left w:val="nil"/>
              <w:bottom w:val="nil"/>
              <w:right w:val="nil"/>
            </w:tcBorders>
            <w:shd w:val="clear" w:color="auto" w:fill="auto"/>
            <w:noWrap/>
            <w:vAlign w:val="bottom"/>
            <w:hideMark/>
          </w:tcPr>
          <w:p w14:paraId="446A42B5" w14:textId="77777777" w:rsidR="00D143A8" w:rsidRPr="00C44004" w:rsidRDefault="00D143A8" w:rsidP="00D143A8">
            <w:pPr>
              <w:spacing w:after="0" w:line="240" w:lineRule="auto"/>
              <w:jc w:val="center"/>
              <w:rPr>
                <w:rFonts w:ascii="Calibri" w:eastAsia="Times New Roman" w:hAnsi="Calibri" w:cs="Calibri"/>
                <w:color w:val="000000"/>
              </w:rPr>
            </w:pPr>
          </w:p>
        </w:tc>
        <w:tc>
          <w:tcPr>
            <w:tcW w:w="1560" w:type="dxa"/>
            <w:tcBorders>
              <w:top w:val="nil"/>
              <w:left w:val="nil"/>
              <w:bottom w:val="single" w:sz="4" w:space="0" w:color="auto"/>
              <w:right w:val="single" w:sz="8" w:space="0" w:color="auto"/>
            </w:tcBorders>
            <w:shd w:val="clear" w:color="auto" w:fill="auto"/>
            <w:noWrap/>
            <w:vAlign w:val="bottom"/>
            <w:hideMark/>
          </w:tcPr>
          <w:p w14:paraId="3B8E0042"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lost</w:t>
            </w:r>
          </w:p>
        </w:tc>
      </w:tr>
      <w:tr w:rsidR="00D143A8" w:rsidRPr="00C44004" w14:paraId="38B2823D"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6803EEBD"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79EAAFD5"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3B688327"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Deschampsia caespitosa</w:t>
            </w:r>
          </w:p>
        </w:tc>
        <w:tc>
          <w:tcPr>
            <w:tcW w:w="960" w:type="dxa"/>
            <w:tcBorders>
              <w:top w:val="single" w:sz="4" w:space="0" w:color="auto"/>
              <w:left w:val="nil"/>
              <w:bottom w:val="single" w:sz="4" w:space="0" w:color="auto"/>
              <w:right w:val="nil"/>
            </w:tcBorders>
            <w:shd w:val="clear" w:color="auto" w:fill="auto"/>
            <w:noWrap/>
            <w:vAlign w:val="bottom"/>
            <w:hideMark/>
          </w:tcPr>
          <w:p w14:paraId="337C43EA"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0.6</w:t>
            </w:r>
          </w:p>
        </w:tc>
        <w:tc>
          <w:tcPr>
            <w:tcW w:w="960" w:type="dxa"/>
            <w:tcBorders>
              <w:top w:val="single" w:sz="4" w:space="0" w:color="auto"/>
              <w:left w:val="nil"/>
              <w:bottom w:val="single" w:sz="4" w:space="0" w:color="auto"/>
              <w:right w:val="nil"/>
            </w:tcBorders>
            <w:shd w:val="clear" w:color="auto" w:fill="auto"/>
            <w:noWrap/>
            <w:vAlign w:val="bottom"/>
            <w:hideMark/>
          </w:tcPr>
          <w:p w14:paraId="41462C31"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960" w:type="dxa"/>
            <w:tcBorders>
              <w:top w:val="single" w:sz="4" w:space="0" w:color="auto"/>
              <w:left w:val="nil"/>
              <w:bottom w:val="single" w:sz="4" w:space="0" w:color="auto"/>
              <w:right w:val="nil"/>
            </w:tcBorders>
            <w:shd w:val="clear" w:color="auto" w:fill="auto"/>
            <w:noWrap/>
            <w:vAlign w:val="bottom"/>
            <w:hideMark/>
          </w:tcPr>
          <w:p w14:paraId="3C1A38E1"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1560" w:type="dxa"/>
            <w:tcBorders>
              <w:top w:val="nil"/>
              <w:left w:val="nil"/>
              <w:bottom w:val="single" w:sz="4" w:space="0" w:color="auto"/>
              <w:right w:val="single" w:sz="8" w:space="0" w:color="auto"/>
            </w:tcBorders>
            <w:shd w:val="clear" w:color="auto" w:fill="auto"/>
            <w:noWrap/>
            <w:vAlign w:val="bottom"/>
            <w:hideMark/>
          </w:tcPr>
          <w:p w14:paraId="5504EADA"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lost</w:t>
            </w:r>
          </w:p>
        </w:tc>
      </w:tr>
      <w:tr w:rsidR="00D143A8" w:rsidRPr="00C44004" w14:paraId="1EAD0446"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333B3E38"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02CEBEF1"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507FD9CC"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Dulichium arundinaceum</w:t>
            </w:r>
          </w:p>
        </w:tc>
        <w:tc>
          <w:tcPr>
            <w:tcW w:w="960" w:type="dxa"/>
            <w:tcBorders>
              <w:top w:val="nil"/>
              <w:left w:val="nil"/>
              <w:bottom w:val="nil"/>
              <w:right w:val="nil"/>
            </w:tcBorders>
            <w:shd w:val="clear" w:color="auto" w:fill="auto"/>
            <w:noWrap/>
            <w:vAlign w:val="bottom"/>
            <w:hideMark/>
          </w:tcPr>
          <w:p w14:paraId="53D3546E"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960" w:type="dxa"/>
            <w:tcBorders>
              <w:top w:val="nil"/>
              <w:left w:val="nil"/>
              <w:bottom w:val="nil"/>
              <w:right w:val="nil"/>
            </w:tcBorders>
            <w:shd w:val="clear" w:color="auto" w:fill="auto"/>
            <w:noWrap/>
            <w:vAlign w:val="bottom"/>
            <w:hideMark/>
          </w:tcPr>
          <w:p w14:paraId="6D5AF153" w14:textId="77777777" w:rsidR="00D143A8" w:rsidRPr="00C44004" w:rsidRDefault="00D143A8" w:rsidP="00D143A8">
            <w:pPr>
              <w:spacing w:after="0" w:line="240" w:lineRule="auto"/>
              <w:jc w:val="center"/>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14:paraId="54E8F689" w14:textId="77777777" w:rsidR="00D143A8" w:rsidRPr="00C44004" w:rsidRDefault="00D143A8" w:rsidP="00D143A8">
            <w:pPr>
              <w:spacing w:after="0" w:line="240" w:lineRule="auto"/>
              <w:jc w:val="center"/>
              <w:rPr>
                <w:rFonts w:ascii="Times New Roman" w:eastAsia="Times New Roman" w:hAnsi="Times New Roman" w:cs="Times New Roman"/>
                <w:sz w:val="20"/>
                <w:szCs w:val="20"/>
              </w:rPr>
            </w:pPr>
          </w:p>
        </w:tc>
        <w:tc>
          <w:tcPr>
            <w:tcW w:w="1560" w:type="dxa"/>
            <w:tcBorders>
              <w:top w:val="nil"/>
              <w:left w:val="nil"/>
              <w:bottom w:val="single" w:sz="4" w:space="0" w:color="auto"/>
              <w:right w:val="single" w:sz="8" w:space="0" w:color="auto"/>
            </w:tcBorders>
            <w:shd w:val="clear" w:color="auto" w:fill="auto"/>
            <w:noWrap/>
            <w:vAlign w:val="bottom"/>
            <w:hideMark/>
          </w:tcPr>
          <w:p w14:paraId="0846C981"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lost</w:t>
            </w:r>
          </w:p>
        </w:tc>
      </w:tr>
      <w:tr w:rsidR="00D143A8" w:rsidRPr="00C44004" w14:paraId="6477F29A"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6E89C3EC"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362E346A"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259D8DC4"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Eleocharis palustris</w:t>
            </w:r>
          </w:p>
        </w:tc>
        <w:tc>
          <w:tcPr>
            <w:tcW w:w="960" w:type="dxa"/>
            <w:tcBorders>
              <w:top w:val="single" w:sz="4" w:space="0" w:color="auto"/>
              <w:left w:val="nil"/>
              <w:bottom w:val="single" w:sz="4" w:space="0" w:color="auto"/>
              <w:right w:val="nil"/>
            </w:tcBorders>
            <w:shd w:val="clear" w:color="auto" w:fill="auto"/>
            <w:noWrap/>
            <w:vAlign w:val="bottom"/>
            <w:hideMark/>
          </w:tcPr>
          <w:p w14:paraId="28546814"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1.0</w:t>
            </w:r>
          </w:p>
        </w:tc>
        <w:tc>
          <w:tcPr>
            <w:tcW w:w="960" w:type="dxa"/>
            <w:tcBorders>
              <w:top w:val="single" w:sz="4" w:space="0" w:color="auto"/>
              <w:left w:val="nil"/>
              <w:bottom w:val="single" w:sz="4" w:space="0" w:color="auto"/>
              <w:right w:val="nil"/>
            </w:tcBorders>
            <w:shd w:val="clear" w:color="auto" w:fill="auto"/>
            <w:noWrap/>
            <w:vAlign w:val="bottom"/>
            <w:hideMark/>
          </w:tcPr>
          <w:p w14:paraId="492992DE"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0.3</w:t>
            </w:r>
          </w:p>
        </w:tc>
        <w:tc>
          <w:tcPr>
            <w:tcW w:w="960" w:type="dxa"/>
            <w:tcBorders>
              <w:top w:val="single" w:sz="4" w:space="0" w:color="auto"/>
              <w:left w:val="nil"/>
              <w:bottom w:val="single" w:sz="4" w:space="0" w:color="auto"/>
              <w:right w:val="nil"/>
            </w:tcBorders>
            <w:shd w:val="clear" w:color="auto" w:fill="auto"/>
            <w:noWrap/>
            <w:vAlign w:val="bottom"/>
            <w:hideMark/>
          </w:tcPr>
          <w:p w14:paraId="5AF4330D"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1560" w:type="dxa"/>
            <w:tcBorders>
              <w:top w:val="nil"/>
              <w:left w:val="nil"/>
              <w:bottom w:val="single" w:sz="4" w:space="0" w:color="auto"/>
              <w:right w:val="single" w:sz="8" w:space="0" w:color="auto"/>
            </w:tcBorders>
            <w:shd w:val="clear" w:color="auto" w:fill="auto"/>
            <w:noWrap/>
            <w:vAlign w:val="bottom"/>
            <w:hideMark/>
          </w:tcPr>
          <w:p w14:paraId="655762D8"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lost</w:t>
            </w:r>
          </w:p>
        </w:tc>
      </w:tr>
      <w:tr w:rsidR="00D143A8" w:rsidRPr="00C44004" w14:paraId="51CBDC3E"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68A2DAA1"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4AAA46C7"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016A168A"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Equisetum palustre</w:t>
            </w:r>
          </w:p>
        </w:tc>
        <w:tc>
          <w:tcPr>
            <w:tcW w:w="960" w:type="dxa"/>
            <w:tcBorders>
              <w:top w:val="nil"/>
              <w:left w:val="nil"/>
              <w:bottom w:val="nil"/>
              <w:right w:val="nil"/>
            </w:tcBorders>
            <w:shd w:val="clear" w:color="auto" w:fill="auto"/>
            <w:noWrap/>
            <w:vAlign w:val="bottom"/>
            <w:hideMark/>
          </w:tcPr>
          <w:p w14:paraId="5DEF623B"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0.8</w:t>
            </w:r>
          </w:p>
        </w:tc>
        <w:tc>
          <w:tcPr>
            <w:tcW w:w="960" w:type="dxa"/>
            <w:tcBorders>
              <w:top w:val="nil"/>
              <w:left w:val="nil"/>
              <w:bottom w:val="nil"/>
              <w:right w:val="nil"/>
            </w:tcBorders>
            <w:shd w:val="clear" w:color="auto" w:fill="auto"/>
            <w:noWrap/>
            <w:vAlign w:val="bottom"/>
            <w:hideMark/>
          </w:tcPr>
          <w:p w14:paraId="439850D2"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960" w:type="dxa"/>
            <w:tcBorders>
              <w:top w:val="nil"/>
              <w:left w:val="nil"/>
              <w:bottom w:val="nil"/>
              <w:right w:val="nil"/>
            </w:tcBorders>
            <w:shd w:val="clear" w:color="auto" w:fill="auto"/>
            <w:noWrap/>
            <w:vAlign w:val="bottom"/>
            <w:hideMark/>
          </w:tcPr>
          <w:p w14:paraId="45614FFF" w14:textId="77777777" w:rsidR="00D143A8" w:rsidRPr="00C44004" w:rsidRDefault="00D143A8" w:rsidP="00D143A8">
            <w:pPr>
              <w:spacing w:after="0" w:line="240" w:lineRule="auto"/>
              <w:jc w:val="center"/>
              <w:rPr>
                <w:rFonts w:ascii="Calibri" w:eastAsia="Times New Roman" w:hAnsi="Calibri" w:cs="Calibri"/>
                <w:color w:val="000000"/>
              </w:rPr>
            </w:pPr>
          </w:p>
        </w:tc>
        <w:tc>
          <w:tcPr>
            <w:tcW w:w="1560" w:type="dxa"/>
            <w:tcBorders>
              <w:top w:val="nil"/>
              <w:left w:val="nil"/>
              <w:bottom w:val="single" w:sz="4" w:space="0" w:color="auto"/>
              <w:right w:val="single" w:sz="8" w:space="0" w:color="auto"/>
            </w:tcBorders>
            <w:shd w:val="clear" w:color="auto" w:fill="auto"/>
            <w:noWrap/>
            <w:vAlign w:val="bottom"/>
            <w:hideMark/>
          </w:tcPr>
          <w:p w14:paraId="4146BCF5"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lost</w:t>
            </w:r>
          </w:p>
        </w:tc>
      </w:tr>
      <w:tr w:rsidR="00D143A8" w:rsidRPr="00C44004" w14:paraId="6A576D89"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14CD1D2E"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1BE51B58"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3F56CA32"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Galium trifidum</w:t>
            </w:r>
          </w:p>
        </w:tc>
        <w:tc>
          <w:tcPr>
            <w:tcW w:w="960" w:type="dxa"/>
            <w:tcBorders>
              <w:top w:val="single" w:sz="4" w:space="0" w:color="auto"/>
              <w:left w:val="nil"/>
              <w:bottom w:val="single" w:sz="4" w:space="0" w:color="auto"/>
              <w:right w:val="nil"/>
            </w:tcBorders>
            <w:shd w:val="clear" w:color="auto" w:fill="auto"/>
            <w:noWrap/>
            <w:vAlign w:val="bottom"/>
            <w:hideMark/>
          </w:tcPr>
          <w:p w14:paraId="7F97C816"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&lt; 0.1</w:t>
            </w:r>
          </w:p>
        </w:tc>
        <w:tc>
          <w:tcPr>
            <w:tcW w:w="960" w:type="dxa"/>
            <w:tcBorders>
              <w:top w:val="single" w:sz="4" w:space="0" w:color="auto"/>
              <w:left w:val="nil"/>
              <w:bottom w:val="single" w:sz="4" w:space="0" w:color="auto"/>
              <w:right w:val="nil"/>
            </w:tcBorders>
            <w:shd w:val="clear" w:color="auto" w:fill="auto"/>
            <w:noWrap/>
            <w:vAlign w:val="bottom"/>
            <w:hideMark/>
          </w:tcPr>
          <w:p w14:paraId="7CE3F1B8"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960" w:type="dxa"/>
            <w:tcBorders>
              <w:top w:val="single" w:sz="4" w:space="0" w:color="auto"/>
              <w:left w:val="nil"/>
              <w:bottom w:val="single" w:sz="4" w:space="0" w:color="auto"/>
              <w:right w:val="nil"/>
            </w:tcBorders>
            <w:shd w:val="clear" w:color="auto" w:fill="auto"/>
            <w:noWrap/>
            <w:vAlign w:val="bottom"/>
            <w:hideMark/>
          </w:tcPr>
          <w:p w14:paraId="4FBD1841"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1560" w:type="dxa"/>
            <w:tcBorders>
              <w:top w:val="nil"/>
              <w:left w:val="nil"/>
              <w:bottom w:val="single" w:sz="4" w:space="0" w:color="auto"/>
              <w:right w:val="single" w:sz="8" w:space="0" w:color="auto"/>
            </w:tcBorders>
            <w:shd w:val="clear" w:color="auto" w:fill="auto"/>
            <w:noWrap/>
            <w:vAlign w:val="bottom"/>
            <w:hideMark/>
          </w:tcPr>
          <w:p w14:paraId="24584B8F"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lost</w:t>
            </w:r>
          </w:p>
        </w:tc>
      </w:tr>
      <w:tr w:rsidR="00D143A8" w:rsidRPr="00C44004" w14:paraId="68C07798"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371210A3"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4B151E52"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04391938"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Hypericum formosum</w:t>
            </w:r>
          </w:p>
        </w:tc>
        <w:tc>
          <w:tcPr>
            <w:tcW w:w="960" w:type="dxa"/>
            <w:tcBorders>
              <w:top w:val="nil"/>
              <w:left w:val="nil"/>
              <w:bottom w:val="nil"/>
              <w:right w:val="nil"/>
            </w:tcBorders>
            <w:shd w:val="clear" w:color="auto" w:fill="auto"/>
            <w:noWrap/>
            <w:vAlign w:val="bottom"/>
            <w:hideMark/>
          </w:tcPr>
          <w:p w14:paraId="1D891C43"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960" w:type="dxa"/>
            <w:tcBorders>
              <w:top w:val="nil"/>
              <w:left w:val="nil"/>
              <w:bottom w:val="nil"/>
              <w:right w:val="nil"/>
            </w:tcBorders>
            <w:shd w:val="clear" w:color="auto" w:fill="auto"/>
            <w:noWrap/>
            <w:vAlign w:val="bottom"/>
            <w:hideMark/>
          </w:tcPr>
          <w:p w14:paraId="300E028B" w14:textId="77777777" w:rsidR="00D143A8" w:rsidRPr="00C44004" w:rsidRDefault="00D143A8" w:rsidP="00D143A8">
            <w:pPr>
              <w:spacing w:after="0" w:line="240" w:lineRule="auto"/>
              <w:jc w:val="center"/>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14:paraId="24845DEC" w14:textId="77777777" w:rsidR="00D143A8" w:rsidRPr="00C44004" w:rsidRDefault="00D143A8" w:rsidP="00D143A8">
            <w:pPr>
              <w:spacing w:after="0" w:line="240" w:lineRule="auto"/>
              <w:jc w:val="center"/>
              <w:rPr>
                <w:rFonts w:ascii="Times New Roman" w:eastAsia="Times New Roman" w:hAnsi="Times New Roman" w:cs="Times New Roman"/>
                <w:sz w:val="20"/>
                <w:szCs w:val="20"/>
              </w:rPr>
            </w:pPr>
          </w:p>
        </w:tc>
        <w:tc>
          <w:tcPr>
            <w:tcW w:w="1560" w:type="dxa"/>
            <w:tcBorders>
              <w:top w:val="nil"/>
              <w:left w:val="nil"/>
              <w:bottom w:val="single" w:sz="4" w:space="0" w:color="auto"/>
              <w:right w:val="single" w:sz="8" w:space="0" w:color="auto"/>
            </w:tcBorders>
            <w:shd w:val="clear" w:color="auto" w:fill="auto"/>
            <w:noWrap/>
            <w:vAlign w:val="bottom"/>
            <w:hideMark/>
          </w:tcPr>
          <w:p w14:paraId="0513EEE5"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lost</w:t>
            </w:r>
          </w:p>
        </w:tc>
      </w:tr>
      <w:tr w:rsidR="00D143A8" w:rsidRPr="00C44004" w14:paraId="2A2A6442"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3AB8E919"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62D3269E"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597D60A0"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Juncus articulatus</w:t>
            </w:r>
          </w:p>
        </w:tc>
        <w:tc>
          <w:tcPr>
            <w:tcW w:w="960" w:type="dxa"/>
            <w:tcBorders>
              <w:top w:val="single" w:sz="4" w:space="0" w:color="auto"/>
              <w:left w:val="nil"/>
              <w:bottom w:val="single" w:sz="4" w:space="0" w:color="auto"/>
              <w:right w:val="nil"/>
            </w:tcBorders>
            <w:shd w:val="clear" w:color="auto" w:fill="auto"/>
            <w:noWrap/>
            <w:vAlign w:val="bottom"/>
            <w:hideMark/>
          </w:tcPr>
          <w:p w14:paraId="39F0C32D"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0.5</w:t>
            </w:r>
          </w:p>
        </w:tc>
        <w:tc>
          <w:tcPr>
            <w:tcW w:w="960" w:type="dxa"/>
            <w:tcBorders>
              <w:top w:val="single" w:sz="4" w:space="0" w:color="auto"/>
              <w:left w:val="nil"/>
              <w:bottom w:val="single" w:sz="4" w:space="0" w:color="auto"/>
              <w:right w:val="nil"/>
            </w:tcBorders>
            <w:shd w:val="clear" w:color="auto" w:fill="auto"/>
            <w:noWrap/>
            <w:vAlign w:val="bottom"/>
            <w:hideMark/>
          </w:tcPr>
          <w:p w14:paraId="647C6226"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960" w:type="dxa"/>
            <w:tcBorders>
              <w:top w:val="single" w:sz="4" w:space="0" w:color="auto"/>
              <w:left w:val="nil"/>
              <w:bottom w:val="single" w:sz="4" w:space="0" w:color="auto"/>
              <w:right w:val="nil"/>
            </w:tcBorders>
            <w:shd w:val="clear" w:color="auto" w:fill="auto"/>
            <w:noWrap/>
            <w:vAlign w:val="bottom"/>
            <w:hideMark/>
          </w:tcPr>
          <w:p w14:paraId="12CE2C9D"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1560" w:type="dxa"/>
            <w:tcBorders>
              <w:top w:val="nil"/>
              <w:left w:val="nil"/>
              <w:bottom w:val="single" w:sz="4" w:space="0" w:color="auto"/>
              <w:right w:val="single" w:sz="8" w:space="0" w:color="auto"/>
            </w:tcBorders>
            <w:shd w:val="clear" w:color="auto" w:fill="auto"/>
            <w:noWrap/>
            <w:vAlign w:val="bottom"/>
            <w:hideMark/>
          </w:tcPr>
          <w:p w14:paraId="0A925097"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lost</w:t>
            </w:r>
          </w:p>
        </w:tc>
      </w:tr>
      <w:tr w:rsidR="00D143A8" w:rsidRPr="00C44004" w14:paraId="5224507D"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375502AE"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5354AAB8"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7226490E"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Leersia oryzoides</w:t>
            </w:r>
          </w:p>
        </w:tc>
        <w:tc>
          <w:tcPr>
            <w:tcW w:w="960" w:type="dxa"/>
            <w:tcBorders>
              <w:top w:val="nil"/>
              <w:left w:val="nil"/>
              <w:bottom w:val="nil"/>
              <w:right w:val="nil"/>
            </w:tcBorders>
            <w:shd w:val="clear" w:color="auto" w:fill="auto"/>
            <w:noWrap/>
            <w:vAlign w:val="bottom"/>
            <w:hideMark/>
          </w:tcPr>
          <w:p w14:paraId="41CD93B9"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960" w:type="dxa"/>
            <w:tcBorders>
              <w:top w:val="nil"/>
              <w:left w:val="nil"/>
              <w:bottom w:val="nil"/>
              <w:right w:val="nil"/>
            </w:tcBorders>
            <w:shd w:val="clear" w:color="auto" w:fill="auto"/>
            <w:noWrap/>
            <w:vAlign w:val="bottom"/>
            <w:hideMark/>
          </w:tcPr>
          <w:p w14:paraId="06A900F1"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0.2</w:t>
            </w:r>
          </w:p>
        </w:tc>
        <w:tc>
          <w:tcPr>
            <w:tcW w:w="960" w:type="dxa"/>
            <w:tcBorders>
              <w:top w:val="nil"/>
              <w:left w:val="nil"/>
              <w:bottom w:val="nil"/>
              <w:right w:val="nil"/>
            </w:tcBorders>
            <w:shd w:val="clear" w:color="auto" w:fill="auto"/>
            <w:noWrap/>
            <w:vAlign w:val="bottom"/>
            <w:hideMark/>
          </w:tcPr>
          <w:p w14:paraId="1C95E423" w14:textId="77777777" w:rsidR="00D143A8" w:rsidRPr="00C44004" w:rsidRDefault="00D143A8" w:rsidP="00D143A8">
            <w:pPr>
              <w:spacing w:after="0" w:line="240" w:lineRule="auto"/>
              <w:jc w:val="center"/>
              <w:rPr>
                <w:rFonts w:ascii="Calibri" w:eastAsia="Times New Roman" w:hAnsi="Calibri" w:cs="Calibri"/>
                <w:color w:val="000000"/>
              </w:rPr>
            </w:pPr>
          </w:p>
        </w:tc>
        <w:tc>
          <w:tcPr>
            <w:tcW w:w="1560" w:type="dxa"/>
            <w:tcBorders>
              <w:top w:val="nil"/>
              <w:left w:val="nil"/>
              <w:bottom w:val="single" w:sz="4" w:space="0" w:color="auto"/>
              <w:right w:val="single" w:sz="8" w:space="0" w:color="auto"/>
            </w:tcBorders>
            <w:shd w:val="clear" w:color="auto" w:fill="auto"/>
            <w:noWrap/>
            <w:vAlign w:val="bottom"/>
            <w:hideMark/>
          </w:tcPr>
          <w:p w14:paraId="3D5DCA3D"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lost</w:t>
            </w:r>
          </w:p>
        </w:tc>
      </w:tr>
      <w:tr w:rsidR="00D143A8" w:rsidRPr="00C44004" w14:paraId="6313BE2A"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5630AC71"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24544D82"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512E41A0"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Lilaeopsis occidentalis</w:t>
            </w:r>
          </w:p>
        </w:tc>
        <w:tc>
          <w:tcPr>
            <w:tcW w:w="960" w:type="dxa"/>
            <w:tcBorders>
              <w:top w:val="single" w:sz="4" w:space="0" w:color="auto"/>
              <w:left w:val="nil"/>
              <w:bottom w:val="single" w:sz="4" w:space="0" w:color="auto"/>
              <w:right w:val="nil"/>
            </w:tcBorders>
            <w:shd w:val="clear" w:color="auto" w:fill="auto"/>
            <w:noWrap/>
            <w:vAlign w:val="bottom"/>
            <w:hideMark/>
          </w:tcPr>
          <w:p w14:paraId="76988950"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0.2</w:t>
            </w:r>
          </w:p>
        </w:tc>
        <w:tc>
          <w:tcPr>
            <w:tcW w:w="960" w:type="dxa"/>
            <w:tcBorders>
              <w:top w:val="single" w:sz="4" w:space="0" w:color="auto"/>
              <w:left w:val="nil"/>
              <w:bottom w:val="single" w:sz="4" w:space="0" w:color="auto"/>
              <w:right w:val="nil"/>
            </w:tcBorders>
            <w:shd w:val="clear" w:color="auto" w:fill="auto"/>
            <w:noWrap/>
            <w:vAlign w:val="bottom"/>
            <w:hideMark/>
          </w:tcPr>
          <w:p w14:paraId="54D8BB5F"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960" w:type="dxa"/>
            <w:tcBorders>
              <w:top w:val="single" w:sz="4" w:space="0" w:color="auto"/>
              <w:left w:val="nil"/>
              <w:bottom w:val="single" w:sz="4" w:space="0" w:color="auto"/>
              <w:right w:val="nil"/>
            </w:tcBorders>
            <w:shd w:val="clear" w:color="auto" w:fill="auto"/>
            <w:noWrap/>
            <w:vAlign w:val="bottom"/>
            <w:hideMark/>
          </w:tcPr>
          <w:p w14:paraId="1999085A"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1560" w:type="dxa"/>
            <w:tcBorders>
              <w:top w:val="nil"/>
              <w:left w:val="nil"/>
              <w:bottom w:val="single" w:sz="4" w:space="0" w:color="auto"/>
              <w:right w:val="single" w:sz="8" w:space="0" w:color="auto"/>
            </w:tcBorders>
            <w:shd w:val="clear" w:color="auto" w:fill="auto"/>
            <w:noWrap/>
            <w:vAlign w:val="bottom"/>
            <w:hideMark/>
          </w:tcPr>
          <w:p w14:paraId="1EE21A32"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lost</w:t>
            </w:r>
          </w:p>
        </w:tc>
      </w:tr>
      <w:tr w:rsidR="00D143A8" w:rsidRPr="00C44004" w14:paraId="3FF3B2DE"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07732E79"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68CA89EF"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3D1A7595" w14:textId="01B04AE3" w:rsidR="00D143A8" w:rsidRPr="00C44004" w:rsidRDefault="00D143A8" w:rsidP="00D143A8">
            <w:pPr>
              <w:spacing w:after="0" w:line="240" w:lineRule="auto"/>
              <w:rPr>
                <w:rFonts w:ascii="Calibri" w:eastAsia="Times New Roman" w:hAnsi="Calibri" w:cs="Calibri"/>
                <w:i/>
                <w:iCs/>
                <w:color w:val="000000"/>
              </w:rPr>
            </w:pPr>
            <w:del w:id="3048" w:author="Stefanie Lane" w:date="2023-02-06T12:22:00Z">
              <w:r w:rsidRPr="00C44004" w:rsidDel="000A23F7">
                <w:rPr>
                  <w:rFonts w:ascii="Calibri" w:eastAsia="Times New Roman" w:hAnsi="Calibri" w:cs="Calibri"/>
                  <w:i/>
                  <w:iCs/>
                  <w:color w:val="000000"/>
                </w:rPr>
                <w:delText>Mimulus guttatus</w:delText>
              </w:r>
            </w:del>
            <w:ins w:id="3049" w:author="Stefanie Lane" w:date="2023-02-06T12:22:00Z">
              <w:r>
                <w:rPr>
                  <w:rFonts w:ascii="Calibri" w:eastAsia="Times New Roman" w:hAnsi="Calibri" w:cs="Calibri"/>
                  <w:i/>
                  <w:iCs/>
                  <w:color w:val="000000"/>
                </w:rPr>
                <w:t>Erythranthe scouleri</w:t>
              </w:r>
            </w:ins>
          </w:p>
        </w:tc>
        <w:tc>
          <w:tcPr>
            <w:tcW w:w="960" w:type="dxa"/>
            <w:tcBorders>
              <w:top w:val="nil"/>
              <w:left w:val="nil"/>
              <w:bottom w:val="nil"/>
              <w:right w:val="nil"/>
            </w:tcBorders>
            <w:shd w:val="clear" w:color="auto" w:fill="auto"/>
            <w:noWrap/>
            <w:vAlign w:val="bottom"/>
            <w:hideMark/>
          </w:tcPr>
          <w:p w14:paraId="3B1DB437"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&lt; 0.1</w:t>
            </w:r>
          </w:p>
        </w:tc>
        <w:tc>
          <w:tcPr>
            <w:tcW w:w="960" w:type="dxa"/>
            <w:tcBorders>
              <w:top w:val="nil"/>
              <w:left w:val="nil"/>
              <w:bottom w:val="nil"/>
              <w:right w:val="nil"/>
            </w:tcBorders>
            <w:shd w:val="clear" w:color="auto" w:fill="auto"/>
            <w:noWrap/>
            <w:vAlign w:val="bottom"/>
            <w:hideMark/>
          </w:tcPr>
          <w:p w14:paraId="7D9768B6" w14:textId="77777777" w:rsidR="00D143A8" w:rsidRPr="00C44004" w:rsidRDefault="00D143A8" w:rsidP="00D143A8">
            <w:pPr>
              <w:spacing w:after="0" w:line="240" w:lineRule="auto"/>
              <w:jc w:val="center"/>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14:paraId="3498F9F1" w14:textId="77777777" w:rsidR="00D143A8" w:rsidRPr="00C44004" w:rsidRDefault="00D143A8" w:rsidP="00D143A8">
            <w:pPr>
              <w:spacing w:after="0" w:line="240" w:lineRule="auto"/>
              <w:jc w:val="center"/>
              <w:rPr>
                <w:rFonts w:ascii="Times New Roman" w:eastAsia="Times New Roman" w:hAnsi="Times New Roman" w:cs="Times New Roman"/>
                <w:sz w:val="20"/>
                <w:szCs w:val="20"/>
              </w:rPr>
            </w:pPr>
          </w:p>
        </w:tc>
        <w:tc>
          <w:tcPr>
            <w:tcW w:w="1560" w:type="dxa"/>
            <w:tcBorders>
              <w:top w:val="nil"/>
              <w:left w:val="nil"/>
              <w:bottom w:val="single" w:sz="4" w:space="0" w:color="auto"/>
              <w:right w:val="single" w:sz="8" w:space="0" w:color="auto"/>
            </w:tcBorders>
            <w:shd w:val="clear" w:color="auto" w:fill="auto"/>
            <w:noWrap/>
            <w:vAlign w:val="bottom"/>
            <w:hideMark/>
          </w:tcPr>
          <w:p w14:paraId="6BB954B6"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lost</w:t>
            </w:r>
          </w:p>
        </w:tc>
      </w:tr>
      <w:tr w:rsidR="00D143A8" w:rsidRPr="00C44004" w14:paraId="4E96755E"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0321C618"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41B93938"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79D50384"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Oenanthe sarmentosa</w:t>
            </w:r>
          </w:p>
        </w:tc>
        <w:tc>
          <w:tcPr>
            <w:tcW w:w="960" w:type="dxa"/>
            <w:tcBorders>
              <w:top w:val="single" w:sz="4" w:space="0" w:color="auto"/>
              <w:left w:val="nil"/>
              <w:bottom w:val="single" w:sz="4" w:space="0" w:color="auto"/>
              <w:right w:val="nil"/>
            </w:tcBorders>
            <w:shd w:val="clear" w:color="auto" w:fill="auto"/>
            <w:noWrap/>
            <w:vAlign w:val="bottom"/>
            <w:hideMark/>
          </w:tcPr>
          <w:p w14:paraId="7BF4DE8D"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0.2</w:t>
            </w:r>
          </w:p>
        </w:tc>
        <w:tc>
          <w:tcPr>
            <w:tcW w:w="960" w:type="dxa"/>
            <w:tcBorders>
              <w:top w:val="single" w:sz="4" w:space="0" w:color="auto"/>
              <w:left w:val="nil"/>
              <w:bottom w:val="single" w:sz="4" w:space="0" w:color="auto"/>
              <w:right w:val="nil"/>
            </w:tcBorders>
            <w:shd w:val="clear" w:color="auto" w:fill="auto"/>
            <w:noWrap/>
            <w:vAlign w:val="bottom"/>
            <w:hideMark/>
          </w:tcPr>
          <w:p w14:paraId="7C0AD44F"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0.3</w:t>
            </w:r>
          </w:p>
        </w:tc>
        <w:tc>
          <w:tcPr>
            <w:tcW w:w="960" w:type="dxa"/>
            <w:tcBorders>
              <w:top w:val="single" w:sz="4" w:space="0" w:color="auto"/>
              <w:left w:val="nil"/>
              <w:bottom w:val="single" w:sz="4" w:space="0" w:color="auto"/>
              <w:right w:val="nil"/>
            </w:tcBorders>
            <w:shd w:val="clear" w:color="auto" w:fill="auto"/>
            <w:noWrap/>
            <w:vAlign w:val="bottom"/>
            <w:hideMark/>
          </w:tcPr>
          <w:p w14:paraId="467FDC1A"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1560" w:type="dxa"/>
            <w:tcBorders>
              <w:top w:val="nil"/>
              <w:left w:val="nil"/>
              <w:bottom w:val="single" w:sz="4" w:space="0" w:color="auto"/>
              <w:right w:val="single" w:sz="8" w:space="0" w:color="auto"/>
            </w:tcBorders>
            <w:shd w:val="clear" w:color="auto" w:fill="auto"/>
            <w:noWrap/>
            <w:vAlign w:val="bottom"/>
            <w:hideMark/>
          </w:tcPr>
          <w:p w14:paraId="322B9F99"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lost</w:t>
            </w:r>
          </w:p>
        </w:tc>
      </w:tr>
      <w:tr w:rsidR="00D143A8" w:rsidRPr="00C44004" w14:paraId="5516B528"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7D21673E"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0582BC66"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038246BC"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Platanthera dilatata</w:t>
            </w:r>
          </w:p>
        </w:tc>
        <w:tc>
          <w:tcPr>
            <w:tcW w:w="960" w:type="dxa"/>
            <w:tcBorders>
              <w:top w:val="nil"/>
              <w:left w:val="nil"/>
              <w:bottom w:val="nil"/>
              <w:right w:val="nil"/>
            </w:tcBorders>
            <w:shd w:val="clear" w:color="auto" w:fill="auto"/>
            <w:noWrap/>
            <w:vAlign w:val="bottom"/>
            <w:hideMark/>
          </w:tcPr>
          <w:p w14:paraId="37E05E2F"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0.2</w:t>
            </w:r>
          </w:p>
        </w:tc>
        <w:tc>
          <w:tcPr>
            <w:tcW w:w="960" w:type="dxa"/>
            <w:tcBorders>
              <w:top w:val="nil"/>
              <w:left w:val="nil"/>
              <w:bottom w:val="nil"/>
              <w:right w:val="nil"/>
            </w:tcBorders>
            <w:shd w:val="clear" w:color="auto" w:fill="auto"/>
            <w:noWrap/>
            <w:vAlign w:val="bottom"/>
            <w:hideMark/>
          </w:tcPr>
          <w:p w14:paraId="3589FA48"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0.0</w:t>
            </w:r>
          </w:p>
        </w:tc>
        <w:tc>
          <w:tcPr>
            <w:tcW w:w="960" w:type="dxa"/>
            <w:tcBorders>
              <w:top w:val="nil"/>
              <w:left w:val="nil"/>
              <w:bottom w:val="nil"/>
              <w:right w:val="nil"/>
            </w:tcBorders>
            <w:shd w:val="clear" w:color="auto" w:fill="auto"/>
            <w:noWrap/>
            <w:vAlign w:val="bottom"/>
            <w:hideMark/>
          </w:tcPr>
          <w:p w14:paraId="09536165" w14:textId="77777777" w:rsidR="00D143A8" w:rsidRPr="00C44004" w:rsidRDefault="00D143A8" w:rsidP="00D143A8">
            <w:pPr>
              <w:spacing w:after="0" w:line="240" w:lineRule="auto"/>
              <w:jc w:val="center"/>
              <w:rPr>
                <w:rFonts w:ascii="Calibri" w:eastAsia="Times New Roman" w:hAnsi="Calibri" w:cs="Calibri"/>
                <w:color w:val="000000"/>
              </w:rPr>
            </w:pPr>
          </w:p>
        </w:tc>
        <w:tc>
          <w:tcPr>
            <w:tcW w:w="1560" w:type="dxa"/>
            <w:tcBorders>
              <w:top w:val="nil"/>
              <w:left w:val="nil"/>
              <w:bottom w:val="single" w:sz="4" w:space="0" w:color="auto"/>
              <w:right w:val="single" w:sz="8" w:space="0" w:color="auto"/>
            </w:tcBorders>
            <w:shd w:val="clear" w:color="auto" w:fill="auto"/>
            <w:noWrap/>
            <w:vAlign w:val="bottom"/>
            <w:hideMark/>
          </w:tcPr>
          <w:p w14:paraId="5ECC0CDF"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lost</w:t>
            </w:r>
          </w:p>
        </w:tc>
      </w:tr>
      <w:tr w:rsidR="00D143A8" w:rsidRPr="00C44004" w14:paraId="2BB7C138"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633099D1"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5A89E268"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76BF96CE"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Poa palustris</w:t>
            </w:r>
          </w:p>
        </w:tc>
        <w:tc>
          <w:tcPr>
            <w:tcW w:w="960" w:type="dxa"/>
            <w:tcBorders>
              <w:top w:val="single" w:sz="4" w:space="0" w:color="auto"/>
              <w:left w:val="nil"/>
              <w:bottom w:val="single" w:sz="4" w:space="0" w:color="auto"/>
              <w:right w:val="nil"/>
            </w:tcBorders>
            <w:shd w:val="clear" w:color="auto" w:fill="auto"/>
            <w:noWrap/>
            <w:vAlign w:val="bottom"/>
            <w:hideMark/>
          </w:tcPr>
          <w:p w14:paraId="2F0953AC"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0.6</w:t>
            </w:r>
          </w:p>
        </w:tc>
        <w:tc>
          <w:tcPr>
            <w:tcW w:w="960" w:type="dxa"/>
            <w:tcBorders>
              <w:top w:val="single" w:sz="4" w:space="0" w:color="auto"/>
              <w:left w:val="nil"/>
              <w:bottom w:val="single" w:sz="4" w:space="0" w:color="auto"/>
              <w:right w:val="nil"/>
            </w:tcBorders>
            <w:shd w:val="clear" w:color="auto" w:fill="auto"/>
            <w:noWrap/>
            <w:vAlign w:val="bottom"/>
            <w:hideMark/>
          </w:tcPr>
          <w:p w14:paraId="13DBCAA0"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1.7</w:t>
            </w:r>
          </w:p>
        </w:tc>
        <w:tc>
          <w:tcPr>
            <w:tcW w:w="960" w:type="dxa"/>
            <w:tcBorders>
              <w:top w:val="single" w:sz="4" w:space="0" w:color="auto"/>
              <w:left w:val="nil"/>
              <w:bottom w:val="single" w:sz="4" w:space="0" w:color="auto"/>
              <w:right w:val="nil"/>
            </w:tcBorders>
            <w:shd w:val="clear" w:color="auto" w:fill="auto"/>
            <w:noWrap/>
            <w:vAlign w:val="bottom"/>
            <w:hideMark/>
          </w:tcPr>
          <w:p w14:paraId="71F90722"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1560" w:type="dxa"/>
            <w:tcBorders>
              <w:top w:val="nil"/>
              <w:left w:val="nil"/>
              <w:bottom w:val="single" w:sz="4" w:space="0" w:color="auto"/>
              <w:right w:val="single" w:sz="8" w:space="0" w:color="auto"/>
            </w:tcBorders>
            <w:shd w:val="clear" w:color="auto" w:fill="auto"/>
            <w:noWrap/>
            <w:vAlign w:val="bottom"/>
            <w:hideMark/>
          </w:tcPr>
          <w:p w14:paraId="7993873A"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lost</w:t>
            </w:r>
          </w:p>
        </w:tc>
      </w:tr>
      <w:tr w:rsidR="00D143A8" w:rsidRPr="00C44004" w14:paraId="7B64C86E"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437C52A4"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137B3A7E"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797FB03D"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Poa trivialis</w:t>
            </w:r>
          </w:p>
        </w:tc>
        <w:tc>
          <w:tcPr>
            <w:tcW w:w="960" w:type="dxa"/>
            <w:tcBorders>
              <w:top w:val="nil"/>
              <w:left w:val="nil"/>
              <w:bottom w:val="nil"/>
              <w:right w:val="nil"/>
            </w:tcBorders>
            <w:shd w:val="clear" w:color="auto" w:fill="auto"/>
            <w:noWrap/>
            <w:vAlign w:val="bottom"/>
            <w:hideMark/>
          </w:tcPr>
          <w:p w14:paraId="32990467"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0.3</w:t>
            </w:r>
          </w:p>
        </w:tc>
        <w:tc>
          <w:tcPr>
            <w:tcW w:w="960" w:type="dxa"/>
            <w:tcBorders>
              <w:top w:val="nil"/>
              <w:left w:val="nil"/>
              <w:bottom w:val="nil"/>
              <w:right w:val="nil"/>
            </w:tcBorders>
            <w:shd w:val="clear" w:color="auto" w:fill="auto"/>
            <w:noWrap/>
            <w:vAlign w:val="bottom"/>
            <w:hideMark/>
          </w:tcPr>
          <w:p w14:paraId="334AC128" w14:textId="77777777" w:rsidR="00D143A8" w:rsidRPr="00C44004" w:rsidRDefault="00D143A8" w:rsidP="00D143A8">
            <w:pPr>
              <w:spacing w:after="0" w:line="240" w:lineRule="auto"/>
              <w:jc w:val="center"/>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14:paraId="55E0D7EC" w14:textId="77777777" w:rsidR="00D143A8" w:rsidRPr="00C44004" w:rsidRDefault="00D143A8" w:rsidP="00D143A8">
            <w:pPr>
              <w:spacing w:after="0" w:line="240" w:lineRule="auto"/>
              <w:jc w:val="center"/>
              <w:rPr>
                <w:rFonts w:ascii="Times New Roman" w:eastAsia="Times New Roman" w:hAnsi="Times New Roman" w:cs="Times New Roman"/>
                <w:sz w:val="20"/>
                <w:szCs w:val="20"/>
              </w:rPr>
            </w:pPr>
          </w:p>
        </w:tc>
        <w:tc>
          <w:tcPr>
            <w:tcW w:w="1560" w:type="dxa"/>
            <w:tcBorders>
              <w:top w:val="nil"/>
              <w:left w:val="nil"/>
              <w:bottom w:val="single" w:sz="4" w:space="0" w:color="auto"/>
              <w:right w:val="single" w:sz="8" w:space="0" w:color="auto"/>
            </w:tcBorders>
            <w:shd w:val="clear" w:color="auto" w:fill="auto"/>
            <w:noWrap/>
            <w:vAlign w:val="bottom"/>
            <w:hideMark/>
          </w:tcPr>
          <w:p w14:paraId="2DC86203"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lost</w:t>
            </w:r>
          </w:p>
        </w:tc>
      </w:tr>
      <w:tr w:rsidR="00D143A8" w:rsidRPr="00C44004" w14:paraId="057D186B"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646A1EC4"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562B3A51"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53690B98"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Polygonum hydropiper</w:t>
            </w:r>
          </w:p>
        </w:tc>
        <w:tc>
          <w:tcPr>
            <w:tcW w:w="960" w:type="dxa"/>
            <w:tcBorders>
              <w:top w:val="single" w:sz="4" w:space="0" w:color="auto"/>
              <w:left w:val="nil"/>
              <w:bottom w:val="nil"/>
              <w:right w:val="nil"/>
            </w:tcBorders>
            <w:shd w:val="clear" w:color="auto" w:fill="auto"/>
            <w:noWrap/>
            <w:vAlign w:val="bottom"/>
            <w:hideMark/>
          </w:tcPr>
          <w:p w14:paraId="7FEE9BB5"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&lt; 0.1</w:t>
            </w:r>
          </w:p>
        </w:tc>
        <w:tc>
          <w:tcPr>
            <w:tcW w:w="960" w:type="dxa"/>
            <w:tcBorders>
              <w:top w:val="single" w:sz="4" w:space="0" w:color="auto"/>
              <w:left w:val="nil"/>
              <w:bottom w:val="single" w:sz="4" w:space="0" w:color="auto"/>
              <w:right w:val="nil"/>
            </w:tcBorders>
            <w:shd w:val="clear" w:color="auto" w:fill="auto"/>
            <w:noWrap/>
            <w:vAlign w:val="bottom"/>
            <w:hideMark/>
          </w:tcPr>
          <w:p w14:paraId="7FD8789E"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960" w:type="dxa"/>
            <w:tcBorders>
              <w:top w:val="single" w:sz="4" w:space="0" w:color="auto"/>
              <w:left w:val="nil"/>
              <w:bottom w:val="single" w:sz="4" w:space="0" w:color="auto"/>
              <w:right w:val="nil"/>
            </w:tcBorders>
            <w:shd w:val="clear" w:color="auto" w:fill="auto"/>
            <w:noWrap/>
            <w:vAlign w:val="bottom"/>
            <w:hideMark/>
          </w:tcPr>
          <w:p w14:paraId="2E984DFE"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1560" w:type="dxa"/>
            <w:tcBorders>
              <w:top w:val="nil"/>
              <w:left w:val="nil"/>
              <w:bottom w:val="single" w:sz="4" w:space="0" w:color="auto"/>
              <w:right w:val="single" w:sz="8" w:space="0" w:color="auto"/>
            </w:tcBorders>
            <w:shd w:val="clear" w:color="auto" w:fill="auto"/>
            <w:noWrap/>
            <w:vAlign w:val="bottom"/>
            <w:hideMark/>
          </w:tcPr>
          <w:p w14:paraId="23F4E836"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lost</w:t>
            </w:r>
          </w:p>
        </w:tc>
      </w:tr>
      <w:tr w:rsidR="00D143A8" w:rsidRPr="00C44004" w14:paraId="2BCDAC56"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2B1E6836"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4890A0F4"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6F7B9976"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Sagittaria latifolia</w:t>
            </w:r>
          </w:p>
        </w:tc>
        <w:tc>
          <w:tcPr>
            <w:tcW w:w="960" w:type="dxa"/>
            <w:tcBorders>
              <w:top w:val="single" w:sz="4" w:space="0" w:color="auto"/>
              <w:left w:val="nil"/>
              <w:bottom w:val="nil"/>
              <w:right w:val="nil"/>
            </w:tcBorders>
            <w:shd w:val="clear" w:color="auto" w:fill="auto"/>
            <w:noWrap/>
            <w:vAlign w:val="bottom"/>
            <w:hideMark/>
          </w:tcPr>
          <w:p w14:paraId="73BB487D"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&lt; 0.1</w:t>
            </w:r>
          </w:p>
        </w:tc>
        <w:tc>
          <w:tcPr>
            <w:tcW w:w="960" w:type="dxa"/>
            <w:tcBorders>
              <w:top w:val="nil"/>
              <w:left w:val="nil"/>
              <w:bottom w:val="nil"/>
              <w:right w:val="nil"/>
            </w:tcBorders>
            <w:shd w:val="clear" w:color="auto" w:fill="auto"/>
            <w:noWrap/>
            <w:vAlign w:val="bottom"/>
            <w:hideMark/>
          </w:tcPr>
          <w:p w14:paraId="72D8D0BA"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0.2</w:t>
            </w:r>
          </w:p>
        </w:tc>
        <w:tc>
          <w:tcPr>
            <w:tcW w:w="960" w:type="dxa"/>
            <w:tcBorders>
              <w:top w:val="nil"/>
              <w:left w:val="nil"/>
              <w:bottom w:val="nil"/>
              <w:right w:val="nil"/>
            </w:tcBorders>
            <w:shd w:val="clear" w:color="auto" w:fill="auto"/>
            <w:noWrap/>
            <w:vAlign w:val="bottom"/>
            <w:hideMark/>
          </w:tcPr>
          <w:p w14:paraId="02CC7060" w14:textId="77777777" w:rsidR="00D143A8" w:rsidRPr="00C44004" w:rsidRDefault="00D143A8" w:rsidP="00D143A8">
            <w:pPr>
              <w:spacing w:after="0" w:line="240" w:lineRule="auto"/>
              <w:jc w:val="center"/>
              <w:rPr>
                <w:rFonts w:ascii="Calibri" w:eastAsia="Times New Roman" w:hAnsi="Calibri" w:cs="Calibri"/>
                <w:color w:val="000000"/>
              </w:rPr>
            </w:pPr>
          </w:p>
        </w:tc>
        <w:tc>
          <w:tcPr>
            <w:tcW w:w="1560" w:type="dxa"/>
            <w:tcBorders>
              <w:top w:val="nil"/>
              <w:left w:val="nil"/>
              <w:bottom w:val="single" w:sz="4" w:space="0" w:color="auto"/>
              <w:right w:val="single" w:sz="8" w:space="0" w:color="auto"/>
            </w:tcBorders>
            <w:shd w:val="clear" w:color="auto" w:fill="auto"/>
            <w:noWrap/>
            <w:vAlign w:val="bottom"/>
            <w:hideMark/>
          </w:tcPr>
          <w:p w14:paraId="77FFCFA4"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lost</w:t>
            </w:r>
          </w:p>
        </w:tc>
      </w:tr>
      <w:tr w:rsidR="00D143A8" w:rsidRPr="00C44004" w14:paraId="12BF1FC8"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0C591D10"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51BC9CAB"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4BD32C41"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Salix sp.</w:t>
            </w:r>
          </w:p>
        </w:tc>
        <w:tc>
          <w:tcPr>
            <w:tcW w:w="960" w:type="dxa"/>
            <w:tcBorders>
              <w:top w:val="single" w:sz="4" w:space="0" w:color="auto"/>
              <w:left w:val="nil"/>
              <w:bottom w:val="single" w:sz="4" w:space="0" w:color="auto"/>
              <w:right w:val="nil"/>
            </w:tcBorders>
            <w:shd w:val="clear" w:color="auto" w:fill="auto"/>
            <w:noWrap/>
            <w:vAlign w:val="bottom"/>
            <w:hideMark/>
          </w:tcPr>
          <w:p w14:paraId="7F55952C"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&lt; 0.1</w:t>
            </w:r>
          </w:p>
        </w:tc>
        <w:tc>
          <w:tcPr>
            <w:tcW w:w="960" w:type="dxa"/>
            <w:tcBorders>
              <w:top w:val="single" w:sz="4" w:space="0" w:color="auto"/>
              <w:left w:val="nil"/>
              <w:bottom w:val="single" w:sz="4" w:space="0" w:color="auto"/>
              <w:right w:val="nil"/>
            </w:tcBorders>
            <w:shd w:val="clear" w:color="auto" w:fill="auto"/>
            <w:noWrap/>
            <w:vAlign w:val="bottom"/>
            <w:hideMark/>
          </w:tcPr>
          <w:p w14:paraId="1148B7D7"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960" w:type="dxa"/>
            <w:tcBorders>
              <w:top w:val="single" w:sz="4" w:space="0" w:color="auto"/>
              <w:left w:val="nil"/>
              <w:bottom w:val="single" w:sz="4" w:space="0" w:color="auto"/>
              <w:right w:val="nil"/>
            </w:tcBorders>
            <w:shd w:val="clear" w:color="auto" w:fill="auto"/>
            <w:noWrap/>
            <w:vAlign w:val="bottom"/>
            <w:hideMark/>
          </w:tcPr>
          <w:p w14:paraId="2DC17A83"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1560" w:type="dxa"/>
            <w:tcBorders>
              <w:top w:val="nil"/>
              <w:left w:val="nil"/>
              <w:bottom w:val="single" w:sz="4" w:space="0" w:color="auto"/>
              <w:right w:val="single" w:sz="8" w:space="0" w:color="auto"/>
            </w:tcBorders>
            <w:shd w:val="clear" w:color="auto" w:fill="auto"/>
            <w:noWrap/>
            <w:vAlign w:val="bottom"/>
            <w:hideMark/>
          </w:tcPr>
          <w:p w14:paraId="7285D166"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lost</w:t>
            </w:r>
          </w:p>
        </w:tc>
      </w:tr>
      <w:tr w:rsidR="00D143A8" w:rsidRPr="00C44004" w14:paraId="273DB540"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4932FA85"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43C1A95E"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778B47F2"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Sium suave</w:t>
            </w:r>
          </w:p>
        </w:tc>
        <w:tc>
          <w:tcPr>
            <w:tcW w:w="960" w:type="dxa"/>
            <w:tcBorders>
              <w:top w:val="nil"/>
              <w:left w:val="nil"/>
              <w:bottom w:val="nil"/>
              <w:right w:val="nil"/>
            </w:tcBorders>
            <w:shd w:val="clear" w:color="auto" w:fill="auto"/>
            <w:noWrap/>
            <w:vAlign w:val="bottom"/>
            <w:hideMark/>
          </w:tcPr>
          <w:p w14:paraId="35541616"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960" w:type="dxa"/>
            <w:tcBorders>
              <w:top w:val="nil"/>
              <w:left w:val="nil"/>
              <w:bottom w:val="nil"/>
              <w:right w:val="nil"/>
            </w:tcBorders>
            <w:shd w:val="clear" w:color="auto" w:fill="auto"/>
            <w:noWrap/>
            <w:vAlign w:val="bottom"/>
            <w:hideMark/>
          </w:tcPr>
          <w:p w14:paraId="75E0178A"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0.2</w:t>
            </w:r>
          </w:p>
        </w:tc>
        <w:tc>
          <w:tcPr>
            <w:tcW w:w="960" w:type="dxa"/>
            <w:tcBorders>
              <w:top w:val="nil"/>
              <w:left w:val="nil"/>
              <w:bottom w:val="nil"/>
              <w:right w:val="nil"/>
            </w:tcBorders>
            <w:shd w:val="clear" w:color="auto" w:fill="auto"/>
            <w:noWrap/>
            <w:vAlign w:val="bottom"/>
            <w:hideMark/>
          </w:tcPr>
          <w:p w14:paraId="30F40943" w14:textId="77777777" w:rsidR="00D143A8" w:rsidRPr="00C44004" w:rsidRDefault="00D143A8" w:rsidP="00D143A8">
            <w:pPr>
              <w:spacing w:after="0" w:line="240" w:lineRule="auto"/>
              <w:jc w:val="center"/>
              <w:rPr>
                <w:rFonts w:ascii="Calibri" w:eastAsia="Times New Roman" w:hAnsi="Calibri" w:cs="Calibri"/>
                <w:color w:val="000000"/>
              </w:rPr>
            </w:pPr>
          </w:p>
        </w:tc>
        <w:tc>
          <w:tcPr>
            <w:tcW w:w="1560" w:type="dxa"/>
            <w:tcBorders>
              <w:top w:val="nil"/>
              <w:left w:val="nil"/>
              <w:bottom w:val="single" w:sz="4" w:space="0" w:color="auto"/>
              <w:right w:val="single" w:sz="8" w:space="0" w:color="auto"/>
            </w:tcBorders>
            <w:shd w:val="clear" w:color="auto" w:fill="auto"/>
            <w:noWrap/>
            <w:vAlign w:val="bottom"/>
            <w:hideMark/>
          </w:tcPr>
          <w:p w14:paraId="1D141A32"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lost</w:t>
            </w:r>
          </w:p>
        </w:tc>
      </w:tr>
      <w:tr w:rsidR="00D143A8" w:rsidRPr="00C44004" w14:paraId="3B2C010E"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055F1DDD"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2D0950F2"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59732D74"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Symphyotrichum subspicatum</w:t>
            </w:r>
          </w:p>
        </w:tc>
        <w:tc>
          <w:tcPr>
            <w:tcW w:w="960" w:type="dxa"/>
            <w:tcBorders>
              <w:top w:val="single" w:sz="4" w:space="0" w:color="auto"/>
              <w:left w:val="nil"/>
              <w:bottom w:val="single" w:sz="4" w:space="0" w:color="auto"/>
              <w:right w:val="nil"/>
            </w:tcBorders>
            <w:shd w:val="clear" w:color="auto" w:fill="auto"/>
            <w:noWrap/>
            <w:vAlign w:val="bottom"/>
            <w:hideMark/>
          </w:tcPr>
          <w:p w14:paraId="32A3974E"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0.6</w:t>
            </w:r>
          </w:p>
        </w:tc>
        <w:tc>
          <w:tcPr>
            <w:tcW w:w="960" w:type="dxa"/>
            <w:tcBorders>
              <w:top w:val="single" w:sz="4" w:space="0" w:color="auto"/>
              <w:left w:val="nil"/>
              <w:bottom w:val="single" w:sz="4" w:space="0" w:color="auto"/>
              <w:right w:val="nil"/>
            </w:tcBorders>
            <w:shd w:val="clear" w:color="auto" w:fill="auto"/>
            <w:noWrap/>
            <w:vAlign w:val="bottom"/>
            <w:hideMark/>
          </w:tcPr>
          <w:p w14:paraId="48F04ED9"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0.2</w:t>
            </w:r>
          </w:p>
        </w:tc>
        <w:tc>
          <w:tcPr>
            <w:tcW w:w="960" w:type="dxa"/>
            <w:tcBorders>
              <w:top w:val="single" w:sz="4" w:space="0" w:color="auto"/>
              <w:left w:val="nil"/>
              <w:bottom w:val="single" w:sz="4" w:space="0" w:color="auto"/>
              <w:right w:val="nil"/>
            </w:tcBorders>
            <w:shd w:val="clear" w:color="auto" w:fill="auto"/>
            <w:noWrap/>
            <w:vAlign w:val="bottom"/>
            <w:hideMark/>
          </w:tcPr>
          <w:p w14:paraId="460DA78F"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1560" w:type="dxa"/>
            <w:tcBorders>
              <w:top w:val="nil"/>
              <w:left w:val="nil"/>
              <w:bottom w:val="single" w:sz="4" w:space="0" w:color="auto"/>
              <w:right w:val="single" w:sz="8" w:space="0" w:color="auto"/>
            </w:tcBorders>
            <w:shd w:val="clear" w:color="auto" w:fill="auto"/>
            <w:noWrap/>
            <w:vAlign w:val="bottom"/>
            <w:hideMark/>
          </w:tcPr>
          <w:p w14:paraId="14E1F2CB"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lost</w:t>
            </w:r>
          </w:p>
        </w:tc>
      </w:tr>
      <w:tr w:rsidR="00D143A8" w:rsidRPr="00C44004" w14:paraId="770E3B32"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22314F7A"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58C2C98B"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43BACB9D"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Trifolium wormskioldii</w:t>
            </w:r>
          </w:p>
        </w:tc>
        <w:tc>
          <w:tcPr>
            <w:tcW w:w="960" w:type="dxa"/>
            <w:tcBorders>
              <w:top w:val="nil"/>
              <w:left w:val="nil"/>
              <w:bottom w:val="nil"/>
              <w:right w:val="nil"/>
            </w:tcBorders>
            <w:shd w:val="clear" w:color="auto" w:fill="auto"/>
            <w:noWrap/>
            <w:vAlign w:val="bottom"/>
            <w:hideMark/>
          </w:tcPr>
          <w:p w14:paraId="70221203"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0.7</w:t>
            </w:r>
          </w:p>
        </w:tc>
        <w:tc>
          <w:tcPr>
            <w:tcW w:w="960" w:type="dxa"/>
            <w:tcBorders>
              <w:top w:val="nil"/>
              <w:left w:val="nil"/>
              <w:bottom w:val="nil"/>
              <w:right w:val="nil"/>
            </w:tcBorders>
            <w:shd w:val="clear" w:color="auto" w:fill="auto"/>
            <w:noWrap/>
            <w:vAlign w:val="bottom"/>
            <w:hideMark/>
          </w:tcPr>
          <w:p w14:paraId="6619DDF8"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0.5</w:t>
            </w:r>
          </w:p>
        </w:tc>
        <w:tc>
          <w:tcPr>
            <w:tcW w:w="960" w:type="dxa"/>
            <w:tcBorders>
              <w:top w:val="nil"/>
              <w:left w:val="nil"/>
              <w:bottom w:val="nil"/>
              <w:right w:val="nil"/>
            </w:tcBorders>
            <w:shd w:val="clear" w:color="auto" w:fill="auto"/>
            <w:noWrap/>
            <w:vAlign w:val="bottom"/>
            <w:hideMark/>
          </w:tcPr>
          <w:p w14:paraId="09656E0E" w14:textId="77777777" w:rsidR="00D143A8" w:rsidRPr="00C44004" w:rsidRDefault="00D143A8" w:rsidP="00D143A8">
            <w:pPr>
              <w:spacing w:after="0" w:line="240" w:lineRule="auto"/>
              <w:jc w:val="center"/>
              <w:rPr>
                <w:rFonts w:ascii="Calibri" w:eastAsia="Times New Roman" w:hAnsi="Calibri" w:cs="Calibri"/>
                <w:color w:val="000000"/>
              </w:rPr>
            </w:pPr>
          </w:p>
        </w:tc>
        <w:tc>
          <w:tcPr>
            <w:tcW w:w="1560" w:type="dxa"/>
            <w:tcBorders>
              <w:top w:val="nil"/>
              <w:left w:val="nil"/>
              <w:bottom w:val="single" w:sz="4" w:space="0" w:color="auto"/>
              <w:right w:val="single" w:sz="8" w:space="0" w:color="auto"/>
            </w:tcBorders>
            <w:shd w:val="clear" w:color="auto" w:fill="auto"/>
            <w:noWrap/>
            <w:vAlign w:val="bottom"/>
            <w:hideMark/>
          </w:tcPr>
          <w:p w14:paraId="133BC556"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lost</w:t>
            </w:r>
          </w:p>
        </w:tc>
      </w:tr>
      <w:tr w:rsidR="00D143A8" w:rsidRPr="00C44004" w14:paraId="5D434D5D"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7801EDE3"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7D102010"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6EAAF6BA"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Menyanthes trifoliata</w:t>
            </w:r>
          </w:p>
        </w:tc>
        <w:tc>
          <w:tcPr>
            <w:tcW w:w="960" w:type="dxa"/>
            <w:tcBorders>
              <w:top w:val="single" w:sz="4" w:space="0" w:color="auto"/>
              <w:left w:val="nil"/>
              <w:bottom w:val="single" w:sz="4" w:space="0" w:color="auto"/>
              <w:right w:val="nil"/>
            </w:tcBorders>
            <w:shd w:val="clear" w:color="auto" w:fill="auto"/>
            <w:noWrap/>
            <w:vAlign w:val="bottom"/>
            <w:hideMark/>
          </w:tcPr>
          <w:p w14:paraId="2FC83395"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1.9</w:t>
            </w:r>
          </w:p>
        </w:tc>
        <w:tc>
          <w:tcPr>
            <w:tcW w:w="960" w:type="dxa"/>
            <w:tcBorders>
              <w:top w:val="single" w:sz="4" w:space="0" w:color="auto"/>
              <w:left w:val="nil"/>
              <w:bottom w:val="single" w:sz="4" w:space="0" w:color="auto"/>
              <w:right w:val="nil"/>
            </w:tcBorders>
            <w:shd w:val="clear" w:color="auto" w:fill="auto"/>
            <w:noWrap/>
            <w:vAlign w:val="bottom"/>
            <w:hideMark/>
          </w:tcPr>
          <w:p w14:paraId="2E6FB844"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1.3</w:t>
            </w:r>
          </w:p>
        </w:tc>
        <w:tc>
          <w:tcPr>
            <w:tcW w:w="960" w:type="dxa"/>
            <w:tcBorders>
              <w:top w:val="single" w:sz="4" w:space="0" w:color="auto"/>
              <w:left w:val="nil"/>
              <w:bottom w:val="single" w:sz="4" w:space="0" w:color="auto"/>
              <w:right w:val="nil"/>
            </w:tcBorders>
            <w:shd w:val="clear" w:color="auto" w:fill="auto"/>
            <w:noWrap/>
            <w:vAlign w:val="bottom"/>
            <w:hideMark/>
          </w:tcPr>
          <w:p w14:paraId="0EFCDA14"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1560" w:type="dxa"/>
            <w:tcBorders>
              <w:top w:val="nil"/>
              <w:left w:val="nil"/>
              <w:bottom w:val="single" w:sz="4" w:space="0" w:color="auto"/>
              <w:right w:val="single" w:sz="8" w:space="0" w:color="auto"/>
            </w:tcBorders>
            <w:shd w:val="clear" w:color="auto" w:fill="auto"/>
            <w:noWrap/>
            <w:vAlign w:val="bottom"/>
            <w:hideMark/>
          </w:tcPr>
          <w:p w14:paraId="1546EEC9"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w:t>
            </w:r>
          </w:p>
        </w:tc>
      </w:tr>
      <w:tr w:rsidR="00D143A8" w:rsidRPr="00C44004" w14:paraId="301062F8"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79FBD966"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4DD01E7B"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442E3B69"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Caltha palustris</w:t>
            </w:r>
          </w:p>
        </w:tc>
        <w:tc>
          <w:tcPr>
            <w:tcW w:w="960" w:type="dxa"/>
            <w:tcBorders>
              <w:top w:val="nil"/>
              <w:left w:val="nil"/>
              <w:bottom w:val="nil"/>
              <w:right w:val="nil"/>
            </w:tcBorders>
            <w:shd w:val="clear" w:color="auto" w:fill="auto"/>
            <w:noWrap/>
            <w:vAlign w:val="bottom"/>
            <w:hideMark/>
          </w:tcPr>
          <w:p w14:paraId="3CAA061C"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0.7</w:t>
            </w:r>
          </w:p>
        </w:tc>
        <w:tc>
          <w:tcPr>
            <w:tcW w:w="960" w:type="dxa"/>
            <w:tcBorders>
              <w:top w:val="nil"/>
              <w:left w:val="nil"/>
              <w:bottom w:val="nil"/>
              <w:right w:val="nil"/>
            </w:tcBorders>
            <w:shd w:val="clear" w:color="auto" w:fill="auto"/>
            <w:noWrap/>
            <w:vAlign w:val="bottom"/>
            <w:hideMark/>
          </w:tcPr>
          <w:p w14:paraId="61B92747"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0.4</w:t>
            </w:r>
          </w:p>
        </w:tc>
        <w:tc>
          <w:tcPr>
            <w:tcW w:w="960" w:type="dxa"/>
            <w:tcBorders>
              <w:top w:val="nil"/>
              <w:left w:val="nil"/>
              <w:bottom w:val="nil"/>
              <w:right w:val="nil"/>
            </w:tcBorders>
            <w:shd w:val="clear" w:color="auto" w:fill="auto"/>
            <w:noWrap/>
            <w:vAlign w:val="bottom"/>
            <w:hideMark/>
          </w:tcPr>
          <w:p w14:paraId="1724B719"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1560" w:type="dxa"/>
            <w:tcBorders>
              <w:top w:val="nil"/>
              <w:left w:val="nil"/>
              <w:bottom w:val="nil"/>
              <w:right w:val="single" w:sz="8" w:space="0" w:color="auto"/>
            </w:tcBorders>
            <w:shd w:val="clear" w:color="auto" w:fill="auto"/>
            <w:noWrap/>
            <w:vAlign w:val="bottom"/>
            <w:hideMark/>
          </w:tcPr>
          <w:p w14:paraId="7690E78F"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w:t>
            </w:r>
          </w:p>
        </w:tc>
      </w:tr>
      <w:tr w:rsidR="00D143A8" w:rsidRPr="00C44004" w14:paraId="49903520"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7FB18E0B"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59A346E9"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67E44FDA"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Salix lasiandra</w:t>
            </w:r>
          </w:p>
        </w:tc>
        <w:tc>
          <w:tcPr>
            <w:tcW w:w="960" w:type="dxa"/>
            <w:tcBorders>
              <w:top w:val="single" w:sz="4" w:space="0" w:color="auto"/>
              <w:left w:val="nil"/>
              <w:bottom w:val="single" w:sz="4" w:space="0" w:color="auto"/>
              <w:right w:val="nil"/>
            </w:tcBorders>
            <w:shd w:val="clear" w:color="auto" w:fill="auto"/>
            <w:noWrap/>
            <w:vAlign w:val="bottom"/>
            <w:hideMark/>
          </w:tcPr>
          <w:p w14:paraId="3CD85E06"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1.0</w:t>
            </w:r>
          </w:p>
        </w:tc>
        <w:tc>
          <w:tcPr>
            <w:tcW w:w="960" w:type="dxa"/>
            <w:tcBorders>
              <w:top w:val="single" w:sz="4" w:space="0" w:color="auto"/>
              <w:left w:val="nil"/>
              <w:bottom w:val="single" w:sz="4" w:space="0" w:color="auto"/>
              <w:right w:val="nil"/>
            </w:tcBorders>
            <w:shd w:val="clear" w:color="auto" w:fill="auto"/>
            <w:noWrap/>
            <w:vAlign w:val="bottom"/>
            <w:hideMark/>
          </w:tcPr>
          <w:p w14:paraId="539BE15F"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0.4</w:t>
            </w:r>
          </w:p>
        </w:tc>
        <w:tc>
          <w:tcPr>
            <w:tcW w:w="960" w:type="dxa"/>
            <w:tcBorders>
              <w:top w:val="single" w:sz="4" w:space="0" w:color="auto"/>
              <w:left w:val="nil"/>
              <w:bottom w:val="single" w:sz="4" w:space="0" w:color="auto"/>
              <w:right w:val="nil"/>
            </w:tcBorders>
            <w:shd w:val="clear" w:color="auto" w:fill="auto"/>
            <w:noWrap/>
            <w:vAlign w:val="bottom"/>
            <w:hideMark/>
          </w:tcPr>
          <w:p w14:paraId="1E21E782"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1560" w:type="dxa"/>
            <w:tcBorders>
              <w:top w:val="single" w:sz="4" w:space="0" w:color="auto"/>
              <w:left w:val="nil"/>
              <w:bottom w:val="single" w:sz="4" w:space="0" w:color="auto"/>
              <w:right w:val="single" w:sz="8" w:space="0" w:color="auto"/>
            </w:tcBorders>
            <w:shd w:val="clear" w:color="auto" w:fill="auto"/>
            <w:noWrap/>
            <w:vAlign w:val="bottom"/>
            <w:hideMark/>
          </w:tcPr>
          <w:p w14:paraId="15BB3295"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w:t>
            </w:r>
          </w:p>
        </w:tc>
      </w:tr>
      <w:tr w:rsidR="00D143A8" w:rsidRPr="00C44004" w14:paraId="46CC594B"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3C52F2E7"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553D5F6F"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2E830529"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Carex lyngbyei</w:t>
            </w:r>
          </w:p>
        </w:tc>
        <w:tc>
          <w:tcPr>
            <w:tcW w:w="960" w:type="dxa"/>
            <w:tcBorders>
              <w:top w:val="nil"/>
              <w:left w:val="nil"/>
              <w:bottom w:val="nil"/>
              <w:right w:val="nil"/>
            </w:tcBorders>
            <w:shd w:val="clear" w:color="auto" w:fill="auto"/>
            <w:noWrap/>
            <w:vAlign w:val="bottom"/>
            <w:hideMark/>
          </w:tcPr>
          <w:p w14:paraId="7369B595"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0.8</w:t>
            </w:r>
          </w:p>
        </w:tc>
        <w:tc>
          <w:tcPr>
            <w:tcW w:w="960" w:type="dxa"/>
            <w:tcBorders>
              <w:top w:val="nil"/>
              <w:left w:val="nil"/>
              <w:bottom w:val="nil"/>
              <w:right w:val="nil"/>
            </w:tcBorders>
            <w:shd w:val="clear" w:color="auto" w:fill="auto"/>
            <w:noWrap/>
            <w:vAlign w:val="bottom"/>
            <w:hideMark/>
          </w:tcPr>
          <w:p w14:paraId="3967FE1B"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1.4</w:t>
            </w:r>
          </w:p>
        </w:tc>
        <w:tc>
          <w:tcPr>
            <w:tcW w:w="960" w:type="dxa"/>
            <w:tcBorders>
              <w:top w:val="nil"/>
              <w:left w:val="nil"/>
              <w:bottom w:val="nil"/>
              <w:right w:val="nil"/>
            </w:tcBorders>
            <w:shd w:val="clear" w:color="auto" w:fill="auto"/>
            <w:noWrap/>
            <w:vAlign w:val="bottom"/>
            <w:hideMark/>
          </w:tcPr>
          <w:p w14:paraId="658C17B7"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1560" w:type="dxa"/>
            <w:tcBorders>
              <w:top w:val="nil"/>
              <w:left w:val="nil"/>
              <w:bottom w:val="nil"/>
              <w:right w:val="single" w:sz="8" w:space="0" w:color="auto"/>
            </w:tcBorders>
            <w:shd w:val="clear" w:color="auto" w:fill="auto"/>
            <w:noWrap/>
            <w:vAlign w:val="bottom"/>
            <w:hideMark/>
          </w:tcPr>
          <w:p w14:paraId="4A76B360"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w:t>
            </w:r>
          </w:p>
        </w:tc>
      </w:tr>
      <w:tr w:rsidR="00D143A8" w:rsidRPr="00C44004" w14:paraId="69C54849"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288A6FE9"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61F3F311"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66C0C092"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Potentilla anserina-pacifica</w:t>
            </w:r>
          </w:p>
        </w:tc>
        <w:tc>
          <w:tcPr>
            <w:tcW w:w="960" w:type="dxa"/>
            <w:tcBorders>
              <w:top w:val="single" w:sz="4" w:space="0" w:color="auto"/>
              <w:left w:val="nil"/>
              <w:bottom w:val="single" w:sz="4" w:space="0" w:color="auto"/>
              <w:right w:val="nil"/>
            </w:tcBorders>
            <w:shd w:val="clear" w:color="auto" w:fill="auto"/>
            <w:noWrap/>
            <w:vAlign w:val="bottom"/>
            <w:hideMark/>
          </w:tcPr>
          <w:p w14:paraId="0BA88260"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0.5</w:t>
            </w:r>
          </w:p>
        </w:tc>
        <w:tc>
          <w:tcPr>
            <w:tcW w:w="960" w:type="dxa"/>
            <w:tcBorders>
              <w:top w:val="single" w:sz="4" w:space="0" w:color="auto"/>
              <w:left w:val="nil"/>
              <w:bottom w:val="single" w:sz="4" w:space="0" w:color="auto"/>
              <w:right w:val="nil"/>
            </w:tcBorders>
            <w:shd w:val="clear" w:color="auto" w:fill="auto"/>
            <w:noWrap/>
            <w:vAlign w:val="bottom"/>
            <w:hideMark/>
          </w:tcPr>
          <w:p w14:paraId="5A9E4E7A"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0.6</w:t>
            </w:r>
          </w:p>
        </w:tc>
        <w:tc>
          <w:tcPr>
            <w:tcW w:w="960" w:type="dxa"/>
            <w:tcBorders>
              <w:top w:val="single" w:sz="4" w:space="0" w:color="auto"/>
              <w:left w:val="nil"/>
              <w:bottom w:val="single" w:sz="4" w:space="0" w:color="auto"/>
              <w:right w:val="nil"/>
            </w:tcBorders>
            <w:shd w:val="clear" w:color="auto" w:fill="auto"/>
            <w:noWrap/>
            <w:vAlign w:val="bottom"/>
            <w:hideMark/>
          </w:tcPr>
          <w:p w14:paraId="0635819B"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0.2</w:t>
            </w:r>
          </w:p>
        </w:tc>
        <w:tc>
          <w:tcPr>
            <w:tcW w:w="1560" w:type="dxa"/>
            <w:tcBorders>
              <w:top w:val="single" w:sz="4" w:space="0" w:color="auto"/>
              <w:left w:val="nil"/>
              <w:bottom w:val="single" w:sz="4" w:space="0" w:color="auto"/>
              <w:right w:val="single" w:sz="8" w:space="0" w:color="auto"/>
            </w:tcBorders>
            <w:shd w:val="clear" w:color="auto" w:fill="auto"/>
            <w:noWrap/>
            <w:vAlign w:val="bottom"/>
            <w:hideMark/>
          </w:tcPr>
          <w:p w14:paraId="4DB9BE45"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w:t>
            </w:r>
          </w:p>
        </w:tc>
      </w:tr>
      <w:tr w:rsidR="00D143A8" w:rsidRPr="00C44004" w14:paraId="1C412D4D"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507315F3" w14:textId="77777777" w:rsidR="00D143A8" w:rsidRPr="00C44004" w:rsidRDefault="00D143A8" w:rsidP="00D143A8">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6A1DE7A9" w14:textId="77777777" w:rsidR="00D143A8" w:rsidRPr="00C44004" w:rsidRDefault="00D143A8" w:rsidP="00D143A8">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184D3D2D" w14:textId="77777777" w:rsidR="00D143A8" w:rsidRPr="00C44004" w:rsidRDefault="00D143A8" w:rsidP="00D143A8">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Sidalcea hendersonii</w:t>
            </w:r>
          </w:p>
        </w:tc>
        <w:tc>
          <w:tcPr>
            <w:tcW w:w="960" w:type="dxa"/>
            <w:tcBorders>
              <w:top w:val="nil"/>
              <w:left w:val="nil"/>
              <w:bottom w:val="nil"/>
              <w:right w:val="nil"/>
            </w:tcBorders>
            <w:shd w:val="clear" w:color="auto" w:fill="auto"/>
            <w:noWrap/>
            <w:vAlign w:val="bottom"/>
            <w:hideMark/>
          </w:tcPr>
          <w:p w14:paraId="6630A7B6"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0.4</w:t>
            </w:r>
          </w:p>
        </w:tc>
        <w:tc>
          <w:tcPr>
            <w:tcW w:w="960" w:type="dxa"/>
            <w:tcBorders>
              <w:top w:val="nil"/>
              <w:left w:val="nil"/>
              <w:bottom w:val="nil"/>
              <w:right w:val="nil"/>
            </w:tcBorders>
            <w:shd w:val="clear" w:color="auto" w:fill="auto"/>
            <w:noWrap/>
            <w:vAlign w:val="bottom"/>
            <w:hideMark/>
          </w:tcPr>
          <w:p w14:paraId="739ECC14"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0.2</w:t>
            </w:r>
          </w:p>
        </w:tc>
        <w:tc>
          <w:tcPr>
            <w:tcW w:w="960" w:type="dxa"/>
            <w:tcBorders>
              <w:top w:val="nil"/>
              <w:left w:val="nil"/>
              <w:bottom w:val="nil"/>
              <w:right w:val="nil"/>
            </w:tcBorders>
            <w:shd w:val="clear" w:color="auto" w:fill="auto"/>
            <w:noWrap/>
            <w:vAlign w:val="bottom"/>
            <w:hideMark/>
          </w:tcPr>
          <w:p w14:paraId="2E0808BD"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0.2</w:t>
            </w:r>
          </w:p>
        </w:tc>
        <w:tc>
          <w:tcPr>
            <w:tcW w:w="1560" w:type="dxa"/>
            <w:tcBorders>
              <w:top w:val="nil"/>
              <w:left w:val="nil"/>
              <w:bottom w:val="nil"/>
              <w:right w:val="single" w:sz="8" w:space="0" w:color="auto"/>
            </w:tcBorders>
            <w:shd w:val="clear" w:color="auto" w:fill="auto"/>
            <w:noWrap/>
            <w:vAlign w:val="bottom"/>
            <w:hideMark/>
          </w:tcPr>
          <w:p w14:paraId="0543FCAD" w14:textId="77777777" w:rsidR="00D143A8" w:rsidRPr="00C44004" w:rsidRDefault="00D143A8" w:rsidP="00D143A8">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w:t>
            </w:r>
          </w:p>
        </w:tc>
      </w:tr>
      <w:tr w:rsidR="005F6877" w:rsidRPr="00C44004" w14:paraId="6D2DE6F8" w14:textId="77777777" w:rsidTr="00D143A8">
        <w:trPr>
          <w:trHeight w:val="290"/>
          <w:ins w:id="3050" w:author="Stefanie Lane" w:date="2023-02-06T12:42:00Z"/>
        </w:trPr>
        <w:tc>
          <w:tcPr>
            <w:tcW w:w="1311" w:type="dxa"/>
            <w:vMerge/>
            <w:tcBorders>
              <w:top w:val="nil"/>
              <w:left w:val="single" w:sz="8" w:space="0" w:color="auto"/>
              <w:bottom w:val="single" w:sz="8" w:space="0" w:color="000000"/>
              <w:right w:val="nil"/>
            </w:tcBorders>
            <w:vAlign w:val="center"/>
          </w:tcPr>
          <w:p w14:paraId="6B1A2FA9" w14:textId="77777777" w:rsidR="005F6877" w:rsidRPr="00C44004" w:rsidRDefault="005F6877" w:rsidP="005F6877">
            <w:pPr>
              <w:spacing w:after="0" w:line="240" w:lineRule="auto"/>
              <w:rPr>
                <w:ins w:id="3051" w:author="Stefanie Lane" w:date="2023-02-06T12:42:00Z"/>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tcPr>
          <w:p w14:paraId="66A34C4C" w14:textId="77777777" w:rsidR="005F6877" w:rsidRPr="00C44004" w:rsidRDefault="005F6877" w:rsidP="005F6877">
            <w:pPr>
              <w:spacing w:after="0" w:line="240" w:lineRule="auto"/>
              <w:rPr>
                <w:ins w:id="3052" w:author="Stefanie Lane" w:date="2023-02-06T12:42:00Z"/>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tcPr>
          <w:p w14:paraId="21B2DAA6" w14:textId="4F50866B" w:rsidR="005F6877" w:rsidRPr="00C44004" w:rsidRDefault="005F6877" w:rsidP="005F6877">
            <w:pPr>
              <w:spacing w:after="0" w:line="240" w:lineRule="auto"/>
              <w:rPr>
                <w:ins w:id="3053" w:author="Stefanie Lane" w:date="2023-02-06T12:42:00Z"/>
                <w:rFonts w:ascii="Calibri" w:eastAsia="Times New Roman" w:hAnsi="Calibri" w:cs="Calibri"/>
                <w:i/>
                <w:iCs/>
                <w:color w:val="000000"/>
              </w:rPr>
            </w:pPr>
            <w:ins w:id="3054" w:author="Stefanie Lane" w:date="2023-02-06T12:42:00Z">
              <w:r>
                <w:rPr>
                  <w:rFonts w:ascii="Calibri" w:eastAsia="Times New Roman" w:hAnsi="Calibri" w:cs="Calibri"/>
                  <w:i/>
                  <w:iCs/>
                  <w:color w:val="000000"/>
                </w:rPr>
                <w:t>Mentha canadensis</w:t>
              </w:r>
            </w:ins>
          </w:p>
        </w:tc>
        <w:tc>
          <w:tcPr>
            <w:tcW w:w="960" w:type="dxa"/>
            <w:tcBorders>
              <w:top w:val="single" w:sz="4" w:space="0" w:color="auto"/>
              <w:left w:val="nil"/>
              <w:bottom w:val="single" w:sz="4" w:space="0" w:color="auto"/>
              <w:right w:val="nil"/>
            </w:tcBorders>
            <w:shd w:val="clear" w:color="auto" w:fill="auto"/>
            <w:noWrap/>
            <w:vAlign w:val="bottom"/>
          </w:tcPr>
          <w:p w14:paraId="657AE061" w14:textId="5F4187CB" w:rsidR="005F6877" w:rsidRPr="00C44004" w:rsidRDefault="005F6877" w:rsidP="005F6877">
            <w:pPr>
              <w:spacing w:after="0" w:line="240" w:lineRule="auto"/>
              <w:jc w:val="center"/>
              <w:rPr>
                <w:ins w:id="3055" w:author="Stefanie Lane" w:date="2023-02-06T12:42:00Z"/>
                <w:rFonts w:ascii="Calibri" w:eastAsia="Times New Roman" w:hAnsi="Calibri" w:cs="Calibri"/>
                <w:color w:val="000000"/>
              </w:rPr>
            </w:pPr>
            <w:ins w:id="3056" w:author="Stefanie Lane" w:date="2023-02-06T12:42:00Z">
              <w:r w:rsidRPr="00C44004">
                <w:rPr>
                  <w:rFonts w:ascii="Calibri" w:eastAsia="Times New Roman" w:hAnsi="Calibri" w:cs="Calibri"/>
                  <w:color w:val="000000"/>
                </w:rPr>
                <w:t>0.2</w:t>
              </w:r>
            </w:ins>
          </w:p>
        </w:tc>
        <w:tc>
          <w:tcPr>
            <w:tcW w:w="960" w:type="dxa"/>
            <w:tcBorders>
              <w:top w:val="single" w:sz="4" w:space="0" w:color="auto"/>
              <w:left w:val="nil"/>
              <w:bottom w:val="single" w:sz="4" w:space="0" w:color="auto"/>
              <w:right w:val="nil"/>
            </w:tcBorders>
            <w:shd w:val="clear" w:color="auto" w:fill="auto"/>
            <w:noWrap/>
            <w:vAlign w:val="bottom"/>
          </w:tcPr>
          <w:p w14:paraId="35FECD6B" w14:textId="7003572D" w:rsidR="005F6877" w:rsidRPr="00C44004" w:rsidRDefault="005F6877" w:rsidP="005F6877">
            <w:pPr>
              <w:spacing w:after="0" w:line="240" w:lineRule="auto"/>
              <w:jc w:val="center"/>
              <w:rPr>
                <w:ins w:id="3057" w:author="Stefanie Lane" w:date="2023-02-06T12:42:00Z"/>
                <w:rFonts w:ascii="Calibri" w:eastAsia="Times New Roman" w:hAnsi="Calibri" w:cs="Calibri"/>
                <w:color w:val="000000"/>
              </w:rPr>
            </w:pPr>
            <w:ins w:id="3058" w:author="Stefanie Lane" w:date="2023-02-06T12:42:00Z">
              <w:r w:rsidRPr="00C44004">
                <w:rPr>
                  <w:rFonts w:ascii="Calibri" w:eastAsia="Times New Roman" w:hAnsi="Calibri" w:cs="Calibri"/>
                  <w:color w:val="000000"/>
                </w:rPr>
                <w:t>0.2</w:t>
              </w:r>
            </w:ins>
          </w:p>
        </w:tc>
        <w:tc>
          <w:tcPr>
            <w:tcW w:w="960" w:type="dxa"/>
            <w:tcBorders>
              <w:top w:val="single" w:sz="4" w:space="0" w:color="auto"/>
              <w:left w:val="nil"/>
              <w:bottom w:val="single" w:sz="4" w:space="0" w:color="auto"/>
              <w:right w:val="nil"/>
            </w:tcBorders>
            <w:shd w:val="clear" w:color="auto" w:fill="auto"/>
            <w:noWrap/>
            <w:vAlign w:val="bottom"/>
          </w:tcPr>
          <w:p w14:paraId="0B1B5618" w14:textId="4B3450C8" w:rsidR="005F6877" w:rsidRPr="00C44004" w:rsidRDefault="005F6877" w:rsidP="005F6877">
            <w:pPr>
              <w:spacing w:after="0" w:line="240" w:lineRule="auto"/>
              <w:jc w:val="center"/>
              <w:rPr>
                <w:ins w:id="3059" w:author="Stefanie Lane" w:date="2023-02-06T12:42:00Z"/>
                <w:rFonts w:ascii="Calibri" w:eastAsia="Times New Roman" w:hAnsi="Calibri" w:cs="Calibri"/>
                <w:color w:val="000000"/>
              </w:rPr>
            </w:pPr>
            <w:ins w:id="3060" w:author="Stefanie Lane" w:date="2023-02-06T12:42:00Z">
              <w:r w:rsidRPr="00C44004">
                <w:rPr>
                  <w:rFonts w:ascii="Calibri" w:eastAsia="Times New Roman" w:hAnsi="Calibri" w:cs="Calibri"/>
                  <w:color w:val="000000"/>
                </w:rPr>
                <w:t>0.1</w:t>
              </w:r>
            </w:ins>
          </w:p>
        </w:tc>
        <w:tc>
          <w:tcPr>
            <w:tcW w:w="1560" w:type="dxa"/>
            <w:tcBorders>
              <w:top w:val="single" w:sz="4" w:space="0" w:color="auto"/>
              <w:left w:val="nil"/>
              <w:bottom w:val="single" w:sz="4" w:space="0" w:color="auto"/>
              <w:right w:val="single" w:sz="8" w:space="0" w:color="auto"/>
            </w:tcBorders>
            <w:shd w:val="clear" w:color="auto" w:fill="auto"/>
            <w:noWrap/>
            <w:vAlign w:val="bottom"/>
          </w:tcPr>
          <w:p w14:paraId="32C2907D" w14:textId="310BF72D" w:rsidR="005F6877" w:rsidRPr="00C44004" w:rsidRDefault="005F6877" w:rsidP="005F6877">
            <w:pPr>
              <w:spacing w:after="0" w:line="240" w:lineRule="auto"/>
              <w:jc w:val="center"/>
              <w:rPr>
                <w:ins w:id="3061" w:author="Stefanie Lane" w:date="2023-02-06T12:42:00Z"/>
                <w:rFonts w:ascii="Calibri" w:eastAsia="Times New Roman" w:hAnsi="Calibri" w:cs="Calibri"/>
                <w:color w:val="000000"/>
              </w:rPr>
            </w:pPr>
            <w:ins w:id="3062" w:author="Stefanie Lane" w:date="2023-02-06T12:42:00Z">
              <w:r w:rsidRPr="00C44004">
                <w:rPr>
                  <w:rFonts w:ascii="Calibri" w:eastAsia="Times New Roman" w:hAnsi="Calibri" w:cs="Calibri"/>
                  <w:color w:val="000000"/>
                </w:rPr>
                <w:t>-</w:t>
              </w:r>
            </w:ins>
          </w:p>
        </w:tc>
      </w:tr>
      <w:tr w:rsidR="005F6877" w:rsidRPr="00C44004" w14:paraId="6C8C5838"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67A2E64A" w14:textId="77777777" w:rsidR="005F6877" w:rsidRPr="00C44004" w:rsidRDefault="005F6877" w:rsidP="005F687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6F69871C" w14:textId="77777777" w:rsidR="005F6877" w:rsidRPr="00C44004" w:rsidRDefault="005F6877" w:rsidP="005F6877">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3E714265" w14:textId="77777777" w:rsidR="005F6877" w:rsidRPr="00C44004" w:rsidRDefault="005F6877" w:rsidP="005F687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Typha latifolia</w:t>
            </w:r>
          </w:p>
        </w:tc>
        <w:tc>
          <w:tcPr>
            <w:tcW w:w="960" w:type="dxa"/>
            <w:tcBorders>
              <w:top w:val="nil"/>
              <w:left w:val="nil"/>
              <w:bottom w:val="nil"/>
              <w:right w:val="nil"/>
            </w:tcBorders>
            <w:shd w:val="clear" w:color="auto" w:fill="auto"/>
            <w:noWrap/>
            <w:vAlign w:val="bottom"/>
            <w:hideMark/>
          </w:tcPr>
          <w:p w14:paraId="1A0CF509" w14:textId="77777777" w:rsidR="005F6877" w:rsidRPr="00C44004" w:rsidRDefault="005F6877" w:rsidP="005F687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0.7</w:t>
            </w:r>
          </w:p>
        </w:tc>
        <w:tc>
          <w:tcPr>
            <w:tcW w:w="960" w:type="dxa"/>
            <w:tcBorders>
              <w:top w:val="nil"/>
              <w:left w:val="nil"/>
              <w:bottom w:val="nil"/>
              <w:right w:val="nil"/>
            </w:tcBorders>
            <w:shd w:val="clear" w:color="auto" w:fill="auto"/>
            <w:noWrap/>
            <w:vAlign w:val="bottom"/>
            <w:hideMark/>
          </w:tcPr>
          <w:p w14:paraId="7E2113A9" w14:textId="77777777" w:rsidR="005F6877" w:rsidRPr="00C44004" w:rsidRDefault="005F6877" w:rsidP="005F687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0.4</w:t>
            </w:r>
          </w:p>
        </w:tc>
        <w:tc>
          <w:tcPr>
            <w:tcW w:w="960" w:type="dxa"/>
            <w:tcBorders>
              <w:top w:val="nil"/>
              <w:left w:val="nil"/>
              <w:bottom w:val="nil"/>
              <w:right w:val="nil"/>
            </w:tcBorders>
            <w:shd w:val="clear" w:color="auto" w:fill="auto"/>
            <w:noWrap/>
            <w:vAlign w:val="bottom"/>
            <w:hideMark/>
          </w:tcPr>
          <w:p w14:paraId="55FC3FD7" w14:textId="77777777" w:rsidR="005F6877" w:rsidRPr="00C44004" w:rsidRDefault="005F6877" w:rsidP="005F687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0.4</w:t>
            </w:r>
          </w:p>
        </w:tc>
        <w:tc>
          <w:tcPr>
            <w:tcW w:w="1560" w:type="dxa"/>
            <w:tcBorders>
              <w:top w:val="nil"/>
              <w:left w:val="nil"/>
              <w:bottom w:val="nil"/>
              <w:right w:val="single" w:sz="8" w:space="0" w:color="auto"/>
            </w:tcBorders>
            <w:shd w:val="clear" w:color="auto" w:fill="auto"/>
            <w:noWrap/>
            <w:vAlign w:val="bottom"/>
            <w:hideMark/>
          </w:tcPr>
          <w:p w14:paraId="492A0847" w14:textId="77777777" w:rsidR="005F6877" w:rsidRPr="00C44004" w:rsidRDefault="005F6877" w:rsidP="005F687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w:t>
            </w:r>
          </w:p>
        </w:tc>
      </w:tr>
      <w:tr w:rsidR="005F6877" w:rsidRPr="00C44004" w14:paraId="0D8971A7"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5F2140AC" w14:textId="77777777" w:rsidR="005F6877" w:rsidRPr="00C44004" w:rsidRDefault="005F6877" w:rsidP="005F687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19BAE8B8" w14:textId="77777777" w:rsidR="005F6877" w:rsidRPr="00C44004" w:rsidRDefault="005F6877" w:rsidP="005F6877">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327E9357" w14:textId="77777777" w:rsidR="005F6877" w:rsidRPr="00C44004" w:rsidRDefault="005F6877" w:rsidP="005F687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Hordeum brachyantherum</w:t>
            </w:r>
          </w:p>
        </w:tc>
        <w:tc>
          <w:tcPr>
            <w:tcW w:w="960" w:type="dxa"/>
            <w:tcBorders>
              <w:top w:val="single" w:sz="4" w:space="0" w:color="auto"/>
              <w:left w:val="nil"/>
              <w:bottom w:val="single" w:sz="4" w:space="0" w:color="auto"/>
              <w:right w:val="nil"/>
            </w:tcBorders>
            <w:shd w:val="clear" w:color="auto" w:fill="auto"/>
            <w:noWrap/>
            <w:vAlign w:val="bottom"/>
            <w:hideMark/>
          </w:tcPr>
          <w:p w14:paraId="3CE748CC" w14:textId="77777777" w:rsidR="005F6877" w:rsidRPr="00C44004" w:rsidRDefault="005F6877" w:rsidP="005F687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0.2</w:t>
            </w:r>
          </w:p>
        </w:tc>
        <w:tc>
          <w:tcPr>
            <w:tcW w:w="960" w:type="dxa"/>
            <w:tcBorders>
              <w:top w:val="single" w:sz="4" w:space="0" w:color="auto"/>
              <w:left w:val="nil"/>
              <w:bottom w:val="single" w:sz="4" w:space="0" w:color="auto"/>
              <w:right w:val="nil"/>
            </w:tcBorders>
            <w:shd w:val="clear" w:color="auto" w:fill="auto"/>
            <w:noWrap/>
            <w:vAlign w:val="bottom"/>
            <w:hideMark/>
          </w:tcPr>
          <w:p w14:paraId="0FE08BEF" w14:textId="77777777" w:rsidR="005F6877" w:rsidRPr="00C44004" w:rsidRDefault="005F6877" w:rsidP="005F687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960" w:type="dxa"/>
            <w:tcBorders>
              <w:top w:val="single" w:sz="4" w:space="0" w:color="auto"/>
              <w:left w:val="nil"/>
              <w:bottom w:val="single" w:sz="4" w:space="0" w:color="auto"/>
              <w:right w:val="nil"/>
            </w:tcBorders>
            <w:shd w:val="clear" w:color="auto" w:fill="auto"/>
            <w:noWrap/>
            <w:vAlign w:val="bottom"/>
            <w:hideMark/>
          </w:tcPr>
          <w:p w14:paraId="346510CA" w14:textId="77777777" w:rsidR="005F6877" w:rsidRPr="00C44004" w:rsidRDefault="005F6877" w:rsidP="005F687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1560" w:type="dxa"/>
            <w:tcBorders>
              <w:top w:val="single" w:sz="4" w:space="0" w:color="auto"/>
              <w:left w:val="nil"/>
              <w:bottom w:val="single" w:sz="4" w:space="0" w:color="auto"/>
              <w:right w:val="single" w:sz="8" w:space="0" w:color="auto"/>
            </w:tcBorders>
            <w:shd w:val="clear" w:color="auto" w:fill="auto"/>
            <w:noWrap/>
            <w:vAlign w:val="bottom"/>
            <w:hideMark/>
          </w:tcPr>
          <w:p w14:paraId="2441DB5E" w14:textId="77777777" w:rsidR="005F6877" w:rsidRPr="00C44004" w:rsidRDefault="005F6877" w:rsidP="005F687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w:t>
            </w:r>
          </w:p>
        </w:tc>
      </w:tr>
      <w:tr w:rsidR="005F6877" w:rsidRPr="00C44004" w14:paraId="789A5695"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6CD9D899" w14:textId="77777777" w:rsidR="005F6877" w:rsidRPr="00C44004" w:rsidRDefault="005F6877" w:rsidP="005F687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7C5769FA" w14:textId="77777777" w:rsidR="005F6877" w:rsidRPr="00C44004" w:rsidRDefault="005F6877" w:rsidP="005F6877">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40899A86" w14:textId="77777777" w:rsidR="005F6877" w:rsidRPr="00C44004" w:rsidRDefault="005F6877" w:rsidP="005F687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Equisetum fluviatile</w:t>
            </w:r>
          </w:p>
        </w:tc>
        <w:tc>
          <w:tcPr>
            <w:tcW w:w="960" w:type="dxa"/>
            <w:tcBorders>
              <w:top w:val="nil"/>
              <w:left w:val="nil"/>
              <w:bottom w:val="nil"/>
              <w:right w:val="nil"/>
            </w:tcBorders>
            <w:shd w:val="clear" w:color="auto" w:fill="auto"/>
            <w:noWrap/>
            <w:vAlign w:val="bottom"/>
            <w:hideMark/>
          </w:tcPr>
          <w:p w14:paraId="79F9E682" w14:textId="77777777" w:rsidR="005F6877" w:rsidRPr="00C44004" w:rsidRDefault="005F6877" w:rsidP="005F687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0.6</w:t>
            </w:r>
          </w:p>
        </w:tc>
        <w:tc>
          <w:tcPr>
            <w:tcW w:w="960" w:type="dxa"/>
            <w:tcBorders>
              <w:top w:val="nil"/>
              <w:left w:val="nil"/>
              <w:bottom w:val="nil"/>
              <w:right w:val="nil"/>
            </w:tcBorders>
            <w:shd w:val="clear" w:color="auto" w:fill="auto"/>
            <w:noWrap/>
            <w:vAlign w:val="bottom"/>
            <w:hideMark/>
          </w:tcPr>
          <w:p w14:paraId="030D15A5" w14:textId="77777777" w:rsidR="005F6877" w:rsidRPr="00C44004" w:rsidRDefault="005F6877" w:rsidP="005F687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0.4</w:t>
            </w:r>
          </w:p>
        </w:tc>
        <w:tc>
          <w:tcPr>
            <w:tcW w:w="960" w:type="dxa"/>
            <w:tcBorders>
              <w:top w:val="nil"/>
              <w:left w:val="nil"/>
              <w:bottom w:val="nil"/>
              <w:right w:val="nil"/>
            </w:tcBorders>
            <w:shd w:val="clear" w:color="auto" w:fill="auto"/>
            <w:noWrap/>
            <w:vAlign w:val="bottom"/>
            <w:hideMark/>
          </w:tcPr>
          <w:p w14:paraId="28041DB4" w14:textId="77777777" w:rsidR="005F6877" w:rsidRPr="00C44004" w:rsidRDefault="005F6877" w:rsidP="005F687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0.4</w:t>
            </w:r>
          </w:p>
        </w:tc>
        <w:tc>
          <w:tcPr>
            <w:tcW w:w="1560" w:type="dxa"/>
            <w:tcBorders>
              <w:top w:val="nil"/>
              <w:left w:val="nil"/>
              <w:bottom w:val="nil"/>
              <w:right w:val="single" w:sz="8" w:space="0" w:color="auto"/>
            </w:tcBorders>
            <w:shd w:val="clear" w:color="auto" w:fill="auto"/>
            <w:noWrap/>
            <w:vAlign w:val="bottom"/>
            <w:hideMark/>
          </w:tcPr>
          <w:p w14:paraId="40F4562A" w14:textId="77777777" w:rsidR="005F6877" w:rsidRPr="00C44004" w:rsidRDefault="005F6877" w:rsidP="005F687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w:t>
            </w:r>
          </w:p>
        </w:tc>
      </w:tr>
      <w:tr w:rsidR="005F6877" w:rsidRPr="00C44004" w14:paraId="5414DE6C"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4B09AB4B" w14:textId="77777777" w:rsidR="005F6877" w:rsidRPr="00C44004" w:rsidRDefault="005F6877" w:rsidP="005F687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4CFD4C6A" w14:textId="77777777" w:rsidR="005F6877" w:rsidRPr="00C44004" w:rsidRDefault="005F6877" w:rsidP="005F6877">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2C695520" w14:textId="77777777" w:rsidR="005F6877" w:rsidRPr="00C44004" w:rsidRDefault="005F6877" w:rsidP="005F687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Lathyrus palustris</w:t>
            </w:r>
          </w:p>
        </w:tc>
        <w:tc>
          <w:tcPr>
            <w:tcW w:w="960" w:type="dxa"/>
            <w:tcBorders>
              <w:top w:val="nil"/>
              <w:left w:val="nil"/>
              <w:bottom w:val="nil"/>
              <w:right w:val="nil"/>
            </w:tcBorders>
            <w:shd w:val="clear" w:color="auto" w:fill="auto"/>
            <w:noWrap/>
            <w:vAlign w:val="bottom"/>
            <w:hideMark/>
          </w:tcPr>
          <w:p w14:paraId="5FF38590" w14:textId="77777777" w:rsidR="005F6877" w:rsidRPr="00C44004" w:rsidRDefault="005F6877" w:rsidP="005F687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0.6</w:t>
            </w:r>
          </w:p>
        </w:tc>
        <w:tc>
          <w:tcPr>
            <w:tcW w:w="960" w:type="dxa"/>
            <w:tcBorders>
              <w:top w:val="nil"/>
              <w:left w:val="nil"/>
              <w:bottom w:val="nil"/>
              <w:right w:val="nil"/>
            </w:tcBorders>
            <w:shd w:val="clear" w:color="auto" w:fill="auto"/>
            <w:noWrap/>
            <w:vAlign w:val="bottom"/>
            <w:hideMark/>
          </w:tcPr>
          <w:p w14:paraId="1C57D675" w14:textId="77777777" w:rsidR="005F6877" w:rsidRPr="00C44004" w:rsidRDefault="005F6877" w:rsidP="005F687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0.2</w:t>
            </w:r>
          </w:p>
        </w:tc>
        <w:tc>
          <w:tcPr>
            <w:tcW w:w="960" w:type="dxa"/>
            <w:tcBorders>
              <w:top w:val="nil"/>
              <w:left w:val="nil"/>
              <w:bottom w:val="nil"/>
              <w:right w:val="nil"/>
            </w:tcBorders>
            <w:shd w:val="clear" w:color="auto" w:fill="auto"/>
            <w:noWrap/>
            <w:vAlign w:val="bottom"/>
            <w:hideMark/>
          </w:tcPr>
          <w:p w14:paraId="70CB049E" w14:textId="77777777" w:rsidR="005F6877" w:rsidRPr="00C44004" w:rsidRDefault="005F6877" w:rsidP="005F687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0.6</w:t>
            </w:r>
          </w:p>
        </w:tc>
        <w:tc>
          <w:tcPr>
            <w:tcW w:w="1560" w:type="dxa"/>
            <w:tcBorders>
              <w:top w:val="nil"/>
              <w:left w:val="nil"/>
              <w:bottom w:val="nil"/>
              <w:right w:val="single" w:sz="8" w:space="0" w:color="auto"/>
            </w:tcBorders>
            <w:shd w:val="clear" w:color="auto" w:fill="auto"/>
            <w:noWrap/>
            <w:vAlign w:val="bottom"/>
            <w:hideMark/>
          </w:tcPr>
          <w:p w14:paraId="377D117E" w14:textId="77777777" w:rsidR="005F6877" w:rsidRPr="00C44004" w:rsidRDefault="005F6877" w:rsidP="005F687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w:t>
            </w:r>
          </w:p>
        </w:tc>
      </w:tr>
      <w:tr w:rsidR="005F6877" w:rsidRPr="00C44004" w14:paraId="63B072A8"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3FA5B24C" w14:textId="77777777" w:rsidR="005F6877" w:rsidRPr="00C44004" w:rsidRDefault="005F6877" w:rsidP="005F687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52B5D803" w14:textId="77777777" w:rsidR="005F6877" w:rsidRPr="00C44004" w:rsidRDefault="005F6877" w:rsidP="005F6877">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252CD318" w14:textId="77777777" w:rsidR="005F6877" w:rsidRPr="00C44004" w:rsidRDefault="005F6877" w:rsidP="005F687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Rumex occidentalis</w:t>
            </w:r>
          </w:p>
        </w:tc>
        <w:tc>
          <w:tcPr>
            <w:tcW w:w="960" w:type="dxa"/>
            <w:tcBorders>
              <w:top w:val="single" w:sz="4" w:space="0" w:color="auto"/>
              <w:left w:val="nil"/>
              <w:bottom w:val="single" w:sz="4" w:space="0" w:color="auto"/>
              <w:right w:val="nil"/>
            </w:tcBorders>
            <w:shd w:val="clear" w:color="auto" w:fill="auto"/>
            <w:noWrap/>
            <w:vAlign w:val="bottom"/>
            <w:hideMark/>
          </w:tcPr>
          <w:p w14:paraId="43AAF7B1" w14:textId="77777777" w:rsidR="005F6877" w:rsidRPr="00C44004" w:rsidRDefault="005F6877" w:rsidP="005F687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960" w:type="dxa"/>
            <w:tcBorders>
              <w:top w:val="single" w:sz="4" w:space="0" w:color="auto"/>
              <w:left w:val="nil"/>
              <w:bottom w:val="single" w:sz="4" w:space="0" w:color="auto"/>
              <w:right w:val="nil"/>
            </w:tcBorders>
            <w:shd w:val="clear" w:color="auto" w:fill="auto"/>
            <w:noWrap/>
            <w:vAlign w:val="bottom"/>
            <w:hideMark/>
          </w:tcPr>
          <w:p w14:paraId="10ED0F14" w14:textId="77777777" w:rsidR="005F6877" w:rsidRPr="00C44004" w:rsidRDefault="005F6877" w:rsidP="005F687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0.2</w:t>
            </w:r>
          </w:p>
        </w:tc>
        <w:tc>
          <w:tcPr>
            <w:tcW w:w="960" w:type="dxa"/>
            <w:tcBorders>
              <w:top w:val="single" w:sz="4" w:space="0" w:color="auto"/>
              <w:left w:val="nil"/>
              <w:bottom w:val="single" w:sz="4" w:space="0" w:color="auto"/>
              <w:right w:val="nil"/>
            </w:tcBorders>
            <w:shd w:val="clear" w:color="auto" w:fill="auto"/>
            <w:noWrap/>
            <w:vAlign w:val="bottom"/>
            <w:hideMark/>
          </w:tcPr>
          <w:p w14:paraId="71683A92" w14:textId="77777777" w:rsidR="005F6877" w:rsidRPr="00C44004" w:rsidRDefault="005F6877" w:rsidP="005F687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1560" w:type="dxa"/>
            <w:tcBorders>
              <w:top w:val="single" w:sz="4" w:space="0" w:color="auto"/>
              <w:left w:val="nil"/>
              <w:bottom w:val="single" w:sz="4" w:space="0" w:color="auto"/>
              <w:right w:val="single" w:sz="8" w:space="0" w:color="auto"/>
            </w:tcBorders>
            <w:shd w:val="clear" w:color="auto" w:fill="auto"/>
            <w:noWrap/>
            <w:vAlign w:val="bottom"/>
            <w:hideMark/>
          </w:tcPr>
          <w:p w14:paraId="469BD7BE" w14:textId="77777777" w:rsidR="005F6877" w:rsidRPr="00C44004" w:rsidRDefault="005F6877" w:rsidP="005F687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w:t>
            </w:r>
          </w:p>
        </w:tc>
      </w:tr>
      <w:tr w:rsidR="005F6877" w:rsidRPr="00C44004" w14:paraId="7BA30DD4"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032B80AF" w14:textId="77777777" w:rsidR="005F6877" w:rsidRPr="00C44004" w:rsidRDefault="005F6877" w:rsidP="005F687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36F47166" w14:textId="77777777" w:rsidR="005F6877" w:rsidRPr="00C44004" w:rsidRDefault="005F6877" w:rsidP="005F6877">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5AAF15E5" w14:textId="77777777" w:rsidR="005F6877" w:rsidRPr="00C44004" w:rsidRDefault="005F6877" w:rsidP="005F687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Impatiens capensis</w:t>
            </w:r>
          </w:p>
        </w:tc>
        <w:tc>
          <w:tcPr>
            <w:tcW w:w="960" w:type="dxa"/>
            <w:tcBorders>
              <w:top w:val="nil"/>
              <w:left w:val="nil"/>
              <w:bottom w:val="nil"/>
              <w:right w:val="nil"/>
            </w:tcBorders>
            <w:shd w:val="clear" w:color="auto" w:fill="auto"/>
            <w:noWrap/>
            <w:vAlign w:val="bottom"/>
            <w:hideMark/>
          </w:tcPr>
          <w:p w14:paraId="09E7D9BF" w14:textId="77777777" w:rsidR="005F6877" w:rsidRPr="00C44004" w:rsidRDefault="005F6877" w:rsidP="005F687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0.3</w:t>
            </w:r>
          </w:p>
        </w:tc>
        <w:tc>
          <w:tcPr>
            <w:tcW w:w="960" w:type="dxa"/>
            <w:tcBorders>
              <w:top w:val="nil"/>
              <w:left w:val="nil"/>
              <w:bottom w:val="nil"/>
              <w:right w:val="nil"/>
            </w:tcBorders>
            <w:shd w:val="clear" w:color="auto" w:fill="auto"/>
            <w:noWrap/>
            <w:vAlign w:val="bottom"/>
            <w:hideMark/>
          </w:tcPr>
          <w:p w14:paraId="1E9928EA" w14:textId="77777777" w:rsidR="005F6877" w:rsidRPr="00C44004" w:rsidRDefault="005F6877" w:rsidP="005F687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0.4</w:t>
            </w:r>
          </w:p>
        </w:tc>
        <w:tc>
          <w:tcPr>
            <w:tcW w:w="960" w:type="dxa"/>
            <w:tcBorders>
              <w:top w:val="nil"/>
              <w:left w:val="nil"/>
              <w:bottom w:val="nil"/>
              <w:right w:val="nil"/>
            </w:tcBorders>
            <w:shd w:val="clear" w:color="auto" w:fill="auto"/>
            <w:noWrap/>
            <w:vAlign w:val="bottom"/>
            <w:hideMark/>
          </w:tcPr>
          <w:p w14:paraId="74C35925" w14:textId="77777777" w:rsidR="005F6877" w:rsidRPr="00C44004" w:rsidRDefault="005F6877" w:rsidP="005F687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0.6</w:t>
            </w:r>
          </w:p>
        </w:tc>
        <w:tc>
          <w:tcPr>
            <w:tcW w:w="1560" w:type="dxa"/>
            <w:tcBorders>
              <w:top w:val="nil"/>
              <w:left w:val="nil"/>
              <w:bottom w:val="nil"/>
              <w:right w:val="single" w:sz="8" w:space="0" w:color="auto"/>
            </w:tcBorders>
            <w:shd w:val="clear" w:color="auto" w:fill="auto"/>
            <w:noWrap/>
            <w:vAlign w:val="bottom"/>
            <w:hideMark/>
          </w:tcPr>
          <w:p w14:paraId="053FCCDE" w14:textId="77777777" w:rsidR="005F6877" w:rsidRPr="00C44004" w:rsidRDefault="005F6877" w:rsidP="005F687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w:t>
            </w:r>
          </w:p>
        </w:tc>
      </w:tr>
      <w:tr w:rsidR="005F6877" w:rsidRPr="00C44004" w14:paraId="1F6385D8"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39566C29" w14:textId="77777777" w:rsidR="005F6877" w:rsidRPr="00C44004" w:rsidRDefault="005F6877" w:rsidP="005F687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43803B55" w14:textId="77777777" w:rsidR="005F6877" w:rsidRPr="00C44004" w:rsidRDefault="005F6877" w:rsidP="005F6877">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29710EF0" w14:textId="77777777" w:rsidR="005F6877" w:rsidRPr="00C44004" w:rsidRDefault="005F6877" w:rsidP="005F687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Equisetum arvense</w:t>
            </w:r>
          </w:p>
        </w:tc>
        <w:tc>
          <w:tcPr>
            <w:tcW w:w="960" w:type="dxa"/>
            <w:tcBorders>
              <w:top w:val="single" w:sz="4" w:space="0" w:color="auto"/>
              <w:left w:val="nil"/>
              <w:bottom w:val="single" w:sz="4" w:space="0" w:color="auto"/>
              <w:right w:val="nil"/>
            </w:tcBorders>
            <w:shd w:val="clear" w:color="auto" w:fill="auto"/>
            <w:noWrap/>
            <w:vAlign w:val="bottom"/>
            <w:hideMark/>
          </w:tcPr>
          <w:p w14:paraId="7156C59B" w14:textId="77777777" w:rsidR="005F6877" w:rsidRPr="00C44004" w:rsidRDefault="005F6877" w:rsidP="005F687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960" w:type="dxa"/>
            <w:tcBorders>
              <w:top w:val="single" w:sz="4" w:space="0" w:color="auto"/>
              <w:left w:val="nil"/>
              <w:bottom w:val="single" w:sz="4" w:space="0" w:color="auto"/>
              <w:right w:val="nil"/>
            </w:tcBorders>
            <w:shd w:val="clear" w:color="auto" w:fill="auto"/>
            <w:noWrap/>
            <w:vAlign w:val="bottom"/>
            <w:hideMark/>
          </w:tcPr>
          <w:p w14:paraId="28E7C2E5" w14:textId="77777777" w:rsidR="005F6877" w:rsidRPr="00C44004" w:rsidRDefault="005F6877" w:rsidP="005F687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960" w:type="dxa"/>
            <w:tcBorders>
              <w:top w:val="single" w:sz="4" w:space="0" w:color="auto"/>
              <w:left w:val="nil"/>
              <w:bottom w:val="single" w:sz="4" w:space="0" w:color="auto"/>
              <w:right w:val="nil"/>
            </w:tcBorders>
            <w:shd w:val="clear" w:color="auto" w:fill="auto"/>
            <w:noWrap/>
            <w:vAlign w:val="bottom"/>
            <w:hideMark/>
          </w:tcPr>
          <w:p w14:paraId="5E2CA122" w14:textId="77777777" w:rsidR="005F6877" w:rsidRPr="00C44004" w:rsidRDefault="005F6877" w:rsidP="005F687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0.4</w:t>
            </w:r>
          </w:p>
        </w:tc>
        <w:tc>
          <w:tcPr>
            <w:tcW w:w="1560" w:type="dxa"/>
            <w:tcBorders>
              <w:top w:val="single" w:sz="4" w:space="0" w:color="auto"/>
              <w:left w:val="nil"/>
              <w:bottom w:val="single" w:sz="4" w:space="0" w:color="auto"/>
              <w:right w:val="single" w:sz="8" w:space="0" w:color="auto"/>
            </w:tcBorders>
            <w:shd w:val="clear" w:color="auto" w:fill="auto"/>
            <w:noWrap/>
            <w:vAlign w:val="bottom"/>
            <w:hideMark/>
          </w:tcPr>
          <w:p w14:paraId="712E7C4D" w14:textId="77777777" w:rsidR="005F6877" w:rsidRPr="00C44004" w:rsidRDefault="005F6877" w:rsidP="005F687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gained</w:t>
            </w:r>
          </w:p>
        </w:tc>
      </w:tr>
      <w:tr w:rsidR="005F6877" w:rsidRPr="00C44004" w14:paraId="66FB2BB8"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48126A4A" w14:textId="77777777" w:rsidR="005F6877" w:rsidRPr="00C44004" w:rsidRDefault="005F6877" w:rsidP="005F687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058462EA" w14:textId="77777777" w:rsidR="005F6877" w:rsidRPr="00C44004" w:rsidRDefault="005F6877" w:rsidP="005F6877">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42D3702B" w14:textId="77777777" w:rsidR="005F6877" w:rsidRPr="00C44004" w:rsidRDefault="005F6877" w:rsidP="005F687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Juncus effusus</w:t>
            </w:r>
          </w:p>
        </w:tc>
        <w:tc>
          <w:tcPr>
            <w:tcW w:w="960" w:type="dxa"/>
            <w:tcBorders>
              <w:top w:val="nil"/>
              <w:left w:val="nil"/>
              <w:bottom w:val="nil"/>
              <w:right w:val="nil"/>
            </w:tcBorders>
            <w:shd w:val="clear" w:color="auto" w:fill="auto"/>
            <w:noWrap/>
            <w:vAlign w:val="bottom"/>
            <w:hideMark/>
          </w:tcPr>
          <w:p w14:paraId="4482EE33" w14:textId="77777777" w:rsidR="005F6877" w:rsidRPr="00C44004" w:rsidRDefault="005F6877" w:rsidP="005F6877">
            <w:pPr>
              <w:spacing w:after="0" w:line="240" w:lineRule="auto"/>
              <w:rPr>
                <w:rFonts w:ascii="Calibri" w:eastAsia="Times New Roman" w:hAnsi="Calibri" w:cs="Calibri"/>
                <w:i/>
                <w:iCs/>
                <w:color w:val="000000"/>
              </w:rPr>
            </w:pPr>
          </w:p>
        </w:tc>
        <w:tc>
          <w:tcPr>
            <w:tcW w:w="960" w:type="dxa"/>
            <w:tcBorders>
              <w:top w:val="nil"/>
              <w:left w:val="nil"/>
              <w:bottom w:val="nil"/>
              <w:right w:val="nil"/>
            </w:tcBorders>
            <w:shd w:val="clear" w:color="auto" w:fill="auto"/>
            <w:noWrap/>
            <w:vAlign w:val="bottom"/>
            <w:hideMark/>
          </w:tcPr>
          <w:p w14:paraId="6DF8E66D" w14:textId="77777777" w:rsidR="005F6877" w:rsidRPr="00C44004" w:rsidRDefault="005F6877" w:rsidP="005F6877">
            <w:pPr>
              <w:spacing w:after="0" w:line="240" w:lineRule="auto"/>
              <w:jc w:val="cente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bottom"/>
            <w:hideMark/>
          </w:tcPr>
          <w:p w14:paraId="00ACE3E1" w14:textId="77777777" w:rsidR="005F6877" w:rsidRPr="00C44004" w:rsidRDefault="005F6877" w:rsidP="005F687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1560" w:type="dxa"/>
            <w:tcBorders>
              <w:top w:val="nil"/>
              <w:left w:val="nil"/>
              <w:bottom w:val="single" w:sz="4" w:space="0" w:color="auto"/>
              <w:right w:val="single" w:sz="8" w:space="0" w:color="auto"/>
            </w:tcBorders>
            <w:shd w:val="clear" w:color="auto" w:fill="auto"/>
            <w:noWrap/>
            <w:vAlign w:val="bottom"/>
            <w:hideMark/>
          </w:tcPr>
          <w:p w14:paraId="03AEE105" w14:textId="77777777" w:rsidR="005F6877" w:rsidRPr="00C44004" w:rsidRDefault="005F6877" w:rsidP="005F687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gained</w:t>
            </w:r>
          </w:p>
        </w:tc>
      </w:tr>
      <w:tr w:rsidR="005F6877" w:rsidRPr="00C44004" w14:paraId="7F5F5ADC"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4CC9324E" w14:textId="77777777" w:rsidR="005F6877" w:rsidRPr="00C44004" w:rsidRDefault="005F6877" w:rsidP="005F687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5D9BA99C" w14:textId="77777777" w:rsidR="005F6877" w:rsidRPr="00C44004" w:rsidRDefault="005F6877" w:rsidP="005F6877">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37C6A641" w14:textId="77777777" w:rsidR="005F6877" w:rsidRPr="00C44004" w:rsidRDefault="005F6877" w:rsidP="005F687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Lysichiton americanum</w:t>
            </w:r>
          </w:p>
        </w:tc>
        <w:tc>
          <w:tcPr>
            <w:tcW w:w="960" w:type="dxa"/>
            <w:tcBorders>
              <w:top w:val="single" w:sz="4" w:space="0" w:color="auto"/>
              <w:left w:val="nil"/>
              <w:bottom w:val="single" w:sz="4" w:space="0" w:color="auto"/>
              <w:right w:val="nil"/>
            </w:tcBorders>
            <w:shd w:val="clear" w:color="auto" w:fill="auto"/>
            <w:noWrap/>
            <w:vAlign w:val="bottom"/>
            <w:hideMark/>
          </w:tcPr>
          <w:p w14:paraId="5AE4EA9F" w14:textId="77777777" w:rsidR="005F6877" w:rsidRPr="00C44004" w:rsidRDefault="005F6877" w:rsidP="005F687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960" w:type="dxa"/>
            <w:tcBorders>
              <w:top w:val="single" w:sz="4" w:space="0" w:color="auto"/>
              <w:left w:val="nil"/>
              <w:bottom w:val="single" w:sz="4" w:space="0" w:color="auto"/>
              <w:right w:val="nil"/>
            </w:tcBorders>
            <w:shd w:val="clear" w:color="auto" w:fill="auto"/>
            <w:noWrap/>
            <w:vAlign w:val="bottom"/>
            <w:hideMark/>
          </w:tcPr>
          <w:p w14:paraId="1B09BBE4" w14:textId="77777777" w:rsidR="005F6877" w:rsidRPr="00C44004" w:rsidRDefault="005F6877" w:rsidP="005F687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960" w:type="dxa"/>
            <w:tcBorders>
              <w:top w:val="single" w:sz="4" w:space="0" w:color="auto"/>
              <w:left w:val="nil"/>
              <w:bottom w:val="single" w:sz="4" w:space="0" w:color="auto"/>
              <w:right w:val="nil"/>
            </w:tcBorders>
            <w:shd w:val="clear" w:color="auto" w:fill="auto"/>
            <w:noWrap/>
            <w:vAlign w:val="bottom"/>
            <w:hideMark/>
          </w:tcPr>
          <w:p w14:paraId="5F79E368" w14:textId="77777777" w:rsidR="005F6877" w:rsidRPr="00C44004" w:rsidRDefault="005F6877" w:rsidP="005F687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1560" w:type="dxa"/>
            <w:tcBorders>
              <w:top w:val="nil"/>
              <w:left w:val="nil"/>
              <w:bottom w:val="single" w:sz="4" w:space="0" w:color="auto"/>
              <w:right w:val="single" w:sz="8" w:space="0" w:color="auto"/>
            </w:tcBorders>
            <w:shd w:val="clear" w:color="auto" w:fill="auto"/>
            <w:noWrap/>
            <w:vAlign w:val="bottom"/>
            <w:hideMark/>
          </w:tcPr>
          <w:p w14:paraId="6215F4DB" w14:textId="77777777" w:rsidR="005F6877" w:rsidRPr="00C44004" w:rsidRDefault="005F6877" w:rsidP="005F687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gained</w:t>
            </w:r>
          </w:p>
        </w:tc>
      </w:tr>
      <w:tr w:rsidR="005F6877" w:rsidRPr="00C44004" w14:paraId="76562AFF"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082D99F2" w14:textId="77777777" w:rsidR="005F6877" w:rsidRPr="00C44004" w:rsidRDefault="005F6877" w:rsidP="005F687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58777B4E" w14:textId="77777777" w:rsidR="005F6877" w:rsidRPr="00C44004" w:rsidRDefault="005F6877" w:rsidP="005F6877">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7AC2477C" w14:textId="77777777" w:rsidR="005F6877" w:rsidRPr="00C44004" w:rsidRDefault="005F6877" w:rsidP="005F687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Myrica gale</w:t>
            </w:r>
          </w:p>
        </w:tc>
        <w:tc>
          <w:tcPr>
            <w:tcW w:w="960" w:type="dxa"/>
            <w:tcBorders>
              <w:top w:val="nil"/>
              <w:left w:val="nil"/>
              <w:bottom w:val="nil"/>
              <w:right w:val="nil"/>
            </w:tcBorders>
            <w:shd w:val="clear" w:color="auto" w:fill="auto"/>
            <w:noWrap/>
            <w:vAlign w:val="bottom"/>
            <w:hideMark/>
          </w:tcPr>
          <w:p w14:paraId="0A3D4C52" w14:textId="77777777" w:rsidR="005F6877" w:rsidRPr="00C44004" w:rsidRDefault="005F6877" w:rsidP="005F6877">
            <w:pPr>
              <w:spacing w:after="0" w:line="240" w:lineRule="auto"/>
              <w:rPr>
                <w:rFonts w:ascii="Calibri" w:eastAsia="Times New Roman" w:hAnsi="Calibri" w:cs="Calibri"/>
                <w:i/>
                <w:iCs/>
                <w:color w:val="000000"/>
              </w:rPr>
            </w:pPr>
          </w:p>
        </w:tc>
        <w:tc>
          <w:tcPr>
            <w:tcW w:w="960" w:type="dxa"/>
            <w:tcBorders>
              <w:top w:val="nil"/>
              <w:left w:val="nil"/>
              <w:bottom w:val="nil"/>
              <w:right w:val="nil"/>
            </w:tcBorders>
            <w:shd w:val="clear" w:color="auto" w:fill="auto"/>
            <w:noWrap/>
            <w:vAlign w:val="bottom"/>
            <w:hideMark/>
          </w:tcPr>
          <w:p w14:paraId="6CA5AB65" w14:textId="77777777" w:rsidR="005F6877" w:rsidRPr="00C44004" w:rsidRDefault="005F6877" w:rsidP="005F6877">
            <w:pPr>
              <w:spacing w:after="0" w:line="240" w:lineRule="auto"/>
              <w:jc w:val="cente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bottom"/>
            <w:hideMark/>
          </w:tcPr>
          <w:p w14:paraId="2AAD3814" w14:textId="77777777" w:rsidR="005F6877" w:rsidRPr="00C44004" w:rsidRDefault="005F6877" w:rsidP="005F687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0.2</w:t>
            </w:r>
          </w:p>
        </w:tc>
        <w:tc>
          <w:tcPr>
            <w:tcW w:w="1560" w:type="dxa"/>
            <w:tcBorders>
              <w:top w:val="nil"/>
              <w:left w:val="nil"/>
              <w:bottom w:val="single" w:sz="4" w:space="0" w:color="auto"/>
              <w:right w:val="single" w:sz="8" w:space="0" w:color="auto"/>
            </w:tcBorders>
            <w:shd w:val="clear" w:color="auto" w:fill="auto"/>
            <w:noWrap/>
            <w:vAlign w:val="bottom"/>
            <w:hideMark/>
          </w:tcPr>
          <w:p w14:paraId="524D30CE" w14:textId="77777777" w:rsidR="005F6877" w:rsidRPr="00C44004" w:rsidRDefault="005F6877" w:rsidP="005F687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gained</w:t>
            </w:r>
          </w:p>
        </w:tc>
      </w:tr>
      <w:tr w:rsidR="005F6877" w:rsidRPr="00C44004" w14:paraId="15523551" w14:textId="77777777" w:rsidTr="00B36617">
        <w:trPr>
          <w:trHeight w:val="290"/>
          <w:trPrChange w:id="3063" w:author="Stefanie Lane" w:date="2023-02-06T12:43:00Z">
            <w:trPr>
              <w:trHeight w:val="290"/>
            </w:trPr>
          </w:trPrChange>
        </w:trPr>
        <w:tc>
          <w:tcPr>
            <w:tcW w:w="1311" w:type="dxa"/>
            <w:vMerge/>
            <w:tcBorders>
              <w:top w:val="nil"/>
              <w:left w:val="single" w:sz="8" w:space="0" w:color="auto"/>
              <w:bottom w:val="single" w:sz="8" w:space="0" w:color="000000"/>
              <w:right w:val="nil"/>
            </w:tcBorders>
            <w:vAlign w:val="center"/>
            <w:hideMark/>
            <w:tcPrChange w:id="3064" w:author="Stefanie Lane" w:date="2023-02-06T12:43:00Z">
              <w:tcPr>
                <w:tcW w:w="1311" w:type="dxa"/>
                <w:vMerge/>
                <w:tcBorders>
                  <w:top w:val="nil"/>
                  <w:left w:val="single" w:sz="8" w:space="0" w:color="auto"/>
                  <w:bottom w:val="single" w:sz="8" w:space="0" w:color="000000"/>
                  <w:right w:val="nil"/>
                </w:tcBorders>
                <w:vAlign w:val="center"/>
                <w:hideMark/>
              </w:tcPr>
            </w:tcPrChange>
          </w:tcPr>
          <w:p w14:paraId="62BC6282" w14:textId="77777777" w:rsidR="005F6877" w:rsidRPr="00C44004" w:rsidRDefault="005F6877" w:rsidP="005F687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Change w:id="3065" w:author="Stefanie Lane" w:date="2023-02-06T12:43:00Z">
              <w:tcPr>
                <w:tcW w:w="1279" w:type="dxa"/>
                <w:vMerge/>
                <w:tcBorders>
                  <w:top w:val="nil"/>
                  <w:left w:val="single" w:sz="8" w:space="0" w:color="auto"/>
                  <w:bottom w:val="single" w:sz="8" w:space="0" w:color="000000"/>
                  <w:right w:val="nil"/>
                </w:tcBorders>
                <w:vAlign w:val="center"/>
                <w:hideMark/>
              </w:tcPr>
            </w:tcPrChange>
          </w:tcPr>
          <w:p w14:paraId="701C0864" w14:textId="77777777" w:rsidR="005F6877" w:rsidRPr="00C44004" w:rsidRDefault="005F6877" w:rsidP="005F6877">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Change w:id="3066" w:author="Stefanie Lane" w:date="2023-02-06T12:43:00Z">
              <w:tcPr>
                <w:tcW w:w="3320" w:type="dxa"/>
                <w:tcBorders>
                  <w:top w:val="single" w:sz="4" w:space="0" w:color="auto"/>
                  <w:left w:val="nil"/>
                  <w:bottom w:val="single" w:sz="4" w:space="0" w:color="auto"/>
                  <w:right w:val="nil"/>
                </w:tcBorders>
                <w:shd w:val="clear" w:color="auto" w:fill="auto"/>
                <w:noWrap/>
                <w:vAlign w:val="bottom"/>
                <w:hideMark/>
              </w:tcPr>
            </w:tcPrChange>
          </w:tcPr>
          <w:p w14:paraId="7E7AC522" w14:textId="77777777" w:rsidR="005F6877" w:rsidRPr="00C44004" w:rsidRDefault="005F6877" w:rsidP="005F687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Salix scouleriana</w:t>
            </w:r>
          </w:p>
        </w:tc>
        <w:tc>
          <w:tcPr>
            <w:tcW w:w="960" w:type="dxa"/>
            <w:tcBorders>
              <w:top w:val="single" w:sz="4" w:space="0" w:color="auto"/>
              <w:left w:val="nil"/>
              <w:bottom w:val="single" w:sz="4" w:space="0" w:color="auto"/>
              <w:right w:val="nil"/>
            </w:tcBorders>
            <w:shd w:val="clear" w:color="auto" w:fill="auto"/>
            <w:noWrap/>
            <w:vAlign w:val="bottom"/>
            <w:hideMark/>
            <w:tcPrChange w:id="3067" w:author="Stefanie Lane" w:date="2023-02-06T12:43:00Z">
              <w:tcPr>
                <w:tcW w:w="960" w:type="dxa"/>
                <w:tcBorders>
                  <w:top w:val="single" w:sz="4" w:space="0" w:color="auto"/>
                  <w:left w:val="nil"/>
                  <w:bottom w:val="single" w:sz="4" w:space="0" w:color="auto"/>
                  <w:right w:val="nil"/>
                </w:tcBorders>
                <w:shd w:val="clear" w:color="auto" w:fill="auto"/>
                <w:noWrap/>
                <w:vAlign w:val="bottom"/>
                <w:hideMark/>
              </w:tcPr>
            </w:tcPrChange>
          </w:tcPr>
          <w:p w14:paraId="46E99D44" w14:textId="77777777" w:rsidR="005F6877" w:rsidRPr="00C44004" w:rsidRDefault="005F6877" w:rsidP="005F687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960" w:type="dxa"/>
            <w:tcBorders>
              <w:top w:val="single" w:sz="4" w:space="0" w:color="auto"/>
              <w:left w:val="nil"/>
              <w:bottom w:val="single" w:sz="4" w:space="0" w:color="auto"/>
              <w:right w:val="nil"/>
            </w:tcBorders>
            <w:shd w:val="clear" w:color="auto" w:fill="auto"/>
            <w:noWrap/>
            <w:vAlign w:val="bottom"/>
            <w:hideMark/>
            <w:tcPrChange w:id="3068" w:author="Stefanie Lane" w:date="2023-02-06T12:43:00Z">
              <w:tcPr>
                <w:tcW w:w="960" w:type="dxa"/>
                <w:tcBorders>
                  <w:top w:val="single" w:sz="4" w:space="0" w:color="auto"/>
                  <w:left w:val="nil"/>
                  <w:bottom w:val="single" w:sz="4" w:space="0" w:color="auto"/>
                  <w:right w:val="nil"/>
                </w:tcBorders>
                <w:shd w:val="clear" w:color="auto" w:fill="auto"/>
                <w:noWrap/>
                <w:vAlign w:val="bottom"/>
                <w:hideMark/>
              </w:tcPr>
            </w:tcPrChange>
          </w:tcPr>
          <w:p w14:paraId="0B43138C" w14:textId="77777777" w:rsidR="005F6877" w:rsidRPr="00C44004" w:rsidRDefault="005F6877" w:rsidP="005F687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960" w:type="dxa"/>
            <w:tcBorders>
              <w:top w:val="single" w:sz="4" w:space="0" w:color="auto"/>
              <w:left w:val="nil"/>
              <w:bottom w:val="single" w:sz="4" w:space="0" w:color="auto"/>
              <w:right w:val="nil"/>
            </w:tcBorders>
            <w:shd w:val="clear" w:color="auto" w:fill="auto"/>
            <w:noWrap/>
            <w:vAlign w:val="bottom"/>
            <w:hideMark/>
            <w:tcPrChange w:id="3069" w:author="Stefanie Lane" w:date="2023-02-06T12:43:00Z">
              <w:tcPr>
                <w:tcW w:w="960" w:type="dxa"/>
                <w:tcBorders>
                  <w:top w:val="single" w:sz="4" w:space="0" w:color="auto"/>
                  <w:left w:val="nil"/>
                  <w:bottom w:val="single" w:sz="4" w:space="0" w:color="auto"/>
                  <w:right w:val="nil"/>
                </w:tcBorders>
                <w:shd w:val="clear" w:color="auto" w:fill="auto"/>
                <w:noWrap/>
                <w:vAlign w:val="bottom"/>
                <w:hideMark/>
              </w:tcPr>
            </w:tcPrChange>
          </w:tcPr>
          <w:p w14:paraId="27518D2B" w14:textId="77777777" w:rsidR="005F6877" w:rsidRPr="00C44004" w:rsidRDefault="005F6877" w:rsidP="005F687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0.2</w:t>
            </w:r>
          </w:p>
        </w:tc>
        <w:tc>
          <w:tcPr>
            <w:tcW w:w="1560" w:type="dxa"/>
            <w:tcBorders>
              <w:top w:val="nil"/>
              <w:left w:val="nil"/>
              <w:bottom w:val="single" w:sz="4" w:space="0" w:color="auto"/>
              <w:right w:val="single" w:sz="8" w:space="0" w:color="auto"/>
            </w:tcBorders>
            <w:shd w:val="clear" w:color="auto" w:fill="auto"/>
            <w:noWrap/>
            <w:vAlign w:val="bottom"/>
            <w:hideMark/>
            <w:tcPrChange w:id="3070" w:author="Stefanie Lane" w:date="2023-02-06T12:43:00Z">
              <w:tcPr>
                <w:tcW w:w="1560" w:type="dxa"/>
                <w:tcBorders>
                  <w:top w:val="nil"/>
                  <w:left w:val="nil"/>
                  <w:bottom w:val="single" w:sz="4" w:space="0" w:color="auto"/>
                  <w:right w:val="single" w:sz="8" w:space="0" w:color="auto"/>
                </w:tcBorders>
                <w:shd w:val="clear" w:color="auto" w:fill="auto"/>
                <w:noWrap/>
                <w:vAlign w:val="bottom"/>
                <w:hideMark/>
              </w:tcPr>
            </w:tcPrChange>
          </w:tcPr>
          <w:p w14:paraId="7EA18402" w14:textId="77777777" w:rsidR="005F6877" w:rsidRPr="00C44004" w:rsidRDefault="005F6877" w:rsidP="005F687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gained</w:t>
            </w:r>
          </w:p>
        </w:tc>
      </w:tr>
      <w:tr w:rsidR="00B36617" w:rsidRPr="00C44004" w14:paraId="662E4F67" w14:textId="77777777" w:rsidTr="00B36617">
        <w:trPr>
          <w:trHeight w:val="290"/>
          <w:ins w:id="3071" w:author="Stefanie Lane" w:date="2023-02-06T12:42:00Z"/>
          <w:trPrChange w:id="3072" w:author="Stefanie Lane" w:date="2023-02-06T12:43:00Z">
            <w:trPr>
              <w:trHeight w:val="290"/>
            </w:trPr>
          </w:trPrChange>
        </w:trPr>
        <w:tc>
          <w:tcPr>
            <w:tcW w:w="1311" w:type="dxa"/>
            <w:vMerge/>
            <w:tcBorders>
              <w:top w:val="nil"/>
              <w:left w:val="single" w:sz="8" w:space="0" w:color="auto"/>
              <w:bottom w:val="single" w:sz="8" w:space="0" w:color="000000"/>
              <w:right w:val="nil"/>
            </w:tcBorders>
            <w:vAlign w:val="center"/>
            <w:tcPrChange w:id="3073" w:author="Stefanie Lane" w:date="2023-02-06T12:43:00Z">
              <w:tcPr>
                <w:tcW w:w="1311" w:type="dxa"/>
                <w:vMerge/>
                <w:tcBorders>
                  <w:top w:val="nil"/>
                  <w:left w:val="single" w:sz="8" w:space="0" w:color="auto"/>
                  <w:bottom w:val="single" w:sz="8" w:space="0" w:color="000000"/>
                  <w:right w:val="nil"/>
                </w:tcBorders>
                <w:vAlign w:val="center"/>
              </w:tcPr>
            </w:tcPrChange>
          </w:tcPr>
          <w:p w14:paraId="358E4055" w14:textId="77777777" w:rsidR="00B36617" w:rsidRPr="00C44004" w:rsidRDefault="00B36617" w:rsidP="00B36617">
            <w:pPr>
              <w:spacing w:after="0" w:line="240" w:lineRule="auto"/>
              <w:rPr>
                <w:ins w:id="3074" w:author="Stefanie Lane" w:date="2023-02-06T12:42:00Z"/>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tcPrChange w:id="3075" w:author="Stefanie Lane" w:date="2023-02-06T12:43:00Z">
              <w:tcPr>
                <w:tcW w:w="1279" w:type="dxa"/>
                <w:vMerge/>
                <w:tcBorders>
                  <w:top w:val="nil"/>
                  <w:left w:val="single" w:sz="8" w:space="0" w:color="auto"/>
                  <w:bottom w:val="single" w:sz="8" w:space="0" w:color="000000"/>
                  <w:right w:val="nil"/>
                </w:tcBorders>
                <w:vAlign w:val="center"/>
              </w:tcPr>
            </w:tcPrChange>
          </w:tcPr>
          <w:p w14:paraId="2D46BF0B" w14:textId="77777777" w:rsidR="00B36617" w:rsidRPr="00C44004" w:rsidRDefault="00B36617" w:rsidP="00B36617">
            <w:pPr>
              <w:spacing w:after="0" w:line="240" w:lineRule="auto"/>
              <w:rPr>
                <w:ins w:id="3076" w:author="Stefanie Lane" w:date="2023-02-06T12:42:00Z"/>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tcPrChange w:id="3077" w:author="Stefanie Lane" w:date="2023-02-06T12:43:00Z">
              <w:tcPr>
                <w:tcW w:w="3320" w:type="dxa"/>
                <w:tcBorders>
                  <w:top w:val="nil"/>
                  <w:left w:val="nil"/>
                  <w:bottom w:val="nil"/>
                  <w:right w:val="nil"/>
                </w:tcBorders>
                <w:shd w:val="clear" w:color="auto" w:fill="auto"/>
                <w:noWrap/>
                <w:vAlign w:val="bottom"/>
              </w:tcPr>
            </w:tcPrChange>
          </w:tcPr>
          <w:p w14:paraId="0E1BCB63" w14:textId="4C1638F7" w:rsidR="00B36617" w:rsidRPr="00C44004" w:rsidRDefault="00B36617" w:rsidP="00B36617">
            <w:pPr>
              <w:spacing w:after="0" w:line="240" w:lineRule="auto"/>
              <w:rPr>
                <w:ins w:id="3078" w:author="Stefanie Lane" w:date="2023-02-06T12:42:00Z"/>
                <w:rFonts w:ascii="Calibri" w:eastAsia="Times New Roman" w:hAnsi="Calibri" w:cs="Calibri"/>
                <w:i/>
                <w:iCs/>
                <w:color w:val="000000"/>
              </w:rPr>
            </w:pPr>
            <w:ins w:id="3079" w:author="Stefanie Lane" w:date="2023-02-06T12:42:00Z">
              <w:r w:rsidRPr="00C44004">
                <w:rPr>
                  <w:rFonts w:ascii="Calibri" w:eastAsia="Times New Roman" w:hAnsi="Calibri" w:cs="Calibri"/>
                  <w:i/>
                  <w:iCs/>
                  <w:color w:val="000000"/>
                </w:rPr>
                <w:t>Lysimachia thyrsiflora</w:t>
              </w:r>
            </w:ins>
          </w:p>
        </w:tc>
        <w:tc>
          <w:tcPr>
            <w:tcW w:w="960" w:type="dxa"/>
            <w:tcBorders>
              <w:top w:val="single" w:sz="4" w:space="0" w:color="auto"/>
              <w:left w:val="nil"/>
              <w:bottom w:val="single" w:sz="4" w:space="0" w:color="auto"/>
              <w:right w:val="nil"/>
            </w:tcBorders>
            <w:shd w:val="clear" w:color="auto" w:fill="auto"/>
            <w:noWrap/>
            <w:vAlign w:val="bottom"/>
            <w:tcPrChange w:id="3080" w:author="Stefanie Lane" w:date="2023-02-06T12:43:00Z">
              <w:tcPr>
                <w:tcW w:w="960" w:type="dxa"/>
                <w:tcBorders>
                  <w:top w:val="nil"/>
                  <w:left w:val="nil"/>
                  <w:bottom w:val="nil"/>
                  <w:right w:val="nil"/>
                </w:tcBorders>
                <w:shd w:val="clear" w:color="auto" w:fill="auto"/>
                <w:noWrap/>
                <w:vAlign w:val="bottom"/>
              </w:tcPr>
            </w:tcPrChange>
          </w:tcPr>
          <w:p w14:paraId="5B5645E4" w14:textId="0B943A4B" w:rsidR="00B36617" w:rsidRPr="00C44004" w:rsidRDefault="00B36617" w:rsidP="00B36617">
            <w:pPr>
              <w:spacing w:after="0" w:line="240" w:lineRule="auto"/>
              <w:rPr>
                <w:ins w:id="3081" w:author="Stefanie Lane" w:date="2023-02-06T12:42:00Z"/>
                <w:rFonts w:ascii="Calibri" w:eastAsia="Times New Roman" w:hAnsi="Calibri" w:cs="Calibri"/>
                <w:i/>
                <w:iCs/>
                <w:color w:val="000000"/>
              </w:rPr>
            </w:pPr>
            <w:ins w:id="3082" w:author="Stefanie Lane" w:date="2023-02-06T12:42:00Z">
              <w:r w:rsidRPr="00C44004">
                <w:rPr>
                  <w:rFonts w:ascii="Calibri" w:eastAsia="Times New Roman" w:hAnsi="Calibri" w:cs="Calibri"/>
                  <w:color w:val="000000"/>
                </w:rPr>
                <w:t>0.1</w:t>
              </w:r>
            </w:ins>
          </w:p>
        </w:tc>
        <w:tc>
          <w:tcPr>
            <w:tcW w:w="960" w:type="dxa"/>
            <w:tcBorders>
              <w:top w:val="single" w:sz="4" w:space="0" w:color="auto"/>
              <w:left w:val="nil"/>
              <w:bottom w:val="single" w:sz="4" w:space="0" w:color="auto"/>
              <w:right w:val="nil"/>
            </w:tcBorders>
            <w:shd w:val="clear" w:color="auto" w:fill="auto"/>
            <w:noWrap/>
            <w:vAlign w:val="bottom"/>
            <w:tcPrChange w:id="3083" w:author="Stefanie Lane" w:date="2023-02-06T12:43:00Z">
              <w:tcPr>
                <w:tcW w:w="960" w:type="dxa"/>
                <w:tcBorders>
                  <w:top w:val="nil"/>
                  <w:left w:val="nil"/>
                  <w:bottom w:val="single" w:sz="4" w:space="0" w:color="auto"/>
                  <w:right w:val="nil"/>
                </w:tcBorders>
                <w:shd w:val="clear" w:color="auto" w:fill="auto"/>
                <w:noWrap/>
                <w:vAlign w:val="bottom"/>
              </w:tcPr>
            </w:tcPrChange>
          </w:tcPr>
          <w:p w14:paraId="17C42D1F" w14:textId="508D0B90" w:rsidR="00B36617" w:rsidRPr="00C44004" w:rsidRDefault="00B36617" w:rsidP="00B36617">
            <w:pPr>
              <w:spacing w:after="0" w:line="240" w:lineRule="auto"/>
              <w:jc w:val="center"/>
              <w:rPr>
                <w:ins w:id="3084" w:author="Stefanie Lane" w:date="2023-02-06T12:42:00Z"/>
                <w:rFonts w:ascii="Calibri" w:eastAsia="Times New Roman" w:hAnsi="Calibri" w:cs="Calibri"/>
                <w:color w:val="000000"/>
              </w:rPr>
            </w:pPr>
            <w:ins w:id="3085" w:author="Stefanie Lane" w:date="2023-02-06T12:42:00Z">
              <w:r w:rsidRPr="00C44004">
                <w:rPr>
                  <w:rFonts w:ascii="Calibri" w:eastAsia="Times New Roman" w:hAnsi="Calibri" w:cs="Calibri"/>
                  <w:color w:val="000000"/>
                </w:rPr>
                <w:t>0.3</w:t>
              </w:r>
            </w:ins>
          </w:p>
        </w:tc>
        <w:tc>
          <w:tcPr>
            <w:tcW w:w="960" w:type="dxa"/>
            <w:tcBorders>
              <w:top w:val="single" w:sz="4" w:space="0" w:color="auto"/>
              <w:left w:val="nil"/>
              <w:bottom w:val="single" w:sz="4" w:space="0" w:color="auto"/>
              <w:right w:val="nil"/>
            </w:tcBorders>
            <w:shd w:val="clear" w:color="auto" w:fill="auto"/>
            <w:noWrap/>
            <w:vAlign w:val="bottom"/>
            <w:tcPrChange w:id="3086" w:author="Stefanie Lane" w:date="2023-02-06T12:43:00Z">
              <w:tcPr>
                <w:tcW w:w="960" w:type="dxa"/>
                <w:tcBorders>
                  <w:top w:val="nil"/>
                  <w:left w:val="nil"/>
                  <w:bottom w:val="nil"/>
                  <w:right w:val="nil"/>
                </w:tcBorders>
                <w:shd w:val="clear" w:color="auto" w:fill="auto"/>
                <w:noWrap/>
                <w:vAlign w:val="bottom"/>
              </w:tcPr>
            </w:tcPrChange>
          </w:tcPr>
          <w:p w14:paraId="5C03CA50" w14:textId="4E01759E" w:rsidR="00B36617" w:rsidRPr="00C44004" w:rsidRDefault="00B36617" w:rsidP="00B36617">
            <w:pPr>
              <w:spacing w:after="0" w:line="240" w:lineRule="auto"/>
              <w:jc w:val="center"/>
              <w:rPr>
                <w:ins w:id="3087" w:author="Stefanie Lane" w:date="2023-02-06T12:42:00Z"/>
                <w:rFonts w:ascii="Calibri" w:eastAsia="Times New Roman" w:hAnsi="Calibri" w:cs="Calibri"/>
                <w:color w:val="000000"/>
              </w:rPr>
            </w:pPr>
            <w:ins w:id="3088" w:author="Stefanie Lane" w:date="2023-02-06T12:42:00Z">
              <w:r w:rsidRPr="00C44004">
                <w:rPr>
                  <w:rFonts w:ascii="Calibri" w:eastAsia="Times New Roman" w:hAnsi="Calibri" w:cs="Calibri"/>
                  <w:color w:val="000000"/>
                </w:rPr>
                <w:t>0.1</w:t>
              </w:r>
            </w:ins>
          </w:p>
        </w:tc>
        <w:tc>
          <w:tcPr>
            <w:tcW w:w="1560" w:type="dxa"/>
            <w:tcBorders>
              <w:top w:val="single" w:sz="4" w:space="0" w:color="auto"/>
              <w:left w:val="nil"/>
              <w:bottom w:val="single" w:sz="4" w:space="0" w:color="auto"/>
              <w:right w:val="single" w:sz="8" w:space="0" w:color="auto"/>
            </w:tcBorders>
            <w:shd w:val="clear" w:color="auto" w:fill="auto"/>
            <w:noWrap/>
            <w:vAlign w:val="bottom"/>
            <w:tcPrChange w:id="3089" w:author="Stefanie Lane" w:date="2023-02-06T12:43:00Z">
              <w:tcPr>
                <w:tcW w:w="1560" w:type="dxa"/>
                <w:tcBorders>
                  <w:top w:val="nil"/>
                  <w:left w:val="nil"/>
                  <w:bottom w:val="nil"/>
                  <w:right w:val="single" w:sz="8" w:space="0" w:color="auto"/>
                </w:tcBorders>
                <w:shd w:val="clear" w:color="auto" w:fill="auto"/>
                <w:noWrap/>
                <w:vAlign w:val="bottom"/>
              </w:tcPr>
            </w:tcPrChange>
          </w:tcPr>
          <w:p w14:paraId="187546EA" w14:textId="348610AC" w:rsidR="00B36617" w:rsidRPr="00C44004" w:rsidRDefault="00B36617" w:rsidP="00B36617">
            <w:pPr>
              <w:spacing w:after="0" w:line="240" w:lineRule="auto"/>
              <w:jc w:val="center"/>
              <w:rPr>
                <w:ins w:id="3090" w:author="Stefanie Lane" w:date="2023-02-06T12:42:00Z"/>
                <w:rFonts w:ascii="Calibri" w:eastAsia="Times New Roman" w:hAnsi="Calibri" w:cs="Calibri"/>
                <w:color w:val="000000"/>
              </w:rPr>
            </w:pPr>
          </w:p>
        </w:tc>
      </w:tr>
      <w:tr w:rsidR="00B36617" w:rsidRPr="00C44004" w14:paraId="4C6A0B8B" w14:textId="77777777" w:rsidTr="00B36617">
        <w:trPr>
          <w:trHeight w:val="290"/>
          <w:ins w:id="3091" w:author="Stefanie Lane" w:date="2023-02-06T12:43:00Z"/>
        </w:trPr>
        <w:tc>
          <w:tcPr>
            <w:tcW w:w="1311" w:type="dxa"/>
            <w:vMerge/>
            <w:tcBorders>
              <w:top w:val="nil"/>
              <w:left w:val="single" w:sz="8" w:space="0" w:color="auto"/>
              <w:bottom w:val="single" w:sz="8" w:space="0" w:color="000000"/>
              <w:right w:val="nil"/>
            </w:tcBorders>
            <w:vAlign w:val="center"/>
          </w:tcPr>
          <w:p w14:paraId="03E392A8" w14:textId="77777777" w:rsidR="00B36617" w:rsidRPr="00C44004" w:rsidRDefault="00B36617" w:rsidP="00B36617">
            <w:pPr>
              <w:spacing w:after="0" w:line="240" w:lineRule="auto"/>
              <w:rPr>
                <w:ins w:id="3092" w:author="Stefanie Lane" w:date="2023-02-06T12:43:00Z"/>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tcPr>
          <w:p w14:paraId="4C7DE8DC" w14:textId="77777777" w:rsidR="00B36617" w:rsidRPr="00C44004" w:rsidRDefault="00B36617" w:rsidP="00B36617">
            <w:pPr>
              <w:spacing w:after="0" w:line="240" w:lineRule="auto"/>
              <w:rPr>
                <w:ins w:id="3093" w:author="Stefanie Lane" w:date="2023-02-06T12:43:00Z"/>
                <w:rFonts w:ascii="Calibri" w:eastAsia="Times New Roman" w:hAnsi="Calibri" w:cs="Calibri"/>
                <w:color w:val="000000"/>
              </w:rPr>
            </w:pPr>
          </w:p>
        </w:tc>
        <w:tc>
          <w:tcPr>
            <w:tcW w:w="3320" w:type="dxa"/>
            <w:tcBorders>
              <w:top w:val="single" w:sz="4" w:space="0" w:color="auto"/>
              <w:left w:val="nil"/>
              <w:bottom w:val="nil"/>
              <w:right w:val="nil"/>
            </w:tcBorders>
            <w:shd w:val="clear" w:color="auto" w:fill="auto"/>
            <w:noWrap/>
            <w:vAlign w:val="bottom"/>
          </w:tcPr>
          <w:p w14:paraId="155B11BF" w14:textId="109C69D5" w:rsidR="00B36617" w:rsidRPr="00C44004" w:rsidRDefault="00B36617" w:rsidP="00B36617">
            <w:pPr>
              <w:spacing w:after="0" w:line="240" w:lineRule="auto"/>
              <w:rPr>
                <w:ins w:id="3094" w:author="Stefanie Lane" w:date="2023-02-06T12:43:00Z"/>
                <w:rFonts w:ascii="Calibri" w:eastAsia="Times New Roman" w:hAnsi="Calibri" w:cs="Calibri"/>
                <w:i/>
                <w:iCs/>
                <w:color w:val="000000"/>
              </w:rPr>
            </w:pPr>
            <w:ins w:id="3095" w:author="Stefanie Lane" w:date="2023-02-06T12:43:00Z">
              <w:r w:rsidRPr="00C44004">
                <w:rPr>
                  <w:rFonts w:ascii="Calibri" w:eastAsia="Times New Roman" w:hAnsi="Calibri" w:cs="Calibri"/>
                  <w:i/>
                  <w:iCs/>
                  <w:color w:val="000000"/>
                </w:rPr>
                <w:t>Schoenoplectus tabernaemontani</w:t>
              </w:r>
            </w:ins>
          </w:p>
        </w:tc>
        <w:tc>
          <w:tcPr>
            <w:tcW w:w="960" w:type="dxa"/>
            <w:tcBorders>
              <w:top w:val="single" w:sz="4" w:space="0" w:color="auto"/>
              <w:left w:val="nil"/>
              <w:bottom w:val="nil"/>
              <w:right w:val="nil"/>
            </w:tcBorders>
            <w:shd w:val="clear" w:color="auto" w:fill="auto"/>
            <w:noWrap/>
            <w:vAlign w:val="bottom"/>
          </w:tcPr>
          <w:p w14:paraId="61C48D59" w14:textId="5B94D0BE" w:rsidR="00B36617" w:rsidRPr="00C44004" w:rsidRDefault="00B36617" w:rsidP="00B36617">
            <w:pPr>
              <w:spacing w:after="0" w:line="240" w:lineRule="auto"/>
              <w:rPr>
                <w:ins w:id="3096" w:author="Stefanie Lane" w:date="2023-02-06T12:43:00Z"/>
                <w:rFonts w:ascii="Calibri" w:eastAsia="Times New Roman" w:hAnsi="Calibri" w:cs="Calibri"/>
                <w:i/>
                <w:iCs/>
                <w:color w:val="000000"/>
              </w:rPr>
            </w:pPr>
            <w:ins w:id="3097" w:author="Stefanie Lane" w:date="2023-02-06T12:43:00Z">
              <w:r w:rsidRPr="00C44004">
                <w:rPr>
                  <w:rFonts w:ascii="Calibri" w:eastAsia="Times New Roman" w:hAnsi="Calibri" w:cs="Calibri"/>
                  <w:color w:val="000000"/>
                </w:rPr>
                <w:t>0.1</w:t>
              </w:r>
            </w:ins>
          </w:p>
        </w:tc>
        <w:tc>
          <w:tcPr>
            <w:tcW w:w="960" w:type="dxa"/>
            <w:tcBorders>
              <w:top w:val="single" w:sz="4" w:space="0" w:color="auto"/>
              <w:left w:val="nil"/>
              <w:bottom w:val="single" w:sz="4" w:space="0" w:color="auto"/>
              <w:right w:val="nil"/>
            </w:tcBorders>
            <w:shd w:val="clear" w:color="auto" w:fill="auto"/>
            <w:noWrap/>
            <w:vAlign w:val="bottom"/>
          </w:tcPr>
          <w:p w14:paraId="4C6F7BAE" w14:textId="7718E3FC" w:rsidR="00B36617" w:rsidRPr="00C44004" w:rsidRDefault="00B36617" w:rsidP="00B36617">
            <w:pPr>
              <w:spacing w:after="0" w:line="240" w:lineRule="auto"/>
              <w:jc w:val="center"/>
              <w:rPr>
                <w:ins w:id="3098" w:author="Stefanie Lane" w:date="2023-02-06T12:43:00Z"/>
                <w:rFonts w:ascii="Calibri" w:eastAsia="Times New Roman" w:hAnsi="Calibri" w:cs="Calibri"/>
                <w:color w:val="000000"/>
              </w:rPr>
            </w:pPr>
            <w:ins w:id="3099" w:author="Stefanie Lane" w:date="2023-02-06T12:43:00Z">
              <w:r w:rsidRPr="00C44004">
                <w:rPr>
                  <w:rFonts w:ascii="Calibri" w:eastAsia="Times New Roman" w:hAnsi="Calibri" w:cs="Calibri"/>
                  <w:color w:val="000000"/>
                </w:rPr>
                <w:t>0.2</w:t>
              </w:r>
            </w:ins>
          </w:p>
        </w:tc>
        <w:tc>
          <w:tcPr>
            <w:tcW w:w="960" w:type="dxa"/>
            <w:tcBorders>
              <w:top w:val="single" w:sz="4" w:space="0" w:color="auto"/>
              <w:left w:val="nil"/>
              <w:bottom w:val="nil"/>
              <w:right w:val="nil"/>
            </w:tcBorders>
            <w:shd w:val="clear" w:color="auto" w:fill="auto"/>
            <w:noWrap/>
            <w:vAlign w:val="bottom"/>
          </w:tcPr>
          <w:p w14:paraId="6BE88EB6" w14:textId="10EF2805" w:rsidR="00B36617" w:rsidRPr="00C44004" w:rsidRDefault="00B36617" w:rsidP="00B36617">
            <w:pPr>
              <w:spacing w:after="0" w:line="240" w:lineRule="auto"/>
              <w:jc w:val="center"/>
              <w:rPr>
                <w:ins w:id="3100" w:author="Stefanie Lane" w:date="2023-02-06T12:43:00Z"/>
                <w:rFonts w:ascii="Calibri" w:eastAsia="Times New Roman" w:hAnsi="Calibri" w:cs="Calibri"/>
                <w:color w:val="000000"/>
              </w:rPr>
            </w:pPr>
            <w:ins w:id="3101" w:author="Stefanie Lane" w:date="2023-02-06T12:43:00Z">
              <w:r w:rsidRPr="00C44004">
                <w:rPr>
                  <w:rFonts w:ascii="Calibri" w:eastAsia="Times New Roman" w:hAnsi="Calibri" w:cs="Calibri"/>
                  <w:color w:val="000000"/>
                </w:rPr>
                <w:t>0.1</w:t>
              </w:r>
            </w:ins>
          </w:p>
        </w:tc>
        <w:tc>
          <w:tcPr>
            <w:tcW w:w="1560" w:type="dxa"/>
            <w:tcBorders>
              <w:top w:val="single" w:sz="4" w:space="0" w:color="auto"/>
              <w:left w:val="nil"/>
              <w:bottom w:val="nil"/>
              <w:right w:val="single" w:sz="8" w:space="0" w:color="auto"/>
            </w:tcBorders>
            <w:shd w:val="clear" w:color="auto" w:fill="auto"/>
            <w:noWrap/>
            <w:vAlign w:val="bottom"/>
          </w:tcPr>
          <w:p w14:paraId="53B7C76A" w14:textId="5131329C" w:rsidR="00B36617" w:rsidRPr="00C44004" w:rsidRDefault="00B36617" w:rsidP="00B36617">
            <w:pPr>
              <w:spacing w:after="0" w:line="240" w:lineRule="auto"/>
              <w:jc w:val="center"/>
              <w:rPr>
                <w:ins w:id="3102" w:author="Stefanie Lane" w:date="2023-02-06T12:43:00Z"/>
                <w:rFonts w:ascii="Calibri" w:eastAsia="Times New Roman" w:hAnsi="Calibri" w:cs="Calibri"/>
                <w:color w:val="000000"/>
              </w:rPr>
            </w:pPr>
          </w:p>
        </w:tc>
      </w:tr>
      <w:tr w:rsidR="00B36617" w:rsidRPr="00C44004" w14:paraId="657FBFBC" w14:textId="77777777" w:rsidTr="00B36617">
        <w:trPr>
          <w:trHeight w:val="290"/>
          <w:trPrChange w:id="3103" w:author="Stefanie Lane" w:date="2023-02-06T12:43:00Z">
            <w:trPr>
              <w:trHeight w:val="290"/>
            </w:trPr>
          </w:trPrChange>
        </w:trPr>
        <w:tc>
          <w:tcPr>
            <w:tcW w:w="1311" w:type="dxa"/>
            <w:vMerge/>
            <w:tcBorders>
              <w:top w:val="nil"/>
              <w:left w:val="single" w:sz="8" w:space="0" w:color="auto"/>
              <w:bottom w:val="single" w:sz="8" w:space="0" w:color="000000"/>
              <w:right w:val="nil"/>
            </w:tcBorders>
            <w:vAlign w:val="center"/>
            <w:hideMark/>
            <w:tcPrChange w:id="3104" w:author="Stefanie Lane" w:date="2023-02-06T12:43:00Z">
              <w:tcPr>
                <w:tcW w:w="1311" w:type="dxa"/>
                <w:vMerge/>
                <w:tcBorders>
                  <w:top w:val="nil"/>
                  <w:left w:val="single" w:sz="8" w:space="0" w:color="auto"/>
                  <w:bottom w:val="single" w:sz="8" w:space="0" w:color="000000"/>
                  <w:right w:val="nil"/>
                </w:tcBorders>
                <w:vAlign w:val="center"/>
                <w:hideMark/>
              </w:tcPr>
            </w:tcPrChange>
          </w:tcPr>
          <w:p w14:paraId="0DD4302F" w14:textId="77777777" w:rsidR="00B36617" w:rsidRPr="00C44004" w:rsidRDefault="00B36617" w:rsidP="00B3661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Change w:id="3105" w:author="Stefanie Lane" w:date="2023-02-06T12:43:00Z">
              <w:tcPr>
                <w:tcW w:w="1279" w:type="dxa"/>
                <w:vMerge/>
                <w:tcBorders>
                  <w:top w:val="nil"/>
                  <w:left w:val="single" w:sz="8" w:space="0" w:color="auto"/>
                  <w:bottom w:val="single" w:sz="8" w:space="0" w:color="000000"/>
                  <w:right w:val="nil"/>
                </w:tcBorders>
                <w:vAlign w:val="center"/>
                <w:hideMark/>
              </w:tcPr>
            </w:tcPrChange>
          </w:tcPr>
          <w:p w14:paraId="204920B1" w14:textId="77777777" w:rsidR="00B36617" w:rsidRPr="00C44004" w:rsidRDefault="00B36617" w:rsidP="00B36617">
            <w:pPr>
              <w:spacing w:after="0" w:line="240" w:lineRule="auto"/>
              <w:rPr>
                <w:rFonts w:ascii="Calibri" w:eastAsia="Times New Roman" w:hAnsi="Calibri" w:cs="Calibri"/>
                <w:color w:val="000000"/>
              </w:rPr>
            </w:pPr>
          </w:p>
        </w:tc>
        <w:tc>
          <w:tcPr>
            <w:tcW w:w="3320" w:type="dxa"/>
            <w:tcBorders>
              <w:top w:val="single" w:sz="4" w:space="0" w:color="auto"/>
              <w:left w:val="nil"/>
              <w:bottom w:val="nil"/>
              <w:right w:val="nil"/>
            </w:tcBorders>
            <w:shd w:val="clear" w:color="auto" w:fill="auto"/>
            <w:noWrap/>
            <w:vAlign w:val="bottom"/>
            <w:hideMark/>
            <w:tcPrChange w:id="3106" w:author="Stefanie Lane" w:date="2023-02-06T12:43:00Z">
              <w:tcPr>
                <w:tcW w:w="3320" w:type="dxa"/>
                <w:tcBorders>
                  <w:top w:val="nil"/>
                  <w:left w:val="nil"/>
                  <w:bottom w:val="nil"/>
                  <w:right w:val="nil"/>
                </w:tcBorders>
                <w:shd w:val="clear" w:color="auto" w:fill="auto"/>
                <w:noWrap/>
                <w:vAlign w:val="bottom"/>
                <w:hideMark/>
              </w:tcPr>
            </w:tcPrChange>
          </w:tcPr>
          <w:p w14:paraId="3077E0D2" w14:textId="77777777" w:rsidR="00B36617" w:rsidRPr="00C44004" w:rsidRDefault="00B36617" w:rsidP="00B3661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Asteraceae sp.</w:t>
            </w:r>
          </w:p>
        </w:tc>
        <w:tc>
          <w:tcPr>
            <w:tcW w:w="960" w:type="dxa"/>
            <w:tcBorders>
              <w:top w:val="single" w:sz="4" w:space="0" w:color="auto"/>
              <w:left w:val="nil"/>
              <w:bottom w:val="nil"/>
              <w:right w:val="nil"/>
            </w:tcBorders>
            <w:shd w:val="clear" w:color="auto" w:fill="auto"/>
            <w:noWrap/>
            <w:vAlign w:val="bottom"/>
            <w:hideMark/>
            <w:tcPrChange w:id="3107" w:author="Stefanie Lane" w:date="2023-02-06T12:43:00Z">
              <w:tcPr>
                <w:tcW w:w="960" w:type="dxa"/>
                <w:tcBorders>
                  <w:top w:val="nil"/>
                  <w:left w:val="nil"/>
                  <w:bottom w:val="nil"/>
                  <w:right w:val="nil"/>
                </w:tcBorders>
                <w:shd w:val="clear" w:color="auto" w:fill="auto"/>
                <w:noWrap/>
                <w:vAlign w:val="bottom"/>
                <w:hideMark/>
              </w:tcPr>
            </w:tcPrChange>
          </w:tcPr>
          <w:p w14:paraId="01F8ACD0" w14:textId="77777777" w:rsidR="00B36617" w:rsidRPr="00C44004" w:rsidRDefault="00B36617" w:rsidP="00B36617">
            <w:pPr>
              <w:spacing w:after="0" w:line="240" w:lineRule="auto"/>
              <w:rPr>
                <w:rFonts w:ascii="Calibri" w:eastAsia="Times New Roman" w:hAnsi="Calibri" w:cs="Calibri"/>
                <w:i/>
                <w:iCs/>
                <w:color w:val="000000"/>
              </w:rPr>
            </w:pPr>
          </w:p>
        </w:tc>
        <w:tc>
          <w:tcPr>
            <w:tcW w:w="960" w:type="dxa"/>
            <w:tcBorders>
              <w:top w:val="single" w:sz="4" w:space="0" w:color="auto"/>
              <w:left w:val="nil"/>
              <w:bottom w:val="single" w:sz="4" w:space="0" w:color="auto"/>
              <w:right w:val="nil"/>
            </w:tcBorders>
            <w:shd w:val="clear" w:color="auto" w:fill="auto"/>
            <w:noWrap/>
            <w:vAlign w:val="bottom"/>
            <w:hideMark/>
            <w:tcPrChange w:id="3108" w:author="Stefanie Lane" w:date="2023-02-06T12:43:00Z">
              <w:tcPr>
                <w:tcW w:w="960" w:type="dxa"/>
                <w:tcBorders>
                  <w:top w:val="nil"/>
                  <w:left w:val="nil"/>
                  <w:bottom w:val="single" w:sz="4" w:space="0" w:color="auto"/>
                  <w:right w:val="nil"/>
                </w:tcBorders>
                <w:shd w:val="clear" w:color="auto" w:fill="auto"/>
                <w:noWrap/>
                <w:vAlign w:val="bottom"/>
                <w:hideMark/>
              </w:tcPr>
            </w:tcPrChange>
          </w:tcPr>
          <w:p w14:paraId="3C0A56D8"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&lt; 0.1</w:t>
            </w:r>
          </w:p>
        </w:tc>
        <w:tc>
          <w:tcPr>
            <w:tcW w:w="960" w:type="dxa"/>
            <w:tcBorders>
              <w:top w:val="single" w:sz="4" w:space="0" w:color="auto"/>
              <w:left w:val="nil"/>
              <w:bottom w:val="nil"/>
              <w:right w:val="nil"/>
            </w:tcBorders>
            <w:shd w:val="clear" w:color="auto" w:fill="auto"/>
            <w:noWrap/>
            <w:vAlign w:val="bottom"/>
            <w:hideMark/>
            <w:tcPrChange w:id="3109" w:author="Stefanie Lane" w:date="2023-02-06T12:43:00Z">
              <w:tcPr>
                <w:tcW w:w="960" w:type="dxa"/>
                <w:tcBorders>
                  <w:top w:val="nil"/>
                  <w:left w:val="nil"/>
                  <w:bottom w:val="nil"/>
                  <w:right w:val="nil"/>
                </w:tcBorders>
                <w:shd w:val="clear" w:color="auto" w:fill="auto"/>
                <w:noWrap/>
                <w:vAlign w:val="bottom"/>
                <w:hideMark/>
              </w:tcPr>
            </w:tcPrChange>
          </w:tcPr>
          <w:p w14:paraId="73B2678C" w14:textId="77777777" w:rsidR="00B36617" w:rsidRPr="00C44004" w:rsidRDefault="00B36617" w:rsidP="00B36617">
            <w:pPr>
              <w:spacing w:after="0" w:line="240" w:lineRule="auto"/>
              <w:jc w:val="center"/>
              <w:rPr>
                <w:rFonts w:ascii="Calibri" w:eastAsia="Times New Roman" w:hAnsi="Calibri" w:cs="Calibri"/>
                <w:color w:val="000000"/>
              </w:rPr>
            </w:pPr>
          </w:p>
        </w:tc>
        <w:tc>
          <w:tcPr>
            <w:tcW w:w="1560" w:type="dxa"/>
            <w:tcBorders>
              <w:top w:val="single" w:sz="4" w:space="0" w:color="auto"/>
              <w:left w:val="nil"/>
              <w:bottom w:val="nil"/>
              <w:right w:val="single" w:sz="8" w:space="0" w:color="auto"/>
            </w:tcBorders>
            <w:shd w:val="clear" w:color="auto" w:fill="auto"/>
            <w:noWrap/>
            <w:vAlign w:val="bottom"/>
            <w:hideMark/>
            <w:tcPrChange w:id="3110" w:author="Stefanie Lane" w:date="2023-02-06T12:43:00Z">
              <w:tcPr>
                <w:tcW w:w="1560" w:type="dxa"/>
                <w:tcBorders>
                  <w:top w:val="nil"/>
                  <w:left w:val="nil"/>
                  <w:bottom w:val="nil"/>
                  <w:right w:val="single" w:sz="8" w:space="0" w:color="auto"/>
                </w:tcBorders>
                <w:shd w:val="clear" w:color="auto" w:fill="auto"/>
                <w:noWrap/>
                <w:vAlign w:val="bottom"/>
                <w:hideMark/>
              </w:tcPr>
            </w:tcPrChange>
          </w:tcPr>
          <w:p w14:paraId="1E3B56DB"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r>
      <w:tr w:rsidR="00B36617" w:rsidRPr="00C44004" w14:paraId="7BCD12A5"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70EB87A1" w14:textId="77777777" w:rsidR="00B36617" w:rsidRPr="00C44004" w:rsidRDefault="00B36617" w:rsidP="00B3661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16BF20C1" w14:textId="77777777" w:rsidR="00B36617" w:rsidRPr="00C44004" w:rsidRDefault="00B36617" w:rsidP="00B36617">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3D5849EE" w14:textId="77777777" w:rsidR="00B36617" w:rsidRPr="00C44004" w:rsidRDefault="00B36617" w:rsidP="00B3661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Carex sp.</w:t>
            </w:r>
          </w:p>
        </w:tc>
        <w:tc>
          <w:tcPr>
            <w:tcW w:w="960" w:type="dxa"/>
            <w:tcBorders>
              <w:top w:val="single" w:sz="4" w:space="0" w:color="auto"/>
              <w:left w:val="nil"/>
              <w:bottom w:val="single" w:sz="4" w:space="0" w:color="auto"/>
              <w:right w:val="nil"/>
            </w:tcBorders>
            <w:shd w:val="clear" w:color="auto" w:fill="auto"/>
            <w:noWrap/>
            <w:vAlign w:val="bottom"/>
            <w:hideMark/>
          </w:tcPr>
          <w:p w14:paraId="7F1903AD"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960" w:type="dxa"/>
            <w:tcBorders>
              <w:top w:val="nil"/>
              <w:left w:val="nil"/>
              <w:bottom w:val="single" w:sz="4" w:space="0" w:color="auto"/>
              <w:right w:val="nil"/>
            </w:tcBorders>
            <w:shd w:val="clear" w:color="auto" w:fill="auto"/>
            <w:noWrap/>
            <w:vAlign w:val="bottom"/>
            <w:hideMark/>
          </w:tcPr>
          <w:p w14:paraId="7DAF0A57"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960" w:type="dxa"/>
            <w:tcBorders>
              <w:top w:val="single" w:sz="4" w:space="0" w:color="auto"/>
              <w:left w:val="nil"/>
              <w:bottom w:val="single" w:sz="4" w:space="0" w:color="auto"/>
              <w:right w:val="nil"/>
            </w:tcBorders>
            <w:shd w:val="clear" w:color="auto" w:fill="auto"/>
            <w:noWrap/>
            <w:vAlign w:val="bottom"/>
            <w:hideMark/>
          </w:tcPr>
          <w:p w14:paraId="3F2CAD9B"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1560" w:type="dxa"/>
            <w:tcBorders>
              <w:top w:val="single" w:sz="4" w:space="0" w:color="auto"/>
              <w:left w:val="nil"/>
              <w:bottom w:val="single" w:sz="4" w:space="0" w:color="auto"/>
              <w:right w:val="single" w:sz="8" w:space="0" w:color="auto"/>
            </w:tcBorders>
            <w:shd w:val="clear" w:color="auto" w:fill="auto"/>
            <w:noWrap/>
            <w:vAlign w:val="bottom"/>
            <w:hideMark/>
          </w:tcPr>
          <w:p w14:paraId="300CF2D8"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r>
      <w:tr w:rsidR="00B36617" w:rsidRPr="00C44004" w14:paraId="74B42483"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05513D67" w14:textId="77777777" w:rsidR="00B36617" w:rsidRPr="00C44004" w:rsidRDefault="00B36617" w:rsidP="00B3661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18AD5CD5" w14:textId="77777777" w:rsidR="00B36617" w:rsidRPr="00C44004" w:rsidRDefault="00B36617" w:rsidP="00B36617">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4DCF04A3" w14:textId="77777777" w:rsidR="00B36617" w:rsidRPr="00C44004" w:rsidRDefault="00B36617" w:rsidP="00B3661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Galium sp.</w:t>
            </w:r>
          </w:p>
        </w:tc>
        <w:tc>
          <w:tcPr>
            <w:tcW w:w="960" w:type="dxa"/>
            <w:tcBorders>
              <w:top w:val="nil"/>
              <w:left w:val="nil"/>
              <w:bottom w:val="nil"/>
              <w:right w:val="nil"/>
            </w:tcBorders>
            <w:shd w:val="clear" w:color="auto" w:fill="auto"/>
            <w:noWrap/>
            <w:vAlign w:val="bottom"/>
            <w:hideMark/>
          </w:tcPr>
          <w:p w14:paraId="19F1AFF8" w14:textId="77777777" w:rsidR="00B36617" w:rsidRPr="00C44004" w:rsidRDefault="00B36617" w:rsidP="00B36617">
            <w:pPr>
              <w:spacing w:after="0" w:line="240" w:lineRule="auto"/>
              <w:rPr>
                <w:rFonts w:ascii="Calibri" w:eastAsia="Times New Roman" w:hAnsi="Calibri" w:cs="Calibri"/>
                <w:i/>
                <w:iCs/>
                <w:color w:val="000000"/>
              </w:rPr>
            </w:pPr>
          </w:p>
        </w:tc>
        <w:tc>
          <w:tcPr>
            <w:tcW w:w="960" w:type="dxa"/>
            <w:tcBorders>
              <w:top w:val="nil"/>
              <w:left w:val="nil"/>
              <w:bottom w:val="single" w:sz="4" w:space="0" w:color="auto"/>
              <w:right w:val="nil"/>
            </w:tcBorders>
            <w:shd w:val="clear" w:color="auto" w:fill="auto"/>
            <w:noWrap/>
            <w:vAlign w:val="bottom"/>
            <w:hideMark/>
          </w:tcPr>
          <w:p w14:paraId="67F86CE5"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&lt; 0.1</w:t>
            </w:r>
          </w:p>
        </w:tc>
        <w:tc>
          <w:tcPr>
            <w:tcW w:w="960" w:type="dxa"/>
            <w:tcBorders>
              <w:top w:val="nil"/>
              <w:left w:val="nil"/>
              <w:bottom w:val="nil"/>
              <w:right w:val="nil"/>
            </w:tcBorders>
            <w:shd w:val="clear" w:color="auto" w:fill="auto"/>
            <w:noWrap/>
            <w:vAlign w:val="bottom"/>
            <w:hideMark/>
          </w:tcPr>
          <w:p w14:paraId="4076890C" w14:textId="77777777" w:rsidR="00B36617" w:rsidRPr="00C44004" w:rsidRDefault="00B36617" w:rsidP="00B36617">
            <w:pPr>
              <w:spacing w:after="0" w:line="240" w:lineRule="auto"/>
              <w:jc w:val="center"/>
              <w:rPr>
                <w:rFonts w:ascii="Calibri" w:eastAsia="Times New Roman" w:hAnsi="Calibri" w:cs="Calibri"/>
                <w:color w:val="000000"/>
              </w:rPr>
            </w:pPr>
          </w:p>
        </w:tc>
        <w:tc>
          <w:tcPr>
            <w:tcW w:w="1560" w:type="dxa"/>
            <w:tcBorders>
              <w:top w:val="nil"/>
              <w:left w:val="nil"/>
              <w:bottom w:val="nil"/>
              <w:right w:val="single" w:sz="8" w:space="0" w:color="auto"/>
            </w:tcBorders>
            <w:shd w:val="clear" w:color="auto" w:fill="auto"/>
            <w:noWrap/>
            <w:vAlign w:val="bottom"/>
            <w:hideMark/>
          </w:tcPr>
          <w:p w14:paraId="1E7474DE"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r>
      <w:tr w:rsidR="00B36617" w:rsidRPr="00C44004" w14:paraId="1445CE7F"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3DE9BAD0" w14:textId="77777777" w:rsidR="00B36617" w:rsidRPr="00C44004" w:rsidRDefault="00B36617" w:rsidP="00B3661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4AB095E7" w14:textId="77777777" w:rsidR="00B36617" w:rsidRPr="00C44004" w:rsidRDefault="00B36617" w:rsidP="00B36617">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73739EAC" w14:textId="77777777" w:rsidR="00B36617" w:rsidRPr="00C44004" w:rsidRDefault="00B36617" w:rsidP="00B3661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Juncus oxymeris</w:t>
            </w:r>
          </w:p>
        </w:tc>
        <w:tc>
          <w:tcPr>
            <w:tcW w:w="960" w:type="dxa"/>
            <w:tcBorders>
              <w:top w:val="single" w:sz="4" w:space="0" w:color="auto"/>
              <w:left w:val="nil"/>
              <w:bottom w:val="single" w:sz="4" w:space="0" w:color="auto"/>
              <w:right w:val="nil"/>
            </w:tcBorders>
            <w:shd w:val="clear" w:color="auto" w:fill="auto"/>
            <w:noWrap/>
            <w:vAlign w:val="bottom"/>
            <w:hideMark/>
          </w:tcPr>
          <w:p w14:paraId="359B31EF"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960" w:type="dxa"/>
            <w:tcBorders>
              <w:top w:val="nil"/>
              <w:left w:val="nil"/>
              <w:bottom w:val="single" w:sz="4" w:space="0" w:color="auto"/>
              <w:right w:val="nil"/>
            </w:tcBorders>
            <w:shd w:val="clear" w:color="auto" w:fill="auto"/>
            <w:noWrap/>
            <w:vAlign w:val="bottom"/>
            <w:hideMark/>
          </w:tcPr>
          <w:p w14:paraId="1DD764A2"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960" w:type="dxa"/>
            <w:tcBorders>
              <w:top w:val="single" w:sz="4" w:space="0" w:color="auto"/>
              <w:left w:val="nil"/>
              <w:bottom w:val="single" w:sz="4" w:space="0" w:color="auto"/>
              <w:right w:val="nil"/>
            </w:tcBorders>
            <w:shd w:val="clear" w:color="auto" w:fill="auto"/>
            <w:noWrap/>
            <w:vAlign w:val="bottom"/>
            <w:hideMark/>
          </w:tcPr>
          <w:p w14:paraId="6B3C6747"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1560" w:type="dxa"/>
            <w:tcBorders>
              <w:top w:val="single" w:sz="4" w:space="0" w:color="auto"/>
              <w:left w:val="nil"/>
              <w:bottom w:val="single" w:sz="4" w:space="0" w:color="auto"/>
              <w:right w:val="single" w:sz="8" w:space="0" w:color="auto"/>
            </w:tcBorders>
            <w:shd w:val="clear" w:color="auto" w:fill="auto"/>
            <w:noWrap/>
            <w:vAlign w:val="bottom"/>
            <w:hideMark/>
          </w:tcPr>
          <w:p w14:paraId="0752F320"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r>
      <w:tr w:rsidR="00B36617" w:rsidRPr="00C44004" w14:paraId="3AC0D422" w14:textId="77777777" w:rsidTr="00D143A8">
        <w:trPr>
          <w:trHeight w:val="300"/>
        </w:trPr>
        <w:tc>
          <w:tcPr>
            <w:tcW w:w="1311" w:type="dxa"/>
            <w:vMerge/>
            <w:tcBorders>
              <w:top w:val="nil"/>
              <w:left w:val="single" w:sz="8" w:space="0" w:color="auto"/>
              <w:bottom w:val="single" w:sz="8" w:space="0" w:color="000000"/>
              <w:right w:val="nil"/>
            </w:tcBorders>
            <w:vAlign w:val="center"/>
            <w:hideMark/>
          </w:tcPr>
          <w:p w14:paraId="550F96A2" w14:textId="77777777" w:rsidR="00B36617" w:rsidRPr="00C44004" w:rsidRDefault="00B36617" w:rsidP="00B3661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52129D0B" w14:textId="77777777" w:rsidR="00B36617" w:rsidRPr="00C44004" w:rsidRDefault="00B36617" w:rsidP="00B36617">
            <w:pPr>
              <w:spacing w:after="0" w:line="240" w:lineRule="auto"/>
              <w:rPr>
                <w:rFonts w:ascii="Calibri" w:eastAsia="Times New Roman" w:hAnsi="Calibri" w:cs="Calibri"/>
                <w:color w:val="000000"/>
              </w:rPr>
            </w:pPr>
          </w:p>
        </w:tc>
        <w:tc>
          <w:tcPr>
            <w:tcW w:w="3320" w:type="dxa"/>
            <w:tcBorders>
              <w:top w:val="nil"/>
              <w:left w:val="nil"/>
              <w:bottom w:val="single" w:sz="8" w:space="0" w:color="auto"/>
              <w:right w:val="nil"/>
            </w:tcBorders>
            <w:shd w:val="clear" w:color="auto" w:fill="auto"/>
            <w:noWrap/>
            <w:vAlign w:val="bottom"/>
            <w:hideMark/>
          </w:tcPr>
          <w:p w14:paraId="2F1F80D2" w14:textId="77777777" w:rsidR="00B36617" w:rsidRPr="00C44004" w:rsidRDefault="00B36617" w:rsidP="00B3661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Salix sitchensis</w:t>
            </w:r>
          </w:p>
        </w:tc>
        <w:tc>
          <w:tcPr>
            <w:tcW w:w="960" w:type="dxa"/>
            <w:tcBorders>
              <w:top w:val="nil"/>
              <w:left w:val="nil"/>
              <w:bottom w:val="single" w:sz="8" w:space="0" w:color="auto"/>
              <w:right w:val="nil"/>
            </w:tcBorders>
            <w:shd w:val="clear" w:color="auto" w:fill="auto"/>
            <w:noWrap/>
            <w:vAlign w:val="bottom"/>
            <w:hideMark/>
          </w:tcPr>
          <w:p w14:paraId="669DB940"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960" w:type="dxa"/>
            <w:tcBorders>
              <w:top w:val="nil"/>
              <w:left w:val="nil"/>
              <w:bottom w:val="single" w:sz="8" w:space="0" w:color="auto"/>
              <w:right w:val="nil"/>
            </w:tcBorders>
            <w:shd w:val="clear" w:color="auto" w:fill="auto"/>
            <w:noWrap/>
            <w:vAlign w:val="bottom"/>
            <w:hideMark/>
          </w:tcPr>
          <w:p w14:paraId="4BD8B899"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&lt; 0.1</w:t>
            </w:r>
          </w:p>
        </w:tc>
        <w:tc>
          <w:tcPr>
            <w:tcW w:w="960" w:type="dxa"/>
            <w:tcBorders>
              <w:top w:val="nil"/>
              <w:left w:val="nil"/>
              <w:bottom w:val="single" w:sz="8" w:space="0" w:color="auto"/>
              <w:right w:val="nil"/>
            </w:tcBorders>
            <w:shd w:val="clear" w:color="auto" w:fill="auto"/>
            <w:noWrap/>
            <w:vAlign w:val="bottom"/>
            <w:hideMark/>
          </w:tcPr>
          <w:p w14:paraId="542E9215"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1560" w:type="dxa"/>
            <w:tcBorders>
              <w:top w:val="nil"/>
              <w:left w:val="nil"/>
              <w:bottom w:val="single" w:sz="8" w:space="0" w:color="auto"/>
              <w:right w:val="single" w:sz="8" w:space="0" w:color="auto"/>
            </w:tcBorders>
            <w:shd w:val="clear" w:color="auto" w:fill="auto"/>
            <w:noWrap/>
            <w:vAlign w:val="bottom"/>
            <w:hideMark/>
          </w:tcPr>
          <w:p w14:paraId="19A71AEE"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r>
      <w:tr w:rsidR="00B36617" w:rsidRPr="00C44004" w14:paraId="42D45EFC" w14:textId="77777777" w:rsidTr="00D143A8">
        <w:trPr>
          <w:trHeight w:val="290"/>
        </w:trPr>
        <w:tc>
          <w:tcPr>
            <w:tcW w:w="1311" w:type="dxa"/>
            <w:tcBorders>
              <w:top w:val="nil"/>
              <w:left w:val="nil"/>
              <w:bottom w:val="nil"/>
              <w:right w:val="nil"/>
            </w:tcBorders>
            <w:shd w:val="clear" w:color="auto" w:fill="auto"/>
            <w:noWrap/>
            <w:vAlign w:val="center"/>
            <w:hideMark/>
          </w:tcPr>
          <w:p w14:paraId="1296F49F" w14:textId="77777777" w:rsidR="00B36617" w:rsidRPr="00C44004" w:rsidRDefault="00B36617" w:rsidP="00B36617">
            <w:pPr>
              <w:spacing w:after="0" w:line="240" w:lineRule="auto"/>
              <w:jc w:val="center"/>
              <w:rPr>
                <w:rFonts w:ascii="Calibri" w:eastAsia="Times New Roman" w:hAnsi="Calibri" w:cs="Calibri"/>
                <w:color w:val="000000"/>
              </w:rPr>
            </w:pPr>
          </w:p>
        </w:tc>
        <w:tc>
          <w:tcPr>
            <w:tcW w:w="1279" w:type="dxa"/>
            <w:tcBorders>
              <w:top w:val="nil"/>
              <w:left w:val="nil"/>
              <w:bottom w:val="nil"/>
              <w:right w:val="nil"/>
            </w:tcBorders>
            <w:shd w:val="clear" w:color="auto" w:fill="auto"/>
            <w:noWrap/>
            <w:vAlign w:val="center"/>
            <w:hideMark/>
          </w:tcPr>
          <w:p w14:paraId="44332A30" w14:textId="77777777" w:rsidR="00B36617" w:rsidRPr="00C44004" w:rsidRDefault="00B36617" w:rsidP="00B36617">
            <w:pPr>
              <w:spacing w:after="0" w:line="240" w:lineRule="auto"/>
              <w:jc w:val="center"/>
              <w:rPr>
                <w:rFonts w:ascii="Times New Roman" w:eastAsia="Times New Roman" w:hAnsi="Times New Roman" w:cs="Times New Roman"/>
                <w:sz w:val="20"/>
                <w:szCs w:val="20"/>
              </w:rPr>
            </w:pPr>
          </w:p>
        </w:tc>
        <w:tc>
          <w:tcPr>
            <w:tcW w:w="3320" w:type="dxa"/>
            <w:tcBorders>
              <w:top w:val="nil"/>
              <w:left w:val="nil"/>
              <w:bottom w:val="nil"/>
              <w:right w:val="nil"/>
            </w:tcBorders>
            <w:shd w:val="clear" w:color="auto" w:fill="auto"/>
            <w:noWrap/>
            <w:vAlign w:val="bottom"/>
            <w:hideMark/>
          </w:tcPr>
          <w:p w14:paraId="79E656A4" w14:textId="77777777" w:rsidR="00B36617" w:rsidRPr="00C44004" w:rsidRDefault="00B36617" w:rsidP="00B36617">
            <w:pPr>
              <w:spacing w:after="0" w:line="240" w:lineRule="auto"/>
              <w:jc w:val="cente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bottom"/>
            <w:hideMark/>
          </w:tcPr>
          <w:p w14:paraId="1496BE4D" w14:textId="77777777" w:rsidR="00B36617" w:rsidRPr="00C44004" w:rsidRDefault="00B36617" w:rsidP="00B36617">
            <w:pPr>
              <w:spacing w:after="0" w:line="240" w:lineRule="auto"/>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bottom"/>
            <w:hideMark/>
          </w:tcPr>
          <w:p w14:paraId="760F5906" w14:textId="77777777" w:rsidR="00B36617" w:rsidRPr="00C44004" w:rsidRDefault="00B36617" w:rsidP="00B36617">
            <w:pPr>
              <w:spacing w:after="0" w:line="240" w:lineRule="auto"/>
              <w:jc w:val="cente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bottom"/>
            <w:hideMark/>
          </w:tcPr>
          <w:p w14:paraId="45D73F34" w14:textId="77777777" w:rsidR="00B36617" w:rsidRPr="00C44004" w:rsidRDefault="00B36617" w:rsidP="00B36617">
            <w:pPr>
              <w:spacing w:after="0" w:line="240" w:lineRule="auto"/>
              <w:jc w:val="center"/>
              <w:rPr>
                <w:rFonts w:ascii="Times New Roman" w:eastAsia="Times New Roman" w:hAnsi="Times New Roman" w:cs="Times New Roman"/>
                <w:sz w:val="20"/>
                <w:szCs w:val="20"/>
              </w:rPr>
            </w:pPr>
          </w:p>
        </w:tc>
        <w:tc>
          <w:tcPr>
            <w:tcW w:w="1560" w:type="dxa"/>
            <w:tcBorders>
              <w:top w:val="nil"/>
              <w:left w:val="nil"/>
              <w:bottom w:val="nil"/>
              <w:right w:val="nil"/>
            </w:tcBorders>
            <w:shd w:val="clear" w:color="auto" w:fill="auto"/>
            <w:noWrap/>
            <w:vAlign w:val="bottom"/>
            <w:hideMark/>
          </w:tcPr>
          <w:p w14:paraId="6DA089D3" w14:textId="77777777" w:rsidR="00B36617" w:rsidRPr="00C44004" w:rsidRDefault="00B36617" w:rsidP="00B36617">
            <w:pPr>
              <w:spacing w:after="0" w:line="240" w:lineRule="auto"/>
              <w:jc w:val="center"/>
              <w:rPr>
                <w:rFonts w:ascii="Times New Roman" w:eastAsia="Times New Roman" w:hAnsi="Times New Roman" w:cs="Times New Roman"/>
                <w:sz w:val="20"/>
                <w:szCs w:val="20"/>
              </w:rPr>
            </w:pPr>
          </w:p>
        </w:tc>
      </w:tr>
      <w:tr w:rsidR="00B36617" w:rsidRPr="00C44004" w14:paraId="3AD0C42F" w14:textId="77777777" w:rsidTr="00D143A8">
        <w:trPr>
          <w:trHeight w:val="590"/>
        </w:trPr>
        <w:tc>
          <w:tcPr>
            <w:tcW w:w="1311" w:type="dxa"/>
            <w:tcBorders>
              <w:top w:val="single" w:sz="4" w:space="0" w:color="auto"/>
              <w:left w:val="nil"/>
              <w:bottom w:val="single" w:sz="8" w:space="0" w:color="auto"/>
              <w:right w:val="nil"/>
            </w:tcBorders>
            <w:shd w:val="clear" w:color="auto" w:fill="auto"/>
            <w:noWrap/>
            <w:vAlign w:val="center"/>
            <w:hideMark/>
          </w:tcPr>
          <w:p w14:paraId="684CC2C9" w14:textId="77777777" w:rsidR="00B36617" w:rsidRPr="00C44004" w:rsidRDefault="00B36617" w:rsidP="00B36617">
            <w:pPr>
              <w:spacing w:after="0" w:line="240" w:lineRule="auto"/>
              <w:jc w:val="center"/>
              <w:rPr>
                <w:rFonts w:ascii="Calibri" w:eastAsia="Times New Roman" w:hAnsi="Calibri" w:cs="Calibri"/>
                <w:b/>
                <w:bCs/>
                <w:color w:val="000000"/>
              </w:rPr>
            </w:pPr>
            <w:r w:rsidRPr="00C44004">
              <w:rPr>
                <w:rFonts w:ascii="Calibri" w:eastAsia="Times New Roman" w:hAnsi="Calibri" w:cs="Calibri"/>
                <w:b/>
                <w:bCs/>
                <w:color w:val="000000"/>
              </w:rPr>
              <w:t>Assemblage</w:t>
            </w:r>
          </w:p>
        </w:tc>
        <w:tc>
          <w:tcPr>
            <w:tcW w:w="1279" w:type="dxa"/>
            <w:tcBorders>
              <w:top w:val="single" w:sz="4" w:space="0" w:color="auto"/>
              <w:left w:val="nil"/>
              <w:bottom w:val="single" w:sz="8" w:space="0" w:color="auto"/>
              <w:right w:val="nil"/>
            </w:tcBorders>
            <w:shd w:val="clear" w:color="auto" w:fill="auto"/>
            <w:noWrap/>
            <w:vAlign w:val="center"/>
            <w:hideMark/>
          </w:tcPr>
          <w:p w14:paraId="63D97FAB" w14:textId="77777777" w:rsidR="00B36617" w:rsidRPr="00C44004" w:rsidRDefault="00B36617" w:rsidP="00B36617">
            <w:pPr>
              <w:spacing w:after="0" w:line="240" w:lineRule="auto"/>
              <w:jc w:val="center"/>
              <w:rPr>
                <w:rFonts w:ascii="Calibri" w:eastAsia="Times New Roman" w:hAnsi="Calibri" w:cs="Calibri"/>
                <w:b/>
                <w:bCs/>
                <w:color w:val="000000"/>
              </w:rPr>
            </w:pPr>
            <w:r w:rsidRPr="00C44004">
              <w:rPr>
                <w:rFonts w:ascii="Calibri" w:eastAsia="Times New Roman" w:hAnsi="Calibri" w:cs="Calibri"/>
                <w:b/>
                <w:bCs/>
                <w:color w:val="000000"/>
              </w:rPr>
              <w:t>Status</w:t>
            </w:r>
          </w:p>
        </w:tc>
        <w:tc>
          <w:tcPr>
            <w:tcW w:w="3320" w:type="dxa"/>
            <w:tcBorders>
              <w:top w:val="single" w:sz="4" w:space="0" w:color="auto"/>
              <w:left w:val="nil"/>
              <w:bottom w:val="single" w:sz="8" w:space="0" w:color="auto"/>
              <w:right w:val="nil"/>
            </w:tcBorders>
            <w:shd w:val="clear" w:color="auto" w:fill="auto"/>
            <w:noWrap/>
            <w:vAlign w:val="center"/>
            <w:hideMark/>
          </w:tcPr>
          <w:p w14:paraId="2A03BD7B" w14:textId="77777777" w:rsidR="00B36617" w:rsidRPr="00C44004" w:rsidRDefault="00B36617" w:rsidP="00B36617">
            <w:pPr>
              <w:spacing w:after="0" w:line="240" w:lineRule="auto"/>
              <w:jc w:val="center"/>
              <w:rPr>
                <w:rFonts w:ascii="Calibri" w:eastAsia="Times New Roman" w:hAnsi="Calibri" w:cs="Calibri"/>
                <w:b/>
                <w:bCs/>
                <w:color w:val="000000"/>
              </w:rPr>
            </w:pPr>
            <w:r w:rsidRPr="00C44004">
              <w:rPr>
                <w:rFonts w:ascii="Calibri" w:eastAsia="Times New Roman" w:hAnsi="Calibri" w:cs="Calibri"/>
                <w:b/>
                <w:bCs/>
                <w:color w:val="000000"/>
              </w:rPr>
              <w:t>Species</w:t>
            </w:r>
          </w:p>
        </w:tc>
        <w:tc>
          <w:tcPr>
            <w:tcW w:w="960" w:type="dxa"/>
            <w:tcBorders>
              <w:top w:val="single" w:sz="4" w:space="0" w:color="auto"/>
              <w:left w:val="nil"/>
              <w:bottom w:val="single" w:sz="8" w:space="0" w:color="auto"/>
              <w:right w:val="nil"/>
            </w:tcBorders>
            <w:shd w:val="clear" w:color="auto" w:fill="auto"/>
            <w:noWrap/>
            <w:vAlign w:val="center"/>
            <w:hideMark/>
          </w:tcPr>
          <w:p w14:paraId="6C88E2E9" w14:textId="77777777" w:rsidR="00B36617" w:rsidRPr="00C44004" w:rsidRDefault="00B36617" w:rsidP="00B36617">
            <w:pPr>
              <w:spacing w:after="0" w:line="240" w:lineRule="auto"/>
              <w:jc w:val="center"/>
              <w:rPr>
                <w:rFonts w:ascii="Calibri" w:eastAsia="Times New Roman" w:hAnsi="Calibri" w:cs="Calibri"/>
                <w:b/>
                <w:bCs/>
                <w:color w:val="000000"/>
              </w:rPr>
            </w:pPr>
            <w:r w:rsidRPr="00C44004">
              <w:rPr>
                <w:rFonts w:ascii="Calibri" w:eastAsia="Times New Roman" w:hAnsi="Calibri" w:cs="Calibri"/>
                <w:b/>
                <w:bCs/>
                <w:color w:val="000000"/>
              </w:rPr>
              <w:t>1979</w:t>
            </w:r>
          </w:p>
        </w:tc>
        <w:tc>
          <w:tcPr>
            <w:tcW w:w="960" w:type="dxa"/>
            <w:tcBorders>
              <w:top w:val="single" w:sz="4" w:space="0" w:color="auto"/>
              <w:left w:val="nil"/>
              <w:bottom w:val="single" w:sz="8" w:space="0" w:color="auto"/>
              <w:right w:val="nil"/>
            </w:tcBorders>
            <w:shd w:val="clear" w:color="auto" w:fill="auto"/>
            <w:noWrap/>
            <w:vAlign w:val="center"/>
            <w:hideMark/>
          </w:tcPr>
          <w:p w14:paraId="5A75EC92" w14:textId="77777777" w:rsidR="00B36617" w:rsidRPr="00C44004" w:rsidRDefault="00B36617" w:rsidP="00B36617">
            <w:pPr>
              <w:spacing w:after="0" w:line="240" w:lineRule="auto"/>
              <w:jc w:val="center"/>
              <w:rPr>
                <w:rFonts w:ascii="Calibri" w:eastAsia="Times New Roman" w:hAnsi="Calibri" w:cs="Calibri"/>
                <w:b/>
                <w:bCs/>
                <w:color w:val="000000"/>
              </w:rPr>
            </w:pPr>
            <w:r w:rsidRPr="00C44004">
              <w:rPr>
                <w:rFonts w:ascii="Calibri" w:eastAsia="Times New Roman" w:hAnsi="Calibri" w:cs="Calibri"/>
                <w:b/>
                <w:bCs/>
                <w:color w:val="000000"/>
              </w:rPr>
              <w:t>1999</w:t>
            </w:r>
          </w:p>
        </w:tc>
        <w:tc>
          <w:tcPr>
            <w:tcW w:w="960" w:type="dxa"/>
            <w:tcBorders>
              <w:top w:val="single" w:sz="4" w:space="0" w:color="auto"/>
              <w:left w:val="nil"/>
              <w:bottom w:val="single" w:sz="8" w:space="0" w:color="auto"/>
              <w:right w:val="nil"/>
            </w:tcBorders>
            <w:shd w:val="clear" w:color="auto" w:fill="auto"/>
            <w:noWrap/>
            <w:vAlign w:val="center"/>
            <w:hideMark/>
          </w:tcPr>
          <w:p w14:paraId="7901747A" w14:textId="77777777" w:rsidR="00B36617" w:rsidRPr="00C44004" w:rsidRDefault="00B36617" w:rsidP="00B36617">
            <w:pPr>
              <w:spacing w:after="0" w:line="240" w:lineRule="auto"/>
              <w:jc w:val="center"/>
              <w:rPr>
                <w:rFonts w:ascii="Calibri" w:eastAsia="Times New Roman" w:hAnsi="Calibri" w:cs="Calibri"/>
                <w:b/>
                <w:bCs/>
                <w:color w:val="000000"/>
              </w:rPr>
            </w:pPr>
            <w:r w:rsidRPr="00C44004">
              <w:rPr>
                <w:rFonts w:ascii="Calibri" w:eastAsia="Times New Roman" w:hAnsi="Calibri" w:cs="Calibri"/>
                <w:b/>
                <w:bCs/>
                <w:color w:val="000000"/>
              </w:rPr>
              <w:t>2019</w:t>
            </w:r>
          </w:p>
        </w:tc>
        <w:tc>
          <w:tcPr>
            <w:tcW w:w="1560" w:type="dxa"/>
            <w:tcBorders>
              <w:top w:val="single" w:sz="4" w:space="0" w:color="auto"/>
              <w:left w:val="nil"/>
              <w:bottom w:val="single" w:sz="8" w:space="0" w:color="auto"/>
              <w:right w:val="nil"/>
            </w:tcBorders>
            <w:shd w:val="clear" w:color="auto" w:fill="auto"/>
            <w:vAlign w:val="center"/>
            <w:hideMark/>
          </w:tcPr>
          <w:p w14:paraId="47DE6B8C" w14:textId="77777777" w:rsidR="00B36617" w:rsidRPr="00C44004" w:rsidRDefault="00B36617" w:rsidP="00B36617">
            <w:pPr>
              <w:spacing w:after="0" w:line="240" w:lineRule="auto"/>
              <w:jc w:val="center"/>
              <w:rPr>
                <w:rFonts w:ascii="Calibri" w:eastAsia="Times New Roman" w:hAnsi="Calibri" w:cs="Calibri"/>
                <w:b/>
                <w:bCs/>
                <w:color w:val="000000"/>
              </w:rPr>
            </w:pPr>
            <w:r w:rsidRPr="00C44004">
              <w:rPr>
                <w:rFonts w:ascii="Calibri" w:eastAsia="Times New Roman" w:hAnsi="Calibri" w:cs="Calibri"/>
                <w:b/>
                <w:bCs/>
                <w:color w:val="000000"/>
              </w:rPr>
              <w:t>Overall Change (1979-2019)</w:t>
            </w:r>
          </w:p>
        </w:tc>
      </w:tr>
      <w:tr w:rsidR="00B36617" w:rsidRPr="00C44004" w14:paraId="680265CB" w14:textId="77777777" w:rsidTr="00D143A8">
        <w:trPr>
          <w:trHeight w:val="300"/>
        </w:trPr>
        <w:tc>
          <w:tcPr>
            <w:tcW w:w="1311" w:type="dxa"/>
            <w:vMerge w:val="restart"/>
            <w:tcBorders>
              <w:top w:val="nil"/>
              <w:left w:val="single" w:sz="8" w:space="0" w:color="auto"/>
              <w:bottom w:val="single" w:sz="8" w:space="0" w:color="000000"/>
              <w:right w:val="nil"/>
            </w:tcBorders>
            <w:shd w:val="clear" w:color="auto" w:fill="auto"/>
            <w:noWrap/>
            <w:vAlign w:val="center"/>
            <w:hideMark/>
          </w:tcPr>
          <w:p w14:paraId="76030F3F"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Sedge</w:t>
            </w:r>
          </w:p>
        </w:tc>
        <w:tc>
          <w:tcPr>
            <w:tcW w:w="1279" w:type="dxa"/>
            <w:tcBorders>
              <w:top w:val="nil"/>
              <w:left w:val="single" w:sz="8" w:space="0" w:color="auto"/>
              <w:bottom w:val="single" w:sz="8" w:space="0" w:color="auto"/>
              <w:right w:val="nil"/>
            </w:tcBorders>
            <w:shd w:val="clear" w:color="auto" w:fill="auto"/>
            <w:noWrap/>
            <w:vAlign w:val="bottom"/>
            <w:hideMark/>
          </w:tcPr>
          <w:p w14:paraId="6E6CCB5C" w14:textId="77777777" w:rsidR="00B36617" w:rsidRPr="00C44004" w:rsidRDefault="00B36617" w:rsidP="00B36617">
            <w:pPr>
              <w:spacing w:after="0" w:line="240" w:lineRule="auto"/>
              <w:rPr>
                <w:rFonts w:ascii="Calibri" w:eastAsia="Times New Roman" w:hAnsi="Calibri" w:cs="Calibri"/>
                <w:color w:val="000000"/>
              </w:rPr>
            </w:pPr>
            <w:r w:rsidRPr="00C44004">
              <w:rPr>
                <w:rFonts w:ascii="Calibri" w:eastAsia="Times New Roman" w:hAnsi="Calibri" w:cs="Calibri"/>
                <w:color w:val="000000"/>
              </w:rPr>
              <w:t>Unknown</w:t>
            </w:r>
          </w:p>
        </w:tc>
        <w:tc>
          <w:tcPr>
            <w:tcW w:w="3320" w:type="dxa"/>
            <w:tcBorders>
              <w:top w:val="nil"/>
              <w:left w:val="nil"/>
              <w:bottom w:val="single" w:sz="8" w:space="0" w:color="auto"/>
              <w:right w:val="nil"/>
            </w:tcBorders>
            <w:shd w:val="clear" w:color="auto" w:fill="auto"/>
            <w:noWrap/>
            <w:vAlign w:val="bottom"/>
            <w:hideMark/>
          </w:tcPr>
          <w:p w14:paraId="5EC282C7" w14:textId="77777777" w:rsidR="00B36617" w:rsidRPr="00C44004" w:rsidRDefault="00B36617" w:rsidP="00B3661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Galium sp.</w:t>
            </w:r>
          </w:p>
        </w:tc>
        <w:tc>
          <w:tcPr>
            <w:tcW w:w="960" w:type="dxa"/>
            <w:tcBorders>
              <w:top w:val="nil"/>
              <w:left w:val="nil"/>
              <w:bottom w:val="single" w:sz="8" w:space="0" w:color="auto"/>
              <w:right w:val="nil"/>
            </w:tcBorders>
            <w:shd w:val="clear" w:color="auto" w:fill="auto"/>
            <w:noWrap/>
            <w:vAlign w:val="bottom"/>
            <w:hideMark/>
          </w:tcPr>
          <w:p w14:paraId="671FFDF5"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960" w:type="dxa"/>
            <w:tcBorders>
              <w:top w:val="single" w:sz="4" w:space="0" w:color="auto"/>
              <w:left w:val="nil"/>
              <w:bottom w:val="nil"/>
              <w:right w:val="nil"/>
            </w:tcBorders>
            <w:shd w:val="clear" w:color="auto" w:fill="auto"/>
            <w:noWrap/>
            <w:vAlign w:val="bottom"/>
            <w:hideMark/>
          </w:tcPr>
          <w:p w14:paraId="515E8EE6"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&lt; 0.1</w:t>
            </w:r>
          </w:p>
        </w:tc>
        <w:tc>
          <w:tcPr>
            <w:tcW w:w="960" w:type="dxa"/>
            <w:tcBorders>
              <w:top w:val="nil"/>
              <w:left w:val="nil"/>
              <w:bottom w:val="single" w:sz="8" w:space="0" w:color="auto"/>
              <w:right w:val="nil"/>
            </w:tcBorders>
            <w:shd w:val="clear" w:color="auto" w:fill="auto"/>
            <w:noWrap/>
            <w:vAlign w:val="bottom"/>
            <w:hideMark/>
          </w:tcPr>
          <w:p w14:paraId="339CE0CD"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1560" w:type="dxa"/>
            <w:tcBorders>
              <w:top w:val="nil"/>
              <w:left w:val="nil"/>
              <w:bottom w:val="single" w:sz="8" w:space="0" w:color="auto"/>
              <w:right w:val="single" w:sz="8" w:space="0" w:color="auto"/>
            </w:tcBorders>
            <w:shd w:val="clear" w:color="auto" w:fill="auto"/>
            <w:noWrap/>
            <w:vAlign w:val="bottom"/>
            <w:hideMark/>
          </w:tcPr>
          <w:p w14:paraId="2468EABF"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r>
      <w:tr w:rsidR="00B36617" w:rsidRPr="00C44004" w14:paraId="14F479BA"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3F0816BB" w14:textId="77777777" w:rsidR="00B36617" w:rsidRPr="00C44004" w:rsidRDefault="00B36617" w:rsidP="00B36617">
            <w:pPr>
              <w:spacing w:after="0" w:line="240" w:lineRule="auto"/>
              <w:rPr>
                <w:rFonts w:ascii="Calibri" w:eastAsia="Times New Roman" w:hAnsi="Calibri" w:cs="Calibri"/>
                <w:color w:val="000000"/>
              </w:rPr>
            </w:pPr>
          </w:p>
        </w:tc>
        <w:tc>
          <w:tcPr>
            <w:tcW w:w="1279" w:type="dxa"/>
            <w:vMerge w:val="restart"/>
            <w:tcBorders>
              <w:top w:val="nil"/>
              <w:left w:val="single" w:sz="8" w:space="0" w:color="auto"/>
              <w:bottom w:val="single" w:sz="8" w:space="0" w:color="000000"/>
              <w:right w:val="nil"/>
            </w:tcBorders>
            <w:shd w:val="clear" w:color="auto" w:fill="auto"/>
            <w:noWrap/>
            <w:vAlign w:val="center"/>
            <w:hideMark/>
          </w:tcPr>
          <w:p w14:paraId="345CD2AF"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Non-native</w:t>
            </w:r>
          </w:p>
        </w:tc>
        <w:tc>
          <w:tcPr>
            <w:tcW w:w="3320" w:type="dxa"/>
            <w:tcBorders>
              <w:top w:val="nil"/>
              <w:left w:val="nil"/>
              <w:bottom w:val="nil"/>
              <w:right w:val="nil"/>
            </w:tcBorders>
            <w:shd w:val="clear" w:color="auto" w:fill="auto"/>
            <w:noWrap/>
            <w:vAlign w:val="bottom"/>
            <w:hideMark/>
          </w:tcPr>
          <w:p w14:paraId="680B59BD" w14:textId="77777777" w:rsidR="00B36617" w:rsidRPr="00C44004" w:rsidRDefault="00B36617" w:rsidP="00B3661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Alisma plantago aquatica</w:t>
            </w:r>
          </w:p>
        </w:tc>
        <w:tc>
          <w:tcPr>
            <w:tcW w:w="960" w:type="dxa"/>
            <w:tcBorders>
              <w:top w:val="nil"/>
              <w:left w:val="nil"/>
              <w:bottom w:val="nil"/>
              <w:right w:val="nil"/>
            </w:tcBorders>
            <w:shd w:val="clear" w:color="auto" w:fill="auto"/>
            <w:noWrap/>
            <w:vAlign w:val="bottom"/>
            <w:hideMark/>
          </w:tcPr>
          <w:p w14:paraId="167EA385"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0.4</w:t>
            </w:r>
          </w:p>
        </w:tc>
        <w:tc>
          <w:tcPr>
            <w:tcW w:w="960" w:type="dxa"/>
            <w:tcBorders>
              <w:top w:val="single" w:sz="8" w:space="0" w:color="auto"/>
              <w:left w:val="nil"/>
              <w:bottom w:val="nil"/>
              <w:right w:val="nil"/>
            </w:tcBorders>
            <w:shd w:val="clear" w:color="auto" w:fill="auto"/>
            <w:noWrap/>
            <w:vAlign w:val="bottom"/>
            <w:hideMark/>
          </w:tcPr>
          <w:p w14:paraId="1353E276"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960" w:type="dxa"/>
            <w:tcBorders>
              <w:top w:val="nil"/>
              <w:left w:val="nil"/>
              <w:bottom w:val="nil"/>
              <w:right w:val="nil"/>
            </w:tcBorders>
            <w:shd w:val="clear" w:color="auto" w:fill="auto"/>
            <w:noWrap/>
            <w:vAlign w:val="bottom"/>
            <w:hideMark/>
          </w:tcPr>
          <w:p w14:paraId="142384BD"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1560" w:type="dxa"/>
            <w:tcBorders>
              <w:top w:val="nil"/>
              <w:left w:val="nil"/>
              <w:bottom w:val="nil"/>
              <w:right w:val="single" w:sz="8" w:space="0" w:color="auto"/>
            </w:tcBorders>
            <w:shd w:val="clear" w:color="auto" w:fill="auto"/>
            <w:noWrap/>
            <w:vAlign w:val="bottom"/>
            <w:hideMark/>
          </w:tcPr>
          <w:p w14:paraId="31A7FF28"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lost</w:t>
            </w:r>
          </w:p>
        </w:tc>
      </w:tr>
      <w:tr w:rsidR="00B36617" w:rsidRPr="00C44004" w14:paraId="23D209E7"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01EE8008" w14:textId="77777777" w:rsidR="00B36617" w:rsidRPr="00C44004" w:rsidRDefault="00B36617" w:rsidP="00B3661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35B273DF" w14:textId="77777777" w:rsidR="00B36617" w:rsidRPr="00C44004" w:rsidRDefault="00B36617" w:rsidP="00B36617">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1A13F800" w14:textId="77777777" w:rsidR="00B36617" w:rsidRPr="00C44004" w:rsidRDefault="00B36617" w:rsidP="00B3661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Myosotis scorpioides</w:t>
            </w:r>
          </w:p>
        </w:tc>
        <w:tc>
          <w:tcPr>
            <w:tcW w:w="960" w:type="dxa"/>
            <w:tcBorders>
              <w:top w:val="single" w:sz="4" w:space="0" w:color="auto"/>
              <w:left w:val="nil"/>
              <w:bottom w:val="single" w:sz="4" w:space="0" w:color="auto"/>
              <w:right w:val="nil"/>
            </w:tcBorders>
            <w:shd w:val="clear" w:color="auto" w:fill="auto"/>
            <w:noWrap/>
            <w:vAlign w:val="bottom"/>
            <w:hideMark/>
          </w:tcPr>
          <w:p w14:paraId="0B1DD525"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&lt; 0.1</w:t>
            </w:r>
          </w:p>
        </w:tc>
        <w:tc>
          <w:tcPr>
            <w:tcW w:w="960" w:type="dxa"/>
            <w:tcBorders>
              <w:top w:val="single" w:sz="4" w:space="0" w:color="auto"/>
              <w:left w:val="nil"/>
              <w:bottom w:val="single" w:sz="4" w:space="0" w:color="auto"/>
              <w:right w:val="nil"/>
            </w:tcBorders>
            <w:shd w:val="clear" w:color="auto" w:fill="auto"/>
            <w:noWrap/>
            <w:vAlign w:val="bottom"/>
            <w:hideMark/>
          </w:tcPr>
          <w:p w14:paraId="1286A850"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960" w:type="dxa"/>
            <w:tcBorders>
              <w:top w:val="single" w:sz="4" w:space="0" w:color="auto"/>
              <w:left w:val="nil"/>
              <w:bottom w:val="single" w:sz="4" w:space="0" w:color="auto"/>
              <w:right w:val="nil"/>
            </w:tcBorders>
            <w:shd w:val="clear" w:color="auto" w:fill="auto"/>
            <w:noWrap/>
            <w:vAlign w:val="bottom"/>
            <w:hideMark/>
          </w:tcPr>
          <w:p w14:paraId="52F3BD8F"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1560" w:type="dxa"/>
            <w:tcBorders>
              <w:top w:val="single" w:sz="4" w:space="0" w:color="auto"/>
              <w:left w:val="nil"/>
              <w:bottom w:val="single" w:sz="4" w:space="0" w:color="auto"/>
              <w:right w:val="single" w:sz="8" w:space="0" w:color="auto"/>
            </w:tcBorders>
            <w:shd w:val="clear" w:color="auto" w:fill="auto"/>
            <w:noWrap/>
            <w:vAlign w:val="bottom"/>
            <w:hideMark/>
          </w:tcPr>
          <w:p w14:paraId="6BBBEF23"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lost</w:t>
            </w:r>
          </w:p>
        </w:tc>
      </w:tr>
      <w:tr w:rsidR="00B36617" w:rsidRPr="00C44004" w14:paraId="7C2DDB07"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3A356876" w14:textId="77777777" w:rsidR="00B36617" w:rsidRPr="00C44004" w:rsidRDefault="00B36617" w:rsidP="00B3661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2DF541B9" w14:textId="77777777" w:rsidR="00B36617" w:rsidRPr="00C44004" w:rsidRDefault="00B36617" w:rsidP="00B36617">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34E71B4B" w14:textId="77777777" w:rsidR="00B36617" w:rsidRPr="00C44004" w:rsidRDefault="00B36617" w:rsidP="00B3661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Agrostis stolonifera</w:t>
            </w:r>
          </w:p>
        </w:tc>
        <w:tc>
          <w:tcPr>
            <w:tcW w:w="960" w:type="dxa"/>
            <w:tcBorders>
              <w:top w:val="nil"/>
              <w:left w:val="nil"/>
              <w:bottom w:val="nil"/>
              <w:right w:val="nil"/>
            </w:tcBorders>
            <w:shd w:val="clear" w:color="auto" w:fill="auto"/>
            <w:noWrap/>
            <w:vAlign w:val="bottom"/>
            <w:hideMark/>
          </w:tcPr>
          <w:p w14:paraId="210ED1DB"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1.9</w:t>
            </w:r>
          </w:p>
        </w:tc>
        <w:tc>
          <w:tcPr>
            <w:tcW w:w="960" w:type="dxa"/>
            <w:tcBorders>
              <w:top w:val="nil"/>
              <w:left w:val="nil"/>
              <w:bottom w:val="nil"/>
              <w:right w:val="nil"/>
            </w:tcBorders>
            <w:shd w:val="clear" w:color="auto" w:fill="auto"/>
            <w:noWrap/>
            <w:vAlign w:val="bottom"/>
            <w:hideMark/>
          </w:tcPr>
          <w:p w14:paraId="50958E95"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2.3</w:t>
            </w:r>
          </w:p>
        </w:tc>
        <w:tc>
          <w:tcPr>
            <w:tcW w:w="960" w:type="dxa"/>
            <w:tcBorders>
              <w:top w:val="nil"/>
              <w:left w:val="nil"/>
              <w:bottom w:val="nil"/>
              <w:right w:val="nil"/>
            </w:tcBorders>
            <w:shd w:val="clear" w:color="auto" w:fill="auto"/>
            <w:noWrap/>
            <w:vAlign w:val="bottom"/>
            <w:hideMark/>
          </w:tcPr>
          <w:p w14:paraId="148BC3AC"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1.3</w:t>
            </w:r>
          </w:p>
        </w:tc>
        <w:tc>
          <w:tcPr>
            <w:tcW w:w="1560" w:type="dxa"/>
            <w:tcBorders>
              <w:top w:val="nil"/>
              <w:left w:val="nil"/>
              <w:bottom w:val="nil"/>
              <w:right w:val="single" w:sz="8" w:space="0" w:color="auto"/>
            </w:tcBorders>
            <w:shd w:val="clear" w:color="auto" w:fill="auto"/>
            <w:noWrap/>
            <w:vAlign w:val="bottom"/>
            <w:hideMark/>
          </w:tcPr>
          <w:p w14:paraId="50DE5348"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w:t>
            </w:r>
          </w:p>
        </w:tc>
      </w:tr>
      <w:tr w:rsidR="00B36617" w:rsidRPr="00C44004" w14:paraId="7B6DAF87"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06388EA3" w14:textId="77777777" w:rsidR="00B36617" w:rsidRPr="00C44004" w:rsidRDefault="00B36617" w:rsidP="00B3661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42C4B6B1" w14:textId="77777777" w:rsidR="00B36617" w:rsidRPr="00C44004" w:rsidRDefault="00B36617" w:rsidP="00B36617">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0FA175FA" w14:textId="77777777" w:rsidR="00B36617" w:rsidRPr="00C44004" w:rsidRDefault="00B36617" w:rsidP="00B3661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Lythrum salicaria</w:t>
            </w:r>
          </w:p>
        </w:tc>
        <w:tc>
          <w:tcPr>
            <w:tcW w:w="960" w:type="dxa"/>
            <w:tcBorders>
              <w:top w:val="single" w:sz="4" w:space="0" w:color="auto"/>
              <w:left w:val="nil"/>
              <w:bottom w:val="single" w:sz="4" w:space="0" w:color="auto"/>
              <w:right w:val="nil"/>
            </w:tcBorders>
            <w:shd w:val="clear" w:color="auto" w:fill="auto"/>
            <w:noWrap/>
            <w:vAlign w:val="bottom"/>
            <w:hideMark/>
          </w:tcPr>
          <w:p w14:paraId="4037AAD9"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0.3</w:t>
            </w:r>
          </w:p>
        </w:tc>
        <w:tc>
          <w:tcPr>
            <w:tcW w:w="960" w:type="dxa"/>
            <w:tcBorders>
              <w:top w:val="single" w:sz="4" w:space="0" w:color="auto"/>
              <w:left w:val="nil"/>
              <w:bottom w:val="single" w:sz="4" w:space="0" w:color="auto"/>
              <w:right w:val="nil"/>
            </w:tcBorders>
            <w:shd w:val="clear" w:color="auto" w:fill="auto"/>
            <w:noWrap/>
            <w:vAlign w:val="bottom"/>
            <w:hideMark/>
          </w:tcPr>
          <w:p w14:paraId="32A2150F"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0.3</w:t>
            </w:r>
          </w:p>
        </w:tc>
        <w:tc>
          <w:tcPr>
            <w:tcW w:w="960" w:type="dxa"/>
            <w:tcBorders>
              <w:top w:val="single" w:sz="4" w:space="0" w:color="auto"/>
              <w:left w:val="nil"/>
              <w:bottom w:val="single" w:sz="4" w:space="0" w:color="auto"/>
              <w:right w:val="nil"/>
            </w:tcBorders>
            <w:shd w:val="clear" w:color="auto" w:fill="auto"/>
            <w:noWrap/>
            <w:vAlign w:val="bottom"/>
            <w:hideMark/>
          </w:tcPr>
          <w:p w14:paraId="0F0EAC34"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0.4</w:t>
            </w:r>
          </w:p>
        </w:tc>
        <w:tc>
          <w:tcPr>
            <w:tcW w:w="1560" w:type="dxa"/>
            <w:tcBorders>
              <w:top w:val="single" w:sz="4" w:space="0" w:color="auto"/>
              <w:left w:val="nil"/>
              <w:bottom w:val="single" w:sz="4" w:space="0" w:color="auto"/>
              <w:right w:val="single" w:sz="8" w:space="0" w:color="auto"/>
            </w:tcBorders>
            <w:shd w:val="clear" w:color="auto" w:fill="auto"/>
            <w:noWrap/>
            <w:vAlign w:val="bottom"/>
            <w:hideMark/>
          </w:tcPr>
          <w:p w14:paraId="40F112DE"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w:t>
            </w:r>
          </w:p>
        </w:tc>
      </w:tr>
      <w:tr w:rsidR="00B36617" w:rsidRPr="00C44004" w14:paraId="3CBC9F89"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39F3C8ED" w14:textId="77777777" w:rsidR="00B36617" w:rsidRPr="00C44004" w:rsidRDefault="00B36617" w:rsidP="00B3661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587001BD" w14:textId="77777777" w:rsidR="00B36617" w:rsidRPr="00C44004" w:rsidRDefault="00B36617" w:rsidP="00B36617">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5BFFA11A" w14:textId="6FF9D9FB" w:rsidR="00B36617" w:rsidRPr="00C44004" w:rsidRDefault="00B36617" w:rsidP="00B36617">
            <w:pPr>
              <w:spacing w:after="0" w:line="240" w:lineRule="auto"/>
              <w:rPr>
                <w:rFonts w:ascii="Calibri" w:eastAsia="Times New Roman" w:hAnsi="Calibri" w:cs="Calibri"/>
                <w:i/>
                <w:iCs/>
                <w:color w:val="000000"/>
              </w:rPr>
            </w:pPr>
            <w:del w:id="3111" w:author="Stefanie Lane" w:date="2023-02-08T10:04:00Z">
              <w:r w:rsidRPr="00C44004" w:rsidDel="00B678A8">
                <w:rPr>
                  <w:rFonts w:ascii="Calibri" w:eastAsia="Times New Roman" w:hAnsi="Calibri" w:cs="Calibri"/>
                  <w:i/>
                  <w:iCs/>
                  <w:color w:val="000000"/>
                </w:rPr>
                <w:delText>Festuca arundinacea</w:delText>
              </w:r>
            </w:del>
            <w:ins w:id="3112" w:author="Stefanie Lane" w:date="2023-02-08T10:04:00Z">
              <w:r w:rsidR="00B678A8">
                <w:rPr>
                  <w:rFonts w:ascii="Calibri" w:eastAsia="Times New Roman" w:hAnsi="Calibri" w:cs="Calibri"/>
                  <w:i/>
                  <w:iCs/>
                  <w:color w:val="000000"/>
                </w:rPr>
                <w:t>Schedonorus arundinaceus</w:t>
              </w:r>
            </w:ins>
          </w:p>
        </w:tc>
        <w:tc>
          <w:tcPr>
            <w:tcW w:w="960" w:type="dxa"/>
            <w:tcBorders>
              <w:top w:val="nil"/>
              <w:left w:val="nil"/>
              <w:bottom w:val="nil"/>
              <w:right w:val="nil"/>
            </w:tcBorders>
            <w:shd w:val="clear" w:color="auto" w:fill="auto"/>
            <w:noWrap/>
            <w:vAlign w:val="bottom"/>
            <w:hideMark/>
          </w:tcPr>
          <w:p w14:paraId="78D43C6E"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960" w:type="dxa"/>
            <w:tcBorders>
              <w:top w:val="nil"/>
              <w:left w:val="nil"/>
              <w:bottom w:val="nil"/>
              <w:right w:val="nil"/>
            </w:tcBorders>
            <w:shd w:val="clear" w:color="auto" w:fill="auto"/>
            <w:noWrap/>
            <w:vAlign w:val="bottom"/>
            <w:hideMark/>
          </w:tcPr>
          <w:p w14:paraId="011F4DF0"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960" w:type="dxa"/>
            <w:tcBorders>
              <w:top w:val="nil"/>
              <w:left w:val="nil"/>
              <w:bottom w:val="nil"/>
              <w:right w:val="nil"/>
            </w:tcBorders>
            <w:shd w:val="clear" w:color="auto" w:fill="auto"/>
            <w:noWrap/>
            <w:vAlign w:val="bottom"/>
            <w:hideMark/>
          </w:tcPr>
          <w:p w14:paraId="28FD9AF9"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0.2</w:t>
            </w:r>
          </w:p>
        </w:tc>
        <w:tc>
          <w:tcPr>
            <w:tcW w:w="1560" w:type="dxa"/>
            <w:tcBorders>
              <w:top w:val="nil"/>
              <w:left w:val="nil"/>
              <w:bottom w:val="nil"/>
              <w:right w:val="single" w:sz="8" w:space="0" w:color="auto"/>
            </w:tcBorders>
            <w:shd w:val="clear" w:color="auto" w:fill="auto"/>
            <w:noWrap/>
            <w:vAlign w:val="bottom"/>
            <w:hideMark/>
          </w:tcPr>
          <w:p w14:paraId="242F116F"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w:t>
            </w:r>
          </w:p>
        </w:tc>
      </w:tr>
      <w:tr w:rsidR="00B36617" w:rsidRPr="00C44004" w14:paraId="437BB61C"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2B41228D" w14:textId="77777777" w:rsidR="00B36617" w:rsidRPr="00C44004" w:rsidRDefault="00B36617" w:rsidP="00B3661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7CD739DC" w14:textId="77777777" w:rsidR="00B36617" w:rsidRPr="00C44004" w:rsidRDefault="00B36617" w:rsidP="00B36617">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67D3A76D" w14:textId="77777777" w:rsidR="00B36617" w:rsidRPr="00C44004" w:rsidRDefault="00B36617" w:rsidP="00B3661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Iris pseudacorus</w:t>
            </w:r>
          </w:p>
        </w:tc>
        <w:tc>
          <w:tcPr>
            <w:tcW w:w="960" w:type="dxa"/>
            <w:tcBorders>
              <w:top w:val="single" w:sz="4" w:space="0" w:color="auto"/>
              <w:left w:val="nil"/>
              <w:bottom w:val="single" w:sz="4" w:space="0" w:color="auto"/>
              <w:right w:val="nil"/>
            </w:tcBorders>
            <w:shd w:val="clear" w:color="auto" w:fill="auto"/>
            <w:noWrap/>
            <w:vAlign w:val="bottom"/>
            <w:hideMark/>
          </w:tcPr>
          <w:p w14:paraId="3DCB0033"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960" w:type="dxa"/>
            <w:tcBorders>
              <w:top w:val="single" w:sz="4" w:space="0" w:color="auto"/>
              <w:left w:val="nil"/>
              <w:bottom w:val="single" w:sz="4" w:space="0" w:color="auto"/>
              <w:right w:val="nil"/>
            </w:tcBorders>
            <w:shd w:val="clear" w:color="auto" w:fill="auto"/>
            <w:noWrap/>
            <w:vAlign w:val="bottom"/>
            <w:hideMark/>
          </w:tcPr>
          <w:p w14:paraId="2FD38B2E"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960" w:type="dxa"/>
            <w:tcBorders>
              <w:top w:val="single" w:sz="4" w:space="0" w:color="auto"/>
              <w:left w:val="nil"/>
              <w:bottom w:val="single" w:sz="4" w:space="0" w:color="auto"/>
              <w:right w:val="nil"/>
            </w:tcBorders>
            <w:shd w:val="clear" w:color="auto" w:fill="auto"/>
            <w:noWrap/>
            <w:vAlign w:val="bottom"/>
            <w:hideMark/>
          </w:tcPr>
          <w:p w14:paraId="618F37B4"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0.3</w:t>
            </w:r>
          </w:p>
        </w:tc>
        <w:tc>
          <w:tcPr>
            <w:tcW w:w="1560" w:type="dxa"/>
            <w:tcBorders>
              <w:top w:val="single" w:sz="4" w:space="0" w:color="auto"/>
              <w:left w:val="nil"/>
              <w:bottom w:val="single" w:sz="4" w:space="0" w:color="auto"/>
              <w:right w:val="single" w:sz="8" w:space="0" w:color="auto"/>
            </w:tcBorders>
            <w:shd w:val="clear" w:color="auto" w:fill="auto"/>
            <w:noWrap/>
            <w:vAlign w:val="bottom"/>
            <w:hideMark/>
          </w:tcPr>
          <w:p w14:paraId="4E58E5FB"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gained</w:t>
            </w:r>
          </w:p>
        </w:tc>
      </w:tr>
      <w:tr w:rsidR="00B36617" w:rsidRPr="00C44004" w14:paraId="054F44D7"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7C062789" w14:textId="77777777" w:rsidR="00B36617" w:rsidRPr="00C44004" w:rsidRDefault="00B36617" w:rsidP="00B3661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1327AB08" w14:textId="77777777" w:rsidR="00B36617" w:rsidRPr="00C44004" w:rsidRDefault="00B36617" w:rsidP="00B36617">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73D919E9" w14:textId="77777777" w:rsidR="00B36617" w:rsidRPr="00C44004" w:rsidRDefault="00B36617" w:rsidP="00B3661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Lycopus europaeus</w:t>
            </w:r>
          </w:p>
        </w:tc>
        <w:tc>
          <w:tcPr>
            <w:tcW w:w="960" w:type="dxa"/>
            <w:tcBorders>
              <w:top w:val="nil"/>
              <w:left w:val="nil"/>
              <w:bottom w:val="nil"/>
              <w:right w:val="nil"/>
            </w:tcBorders>
            <w:shd w:val="clear" w:color="auto" w:fill="auto"/>
            <w:noWrap/>
            <w:vAlign w:val="bottom"/>
            <w:hideMark/>
          </w:tcPr>
          <w:p w14:paraId="6AC3EED6" w14:textId="77777777" w:rsidR="00B36617" w:rsidRPr="00C44004" w:rsidRDefault="00B36617" w:rsidP="00B36617">
            <w:pPr>
              <w:spacing w:after="0" w:line="240" w:lineRule="auto"/>
              <w:rPr>
                <w:rFonts w:ascii="Calibri" w:eastAsia="Times New Roman" w:hAnsi="Calibri" w:cs="Calibri"/>
                <w:i/>
                <w:iCs/>
                <w:color w:val="000000"/>
              </w:rPr>
            </w:pPr>
          </w:p>
        </w:tc>
        <w:tc>
          <w:tcPr>
            <w:tcW w:w="960" w:type="dxa"/>
            <w:tcBorders>
              <w:top w:val="nil"/>
              <w:left w:val="nil"/>
              <w:bottom w:val="nil"/>
              <w:right w:val="nil"/>
            </w:tcBorders>
            <w:shd w:val="clear" w:color="auto" w:fill="auto"/>
            <w:noWrap/>
            <w:vAlign w:val="bottom"/>
            <w:hideMark/>
          </w:tcPr>
          <w:p w14:paraId="79AE76DC"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&lt; 0.1</w:t>
            </w:r>
          </w:p>
        </w:tc>
        <w:tc>
          <w:tcPr>
            <w:tcW w:w="960" w:type="dxa"/>
            <w:tcBorders>
              <w:top w:val="nil"/>
              <w:left w:val="nil"/>
              <w:bottom w:val="nil"/>
              <w:right w:val="nil"/>
            </w:tcBorders>
            <w:shd w:val="clear" w:color="auto" w:fill="auto"/>
            <w:noWrap/>
            <w:vAlign w:val="bottom"/>
            <w:hideMark/>
          </w:tcPr>
          <w:p w14:paraId="3512BE13"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1560" w:type="dxa"/>
            <w:tcBorders>
              <w:top w:val="nil"/>
              <w:left w:val="nil"/>
              <w:bottom w:val="single" w:sz="4" w:space="0" w:color="auto"/>
              <w:right w:val="single" w:sz="8" w:space="0" w:color="auto"/>
            </w:tcBorders>
            <w:shd w:val="clear" w:color="auto" w:fill="auto"/>
            <w:noWrap/>
            <w:vAlign w:val="bottom"/>
            <w:hideMark/>
          </w:tcPr>
          <w:p w14:paraId="2B12A4F6"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gained</w:t>
            </w:r>
          </w:p>
        </w:tc>
      </w:tr>
      <w:tr w:rsidR="00B36617" w:rsidRPr="00C44004" w14:paraId="25F27BF1"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4D10ACEB" w14:textId="77777777" w:rsidR="00B36617" w:rsidRPr="00C44004" w:rsidRDefault="00B36617" w:rsidP="00B3661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13C691C9" w14:textId="77777777" w:rsidR="00B36617" w:rsidRPr="00C44004" w:rsidRDefault="00B36617" w:rsidP="00B36617">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43D37A66" w14:textId="77777777" w:rsidR="00B36617" w:rsidRPr="00C44004" w:rsidRDefault="00B36617" w:rsidP="00B3661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Mentha aquatica</w:t>
            </w:r>
          </w:p>
        </w:tc>
        <w:tc>
          <w:tcPr>
            <w:tcW w:w="960" w:type="dxa"/>
            <w:tcBorders>
              <w:top w:val="single" w:sz="4" w:space="0" w:color="auto"/>
              <w:left w:val="nil"/>
              <w:bottom w:val="single" w:sz="4" w:space="0" w:color="auto"/>
              <w:right w:val="nil"/>
            </w:tcBorders>
            <w:shd w:val="clear" w:color="auto" w:fill="auto"/>
            <w:noWrap/>
            <w:vAlign w:val="bottom"/>
            <w:hideMark/>
          </w:tcPr>
          <w:p w14:paraId="230B859B"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960" w:type="dxa"/>
            <w:tcBorders>
              <w:top w:val="single" w:sz="4" w:space="0" w:color="auto"/>
              <w:left w:val="nil"/>
              <w:bottom w:val="single" w:sz="4" w:space="0" w:color="auto"/>
              <w:right w:val="nil"/>
            </w:tcBorders>
            <w:shd w:val="clear" w:color="auto" w:fill="auto"/>
            <w:noWrap/>
            <w:vAlign w:val="bottom"/>
            <w:hideMark/>
          </w:tcPr>
          <w:p w14:paraId="0C114A07"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0.2</w:t>
            </w:r>
          </w:p>
        </w:tc>
        <w:tc>
          <w:tcPr>
            <w:tcW w:w="960" w:type="dxa"/>
            <w:tcBorders>
              <w:top w:val="single" w:sz="4" w:space="0" w:color="auto"/>
              <w:left w:val="nil"/>
              <w:bottom w:val="single" w:sz="4" w:space="0" w:color="auto"/>
              <w:right w:val="nil"/>
            </w:tcBorders>
            <w:shd w:val="clear" w:color="auto" w:fill="auto"/>
            <w:noWrap/>
            <w:vAlign w:val="bottom"/>
            <w:hideMark/>
          </w:tcPr>
          <w:p w14:paraId="0E51A34C"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0.5</w:t>
            </w:r>
          </w:p>
        </w:tc>
        <w:tc>
          <w:tcPr>
            <w:tcW w:w="1560" w:type="dxa"/>
            <w:tcBorders>
              <w:top w:val="nil"/>
              <w:left w:val="nil"/>
              <w:bottom w:val="single" w:sz="4" w:space="0" w:color="auto"/>
              <w:right w:val="single" w:sz="8" w:space="0" w:color="auto"/>
            </w:tcBorders>
            <w:shd w:val="clear" w:color="auto" w:fill="auto"/>
            <w:noWrap/>
            <w:vAlign w:val="bottom"/>
            <w:hideMark/>
          </w:tcPr>
          <w:p w14:paraId="6CF2494A"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gained</w:t>
            </w:r>
          </w:p>
        </w:tc>
      </w:tr>
      <w:tr w:rsidR="00B36617" w:rsidRPr="00C44004" w14:paraId="2F69C0EA"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6289A14B" w14:textId="77777777" w:rsidR="00B36617" w:rsidRPr="00C44004" w:rsidRDefault="00B36617" w:rsidP="00B3661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54FDA4CB" w14:textId="77777777" w:rsidR="00B36617" w:rsidRPr="00C44004" w:rsidRDefault="00B36617" w:rsidP="00B36617">
            <w:pPr>
              <w:spacing w:after="0" w:line="240" w:lineRule="auto"/>
              <w:rPr>
                <w:rFonts w:ascii="Calibri" w:eastAsia="Times New Roman" w:hAnsi="Calibri" w:cs="Calibri"/>
                <w:color w:val="000000"/>
              </w:rPr>
            </w:pPr>
          </w:p>
        </w:tc>
        <w:tc>
          <w:tcPr>
            <w:tcW w:w="3320" w:type="dxa"/>
            <w:tcBorders>
              <w:top w:val="nil"/>
              <w:left w:val="nil"/>
              <w:bottom w:val="single" w:sz="4" w:space="0" w:color="auto"/>
              <w:right w:val="nil"/>
            </w:tcBorders>
            <w:shd w:val="clear" w:color="auto" w:fill="auto"/>
            <w:noWrap/>
            <w:vAlign w:val="bottom"/>
            <w:hideMark/>
          </w:tcPr>
          <w:p w14:paraId="21A7E4D4" w14:textId="77777777" w:rsidR="00B36617" w:rsidRPr="00C44004" w:rsidRDefault="00B36617" w:rsidP="00B3661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Phalaris arundinacea</w:t>
            </w:r>
          </w:p>
        </w:tc>
        <w:tc>
          <w:tcPr>
            <w:tcW w:w="960" w:type="dxa"/>
            <w:tcBorders>
              <w:top w:val="nil"/>
              <w:left w:val="nil"/>
              <w:bottom w:val="single" w:sz="4" w:space="0" w:color="auto"/>
              <w:right w:val="nil"/>
            </w:tcBorders>
            <w:shd w:val="clear" w:color="auto" w:fill="auto"/>
            <w:noWrap/>
            <w:vAlign w:val="bottom"/>
            <w:hideMark/>
          </w:tcPr>
          <w:p w14:paraId="41024DC4"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960" w:type="dxa"/>
            <w:tcBorders>
              <w:top w:val="nil"/>
              <w:left w:val="nil"/>
              <w:bottom w:val="single" w:sz="4" w:space="0" w:color="auto"/>
              <w:right w:val="nil"/>
            </w:tcBorders>
            <w:shd w:val="clear" w:color="auto" w:fill="auto"/>
            <w:noWrap/>
            <w:vAlign w:val="bottom"/>
            <w:hideMark/>
          </w:tcPr>
          <w:p w14:paraId="106E2D40"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960" w:type="dxa"/>
            <w:tcBorders>
              <w:top w:val="nil"/>
              <w:left w:val="nil"/>
              <w:bottom w:val="single" w:sz="4" w:space="0" w:color="auto"/>
              <w:right w:val="nil"/>
            </w:tcBorders>
            <w:shd w:val="clear" w:color="auto" w:fill="auto"/>
            <w:noWrap/>
            <w:vAlign w:val="bottom"/>
            <w:hideMark/>
          </w:tcPr>
          <w:p w14:paraId="6DCAA9F1"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1560" w:type="dxa"/>
            <w:tcBorders>
              <w:top w:val="nil"/>
              <w:left w:val="nil"/>
              <w:bottom w:val="single" w:sz="4" w:space="0" w:color="auto"/>
              <w:right w:val="single" w:sz="8" w:space="0" w:color="auto"/>
            </w:tcBorders>
            <w:shd w:val="clear" w:color="auto" w:fill="auto"/>
            <w:noWrap/>
            <w:vAlign w:val="bottom"/>
            <w:hideMark/>
          </w:tcPr>
          <w:p w14:paraId="12E67D83"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gained</w:t>
            </w:r>
          </w:p>
        </w:tc>
      </w:tr>
      <w:tr w:rsidR="00B36617" w:rsidRPr="00C44004" w14:paraId="389CC16F" w14:textId="77777777" w:rsidTr="00D143A8">
        <w:trPr>
          <w:trHeight w:val="300"/>
        </w:trPr>
        <w:tc>
          <w:tcPr>
            <w:tcW w:w="1311" w:type="dxa"/>
            <w:vMerge/>
            <w:tcBorders>
              <w:top w:val="nil"/>
              <w:left w:val="single" w:sz="8" w:space="0" w:color="auto"/>
              <w:bottom w:val="single" w:sz="8" w:space="0" w:color="000000"/>
              <w:right w:val="nil"/>
            </w:tcBorders>
            <w:vAlign w:val="center"/>
            <w:hideMark/>
          </w:tcPr>
          <w:p w14:paraId="071A9EF0" w14:textId="77777777" w:rsidR="00B36617" w:rsidRPr="00C44004" w:rsidRDefault="00B36617" w:rsidP="00B3661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23500D12" w14:textId="77777777" w:rsidR="00B36617" w:rsidRPr="00C44004" w:rsidRDefault="00B36617" w:rsidP="00B36617">
            <w:pPr>
              <w:spacing w:after="0" w:line="240" w:lineRule="auto"/>
              <w:rPr>
                <w:rFonts w:ascii="Calibri" w:eastAsia="Times New Roman" w:hAnsi="Calibri" w:cs="Calibri"/>
                <w:color w:val="000000"/>
              </w:rPr>
            </w:pPr>
          </w:p>
        </w:tc>
        <w:tc>
          <w:tcPr>
            <w:tcW w:w="3320" w:type="dxa"/>
            <w:tcBorders>
              <w:top w:val="nil"/>
              <w:left w:val="nil"/>
              <w:bottom w:val="single" w:sz="8" w:space="0" w:color="auto"/>
              <w:right w:val="nil"/>
            </w:tcBorders>
            <w:shd w:val="clear" w:color="auto" w:fill="auto"/>
            <w:noWrap/>
            <w:vAlign w:val="bottom"/>
            <w:hideMark/>
          </w:tcPr>
          <w:p w14:paraId="511221A3" w14:textId="77777777" w:rsidR="00B36617" w:rsidRPr="00C44004" w:rsidRDefault="00B36617" w:rsidP="00B3661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Cirsium arvense</w:t>
            </w:r>
          </w:p>
        </w:tc>
        <w:tc>
          <w:tcPr>
            <w:tcW w:w="960" w:type="dxa"/>
            <w:tcBorders>
              <w:top w:val="nil"/>
              <w:left w:val="nil"/>
              <w:bottom w:val="single" w:sz="8" w:space="0" w:color="auto"/>
              <w:right w:val="nil"/>
            </w:tcBorders>
            <w:shd w:val="clear" w:color="auto" w:fill="auto"/>
            <w:noWrap/>
            <w:vAlign w:val="bottom"/>
            <w:hideMark/>
          </w:tcPr>
          <w:p w14:paraId="3FA14999"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960" w:type="dxa"/>
            <w:tcBorders>
              <w:top w:val="nil"/>
              <w:left w:val="nil"/>
              <w:bottom w:val="single" w:sz="8" w:space="0" w:color="auto"/>
              <w:right w:val="nil"/>
            </w:tcBorders>
            <w:shd w:val="clear" w:color="auto" w:fill="auto"/>
            <w:noWrap/>
            <w:vAlign w:val="bottom"/>
            <w:hideMark/>
          </w:tcPr>
          <w:p w14:paraId="29915530"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&lt; 0.1</w:t>
            </w:r>
          </w:p>
        </w:tc>
        <w:tc>
          <w:tcPr>
            <w:tcW w:w="960" w:type="dxa"/>
            <w:tcBorders>
              <w:top w:val="nil"/>
              <w:left w:val="nil"/>
              <w:bottom w:val="single" w:sz="8" w:space="0" w:color="auto"/>
              <w:right w:val="nil"/>
            </w:tcBorders>
            <w:shd w:val="clear" w:color="auto" w:fill="auto"/>
            <w:noWrap/>
            <w:vAlign w:val="bottom"/>
            <w:hideMark/>
          </w:tcPr>
          <w:p w14:paraId="477DEDC6"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1560" w:type="dxa"/>
            <w:tcBorders>
              <w:top w:val="nil"/>
              <w:left w:val="nil"/>
              <w:bottom w:val="single" w:sz="8" w:space="0" w:color="auto"/>
              <w:right w:val="single" w:sz="8" w:space="0" w:color="auto"/>
            </w:tcBorders>
            <w:shd w:val="clear" w:color="auto" w:fill="auto"/>
            <w:noWrap/>
            <w:vAlign w:val="bottom"/>
            <w:hideMark/>
          </w:tcPr>
          <w:p w14:paraId="4517AEE1"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r>
      <w:tr w:rsidR="00B36617" w:rsidRPr="00C44004" w14:paraId="12BDBF03"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70B5950A" w14:textId="77777777" w:rsidR="00B36617" w:rsidRPr="00C44004" w:rsidRDefault="00B36617" w:rsidP="00B36617">
            <w:pPr>
              <w:spacing w:after="0" w:line="240" w:lineRule="auto"/>
              <w:rPr>
                <w:rFonts w:ascii="Calibri" w:eastAsia="Times New Roman" w:hAnsi="Calibri" w:cs="Calibri"/>
                <w:color w:val="000000"/>
              </w:rPr>
            </w:pPr>
          </w:p>
        </w:tc>
        <w:tc>
          <w:tcPr>
            <w:tcW w:w="1279" w:type="dxa"/>
            <w:vMerge w:val="restart"/>
            <w:tcBorders>
              <w:top w:val="nil"/>
              <w:left w:val="single" w:sz="8" w:space="0" w:color="auto"/>
              <w:bottom w:val="single" w:sz="8" w:space="0" w:color="000000"/>
              <w:right w:val="nil"/>
            </w:tcBorders>
            <w:shd w:val="clear" w:color="auto" w:fill="auto"/>
            <w:noWrap/>
            <w:vAlign w:val="center"/>
            <w:hideMark/>
          </w:tcPr>
          <w:p w14:paraId="0123990C" w14:textId="32A7C0B1"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ins w:id="3113" w:author="Stefanie Lane" w:date="2023-02-06T12:22:00Z">
              <w:r>
                <w:rPr>
                  <w:rFonts w:ascii="Calibri" w:eastAsia="Times New Roman" w:hAnsi="Calibri" w:cs="Calibri"/>
                  <w:color w:val="000000"/>
                </w:rPr>
                <w:t>Native</w:t>
              </w:r>
            </w:ins>
          </w:p>
        </w:tc>
        <w:tc>
          <w:tcPr>
            <w:tcW w:w="3320" w:type="dxa"/>
            <w:tcBorders>
              <w:top w:val="nil"/>
              <w:left w:val="nil"/>
              <w:bottom w:val="single" w:sz="4" w:space="0" w:color="auto"/>
              <w:right w:val="nil"/>
            </w:tcBorders>
            <w:shd w:val="clear" w:color="auto" w:fill="auto"/>
            <w:noWrap/>
            <w:vAlign w:val="bottom"/>
            <w:hideMark/>
          </w:tcPr>
          <w:p w14:paraId="4DB310F0" w14:textId="77777777" w:rsidR="00B36617" w:rsidRPr="00C44004" w:rsidRDefault="00B36617" w:rsidP="00B3661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Deschampsia caespitosa</w:t>
            </w:r>
          </w:p>
        </w:tc>
        <w:tc>
          <w:tcPr>
            <w:tcW w:w="960" w:type="dxa"/>
            <w:tcBorders>
              <w:top w:val="nil"/>
              <w:left w:val="nil"/>
              <w:bottom w:val="single" w:sz="4" w:space="0" w:color="auto"/>
              <w:right w:val="nil"/>
            </w:tcBorders>
            <w:shd w:val="clear" w:color="auto" w:fill="auto"/>
            <w:noWrap/>
            <w:vAlign w:val="bottom"/>
            <w:hideMark/>
          </w:tcPr>
          <w:p w14:paraId="699DAE23"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0.2</w:t>
            </w:r>
          </w:p>
        </w:tc>
        <w:tc>
          <w:tcPr>
            <w:tcW w:w="960" w:type="dxa"/>
            <w:tcBorders>
              <w:top w:val="nil"/>
              <w:left w:val="nil"/>
              <w:bottom w:val="single" w:sz="4" w:space="0" w:color="auto"/>
              <w:right w:val="nil"/>
            </w:tcBorders>
            <w:shd w:val="clear" w:color="auto" w:fill="auto"/>
            <w:noWrap/>
            <w:vAlign w:val="bottom"/>
            <w:hideMark/>
          </w:tcPr>
          <w:p w14:paraId="612E700C"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960" w:type="dxa"/>
            <w:tcBorders>
              <w:top w:val="nil"/>
              <w:left w:val="nil"/>
              <w:bottom w:val="single" w:sz="4" w:space="0" w:color="auto"/>
              <w:right w:val="nil"/>
            </w:tcBorders>
            <w:shd w:val="clear" w:color="auto" w:fill="auto"/>
            <w:noWrap/>
            <w:vAlign w:val="bottom"/>
            <w:hideMark/>
          </w:tcPr>
          <w:p w14:paraId="4D8D5573"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1560" w:type="dxa"/>
            <w:tcBorders>
              <w:top w:val="nil"/>
              <w:left w:val="nil"/>
              <w:bottom w:val="single" w:sz="4" w:space="0" w:color="auto"/>
              <w:right w:val="single" w:sz="8" w:space="0" w:color="auto"/>
            </w:tcBorders>
            <w:shd w:val="clear" w:color="auto" w:fill="auto"/>
            <w:noWrap/>
            <w:vAlign w:val="bottom"/>
            <w:hideMark/>
          </w:tcPr>
          <w:p w14:paraId="4213F57E"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lost</w:t>
            </w:r>
          </w:p>
        </w:tc>
      </w:tr>
      <w:tr w:rsidR="00B36617" w:rsidRPr="00C44004" w14:paraId="6FB494B1"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1455A092" w14:textId="77777777" w:rsidR="00B36617" w:rsidRPr="00C44004" w:rsidRDefault="00B36617" w:rsidP="00B3661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33FDC9A5" w14:textId="77777777" w:rsidR="00B36617" w:rsidRPr="00C44004" w:rsidRDefault="00B36617" w:rsidP="00B36617">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2A2D9928" w14:textId="77777777" w:rsidR="00B36617" w:rsidRPr="00C44004" w:rsidRDefault="00B36617" w:rsidP="00B3661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Leersia oryzoides</w:t>
            </w:r>
          </w:p>
        </w:tc>
        <w:tc>
          <w:tcPr>
            <w:tcW w:w="960" w:type="dxa"/>
            <w:tcBorders>
              <w:top w:val="nil"/>
              <w:left w:val="nil"/>
              <w:bottom w:val="nil"/>
              <w:right w:val="nil"/>
            </w:tcBorders>
            <w:shd w:val="clear" w:color="auto" w:fill="auto"/>
            <w:noWrap/>
            <w:vAlign w:val="bottom"/>
            <w:hideMark/>
          </w:tcPr>
          <w:p w14:paraId="325961AF"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0.2</w:t>
            </w:r>
          </w:p>
        </w:tc>
        <w:tc>
          <w:tcPr>
            <w:tcW w:w="960" w:type="dxa"/>
            <w:tcBorders>
              <w:top w:val="nil"/>
              <w:left w:val="nil"/>
              <w:bottom w:val="nil"/>
              <w:right w:val="nil"/>
            </w:tcBorders>
            <w:shd w:val="clear" w:color="auto" w:fill="auto"/>
            <w:noWrap/>
            <w:vAlign w:val="bottom"/>
            <w:hideMark/>
          </w:tcPr>
          <w:p w14:paraId="2A053B5C"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0.2</w:t>
            </w:r>
          </w:p>
        </w:tc>
        <w:tc>
          <w:tcPr>
            <w:tcW w:w="960" w:type="dxa"/>
            <w:tcBorders>
              <w:top w:val="nil"/>
              <w:left w:val="nil"/>
              <w:bottom w:val="nil"/>
              <w:right w:val="nil"/>
            </w:tcBorders>
            <w:shd w:val="clear" w:color="auto" w:fill="auto"/>
            <w:noWrap/>
            <w:vAlign w:val="bottom"/>
            <w:hideMark/>
          </w:tcPr>
          <w:p w14:paraId="25C30886" w14:textId="77777777" w:rsidR="00B36617" w:rsidRPr="00C44004" w:rsidRDefault="00B36617" w:rsidP="00B36617">
            <w:pPr>
              <w:spacing w:after="0" w:line="240" w:lineRule="auto"/>
              <w:jc w:val="center"/>
              <w:rPr>
                <w:rFonts w:ascii="Calibri" w:eastAsia="Times New Roman" w:hAnsi="Calibri" w:cs="Calibri"/>
                <w:color w:val="000000"/>
              </w:rPr>
            </w:pPr>
          </w:p>
        </w:tc>
        <w:tc>
          <w:tcPr>
            <w:tcW w:w="1560" w:type="dxa"/>
            <w:tcBorders>
              <w:top w:val="nil"/>
              <w:left w:val="nil"/>
              <w:bottom w:val="single" w:sz="4" w:space="0" w:color="auto"/>
              <w:right w:val="single" w:sz="8" w:space="0" w:color="auto"/>
            </w:tcBorders>
            <w:shd w:val="clear" w:color="auto" w:fill="auto"/>
            <w:noWrap/>
            <w:vAlign w:val="bottom"/>
            <w:hideMark/>
          </w:tcPr>
          <w:p w14:paraId="462AB6D3"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lost</w:t>
            </w:r>
          </w:p>
        </w:tc>
      </w:tr>
      <w:tr w:rsidR="00B36617" w:rsidRPr="00C44004" w14:paraId="173FF1D0"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7DB9348C" w14:textId="77777777" w:rsidR="00B36617" w:rsidRPr="00C44004" w:rsidRDefault="00B36617" w:rsidP="00B3661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4521CE94" w14:textId="77777777" w:rsidR="00B36617" w:rsidRPr="00C44004" w:rsidRDefault="00B36617" w:rsidP="00B36617">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3CFED703" w14:textId="77777777" w:rsidR="00B36617" w:rsidRPr="00C44004" w:rsidRDefault="00B36617" w:rsidP="00B3661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Lilaeopsis occidentalis</w:t>
            </w:r>
          </w:p>
        </w:tc>
        <w:tc>
          <w:tcPr>
            <w:tcW w:w="960" w:type="dxa"/>
            <w:tcBorders>
              <w:top w:val="single" w:sz="4" w:space="0" w:color="auto"/>
              <w:left w:val="nil"/>
              <w:bottom w:val="single" w:sz="4" w:space="0" w:color="auto"/>
              <w:right w:val="nil"/>
            </w:tcBorders>
            <w:shd w:val="clear" w:color="auto" w:fill="auto"/>
            <w:noWrap/>
            <w:vAlign w:val="bottom"/>
            <w:hideMark/>
          </w:tcPr>
          <w:p w14:paraId="178B605D"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960" w:type="dxa"/>
            <w:tcBorders>
              <w:top w:val="single" w:sz="4" w:space="0" w:color="auto"/>
              <w:left w:val="nil"/>
              <w:bottom w:val="single" w:sz="4" w:space="0" w:color="auto"/>
              <w:right w:val="nil"/>
            </w:tcBorders>
            <w:shd w:val="clear" w:color="auto" w:fill="auto"/>
            <w:noWrap/>
            <w:vAlign w:val="bottom"/>
            <w:hideMark/>
          </w:tcPr>
          <w:p w14:paraId="58FC9432"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960" w:type="dxa"/>
            <w:tcBorders>
              <w:top w:val="single" w:sz="4" w:space="0" w:color="auto"/>
              <w:left w:val="nil"/>
              <w:bottom w:val="single" w:sz="4" w:space="0" w:color="auto"/>
              <w:right w:val="nil"/>
            </w:tcBorders>
            <w:shd w:val="clear" w:color="auto" w:fill="auto"/>
            <w:noWrap/>
            <w:vAlign w:val="bottom"/>
            <w:hideMark/>
          </w:tcPr>
          <w:p w14:paraId="6CCE15C8"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1560" w:type="dxa"/>
            <w:tcBorders>
              <w:top w:val="nil"/>
              <w:left w:val="nil"/>
              <w:bottom w:val="single" w:sz="4" w:space="0" w:color="auto"/>
              <w:right w:val="single" w:sz="8" w:space="0" w:color="auto"/>
            </w:tcBorders>
            <w:shd w:val="clear" w:color="auto" w:fill="auto"/>
            <w:noWrap/>
            <w:vAlign w:val="bottom"/>
            <w:hideMark/>
          </w:tcPr>
          <w:p w14:paraId="39268EC5"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lost</w:t>
            </w:r>
          </w:p>
        </w:tc>
      </w:tr>
      <w:tr w:rsidR="00B36617" w:rsidRPr="00C44004" w14:paraId="5C13A467"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0B2C6EAA" w14:textId="77777777" w:rsidR="00B36617" w:rsidRPr="00C44004" w:rsidRDefault="00B36617" w:rsidP="00B3661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429E28C7" w14:textId="77777777" w:rsidR="00B36617" w:rsidRPr="00C44004" w:rsidRDefault="00B36617" w:rsidP="00B36617">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488F3CE6" w14:textId="63359299" w:rsidR="00B36617" w:rsidRPr="00C44004" w:rsidRDefault="00B36617" w:rsidP="00B36617">
            <w:pPr>
              <w:spacing w:after="0" w:line="240" w:lineRule="auto"/>
              <w:rPr>
                <w:rFonts w:ascii="Calibri" w:eastAsia="Times New Roman" w:hAnsi="Calibri" w:cs="Calibri"/>
                <w:i/>
                <w:iCs/>
                <w:color w:val="000000"/>
              </w:rPr>
            </w:pPr>
            <w:del w:id="3114" w:author="Stefanie Lane" w:date="2023-02-06T12:22:00Z">
              <w:r w:rsidRPr="00C44004" w:rsidDel="000A23F7">
                <w:rPr>
                  <w:rFonts w:ascii="Calibri" w:eastAsia="Times New Roman" w:hAnsi="Calibri" w:cs="Calibri"/>
                  <w:i/>
                  <w:iCs/>
                  <w:color w:val="000000"/>
                </w:rPr>
                <w:delText>Mimulus guttatus</w:delText>
              </w:r>
            </w:del>
            <w:ins w:id="3115" w:author="Stefanie Lane" w:date="2023-02-06T12:22:00Z">
              <w:r>
                <w:rPr>
                  <w:rFonts w:ascii="Calibri" w:eastAsia="Times New Roman" w:hAnsi="Calibri" w:cs="Calibri"/>
                  <w:i/>
                  <w:iCs/>
                  <w:color w:val="000000"/>
                </w:rPr>
                <w:t>Erythranthe scouleri</w:t>
              </w:r>
            </w:ins>
          </w:p>
        </w:tc>
        <w:tc>
          <w:tcPr>
            <w:tcW w:w="960" w:type="dxa"/>
            <w:tcBorders>
              <w:top w:val="nil"/>
              <w:left w:val="nil"/>
              <w:bottom w:val="nil"/>
              <w:right w:val="nil"/>
            </w:tcBorders>
            <w:shd w:val="clear" w:color="auto" w:fill="auto"/>
            <w:noWrap/>
            <w:vAlign w:val="bottom"/>
            <w:hideMark/>
          </w:tcPr>
          <w:p w14:paraId="3A201EE5"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960" w:type="dxa"/>
            <w:tcBorders>
              <w:top w:val="nil"/>
              <w:left w:val="nil"/>
              <w:bottom w:val="nil"/>
              <w:right w:val="nil"/>
            </w:tcBorders>
            <w:shd w:val="clear" w:color="auto" w:fill="auto"/>
            <w:noWrap/>
            <w:vAlign w:val="bottom"/>
            <w:hideMark/>
          </w:tcPr>
          <w:p w14:paraId="7D4DFAC6" w14:textId="77777777" w:rsidR="00B36617" w:rsidRPr="00C44004" w:rsidRDefault="00B36617" w:rsidP="00B36617">
            <w:pPr>
              <w:spacing w:after="0" w:line="240" w:lineRule="auto"/>
              <w:jc w:val="center"/>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14:paraId="339A77FD" w14:textId="77777777" w:rsidR="00B36617" w:rsidRPr="00C44004" w:rsidRDefault="00B36617" w:rsidP="00B36617">
            <w:pPr>
              <w:spacing w:after="0" w:line="240" w:lineRule="auto"/>
              <w:jc w:val="center"/>
              <w:rPr>
                <w:rFonts w:ascii="Times New Roman" w:eastAsia="Times New Roman" w:hAnsi="Times New Roman" w:cs="Times New Roman"/>
                <w:sz w:val="20"/>
                <w:szCs w:val="20"/>
              </w:rPr>
            </w:pPr>
          </w:p>
        </w:tc>
        <w:tc>
          <w:tcPr>
            <w:tcW w:w="1560" w:type="dxa"/>
            <w:tcBorders>
              <w:top w:val="nil"/>
              <w:left w:val="nil"/>
              <w:bottom w:val="single" w:sz="4" w:space="0" w:color="auto"/>
              <w:right w:val="single" w:sz="8" w:space="0" w:color="auto"/>
            </w:tcBorders>
            <w:shd w:val="clear" w:color="auto" w:fill="auto"/>
            <w:noWrap/>
            <w:vAlign w:val="bottom"/>
            <w:hideMark/>
          </w:tcPr>
          <w:p w14:paraId="47F9FAB4"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lost</w:t>
            </w:r>
          </w:p>
        </w:tc>
      </w:tr>
      <w:tr w:rsidR="00B36617" w:rsidRPr="00C44004" w14:paraId="05211C92"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7896FB86" w14:textId="77777777" w:rsidR="00B36617" w:rsidRPr="00C44004" w:rsidRDefault="00B36617" w:rsidP="00B3661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533C4A66" w14:textId="77777777" w:rsidR="00B36617" w:rsidRPr="00C44004" w:rsidRDefault="00B36617" w:rsidP="00B36617">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4AFF1BAC" w14:textId="77777777" w:rsidR="00B36617" w:rsidRPr="00C44004" w:rsidRDefault="00B36617" w:rsidP="00B3661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Oenanthe sarmentosa</w:t>
            </w:r>
          </w:p>
        </w:tc>
        <w:tc>
          <w:tcPr>
            <w:tcW w:w="960" w:type="dxa"/>
            <w:tcBorders>
              <w:top w:val="single" w:sz="4" w:space="0" w:color="auto"/>
              <w:left w:val="nil"/>
              <w:bottom w:val="single" w:sz="4" w:space="0" w:color="auto"/>
              <w:right w:val="nil"/>
            </w:tcBorders>
            <w:shd w:val="clear" w:color="auto" w:fill="auto"/>
            <w:noWrap/>
            <w:vAlign w:val="bottom"/>
            <w:hideMark/>
          </w:tcPr>
          <w:p w14:paraId="37D56F8D"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0.7</w:t>
            </w:r>
          </w:p>
        </w:tc>
        <w:tc>
          <w:tcPr>
            <w:tcW w:w="960" w:type="dxa"/>
            <w:tcBorders>
              <w:top w:val="single" w:sz="4" w:space="0" w:color="auto"/>
              <w:left w:val="nil"/>
              <w:bottom w:val="single" w:sz="4" w:space="0" w:color="auto"/>
              <w:right w:val="nil"/>
            </w:tcBorders>
            <w:shd w:val="clear" w:color="auto" w:fill="auto"/>
            <w:noWrap/>
            <w:vAlign w:val="bottom"/>
            <w:hideMark/>
          </w:tcPr>
          <w:p w14:paraId="12253470"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0.4</w:t>
            </w:r>
          </w:p>
        </w:tc>
        <w:tc>
          <w:tcPr>
            <w:tcW w:w="960" w:type="dxa"/>
            <w:tcBorders>
              <w:top w:val="single" w:sz="4" w:space="0" w:color="auto"/>
              <w:left w:val="nil"/>
              <w:bottom w:val="single" w:sz="4" w:space="0" w:color="auto"/>
              <w:right w:val="nil"/>
            </w:tcBorders>
            <w:shd w:val="clear" w:color="auto" w:fill="auto"/>
            <w:noWrap/>
            <w:vAlign w:val="bottom"/>
            <w:hideMark/>
          </w:tcPr>
          <w:p w14:paraId="385979B7"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1560" w:type="dxa"/>
            <w:tcBorders>
              <w:top w:val="nil"/>
              <w:left w:val="nil"/>
              <w:bottom w:val="single" w:sz="4" w:space="0" w:color="auto"/>
              <w:right w:val="single" w:sz="8" w:space="0" w:color="auto"/>
            </w:tcBorders>
            <w:shd w:val="clear" w:color="auto" w:fill="auto"/>
            <w:noWrap/>
            <w:vAlign w:val="bottom"/>
            <w:hideMark/>
          </w:tcPr>
          <w:p w14:paraId="5B9F30D4"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lost</w:t>
            </w:r>
          </w:p>
        </w:tc>
      </w:tr>
      <w:tr w:rsidR="00B36617" w:rsidRPr="00C44004" w14:paraId="2C8A0087"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6251C190" w14:textId="77777777" w:rsidR="00B36617" w:rsidRPr="00C44004" w:rsidRDefault="00B36617" w:rsidP="00B3661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757B97D0" w14:textId="77777777" w:rsidR="00B36617" w:rsidRPr="00C44004" w:rsidRDefault="00B36617" w:rsidP="00B36617">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217BF2FC" w14:textId="77777777" w:rsidR="00B36617" w:rsidRPr="00C44004" w:rsidRDefault="00B36617" w:rsidP="00B3661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Platanthera dilatata</w:t>
            </w:r>
          </w:p>
        </w:tc>
        <w:tc>
          <w:tcPr>
            <w:tcW w:w="960" w:type="dxa"/>
            <w:tcBorders>
              <w:top w:val="nil"/>
              <w:left w:val="nil"/>
              <w:bottom w:val="nil"/>
              <w:right w:val="nil"/>
            </w:tcBorders>
            <w:shd w:val="clear" w:color="auto" w:fill="auto"/>
            <w:noWrap/>
            <w:vAlign w:val="bottom"/>
            <w:hideMark/>
          </w:tcPr>
          <w:p w14:paraId="2B258118"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960" w:type="dxa"/>
            <w:tcBorders>
              <w:top w:val="nil"/>
              <w:left w:val="nil"/>
              <w:bottom w:val="nil"/>
              <w:right w:val="nil"/>
            </w:tcBorders>
            <w:shd w:val="clear" w:color="auto" w:fill="auto"/>
            <w:noWrap/>
            <w:vAlign w:val="bottom"/>
            <w:hideMark/>
          </w:tcPr>
          <w:p w14:paraId="58D63D80"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&lt; 0.1</w:t>
            </w:r>
          </w:p>
        </w:tc>
        <w:tc>
          <w:tcPr>
            <w:tcW w:w="960" w:type="dxa"/>
            <w:tcBorders>
              <w:top w:val="nil"/>
              <w:left w:val="nil"/>
              <w:bottom w:val="nil"/>
              <w:right w:val="nil"/>
            </w:tcBorders>
            <w:shd w:val="clear" w:color="auto" w:fill="auto"/>
            <w:noWrap/>
            <w:vAlign w:val="bottom"/>
            <w:hideMark/>
          </w:tcPr>
          <w:p w14:paraId="2E0231CA" w14:textId="77777777" w:rsidR="00B36617" w:rsidRPr="00C44004" w:rsidRDefault="00B36617" w:rsidP="00B36617">
            <w:pPr>
              <w:spacing w:after="0" w:line="240" w:lineRule="auto"/>
              <w:jc w:val="center"/>
              <w:rPr>
                <w:rFonts w:ascii="Calibri" w:eastAsia="Times New Roman" w:hAnsi="Calibri" w:cs="Calibri"/>
                <w:color w:val="000000"/>
              </w:rPr>
            </w:pPr>
          </w:p>
        </w:tc>
        <w:tc>
          <w:tcPr>
            <w:tcW w:w="1560" w:type="dxa"/>
            <w:tcBorders>
              <w:top w:val="nil"/>
              <w:left w:val="nil"/>
              <w:bottom w:val="single" w:sz="4" w:space="0" w:color="auto"/>
              <w:right w:val="single" w:sz="8" w:space="0" w:color="auto"/>
            </w:tcBorders>
            <w:shd w:val="clear" w:color="auto" w:fill="auto"/>
            <w:noWrap/>
            <w:vAlign w:val="bottom"/>
            <w:hideMark/>
          </w:tcPr>
          <w:p w14:paraId="253CE781"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lost</w:t>
            </w:r>
          </w:p>
        </w:tc>
      </w:tr>
      <w:tr w:rsidR="00B36617" w:rsidRPr="00C44004" w14:paraId="383B328F"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45430B84" w14:textId="77777777" w:rsidR="00B36617" w:rsidRPr="00C44004" w:rsidRDefault="00B36617" w:rsidP="00B3661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381DA3F1" w14:textId="77777777" w:rsidR="00B36617" w:rsidRPr="00C44004" w:rsidRDefault="00B36617" w:rsidP="00B36617">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642717FC" w14:textId="77777777" w:rsidR="00B36617" w:rsidRPr="00C44004" w:rsidRDefault="00B36617" w:rsidP="00B3661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Poa palustris</w:t>
            </w:r>
          </w:p>
        </w:tc>
        <w:tc>
          <w:tcPr>
            <w:tcW w:w="960" w:type="dxa"/>
            <w:tcBorders>
              <w:top w:val="single" w:sz="4" w:space="0" w:color="auto"/>
              <w:left w:val="nil"/>
              <w:bottom w:val="single" w:sz="4" w:space="0" w:color="auto"/>
              <w:right w:val="nil"/>
            </w:tcBorders>
            <w:shd w:val="clear" w:color="auto" w:fill="auto"/>
            <w:noWrap/>
            <w:vAlign w:val="bottom"/>
            <w:hideMark/>
          </w:tcPr>
          <w:p w14:paraId="4AD00AAB"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1.0</w:t>
            </w:r>
          </w:p>
        </w:tc>
        <w:tc>
          <w:tcPr>
            <w:tcW w:w="960" w:type="dxa"/>
            <w:tcBorders>
              <w:top w:val="single" w:sz="4" w:space="0" w:color="auto"/>
              <w:left w:val="nil"/>
              <w:bottom w:val="single" w:sz="4" w:space="0" w:color="auto"/>
              <w:right w:val="nil"/>
            </w:tcBorders>
            <w:shd w:val="clear" w:color="auto" w:fill="auto"/>
            <w:noWrap/>
            <w:vAlign w:val="bottom"/>
            <w:hideMark/>
          </w:tcPr>
          <w:p w14:paraId="2A362015"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0.2</w:t>
            </w:r>
          </w:p>
        </w:tc>
        <w:tc>
          <w:tcPr>
            <w:tcW w:w="960" w:type="dxa"/>
            <w:tcBorders>
              <w:top w:val="single" w:sz="4" w:space="0" w:color="auto"/>
              <w:left w:val="nil"/>
              <w:bottom w:val="single" w:sz="4" w:space="0" w:color="auto"/>
              <w:right w:val="nil"/>
            </w:tcBorders>
            <w:shd w:val="clear" w:color="auto" w:fill="auto"/>
            <w:noWrap/>
            <w:vAlign w:val="bottom"/>
            <w:hideMark/>
          </w:tcPr>
          <w:p w14:paraId="797996EC"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1560" w:type="dxa"/>
            <w:tcBorders>
              <w:top w:val="nil"/>
              <w:left w:val="nil"/>
              <w:bottom w:val="single" w:sz="4" w:space="0" w:color="auto"/>
              <w:right w:val="single" w:sz="8" w:space="0" w:color="auto"/>
            </w:tcBorders>
            <w:shd w:val="clear" w:color="auto" w:fill="auto"/>
            <w:noWrap/>
            <w:vAlign w:val="bottom"/>
            <w:hideMark/>
          </w:tcPr>
          <w:p w14:paraId="489FDF02"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lost</w:t>
            </w:r>
          </w:p>
        </w:tc>
      </w:tr>
      <w:tr w:rsidR="00B36617" w:rsidRPr="00C44004" w14:paraId="2446F85B"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520F61D4" w14:textId="77777777" w:rsidR="00B36617" w:rsidRPr="00C44004" w:rsidRDefault="00B36617" w:rsidP="00B3661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3328DF9A" w14:textId="77777777" w:rsidR="00B36617" w:rsidRPr="00C44004" w:rsidRDefault="00B36617" w:rsidP="00B36617">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4216EBC4" w14:textId="77777777" w:rsidR="00B36617" w:rsidRPr="00C44004" w:rsidRDefault="00B36617" w:rsidP="00B3661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Puccinellia pauciflora</w:t>
            </w:r>
          </w:p>
        </w:tc>
        <w:tc>
          <w:tcPr>
            <w:tcW w:w="960" w:type="dxa"/>
            <w:tcBorders>
              <w:top w:val="nil"/>
              <w:left w:val="nil"/>
              <w:bottom w:val="single" w:sz="4" w:space="0" w:color="auto"/>
              <w:right w:val="nil"/>
            </w:tcBorders>
            <w:shd w:val="clear" w:color="auto" w:fill="auto"/>
            <w:noWrap/>
            <w:vAlign w:val="bottom"/>
            <w:hideMark/>
          </w:tcPr>
          <w:p w14:paraId="045F895C"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&lt; 0.1</w:t>
            </w:r>
          </w:p>
        </w:tc>
        <w:tc>
          <w:tcPr>
            <w:tcW w:w="960" w:type="dxa"/>
            <w:tcBorders>
              <w:top w:val="nil"/>
              <w:left w:val="nil"/>
              <w:bottom w:val="nil"/>
              <w:right w:val="nil"/>
            </w:tcBorders>
            <w:shd w:val="clear" w:color="auto" w:fill="auto"/>
            <w:noWrap/>
            <w:vAlign w:val="bottom"/>
            <w:hideMark/>
          </w:tcPr>
          <w:p w14:paraId="60254904" w14:textId="77777777" w:rsidR="00B36617" w:rsidRPr="00C44004" w:rsidRDefault="00B36617" w:rsidP="00B36617">
            <w:pPr>
              <w:spacing w:after="0" w:line="240" w:lineRule="auto"/>
              <w:jc w:val="center"/>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14:paraId="116EF9F2" w14:textId="77777777" w:rsidR="00B36617" w:rsidRPr="00C44004" w:rsidRDefault="00B36617" w:rsidP="00B36617">
            <w:pPr>
              <w:spacing w:after="0" w:line="240" w:lineRule="auto"/>
              <w:jc w:val="center"/>
              <w:rPr>
                <w:rFonts w:ascii="Times New Roman" w:eastAsia="Times New Roman" w:hAnsi="Times New Roman" w:cs="Times New Roman"/>
                <w:sz w:val="20"/>
                <w:szCs w:val="20"/>
              </w:rPr>
            </w:pPr>
          </w:p>
        </w:tc>
        <w:tc>
          <w:tcPr>
            <w:tcW w:w="1560" w:type="dxa"/>
            <w:tcBorders>
              <w:top w:val="nil"/>
              <w:left w:val="nil"/>
              <w:bottom w:val="single" w:sz="4" w:space="0" w:color="auto"/>
              <w:right w:val="single" w:sz="8" w:space="0" w:color="auto"/>
            </w:tcBorders>
            <w:shd w:val="clear" w:color="auto" w:fill="auto"/>
            <w:noWrap/>
            <w:vAlign w:val="bottom"/>
            <w:hideMark/>
          </w:tcPr>
          <w:p w14:paraId="69776412"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lost</w:t>
            </w:r>
          </w:p>
        </w:tc>
      </w:tr>
      <w:tr w:rsidR="00B36617" w:rsidRPr="00C44004" w14:paraId="40C7F8BC"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51B29186" w14:textId="77777777" w:rsidR="00B36617" w:rsidRPr="00C44004" w:rsidRDefault="00B36617" w:rsidP="00B3661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4A85B30C" w14:textId="77777777" w:rsidR="00B36617" w:rsidRPr="00C44004" w:rsidRDefault="00B36617" w:rsidP="00B36617">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0632A662" w14:textId="77777777" w:rsidR="00B36617" w:rsidRPr="00C44004" w:rsidRDefault="00B36617" w:rsidP="00B3661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Sium suave</w:t>
            </w:r>
          </w:p>
        </w:tc>
        <w:tc>
          <w:tcPr>
            <w:tcW w:w="960" w:type="dxa"/>
            <w:tcBorders>
              <w:top w:val="nil"/>
              <w:left w:val="nil"/>
              <w:bottom w:val="single" w:sz="4" w:space="0" w:color="auto"/>
              <w:right w:val="nil"/>
            </w:tcBorders>
            <w:shd w:val="clear" w:color="auto" w:fill="auto"/>
            <w:noWrap/>
            <w:vAlign w:val="bottom"/>
            <w:hideMark/>
          </w:tcPr>
          <w:p w14:paraId="6025BAF7"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0.6</w:t>
            </w:r>
          </w:p>
        </w:tc>
        <w:tc>
          <w:tcPr>
            <w:tcW w:w="960" w:type="dxa"/>
            <w:tcBorders>
              <w:top w:val="single" w:sz="4" w:space="0" w:color="auto"/>
              <w:left w:val="nil"/>
              <w:bottom w:val="single" w:sz="4" w:space="0" w:color="auto"/>
              <w:right w:val="nil"/>
            </w:tcBorders>
            <w:shd w:val="clear" w:color="auto" w:fill="auto"/>
            <w:noWrap/>
            <w:vAlign w:val="bottom"/>
            <w:hideMark/>
          </w:tcPr>
          <w:p w14:paraId="22828CDE"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0.2</w:t>
            </w:r>
          </w:p>
        </w:tc>
        <w:tc>
          <w:tcPr>
            <w:tcW w:w="960" w:type="dxa"/>
            <w:tcBorders>
              <w:top w:val="single" w:sz="4" w:space="0" w:color="auto"/>
              <w:left w:val="nil"/>
              <w:bottom w:val="single" w:sz="4" w:space="0" w:color="auto"/>
              <w:right w:val="nil"/>
            </w:tcBorders>
            <w:shd w:val="clear" w:color="auto" w:fill="auto"/>
            <w:noWrap/>
            <w:vAlign w:val="bottom"/>
            <w:hideMark/>
          </w:tcPr>
          <w:p w14:paraId="0562F326"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1560" w:type="dxa"/>
            <w:tcBorders>
              <w:top w:val="nil"/>
              <w:left w:val="nil"/>
              <w:bottom w:val="single" w:sz="4" w:space="0" w:color="auto"/>
              <w:right w:val="single" w:sz="8" w:space="0" w:color="auto"/>
            </w:tcBorders>
            <w:shd w:val="clear" w:color="auto" w:fill="auto"/>
            <w:noWrap/>
            <w:vAlign w:val="bottom"/>
            <w:hideMark/>
          </w:tcPr>
          <w:p w14:paraId="4016ABC2"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lost</w:t>
            </w:r>
          </w:p>
        </w:tc>
      </w:tr>
      <w:tr w:rsidR="00B36617" w:rsidRPr="00C44004" w14:paraId="19909C82"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529E142B" w14:textId="77777777" w:rsidR="00B36617" w:rsidRPr="00C44004" w:rsidRDefault="00B36617" w:rsidP="00B3661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1578A797" w14:textId="77777777" w:rsidR="00B36617" w:rsidRPr="00C44004" w:rsidRDefault="00B36617" w:rsidP="00B36617">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50C209E5" w14:textId="77777777" w:rsidR="00B36617" w:rsidRPr="00C44004" w:rsidRDefault="00B36617" w:rsidP="00B3661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Caltha palustris</w:t>
            </w:r>
          </w:p>
        </w:tc>
        <w:tc>
          <w:tcPr>
            <w:tcW w:w="960" w:type="dxa"/>
            <w:tcBorders>
              <w:top w:val="nil"/>
              <w:left w:val="nil"/>
              <w:bottom w:val="nil"/>
              <w:right w:val="nil"/>
            </w:tcBorders>
            <w:shd w:val="clear" w:color="auto" w:fill="auto"/>
            <w:noWrap/>
            <w:vAlign w:val="bottom"/>
            <w:hideMark/>
          </w:tcPr>
          <w:p w14:paraId="3F027F51"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1.1</w:t>
            </w:r>
          </w:p>
        </w:tc>
        <w:tc>
          <w:tcPr>
            <w:tcW w:w="960" w:type="dxa"/>
            <w:tcBorders>
              <w:top w:val="nil"/>
              <w:left w:val="nil"/>
              <w:bottom w:val="nil"/>
              <w:right w:val="nil"/>
            </w:tcBorders>
            <w:shd w:val="clear" w:color="auto" w:fill="auto"/>
            <w:noWrap/>
            <w:vAlign w:val="bottom"/>
            <w:hideMark/>
          </w:tcPr>
          <w:p w14:paraId="5DDB1A32"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0.5</w:t>
            </w:r>
          </w:p>
        </w:tc>
        <w:tc>
          <w:tcPr>
            <w:tcW w:w="960" w:type="dxa"/>
            <w:tcBorders>
              <w:top w:val="nil"/>
              <w:left w:val="nil"/>
              <w:bottom w:val="single" w:sz="4" w:space="0" w:color="auto"/>
              <w:right w:val="nil"/>
            </w:tcBorders>
            <w:shd w:val="clear" w:color="auto" w:fill="auto"/>
            <w:noWrap/>
            <w:vAlign w:val="bottom"/>
            <w:hideMark/>
          </w:tcPr>
          <w:p w14:paraId="3988CCDA"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&lt; 0.1</w:t>
            </w:r>
          </w:p>
        </w:tc>
        <w:tc>
          <w:tcPr>
            <w:tcW w:w="1560" w:type="dxa"/>
            <w:tcBorders>
              <w:top w:val="nil"/>
              <w:left w:val="nil"/>
              <w:bottom w:val="single" w:sz="4" w:space="0" w:color="auto"/>
              <w:right w:val="single" w:sz="8" w:space="0" w:color="auto"/>
            </w:tcBorders>
            <w:shd w:val="clear" w:color="auto" w:fill="auto"/>
            <w:noWrap/>
            <w:vAlign w:val="bottom"/>
            <w:hideMark/>
          </w:tcPr>
          <w:p w14:paraId="5027951F"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w:t>
            </w:r>
          </w:p>
        </w:tc>
      </w:tr>
      <w:tr w:rsidR="00B36617" w:rsidRPr="00C44004" w14:paraId="2341226A" w14:textId="77777777" w:rsidTr="007A6D47">
        <w:trPr>
          <w:trHeight w:val="290"/>
          <w:trPrChange w:id="3116" w:author="Stefanie Lane" w:date="2023-02-06T12:44:00Z">
            <w:trPr>
              <w:trHeight w:val="290"/>
            </w:trPr>
          </w:trPrChange>
        </w:trPr>
        <w:tc>
          <w:tcPr>
            <w:tcW w:w="1311" w:type="dxa"/>
            <w:vMerge/>
            <w:tcBorders>
              <w:top w:val="nil"/>
              <w:left w:val="single" w:sz="8" w:space="0" w:color="auto"/>
              <w:bottom w:val="single" w:sz="8" w:space="0" w:color="000000"/>
              <w:right w:val="nil"/>
            </w:tcBorders>
            <w:vAlign w:val="center"/>
            <w:hideMark/>
            <w:tcPrChange w:id="3117" w:author="Stefanie Lane" w:date="2023-02-06T12:44:00Z">
              <w:tcPr>
                <w:tcW w:w="1311" w:type="dxa"/>
                <w:vMerge/>
                <w:tcBorders>
                  <w:top w:val="nil"/>
                  <w:left w:val="single" w:sz="8" w:space="0" w:color="auto"/>
                  <w:bottom w:val="single" w:sz="8" w:space="0" w:color="000000"/>
                  <w:right w:val="nil"/>
                </w:tcBorders>
                <w:vAlign w:val="center"/>
                <w:hideMark/>
              </w:tcPr>
            </w:tcPrChange>
          </w:tcPr>
          <w:p w14:paraId="5BD0DD53" w14:textId="77777777" w:rsidR="00B36617" w:rsidRPr="00C44004" w:rsidRDefault="00B36617" w:rsidP="00B3661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Change w:id="3118" w:author="Stefanie Lane" w:date="2023-02-06T12:44:00Z">
              <w:tcPr>
                <w:tcW w:w="1279" w:type="dxa"/>
                <w:vMerge/>
                <w:tcBorders>
                  <w:top w:val="nil"/>
                  <w:left w:val="single" w:sz="8" w:space="0" w:color="auto"/>
                  <w:bottom w:val="single" w:sz="8" w:space="0" w:color="000000"/>
                  <w:right w:val="nil"/>
                </w:tcBorders>
                <w:vAlign w:val="center"/>
                <w:hideMark/>
              </w:tcPr>
            </w:tcPrChange>
          </w:tcPr>
          <w:p w14:paraId="76C79888" w14:textId="77777777" w:rsidR="00B36617" w:rsidRPr="00C44004" w:rsidRDefault="00B36617" w:rsidP="00B36617">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Change w:id="3119" w:author="Stefanie Lane" w:date="2023-02-06T12:44:00Z">
              <w:tcPr>
                <w:tcW w:w="3320" w:type="dxa"/>
                <w:tcBorders>
                  <w:top w:val="single" w:sz="4" w:space="0" w:color="auto"/>
                  <w:left w:val="nil"/>
                  <w:bottom w:val="single" w:sz="4" w:space="0" w:color="auto"/>
                  <w:right w:val="nil"/>
                </w:tcBorders>
                <w:shd w:val="clear" w:color="auto" w:fill="auto"/>
                <w:noWrap/>
                <w:vAlign w:val="bottom"/>
                <w:hideMark/>
              </w:tcPr>
            </w:tcPrChange>
          </w:tcPr>
          <w:p w14:paraId="6233A260" w14:textId="77777777" w:rsidR="00B36617" w:rsidRPr="00C44004" w:rsidRDefault="00B36617" w:rsidP="00B3661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Equisetum fluviatile</w:t>
            </w:r>
          </w:p>
        </w:tc>
        <w:tc>
          <w:tcPr>
            <w:tcW w:w="960" w:type="dxa"/>
            <w:tcBorders>
              <w:top w:val="single" w:sz="4" w:space="0" w:color="auto"/>
              <w:left w:val="nil"/>
              <w:bottom w:val="single" w:sz="4" w:space="0" w:color="auto"/>
              <w:right w:val="nil"/>
            </w:tcBorders>
            <w:shd w:val="clear" w:color="auto" w:fill="auto"/>
            <w:noWrap/>
            <w:vAlign w:val="bottom"/>
            <w:hideMark/>
            <w:tcPrChange w:id="3120" w:author="Stefanie Lane" w:date="2023-02-06T12:44:00Z">
              <w:tcPr>
                <w:tcW w:w="960" w:type="dxa"/>
                <w:tcBorders>
                  <w:top w:val="single" w:sz="4" w:space="0" w:color="auto"/>
                  <w:left w:val="nil"/>
                  <w:bottom w:val="single" w:sz="4" w:space="0" w:color="auto"/>
                  <w:right w:val="nil"/>
                </w:tcBorders>
                <w:shd w:val="clear" w:color="auto" w:fill="auto"/>
                <w:noWrap/>
                <w:vAlign w:val="bottom"/>
                <w:hideMark/>
              </w:tcPr>
            </w:tcPrChange>
          </w:tcPr>
          <w:p w14:paraId="71E91836"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0.9</w:t>
            </w:r>
          </w:p>
        </w:tc>
        <w:tc>
          <w:tcPr>
            <w:tcW w:w="960" w:type="dxa"/>
            <w:tcBorders>
              <w:top w:val="single" w:sz="4" w:space="0" w:color="auto"/>
              <w:left w:val="nil"/>
              <w:bottom w:val="single" w:sz="4" w:space="0" w:color="auto"/>
              <w:right w:val="nil"/>
            </w:tcBorders>
            <w:shd w:val="clear" w:color="auto" w:fill="auto"/>
            <w:noWrap/>
            <w:vAlign w:val="bottom"/>
            <w:hideMark/>
            <w:tcPrChange w:id="3121" w:author="Stefanie Lane" w:date="2023-02-06T12:44:00Z">
              <w:tcPr>
                <w:tcW w:w="960" w:type="dxa"/>
                <w:tcBorders>
                  <w:top w:val="single" w:sz="4" w:space="0" w:color="auto"/>
                  <w:left w:val="nil"/>
                  <w:bottom w:val="single" w:sz="4" w:space="0" w:color="auto"/>
                  <w:right w:val="nil"/>
                </w:tcBorders>
                <w:shd w:val="clear" w:color="auto" w:fill="auto"/>
                <w:noWrap/>
                <w:vAlign w:val="bottom"/>
                <w:hideMark/>
              </w:tcPr>
            </w:tcPrChange>
          </w:tcPr>
          <w:p w14:paraId="1652B992"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0.6</w:t>
            </w:r>
          </w:p>
        </w:tc>
        <w:tc>
          <w:tcPr>
            <w:tcW w:w="960" w:type="dxa"/>
            <w:tcBorders>
              <w:top w:val="nil"/>
              <w:left w:val="nil"/>
              <w:bottom w:val="single" w:sz="4" w:space="0" w:color="auto"/>
              <w:right w:val="nil"/>
            </w:tcBorders>
            <w:shd w:val="clear" w:color="auto" w:fill="auto"/>
            <w:noWrap/>
            <w:vAlign w:val="bottom"/>
            <w:hideMark/>
            <w:tcPrChange w:id="3122" w:author="Stefanie Lane" w:date="2023-02-06T12:44:00Z">
              <w:tcPr>
                <w:tcW w:w="960" w:type="dxa"/>
                <w:tcBorders>
                  <w:top w:val="nil"/>
                  <w:left w:val="nil"/>
                  <w:bottom w:val="single" w:sz="4" w:space="0" w:color="auto"/>
                  <w:right w:val="nil"/>
                </w:tcBorders>
                <w:shd w:val="clear" w:color="auto" w:fill="auto"/>
                <w:noWrap/>
                <w:vAlign w:val="bottom"/>
                <w:hideMark/>
              </w:tcPr>
            </w:tcPrChange>
          </w:tcPr>
          <w:p w14:paraId="7EA5C384"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&lt; 0.1</w:t>
            </w:r>
          </w:p>
        </w:tc>
        <w:tc>
          <w:tcPr>
            <w:tcW w:w="1560" w:type="dxa"/>
            <w:tcBorders>
              <w:top w:val="nil"/>
              <w:left w:val="nil"/>
              <w:bottom w:val="single" w:sz="4" w:space="0" w:color="auto"/>
              <w:right w:val="single" w:sz="8" w:space="0" w:color="auto"/>
            </w:tcBorders>
            <w:shd w:val="clear" w:color="auto" w:fill="auto"/>
            <w:noWrap/>
            <w:vAlign w:val="bottom"/>
            <w:hideMark/>
            <w:tcPrChange w:id="3123" w:author="Stefanie Lane" w:date="2023-02-06T12:44:00Z">
              <w:tcPr>
                <w:tcW w:w="1560" w:type="dxa"/>
                <w:tcBorders>
                  <w:top w:val="nil"/>
                  <w:left w:val="nil"/>
                  <w:bottom w:val="single" w:sz="4" w:space="0" w:color="auto"/>
                  <w:right w:val="single" w:sz="8" w:space="0" w:color="auto"/>
                </w:tcBorders>
                <w:shd w:val="clear" w:color="auto" w:fill="auto"/>
                <w:noWrap/>
                <w:vAlign w:val="bottom"/>
                <w:hideMark/>
              </w:tcPr>
            </w:tcPrChange>
          </w:tcPr>
          <w:p w14:paraId="384AA8F9" w14:textId="77777777" w:rsidR="00B36617" w:rsidRPr="00C44004" w:rsidRDefault="00B36617" w:rsidP="00B3661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w:t>
            </w:r>
          </w:p>
        </w:tc>
      </w:tr>
      <w:tr w:rsidR="007A6D47" w:rsidRPr="00C44004" w14:paraId="789BCD26" w14:textId="77777777" w:rsidTr="007A6D47">
        <w:trPr>
          <w:trHeight w:val="290"/>
          <w:ins w:id="3124" w:author="Stefanie Lane" w:date="2023-02-06T12:44:00Z"/>
          <w:trPrChange w:id="3125" w:author="Stefanie Lane" w:date="2023-02-06T12:44:00Z">
            <w:trPr>
              <w:trHeight w:val="290"/>
            </w:trPr>
          </w:trPrChange>
        </w:trPr>
        <w:tc>
          <w:tcPr>
            <w:tcW w:w="1311" w:type="dxa"/>
            <w:vMerge/>
            <w:tcBorders>
              <w:top w:val="nil"/>
              <w:left w:val="single" w:sz="8" w:space="0" w:color="auto"/>
              <w:bottom w:val="single" w:sz="8" w:space="0" w:color="000000"/>
              <w:right w:val="nil"/>
            </w:tcBorders>
            <w:vAlign w:val="center"/>
            <w:tcPrChange w:id="3126" w:author="Stefanie Lane" w:date="2023-02-06T12:44:00Z">
              <w:tcPr>
                <w:tcW w:w="1311" w:type="dxa"/>
                <w:vMerge/>
                <w:tcBorders>
                  <w:top w:val="nil"/>
                  <w:left w:val="single" w:sz="8" w:space="0" w:color="auto"/>
                  <w:bottom w:val="single" w:sz="8" w:space="0" w:color="000000"/>
                  <w:right w:val="nil"/>
                </w:tcBorders>
                <w:vAlign w:val="center"/>
              </w:tcPr>
            </w:tcPrChange>
          </w:tcPr>
          <w:p w14:paraId="090CE1EB" w14:textId="77777777" w:rsidR="007A6D47" w:rsidRPr="00C44004" w:rsidRDefault="007A6D47" w:rsidP="007A6D47">
            <w:pPr>
              <w:spacing w:after="0" w:line="240" w:lineRule="auto"/>
              <w:rPr>
                <w:ins w:id="3127" w:author="Stefanie Lane" w:date="2023-02-06T12:44:00Z"/>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tcPrChange w:id="3128" w:author="Stefanie Lane" w:date="2023-02-06T12:44:00Z">
              <w:tcPr>
                <w:tcW w:w="1279" w:type="dxa"/>
                <w:vMerge/>
                <w:tcBorders>
                  <w:top w:val="nil"/>
                  <w:left w:val="single" w:sz="8" w:space="0" w:color="auto"/>
                  <w:bottom w:val="single" w:sz="8" w:space="0" w:color="000000"/>
                  <w:right w:val="nil"/>
                </w:tcBorders>
                <w:vAlign w:val="center"/>
              </w:tcPr>
            </w:tcPrChange>
          </w:tcPr>
          <w:p w14:paraId="4E439BA2" w14:textId="77777777" w:rsidR="007A6D47" w:rsidRPr="00C44004" w:rsidRDefault="007A6D47" w:rsidP="007A6D47">
            <w:pPr>
              <w:spacing w:after="0" w:line="240" w:lineRule="auto"/>
              <w:rPr>
                <w:ins w:id="3129" w:author="Stefanie Lane" w:date="2023-02-06T12:44:00Z"/>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tcPrChange w:id="3130" w:author="Stefanie Lane" w:date="2023-02-06T12:44:00Z">
              <w:tcPr>
                <w:tcW w:w="3320" w:type="dxa"/>
                <w:tcBorders>
                  <w:top w:val="nil"/>
                  <w:left w:val="nil"/>
                  <w:bottom w:val="nil"/>
                  <w:right w:val="nil"/>
                </w:tcBorders>
                <w:shd w:val="clear" w:color="auto" w:fill="auto"/>
                <w:noWrap/>
                <w:vAlign w:val="bottom"/>
              </w:tcPr>
            </w:tcPrChange>
          </w:tcPr>
          <w:p w14:paraId="12B67696" w14:textId="02F56277" w:rsidR="007A6D47" w:rsidRPr="00C44004" w:rsidRDefault="007A6D47" w:rsidP="007A6D47">
            <w:pPr>
              <w:spacing w:after="0" w:line="240" w:lineRule="auto"/>
              <w:rPr>
                <w:ins w:id="3131" w:author="Stefanie Lane" w:date="2023-02-06T12:44:00Z"/>
                <w:rFonts w:ascii="Calibri" w:eastAsia="Times New Roman" w:hAnsi="Calibri" w:cs="Calibri"/>
                <w:i/>
                <w:iCs/>
                <w:color w:val="000000"/>
              </w:rPr>
            </w:pPr>
            <w:ins w:id="3132" w:author="Stefanie Lane" w:date="2023-02-06T12:44:00Z">
              <w:r>
                <w:rPr>
                  <w:rFonts w:ascii="Calibri" w:eastAsia="Times New Roman" w:hAnsi="Calibri" w:cs="Calibri"/>
                  <w:i/>
                  <w:iCs/>
                  <w:color w:val="000000"/>
                </w:rPr>
                <w:t>Mentha canadensis</w:t>
              </w:r>
              <w:commentRangeStart w:id="3133"/>
              <w:commentRangeEnd w:id="3133"/>
              <w:r>
                <w:rPr>
                  <w:rStyle w:val="CommentReference"/>
                </w:rPr>
                <w:commentReference w:id="3133"/>
              </w:r>
            </w:ins>
          </w:p>
        </w:tc>
        <w:tc>
          <w:tcPr>
            <w:tcW w:w="960" w:type="dxa"/>
            <w:tcBorders>
              <w:top w:val="single" w:sz="4" w:space="0" w:color="auto"/>
              <w:left w:val="nil"/>
              <w:bottom w:val="single" w:sz="4" w:space="0" w:color="auto"/>
              <w:right w:val="nil"/>
            </w:tcBorders>
            <w:shd w:val="clear" w:color="auto" w:fill="auto"/>
            <w:noWrap/>
            <w:vAlign w:val="bottom"/>
            <w:tcPrChange w:id="3134" w:author="Stefanie Lane" w:date="2023-02-06T12:44:00Z">
              <w:tcPr>
                <w:tcW w:w="960" w:type="dxa"/>
                <w:tcBorders>
                  <w:top w:val="nil"/>
                  <w:left w:val="nil"/>
                  <w:bottom w:val="nil"/>
                  <w:right w:val="nil"/>
                </w:tcBorders>
                <w:shd w:val="clear" w:color="auto" w:fill="auto"/>
                <w:noWrap/>
                <w:vAlign w:val="bottom"/>
              </w:tcPr>
            </w:tcPrChange>
          </w:tcPr>
          <w:p w14:paraId="7CF01F12" w14:textId="18E8FA9E" w:rsidR="007A6D47" w:rsidRPr="00C44004" w:rsidRDefault="007A6D47" w:rsidP="007A6D47">
            <w:pPr>
              <w:spacing w:after="0" w:line="240" w:lineRule="auto"/>
              <w:jc w:val="center"/>
              <w:rPr>
                <w:ins w:id="3135" w:author="Stefanie Lane" w:date="2023-02-06T12:44:00Z"/>
                <w:rFonts w:ascii="Calibri" w:eastAsia="Times New Roman" w:hAnsi="Calibri" w:cs="Calibri"/>
                <w:color w:val="000000"/>
              </w:rPr>
            </w:pPr>
            <w:ins w:id="3136" w:author="Stefanie Lane" w:date="2023-02-06T12:44:00Z">
              <w:r w:rsidRPr="00C44004">
                <w:rPr>
                  <w:rFonts w:ascii="Calibri" w:eastAsia="Times New Roman" w:hAnsi="Calibri" w:cs="Calibri"/>
                  <w:color w:val="000000"/>
                </w:rPr>
                <w:t>0.3</w:t>
              </w:r>
            </w:ins>
          </w:p>
        </w:tc>
        <w:tc>
          <w:tcPr>
            <w:tcW w:w="960" w:type="dxa"/>
            <w:tcBorders>
              <w:top w:val="single" w:sz="4" w:space="0" w:color="auto"/>
              <w:left w:val="nil"/>
              <w:bottom w:val="single" w:sz="4" w:space="0" w:color="auto"/>
              <w:right w:val="nil"/>
            </w:tcBorders>
            <w:shd w:val="clear" w:color="auto" w:fill="auto"/>
            <w:noWrap/>
            <w:vAlign w:val="bottom"/>
            <w:tcPrChange w:id="3137" w:author="Stefanie Lane" w:date="2023-02-06T12:44:00Z">
              <w:tcPr>
                <w:tcW w:w="960" w:type="dxa"/>
                <w:tcBorders>
                  <w:top w:val="nil"/>
                  <w:left w:val="nil"/>
                  <w:bottom w:val="nil"/>
                  <w:right w:val="nil"/>
                </w:tcBorders>
                <w:shd w:val="clear" w:color="auto" w:fill="auto"/>
                <w:noWrap/>
                <w:vAlign w:val="bottom"/>
              </w:tcPr>
            </w:tcPrChange>
          </w:tcPr>
          <w:p w14:paraId="22E4F9CA" w14:textId="3CE34AC7" w:rsidR="007A6D47" w:rsidRPr="00C44004" w:rsidRDefault="007A6D47" w:rsidP="007A6D47">
            <w:pPr>
              <w:spacing w:after="0" w:line="240" w:lineRule="auto"/>
              <w:jc w:val="center"/>
              <w:rPr>
                <w:ins w:id="3138" w:author="Stefanie Lane" w:date="2023-02-06T12:44:00Z"/>
                <w:rFonts w:ascii="Calibri" w:eastAsia="Times New Roman" w:hAnsi="Calibri" w:cs="Calibri"/>
                <w:color w:val="000000"/>
              </w:rPr>
            </w:pPr>
            <w:ins w:id="3139" w:author="Stefanie Lane" w:date="2023-02-06T12:44:00Z">
              <w:r w:rsidRPr="00C44004">
                <w:rPr>
                  <w:rFonts w:ascii="Calibri" w:eastAsia="Times New Roman" w:hAnsi="Calibri" w:cs="Calibri"/>
                  <w:color w:val="000000"/>
                </w:rPr>
                <w:t>0.2</w:t>
              </w:r>
            </w:ins>
          </w:p>
        </w:tc>
        <w:tc>
          <w:tcPr>
            <w:tcW w:w="960" w:type="dxa"/>
            <w:tcBorders>
              <w:top w:val="single" w:sz="4" w:space="0" w:color="auto"/>
              <w:left w:val="nil"/>
              <w:bottom w:val="single" w:sz="4" w:space="0" w:color="auto"/>
              <w:right w:val="nil"/>
            </w:tcBorders>
            <w:shd w:val="clear" w:color="auto" w:fill="auto"/>
            <w:noWrap/>
            <w:vAlign w:val="bottom"/>
            <w:tcPrChange w:id="3140" w:author="Stefanie Lane" w:date="2023-02-06T12:44:00Z">
              <w:tcPr>
                <w:tcW w:w="960" w:type="dxa"/>
                <w:tcBorders>
                  <w:top w:val="nil"/>
                  <w:left w:val="nil"/>
                  <w:bottom w:val="nil"/>
                  <w:right w:val="nil"/>
                </w:tcBorders>
                <w:shd w:val="clear" w:color="auto" w:fill="auto"/>
                <w:noWrap/>
                <w:vAlign w:val="bottom"/>
              </w:tcPr>
            </w:tcPrChange>
          </w:tcPr>
          <w:p w14:paraId="454F84C9" w14:textId="76B883CA" w:rsidR="007A6D47" w:rsidRPr="00C44004" w:rsidRDefault="007A6D47" w:rsidP="007A6D47">
            <w:pPr>
              <w:spacing w:after="0" w:line="240" w:lineRule="auto"/>
              <w:jc w:val="center"/>
              <w:rPr>
                <w:ins w:id="3141" w:author="Stefanie Lane" w:date="2023-02-06T12:44:00Z"/>
                <w:rFonts w:ascii="Calibri" w:eastAsia="Times New Roman" w:hAnsi="Calibri" w:cs="Calibri"/>
                <w:color w:val="000000"/>
              </w:rPr>
            </w:pPr>
            <w:ins w:id="3142" w:author="Stefanie Lane" w:date="2023-02-06T12:44:00Z">
              <w:r w:rsidRPr="00C44004">
                <w:rPr>
                  <w:rFonts w:ascii="Calibri" w:eastAsia="Times New Roman" w:hAnsi="Calibri" w:cs="Calibri"/>
                  <w:color w:val="000000"/>
                </w:rPr>
                <w:t>&lt; 0.1</w:t>
              </w:r>
            </w:ins>
          </w:p>
        </w:tc>
        <w:tc>
          <w:tcPr>
            <w:tcW w:w="1560" w:type="dxa"/>
            <w:tcBorders>
              <w:top w:val="single" w:sz="4" w:space="0" w:color="auto"/>
              <w:left w:val="nil"/>
              <w:bottom w:val="single" w:sz="4" w:space="0" w:color="auto"/>
              <w:right w:val="single" w:sz="8" w:space="0" w:color="auto"/>
            </w:tcBorders>
            <w:shd w:val="clear" w:color="auto" w:fill="auto"/>
            <w:noWrap/>
            <w:vAlign w:val="bottom"/>
            <w:tcPrChange w:id="3143" w:author="Stefanie Lane" w:date="2023-02-06T12:44:00Z">
              <w:tcPr>
                <w:tcW w:w="1560" w:type="dxa"/>
                <w:tcBorders>
                  <w:top w:val="nil"/>
                  <w:left w:val="nil"/>
                  <w:bottom w:val="single" w:sz="4" w:space="0" w:color="auto"/>
                  <w:right w:val="single" w:sz="8" w:space="0" w:color="auto"/>
                </w:tcBorders>
                <w:shd w:val="clear" w:color="auto" w:fill="auto"/>
                <w:noWrap/>
                <w:vAlign w:val="bottom"/>
              </w:tcPr>
            </w:tcPrChange>
          </w:tcPr>
          <w:p w14:paraId="16A5FB06" w14:textId="1FA4D1DF" w:rsidR="007A6D47" w:rsidRPr="00C44004" w:rsidRDefault="007A6D47" w:rsidP="007A6D47">
            <w:pPr>
              <w:spacing w:after="0" w:line="240" w:lineRule="auto"/>
              <w:jc w:val="center"/>
              <w:rPr>
                <w:ins w:id="3144" w:author="Stefanie Lane" w:date="2023-02-06T12:44:00Z"/>
                <w:rFonts w:ascii="Calibri" w:eastAsia="Times New Roman" w:hAnsi="Calibri" w:cs="Calibri"/>
                <w:color w:val="000000"/>
              </w:rPr>
            </w:pPr>
            <w:ins w:id="3145" w:author="Stefanie Lane" w:date="2023-02-06T12:44:00Z">
              <w:r w:rsidRPr="00C44004">
                <w:rPr>
                  <w:rFonts w:ascii="Calibri" w:eastAsia="Times New Roman" w:hAnsi="Calibri" w:cs="Calibri"/>
                  <w:color w:val="000000"/>
                </w:rPr>
                <w:t>-</w:t>
              </w:r>
            </w:ins>
          </w:p>
        </w:tc>
      </w:tr>
      <w:tr w:rsidR="007A6D47" w:rsidRPr="00C44004" w14:paraId="1FF93915" w14:textId="77777777" w:rsidTr="007A6D47">
        <w:trPr>
          <w:trHeight w:val="290"/>
          <w:trPrChange w:id="3146" w:author="Stefanie Lane" w:date="2023-02-06T12:44:00Z">
            <w:trPr>
              <w:trHeight w:val="290"/>
            </w:trPr>
          </w:trPrChange>
        </w:trPr>
        <w:tc>
          <w:tcPr>
            <w:tcW w:w="1311" w:type="dxa"/>
            <w:vMerge/>
            <w:tcBorders>
              <w:top w:val="nil"/>
              <w:left w:val="single" w:sz="8" w:space="0" w:color="auto"/>
              <w:bottom w:val="single" w:sz="8" w:space="0" w:color="000000"/>
              <w:right w:val="nil"/>
            </w:tcBorders>
            <w:vAlign w:val="center"/>
            <w:hideMark/>
            <w:tcPrChange w:id="3147" w:author="Stefanie Lane" w:date="2023-02-06T12:44:00Z">
              <w:tcPr>
                <w:tcW w:w="1311" w:type="dxa"/>
                <w:vMerge/>
                <w:tcBorders>
                  <w:top w:val="nil"/>
                  <w:left w:val="single" w:sz="8" w:space="0" w:color="auto"/>
                  <w:bottom w:val="single" w:sz="8" w:space="0" w:color="000000"/>
                  <w:right w:val="nil"/>
                </w:tcBorders>
                <w:vAlign w:val="center"/>
                <w:hideMark/>
              </w:tcPr>
            </w:tcPrChange>
          </w:tcPr>
          <w:p w14:paraId="14D1FAB4" w14:textId="77777777" w:rsidR="007A6D47" w:rsidRPr="00C44004" w:rsidRDefault="007A6D47" w:rsidP="007A6D4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Change w:id="3148" w:author="Stefanie Lane" w:date="2023-02-06T12:44:00Z">
              <w:tcPr>
                <w:tcW w:w="1279" w:type="dxa"/>
                <w:vMerge/>
                <w:tcBorders>
                  <w:top w:val="nil"/>
                  <w:left w:val="single" w:sz="8" w:space="0" w:color="auto"/>
                  <w:bottom w:val="single" w:sz="8" w:space="0" w:color="000000"/>
                  <w:right w:val="nil"/>
                </w:tcBorders>
                <w:vAlign w:val="center"/>
                <w:hideMark/>
              </w:tcPr>
            </w:tcPrChange>
          </w:tcPr>
          <w:p w14:paraId="568B75B9" w14:textId="77777777" w:rsidR="007A6D47" w:rsidRPr="00C44004" w:rsidRDefault="007A6D47" w:rsidP="007A6D47">
            <w:pPr>
              <w:spacing w:after="0" w:line="240" w:lineRule="auto"/>
              <w:rPr>
                <w:rFonts w:ascii="Calibri" w:eastAsia="Times New Roman" w:hAnsi="Calibri" w:cs="Calibri"/>
                <w:color w:val="000000"/>
              </w:rPr>
            </w:pPr>
          </w:p>
        </w:tc>
        <w:tc>
          <w:tcPr>
            <w:tcW w:w="3320" w:type="dxa"/>
            <w:tcBorders>
              <w:top w:val="single" w:sz="4" w:space="0" w:color="auto"/>
              <w:left w:val="nil"/>
              <w:bottom w:val="nil"/>
              <w:right w:val="nil"/>
            </w:tcBorders>
            <w:shd w:val="clear" w:color="auto" w:fill="auto"/>
            <w:noWrap/>
            <w:vAlign w:val="bottom"/>
            <w:hideMark/>
            <w:tcPrChange w:id="3149" w:author="Stefanie Lane" w:date="2023-02-06T12:44:00Z">
              <w:tcPr>
                <w:tcW w:w="3320" w:type="dxa"/>
                <w:tcBorders>
                  <w:top w:val="nil"/>
                  <w:left w:val="nil"/>
                  <w:bottom w:val="nil"/>
                  <w:right w:val="nil"/>
                </w:tcBorders>
                <w:shd w:val="clear" w:color="auto" w:fill="auto"/>
                <w:noWrap/>
                <w:vAlign w:val="bottom"/>
                <w:hideMark/>
              </w:tcPr>
            </w:tcPrChange>
          </w:tcPr>
          <w:p w14:paraId="3F302C19" w14:textId="77777777" w:rsidR="007A6D47" w:rsidRPr="00C44004" w:rsidRDefault="007A6D47" w:rsidP="007A6D4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Schoenoplectus tabernaemontani</w:t>
            </w:r>
          </w:p>
        </w:tc>
        <w:tc>
          <w:tcPr>
            <w:tcW w:w="960" w:type="dxa"/>
            <w:tcBorders>
              <w:top w:val="single" w:sz="4" w:space="0" w:color="auto"/>
              <w:left w:val="nil"/>
              <w:bottom w:val="nil"/>
              <w:right w:val="nil"/>
            </w:tcBorders>
            <w:shd w:val="clear" w:color="auto" w:fill="auto"/>
            <w:noWrap/>
            <w:vAlign w:val="bottom"/>
            <w:hideMark/>
            <w:tcPrChange w:id="3150" w:author="Stefanie Lane" w:date="2023-02-06T12:44:00Z">
              <w:tcPr>
                <w:tcW w:w="960" w:type="dxa"/>
                <w:tcBorders>
                  <w:top w:val="nil"/>
                  <w:left w:val="nil"/>
                  <w:bottom w:val="nil"/>
                  <w:right w:val="nil"/>
                </w:tcBorders>
                <w:shd w:val="clear" w:color="auto" w:fill="auto"/>
                <w:noWrap/>
                <w:vAlign w:val="bottom"/>
                <w:hideMark/>
              </w:tcPr>
            </w:tcPrChange>
          </w:tcPr>
          <w:p w14:paraId="36189885"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0.7</w:t>
            </w:r>
          </w:p>
        </w:tc>
        <w:tc>
          <w:tcPr>
            <w:tcW w:w="960" w:type="dxa"/>
            <w:tcBorders>
              <w:top w:val="single" w:sz="4" w:space="0" w:color="auto"/>
              <w:left w:val="nil"/>
              <w:bottom w:val="nil"/>
              <w:right w:val="nil"/>
            </w:tcBorders>
            <w:shd w:val="clear" w:color="auto" w:fill="auto"/>
            <w:noWrap/>
            <w:vAlign w:val="bottom"/>
            <w:hideMark/>
            <w:tcPrChange w:id="3151" w:author="Stefanie Lane" w:date="2023-02-06T12:44:00Z">
              <w:tcPr>
                <w:tcW w:w="960" w:type="dxa"/>
                <w:tcBorders>
                  <w:top w:val="nil"/>
                  <w:left w:val="nil"/>
                  <w:bottom w:val="nil"/>
                  <w:right w:val="nil"/>
                </w:tcBorders>
                <w:shd w:val="clear" w:color="auto" w:fill="auto"/>
                <w:noWrap/>
                <w:vAlign w:val="bottom"/>
                <w:hideMark/>
              </w:tcPr>
            </w:tcPrChange>
          </w:tcPr>
          <w:p w14:paraId="689FED32"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960" w:type="dxa"/>
            <w:tcBorders>
              <w:top w:val="single" w:sz="4" w:space="0" w:color="auto"/>
              <w:left w:val="nil"/>
              <w:bottom w:val="nil"/>
              <w:right w:val="nil"/>
            </w:tcBorders>
            <w:shd w:val="clear" w:color="auto" w:fill="auto"/>
            <w:noWrap/>
            <w:vAlign w:val="bottom"/>
            <w:hideMark/>
            <w:tcPrChange w:id="3152" w:author="Stefanie Lane" w:date="2023-02-06T12:44:00Z">
              <w:tcPr>
                <w:tcW w:w="960" w:type="dxa"/>
                <w:tcBorders>
                  <w:top w:val="nil"/>
                  <w:left w:val="nil"/>
                  <w:bottom w:val="nil"/>
                  <w:right w:val="nil"/>
                </w:tcBorders>
                <w:shd w:val="clear" w:color="auto" w:fill="auto"/>
                <w:noWrap/>
                <w:vAlign w:val="bottom"/>
                <w:hideMark/>
              </w:tcPr>
            </w:tcPrChange>
          </w:tcPr>
          <w:p w14:paraId="5A5B90EC"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1560" w:type="dxa"/>
            <w:tcBorders>
              <w:top w:val="single" w:sz="4" w:space="0" w:color="auto"/>
              <w:left w:val="nil"/>
              <w:bottom w:val="single" w:sz="4" w:space="0" w:color="auto"/>
              <w:right w:val="single" w:sz="8" w:space="0" w:color="auto"/>
            </w:tcBorders>
            <w:shd w:val="clear" w:color="auto" w:fill="auto"/>
            <w:noWrap/>
            <w:vAlign w:val="bottom"/>
            <w:hideMark/>
            <w:tcPrChange w:id="3153" w:author="Stefanie Lane" w:date="2023-02-06T12:44:00Z">
              <w:tcPr>
                <w:tcW w:w="1560" w:type="dxa"/>
                <w:tcBorders>
                  <w:top w:val="nil"/>
                  <w:left w:val="nil"/>
                  <w:bottom w:val="single" w:sz="4" w:space="0" w:color="auto"/>
                  <w:right w:val="single" w:sz="8" w:space="0" w:color="auto"/>
                </w:tcBorders>
                <w:shd w:val="clear" w:color="auto" w:fill="auto"/>
                <w:noWrap/>
                <w:vAlign w:val="bottom"/>
                <w:hideMark/>
              </w:tcPr>
            </w:tcPrChange>
          </w:tcPr>
          <w:p w14:paraId="05D38DF2"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w:t>
            </w:r>
          </w:p>
        </w:tc>
      </w:tr>
      <w:tr w:rsidR="007A6D47" w:rsidRPr="00C44004" w14:paraId="4372B3DD"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370FAF00" w14:textId="77777777" w:rsidR="007A6D47" w:rsidRPr="00C44004" w:rsidRDefault="007A6D47" w:rsidP="007A6D4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6FB95AB4" w14:textId="77777777" w:rsidR="007A6D47" w:rsidRPr="00C44004" w:rsidRDefault="007A6D47" w:rsidP="007A6D47">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34D9A513" w14:textId="77777777" w:rsidR="007A6D47" w:rsidRPr="00C44004" w:rsidRDefault="007A6D47" w:rsidP="007A6D4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Trifolium wormskioldii</w:t>
            </w:r>
          </w:p>
        </w:tc>
        <w:tc>
          <w:tcPr>
            <w:tcW w:w="960" w:type="dxa"/>
            <w:tcBorders>
              <w:top w:val="single" w:sz="4" w:space="0" w:color="auto"/>
              <w:left w:val="nil"/>
              <w:bottom w:val="single" w:sz="4" w:space="0" w:color="auto"/>
              <w:right w:val="nil"/>
            </w:tcBorders>
            <w:shd w:val="clear" w:color="auto" w:fill="auto"/>
            <w:noWrap/>
            <w:vAlign w:val="bottom"/>
            <w:hideMark/>
          </w:tcPr>
          <w:p w14:paraId="1C9EA325"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0.4</w:t>
            </w:r>
          </w:p>
        </w:tc>
        <w:tc>
          <w:tcPr>
            <w:tcW w:w="960" w:type="dxa"/>
            <w:tcBorders>
              <w:top w:val="single" w:sz="4" w:space="0" w:color="auto"/>
              <w:left w:val="nil"/>
              <w:bottom w:val="single" w:sz="4" w:space="0" w:color="auto"/>
              <w:right w:val="nil"/>
            </w:tcBorders>
            <w:shd w:val="clear" w:color="auto" w:fill="auto"/>
            <w:noWrap/>
            <w:vAlign w:val="bottom"/>
            <w:hideMark/>
          </w:tcPr>
          <w:p w14:paraId="0CE582BC"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960" w:type="dxa"/>
            <w:tcBorders>
              <w:top w:val="single" w:sz="4" w:space="0" w:color="auto"/>
              <w:left w:val="nil"/>
              <w:bottom w:val="single" w:sz="4" w:space="0" w:color="auto"/>
              <w:right w:val="nil"/>
            </w:tcBorders>
            <w:shd w:val="clear" w:color="auto" w:fill="auto"/>
            <w:noWrap/>
            <w:vAlign w:val="bottom"/>
            <w:hideMark/>
          </w:tcPr>
          <w:p w14:paraId="5BD513ED"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1560" w:type="dxa"/>
            <w:tcBorders>
              <w:top w:val="nil"/>
              <w:left w:val="nil"/>
              <w:bottom w:val="single" w:sz="4" w:space="0" w:color="auto"/>
              <w:right w:val="single" w:sz="8" w:space="0" w:color="auto"/>
            </w:tcBorders>
            <w:shd w:val="clear" w:color="auto" w:fill="auto"/>
            <w:noWrap/>
            <w:vAlign w:val="bottom"/>
            <w:hideMark/>
          </w:tcPr>
          <w:p w14:paraId="186A5CB1"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w:t>
            </w:r>
          </w:p>
        </w:tc>
      </w:tr>
      <w:tr w:rsidR="007A6D47" w:rsidRPr="00C44004" w14:paraId="10F9845B"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226AFCA7" w14:textId="77777777" w:rsidR="007A6D47" w:rsidRPr="00C44004" w:rsidRDefault="007A6D47" w:rsidP="007A6D4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7D6B6490" w14:textId="77777777" w:rsidR="007A6D47" w:rsidRPr="00C44004" w:rsidRDefault="007A6D47" w:rsidP="007A6D47">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1BFDD69C" w14:textId="77777777" w:rsidR="007A6D47" w:rsidRPr="00C44004" w:rsidRDefault="007A6D47" w:rsidP="007A6D4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Sagittaria latifolia</w:t>
            </w:r>
          </w:p>
        </w:tc>
        <w:tc>
          <w:tcPr>
            <w:tcW w:w="960" w:type="dxa"/>
            <w:tcBorders>
              <w:top w:val="nil"/>
              <w:left w:val="nil"/>
              <w:bottom w:val="nil"/>
              <w:right w:val="nil"/>
            </w:tcBorders>
            <w:shd w:val="clear" w:color="auto" w:fill="auto"/>
            <w:noWrap/>
            <w:vAlign w:val="bottom"/>
            <w:hideMark/>
          </w:tcPr>
          <w:p w14:paraId="741EE088"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0.4</w:t>
            </w:r>
          </w:p>
        </w:tc>
        <w:tc>
          <w:tcPr>
            <w:tcW w:w="960" w:type="dxa"/>
            <w:tcBorders>
              <w:top w:val="nil"/>
              <w:left w:val="nil"/>
              <w:bottom w:val="nil"/>
              <w:right w:val="nil"/>
            </w:tcBorders>
            <w:shd w:val="clear" w:color="auto" w:fill="auto"/>
            <w:noWrap/>
            <w:vAlign w:val="bottom"/>
            <w:hideMark/>
          </w:tcPr>
          <w:p w14:paraId="5F98B4A5"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960" w:type="dxa"/>
            <w:tcBorders>
              <w:top w:val="nil"/>
              <w:left w:val="nil"/>
              <w:bottom w:val="nil"/>
              <w:right w:val="nil"/>
            </w:tcBorders>
            <w:shd w:val="clear" w:color="auto" w:fill="auto"/>
            <w:noWrap/>
            <w:vAlign w:val="bottom"/>
            <w:hideMark/>
          </w:tcPr>
          <w:p w14:paraId="005705DF"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1560" w:type="dxa"/>
            <w:tcBorders>
              <w:top w:val="nil"/>
              <w:left w:val="nil"/>
              <w:bottom w:val="single" w:sz="4" w:space="0" w:color="auto"/>
              <w:right w:val="single" w:sz="8" w:space="0" w:color="auto"/>
            </w:tcBorders>
            <w:shd w:val="clear" w:color="auto" w:fill="auto"/>
            <w:noWrap/>
            <w:vAlign w:val="bottom"/>
            <w:hideMark/>
          </w:tcPr>
          <w:p w14:paraId="2588ED04"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w:t>
            </w:r>
          </w:p>
        </w:tc>
      </w:tr>
      <w:tr w:rsidR="007A6D47" w:rsidRPr="00C44004" w14:paraId="39B8D242"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4F574703" w14:textId="77777777" w:rsidR="007A6D47" w:rsidRPr="00C44004" w:rsidRDefault="007A6D47" w:rsidP="007A6D4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624C2185" w14:textId="77777777" w:rsidR="007A6D47" w:rsidRPr="00C44004" w:rsidRDefault="007A6D47" w:rsidP="007A6D47">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1DAEC695" w14:textId="77777777" w:rsidR="007A6D47" w:rsidRPr="00C44004" w:rsidRDefault="007A6D47" w:rsidP="007A6D4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Bidens cernua</w:t>
            </w:r>
          </w:p>
        </w:tc>
        <w:tc>
          <w:tcPr>
            <w:tcW w:w="960" w:type="dxa"/>
            <w:tcBorders>
              <w:top w:val="single" w:sz="4" w:space="0" w:color="auto"/>
              <w:left w:val="nil"/>
              <w:bottom w:val="single" w:sz="4" w:space="0" w:color="auto"/>
              <w:right w:val="nil"/>
            </w:tcBorders>
            <w:shd w:val="clear" w:color="auto" w:fill="auto"/>
            <w:noWrap/>
            <w:vAlign w:val="bottom"/>
            <w:hideMark/>
          </w:tcPr>
          <w:p w14:paraId="5504FEBF"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0.5</w:t>
            </w:r>
          </w:p>
        </w:tc>
        <w:tc>
          <w:tcPr>
            <w:tcW w:w="960" w:type="dxa"/>
            <w:tcBorders>
              <w:top w:val="single" w:sz="4" w:space="0" w:color="auto"/>
              <w:left w:val="nil"/>
              <w:bottom w:val="single" w:sz="4" w:space="0" w:color="auto"/>
              <w:right w:val="nil"/>
            </w:tcBorders>
            <w:shd w:val="clear" w:color="auto" w:fill="auto"/>
            <w:noWrap/>
            <w:vAlign w:val="bottom"/>
            <w:hideMark/>
          </w:tcPr>
          <w:p w14:paraId="3BADBD34"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960" w:type="dxa"/>
            <w:tcBorders>
              <w:top w:val="single" w:sz="4" w:space="0" w:color="auto"/>
              <w:left w:val="nil"/>
              <w:bottom w:val="single" w:sz="4" w:space="0" w:color="auto"/>
              <w:right w:val="nil"/>
            </w:tcBorders>
            <w:shd w:val="clear" w:color="auto" w:fill="auto"/>
            <w:noWrap/>
            <w:vAlign w:val="bottom"/>
            <w:hideMark/>
          </w:tcPr>
          <w:p w14:paraId="1340493D"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0.2</w:t>
            </w:r>
          </w:p>
        </w:tc>
        <w:tc>
          <w:tcPr>
            <w:tcW w:w="1560" w:type="dxa"/>
            <w:tcBorders>
              <w:top w:val="nil"/>
              <w:left w:val="nil"/>
              <w:bottom w:val="single" w:sz="4" w:space="0" w:color="auto"/>
              <w:right w:val="single" w:sz="8" w:space="0" w:color="auto"/>
            </w:tcBorders>
            <w:shd w:val="clear" w:color="auto" w:fill="auto"/>
            <w:noWrap/>
            <w:vAlign w:val="bottom"/>
            <w:hideMark/>
          </w:tcPr>
          <w:p w14:paraId="2446585E"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w:t>
            </w:r>
          </w:p>
        </w:tc>
      </w:tr>
      <w:tr w:rsidR="007A6D47" w:rsidRPr="00C44004" w14:paraId="62AD2E73"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02670C17" w14:textId="77777777" w:rsidR="007A6D47" w:rsidRPr="00C44004" w:rsidRDefault="007A6D47" w:rsidP="007A6D4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4647873A" w14:textId="77777777" w:rsidR="007A6D47" w:rsidRPr="00C44004" w:rsidRDefault="007A6D47" w:rsidP="007A6D47">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411B90BE" w14:textId="77777777" w:rsidR="007A6D47" w:rsidRPr="00C44004" w:rsidRDefault="007A6D47" w:rsidP="007A6D4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Eleocharis palustris</w:t>
            </w:r>
          </w:p>
        </w:tc>
        <w:tc>
          <w:tcPr>
            <w:tcW w:w="960" w:type="dxa"/>
            <w:tcBorders>
              <w:top w:val="nil"/>
              <w:left w:val="nil"/>
              <w:bottom w:val="nil"/>
              <w:right w:val="nil"/>
            </w:tcBorders>
            <w:shd w:val="clear" w:color="auto" w:fill="auto"/>
            <w:noWrap/>
            <w:vAlign w:val="bottom"/>
            <w:hideMark/>
          </w:tcPr>
          <w:p w14:paraId="598C9D3E"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0.8</w:t>
            </w:r>
          </w:p>
        </w:tc>
        <w:tc>
          <w:tcPr>
            <w:tcW w:w="960" w:type="dxa"/>
            <w:tcBorders>
              <w:top w:val="nil"/>
              <w:left w:val="nil"/>
              <w:bottom w:val="nil"/>
              <w:right w:val="nil"/>
            </w:tcBorders>
            <w:shd w:val="clear" w:color="auto" w:fill="auto"/>
            <w:noWrap/>
            <w:vAlign w:val="bottom"/>
            <w:hideMark/>
          </w:tcPr>
          <w:p w14:paraId="027933A9"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0.4</w:t>
            </w:r>
          </w:p>
        </w:tc>
        <w:tc>
          <w:tcPr>
            <w:tcW w:w="960" w:type="dxa"/>
            <w:tcBorders>
              <w:top w:val="nil"/>
              <w:left w:val="nil"/>
              <w:bottom w:val="nil"/>
              <w:right w:val="nil"/>
            </w:tcBorders>
            <w:shd w:val="clear" w:color="auto" w:fill="auto"/>
            <w:noWrap/>
            <w:vAlign w:val="bottom"/>
            <w:hideMark/>
          </w:tcPr>
          <w:p w14:paraId="7EBF8F97"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0.4</w:t>
            </w:r>
          </w:p>
        </w:tc>
        <w:tc>
          <w:tcPr>
            <w:tcW w:w="1560" w:type="dxa"/>
            <w:tcBorders>
              <w:top w:val="nil"/>
              <w:left w:val="nil"/>
              <w:bottom w:val="single" w:sz="4" w:space="0" w:color="auto"/>
              <w:right w:val="single" w:sz="8" w:space="0" w:color="auto"/>
            </w:tcBorders>
            <w:shd w:val="clear" w:color="auto" w:fill="auto"/>
            <w:noWrap/>
            <w:vAlign w:val="bottom"/>
            <w:hideMark/>
          </w:tcPr>
          <w:p w14:paraId="15F492B7"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w:t>
            </w:r>
          </w:p>
        </w:tc>
      </w:tr>
      <w:tr w:rsidR="007A6D47" w:rsidRPr="00C44004" w14:paraId="0F4BBB61"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28DBE5EB" w14:textId="77777777" w:rsidR="007A6D47" w:rsidRPr="00C44004" w:rsidRDefault="007A6D47" w:rsidP="007A6D4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171030AE" w14:textId="77777777" w:rsidR="007A6D47" w:rsidRPr="00C44004" w:rsidRDefault="007A6D47" w:rsidP="007A6D47">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6328418D" w14:textId="77777777" w:rsidR="007A6D47" w:rsidRPr="00C44004" w:rsidRDefault="007A6D47" w:rsidP="007A6D4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Menyanthes trifoliata</w:t>
            </w:r>
          </w:p>
        </w:tc>
        <w:tc>
          <w:tcPr>
            <w:tcW w:w="960" w:type="dxa"/>
            <w:tcBorders>
              <w:top w:val="single" w:sz="4" w:space="0" w:color="auto"/>
              <w:left w:val="nil"/>
              <w:bottom w:val="single" w:sz="4" w:space="0" w:color="auto"/>
              <w:right w:val="nil"/>
            </w:tcBorders>
            <w:shd w:val="clear" w:color="auto" w:fill="auto"/>
            <w:noWrap/>
            <w:vAlign w:val="bottom"/>
            <w:hideMark/>
          </w:tcPr>
          <w:p w14:paraId="1A679CDC"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0.3</w:t>
            </w:r>
          </w:p>
        </w:tc>
        <w:tc>
          <w:tcPr>
            <w:tcW w:w="960" w:type="dxa"/>
            <w:tcBorders>
              <w:top w:val="single" w:sz="4" w:space="0" w:color="auto"/>
              <w:left w:val="nil"/>
              <w:bottom w:val="single" w:sz="4" w:space="0" w:color="auto"/>
              <w:right w:val="nil"/>
            </w:tcBorders>
            <w:shd w:val="clear" w:color="auto" w:fill="auto"/>
            <w:noWrap/>
            <w:vAlign w:val="bottom"/>
            <w:hideMark/>
          </w:tcPr>
          <w:p w14:paraId="13F96736"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0.7</w:t>
            </w:r>
          </w:p>
        </w:tc>
        <w:tc>
          <w:tcPr>
            <w:tcW w:w="960" w:type="dxa"/>
            <w:tcBorders>
              <w:top w:val="single" w:sz="4" w:space="0" w:color="auto"/>
              <w:left w:val="nil"/>
              <w:bottom w:val="single" w:sz="4" w:space="0" w:color="auto"/>
              <w:right w:val="nil"/>
            </w:tcBorders>
            <w:shd w:val="clear" w:color="auto" w:fill="auto"/>
            <w:noWrap/>
            <w:vAlign w:val="bottom"/>
            <w:hideMark/>
          </w:tcPr>
          <w:p w14:paraId="61F93A70"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0.2</w:t>
            </w:r>
          </w:p>
        </w:tc>
        <w:tc>
          <w:tcPr>
            <w:tcW w:w="1560" w:type="dxa"/>
            <w:tcBorders>
              <w:top w:val="nil"/>
              <w:left w:val="nil"/>
              <w:bottom w:val="single" w:sz="4" w:space="0" w:color="auto"/>
              <w:right w:val="single" w:sz="8" w:space="0" w:color="auto"/>
            </w:tcBorders>
            <w:shd w:val="clear" w:color="auto" w:fill="auto"/>
            <w:noWrap/>
            <w:vAlign w:val="bottom"/>
            <w:hideMark/>
          </w:tcPr>
          <w:p w14:paraId="3143C0E4"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w:t>
            </w:r>
          </w:p>
        </w:tc>
      </w:tr>
      <w:tr w:rsidR="007A6D47" w:rsidRPr="00C44004" w14:paraId="42156D09"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676035D4" w14:textId="77777777" w:rsidR="007A6D47" w:rsidRPr="00C44004" w:rsidRDefault="007A6D47" w:rsidP="007A6D4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70FDEBB1" w14:textId="77777777" w:rsidR="007A6D47" w:rsidRPr="00C44004" w:rsidRDefault="007A6D47" w:rsidP="007A6D47">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5847D1CC" w14:textId="77777777" w:rsidR="007A6D47" w:rsidRPr="00C44004" w:rsidRDefault="007A6D47" w:rsidP="007A6D4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Carex lyngbyei</w:t>
            </w:r>
          </w:p>
        </w:tc>
        <w:tc>
          <w:tcPr>
            <w:tcW w:w="960" w:type="dxa"/>
            <w:tcBorders>
              <w:top w:val="nil"/>
              <w:left w:val="nil"/>
              <w:bottom w:val="nil"/>
              <w:right w:val="nil"/>
            </w:tcBorders>
            <w:shd w:val="clear" w:color="auto" w:fill="auto"/>
            <w:noWrap/>
            <w:vAlign w:val="bottom"/>
            <w:hideMark/>
          </w:tcPr>
          <w:p w14:paraId="5648598C"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3.0</w:t>
            </w:r>
          </w:p>
        </w:tc>
        <w:tc>
          <w:tcPr>
            <w:tcW w:w="960" w:type="dxa"/>
            <w:tcBorders>
              <w:top w:val="nil"/>
              <w:left w:val="nil"/>
              <w:bottom w:val="nil"/>
              <w:right w:val="nil"/>
            </w:tcBorders>
            <w:shd w:val="clear" w:color="auto" w:fill="auto"/>
            <w:noWrap/>
            <w:vAlign w:val="bottom"/>
            <w:hideMark/>
          </w:tcPr>
          <w:p w14:paraId="30A032EA"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3.0</w:t>
            </w:r>
          </w:p>
        </w:tc>
        <w:tc>
          <w:tcPr>
            <w:tcW w:w="960" w:type="dxa"/>
            <w:tcBorders>
              <w:top w:val="nil"/>
              <w:left w:val="nil"/>
              <w:bottom w:val="nil"/>
              <w:right w:val="nil"/>
            </w:tcBorders>
            <w:shd w:val="clear" w:color="auto" w:fill="auto"/>
            <w:noWrap/>
            <w:vAlign w:val="bottom"/>
            <w:hideMark/>
          </w:tcPr>
          <w:p w14:paraId="0CCE19CC"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1.9</w:t>
            </w:r>
          </w:p>
        </w:tc>
        <w:tc>
          <w:tcPr>
            <w:tcW w:w="1560" w:type="dxa"/>
            <w:tcBorders>
              <w:top w:val="nil"/>
              <w:left w:val="nil"/>
              <w:bottom w:val="single" w:sz="4" w:space="0" w:color="auto"/>
              <w:right w:val="single" w:sz="8" w:space="0" w:color="auto"/>
            </w:tcBorders>
            <w:shd w:val="clear" w:color="auto" w:fill="auto"/>
            <w:noWrap/>
            <w:vAlign w:val="bottom"/>
            <w:hideMark/>
          </w:tcPr>
          <w:p w14:paraId="59C051F8"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w:t>
            </w:r>
          </w:p>
        </w:tc>
      </w:tr>
      <w:tr w:rsidR="007A6D47" w:rsidRPr="00C44004" w14:paraId="59551573"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4B04D938" w14:textId="77777777" w:rsidR="007A6D47" w:rsidRPr="00C44004" w:rsidRDefault="007A6D47" w:rsidP="007A6D4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140E2937" w14:textId="77777777" w:rsidR="007A6D47" w:rsidRPr="00C44004" w:rsidRDefault="007A6D47" w:rsidP="007A6D47">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7E4FDDB9" w14:textId="77777777" w:rsidR="007A6D47" w:rsidRPr="00C44004" w:rsidRDefault="007A6D47" w:rsidP="007A6D4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Typha latifolia</w:t>
            </w:r>
          </w:p>
        </w:tc>
        <w:tc>
          <w:tcPr>
            <w:tcW w:w="960" w:type="dxa"/>
            <w:tcBorders>
              <w:top w:val="single" w:sz="4" w:space="0" w:color="auto"/>
              <w:left w:val="nil"/>
              <w:bottom w:val="single" w:sz="4" w:space="0" w:color="auto"/>
              <w:right w:val="nil"/>
            </w:tcBorders>
            <w:shd w:val="clear" w:color="auto" w:fill="auto"/>
            <w:noWrap/>
            <w:vAlign w:val="bottom"/>
            <w:hideMark/>
          </w:tcPr>
          <w:p w14:paraId="58F9EBA1"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0.6</w:t>
            </w:r>
          </w:p>
        </w:tc>
        <w:tc>
          <w:tcPr>
            <w:tcW w:w="960" w:type="dxa"/>
            <w:tcBorders>
              <w:top w:val="single" w:sz="4" w:space="0" w:color="auto"/>
              <w:left w:val="nil"/>
              <w:bottom w:val="single" w:sz="4" w:space="0" w:color="auto"/>
              <w:right w:val="nil"/>
            </w:tcBorders>
            <w:shd w:val="clear" w:color="auto" w:fill="auto"/>
            <w:noWrap/>
            <w:vAlign w:val="bottom"/>
            <w:hideMark/>
          </w:tcPr>
          <w:p w14:paraId="06D16F36"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0.4</w:t>
            </w:r>
          </w:p>
        </w:tc>
        <w:tc>
          <w:tcPr>
            <w:tcW w:w="960" w:type="dxa"/>
            <w:tcBorders>
              <w:top w:val="single" w:sz="4" w:space="0" w:color="auto"/>
              <w:left w:val="nil"/>
              <w:bottom w:val="single" w:sz="4" w:space="0" w:color="auto"/>
              <w:right w:val="nil"/>
            </w:tcBorders>
            <w:shd w:val="clear" w:color="auto" w:fill="auto"/>
            <w:noWrap/>
            <w:vAlign w:val="bottom"/>
            <w:hideMark/>
          </w:tcPr>
          <w:p w14:paraId="2BA4176D"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0.4</w:t>
            </w:r>
          </w:p>
        </w:tc>
        <w:tc>
          <w:tcPr>
            <w:tcW w:w="1560" w:type="dxa"/>
            <w:tcBorders>
              <w:top w:val="nil"/>
              <w:left w:val="nil"/>
              <w:bottom w:val="single" w:sz="4" w:space="0" w:color="auto"/>
              <w:right w:val="single" w:sz="8" w:space="0" w:color="auto"/>
            </w:tcBorders>
            <w:shd w:val="clear" w:color="auto" w:fill="auto"/>
            <w:noWrap/>
            <w:vAlign w:val="bottom"/>
            <w:hideMark/>
          </w:tcPr>
          <w:p w14:paraId="51237BE6"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w:t>
            </w:r>
          </w:p>
        </w:tc>
      </w:tr>
      <w:tr w:rsidR="007A6D47" w:rsidRPr="00C44004" w14:paraId="70EA7922"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3024B006" w14:textId="77777777" w:rsidR="007A6D47" w:rsidRPr="00C44004" w:rsidRDefault="007A6D47" w:rsidP="007A6D4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0A81A874" w14:textId="77777777" w:rsidR="007A6D47" w:rsidRPr="00C44004" w:rsidRDefault="007A6D47" w:rsidP="007A6D47">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2B282E8D" w14:textId="77777777" w:rsidR="007A6D47" w:rsidRPr="00C44004" w:rsidRDefault="007A6D47" w:rsidP="007A6D4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Symphyotrichum subspicatum</w:t>
            </w:r>
          </w:p>
        </w:tc>
        <w:tc>
          <w:tcPr>
            <w:tcW w:w="960" w:type="dxa"/>
            <w:tcBorders>
              <w:top w:val="nil"/>
              <w:left w:val="nil"/>
              <w:bottom w:val="nil"/>
              <w:right w:val="nil"/>
            </w:tcBorders>
            <w:shd w:val="clear" w:color="auto" w:fill="auto"/>
            <w:noWrap/>
            <w:vAlign w:val="bottom"/>
            <w:hideMark/>
          </w:tcPr>
          <w:p w14:paraId="3F8EAAD8"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0.3</w:t>
            </w:r>
          </w:p>
        </w:tc>
        <w:tc>
          <w:tcPr>
            <w:tcW w:w="960" w:type="dxa"/>
            <w:tcBorders>
              <w:top w:val="nil"/>
              <w:left w:val="nil"/>
              <w:bottom w:val="nil"/>
              <w:right w:val="nil"/>
            </w:tcBorders>
            <w:shd w:val="clear" w:color="auto" w:fill="auto"/>
            <w:noWrap/>
            <w:vAlign w:val="bottom"/>
            <w:hideMark/>
          </w:tcPr>
          <w:p w14:paraId="5F3CEF38"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960" w:type="dxa"/>
            <w:tcBorders>
              <w:top w:val="nil"/>
              <w:left w:val="nil"/>
              <w:bottom w:val="nil"/>
              <w:right w:val="nil"/>
            </w:tcBorders>
            <w:shd w:val="clear" w:color="auto" w:fill="auto"/>
            <w:noWrap/>
            <w:vAlign w:val="bottom"/>
            <w:hideMark/>
          </w:tcPr>
          <w:p w14:paraId="3FB20D83"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0.3</w:t>
            </w:r>
          </w:p>
        </w:tc>
        <w:tc>
          <w:tcPr>
            <w:tcW w:w="1560" w:type="dxa"/>
            <w:tcBorders>
              <w:top w:val="nil"/>
              <w:left w:val="nil"/>
              <w:bottom w:val="single" w:sz="4" w:space="0" w:color="auto"/>
              <w:right w:val="single" w:sz="8" w:space="0" w:color="auto"/>
            </w:tcBorders>
            <w:shd w:val="clear" w:color="auto" w:fill="auto"/>
            <w:noWrap/>
            <w:vAlign w:val="bottom"/>
            <w:hideMark/>
          </w:tcPr>
          <w:p w14:paraId="2CBD3016"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w:t>
            </w:r>
          </w:p>
        </w:tc>
      </w:tr>
      <w:tr w:rsidR="007A6D47" w:rsidRPr="00C44004" w14:paraId="128AEDE0"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6E35EF94" w14:textId="77777777" w:rsidR="007A6D47" w:rsidRPr="00C44004" w:rsidRDefault="007A6D47" w:rsidP="007A6D4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26350611" w14:textId="77777777" w:rsidR="007A6D47" w:rsidRPr="00C44004" w:rsidRDefault="007A6D47" w:rsidP="007A6D47">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5B36730C" w14:textId="77777777" w:rsidR="007A6D47" w:rsidRPr="00C44004" w:rsidRDefault="007A6D47" w:rsidP="007A6D4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Rumex occidentalis</w:t>
            </w:r>
          </w:p>
        </w:tc>
        <w:tc>
          <w:tcPr>
            <w:tcW w:w="960" w:type="dxa"/>
            <w:tcBorders>
              <w:top w:val="single" w:sz="4" w:space="0" w:color="auto"/>
              <w:left w:val="nil"/>
              <w:bottom w:val="single" w:sz="4" w:space="0" w:color="auto"/>
              <w:right w:val="nil"/>
            </w:tcBorders>
            <w:shd w:val="clear" w:color="auto" w:fill="auto"/>
            <w:noWrap/>
            <w:vAlign w:val="bottom"/>
            <w:hideMark/>
          </w:tcPr>
          <w:p w14:paraId="52E86807"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960" w:type="dxa"/>
            <w:tcBorders>
              <w:top w:val="single" w:sz="4" w:space="0" w:color="auto"/>
              <w:left w:val="nil"/>
              <w:bottom w:val="single" w:sz="4" w:space="0" w:color="auto"/>
              <w:right w:val="nil"/>
            </w:tcBorders>
            <w:shd w:val="clear" w:color="auto" w:fill="auto"/>
            <w:noWrap/>
            <w:vAlign w:val="bottom"/>
            <w:hideMark/>
          </w:tcPr>
          <w:p w14:paraId="38EBB820"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0.2</w:t>
            </w:r>
          </w:p>
        </w:tc>
        <w:tc>
          <w:tcPr>
            <w:tcW w:w="960" w:type="dxa"/>
            <w:tcBorders>
              <w:top w:val="single" w:sz="4" w:space="0" w:color="auto"/>
              <w:left w:val="nil"/>
              <w:bottom w:val="single" w:sz="4" w:space="0" w:color="auto"/>
              <w:right w:val="nil"/>
            </w:tcBorders>
            <w:shd w:val="clear" w:color="auto" w:fill="auto"/>
            <w:noWrap/>
            <w:vAlign w:val="bottom"/>
            <w:hideMark/>
          </w:tcPr>
          <w:p w14:paraId="46036676"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1560" w:type="dxa"/>
            <w:tcBorders>
              <w:top w:val="nil"/>
              <w:left w:val="nil"/>
              <w:bottom w:val="single" w:sz="4" w:space="0" w:color="auto"/>
              <w:right w:val="single" w:sz="8" w:space="0" w:color="auto"/>
            </w:tcBorders>
            <w:shd w:val="clear" w:color="auto" w:fill="auto"/>
            <w:noWrap/>
            <w:vAlign w:val="bottom"/>
            <w:hideMark/>
          </w:tcPr>
          <w:p w14:paraId="0B7E979C"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w:t>
            </w:r>
          </w:p>
        </w:tc>
      </w:tr>
      <w:tr w:rsidR="007A6D47" w:rsidRPr="00C44004" w14:paraId="713DF8C2"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76D478AC" w14:textId="77777777" w:rsidR="007A6D47" w:rsidRPr="00C44004" w:rsidRDefault="007A6D47" w:rsidP="007A6D4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50265791" w14:textId="77777777" w:rsidR="007A6D47" w:rsidRPr="00C44004" w:rsidRDefault="007A6D47" w:rsidP="007A6D47">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69FA43E5" w14:textId="77777777" w:rsidR="007A6D47" w:rsidRPr="00C44004" w:rsidRDefault="007A6D47" w:rsidP="007A6D4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Lysimachia thyrsiflora</w:t>
            </w:r>
          </w:p>
        </w:tc>
        <w:tc>
          <w:tcPr>
            <w:tcW w:w="960" w:type="dxa"/>
            <w:tcBorders>
              <w:top w:val="nil"/>
              <w:left w:val="nil"/>
              <w:bottom w:val="nil"/>
              <w:right w:val="nil"/>
            </w:tcBorders>
            <w:shd w:val="clear" w:color="auto" w:fill="auto"/>
            <w:noWrap/>
            <w:vAlign w:val="bottom"/>
            <w:hideMark/>
          </w:tcPr>
          <w:p w14:paraId="410B8973"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960" w:type="dxa"/>
            <w:tcBorders>
              <w:top w:val="nil"/>
              <w:left w:val="nil"/>
              <w:bottom w:val="nil"/>
              <w:right w:val="nil"/>
            </w:tcBorders>
            <w:shd w:val="clear" w:color="auto" w:fill="auto"/>
            <w:noWrap/>
            <w:vAlign w:val="bottom"/>
            <w:hideMark/>
          </w:tcPr>
          <w:p w14:paraId="72A4D1C6" w14:textId="77777777" w:rsidR="007A6D47" w:rsidRPr="00C44004" w:rsidRDefault="007A6D47" w:rsidP="007A6D47">
            <w:pPr>
              <w:spacing w:after="0" w:line="240" w:lineRule="auto"/>
              <w:jc w:val="center"/>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14:paraId="38108055"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1560" w:type="dxa"/>
            <w:tcBorders>
              <w:top w:val="nil"/>
              <w:left w:val="nil"/>
              <w:bottom w:val="nil"/>
              <w:right w:val="single" w:sz="8" w:space="0" w:color="auto"/>
            </w:tcBorders>
            <w:shd w:val="clear" w:color="auto" w:fill="auto"/>
            <w:noWrap/>
            <w:vAlign w:val="bottom"/>
            <w:hideMark/>
          </w:tcPr>
          <w:p w14:paraId="6C1809D4"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w:t>
            </w:r>
          </w:p>
        </w:tc>
      </w:tr>
      <w:tr w:rsidR="007A6D47" w:rsidRPr="00C44004" w14:paraId="07CC4811"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717D164C" w14:textId="77777777" w:rsidR="007A6D47" w:rsidRPr="00C44004" w:rsidRDefault="007A6D47" w:rsidP="007A6D4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66CD4A22" w14:textId="77777777" w:rsidR="007A6D47" w:rsidRPr="00C44004" w:rsidRDefault="007A6D47" w:rsidP="007A6D47">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6CA1E32D" w14:textId="77777777" w:rsidR="007A6D47" w:rsidRPr="00C44004" w:rsidRDefault="007A6D47" w:rsidP="007A6D4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Sidalcea hendersonii</w:t>
            </w:r>
          </w:p>
        </w:tc>
        <w:tc>
          <w:tcPr>
            <w:tcW w:w="960" w:type="dxa"/>
            <w:tcBorders>
              <w:top w:val="single" w:sz="4" w:space="0" w:color="auto"/>
              <w:left w:val="nil"/>
              <w:bottom w:val="single" w:sz="4" w:space="0" w:color="auto"/>
              <w:right w:val="nil"/>
            </w:tcBorders>
            <w:shd w:val="clear" w:color="auto" w:fill="auto"/>
            <w:noWrap/>
            <w:vAlign w:val="bottom"/>
            <w:hideMark/>
          </w:tcPr>
          <w:p w14:paraId="1995139C"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960" w:type="dxa"/>
            <w:tcBorders>
              <w:top w:val="single" w:sz="4" w:space="0" w:color="auto"/>
              <w:left w:val="nil"/>
              <w:bottom w:val="single" w:sz="4" w:space="0" w:color="auto"/>
              <w:right w:val="nil"/>
            </w:tcBorders>
            <w:shd w:val="clear" w:color="auto" w:fill="auto"/>
            <w:noWrap/>
            <w:vAlign w:val="bottom"/>
            <w:hideMark/>
          </w:tcPr>
          <w:p w14:paraId="071E0EA2"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960" w:type="dxa"/>
            <w:tcBorders>
              <w:top w:val="single" w:sz="4" w:space="0" w:color="auto"/>
              <w:left w:val="nil"/>
              <w:bottom w:val="single" w:sz="4" w:space="0" w:color="auto"/>
              <w:right w:val="nil"/>
            </w:tcBorders>
            <w:shd w:val="clear" w:color="auto" w:fill="auto"/>
            <w:noWrap/>
            <w:vAlign w:val="bottom"/>
            <w:hideMark/>
          </w:tcPr>
          <w:p w14:paraId="272410DB"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0.2</w:t>
            </w:r>
          </w:p>
        </w:tc>
        <w:tc>
          <w:tcPr>
            <w:tcW w:w="1560" w:type="dxa"/>
            <w:tcBorders>
              <w:top w:val="single" w:sz="4" w:space="0" w:color="auto"/>
              <w:left w:val="nil"/>
              <w:bottom w:val="single" w:sz="4" w:space="0" w:color="auto"/>
              <w:right w:val="single" w:sz="8" w:space="0" w:color="auto"/>
            </w:tcBorders>
            <w:shd w:val="clear" w:color="auto" w:fill="auto"/>
            <w:noWrap/>
            <w:vAlign w:val="bottom"/>
            <w:hideMark/>
          </w:tcPr>
          <w:p w14:paraId="2DA75749"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w:t>
            </w:r>
          </w:p>
        </w:tc>
      </w:tr>
      <w:tr w:rsidR="007A6D47" w:rsidRPr="00C44004" w14:paraId="76352868"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42F55EA9" w14:textId="77777777" w:rsidR="007A6D47" w:rsidRPr="00C44004" w:rsidRDefault="007A6D47" w:rsidP="007A6D4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5A3D52DC" w14:textId="77777777" w:rsidR="007A6D47" w:rsidRPr="00C44004" w:rsidRDefault="007A6D47" w:rsidP="007A6D47">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7DA0971D" w14:textId="77777777" w:rsidR="007A6D47" w:rsidRPr="00C44004" w:rsidRDefault="007A6D47" w:rsidP="007A6D4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Potentilla anserina-pacifica</w:t>
            </w:r>
          </w:p>
        </w:tc>
        <w:tc>
          <w:tcPr>
            <w:tcW w:w="960" w:type="dxa"/>
            <w:tcBorders>
              <w:top w:val="nil"/>
              <w:left w:val="nil"/>
              <w:bottom w:val="nil"/>
              <w:right w:val="nil"/>
            </w:tcBorders>
            <w:shd w:val="clear" w:color="auto" w:fill="auto"/>
            <w:noWrap/>
            <w:vAlign w:val="bottom"/>
            <w:hideMark/>
          </w:tcPr>
          <w:p w14:paraId="14D22188"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0.3</w:t>
            </w:r>
          </w:p>
        </w:tc>
        <w:tc>
          <w:tcPr>
            <w:tcW w:w="960" w:type="dxa"/>
            <w:tcBorders>
              <w:top w:val="nil"/>
              <w:left w:val="nil"/>
              <w:bottom w:val="nil"/>
              <w:right w:val="nil"/>
            </w:tcBorders>
            <w:shd w:val="clear" w:color="auto" w:fill="auto"/>
            <w:noWrap/>
            <w:vAlign w:val="bottom"/>
            <w:hideMark/>
          </w:tcPr>
          <w:p w14:paraId="5C5D2AC2"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0.7</w:t>
            </w:r>
          </w:p>
        </w:tc>
        <w:tc>
          <w:tcPr>
            <w:tcW w:w="960" w:type="dxa"/>
            <w:tcBorders>
              <w:top w:val="nil"/>
              <w:left w:val="nil"/>
              <w:bottom w:val="nil"/>
              <w:right w:val="nil"/>
            </w:tcBorders>
            <w:shd w:val="clear" w:color="auto" w:fill="auto"/>
            <w:noWrap/>
            <w:vAlign w:val="bottom"/>
            <w:hideMark/>
          </w:tcPr>
          <w:p w14:paraId="7D3E31D5"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0.8</w:t>
            </w:r>
          </w:p>
        </w:tc>
        <w:tc>
          <w:tcPr>
            <w:tcW w:w="1560" w:type="dxa"/>
            <w:tcBorders>
              <w:top w:val="nil"/>
              <w:left w:val="nil"/>
              <w:bottom w:val="nil"/>
              <w:right w:val="single" w:sz="8" w:space="0" w:color="auto"/>
            </w:tcBorders>
            <w:shd w:val="clear" w:color="auto" w:fill="auto"/>
            <w:noWrap/>
            <w:vAlign w:val="bottom"/>
            <w:hideMark/>
          </w:tcPr>
          <w:p w14:paraId="560AC505"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w:t>
            </w:r>
          </w:p>
        </w:tc>
      </w:tr>
      <w:tr w:rsidR="007A6D47" w:rsidRPr="00C44004" w14:paraId="3B63AD0E"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705C0495" w14:textId="77777777" w:rsidR="007A6D47" w:rsidRPr="00C44004" w:rsidRDefault="007A6D47" w:rsidP="007A6D4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1528AA10" w14:textId="77777777" w:rsidR="007A6D47" w:rsidRPr="00C44004" w:rsidRDefault="007A6D47" w:rsidP="007A6D47">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5410EADF" w14:textId="77777777" w:rsidR="007A6D47" w:rsidRPr="00C44004" w:rsidRDefault="007A6D47" w:rsidP="007A6D4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Rumex conglomeratus</w:t>
            </w:r>
          </w:p>
        </w:tc>
        <w:tc>
          <w:tcPr>
            <w:tcW w:w="960" w:type="dxa"/>
            <w:tcBorders>
              <w:top w:val="single" w:sz="4" w:space="0" w:color="auto"/>
              <w:left w:val="nil"/>
              <w:bottom w:val="single" w:sz="4" w:space="0" w:color="auto"/>
              <w:right w:val="nil"/>
            </w:tcBorders>
            <w:shd w:val="clear" w:color="auto" w:fill="auto"/>
            <w:noWrap/>
            <w:vAlign w:val="bottom"/>
            <w:hideMark/>
          </w:tcPr>
          <w:p w14:paraId="280F5CA8"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&lt; 0.1</w:t>
            </w:r>
          </w:p>
        </w:tc>
        <w:tc>
          <w:tcPr>
            <w:tcW w:w="960" w:type="dxa"/>
            <w:tcBorders>
              <w:top w:val="single" w:sz="4" w:space="0" w:color="auto"/>
              <w:left w:val="nil"/>
              <w:bottom w:val="single" w:sz="4" w:space="0" w:color="auto"/>
              <w:right w:val="nil"/>
            </w:tcBorders>
            <w:shd w:val="clear" w:color="auto" w:fill="auto"/>
            <w:noWrap/>
            <w:vAlign w:val="bottom"/>
            <w:hideMark/>
          </w:tcPr>
          <w:p w14:paraId="7062653B"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960" w:type="dxa"/>
            <w:tcBorders>
              <w:top w:val="single" w:sz="4" w:space="0" w:color="auto"/>
              <w:left w:val="nil"/>
              <w:bottom w:val="single" w:sz="4" w:space="0" w:color="auto"/>
              <w:right w:val="nil"/>
            </w:tcBorders>
            <w:shd w:val="clear" w:color="auto" w:fill="auto"/>
            <w:noWrap/>
            <w:vAlign w:val="bottom"/>
            <w:hideMark/>
          </w:tcPr>
          <w:p w14:paraId="09D27E39"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1560" w:type="dxa"/>
            <w:tcBorders>
              <w:top w:val="single" w:sz="4" w:space="0" w:color="auto"/>
              <w:left w:val="nil"/>
              <w:bottom w:val="single" w:sz="4" w:space="0" w:color="auto"/>
              <w:right w:val="single" w:sz="8" w:space="0" w:color="auto"/>
            </w:tcBorders>
            <w:shd w:val="clear" w:color="auto" w:fill="auto"/>
            <w:noWrap/>
            <w:vAlign w:val="bottom"/>
            <w:hideMark/>
          </w:tcPr>
          <w:p w14:paraId="6B4118DC"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w:t>
            </w:r>
          </w:p>
        </w:tc>
      </w:tr>
      <w:tr w:rsidR="007A6D47" w:rsidRPr="00C44004" w14:paraId="462371DE"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79F2B2BF" w14:textId="77777777" w:rsidR="007A6D47" w:rsidRPr="00C44004" w:rsidRDefault="007A6D47" w:rsidP="007A6D4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6EC04038" w14:textId="77777777" w:rsidR="007A6D47" w:rsidRPr="00C44004" w:rsidRDefault="007A6D47" w:rsidP="007A6D47">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606CA7D7" w14:textId="77777777" w:rsidR="007A6D47" w:rsidRPr="00C44004" w:rsidRDefault="007A6D47" w:rsidP="007A6D4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Lathyrus palustris</w:t>
            </w:r>
          </w:p>
        </w:tc>
        <w:tc>
          <w:tcPr>
            <w:tcW w:w="960" w:type="dxa"/>
            <w:tcBorders>
              <w:top w:val="nil"/>
              <w:left w:val="nil"/>
              <w:bottom w:val="nil"/>
              <w:right w:val="nil"/>
            </w:tcBorders>
            <w:shd w:val="clear" w:color="auto" w:fill="auto"/>
            <w:noWrap/>
            <w:vAlign w:val="bottom"/>
            <w:hideMark/>
          </w:tcPr>
          <w:p w14:paraId="436FDAEA"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960" w:type="dxa"/>
            <w:tcBorders>
              <w:top w:val="nil"/>
              <w:left w:val="nil"/>
              <w:bottom w:val="nil"/>
              <w:right w:val="nil"/>
            </w:tcBorders>
            <w:shd w:val="clear" w:color="auto" w:fill="auto"/>
            <w:noWrap/>
            <w:vAlign w:val="bottom"/>
            <w:hideMark/>
          </w:tcPr>
          <w:p w14:paraId="352E2DDB"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0.3</w:t>
            </w:r>
          </w:p>
        </w:tc>
        <w:tc>
          <w:tcPr>
            <w:tcW w:w="960" w:type="dxa"/>
            <w:tcBorders>
              <w:top w:val="nil"/>
              <w:left w:val="nil"/>
              <w:bottom w:val="nil"/>
              <w:right w:val="nil"/>
            </w:tcBorders>
            <w:shd w:val="clear" w:color="auto" w:fill="auto"/>
            <w:noWrap/>
            <w:vAlign w:val="bottom"/>
            <w:hideMark/>
          </w:tcPr>
          <w:p w14:paraId="47A20526"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0.5</w:t>
            </w:r>
          </w:p>
        </w:tc>
        <w:tc>
          <w:tcPr>
            <w:tcW w:w="1560" w:type="dxa"/>
            <w:tcBorders>
              <w:top w:val="nil"/>
              <w:left w:val="nil"/>
              <w:bottom w:val="nil"/>
              <w:right w:val="single" w:sz="8" w:space="0" w:color="auto"/>
            </w:tcBorders>
            <w:shd w:val="clear" w:color="auto" w:fill="auto"/>
            <w:noWrap/>
            <w:vAlign w:val="bottom"/>
            <w:hideMark/>
          </w:tcPr>
          <w:p w14:paraId="2DAC4D6F"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w:t>
            </w:r>
          </w:p>
        </w:tc>
      </w:tr>
      <w:tr w:rsidR="007A6D47" w:rsidRPr="00C44004" w14:paraId="16D564BD"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58D4239E" w14:textId="77777777" w:rsidR="007A6D47" w:rsidRPr="00C44004" w:rsidRDefault="007A6D47" w:rsidP="007A6D4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5D6759A9" w14:textId="77777777" w:rsidR="007A6D47" w:rsidRPr="00C44004" w:rsidRDefault="007A6D47" w:rsidP="007A6D47">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60E78C7F" w14:textId="77777777" w:rsidR="007A6D47" w:rsidRPr="00C44004" w:rsidRDefault="007A6D47" w:rsidP="007A6D4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Impatiens capensis</w:t>
            </w:r>
          </w:p>
        </w:tc>
        <w:tc>
          <w:tcPr>
            <w:tcW w:w="960" w:type="dxa"/>
            <w:tcBorders>
              <w:top w:val="single" w:sz="4" w:space="0" w:color="auto"/>
              <w:left w:val="nil"/>
              <w:bottom w:val="single" w:sz="4" w:space="0" w:color="auto"/>
              <w:right w:val="nil"/>
            </w:tcBorders>
            <w:shd w:val="clear" w:color="auto" w:fill="auto"/>
            <w:noWrap/>
            <w:vAlign w:val="bottom"/>
            <w:hideMark/>
          </w:tcPr>
          <w:p w14:paraId="2E05D7C1"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960" w:type="dxa"/>
            <w:tcBorders>
              <w:top w:val="single" w:sz="4" w:space="0" w:color="auto"/>
              <w:left w:val="nil"/>
              <w:bottom w:val="single" w:sz="4" w:space="0" w:color="auto"/>
              <w:right w:val="nil"/>
            </w:tcBorders>
            <w:shd w:val="clear" w:color="auto" w:fill="auto"/>
            <w:noWrap/>
            <w:vAlign w:val="bottom"/>
            <w:hideMark/>
          </w:tcPr>
          <w:p w14:paraId="3132C501"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1.1</w:t>
            </w:r>
          </w:p>
        </w:tc>
        <w:tc>
          <w:tcPr>
            <w:tcW w:w="960" w:type="dxa"/>
            <w:tcBorders>
              <w:top w:val="single" w:sz="4" w:space="0" w:color="auto"/>
              <w:left w:val="nil"/>
              <w:bottom w:val="single" w:sz="4" w:space="0" w:color="auto"/>
              <w:right w:val="nil"/>
            </w:tcBorders>
            <w:shd w:val="clear" w:color="auto" w:fill="auto"/>
            <w:noWrap/>
            <w:vAlign w:val="bottom"/>
            <w:hideMark/>
          </w:tcPr>
          <w:p w14:paraId="03BC928E"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0.9</w:t>
            </w:r>
          </w:p>
        </w:tc>
        <w:tc>
          <w:tcPr>
            <w:tcW w:w="1560" w:type="dxa"/>
            <w:tcBorders>
              <w:top w:val="single" w:sz="4" w:space="0" w:color="auto"/>
              <w:left w:val="nil"/>
              <w:bottom w:val="single" w:sz="4" w:space="0" w:color="auto"/>
              <w:right w:val="single" w:sz="8" w:space="0" w:color="auto"/>
            </w:tcBorders>
            <w:shd w:val="clear" w:color="auto" w:fill="auto"/>
            <w:noWrap/>
            <w:vAlign w:val="bottom"/>
            <w:hideMark/>
          </w:tcPr>
          <w:p w14:paraId="744F073B"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w:t>
            </w:r>
          </w:p>
        </w:tc>
      </w:tr>
      <w:tr w:rsidR="007A6D47" w:rsidRPr="00C44004" w14:paraId="525B2433"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13865558" w14:textId="77777777" w:rsidR="007A6D47" w:rsidRPr="00C44004" w:rsidRDefault="007A6D47" w:rsidP="007A6D4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2384CAAA" w14:textId="77777777" w:rsidR="007A6D47" w:rsidRPr="00C44004" w:rsidRDefault="007A6D47" w:rsidP="007A6D47">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385FB05A" w14:textId="77777777" w:rsidR="007A6D47" w:rsidRPr="00C44004" w:rsidRDefault="007A6D47" w:rsidP="007A6D4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Salix lasiandra</w:t>
            </w:r>
          </w:p>
        </w:tc>
        <w:tc>
          <w:tcPr>
            <w:tcW w:w="960" w:type="dxa"/>
            <w:tcBorders>
              <w:top w:val="nil"/>
              <w:left w:val="nil"/>
              <w:bottom w:val="single" w:sz="4" w:space="0" w:color="auto"/>
              <w:right w:val="nil"/>
            </w:tcBorders>
            <w:shd w:val="clear" w:color="auto" w:fill="auto"/>
            <w:noWrap/>
            <w:vAlign w:val="bottom"/>
            <w:hideMark/>
          </w:tcPr>
          <w:p w14:paraId="49FD494E"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&lt; 0.1</w:t>
            </w:r>
          </w:p>
        </w:tc>
        <w:tc>
          <w:tcPr>
            <w:tcW w:w="960" w:type="dxa"/>
            <w:tcBorders>
              <w:top w:val="nil"/>
              <w:left w:val="nil"/>
              <w:bottom w:val="single" w:sz="4" w:space="0" w:color="auto"/>
              <w:right w:val="nil"/>
            </w:tcBorders>
            <w:shd w:val="clear" w:color="auto" w:fill="auto"/>
            <w:noWrap/>
            <w:vAlign w:val="bottom"/>
            <w:hideMark/>
          </w:tcPr>
          <w:p w14:paraId="14F222A9"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&lt; 0.1</w:t>
            </w:r>
          </w:p>
        </w:tc>
        <w:tc>
          <w:tcPr>
            <w:tcW w:w="960" w:type="dxa"/>
            <w:tcBorders>
              <w:top w:val="nil"/>
              <w:left w:val="nil"/>
              <w:bottom w:val="nil"/>
              <w:right w:val="nil"/>
            </w:tcBorders>
            <w:shd w:val="clear" w:color="auto" w:fill="auto"/>
            <w:noWrap/>
            <w:vAlign w:val="bottom"/>
            <w:hideMark/>
          </w:tcPr>
          <w:p w14:paraId="28286166"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0.3</w:t>
            </w:r>
          </w:p>
        </w:tc>
        <w:tc>
          <w:tcPr>
            <w:tcW w:w="1560" w:type="dxa"/>
            <w:tcBorders>
              <w:top w:val="nil"/>
              <w:left w:val="nil"/>
              <w:bottom w:val="nil"/>
              <w:right w:val="single" w:sz="8" w:space="0" w:color="auto"/>
            </w:tcBorders>
            <w:shd w:val="clear" w:color="auto" w:fill="auto"/>
            <w:noWrap/>
            <w:vAlign w:val="bottom"/>
            <w:hideMark/>
          </w:tcPr>
          <w:p w14:paraId="302D3BC8"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w:t>
            </w:r>
          </w:p>
        </w:tc>
      </w:tr>
      <w:tr w:rsidR="007A6D47" w:rsidRPr="00C44004" w14:paraId="28F62259"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0D888961" w14:textId="77777777" w:rsidR="007A6D47" w:rsidRPr="00C44004" w:rsidRDefault="007A6D47" w:rsidP="007A6D4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4A0B0157" w14:textId="77777777" w:rsidR="007A6D47" w:rsidRPr="00C44004" w:rsidRDefault="007A6D47" w:rsidP="007A6D47">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233F3BCD" w14:textId="77777777" w:rsidR="007A6D47" w:rsidRPr="00C44004" w:rsidRDefault="007A6D47" w:rsidP="007A6D4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Equisetum arvense</w:t>
            </w:r>
          </w:p>
        </w:tc>
        <w:tc>
          <w:tcPr>
            <w:tcW w:w="960" w:type="dxa"/>
            <w:tcBorders>
              <w:top w:val="nil"/>
              <w:left w:val="nil"/>
              <w:bottom w:val="single" w:sz="4" w:space="0" w:color="auto"/>
              <w:right w:val="nil"/>
            </w:tcBorders>
            <w:shd w:val="clear" w:color="auto" w:fill="auto"/>
            <w:noWrap/>
            <w:vAlign w:val="bottom"/>
            <w:hideMark/>
          </w:tcPr>
          <w:p w14:paraId="4BE5EF1B"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960" w:type="dxa"/>
            <w:tcBorders>
              <w:top w:val="nil"/>
              <w:left w:val="nil"/>
              <w:bottom w:val="single" w:sz="4" w:space="0" w:color="auto"/>
              <w:right w:val="nil"/>
            </w:tcBorders>
            <w:shd w:val="clear" w:color="auto" w:fill="auto"/>
            <w:noWrap/>
            <w:vAlign w:val="bottom"/>
            <w:hideMark/>
          </w:tcPr>
          <w:p w14:paraId="4F12AB29"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960" w:type="dxa"/>
            <w:tcBorders>
              <w:top w:val="single" w:sz="4" w:space="0" w:color="auto"/>
              <w:left w:val="nil"/>
              <w:bottom w:val="single" w:sz="4" w:space="0" w:color="auto"/>
              <w:right w:val="nil"/>
            </w:tcBorders>
            <w:shd w:val="clear" w:color="auto" w:fill="auto"/>
            <w:noWrap/>
            <w:vAlign w:val="bottom"/>
            <w:hideMark/>
          </w:tcPr>
          <w:p w14:paraId="1A3D2142"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0.7</w:t>
            </w:r>
          </w:p>
        </w:tc>
        <w:tc>
          <w:tcPr>
            <w:tcW w:w="1560" w:type="dxa"/>
            <w:tcBorders>
              <w:top w:val="single" w:sz="4" w:space="0" w:color="auto"/>
              <w:left w:val="nil"/>
              <w:bottom w:val="single" w:sz="4" w:space="0" w:color="auto"/>
              <w:right w:val="single" w:sz="8" w:space="0" w:color="auto"/>
            </w:tcBorders>
            <w:shd w:val="clear" w:color="auto" w:fill="auto"/>
            <w:noWrap/>
            <w:vAlign w:val="bottom"/>
            <w:hideMark/>
          </w:tcPr>
          <w:p w14:paraId="3631A0E4"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gained</w:t>
            </w:r>
          </w:p>
        </w:tc>
      </w:tr>
      <w:tr w:rsidR="007A6D47" w:rsidRPr="00C44004" w14:paraId="60FB483C"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059069CE" w14:textId="77777777" w:rsidR="007A6D47" w:rsidRPr="00C44004" w:rsidRDefault="007A6D47" w:rsidP="007A6D4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1037C387" w14:textId="77777777" w:rsidR="007A6D47" w:rsidRPr="00C44004" w:rsidRDefault="007A6D47" w:rsidP="007A6D47">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4654D4A7" w14:textId="77777777" w:rsidR="007A6D47" w:rsidRPr="00C44004" w:rsidRDefault="007A6D47" w:rsidP="007A6D4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Galium palustre</w:t>
            </w:r>
          </w:p>
        </w:tc>
        <w:tc>
          <w:tcPr>
            <w:tcW w:w="960" w:type="dxa"/>
            <w:tcBorders>
              <w:top w:val="nil"/>
              <w:left w:val="nil"/>
              <w:bottom w:val="nil"/>
              <w:right w:val="nil"/>
            </w:tcBorders>
            <w:shd w:val="clear" w:color="auto" w:fill="auto"/>
            <w:noWrap/>
            <w:vAlign w:val="bottom"/>
            <w:hideMark/>
          </w:tcPr>
          <w:p w14:paraId="3F6EF6DD" w14:textId="77777777" w:rsidR="007A6D47" w:rsidRPr="00C44004" w:rsidRDefault="007A6D47" w:rsidP="007A6D47">
            <w:pPr>
              <w:spacing w:after="0" w:line="240" w:lineRule="auto"/>
              <w:rPr>
                <w:rFonts w:ascii="Calibri" w:eastAsia="Times New Roman" w:hAnsi="Calibri" w:cs="Calibri"/>
                <w:i/>
                <w:iCs/>
                <w:color w:val="000000"/>
              </w:rPr>
            </w:pPr>
          </w:p>
        </w:tc>
        <w:tc>
          <w:tcPr>
            <w:tcW w:w="960" w:type="dxa"/>
            <w:tcBorders>
              <w:top w:val="nil"/>
              <w:left w:val="nil"/>
              <w:bottom w:val="nil"/>
              <w:right w:val="nil"/>
            </w:tcBorders>
            <w:shd w:val="clear" w:color="auto" w:fill="auto"/>
            <w:noWrap/>
            <w:vAlign w:val="bottom"/>
            <w:hideMark/>
          </w:tcPr>
          <w:p w14:paraId="1F016137" w14:textId="77777777" w:rsidR="007A6D47" w:rsidRPr="00C44004" w:rsidRDefault="007A6D47" w:rsidP="007A6D47">
            <w:pPr>
              <w:spacing w:after="0" w:line="240" w:lineRule="auto"/>
              <w:jc w:val="center"/>
              <w:rPr>
                <w:rFonts w:ascii="Times New Roman" w:eastAsia="Times New Roman" w:hAnsi="Times New Roman" w:cs="Times New Roman"/>
                <w:sz w:val="20"/>
                <w:szCs w:val="20"/>
              </w:rPr>
            </w:pPr>
          </w:p>
        </w:tc>
        <w:tc>
          <w:tcPr>
            <w:tcW w:w="960" w:type="dxa"/>
            <w:tcBorders>
              <w:top w:val="nil"/>
              <w:left w:val="nil"/>
              <w:bottom w:val="single" w:sz="4" w:space="0" w:color="auto"/>
              <w:right w:val="nil"/>
            </w:tcBorders>
            <w:shd w:val="clear" w:color="auto" w:fill="auto"/>
            <w:noWrap/>
            <w:vAlign w:val="bottom"/>
            <w:hideMark/>
          </w:tcPr>
          <w:p w14:paraId="12FB4829"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&lt; 0.1</w:t>
            </w:r>
          </w:p>
        </w:tc>
        <w:tc>
          <w:tcPr>
            <w:tcW w:w="1560" w:type="dxa"/>
            <w:tcBorders>
              <w:top w:val="nil"/>
              <w:left w:val="nil"/>
              <w:bottom w:val="single" w:sz="4" w:space="0" w:color="auto"/>
              <w:right w:val="single" w:sz="8" w:space="0" w:color="auto"/>
            </w:tcBorders>
            <w:shd w:val="clear" w:color="auto" w:fill="auto"/>
            <w:noWrap/>
            <w:vAlign w:val="bottom"/>
            <w:hideMark/>
          </w:tcPr>
          <w:p w14:paraId="4D0C03D1"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gained</w:t>
            </w:r>
          </w:p>
        </w:tc>
      </w:tr>
      <w:tr w:rsidR="007A6D47" w:rsidRPr="00C44004" w14:paraId="510C68AC"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230F0170" w14:textId="77777777" w:rsidR="007A6D47" w:rsidRPr="00C44004" w:rsidRDefault="007A6D47" w:rsidP="007A6D4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11B6DEC9" w14:textId="77777777" w:rsidR="007A6D47" w:rsidRPr="00C44004" w:rsidRDefault="007A6D47" w:rsidP="007A6D47">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2F8D883B" w14:textId="77777777" w:rsidR="007A6D47" w:rsidRPr="00C44004" w:rsidRDefault="007A6D47" w:rsidP="007A6D4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Galium trifidum</w:t>
            </w:r>
          </w:p>
        </w:tc>
        <w:tc>
          <w:tcPr>
            <w:tcW w:w="960" w:type="dxa"/>
            <w:tcBorders>
              <w:top w:val="single" w:sz="4" w:space="0" w:color="auto"/>
              <w:left w:val="nil"/>
              <w:bottom w:val="single" w:sz="4" w:space="0" w:color="auto"/>
              <w:right w:val="nil"/>
            </w:tcBorders>
            <w:shd w:val="clear" w:color="auto" w:fill="auto"/>
            <w:noWrap/>
            <w:vAlign w:val="bottom"/>
            <w:hideMark/>
          </w:tcPr>
          <w:p w14:paraId="63B016A6"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960" w:type="dxa"/>
            <w:tcBorders>
              <w:top w:val="single" w:sz="4" w:space="0" w:color="auto"/>
              <w:left w:val="nil"/>
              <w:bottom w:val="single" w:sz="4" w:space="0" w:color="auto"/>
              <w:right w:val="nil"/>
            </w:tcBorders>
            <w:shd w:val="clear" w:color="auto" w:fill="auto"/>
            <w:noWrap/>
            <w:vAlign w:val="bottom"/>
            <w:hideMark/>
          </w:tcPr>
          <w:p w14:paraId="7561C8A0"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960" w:type="dxa"/>
            <w:tcBorders>
              <w:top w:val="nil"/>
              <w:left w:val="nil"/>
              <w:bottom w:val="single" w:sz="4" w:space="0" w:color="auto"/>
              <w:right w:val="nil"/>
            </w:tcBorders>
            <w:shd w:val="clear" w:color="auto" w:fill="auto"/>
            <w:noWrap/>
            <w:vAlign w:val="bottom"/>
            <w:hideMark/>
          </w:tcPr>
          <w:p w14:paraId="435A98A9"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1560" w:type="dxa"/>
            <w:tcBorders>
              <w:top w:val="nil"/>
              <w:left w:val="nil"/>
              <w:bottom w:val="single" w:sz="4" w:space="0" w:color="auto"/>
              <w:right w:val="single" w:sz="8" w:space="0" w:color="auto"/>
            </w:tcBorders>
            <w:shd w:val="clear" w:color="auto" w:fill="auto"/>
            <w:noWrap/>
            <w:vAlign w:val="bottom"/>
            <w:hideMark/>
          </w:tcPr>
          <w:p w14:paraId="059F7306"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gained</w:t>
            </w:r>
          </w:p>
        </w:tc>
      </w:tr>
      <w:tr w:rsidR="007A6D47" w:rsidRPr="00C44004" w14:paraId="380E56E2"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641870DD" w14:textId="77777777" w:rsidR="007A6D47" w:rsidRPr="00C44004" w:rsidRDefault="007A6D47" w:rsidP="007A6D4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18AEBB15" w14:textId="77777777" w:rsidR="007A6D47" w:rsidRPr="00C44004" w:rsidRDefault="007A6D47" w:rsidP="007A6D47">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024BE495" w14:textId="77777777" w:rsidR="007A6D47" w:rsidRPr="00C44004" w:rsidRDefault="007A6D47" w:rsidP="007A6D4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Hypericum scouleri</w:t>
            </w:r>
          </w:p>
        </w:tc>
        <w:tc>
          <w:tcPr>
            <w:tcW w:w="960" w:type="dxa"/>
            <w:tcBorders>
              <w:top w:val="nil"/>
              <w:left w:val="nil"/>
              <w:bottom w:val="nil"/>
              <w:right w:val="nil"/>
            </w:tcBorders>
            <w:shd w:val="clear" w:color="auto" w:fill="auto"/>
            <w:noWrap/>
            <w:vAlign w:val="bottom"/>
            <w:hideMark/>
          </w:tcPr>
          <w:p w14:paraId="348CD456" w14:textId="77777777" w:rsidR="007A6D47" w:rsidRPr="00C44004" w:rsidRDefault="007A6D47" w:rsidP="007A6D47">
            <w:pPr>
              <w:spacing w:after="0" w:line="240" w:lineRule="auto"/>
              <w:rPr>
                <w:rFonts w:ascii="Calibri" w:eastAsia="Times New Roman" w:hAnsi="Calibri" w:cs="Calibri"/>
                <w:i/>
                <w:iCs/>
                <w:color w:val="000000"/>
              </w:rPr>
            </w:pPr>
          </w:p>
        </w:tc>
        <w:tc>
          <w:tcPr>
            <w:tcW w:w="960" w:type="dxa"/>
            <w:tcBorders>
              <w:top w:val="nil"/>
              <w:left w:val="nil"/>
              <w:bottom w:val="nil"/>
              <w:right w:val="nil"/>
            </w:tcBorders>
            <w:shd w:val="clear" w:color="auto" w:fill="auto"/>
            <w:noWrap/>
            <w:vAlign w:val="bottom"/>
            <w:hideMark/>
          </w:tcPr>
          <w:p w14:paraId="19BAC788" w14:textId="77777777" w:rsidR="007A6D47" w:rsidRPr="00C44004" w:rsidRDefault="007A6D47" w:rsidP="007A6D47">
            <w:pPr>
              <w:spacing w:after="0" w:line="240" w:lineRule="auto"/>
              <w:jc w:val="cente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bottom"/>
            <w:hideMark/>
          </w:tcPr>
          <w:p w14:paraId="2D85602F"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1560" w:type="dxa"/>
            <w:tcBorders>
              <w:top w:val="nil"/>
              <w:left w:val="nil"/>
              <w:bottom w:val="single" w:sz="4" w:space="0" w:color="auto"/>
              <w:right w:val="single" w:sz="8" w:space="0" w:color="auto"/>
            </w:tcBorders>
            <w:shd w:val="clear" w:color="auto" w:fill="auto"/>
            <w:noWrap/>
            <w:vAlign w:val="bottom"/>
            <w:hideMark/>
          </w:tcPr>
          <w:p w14:paraId="70C7B241"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gained</w:t>
            </w:r>
          </w:p>
        </w:tc>
      </w:tr>
      <w:tr w:rsidR="007A6D47" w:rsidRPr="00C44004" w14:paraId="0668358F"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1927EBE7" w14:textId="77777777" w:rsidR="007A6D47" w:rsidRPr="00C44004" w:rsidRDefault="007A6D47" w:rsidP="007A6D4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2B91C18E" w14:textId="77777777" w:rsidR="007A6D47" w:rsidRPr="00C44004" w:rsidRDefault="007A6D47" w:rsidP="007A6D47">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11BB26C0" w14:textId="77777777" w:rsidR="007A6D47" w:rsidRPr="00C44004" w:rsidRDefault="007A6D47" w:rsidP="007A6D4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Juncus articulatus</w:t>
            </w:r>
          </w:p>
        </w:tc>
        <w:tc>
          <w:tcPr>
            <w:tcW w:w="960" w:type="dxa"/>
            <w:tcBorders>
              <w:top w:val="single" w:sz="4" w:space="0" w:color="auto"/>
              <w:left w:val="nil"/>
              <w:bottom w:val="single" w:sz="4" w:space="0" w:color="auto"/>
              <w:right w:val="nil"/>
            </w:tcBorders>
            <w:shd w:val="clear" w:color="auto" w:fill="auto"/>
            <w:noWrap/>
            <w:vAlign w:val="bottom"/>
            <w:hideMark/>
          </w:tcPr>
          <w:p w14:paraId="53CA5623"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960" w:type="dxa"/>
            <w:tcBorders>
              <w:top w:val="single" w:sz="4" w:space="0" w:color="auto"/>
              <w:left w:val="nil"/>
              <w:bottom w:val="single" w:sz="4" w:space="0" w:color="auto"/>
              <w:right w:val="nil"/>
            </w:tcBorders>
            <w:shd w:val="clear" w:color="auto" w:fill="auto"/>
            <w:noWrap/>
            <w:vAlign w:val="bottom"/>
            <w:hideMark/>
          </w:tcPr>
          <w:p w14:paraId="14575402"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960" w:type="dxa"/>
            <w:tcBorders>
              <w:top w:val="single" w:sz="4" w:space="0" w:color="auto"/>
              <w:left w:val="nil"/>
              <w:bottom w:val="single" w:sz="4" w:space="0" w:color="auto"/>
              <w:right w:val="nil"/>
            </w:tcBorders>
            <w:shd w:val="clear" w:color="auto" w:fill="auto"/>
            <w:noWrap/>
            <w:vAlign w:val="bottom"/>
            <w:hideMark/>
          </w:tcPr>
          <w:p w14:paraId="753E9BA7"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&lt; 0.1</w:t>
            </w:r>
          </w:p>
        </w:tc>
        <w:tc>
          <w:tcPr>
            <w:tcW w:w="1560" w:type="dxa"/>
            <w:tcBorders>
              <w:top w:val="nil"/>
              <w:left w:val="nil"/>
              <w:bottom w:val="single" w:sz="4" w:space="0" w:color="auto"/>
              <w:right w:val="single" w:sz="8" w:space="0" w:color="auto"/>
            </w:tcBorders>
            <w:shd w:val="clear" w:color="auto" w:fill="auto"/>
            <w:noWrap/>
            <w:vAlign w:val="bottom"/>
            <w:hideMark/>
          </w:tcPr>
          <w:p w14:paraId="7DE64814"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gained</w:t>
            </w:r>
          </w:p>
        </w:tc>
      </w:tr>
      <w:tr w:rsidR="007A6D47" w:rsidRPr="00C44004" w14:paraId="46D945CF"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66DB6006" w14:textId="77777777" w:rsidR="007A6D47" w:rsidRPr="00C44004" w:rsidRDefault="007A6D47" w:rsidP="007A6D4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08FFC569" w14:textId="77777777" w:rsidR="007A6D47" w:rsidRPr="00C44004" w:rsidRDefault="007A6D47" w:rsidP="007A6D47">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574510F4" w14:textId="77777777" w:rsidR="007A6D47" w:rsidRPr="00C44004" w:rsidRDefault="007A6D47" w:rsidP="007A6D4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Juncus oxymeris</w:t>
            </w:r>
          </w:p>
        </w:tc>
        <w:tc>
          <w:tcPr>
            <w:tcW w:w="960" w:type="dxa"/>
            <w:tcBorders>
              <w:top w:val="nil"/>
              <w:left w:val="nil"/>
              <w:bottom w:val="nil"/>
              <w:right w:val="nil"/>
            </w:tcBorders>
            <w:shd w:val="clear" w:color="auto" w:fill="auto"/>
            <w:noWrap/>
            <w:vAlign w:val="bottom"/>
            <w:hideMark/>
          </w:tcPr>
          <w:p w14:paraId="0FA8493E" w14:textId="77777777" w:rsidR="007A6D47" w:rsidRPr="00C44004" w:rsidRDefault="007A6D47" w:rsidP="007A6D47">
            <w:pPr>
              <w:spacing w:after="0" w:line="240" w:lineRule="auto"/>
              <w:rPr>
                <w:rFonts w:ascii="Calibri" w:eastAsia="Times New Roman" w:hAnsi="Calibri" w:cs="Calibri"/>
                <w:i/>
                <w:iCs/>
                <w:color w:val="000000"/>
              </w:rPr>
            </w:pPr>
          </w:p>
        </w:tc>
        <w:tc>
          <w:tcPr>
            <w:tcW w:w="960" w:type="dxa"/>
            <w:tcBorders>
              <w:top w:val="nil"/>
              <w:left w:val="nil"/>
              <w:bottom w:val="nil"/>
              <w:right w:val="nil"/>
            </w:tcBorders>
            <w:shd w:val="clear" w:color="auto" w:fill="auto"/>
            <w:noWrap/>
            <w:vAlign w:val="bottom"/>
            <w:hideMark/>
          </w:tcPr>
          <w:p w14:paraId="460E98E1" w14:textId="77777777" w:rsidR="007A6D47" w:rsidRPr="00C44004" w:rsidRDefault="007A6D47" w:rsidP="007A6D47">
            <w:pPr>
              <w:spacing w:after="0" w:line="240" w:lineRule="auto"/>
              <w:jc w:val="center"/>
              <w:rPr>
                <w:rFonts w:ascii="Times New Roman" w:eastAsia="Times New Roman" w:hAnsi="Times New Roman" w:cs="Times New Roman"/>
                <w:sz w:val="20"/>
                <w:szCs w:val="20"/>
              </w:rPr>
            </w:pPr>
          </w:p>
        </w:tc>
        <w:tc>
          <w:tcPr>
            <w:tcW w:w="960" w:type="dxa"/>
            <w:tcBorders>
              <w:top w:val="nil"/>
              <w:left w:val="nil"/>
              <w:bottom w:val="single" w:sz="4" w:space="0" w:color="auto"/>
              <w:right w:val="nil"/>
            </w:tcBorders>
            <w:shd w:val="clear" w:color="auto" w:fill="auto"/>
            <w:noWrap/>
            <w:vAlign w:val="bottom"/>
            <w:hideMark/>
          </w:tcPr>
          <w:p w14:paraId="390BC2E9"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&lt; 0.1</w:t>
            </w:r>
          </w:p>
        </w:tc>
        <w:tc>
          <w:tcPr>
            <w:tcW w:w="1560" w:type="dxa"/>
            <w:tcBorders>
              <w:top w:val="nil"/>
              <w:left w:val="nil"/>
              <w:bottom w:val="single" w:sz="4" w:space="0" w:color="auto"/>
              <w:right w:val="single" w:sz="8" w:space="0" w:color="auto"/>
            </w:tcBorders>
            <w:shd w:val="clear" w:color="auto" w:fill="auto"/>
            <w:noWrap/>
            <w:vAlign w:val="bottom"/>
            <w:hideMark/>
          </w:tcPr>
          <w:p w14:paraId="13412FF3"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gained</w:t>
            </w:r>
          </w:p>
        </w:tc>
      </w:tr>
      <w:tr w:rsidR="007A6D47" w:rsidRPr="00C44004" w14:paraId="54775A5C"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1857E973" w14:textId="77777777" w:rsidR="007A6D47" w:rsidRPr="00C44004" w:rsidRDefault="007A6D47" w:rsidP="007A6D4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7FA38CAF" w14:textId="77777777" w:rsidR="007A6D47" w:rsidRPr="00C44004" w:rsidRDefault="007A6D47" w:rsidP="007A6D47">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40590059" w14:textId="77777777" w:rsidR="007A6D47" w:rsidRPr="00C44004" w:rsidRDefault="007A6D47" w:rsidP="007A6D4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Scirpus microcarpus</w:t>
            </w:r>
          </w:p>
        </w:tc>
        <w:tc>
          <w:tcPr>
            <w:tcW w:w="960" w:type="dxa"/>
            <w:tcBorders>
              <w:top w:val="single" w:sz="4" w:space="0" w:color="auto"/>
              <w:left w:val="nil"/>
              <w:bottom w:val="single" w:sz="4" w:space="0" w:color="auto"/>
              <w:right w:val="nil"/>
            </w:tcBorders>
            <w:shd w:val="clear" w:color="auto" w:fill="auto"/>
            <w:noWrap/>
            <w:vAlign w:val="bottom"/>
            <w:hideMark/>
          </w:tcPr>
          <w:p w14:paraId="316F2A07"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960" w:type="dxa"/>
            <w:tcBorders>
              <w:top w:val="single" w:sz="4" w:space="0" w:color="auto"/>
              <w:left w:val="nil"/>
              <w:bottom w:val="single" w:sz="4" w:space="0" w:color="auto"/>
              <w:right w:val="nil"/>
            </w:tcBorders>
            <w:shd w:val="clear" w:color="auto" w:fill="auto"/>
            <w:noWrap/>
            <w:vAlign w:val="bottom"/>
            <w:hideMark/>
          </w:tcPr>
          <w:p w14:paraId="10AC2444"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960" w:type="dxa"/>
            <w:tcBorders>
              <w:top w:val="nil"/>
              <w:left w:val="nil"/>
              <w:bottom w:val="single" w:sz="4" w:space="0" w:color="auto"/>
              <w:right w:val="nil"/>
            </w:tcBorders>
            <w:shd w:val="clear" w:color="auto" w:fill="auto"/>
            <w:noWrap/>
            <w:vAlign w:val="bottom"/>
            <w:hideMark/>
          </w:tcPr>
          <w:p w14:paraId="36F7F063"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1560" w:type="dxa"/>
            <w:tcBorders>
              <w:top w:val="nil"/>
              <w:left w:val="nil"/>
              <w:bottom w:val="single" w:sz="4" w:space="0" w:color="auto"/>
              <w:right w:val="single" w:sz="8" w:space="0" w:color="auto"/>
            </w:tcBorders>
            <w:shd w:val="clear" w:color="auto" w:fill="auto"/>
            <w:noWrap/>
            <w:vAlign w:val="bottom"/>
            <w:hideMark/>
          </w:tcPr>
          <w:p w14:paraId="60CDDBD5"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gained</w:t>
            </w:r>
          </w:p>
        </w:tc>
      </w:tr>
      <w:tr w:rsidR="007A6D47" w:rsidRPr="00C44004" w14:paraId="2A9D91D4"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01D26F6A" w14:textId="77777777" w:rsidR="007A6D47" w:rsidRPr="00C44004" w:rsidRDefault="007A6D47" w:rsidP="007A6D4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0108EFE2" w14:textId="77777777" w:rsidR="007A6D47" w:rsidRPr="00C44004" w:rsidRDefault="007A6D47" w:rsidP="007A6D47">
            <w:pPr>
              <w:spacing w:after="0" w:line="240" w:lineRule="auto"/>
              <w:rPr>
                <w:rFonts w:ascii="Calibri" w:eastAsia="Times New Roman" w:hAnsi="Calibri" w:cs="Calibri"/>
                <w:color w:val="000000"/>
              </w:rPr>
            </w:pPr>
          </w:p>
        </w:tc>
        <w:tc>
          <w:tcPr>
            <w:tcW w:w="3320" w:type="dxa"/>
            <w:tcBorders>
              <w:top w:val="nil"/>
              <w:left w:val="nil"/>
              <w:bottom w:val="nil"/>
              <w:right w:val="nil"/>
            </w:tcBorders>
            <w:shd w:val="clear" w:color="auto" w:fill="auto"/>
            <w:noWrap/>
            <w:vAlign w:val="bottom"/>
            <w:hideMark/>
          </w:tcPr>
          <w:p w14:paraId="4EE75153" w14:textId="77777777" w:rsidR="007A6D47" w:rsidRPr="00C44004" w:rsidRDefault="007A6D47" w:rsidP="007A6D4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Equisetum palustre</w:t>
            </w:r>
          </w:p>
        </w:tc>
        <w:tc>
          <w:tcPr>
            <w:tcW w:w="960" w:type="dxa"/>
            <w:tcBorders>
              <w:top w:val="nil"/>
              <w:left w:val="nil"/>
              <w:bottom w:val="nil"/>
              <w:right w:val="nil"/>
            </w:tcBorders>
            <w:shd w:val="clear" w:color="auto" w:fill="auto"/>
            <w:noWrap/>
            <w:vAlign w:val="bottom"/>
            <w:hideMark/>
          </w:tcPr>
          <w:p w14:paraId="1B27ABAD" w14:textId="77777777" w:rsidR="007A6D47" w:rsidRPr="00C44004" w:rsidRDefault="007A6D47" w:rsidP="007A6D47">
            <w:pPr>
              <w:spacing w:after="0" w:line="240" w:lineRule="auto"/>
              <w:rPr>
                <w:rFonts w:ascii="Calibri" w:eastAsia="Times New Roman" w:hAnsi="Calibri" w:cs="Calibri"/>
                <w:i/>
                <w:iCs/>
                <w:color w:val="000000"/>
              </w:rPr>
            </w:pPr>
          </w:p>
        </w:tc>
        <w:tc>
          <w:tcPr>
            <w:tcW w:w="960" w:type="dxa"/>
            <w:tcBorders>
              <w:top w:val="nil"/>
              <w:left w:val="nil"/>
              <w:bottom w:val="nil"/>
              <w:right w:val="nil"/>
            </w:tcBorders>
            <w:shd w:val="clear" w:color="auto" w:fill="auto"/>
            <w:noWrap/>
            <w:vAlign w:val="bottom"/>
            <w:hideMark/>
          </w:tcPr>
          <w:p w14:paraId="5BF1BA01"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0.2</w:t>
            </w:r>
          </w:p>
        </w:tc>
        <w:tc>
          <w:tcPr>
            <w:tcW w:w="960" w:type="dxa"/>
            <w:tcBorders>
              <w:top w:val="nil"/>
              <w:left w:val="nil"/>
              <w:bottom w:val="nil"/>
              <w:right w:val="nil"/>
            </w:tcBorders>
            <w:shd w:val="clear" w:color="auto" w:fill="auto"/>
            <w:noWrap/>
            <w:vAlign w:val="bottom"/>
            <w:hideMark/>
          </w:tcPr>
          <w:p w14:paraId="63798E01" w14:textId="77777777" w:rsidR="007A6D47" w:rsidRPr="00C44004" w:rsidRDefault="007A6D47" w:rsidP="007A6D47">
            <w:pPr>
              <w:spacing w:after="0" w:line="240" w:lineRule="auto"/>
              <w:jc w:val="center"/>
              <w:rPr>
                <w:rFonts w:ascii="Calibri" w:eastAsia="Times New Roman" w:hAnsi="Calibri" w:cs="Calibri"/>
                <w:color w:val="000000"/>
              </w:rPr>
            </w:pPr>
          </w:p>
        </w:tc>
        <w:tc>
          <w:tcPr>
            <w:tcW w:w="1560" w:type="dxa"/>
            <w:tcBorders>
              <w:top w:val="nil"/>
              <w:left w:val="nil"/>
              <w:bottom w:val="nil"/>
              <w:right w:val="single" w:sz="8" w:space="0" w:color="auto"/>
            </w:tcBorders>
            <w:shd w:val="clear" w:color="auto" w:fill="auto"/>
            <w:noWrap/>
            <w:vAlign w:val="bottom"/>
            <w:hideMark/>
          </w:tcPr>
          <w:p w14:paraId="4949ADCE"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r>
      <w:tr w:rsidR="007A6D47" w:rsidRPr="00C44004" w14:paraId="45F0C8E0" w14:textId="77777777" w:rsidTr="00D143A8">
        <w:trPr>
          <w:trHeight w:val="290"/>
        </w:trPr>
        <w:tc>
          <w:tcPr>
            <w:tcW w:w="1311" w:type="dxa"/>
            <w:vMerge/>
            <w:tcBorders>
              <w:top w:val="nil"/>
              <w:left w:val="single" w:sz="8" w:space="0" w:color="auto"/>
              <w:bottom w:val="single" w:sz="8" w:space="0" w:color="000000"/>
              <w:right w:val="nil"/>
            </w:tcBorders>
            <w:vAlign w:val="center"/>
            <w:hideMark/>
          </w:tcPr>
          <w:p w14:paraId="79F02B42" w14:textId="77777777" w:rsidR="007A6D47" w:rsidRPr="00C44004" w:rsidRDefault="007A6D47" w:rsidP="007A6D4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0DB87A7E" w14:textId="77777777" w:rsidR="007A6D47" w:rsidRPr="00C44004" w:rsidRDefault="007A6D47" w:rsidP="007A6D47">
            <w:pPr>
              <w:spacing w:after="0" w:line="240" w:lineRule="auto"/>
              <w:rPr>
                <w:rFonts w:ascii="Calibri" w:eastAsia="Times New Roman" w:hAnsi="Calibri" w:cs="Calibri"/>
                <w:color w:val="000000"/>
              </w:rPr>
            </w:pPr>
          </w:p>
        </w:tc>
        <w:tc>
          <w:tcPr>
            <w:tcW w:w="3320" w:type="dxa"/>
            <w:tcBorders>
              <w:top w:val="single" w:sz="4" w:space="0" w:color="auto"/>
              <w:left w:val="nil"/>
              <w:bottom w:val="single" w:sz="4" w:space="0" w:color="auto"/>
              <w:right w:val="nil"/>
            </w:tcBorders>
            <w:shd w:val="clear" w:color="auto" w:fill="auto"/>
            <w:noWrap/>
            <w:vAlign w:val="bottom"/>
            <w:hideMark/>
          </w:tcPr>
          <w:p w14:paraId="793FDC75" w14:textId="77777777" w:rsidR="007A6D47" w:rsidRPr="00C44004" w:rsidRDefault="007A6D47" w:rsidP="007A6D4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Lysichiton americanum</w:t>
            </w:r>
          </w:p>
        </w:tc>
        <w:tc>
          <w:tcPr>
            <w:tcW w:w="960" w:type="dxa"/>
            <w:tcBorders>
              <w:top w:val="single" w:sz="4" w:space="0" w:color="auto"/>
              <w:left w:val="nil"/>
              <w:bottom w:val="single" w:sz="4" w:space="0" w:color="auto"/>
              <w:right w:val="nil"/>
            </w:tcBorders>
            <w:shd w:val="clear" w:color="auto" w:fill="auto"/>
            <w:noWrap/>
            <w:vAlign w:val="bottom"/>
            <w:hideMark/>
          </w:tcPr>
          <w:p w14:paraId="21F9668C"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960" w:type="dxa"/>
            <w:tcBorders>
              <w:top w:val="single" w:sz="4" w:space="0" w:color="auto"/>
              <w:left w:val="nil"/>
              <w:bottom w:val="single" w:sz="4" w:space="0" w:color="auto"/>
              <w:right w:val="nil"/>
            </w:tcBorders>
            <w:shd w:val="clear" w:color="auto" w:fill="auto"/>
            <w:noWrap/>
            <w:vAlign w:val="bottom"/>
            <w:hideMark/>
          </w:tcPr>
          <w:p w14:paraId="77DFCE04"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&lt; 0.1</w:t>
            </w:r>
          </w:p>
        </w:tc>
        <w:tc>
          <w:tcPr>
            <w:tcW w:w="960" w:type="dxa"/>
            <w:tcBorders>
              <w:top w:val="single" w:sz="4" w:space="0" w:color="auto"/>
              <w:left w:val="nil"/>
              <w:bottom w:val="single" w:sz="4" w:space="0" w:color="auto"/>
              <w:right w:val="nil"/>
            </w:tcBorders>
            <w:shd w:val="clear" w:color="auto" w:fill="auto"/>
            <w:noWrap/>
            <w:vAlign w:val="bottom"/>
            <w:hideMark/>
          </w:tcPr>
          <w:p w14:paraId="5FEF6264"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1560" w:type="dxa"/>
            <w:tcBorders>
              <w:top w:val="single" w:sz="4" w:space="0" w:color="auto"/>
              <w:left w:val="nil"/>
              <w:bottom w:val="single" w:sz="4" w:space="0" w:color="auto"/>
              <w:right w:val="single" w:sz="8" w:space="0" w:color="auto"/>
            </w:tcBorders>
            <w:shd w:val="clear" w:color="auto" w:fill="auto"/>
            <w:noWrap/>
            <w:vAlign w:val="bottom"/>
            <w:hideMark/>
          </w:tcPr>
          <w:p w14:paraId="7D9E88BD"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r>
      <w:tr w:rsidR="007A6D47" w:rsidRPr="00C44004" w14:paraId="12344138" w14:textId="77777777" w:rsidTr="00D143A8">
        <w:trPr>
          <w:trHeight w:val="300"/>
        </w:trPr>
        <w:tc>
          <w:tcPr>
            <w:tcW w:w="1311" w:type="dxa"/>
            <w:vMerge/>
            <w:tcBorders>
              <w:top w:val="nil"/>
              <w:left w:val="single" w:sz="8" w:space="0" w:color="auto"/>
              <w:bottom w:val="single" w:sz="8" w:space="0" w:color="000000"/>
              <w:right w:val="nil"/>
            </w:tcBorders>
            <w:vAlign w:val="center"/>
            <w:hideMark/>
          </w:tcPr>
          <w:p w14:paraId="415709EC" w14:textId="77777777" w:rsidR="007A6D47" w:rsidRPr="00C44004" w:rsidRDefault="007A6D47" w:rsidP="007A6D47">
            <w:pPr>
              <w:spacing w:after="0" w:line="240" w:lineRule="auto"/>
              <w:rPr>
                <w:rFonts w:ascii="Calibri" w:eastAsia="Times New Roman" w:hAnsi="Calibri" w:cs="Calibri"/>
                <w:color w:val="000000"/>
              </w:rPr>
            </w:pPr>
          </w:p>
        </w:tc>
        <w:tc>
          <w:tcPr>
            <w:tcW w:w="1279" w:type="dxa"/>
            <w:vMerge/>
            <w:tcBorders>
              <w:top w:val="nil"/>
              <w:left w:val="single" w:sz="8" w:space="0" w:color="auto"/>
              <w:bottom w:val="single" w:sz="8" w:space="0" w:color="000000"/>
              <w:right w:val="nil"/>
            </w:tcBorders>
            <w:vAlign w:val="center"/>
            <w:hideMark/>
          </w:tcPr>
          <w:p w14:paraId="432486B0" w14:textId="77777777" w:rsidR="007A6D47" w:rsidRPr="00C44004" w:rsidRDefault="007A6D47" w:rsidP="007A6D47">
            <w:pPr>
              <w:spacing w:after="0" w:line="240" w:lineRule="auto"/>
              <w:rPr>
                <w:rFonts w:ascii="Calibri" w:eastAsia="Times New Roman" w:hAnsi="Calibri" w:cs="Calibri"/>
                <w:color w:val="000000"/>
              </w:rPr>
            </w:pPr>
          </w:p>
        </w:tc>
        <w:tc>
          <w:tcPr>
            <w:tcW w:w="3320" w:type="dxa"/>
            <w:tcBorders>
              <w:top w:val="nil"/>
              <w:left w:val="nil"/>
              <w:bottom w:val="single" w:sz="8" w:space="0" w:color="auto"/>
              <w:right w:val="nil"/>
            </w:tcBorders>
            <w:shd w:val="clear" w:color="auto" w:fill="auto"/>
            <w:noWrap/>
            <w:vAlign w:val="bottom"/>
            <w:hideMark/>
          </w:tcPr>
          <w:p w14:paraId="6B4FF39D" w14:textId="77777777" w:rsidR="007A6D47" w:rsidRPr="00C44004" w:rsidRDefault="007A6D47" w:rsidP="007A6D47">
            <w:pPr>
              <w:spacing w:after="0" w:line="240" w:lineRule="auto"/>
              <w:rPr>
                <w:rFonts w:ascii="Calibri" w:eastAsia="Times New Roman" w:hAnsi="Calibri" w:cs="Calibri"/>
                <w:i/>
                <w:iCs/>
                <w:color w:val="000000"/>
              </w:rPr>
            </w:pPr>
            <w:r w:rsidRPr="00C44004">
              <w:rPr>
                <w:rFonts w:ascii="Calibri" w:eastAsia="Times New Roman" w:hAnsi="Calibri" w:cs="Calibri"/>
                <w:i/>
                <w:iCs/>
                <w:color w:val="000000"/>
              </w:rPr>
              <w:t>Salix sitchensis</w:t>
            </w:r>
          </w:p>
        </w:tc>
        <w:tc>
          <w:tcPr>
            <w:tcW w:w="960" w:type="dxa"/>
            <w:tcBorders>
              <w:top w:val="nil"/>
              <w:left w:val="nil"/>
              <w:bottom w:val="single" w:sz="8" w:space="0" w:color="auto"/>
              <w:right w:val="nil"/>
            </w:tcBorders>
            <w:shd w:val="clear" w:color="auto" w:fill="auto"/>
            <w:noWrap/>
            <w:vAlign w:val="bottom"/>
            <w:hideMark/>
          </w:tcPr>
          <w:p w14:paraId="7541BA87"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960" w:type="dxa"/>
            <w:tcBorders>
              <w:top w:val="nil"/>
              <w:left w:val="nil"/>
              <w:bottom w:val="single" w:sz="8" w:space="0" w:color="auto"/>
              <w:right w:val="nil"/>
            </w:tcBorders>
            <w:shd w:val="clear" w:color="auto" w:fill="auto"/>
            <w:noWrap/>
            <w:vAlign w:val="bottom"/>
            <w:hideMark/>
          </w:tcPr>
          <w:p w14:paraId="759DCDD7"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0.1</w:t>
            </w:r>
          </w:p>
        </w:tc>
        <w:tc>
          <w:tcPr>
            <w:tcW w:w="960" w:type="dxa"/>
            <w:tcBorders>
              <w:top w:val="nil"/>
              <w:left w:val="nil"/>
              <w:bottom w:val="single" w:sz="8" w:space="0" w:color="auto"/>
              <w:right w:val="nil"/>
            </w:tcBorders>
            <w:shd w:val="clear" w:color="auto" w:fill="auto"/>
            <w:noWrap/>
            <w:vAlign w:val="bottom"/>
            <w:hideMark/>
          </w:tcPr>
          <w:p w14:paraId="41EEBA99"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c>
          <w:tcPr>
            <w:tcW w:w="1560" w:type="dxa"/>
            <w:tcBorders>
              <w:top w:val="nil"/>
              <w:left w:val="nil"/>
              <w:bottom w:val="single" w:sz="8" w:space="0" w:color="auto"/>
              <w:right w:val="single" w:sz="8" w:space="0" w:color="auto"/>
            </w:tcBorders>
            <w:shd w:val="clear" w:color="auto" w:fill="auto"/>
            <w:noWrap/>
            <w:vAlign w:val="bottom"/>
            <w:hideMark/>
          </w:tcPr>
          <w:p w14:paraId="7E796568" w14:textId="77777777" w:rsidR="007A6D47" w:rsidRPr="00C44004" w:rsidRDefault="007A6D47" w:rsidP="007A6D47">
            <w:pPr>
              <w:spacing w:after="0" w:line="240" w:lineRule="auto"/>
              <w:jc w:val="center"/>
              <w:rPr>
                <w:rFonts w:ascii="Calibri" w:eastAsia="Times New Roman" w:hAnsi="Calibri" w:cs="Calibri"/>
                <w:color w:val="000000"/>
              </w:rPr>
            </w:pPr>
            <w:r w:rsidRPr="00C44004">
              <w:rPr>
                <w:rFonts w:ascii="Calibri" w:eastAsia="Times New Roman" w:hAnsi="Calibri" w:cs="Calibri"/>
                <w:color w:val="000000"/>
              </w:rPr>
              <w:t> </w:t>
            </w:r>
          </w:p>
        </w:tc>
      </w:tr>
    </w:tbl>
    <w:p w14:paraId="432F0C50" w14:textId="44B9CF0C" w:rsidR="00EB4CE1" w:rsidRPr="00C44004" w:rsidRDefault="00EB4CE1" w:rsidP="00EB4CE1"/>
    <w:p w14:paraId="0D8395E2" w14:textId="0CF01BD9" w:rsidR="00BB151C" w:rsidRDefault="00BB151C" w:rsidP="00EB4CE1"/>
    <w:p w14:paraId="726902CF" w14:textId="0564CF8E" w:rsidR="001B0904" w:rsidRDefault="001B0904" w:rsidP="00EB4CE1"/>
    <w:p w14:paraId="6899D46B" w14:textId="16A6BD21" w:rsidR="00F11875" w:rsidRPr="008029F2" w:rsidRDefault="008029F2" w:rsidP="008029F2">
      <w:pPr>
        <w:rPr>
          <w:b/>
        </w:rPr>
      </w:pPr>
      <w:commentRangeStart w:id="3154"/>
      <w:r w:rsidRPr="008029F2">
        <w:rPr>
          <w:b/>
        </w:rPr>
        <w:t>Table S6</w:t>
      </w:r>
      <w:r>
        <w:rPr>
          <w:b/>
        </w:rPr>
        <w:t xml:space="preserve"> </w:t>
      </w:r>
      <w:commentRangeEnd w:id="3154"/>
      <w:r w:rsidR="00A46D11">
        <w:rPr>
          <w:rStyle w:val="CommentReference"/>
        </w:rPr>
        <w:commentReference w:id="3154"/>
      </w:r>
      <w:r w:rsidRPr="008029F2">
        <w:t xml:space="preserve">Mean cover class values for all species recorded in each observation dataset, averaged across all plots. Across all observations, there was a net loss of five native species, and a net gain of two non-native species. Plants identified only to Family or genus are included for </w:t>
      </w:r>
      <w:proofErr w:type="gramStart"/>
      <w:r w:rsidRPr="008029F2">
        <w:t>reference, but</w:t>
      </w:r>
      <w:proofErr w:type="gramEnd"/>
      <w:r w:rsidRPr="008029F2">
        <w:t xml:space="preserve"> were not considered as a part of species net gain/loss.</w:t>
      </w:r>
    </w:p>
    <w:tbl>
      <w:tblPr>
        <w:tblW w:w="7460" w:type="dxa"/>
        <w:jc w:val="center"/>
        <w:tblLook w:val="04A0" w:firstRow="1" w:lastRow="0" w:firstColumn="1" w:lastColumn="0" w:noHBand="0" w:noVBand="1"/>
      </w:tblPr>
      <w:tblGrid>
        <w:gridCol w:w="3320"/>
        <w:gridCol w:w="680"/>
        <w:gridCol w:w="680"/>
        <w:gridCol w:w="680"/>
        <w:gridCol w:w="1140"/>
        <w:gridCol w:w="960"/>
        <w:tblGridChange w:id="3155">
          <w:tblGrid>
            <w:gridCol w:w="3320"/>
            <w:gridCol w:w="680"/>
            <w:gridCol w:w="680"/>
            <w:gridCol w:w="680"/>
            <w:gridCol w:w="1140"/>
            <w:gridCol w:w="960"/>
          </w:tblGrid>
        </w:tblGridChange>
      </w:tblGrid>
      <w:tr w:rsidR="00F11875" w:rsidRPr="00F11875" w14:paraId="7427F784" w14:textId="77777777" w:rsidTr="000E32F2">
        <w:trPr>
          <w:trHeight w:val="290"/>
          <w:jc w:val="center"/>
        </w:trPr>
        <w:tc>
          <w:tcPr>
            <w:tcW w:w="3320" w:type="dxa"/>
            <w:tcBorders>
              <w:top w:val="nil"/>
              <w:left w:val="nil"/>
              <w:bottom w:val="nil"/>
              <w:right w:val="nil"/>
            </w:tcBorders>
            <w:shd w:val="clear" w:color="auto" w:fill="auto"/>
            <w:noWrap/>
            <w:vAlign w:val="bottom"/>
            <w:hideMark/>
          </w:tcPr>
          <w:p w14:paraId="05470DAD" w14:textId="77777777" w:rsidR="00F11875" w:rsidRPr="00F11875" w:rsidRDefault="00F11875" w:rsidP="00F11875">
            <w:pPr>
              <w:spacing w:after="0" w:line="240" w:lineRule="auto"/>
              <w:rPr>
                <w:rFonts w:ascii="Calibri" w:eastAsia="Times New Roman" w:hAnsi="Calibri" w:cs="Calibri"/>
                <w:b/>
                <w:bCs/>
                <w:color w:val="000000"/>
              </w:rPr>
            </w:pPr>
            <w:r w:rsidRPr="00F11875">
              <w:rPr>
                <w:rFonts w:ascii="Calibri" w:eastAsia="Times New Roman" w:hAnsi="Calibri" w:cs="Calibri"/>
                <w:b/>
                <w:bCs/>
                <w:color w:val="000000"/>
              </w:rPr>
              <w:t>Species</w:t>
            </w:r>
          </w:p>
        </w:tc>
        <w:tc>
          <w:tcPr>
            <w:tcW w:w="680" w:type="dxa"/>
            <w:tcBorders>
              <w:top w:val="nil"/>
              <w:left w:val="nil"/>
              <w:bottom w:val="nil"/>
              <w:right w:val="nil"/>
            </w:tcBorders>
            <w:shd w:val="clear" w:color="auto" w:fill="auto"/>
            <w:noWrap/>
            <w:vAlign w:val="bottom"/>
            <w:hideMark/>
          </w:tcPr>
          <w:p w14:paraId="11E4549B" w14:textId="77777777" w:rsidR="00F11875" w:rsidRPr="00F11875" w:rsidRDefault="00F11875" w:rsidP="00F11875">
            <w:pPr>
              <w:spacing w:after="0" w:line="240" w:lineRule="auto"/>
              <w:jc w:val="center"/>
              <w:rPr>
                <w:rFonts w:ascii="Calibri" w:eastAsia="Times New Roman" w:hAnsi="Calibri" w:cs="Calibri"/>
                <w:b/>
                <w:bCs/>
                <w:color w:val="000000"/>
              </w:rPr>
            </w:pPr>
            <w:r w:rsidRPr="00F11875">
              <w:rPr>
                <w:rFonts w:ascii="Calibri" w:eastAsia="Times New Roman" w:hAnsi="Calibri" w:cs="Calibri"/>
                <w:b/>
                <w:bCs/>
                <w:color w:val="000000"/>
              </w:rPr>
              <w:t>1979</w:t>
            </w:r>
          </w:p>
        </w:tc>
        <w:tc>
          <w:tcPr>
            <w:tcW w:w="680" w:type="dxa"/>
            <w:tcBorders>
              <w:top w:val="nil"/>
              <w:left w:val="nil"/>
              <w:bottom w:val="nil"/>
              <w:right w:val="nil"/>
            </w:tcBorders>
            <w:shd w:val="clear" w:color="auto" w:fill="auto"/>
            <w:noWrap/>
            <w:vAlign w:val="bottom"/>
            <w:hideMark/>
          </w:tcPr>
          <w:p w14:paraId="7F8E7EF8" w14:textId="77777777" w:rsidR="00F11875" w:rsidRPr="00F11875" w:rsidRDefault="00F11875" w:rsidP="00F11875">
            <w:pPr>
              <w:spacing w:after="0" w:line="240" w:lineRule="auto"/>
              <w:jc w:val="center"/>
              <w:rPr>
                <w:rFonts w:ascii="Calibri" w:eastAsia="Times New Roman" w:hAnsi="Calibri" w:cs="Calibri"/>
                <w:b/>
                <w:bCs/>
                <w:color w:val="000000"/>
              </w:rPr>
            </w:pPr>
            <w:r w:rsidRPr="00F11875">
              <w:rPr>
                <w:rFonts w:ascii="Calibri" w:eastAsia="Times New Roman" w:hAnsi="Calibri" w:cs="Calibri"/>
                <w:b/>
                <w:bCs/>
                <w:color w:val="000000"/>
              </w:rPr>
              <w:t>1999</w:t>
            </w:r>
          </w:p>
        </w:tc>
        <w:tc>
          <w:tcPr>
            <w:tcW w:w="680" w:type="dxa"/>
            <w:tcBorders>
              <w:top w:val="nil"/>
              <w:left w:val="nil"/>
              <w:bottom w:val="nil"/>
              <w:right w:val="nil"/>
            </w:tcBorders>
            <w:shd w:val="clear" w:color="auto" w:fill="auto"/>
            <w:noWrap/>
            <w:vAlign w:val="bottom"/>
            <w:hideMark/>
          </w:tcPr>
          <w:p w14:paraId="18A9E6EF" w14:textId="77777777" w:rsidR="00F11875" w:rsidRPr="00F11875" w:rsidRDefault="00F11875" w:rsidP="00F11875">
            <w:pPr>
              <w:spacing w:after="0" w:line="240" w:lineRule="auto"/>
              <w:jc w:val="center"/>
              <w:rPr>
                <w:rFonts w:ascii="Calibri" w:eastAsia="Times New Roman" w:hAnsi="Calibri" w:cs="Calibri"/>
                <w:b/>
                <w:bCs/>
                <w:color w:val="000000"/>
              </w:rPr>
            </w:pPr>
            <w:r w:rsidRPr="00F11875">
              <w:rPr>
                <w:rFonts w:ascii="Calibri" w:eastAsia="Times New Roman" w:hAnsi="Calibri" w:cs="Calibri"/>
                <w:b/>
                <w:bCs/>
                <w:color w:val="000000"/>
              </w:rPr>
              <w:t>2019</w:t>
            </w:r>
          </w:p>
        </w:tc>
        <w:tc>
          <w:tcPr>
            <w:tcW w:w="1140" w:type="dxa"/>
            <w:tcBorders>
              <w:top w:val="nil"/>
              <w:left w:val="nil"/>
              <w:bottom w:val="single" w:sz="4" w:space="0" w:color="auto"/>
              <w:right w:val="nil"/>
            </w:tcBorders>
            <w:shd w:val="clear" w:color="auto" w:fill="auto"/>
            <w:noWrap/>
            <w:vAlign w:val="bottom"/>
            <w:hideMark/>
          </w:tcPr>
          <w:p w14:paraId="490D1599" w14:textId="77777777" w:rsidR="00F11875" w:rsidRPr="00F11875" w:rsidRDefault="00F11875" w:rsidP="00F11875">
            <w:pPr>
              <w:spacing w:after="0" w:line="240" w:lineRule="auto"/>
              <w:jc w:val="center"/>
              <w:rPr>
                <w:rFonts w:ascii="Calibri" w:eastAsia="Times New Roman" w:hAnsi="Calibri" w:cs="Calibri"/>
                <w:b/>
                <w:bCs/>
                <w:color w:val="000000"/>
              </w:rPr>
            </w:pPr>
            <w:r w:rsidRPr="00F11875">
              <w:rPr>
                <w:rFonts w:ascii="Calibri" w:eastAsia="Times New Roman" w:hAnsi="Calibri" w:cs="Calibri"/>
                <w:b/>
                <w:bCs/>
                <w:color w:val="000000"/>
              </w:rPr>
              <w:t>Status</w:t>
            </w:r>
          </w:p>
        </w:tc>
        <w:tc>
          <w:tcPr>
            <w:tcW w:w="960" w:type="dxa"/>
            <w:tcBorders>
              <w:top w:val="nil"/>
              <w:left w:val="nil"/>
              <w:bottom w:val="nil"/>
              <w:right w:val="nil"/>
            </w:tcBorders>
            <w:shd w:val="clear" w:color="auto" w:fill="auto"/>
            <w:noWrap/>
            <w:vAlign w:val="bottom"/>
            <w:hideMark/>
          </w:tcPr>
          <w:p w14:paraId="16025FF5" w14:textId="77777777" w:rsidR="00F11875" w:rsidRPr="00F11875" w:rsidRDefault="00F11875" w:rsidP="00F11875">
            <w:pPr>
              <w:spacing w:after="0" w:line="240" w:lineRule="auto"/>
              <w:jc w:val="center"/>
              <w:rPr>
                <w:rFonts w:ascii="Calibri" w:eastAsia="Times New Roman" w:hAnsi="Calibri" w:cs="Calibri"/>
                <w:b/>
                <w:bCs/>
                <w:color w:val="000000"/>
              </w:rPr>
            </w:pPr>
            <w:r w:rsidRPr="00F11875">
              <w:rPr>
                <w:rFonts w:ascii="Calibri" w:eastAsia="Times New Roman" w:hAnsi="Calibri" w:cs="Calibri"/>
                <w:b/>
                <w:bCs/>
                <w:color w:val="000000"/>
              </w:rPr>
              <w:t>Change</w:t>
            </w:r>
          </w:p>
        </w:tc>
      </w:tr>
      <w:tr w:rsidR="00F11875" w:rsidRPr="00F11875" w14:paraId="6E342130" w14:textId="77777777" w:rsidTr="000E32F2">
        <w:trPr>
          <w:trHeight w:val="290"/>
          <w:jc w:val="center"/>
        </w:trPr>
        <w:tc>
          <w:tcPr>
            <w:tcW w:w="3320" w:type="dxa"/>
            <w:tcBorders>
              <w:top w:val="single" w:sz="4" w:space="0" w:color="auto"/>
              <w:left w:val="nil"/>
              <w:bottom w:val="nil"/>
              <w:right w:val="nil"/>
            </w:tcBorders>
            <w:shd w:val="clear" w:color="auto" w:fill="auto"/>
            <w:noWrap/>
            <w:vAlign w:val="bottom"/>
            <w:hideMark/>
          </w:tcPr>
          <w:p w14:paraId="3C4F8807" w14:textId="77777777" w:rsidR="00F11875" w:rsidRPr="00F11875" w:rsidRDefault="00F11875" w:rsidP="00F11875">
            <w:pPr>
              <w:spacing w:after="0" w:line="240" w:lineRule="auto"/>
              <w:rPr>
                <w:rFonts w:ascii="Calibri" w:eastAsia="Times New Roman" w:hAnsi="Calibri" w:cs="Calibri"/>
                <w:color w:val="000000"/>
              </w:rPr>
            </w:pPr>
            <w:r w:rsidRPr="00F11875">
              <w:rPr>
                <w:rFonts w:ascii="Calibri" w:eastAsia="Times New Roman" w:hAnsi="Calibri" w:cs="Calibri"/>
                <w:color w:val="000000"/>
              </w:rPr>
              <w:t>Alisma plantago aquatica</w:t>
            </w:r>
          </w:p>
        </w:tc>
        <w:tc>
          <w:tcPr>
            <w:tcW w:w="680" w:type="dxa"/>
            <w:tcBorders>
              <w:top w:val="single" w:sz="4" w:space="0" w:color="auto"/>
              <w:left w:val="nil"/>
              <w:bottom w:val="nil"/>
              <w:right w:val="nil"/>
            </w:tcBorders>
            <w:shd w:val="clear" w:color="auto" w:fill="auto"/>
            <w:noWrap/>
            <w:vAlign w:val="bottom"/>
            <w:hideMark/>
          </w:tcPr>
          <w:p w14:paraId="52223ECC"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0.22</w:t>
            </w:r>
          </w:p>
        </w:tc>
        <w:tc>
          <w:tcPr>
            <w:tcW w:w="680" w:type="dxa"/>
            <w:tcBorders>
              <w:top w:val="single" w:sz="4" w:space="0" w:color="auto"/>
              <w:left w:val="nil"/>
              <w:bottom w:val="nil"/>
              <w:right w:val="nil"/>
            </w:tcBorders>
            <w:shd w:val="clear" w:color="auto" w:fill="auto"/>
            <w:noWrap/>
            <w:vAlign w:val="bottom"/>
            <w:hideMark/>
          </w:tcPr>
          <w:p w14:paraId="06CFF22D"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0.12</w:t>
            </w:r>
          </w:p>
        </w:tc>
        <w:tc>
          <w:tcPr>
            <w:tcW w:w="680" w:type="dxa"/>
            <w:tcBorders>
              <w:top w:val="single" w:sz="4" w:space="0" w:color="auto"/>
              <w:left w:val="nil"/>
              <w:bottom w:val="nil"/>
              <w:right w:val="nil"/>
            </w:tcBorders>
            <w:shd w:val="clear" w:color="auto" w:fill="auto"/>
            <w:noWrap/>
            <w:vAlign w:val="bottom"/>
            <w:hideMark/>
          </w:tcPr>
          <w:p w14:paraId="728A688F"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1140" w:type="dxa"/>
            <w:vMerge w:val="restart"/>
            <w:tcBorders>
              <w:top w:val="nil"/>
              <w:left w:val="nil"/>
              <w:bottom w:val="single" w:sz="4" w:space="0" w:color="000000"/>
              <w:right w:val="nil"/>
            </w:tcBorders>
            <w:shd w:val="clear" w:color="auto" w:fill="auto"/>
            <w:noWrap/>
            <w:vAlign w:val="center"/>
            <w:hideMark/>
          </w:tcPr>
          <w:p w14:paraId="42DA2957" w14:textId="79BACD8B" w:rsidR="00F11875" w:rsidRPr="00F11875" w:rsidRDefault="00625AAE" w:rsidP="00F11875">
            <w:pPr>
              <w:spacing w:after="0" w:line="240" w:lineRule="auto"/>
              <w:jc w:val="center"/>
              <w:rPr>
                <w:rFonts w:ascii="Calibri" w:eastAsia="Times New Roman" w:hAnsi="Calibri" w:cs="Calibri"/>
                <w:color w:val="000000"/>
              </w:rPr>
            </w:pPr>
            <w:r>
              <w:rPr>
                <w:rFonts w:ascii="Calibri" w:eastAsia="Times New Roman" w:hAnsi="Calibri" w:cs="Calibri"/>
                <w:color w:val="000000"/>
              </w:rPr>
              <w:t>Non-native</w:t>
            </w:r>
          </w:p>
        </w:tc>
        <w:tc>
          <w:tcPr>
            <w:tcW w:w="960" w:type="dxa"/>
            <w:tcBorders>
              <w:top w:val="single" w:sz="4" w:space="0" w:color="auto"/>
              <w:left w:val="nil"/>
              <w:bottom w:val="single" w:sz="4" w:space="0" w:color="auto"/>
              <w:right w:val="nil"/>
            </w:tcBorders>
            <w:shd w:val="clear" w:color="auto" w:fill="auto"/>
            <w:noWrap/>
            <w:vAlign w:val="bottom"/>
            <w:hideMark/>
          </w:tcPr>
          <w:p w14:paraId="4670BDF4"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lost</w:t>
            </w:r>
          </w:p>
        </w:tc>
      </w:tr>
      <w:tr w:rsidR="00F11875" w:rsidRPr="00F11875" w14:paraId="57595B12" w14:textId="77777777" w:rsidTr="000E32F2">
        <w:trPr>
          <w:trHeight w:val="290"/>
          <w:jc w:val="center"/>
        </w:trPr>
        <w:tc>
          <w:tcPr>
            <w:tcW w:w="3320" w:type="dxa"/>
            <w:tcBorders>
              <w:top w:val="single" w:sz="4" w:space="0" w:color="auto"/>
              <w:left w:val="nil"/>
              <w:bottom w:val="nil"/>
              <w:right w:val="nil"/>
            </w:tcBorders>
            <w:shd w:val="clear" w:color="auto" w:fill="auto"/>
            <w:noWrap/>
            <w:vAlign w:val="bottom"/>
            <w:hideMark/>
          </w:tcPr>
          <w:p w14:paraId="60EA2FB0" w14:textId="26AF6DB1" w:rsidR="00F11875" w:rsidRPr="00F11875" w:rsidRDefault="00F11875" w:rsidP="00F11875">
            <w:pPr>
              <w:spacing w:after="0" w:line="240" w:lineRule="auto"/>
              <w:rPr>
                <w:rFonts w:ascii="Calibri" w:eastAsia="Times New Roman" w:hAnsi="Calibri" w:cs="Calibri"/>
                <w:color w:val="000000"/>
              </w:rPr>
            </w:pPr>
            <w:r w:rsidRPr="00F11875">
              <w:rPr>
                <w:rFonts w:ascii="Calibri" w:eastAsia="Times New Roman" w:hAnsi="Calibri" w:cs="Calibri"/>
                <w:color w:val="000000"/>
              </w:rPr>
              <w:t xml:space="preserve">Myosotis </w:t>
            </w:r>
            <w:r w:rsidR="00B651DB" w:rsidRPr="00F11875">
              <w:rPr>
                <w:rFonts w:ascii="Calibri" w:eastAsia="Times New Roman" w:hAnsi="Calibri" w:cs="Calibri"/>
                <w:color w:val="000000"/>
              </w:rPr>
              <w:t>scorpioides</w:t>
            </w:r>
          </w:p>
        </w:tc>
        <w:tc>
          <w:tcPr>
            <w:tcW w:w="680" w:type="dxa"/>
            <w:tcBorders>
              <w:top w:val="single" w:sz="4" w:space="0" w:color="auto"/>
              <w:left w:val="nil"/>
              <w:bottom w:val="nil"/>
              <w:right w:val="nil"/>
            </w:tcBorders>
            <w:shd w:val="clear" w:color="auto" w:fill="auto"/>
            <w:noWrap/>
            <w:vAlign w:val="bottom"/>
            <w:hideMark/>
          </w:tcPr>
          <w:p w14:paraId="13345984"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0.28</w:t>
            </w:r>
          </w:p>
        </w:tc>
        <w:tc>
          <w:tcPr>
            <w:tcW w:w="680" w:type="dxa"/>
            <w:tcBorders>
              <w:top w:val="single" w:sz="4" w:space="0" w:color="auto"/>
              <w:left w:val="nil"/>
              <w:bottom w:val="nil"/>
              <w:right w:val="nil"/>
            </w:tcBorders>
            <w:shd w:val="clear" w:color="auto" w:fill="auto"/>
            <w:noWrap/>
            <w:vAlign w:val="bottom"/>
            <w:hideMark/>
          </w:tcPr>
          <w:p w14:paraId="5A5AE9FA"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0.06</w:t>
            </w:r>
          </w:p>
        </w:tc>
        <w:tc>
          <w:tcPr>
            <w:tcW w:w="680" w:type="dxa"/>
            <w:tcBorders>
              <w:top w:val="single" w:sz="4" w:space="0" w:color="auto"/>
              <w:left w:val="nil"/>
              <w:bottom w:val="nil"/>
              <w:right w:val="nil"/>
            </w:tcBorders>
            <w:shd w:val="clear" w:color="auto" w:fill="auto"/>
            <w:noWrap/>
            <w:vAlign w:val="bottom"/>
            <w:hideMark/>
          </w:tcPr>
          <w:p w14:paraId="6CCF1188"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0.08</w:t>
            </w:r>
          </w:p>
        </w:tc>
        <w:tc>
          <w:tcPr>
            <w:tcW w:w="1140" w:type="dxa"/>
            <w:vMerge/>
            <w:tcBorders>
              <w:top w:val="nil"/>
              <w:left w:val="nil"/>
              <w:bottom w:val="single" w:sz="4" w:space="0" w:color="000000"/>
              <w:right w:val="nil"/>
            </w:tcBorders>
            <w:vAlign w:val="center"/>
            <w:hideMark/>
          </w:tcPr>
          <w:p w14:paraId="5EE075F5"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641A130A"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w:t>
            </w:r>
          </w:p>
        </w:tc>
      </w:tr>
      <w:tr w:rsidR="00F11875" w:rsidRPr="00F11875" w14:paraId="43649A09" w14:textId="77777777" w:rsidTr="000E32F2">
        <w:trPr>
          <w:trHeight w:val="290"/>
          <w:jc w:val="center"/>
        </w:trPr>
        <w:tc>
          <w:tcPr>
            <w:tcW w:w="3320" w:type="dxa"/>
            <w:tcBorders>
              <w:top w:val="single" w:sz="4" w:space="0" w:color="auto"/>
              <w:left w:val="nil"/>
              <w:bottom w:val="single" w:sz="4" w:space="0" w:color="auto"/>
              <w:right w:val="nil"/>
            </w:tcBorders>
            <w:shd w:val="clear" w:color="auto" w:fill="auto"/>
            <w:noWrap/>
            <w:vAlign w:val="bottom"/>
            <w:hideMark/>
          </w:tcPr>
          <w:p w14:paraId="1A07A5B9" w14:textId="5F2C712F" w:rsidR="00F11875" w:rsidRPr="00F11875" w:rsidRDefault="00F11875" w:rsidP="00F11875">
            <w:pPr>
              <w:spacing w:after="0" w:line="240" w:lineRule="auto"/>
              <w:rPr>
                <w:rFonts w:ascii="Calibri" w:eastAsia="Times New Roman" w:hAnsi="Calibri" w:cs="Calibri"/>
                <w:color w:val="000000"/>
              </w:rPr>
            </w:pPr>
            <w:del w:id="3156" w:author="Stefanie Lane" w:date="2023-02-08T10:04:00Z">
              <w:r w:rsidRPr="00F11875" w:rsidDel="00B678A8">
                <w:rPr>
                  <w:rFonts w:ascii="Calibri" w:eastAsia="Times New Roman" w:hAnsi="Calibri" w:cs="Calibri"/>
                  <w:color w:val="000000"/>
                </w:rPr>
                <w:delText>Festuca arundinacea</w:delText>
              </w:r>
            </w:del>
            <w:ins w:id="3157" w:author="Stefanie Lane" w:date="2023-02-08T10:04:00Z">
              <w:r w:rsidR="00B678A8">
                <w:rPr>
                  <w:rFonts w:ascii="Calibri" w:eastAsia="Times New Roman" w:hAnsi="Calibri" w:cs="Calibri"/>
                  <w:color w:val="000000"/>
                </w:rPr>
                <w:t>Schedonorus arundinaceus</w:t>
              </w:r>
            </w:ins>
          </w:p>
        </w:tc>
        <w:tc>
          <w:tcPr>
            <w:tcW w:w="680" w:type="dxa"/>
            <w:tcBorders>
              <w:top w:val="single" w:sz="4" w:space="0" w:color="auto"/>
              <w:left w:val="nil"/>
              <w:bottom w:val="single" w:sz="4" w:space="0" w:color="auto"/>
              <w:right w:val="nil"/>
            </w:tcBorders>
            <w:shd w:val="clear" w:color="auto" w:fill="auto"/>
            <w:noWrap/>
            <w:vAlign w:val="bottom"/>
            <w:hideMark/>
          </w:tcPr>
          <w:p w14:paraId="326D5810"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0.59</w:t>
            </w:r>
          </w:p>
        </w:tc>
        <w:tc>
          <w:tcPr>
            <w:tcW w:w="680" w:type="dxa"/>
            <w:tcBorders>
              <w:top w:val="single" w:sz="4" w:space="0" w:color="auto"/>
              <w:left w:val="nil"/>
              <w:bottom w:val="single" w:sz="4" w:space="0" w:color="auto"/>
              <w:right w:val="nil"/>
            </w:tcBorders>
            <w:shd w:val="clear" w:color="auto" w:fill="auto"/>
            <w:noWrap/>
            <w:vAlign w:val="bottom"/>
            <w:hideMark/>
          </w:tcPr>
          <w:p w14:paraId="27D83DF3"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0.44</w:t>
            </w:r>
          </w:p>
        </w:tc>
        <w:tc>
          <w:tcPr>
            <w:tcW w:w="680" w:type="dxa"/>
            <w:tcBorders>
              <w:top w:val="single" w:sz="4" w:space="0" w:color="auto"/>
              <w:left w:val="nil"/>
              <w:bottom w:val="single" w:sz="4" w:space="0" w:color="auto"/>
              <w:right w:val="nil"/>
            </w:tcBorders>
            <w:shd w:val="clear" w:color="auto" w:fill="auto"/>
            <w:noWrap/>
            <w:vAlign w:val="bottom"/>
            <w:hideMark/>
          </w:tcPr>
          <w:p w14:paraId="2DCD487A"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0.24</w:t>
            </w:r>
          </w:p>
        </w:tc>
        <w:tc>
          <w:tcPr>
            <w:tcW w:w="1140" w:type="dxa"/>
            <w:vMerge/>
            <w:tcBorders>
              <w:top w:val="nil"/>
              <w:left w:val="nil"/>
              <w:bottom w:val="single" w:sz="4" w:space="0" w:color="000000"/>
              <w:right w:val="nil"/>
            </w:tcBorders>
            <w:vAlign w:val="center"/>
            <w:hideMark/>
          </w:tcPr>
          <w:p w14:paraId="376248D0"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14:paraId="50901AE5"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w:t>
            </w:r>
          </w:p>
        </w:tc>
      </w:tr>
      <w:tr w:rsidR="00F11875" w:rsidRPr="00F11875" w14:paraId="7F3941E0" w14:textId="77777777" w:rsidTr="000E32F2">
        <w:trPr>
          <w:trHeight w:val="290"/>
          <w:jc w:val="center"/>
        </w:trPr>
        <w:tc>
          <w:tcPr>
            <w:tcW w:w="3320" w:type="dxa"/>
            <w:tcBorders>
              <w:top w:val="nil"/>
              <w:left w:val="nil"/>
              <w:bottom w:val="nil"/>
              <w:right w:val="nil"/>
            </w:tcBorders>
            <w:shd w:val="clear" w:color="auto" w:fill="auto"/>
            <w:noWrap/>
            <w:vAlign w:val="bottom"/>
            <w:hideMark/>
          </w:tcPr>
          <w:p w14:paraId="057612C1" w14:textId="77777777" w:rsidR="00F11875" w:rsidRPr="00F11875" w:rsidRDefault="00F11875" w:rsidP="00F11875">
            <w:pPr>
              <w:spacing w:after="0" w:line="240" w:lineRule="auto"/>
              <w:rPr>
                <w:rFonts w:ascii="Calibri" w:eastAsia="Times New Roman" w:hAnsi="Calibri" w:cs="Calibri"/>
                <w:color w:val="000000"/>
              </w:rPr>
            </w:pPr>
            <w:r w:rsidRPr="00F11875">
              <w:rPr>
                <w:rFonts w:ascii="Calibri" w:eastAsia="Times New Roman" w:hAnsi="Calibri" w:cs="Calibri"/>
                <w:color w:val="000000"/>
              </w:rPr>
              <w:t>Agrostis stolonifera</w:t>
            </w:r>
          </w:p>
        </w:tc>
        <w:tc>
          <w:tcPr>
            <w:tcW w:w="680" w:type="dxa"/>
            <w:tcBorders>
              <w:top w:val="nil"/>
              <w:left w:val="nil"/>
              <w:bottom w:val="nil"/>
              <w:right w:val="nil"/>
            </w:tcBorders>
            <w:shd w:val="clear" w:color="auto" w:fill="auto"/>
            <w:noWrap/>
            <w:vAlign w:val="bottom"/>
            <w:hideMark/>
          </w:tcPr>
          <w:p w14:paraId="1DBA3488"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1.63</w:t>
            </w:r>
          </w:p>
        </w:tc>
        <w:tc>
          <w:tcPr>
            <w:tcW w:w="680" w:type="dxa"/>
            <w:tcBorders>
              <w:top w:val="nil"/>
              <w:left w:val="nil"/>
              <w:bottom w:val="nil"/>
              <w:right w:val="nil"/>
            </w:tcBorders>
            <w:shd w:val="clear" w:color="auto" w:fill="auto"/>
            <w:noWrap/>
            <w:vAlign w:val="bottom"/>
            <w:hideMark/>
          </w:tcPr>
          <w:p w14:paraId="0B7E04A6"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1.54</w:t>
            </w:r>
          </w:p>
        </w:tc>
        <w:tc>
          <w:tcPr>
            <w:tcW w:w="680" w:type="dxa"/>
            <w:tcBorders>
              <w:top w:val="nil"/>
              <w:left w:val="nil"/>
              <w:bottom w:val="nil"/>
              <w:right w:val="nil"/>
            </w:tcBorders>
            <w:shd w:val="clear" w:color="auto" w:fill="auto"/>
            <w:noWrap/>
            <w:vAlign w:val="bottom"/>
            <w:hideMark/>
          </w:tcPr>
          <w:p w14:paraId="7C851377"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1.11</w:t>
            </w:r>
          </w:p>
        </w:tc>
        <w:tc>
          <w:tcPr>
            <w:tcW w:w="1140" w:type="dxa"/>
            <w:vMerge/>
            <w:tcBorders>
              <w:top w:val="nil"/>
              <w:left w:val="nil"/>
              <w:bottom w:val="single" w:sz="4" w:space="0" w:color="000000"/>
              <w:right w:val="nil"/>
            </w:tcBorders>
            <w:vAlign w:val="center"/>
            <w:hideMark/>
          </w:tcPr>
          <w:p w14:paraId="1848C128"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single" w:sz="4" w:space="0" w:color="auto"/>
              <w:left w:val="nil"/>
              <w:bottom w:val="single" w:sz="4" w:space="0" w:color="auto"/>
              <w:right w:val="nil"/>
            </w:tcBorders>
            <w:shd w:val="clear" w:color="auto" w:fill="auto"/>
            <w:noWrap/>
            <w:vAlign w:val="bottom"/>
            <w:hideMark/>
          </w:tcPr>
          <w:p w14:paraId="3A26D800"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w:t>
            </w:r>
          </w:p>
        </w:tc>
      </w:tr>
      <w:tr w:rsidR="00F11875" w:rsidRPr="00F11875" w14:paraId="28C09F54" w14:textId="77777777" w:rsidTr="000E32F2">
        <w:trPr>
          <w:trHeight w:val="290"/>
          <w:jc w:val="center"/>
        </w:trPr>
        <w:tc>
          <w:tcPr>
            <w:tcW w:w="3320" w:type="dxa"/>
            <w:tcBorders>
              <w:top w:val="single" w:sz="4" w:space="0" w:color="auto"/>
              <w:left w:val="nil"/>
              <w:bottom w:val="single" w:sz="4" w:space="0" w:color="auto"/>
              <w:right w:val="nil"/>
            </w:tcBorders>
            <w:shd w:val="clear" w:color="auto" w:fill="auto"/>
            <w:noWrap/>
            <w:vAlign w:val="bottom"/>
            <w:hideMark/>
          </w:tcPr>
          <w:p w14:paraId="52A13253" w14:textId="77777777" w:rsidR="00F11875" w:rsidRPr="00F11875" w:rsidRDefault="00F11875" w:rsidP="00F11875">
            <w:pPr>
              <w:spacing w:after="0" w:line="240" w:lineRule="auto"/>
              <w:rPr>
                <w:rFonts w:ascii="Calibri" w:eastAsia="Times New Roman" w:hAnsi="Calibri" w:cs="Calibri"/>
                <w:color w:val="000000"/>
              </w:rPr>
            </w:pPr>
            <w:r w:rsidRPr="00F11875">
              <w:rPr>
                <w:rFonts w:ascii="Calibri" w:eastAsia="Times New Roman" w:hAnsi="Calibri" w:cs="Calibri"/>
                <w:color w:val="000000"/>
              </w:rPr>
              <w:t>Lythrum salicaria</w:t>
            </w:r>
          </w:p>
        </w:tc>
        <w:tc>
          <w:tcPr>
            <w:tcW w:w="680" w:type="dxa"/>
            <w:tcBorders>
              <w:top w:val="single" w:sz="4" w:space="0" w:color="auto"/>
              <w:left w:val="nil"/>
              <w:bottom w:val="single" w:sz="4" w:space="0" w:color="auto"/>
              <w:right w:val="nil"/>
            </w:tcBorders>
            <w:shd w:val="clear" w:color="auto" w:fill="auto"/>
            <w:noWrap/>
            <w:vAlign w:val="bottom"/>
            <w:hideMark/>
          </w:tcPr>
          <w:p w14:paraId="0D146F0D"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0.50</w:t>
            </w:r>
          </w:p>
        </w:tc>
        <w:tc>
          <w:tcPr>
            <w:tcW w:w="680" w:type="dxa"/>
            <w:tcBorders>
              <w:top w:val="single" w:sz="4" w:space="0" w:color="auto"/>
              <w:left w:val="nil"/>
              <w:bottom w:val="single" w:sz="4" w:space="0" w:color="auto"/>
              <w:right w:val="nil"/>
            </w:tcBorders>
            <w:shd w:val="clear" w:color="auto" w:fill="auto"/>
            <w:noWrap/>
            <w:vAlign w:val="bottom"/>
            <w:hideMark/>
          </w:tcPr>
          <w:p w14:paraId="63F4F17B"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0.59</w:t>
            </w:r>
          </w:p>
        </w:tc>
        <w:tc>
          <w:tcPr>
            <w:tcW w:w="680" w:type="dxa"/>
            <w:tcBorders>
              <w:top w:val="single" w:sz="4" w:space="0" w:color="auto"/>
              <w:left w:val="nil"/>
              <w:bottom w:val="single" w:sz="4" w:space="0" w:color="auto"/>
              <w:right w:val="nil"/>
            </w:tcBorders>
            <w:shd w:val="clear" w:color="auto" w:fill="auto"/>
            <w:noWrap/>
            <w:vAlign w:val="bottom"/>
            <w:hideMark/>
          </w:tcPr>
          <w:p w14:paraId="46E0D885"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0.49</w:t>
            </w:r>
          </w:p>
        </w:tc>
        <w:tc>
          <w:tcPr>
            <w:tcW w:w="1140" w:type="dxa"/>
            <w:vMerge/>
            <w:tcBorders>
              <w:top w:val="nil"/>
              <w:left w:val="nil"/>
              <w:bottom w:val="single" w:sz="4" w:space="0" w:color="000000"/>
              <w:right w:val="nil"/>
            </w:tcBorders>
            <w:vAlign w:val="center"/>
            <w:hideMark/>
          </w:tcPr>
          <w:p w14:paraId="3ADF422E"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14:paraId="21FAACB7"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w:t>
            </w:r>
          </w:p>
        </w:tc>
      </w:tr>
      <w:tr w:rsidR="00F11875" w:rsidRPr="00F11875" w14:paraId="0E439B0B" w14:textId="77777777" w:rsidTr="000E32F2">
        <w:trPr>
          <w:trHeight w:val="290"/>
          <w:jc w:val="center"/>
        </w:trPr>
        <w:tc>
          <w:tcPr>
            <w:tcW w:w="3320" w:type="dxa"/>
            <w:tcBorders>
              <w:top w:val="nil"/>
              <w:left w:val="nil"/>
              <w:bottom w:val="nil"/>
              <w:right w:val="nil"/>
            </w:tcBorders>
            <w:shd w:val="clear" w:color="auto" w:fill="auto"/>
            <w:noWrap/>
            <w:vAlign w:val="bottom"/>
            <w:hideMark/>
          </w:tcPr>
          <w:p w14:paraId="00AD31DC" w14:textId="77777777" w:rsidR="00F11875" w:rsidRPr="00F11875" w:rsidRDefault="00F11875" w:rsidP="00F11875">
            <w:pPr>
              <w:spacing w:after="0" w:line="240" w:lineRule="auto"/>
              <w:rPr>
                <w:rFonts w:ascii="Calibri" w:eastAsia="Times New Roman" w:hAnsi="Calibri" w:cs="Calibri"/>
                <w:color w:val="000000"/>
              </w:rPr>
            </w:pPr>
            <w:r w:rsidRPr="00F11875">
              <w:rPr>
                <w:rFonts w:ascii="Calibri" w:eastAsia="Times New Roman" w:hAnsi="Calibri" w:cs="Calibri"/>
                <w:color w:val="000000"/>
              </w:rPr>
              <w:t>Rumex conglomeratus</w:t>
            </w:r>
          </w:p>
        </w:tc>
        <w:tc>
          <w:tcPr>
            <w:tcW w:w="680" w:type="dxa"/>
            <w:tcBorders>
              <w:top w:val="nil"/>
              <w:left w:val="nil"/>
              <w:bottom w:val="nil"/>
              <w:right w:val="nil"/>
            </w:tcBorders>
            <w:shd w:val="clear" w:color="auto" w:fill="auto"/>
            <w:noWrap/>
            <w:vAlign w:val="bottom"/>
            <w:hideMark/>
          </w:tcPr>
          <w:p w14:paraId="0F5E7E52"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0.02</w:t>
            </w:r>
          </w:p>
        </w:tc>
        <w:tc>
          <w:tcPr>
            <w:tcW w:w="680" w:type="dxa"/>
            <w:tcBorders>
              <w:top w:val="nil"/>
              <w:left w:val="nil"/>
              <w:bottom w:val="nil"/>
              <w:right w:val="nil"/>
            </w:tcBorders>
            <w:shd w:val="clear" w:color="auto" w:fill="auto"/>
            <w:noWrap/>
            <w:vAlign w:val="bottom"/>
            <w:hideMark/>
          </w:tcPr>
          <w:p w14:paraId="3720C883"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680" w:type="dxa"/>
            <w:tcBorders>
              <w:top w:val="nil"/>
              <w:left w:val="nil"/>
              <w:bottom w:val="nil"/>
              <w:right w:val="nil"/>
            </w:tcBorders>
            <w:shd w:val="clear" w:color="auto" w:fill="auto"/>
            <w:noWrap/>
            <w:vAlign w:val="bottom"/>
            <w:hideMark/>
          </w:tcPr>
          <w:p w14:paraId="7FB91BD2"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0.05</w:t>
            </w:r>
          </w:p>
        </w:tc>
        <w:tc>
          <w:tcPr>
            <w:tcW w:w="1140" w:type="dxa"/>
            <w:vMerge/>
            <w:tcBorders>
              <w:top w:val="nil"/>
              <w:left w:val="nil"/>
              <w:bottom w:val="single" w:sz="4" w:space="0" w:color="000000"/>
              <w:right w:val="nil"/>
            </w:tcBorders>
            <w:vAlign w:val="center"/>
            <w:hideMark/>
          </w:tcPr>
          <w:p w14:paraId="7B6D41B8"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single" w:sz="4" w:space="0" w:color="auto"/>
              <w:left w:val="nil"/>
              <w:bottom w:val="single" w:sz="4" w:space="0" w:color="auto"/>
              <w:right w:val="nil"/>
            </w:tcBorders>
            <w:shd w:val="clear" w:color="auto" w:fill="auto"/>
            <w:noWrap/>
            <w:vAlign w:val="bottom"/>
            <w:hideMark/>
          </w:tcPr>
          <w:p w14:paraId="297F288E"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w:t>
            </w:r>
          </w:p>
        </w:tc>
      </w:tr>
      <w:tr w:rsidR="00F11875" w:rsidRPr="00F11875" w14:paraId="4684051C" w14:textId="77777777" w:rsidTr="000E32F2">
        <w:trPr>
          <w:trHeight w:val="290"/>
          <w:jc w:val="center"/>
        </w:trPr>
        <w:tc>
          <w:tcPr>
            <w:tcW w:w="3320" w:type="dxa"/>
            <w:tcBorders>
              <w:top w:val="single" w:sz="4" w:space="0" w:color="auto"/>
              <w:left w:val="nil"/>
              <w:bottom w:val="single" w:sz="4" w:space="0" w:color="auto"/>
              <w:right w:val="nil"/>
            </w:tcBorders>
            <w:shd w:val="clear" w:color="auto" w:fill="auto"/>
            <w:noWrap/>
            <w:vAlign w:val="bottom"/>
            <w:hideMark/>
          </w:tcPr>
          <w:p w14:paraId="529FA519" w14:textId="77777777" w:rsidR="00F11875" w:rsidRPr="00F11875" w:rsidRDefault="00F11875" w:rsidP="00F11875">
            <w:pPr>
              <w:spacing w:after="0" w:line="240" w:lineRule="auto"/>
              <w:rPr>
                <w:rFonts w:ascii="Calibri" w:eastAsia="Times New Roman" w:hAnsi="Calibri" w:cs="Calibri"/>
                <w:color w:val="000000"/>
              </w:rPr>
            </w:pPr>
            <w:r w:rsidRPr="00F11875">
              <w:rPr>
                <w:rFonts w:ascii="Calibri" w:eastAsia="Times New Roman" w:hAnsi="Calibri" w:cs="Calibri"/>
                <w:color w:val="000000"/>
              </w:rPr>
              <w:t>Mentha aquatica</w:t>
            </w:r>
          </w:p>
        </w:tc>
        <w:tc>
          <w:tcPr>
            <w:tcW w:w="680" w:type="dxa"/>
            <w:tcBorders>
              <w:top w:val="single" w:sz="4" w:space="0" w:color="auto"/>
              <w:left w:val="nil"/>
              <w:bottom w:val="single" w:sz="4" w:space="0" w:color="auto"/>
              <w:right w:val="nil"/>
            </w:tcBorders>
            <w:shd w:val="clear" w:color="auto" w:fill="auto"/>
            <w:noWrap/>
            <w:vAlign w:val="bottom"/>
            <w:hideMark/>
          </w:tcPr>
          <w:p w14:paraId="518DA173"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0.20</w:t>
            </w:r>
          </w:p>
        </w:tc>
        <w:tc>
          <w:tcPr>
            <w:tcW w:w="680" w:type="dxa"/>
            <w:tcBorders>
              <w:top w:val="single" w:sz="4" w:space="0" w:color="auto"/>
              <w:left w:val="nil"/>
              <w:bottom w:val="single" w:sz="4" w:space="0" w:color="auto"/>
              <w:right w:val="nil"/>
            </w:tcBorders>
            <w:shd w:val="clear" w:color="auto" w:fill="auto"/>
            <w:noWrap/>
            <w:vAlign w:val="bottom"/>
            <w:hideMark/>
          </w:tcPr>
          <w:p w14:paraId="41778BCC"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0.60</w:t>
            </w:r>
          </w:p>
        </w:tc>
        <w:tc>
          <w:tcPr>
            <w:tcW w:w="680" w:type="dxa"/>
            <w:tcBorders>
              <w:top w:val="single" w:sz="4" w:space="0" w:color="auto"/>
              <w:left w:val="nil"/>
              <w:bottom w:val="single" w:sz="4" w:space="0" w:color="auto"/>
              <w:right w:val="nil"/>
            </w:tcBorders>
            <w:shd w:val="clear" w:color="auto" w:fill="auto"/>
            <w:noWrap/>
            <w:vAlign w:val="bottom"/>
            <w:hideMark/>
          </w:tcPr>
          <w:p w14:paraId="223AF4D7"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0.88</w:t>
            </w:r>
          </w:p>
        </w:tc>
        <w:tc>
          <w:tcPr>
            <w:tcW w:w="1140" w:type="dxa"/>
            <w:vMerge/>
            <w:tcBorders>
              <w:top w:val="nil"/>
              <w:left w:val="nil"/>
              <w:bottom w:val="single" w:sz="4" w:space="0" w:color="000000"/>
              <w:right w:val="nil"/>
            </w:tcBorders>
            <w:vAlign w:val="center"/>
            <w:hideMark/>
          </w:tcPr>
          <w:p w14:paraId="4ACFACE1"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14:paraId="1C28063D"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w:t>
            </w:r>
          </w:p>
        </w:tc>
      </w:tr>
      <w:tr w:rsidR="00F11875" w:rsidRPr="00F11875" w14:paraId="3F971630" w14:textId="77777777" w:rsidTr="000E32F2">
        <w:trPr>
          <w:trHeight w:val="290"/>
          <w:jc w:val="center"/>
        </w:trPr>
        <w:tc>
          <w:tcPr>
            <w:tcW w:w="3320" w:type="dxa"/>
            <w:tcBorders>
              <w:top w:val="nil"/>
              <w:left w:val="nil"/>
              <w:bottom w:val="nil"/>
              <w:right w:val="nil"/>
            </w:tcBorders>
            <w:shd w:val="clear" w:color="auto" w:fill="auto"/>
            <w:noWrap/>
            <w:vAlign w:val="bottom"/>
            <w:hideMark/>
          </w:tcPr>
          <w:p w14:paraId="51C4F0CB" w14:textId="77777777" w:rsidR="00F11875" w:rsidRPr="00F11875" w:rsidRDefault="00F11875" w:rsidP="00F11875">
            <w:pPr>
              <w:spacing w:after="0" w:line="240" w:lineRule="auto"/>
              <w:rPr>
                <w:rFonts w:ascii="Calibri" w:eastAsia="Times New Roman" w:hAnsi="Calibri" w:cs="Calibri"/>
                <w:color w:val="000000"/>
              </w:rPr>
            </w:pPr>
            <w:r w:rsidRPr="00F11875">
              <w:rPr>
                <w:rFonts w:ascii="Calibri" w:eastAsia="Times New Roman" w:hAnsi="Calibri" w:cs="Calibri"/>
                <w:color w:val="000000"/>
              </w:rPr>
              <w:t>Phalaris arundinacea</w:t>
            </w:r>
          </w:p>
        </w:tc>
        <w:tc>
          <w:tcPr>
            <w:tcW w:w="680" w:type="dxa"/>
            <w:tcBorders>
              <w:top w:val="nil"/>
              <w:left w:val="nil"/>
              <w:bottom w:val="nil"/>
              <w:right w:val="nil"/>
            </w:tcBorders>
            <w:shd w:val="clear" w:color="auto" w:fill="auto"/>
            <w:noWrap/>
            <w:vAlign w:val="bottom"/>
            <w:hideMark/>
          </w:tcPr>
          <w:p w14:paraId="0B566BA0"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0.02</w:t>
            </w:r>
          </w:p>
        </w:tc>
        <w:tc>
          <w:tcPr>
            <w:tcW w:w="680" w:type="dxa"/>
            <w:tcBorders>
              <w:top w:val="nil"/>
              <w:left w:val="nil"/>
              <w:bottom w:val="nil"/>
              <w:right w:val="nil"/>
            </w:tcBorders>
            <w:shd w:val="clear" w:color="auto" w:fill="auto"/>
            <w:noWrap/>
            <w:vAlign w:val="bottom"/>
            <w:hideMark/>
          </w:tcPr>
          <w:p w14:paraId="0D6B7E5E"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0.07</w:t>
            </w:r>
          </w:p>
        </w:tc>
        <w:tc>
          <w:tcPr>
            <w:tcW w:w="680" w:type="dxa"/>
            <w:tcBorders>
              <w:top w:val="nil"/>
              <w:left w:val="nil"/>
              <w:bottom w:val="nil"/>
              <w:right w:val="nil"/>
            </w:tcBorders>
            <w:shd w:val="clear" w:color="auto" w:fill="auto"/>
            <w:noWrap/>
            <w:vAlign w:val="bottom"/>
            <w:hideMark/>
          </w:tcPr>
          <w:p w14:paraId="6FDB9A30"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0.30</w:t>
            </w:r>
          </w:p>
        </w:tc>
        <w:tc>
          <w:tcPr>
            <w:tcW w:w="1140" w:type="dxa"/>
            <w:vMerge/>
            <w:tcBorders>
              <w:top w:val="nil"/>
              <w:left w:val="nil"/>
              <w:bottom w:val="single" w:sz="4" w:space="0" w:color="000000"/>
              <w:right w:val="nil"/>
            </w:tcBorders>
            <w:vAlign w:val="center"/>
            <w:hideMark/>
          </w:tcPr>
          <w:p w14:paraId="56B70C90"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single" w:sz="4" w:space="0" w:color="auto"/>
              <w:left w:val="nil"/>
              <w:bottom w:val="single" w:sz="4" w:space="0" w:color="auto"/>
              <w:right w:val="nil"/>
            </w:tcBorders>
            <w:shd w:val="clear" w:color="auto" w:fill="auto"/>
            <w:noWrap/>
            <w:vAlign w:val="bottom"/>
            <w:hideMark/>
          </w:tcPr>
          <w:p w14:paraId="4769C428"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w:t>
            </w:r>
          </w:p>
        </w:tc>
      </w:tr>
      <w:tr w:rsidR="00F11875" w:rsidRPr="00F11875" w14:paraId="5A37D2E8" w14:textId="77777777" w:rsidTr="000E32F2">
        <w:trPr>
          <w:trHeight w:val="290"/>
          <w:jc w:val="center"/>
        </w:trPr>
        <w:tc>
          <w:tcPr>
            <w:tcW w:w="3320" w:type="dxa"/>
            <w:tcBorders>
              <w:top w:val="single" w:sz="4" w:space="0" w:color="auto"/>
              <w:left w:val="nil"/>
              <w:bottom w:val="single" w:sz="4" w:space="0" w:color="auto"/>
              <w:right w:val="nil"/>
            </w:tcBorders>
            <w:shd w:val="clear" w:color="auto" w:fill="auto"/>
            <w:noWrap/>
            <w:vAlign w:val="bottom"/>
            <w:hideMark/>
          </w:tcPr>
          <w:p w14:paraId="223AF93E" w14:textId="77777777" w:rsidR="00F11875" w:rsidRPr="00F11875" w:rsidRDefault="00F11875" w:rsidP="00F11875">
            <w:pPr>
              <w:spacing w:after="0" w:line="240" w:lineRule="auto"/>
              <w:rPr>
                <w:rFonts w:ascii="Calibri" w:eastAsia="Times New Roman" w:hAnsi="Calibri" w:cs="Calibri"/>
                <w:color w:val="000000"/>
              </w:rPr>
            </w:pPr>
            <w:r w:rsidRPr="00F11875">
              <w:rPr>
                <w:rFonts w:ascii="Calibri" w:eastAsia="Times New Roman" w:hAnsi="Calibri" w:cs="Calibri"/>
                <w:color w:val="000000"/>
              </w:rPr>
              <w:t>Cirsium arvense</w:t>
            </w:r>
          </w:p>
        </w:tc>
        <w:tc>
          <w:tcPr>
            <w:tcW w:w="680" w:type="dxa"/>
            <w:tcBorders>
              <w:top w:val="single" w:sz="4" w:space="0" w:color="auto"/>
              <w:left w:val="nil"/>
              <w:bottom w:val="single" w:sz="4" w:space="0" w:color="auto"/>
              <w:right w:val="nil"/>
            </w:tcBorders>
            <w:shd w:val="clear" w:color="auto" w:fill="auto"/>
            <w:noWrap/>
            <w:vAlign w:val="bottom"/>
            <w:hideMark/>
          </w:tcPr>
          <w:p w14:paraId="4B789624"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680" w:type="dxa"/>
            <w:tcBorders>
              <w:top w:val="single" w:sz="4" w:space="0" w:color="auto"/>
              <w:left w:val="nil"/>
              <w:bottom w:val="single" w:sz="4" w:space="0" w:color="auto"/>
              <w:right w:val="nil"/>
            </w:tcBorders>
            <w:shd w:val="clear" w:color="auto" w:fill="auto"/>
            <w:noWrap/>
            <w:vAlign w:val="bottom"/>
            <w:hideMark/>
          </w:tcPr>
          <w:p w14:paraId="6C24BC04"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0.02</w:t>
            </w:r>
          </w:p>
        </w:tc>
        <w:tc>
          <w:tcPr>
            <w:tcW w:w="680" w:type="dxa"/>
            <w:tcBorders>
              <w:top w:val="single" w:sz="4" w:space="0" w:color="auto"/>
              <w:left w:val="nil"/>
              <w:bottom w:val="single" w:sz="4" w:space="0" w:color="auto"/>
              <w:right w:val="nil"/>
            </w:tcBorders>
            <w:shd w:val="clear" w:color="auto" w:fill="auto"/>
            <w:noWrap/>
            <w:vAlign w:val="bottom"/>
            <w:hideMark/>
          </w:tcPr>
          <w:p w14:paraId="584DD698"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0.01</w:t>
            </w:r>
          </w:p>
        </w:tc>
        <w:tc>
          <w:tcPr>
            <w:tcW w:w="1140" w:type="dxa"/>
            <w:vMerge/>
            <w:tcBorders>
              <w:top w:val="nil"/>
              <w:left w:val="nil"/>
              <w:bottom w:val="single" w:sz="4" w:space="0" w:color="000000"/>
              <w:right w:val="nil"/>
            </w:tcBorders>
            <w:vAlign w:val="center"/>
            <w:hideMark/>
          </w:tcPr>
          <w:p w14:paraId="3D2E69D9"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14:paraId="389F8180"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gained</w:t>
            </w:r>
          </w:p>
        </w:tc>
      </w:tr>
      <w:tr w:rsidR="00F11875" w:rsidRPr="00F11875" w14:paraId="79BBAB75" w14:textId="77777777" w:rsidTr="000E32F2">
        <w:trPr>
          <w:trHeight w:val="290"/>
          <w:jc w:val="center"/>
        </w:trPr>
        <w:tc>
          <w:tcPr>
            <w:tcW w:w="3320" w:type="dxa"/>
            <w:tcBorders>
              <w:top w:val="nil"/>
              <w:left w:val="nil"/>
              <w:bottom w:val="nil"/>
              <w:right w:val="nil"/>
            </w:tcBorders>
            <w:shd w:val="clear" w:color="auto" w:fill="auto"/>
            <w:noWrap/>
            <w:vAlign w:val="bottom"/>
            <w:hideMark/>
          </w:tcPr>
          <w:p w14:paraId="2AA2EC18" w14:textId="025ABF5B" w:rsidR="00F11875" w:rsidRPr="00F11875" w:rsidRDefault="00F11875" w:rsidP="00F11875">
            <w:pPr>
              <w:spacing w:after="0" w:line="240" w:lineRule="auto"/>
              <w:rPr>
                <w:rFonts w:ascii="Calibri" w:eastAsia="Times New Roman" w:hAnsi="Calibri" w:cs="Calibri"/>
                <w:color w:val="000000"/>
              </w:rPr>
            </w:pPr>
            <w:r w:rsidRPr="00F11875">
              <w:rPr>
                <w:rFonts w:ascii="Calibri" w:eastAsia="Times New Roman" w:hAnsi="Calibri" w:cs="Calibri"/>
                <w:color w:val="000000"/>
              </w:rPr>
              <w:t xml:space="preserve">Iris </w:t>
            </w:r>
            <w:r w:rsidR="00B651DB" w:rsidRPr="00F11875">
              <w:rPr>
                <w:rFonts w:ascii="Calibri" w:eastAsia="Times New Roman" w:hAnsi="Calibri" w:cs="Calibri"/>
                <w:color w:val="000000"/>
              </w:rPr>
              <w:t>pseudacorus</w:t>
            </w:r>
          </w:p>
        </w:tc>
        <w:tc>
          <w:tcPr>
            <w:tcW w:w="680" w:type="dxa"/>
            <w:tcBorders>
              <w:top w:val="nil"/>
              <w:left w:val="nil"/>
              <w:bottom w:val="nil"/>
              <w:right w:val="nil"/>
            </w:tcBorders>
            <w:shd w:val="clear" w:color="auto" w:fill="auto"/>
            <w:noWrap/>
            <w:vAlign w:val="bottom"/>
            <w:hideMark/>
          </w:tcPr>
          <w:p w14:paraId="47481814"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680" w:type="dxa"/>
            <w:tcBorders>
              <w:top w:val="nil"/>
              <w:left w:val="nil"/>
              <w:bottom w:val="nil"/>
              <w:right w:val="nil"/>
            </w:tcBorders>
            <w:shd w:val="clear" w:color="auto" w:fill="auto"/>
            <w:noWrap/>
            <w:vAlign w:val="bottom"/>
            <w:hideMark/>
          </w:tcPr>
          <w:p w14:paraId="33D09C6B"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0.18</w:t>
            </w:r>
          </w:p>
        </w:tc>
        <w:tc>
          <w:tcPr>
            <w:tcW w:w="680" w:type="dxa"/>
            <w:tcBorders>
              <w:top w:val="nil"/>
              <w:left w:val="nil"/>
              <w:bottom w:val="nil"/>
              <w:right w:val="nil"/>
            </w:tcBorders>
            <w:shd w:val="clear" w:color="auto" w:fill="auto"/>
            <w:noWrap/>
            <w:vAlign w:val="bottom"/>
            <w:hideMark/>
          </w:tcPr>
          <w:p w14:paraId="650D96F3"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0.23</w:t>
            </w:r>
          </w:p>
        </w:tc>
        <w:tc>
          <w:tcPr>
            <w:tcW w:w="1140" w:type="dxa"/>
            <w:vMerge/>
            <w:tcBorders>
              <w:top w:val="nil"/>
              <w:left w:val="nil"/>
              <w:bottom w:val="single" w:sz="4" w:space="0" w:color="000000"/>
              <w:right w:val="nil"/>
            </w:tcBorders>
            <w:vAlign w:val="center"/>
            <w:hideMark/>
          </w:tcPr>
          <w:p w14:paraId="5564DF90"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single" w:sz="4" w:space="0" w:color="auto"/>
              <w:left w:val="nil"/>
              <w:bottom w:val="single" w:sz="4" w:space="0" w:color="auto"/>
              <w:right w:val="nil"/>
            </w:tcBorders>
            <w:shd w:val="clear" w:color="auto" w:fill="auto"/>
            <w:noWrap/>
            <w:vAlign w:val="bottom"/>
            <w:hideMark/>
          </w:tcPr>
          <w:p w14:paraId="19E177BF"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gained</w:t>
            </w:r>
          </w:p>
        </w:tc>
      </w:tr>
      <w:tr w:rsidR="00F11875" w:rsidRPr="00F11875" w14:paraId="24302E12" w14:textId="77777777" w:rsidTr="000E32F2">
        <w:trPr>
          <w:trHeight w:val="290"/>
          <w:jc w:val="center"/>
        </w:trPr>
        <w:tc>
          <w:tcPr>
            <w:tcW w:w="3320" w:type="dxa"/>
            <w:tcBorders>
              <w:top w:val="single" w:sz="4" w:space="0" w:color="auto"/>
              <w:left w:val="nil"/>
              <w:bottom w:val="single" w:sz="4" w:space="0" w:color="auto"/>
              <w:right w:val="nil"/>
            </w:tcBorders>
            <w:shd w:val="clear" w:color="auto" w:fill="auto"/>
            <w:noWrap/>
            <w:vAlign w:val="bottom"/>
            <w:hideMark/>
          </w:tcPr>
          <w:p w14:paraId="2FAD95E0" w14:textId="77777777" w:rsidR="00F11875" w:rsidRPr="00F11875" w:rsidRDefault="00F11875" w:rsidP="00F11875">
            <w:pPr>
              <w:spacing w:after="0" w:line="240" w:lineRule="auto"/>
              <w:rPr>
                <w:rFonts w:ascii="Calibri" w:eastAsia="Times New Roman" w:hAnsi="Calibri" w:cs="Calibri"/>
                <w:color w:val="000000"/>
              </w:rPr>
            </w:pPr>
            <w:r w:rsidRPr="00F11875">
              <w:rPr>
                <w:rFonts w:ascii="Calibri" w:eastAsia="Times New Roman" w:hAnsi="Calibri" w:cs="Calibri"/>
                <w:color w:val="000000"/>
              </w:rPr>
              <w:t>Lycopus europaeus</w:t>
            </w:r>
          </w:p>
        </w:tc>
        <w:tc>
          <w:tcPr>
            <w:tcW w:w="680" w:type="dxa"/>
            <w:tcBorders>
              <w:top w:val="single" w:sz="4" w:space="0" w:color="auto"/>
              <w:left w:val="nil"/>
              <w:bottom w:val="single" w:sz="4" w:space="0" w:color="auto"/>
              <w:right w:val="nil"/>
            </w:tcBorders>
            <w:shd w:val="clear" w:color="auto" w:fill="auto"/>
            <w:noWrap/>
            <w:vAlign w:val="bottom"/>
            <w:hideMark/>
          </w:tcPr>
          <w:p w14:paraId="315B7B48"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680" w:type="dxa"/>
            <w:tcBorders>
              <w:top w:val="single" w:sz="4" w:space="0" w:color="auto"/>
              <w:left w:val="nil"/>
              <w:bottom w:val="single" w:sz="4" w:space="0" w:color="auto"/>
              <w:right w:val="nil"/>
            </w:tcBorders>
            <w:shd w:val="clear" w:color="auto" w:fill="auto"/>
            <w:noWrap/>
            <w:vAlign w:val="bottom"/>
            <w:hideMark/>
          </w:tcPr>
          <w:p w14:paraId="1D9548E2"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680" w:type="dxa"/>
            <w:tcBorders>
              <w:top w:val="single" w:sz="4" w:space="0" w:color="auto"/>
              <w:left w:val="nil"/>
              <w:bottom w:val="single" w:sz="4" w:space="0" w:color="auto"/>
              <w:right w:val="nil"/>
            </w:tcBorders>
            <w:shd w:val="clear" w:color="auto" w:fill="auto"/>
            <w:noWrap/>
            <w:vAlign w:val="bottom"/>
            <w:hideMark/>
          </w:tcPr>
          <w:p w14:paraId="0319C3C6"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0.07</w:t>
            </w:r>
          </w:p>
        </w:tc>
        <w:tc>
          <w:tcPr>
            <w:tcW w:w="1140" w:type="dxa"/>
            <w:vMerge/>
            <w:tcBorders>
              <w:top w:val="nil"/>
              <w:left w:val="nil"/>
              <w:bottom w:val="single" w:sz="4" w:space="0" w:color="000000"/>
              <w:right w:val="nil"/>
            </w:tcBorders>
            <w:vAlign w:val="center"/>
            <w:hideMark/>
          </w:tcPr>
          <w:p w14:paraId="0E7822DA"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31DDC736"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gained</w:t>
            </w:r>
          </w:p>
        </w:tc>
      </w:tr>
      <w:tr w:rsidR="00F11875" w:rsidRPr="00F11875" w14:paraId="604B8CC4" w14:textId="77777777" w:rsidTr="000E32F2">
        <w:trPr>
          <w:trHeight w:val="290"/>
          <w:jc w:val="center"/>
        </w:trPr>
        <w:tc>
          <w:tcPr>
            <w:tcW w:w="3320" w:type="dxa"/>
            <w:tcBorders>
              <w:top w:val="nil"/>
              <w:left w:val="nil"/>
              <w:bottom w:val="nil"/>
              <w:right w:val="nil"/>
            </w:tcBorders>
            <w:shd w:val="clear" w:color="auto" w:fill="auto"/>
            <w:noWrap/>
            <w:vAlign w:val="bottom"/>
            <w:hideMark/>
          </w:tcPr>
          <w:p w14:paraId="67643F01" w14:textId="77777777" w:rsidR="00F11875" w:rsidRPr="00F11875" w:rsidRDefault="00F11875" w:rsidP="00F11875">
            <w:pPr>
              <w:spacing w:after="0" w:line="240" w:lineRule="auto"/>
              <w:jc w:val="center"/>
              <w:rPr>
                <w:rFonts w:ascii="Calibri" w:eastAsia="Times New Roman" w:hAnsi="Calibri" w:cs="Calibri"/>
                <w:color w:val="000000"/>
              </w:rPr>
            </w:pPr>
          </w:p>
        </w:tc>
        <w:tc>
          <w:tcPr>
            <w:tcW w:w="680" w:type="dxa"/>
            <w:tcBorders>
              <w:top w:val="nil"/>
              <w:left w:val="nil"/>
              <w:bottom w:val="nil"/>
              <w:right w:val="nil"/>
            </w:tcBorders>
            <w:shd w:val="clear" w:color="auto" w:fill="auto"/>
            <w:noWrap/>
            <w:vAlign w:val="bottom"/>
            <w:hideMark/>
          </w:tcPr>
          <w:p w14:paraId="0BD1FABC" w14:textId="77777777" w:rsidR="00F11875" w:rsidRPr="00F11875" w:rsidRDefault="00F11875" w:rsidP="00F11875">
            <w:pPr>
              <w:spacing w:after="0" w:line="240" w:lineRule="auto"/>
              <w:rPr>
                <w:rFonts w:ascii="Times New Roman" w:eastAsia="Times New Roman" w:hAnsi="Times New Roman" w:cs="Times New Roman"/>
                <w:sz w:val="20"/>
                <w:szCs w:val="20"/>
              </w:rPr>
            </w:pPr>
          </w:p>
        </w:tc>
        <w:tc>
          <w:tcPr>
            <w:tcW w:w="680" w:type="dxa"/>
            <w:tcBorders>
              <w:top w:val="nil"/>
              <w:left w:val="nil"/>
              <w:bottom w:val="nil"/>
              <w:right w:val="nil"/>
            </w:tcBorders>
            <w:shd w:val="clear" w:color="auto" w:fill="auto"/>
            <w:noWrap/>
            <w:vAlign w:val="bottom"/>
            <w:hideMark/>
          </w:tcPr>
          <w:p w14:paraId="118CAAF5" w14:textId="77777777" w:rsidR="00F11875" w:rsidRPr="00F11875" w:rsidRDefault="00F11875" w:rsidP="00F11875">
            <w:pPr>
              <w:spacing w:after="0" w:line="240" w:lineRule="auto"/>
              <w:jc w:val="center"/>
              <w:rPr>
                <w:rFonts w:ascii="Times New Roman" w:eastAsia="Times New Roman" w:hAnsi="Times New Roman" w:cs="Times New Roman"/>
                <w:sz w:val="20"/>
                <w:szCs w:val="20"/>
              </w:rPr>
            </w:pPr>
          </w:p>
        </w:tc>
        <w:tc>
          <w:tcPr>
            <w:tcW w:w="680" w:type="dxa"/>
            <w:tcBorders>
              <w:top w:val="nil"/>
              <w:left w:val="nil"/>
              <w:bottom w:val="nil"/>
              <w:right w:val="nil"/>
            </w:tcBorders>
            <w:shd w:val="clear" w:color="auto" w:fill="auto"/>
            <w:noWrap/>
            <w:vAlign w:val="bottom"/>
            <w:hideMark/>
          </w:tcPr>
          <w:p w14:paraId="5C87365E" w14:textId="77777777" w:rsidR="00F11875" w:rsidRPr="00F11875" w:rsidRDefault="00F11875" w:rsidP="00F11875">
            <w:pPr>
              <w:spacing w:after="0" w:line="240" w:lineRule="auto"/>
              <w:jc w:val="center"/>
              <w:rPr>
                <w:rFonts w:ascii="Times New Roman" w:eastAsia="Times New Roman" w:hAnsi="Times New Roman" w:cs="Times New Roman"/>
                <w:sz w:val="20"/>
                <w:szCs w:val="20"/>
              </w:rPr>
            </w:pPr>
          </w:p>
        </w:tc>
        <w:tc>
          <w:tcPr>
            <w:tcW w:w="1140" w:type="dxa"/>
            <w:tcBorders>
              <w:top w:val="nil"/>
              <w:left w:val="nil"/>
              <w:bottom w:val="nil"/>
              <w:right w:val="nil"/>
            </w:tcBorders>
            <w:shd w:val="clear" w:color="auto" w:fill="auto"/>
            <w:noWrap/>
            <w:vAlign w:val="bottom"/>
            <w:hideMark/>
          </w:tcPr>
          <w:p w14:paraId="4A3DAB49" w14:textId="77777777" w:rsidR="00F11875" w:rsidRPr="00F11875" w:rsidRDefault="00F11875" w:rsidP="00F11875">
            <w:pPr>
              <w:spacing w:after="0" w:line="240" w:lineRule="auto"/>
              <w:jc w:val="cente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bottom"/>
            <w:hideMark/>
          </w:tcPr>
          <w:p w14:paraId="3AE0E204" w14:textId="77777777" w:rsidR="00F11875" w:rsidRPr="00F11875" w:rsidRDefault="00F11875" w:rsidP="00F11875">
            <w:pPr>
              <w:spacing w:after="0" w:line="240" w:lineRule="auto"/>
              <w:jc w:val="center"/>
              <w:rPr>
                <w:rFonts w:ascii="Times New Roman" w:eastAsia="Times New Roman" w:hAnsi="Times New Roman" w:cs="Times New Roman"/>
                <w:sz w:val="20"/>
                <w:szCs w:val="20"/>
              </w:rPr>
            </w:pPr>
          </w:p>
        </w:tc>
      </w:tr>
      <w:tr w:rsidR="00F11875" w:rsidRPr="00F11875" w14:paraId="2BCF2F19" w14:textId="77777777" w:rsidTr="000E32F2">
        <w:trPr>
          <w:trHeight w:val="290"/>
          <w:jc w:val="center"/>
        </w:trPr>
        <w:tc>
          <w:tcPr>
            <w:tcW w:w="3320" w:type="dxa"/>
            <w:tcBorders>
              <w:top w:val="single" w:sz="4" w:space="0" w:color="auto"/>
              <w:left w:val="nil"/>
              <w:bottom w:val="single" w:sz="4" w:space="0" w:color="auto"/>
              <w:right w:val="nil"/>
            </w:tcBorders>
            <w:shd w:val="clear" w:color="auto" w:fill="auto"/>
            <w:noWrap/>
            <w:vAlign w:val="bottom"/>
            <w:hideMark/>
          </w:tcPr>
          <w:p w14:paraId="4D6428D3" w14:textId="77777777" w:rsidR="00F11875" w:rsidRPr="00F11875" w:rsidRDefault="00F11875" w:rsidP="00F11875">
            <w:pPr>
              <w:spacing w:after="0" w:line="240" w:lineRule="auto"/>
              <w:rPr>
                <w:rFonts w:ascii="Calibri" w:eastAsia="Times New Roman" w:hAnsi="Calibri" w:cs="Calibri"/>
                <w:color w:val="000000"/>
              </w:rPr>
            </w:pPr>
            <w:r w:rsidRPr="00F11875">
              <w:rPr>
                <w:rFonts w:ascii="Calibri" w:eastAsia="Times New Roman" w:hAnsi="Calibri" w:cs="Calibri"/>
                <w:color w:val="000000"/>
              </w:rPr>
              <w:t>Alopecurus geniculatus</w:t>
            </w:r>
          </w:p>
        </w:tc>
        <w:tc>
          <w:tcPr>
            <w:tcW w:w="680" w:type="dxa"/>
            <w:tcBorders>
              <w:top w:val="single" w:sz="4" w:space="0" w:color="auto"/>
              <w:left w:val="nil"/>
              <w:bottom w:val="single" w:sz="4" w:space="0" w:color="auto"/>
              <w:right w:val="nil"/>
            </w:tcBorders>
            <w:shd w:val="clear" w:color="auto" w:fill="auto"/>
            <w:noWrap/>
            <w:vAlign w:val="bottom"/>
            <w:hideMark/>
          </w:tcPr>
          <w:p w14:paraId="167EF687"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0.02</w:t>
            </w:r>
          </w:p>
        </w:tc>
        <w:tc>
          <w:tcPr>
            <w:tcW w:w="680" w:type="dxa"/>
            <w:tcBorders>
              <w:top w:val="single" w:sz="4" w:space="0" w:color="auto"/>
              <w:left w:val="nil"/>
              <w:bottom w:val="single" w:sz="4" w:space="0" w:color="auto"/>
              <w:right w:val="nil"/>
            </w:tcBorders>
            <w:shd w:val="clear" w:color="auto" w:fill="auto"/>
            <w:noWrap/>
            <w:vAlign w:val="bottom"/>
            <w:hideMark/>
          </w:tcPr>
          <w:p w14:paraId="1FC464A6"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680" w:type="dxa"/>
            <w:tcBorders>
              <w:top w:val="single" w:sz="4" w:space="0" w:color="auto"/>
              <w:left w:val="nil"/>
              <w:bottom w:val="single" w:sz="4" w:space="0" w:color="auto"/>
              <w:right w:val="nil"/>
            </w:tcBorders>
            <w:shd w:val="clear" w:color="auto" w:fill="auto"/>
            <w:noWrap/>
            <w:vAlign w:val="bottom"/>
            <w:hideMark/>
          </w:tcPr>
          <w:p w14:paraId="4C55F258"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1140" w:type="dxa"/>
            <w:vMerge w:val="restart"/>
            <w:tcBorders>
              <w:top w:val="single" w:sz="4" w:space="0" w:color="auto"/>
              <w:left w:val="nil"/>
              <w:bottom w:val="single" w:sz="4" w:space="0" w:color="000000"/>
              <w:right w:val="nil"/>
            </w:tcBorders>
            <w:shd w:val="clear" w:color="auto" w:fill="auto"/>
            <w:noWrap/>
            <w:vAlign w:val="center"/>
            <w:hideMark/>
          </w:tcPr>
          <w:p w14:paraId="183F0319"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Native</w:t>
            </w:r>
          </w:p>
        </w:tc>
        <w:tc>
          <w:tcPr>
            <w:tcW w:w="960" w:type="dxa"/>
            <w:tcBorders>
              <w:top w:val="single" w:sz="4" w:space="0" w:color="auto"/>
              <w:left w:val="nil"/>
              <w:bottom w:val="single" w:sz="4" w:space="0" w:color="auto"/>
              <w:right w:val="nil"/>
            </w:tcBorders>
            <w:shd w:val="clear" w:color="auto" w:fill="auto"/>
            <w:noWrap/>
            <w:vAlign w:val="bottom"/>
            <w:hideMark/>
          </w:tcPr>
          <w:p w14:paraId="4466837D"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lost</w:t>
            </w:r>
          </w:p>
        </w:tc>
      </w:tr>
      <w:tr w:rsidR="00F11875" w:rsidRPr="00F11875" w14:paraId="685CB207" w14:textId="77777777" w:rsidTr="000E32F2">
        <w:trPr>
          <w:trHeight w:val="290"/>
          <w:jc w:val="center"/>
        </w:trPr>
        <w:tc>
          <w:tcPr>
            <w:tcW w:w="3320" w:type="dxa"/>
            <w:tcBorders>
              <w:top w:val="nil"/>
              <w:left w:val="nil"/>
              <w:bottom w:val="nil"/>
              <w:right w:val="nil"/>
            </w:tcBorders>
            <w:shd w:val="clear" w:color="auto" w:fill="auto"/>
            <w:noWrap/>
            <w:vAlign w:val="bottom"/>
            <w:hideMark/>
          </w:tcPr>
          <w:p w14:paraId="464EA002" w14:textId="77777777" w:rsidR="00F11875" w:rsidRPr="00F11875" w:rsidRDefault="00F11875" w:rsidP="00F11875">
            <w:pPr>
              <w:spacing w:after="0" w:line="240" w:lineRule="auto"/>
              <w:rPr>
                <w:rFonts w:ascii="Calibri" w:eastAsia="Times New Roman" w:hAnsi="Calibri" w:cs="Calibri"/>
                <w:color w:val="000000"/>
              </w:rPr>
            </w:pPr>
            <w:r w:rsidRPr="00F11875">
              <w:rPr>
                <w:rFonts w:ascii="Calibri" w:eastAsia="Times New Roman" w:hAnsi="Calibri" w:cs="Calibri"/>
                <w:color w:val="000000"/>
              </w:rPr>
              <w:t>Deschampsia caespitosa</w:t>
            </w:r>
          </w:p>
        </w:tc>
        <w:tc>
          <w:tcPr>
            <w:tcW w:w="680" w:type="dxa"/>
            <w:tcBorders>
              <w:top w:val="nil"/>
              <w:left w:val="nil"/>
              <w:bottom w:val="nil"/>
              <w:right w:val="nil"/>
            </w:tcBorders>
            <w:shd w:val="clear" w:color="auto" w:fill="auto"/>
            <w:noWrap/>
            <w:vAlign w:val="bottom"/>
            <w:hideMark/>
          </w:tcPr>
          <w:p w14:paraId="515D42F8"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0.37</w:t>
            </w:r>
          </w:p>
        </w:tc>
        <w:tc>
          <w:tcPr>
            <w:tcW w:w="680" w:type="dxa"/>
            <w:tcBorders>
              <w:top w:val="nil"/>
              <w:left w:val="nil"/>
              <w:bottom w:val="nil"/>
              <w:right w:val="nil"/>
            </w:tcBorders>
            <w:shd w:val="clear" w:color="auto" w:fill="auto"/>
            <w:noWrap/>
            <w:vAlign w:val="bottom"/>
            <w:hideMark/>
          </w:tcPr>
          <w:p w14:paraId="01DF008F"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0.09</w:t>
            </w:r>
          </w:p>
        </w:tc>
        <w:tc>
          <w:tcPr>
            <w:tcW w:w="680" w:type="dxa"/>
            <w:tcBorders>
              <w:top w:val="nil"/>
              <w:left w:val="nil"/>
              <w:bottom w:val="nil"/>
              <w:right w:val="nil"/>
            </w:tcBorders>
            <w:shd w:val="clear" w:color="auto" w:fill="auto"/>
            <w:noWrap/>
            <w:vAlign w:val="bottom"/>
            <w:hideMark/>
          </w:tcPr>
          <w:p w14:paraId="632526F8"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1140" w:type="dxa"/>
            <w:vMerge/>
            <w:tcBorders>
              <w:top w:val="single" w:sz="4" w:space="0" w:color="auto"/>
              <w:left w:val="nil"/>
              <w:bottom w:val="single" w:sz="4" w:space="0" w:color="000000"/>
              <w:right w:val="nil"/>
            </w:tcBorders>
            <w:vAlign w:val="center"/>
            <w:hideMark/>
          </w:tcPr>
          <w:p w14:paraId="2354DAB4"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0956F75F"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lost</w:t>
            </w:r>
          </w:p>
        </w:tc>
      </w:tr>
      <w:tr w:rsidR="00F11875" w:rsidRPr="00F11875" w14:paraId="158FC5EF" w14:textId="77777777" w:rsidTr="000E32F2">
        <w:trPr>
          <w:trHeight w:val="290"/>
          <w:jc w:val="center"/>
        </w:trPr>
        <w:tc>
          <w:tcPr>
            <w:tcW w:w="3320" w:type="dxa"/>
            <w:tcBorders>
              <w:top w:val="single" w:sz="4" w:space="0" w:color="auto"/>
              <w:left w:val="nil"/>
              <w:bottom w:val="single" w:sz="4" w:space="0" w:color="auto"/>
              <w:right w:val="nil"/>
            </w:tcBorders>
            <w:shd w:val="clear" w:color="auto" w:fill="auto"/>
            <w:noWrap/>
            <w:vAlign w:val="bottom"/>
            <w:hideMark/>
          </w:tcPr>
          <w:p w14:paraId="4726B16D" w14:textId="77777777" w:rsidR="00F11875" w:rsidRPr="00F11875" w:rsidRDefault="00F11875" w:rsidP="00F11875">
            <w:pPr>
              <w:spacing w:after="0" w:line="240" w:lineRule="auto"/>
              <w:rPr>
                <w:rFonts w:ascii="Calibri" w:eastAsia="Times New Roman" w:hAnsi="Calibri" w:cs="Calibri"/>
                <w:color w:val="000000"/>
              </w:rPr>
            </w:pPr>
            <w:r w:rsidRPr="00F11875">
              <w:rPr>
                <w:rFonts w:ascii="Calibri" w:eastAsia="Times New Roman" w:hAnsi="Calibri" w:cs="Calibri"/>
                <w:color w:val="000000"/>
              </w:rPr>
              <w:t>Dulichium arundinaceum</w:t>
            </w:r>
          </w:p>
        </w:tc>
        <w:tc>
          <w:tcPr>
            <w:tcW w:w="680" w:type="dxa"/>
            <w:tcBorders>
              <w:top w:val="single" w:sz="4" w:space="0" w:color="auto"/>
              <w:left w:val="nil"/>
              <w:bottom w:val="single" w:sz="4" w:space="0" w:color="auto"/>
              <w:right w:val="nil"/>
            </w:tcBorders>
            <w:shd w:val="clear" w:color="auto" w:fill="auto"/>
            <w:noWrap/>
            <w:vAlign w:val="bottom"/>
            <w:hideMark/>
          </w:tcPr>
          <w:p w14:paraId="3271783E"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0.02</w:t>
            </w:r>
          </w:p>
        </w:tc>
        <w:tc>
          <w:tcPr>
            <w:tcW w:w="680" w:type="dxa"/>
            <w:tcBorders>
              <w:top w:val="single" w:sz="4" w:space="0" w:color="auto"/>
              <w:left w:val="nil"/>
              <w:bottom w:val="single" w:sz="4" w:space="0" w:color="auto"/>
              <w:right w:val="nil"/>
            </w:tcBorders>
            <w:shd w:val="clear" w:color="auto" w:fill="auto"/>
            <w:noWrap/>
            <w:vAlign w:val="bottom"/>
            <w:hideMark/>
          </w:tcPr>
          <w:p w14:paraId="461EAD9A"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680" w:type="dxa"/>
            <w:tcBorders>
              <w:top w:val="single" w:sz="4" w:space="0" w:color="auto"/>
              <w:left w:val="nil"/>
              <w:bottom w:val="single" w:sz="4" w:space="0" w:color="auto"/>
              <w:right w:val="nil"/>
            </w:tcBorders>
            <w:shd w:val="clear" w:color="auto" w:fill="auto"/>
            <w:noWrap/>
            <w:vAlign w:val="bottom"/>
            <w:hideMark/>
          </w:tcPr>
          <w:p w14:paraId="21F6C6F0"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1140" w:type="dxa"/>
            <w:vMerge/>
            <w:tcBorders>
              <w:top w:val="single" w:sz="4" w:space="0" w:color="auto"/>
              <w:left w:val="nil"/>
              <w:bottom w:val="single" w:sz="4" w:space="0" w:color="000000"/>
              <w:right w:val="nil"/>
            </w:tcBorders>
            <w:vAlign w:val="center"/>
            <w:hideMark/>
          </w:tcPr>
          <w:p w14:paraId="133A9E70"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4ADCD979"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lost</w:t>
            </w:r>
          </w:p>
        </w:tc>
      </w:tr>
      <w:tr w:rsidR="00F11875" w:rsidRPr="00F11875" w14:paraId="0E4D302A" w14:textId="77777777" w:rsidTr="000E32F2">
        <w:trPr>
          <w:trHeight w:val="290"/>
          <w:jc w:val="center"/>
        </w:trPr>
        <w:tc>
          <w:tcPr>
            <w:tcW w:w="3320" w:type="dxa"/>
            <w:tcBorders>
              <w:top w:val="nil"/>
              <w:left w:val="nil"/>
              <w:bottom w:val="nil"/>
              <w:right w:val="nil"/>
            </w:tcBorders>
            <w:shd w:val="clear" w:color="auto" w:fill="auto"/>
            <w:noWrap/>
            <w:vAlign w:val="bottom"/>
            <w:hideMark/>
          </w:tcPr>
          <w:p w14:paraId="47A92689" w14:textId="77777777" w:rsidR="00F11875" w:rsidRPr="00F11875" w:rsidRDefault="00F11875" w:rsidP="00F11875">
            <w:pPr>
              <w:spacing w:after="0" w:line="240" w:lineRule="auto"/>
              <w:rPr>
                <w:rFonts w:ascii="Calibri" w:eastAsia="Times New Roman" w:hAnsi="Calibri" w:cs="Calibri"/>
                <w:color w:val="000000"/>
              </w:rPr>
            </w:pPr>
            <w:r w:rsidRPr="00F11875">
              <w:rPr>
                <w:rFonts w:ascii="Calibri" w:eastAsia="Times New Roman" w:hAnsi="Calibri" w:cs="Calibri"/>
                <w:color w:val="000000"/>
              </w:rPr>
              <w:t>Equisetum palustre</w:t>
            </w:r>
          </w:p>
        </w:tc>
        <w:tc>
          <w:tcPr>
            <w:tcW w:w="680" w:type="dxa"/>
            <w:tcBorders>
              <w:top w:val="nil"/>
              <w:left w:val="nil"/>
              <w:bottom w:val="nil"/>
              <w:right w:val="nil"/>
            </w:tcBorders>
            <w:shd w:val="clear" w:color="auto" w:fill="auto"/>
            <w:noWrap/>
            <w:vAlign w:val="bottom"/>
            <w:hideMark/>
          </w:tcPr>
          <w:p w14:paraId="3F381EE6"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0.27</w:t>
            </w:r>
          </w:p>
        </w:tc>
        <w:tc>
          <w:tcPr>
            <w:tcW w:w="680" w:type="dxa"/>
            <w:tcBorders>
              <w:top w:val="nil"/>
              <w:left w:val="nil"/>
              <w:bottom w:val="nil"/>
              <w:right w:val="nil"/>
            </w:tcBorders>
            <w:shd w:val="clear" w:color="auto" w:fill="auto"/>
            <w:noWrap/>
            <w:vAlign w:val="bottom"/>
            <w:hideMark/>
          </w:tcPr>
          <w:p w14:paraId="6706422E"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0.13</w:t>
            </w:r>
          </w:p>
        </w:tc>
        <w:tc>
          <w:tcPr>
            <w:tcW w:w="680" w:type="dxa"/>
            <w:tcBorders>
              <w:top w:val="nil"/>
              <w:left w:val="nil"/>
              <w:bottom w:val="nil"/>
              <w:right w:val="nil"/>
            </w:tcBorders>
            <w:shd w:val="clear" w:color="auto" w:fill="auto"/>
            <w:noWrap/>
            <w:vAlign w:val="bottom"/>
            <w:hideMark/>
          </w:tcPr>
          <w:p w14:paraId="7625DCBD"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1140" w:type="dxa"/>
            <w:vMerge/>
            <w:tcBorders>
              <w:top w:val="single" w:sz="4" w:space="0" w:color="auto"/>
              <w:left w:val="nil"/>
              <w:bottom w:val="single" w:sz="4" w:space="0" w:color="000000"/>
              <w:right w:val="nil"/>
            </w:tcBorders>
            <w:vAlign w:val="center"/>
            <w:hideMark/>
          </w:tcPr>
          <w:p w14:paraId="25922C6F"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73BF55D8"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lost</w:t>
            </w:r>
          </w:p>
        </w:tc>
      </w:tr>
      <w:tr w:rsidR="00F11875" w:rsidRPr="00F11875" w14:paraId="0D42874F" w14:textId="77777777" w:rsidTr="000E32F2">
        <w:trPr>
          <w:trHeight w:val="290"/>
          <w:jc w:val="center"/>
        </w:trPr>
        <w:tc>
          <w:tcPr>
            <w:tcW w:w="3320" w:type="dxa"/>
            <w:tcBorders>
              <w:top w:val="single" w:sz="4" w:space="0" w:color="auto"/>
              <w:left w:val="nil"/>
              <w:bottom w:val="single" w:sz="4" w:space="0" w:color="auto"/>
              <w:right w:val="nil"/>
            </w:tcBorders>
            <w:shd w:val="clear" w:color="auto" w:fill="auto"/>
            <w:noWrap/>
            <w:vAlign w:val="bottom"/>
            <w:hideMark/>
          </w:tcPr>
          <w:p w14:paraId="423D75ED" w14:textId="77777777" w:rsidR="00F11875" w:rsidRPr="00F11875" w:rsidRDefault="00F11875" w:rsidP="00F11875">
            <w:pPr>
              <w:spacing w:after="0" w:line="240" w:lineRule="auto"/>
              <w:rPr>
                <w:rFonts w:ascii="Calibri" w:eastAsia="Times New Roman" w:hAnsi="Calibri" w:cs="Calibri"/>
                <w:color w:val="000000"/>
              </w:rPr>
            </w:pPr>
            <w:r w:rsidRPr="00F11875">
              <w:rPr>
                <w:rFonts w:ascii="Calibri" w:eastAsia="Times New Roman" w:hAnsi="Calibri" w:cs="Calibri"/>
                <w:color w:val="000000"/>
              </w:rPr>
              <w:t>Leersia oryzoides</w:t>
            </w:r>
          </w:p>
        </w:tc>
        <w:tc>
          <w:tcPr>
            <w:tcW w:w="680" w:type="dxa"/>
            <w:tcBorders>
              <w:top w:val="single" w:sz="4" w:space="0" w:color="auto"/>
              <w:left w:val="nil"/>
              <w:bottom w:val="nil"/>
              <w:right w:val="nil"/>
            </w:tcBorders>
            <w:shd w:val="clear" w:color="auto" w:fill="auto"/>
            <w:noWrap/>
            <w:vAlign w:val="bottom"/>
            <w:hideMark/>
          </w:tcPr>
          <w:p w14:paraId="4AE1E78E"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0.18</w:t>
            </w:r>
          </w:p>
        </w:tc>
        <w:tc>
          <w:tcPr>
            <w:tcW w:w="680" w:type="dxa"/>
            <w:tcBorders>
              <w:top w:val="single" w:sz="4" w:space="0" w:color="auto"/>
              <w:left w:val="nil"/>
              <w:bottom w:val="nil"/>
              <w:right w:val="nil"/>
            </w:tcBorders>
            <w:shd w:val="clear" w:color="auto" w:fill="auto"/>
            <w:noWrap/>
            <w:vAlign w:val="bottom"/>
            <w:hideMark/>
          </w:tcPr>
          <w:p w14:paraId="577CFFFC"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0.24</w:t>
            </w:r>
          </w:p>
        </w:tc>
        <w:tc>
          <w:tcPr>
            <w:tcW w:w="680" w:type="dxa"/>
            <w:tcBorders>
              <w:top w:val="single" w:sz="4" w:space="0" w:color="auto"/>
              <w:left w:val="nil"/>
              <w:bottom w:val="nil"/>
              <w:right w:val="nil"/>
            </w:tcBorders>
            <w:shd w:val="clear" w:color="auto" w:fill="auto"/>
            <w:noWrap/>
            <w:vAlign w:val="bottom"/>
            <w:hideMark/>
          </w:tcPr>
          <w:p w14:paraId="717558BC"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1140" w:type="dxa"/>
            <w:vMerge/>
            <w:tcBorders>
              <w:top w:val="single" w:sz="4" w:space="0" w:color="auto"/>
              <w:left w:val="nil"/>
              <w:bottom w:val="single" w:sz="4" w:space="0" w:color="000000"/>
              <w:right w:val="nil"/>
            </w:tcBorders>
            <w:vAlign w:val="center"/>
            <w:hideMark/>
          </w:tcPr>
          <w:p w14:paraId="3DDA1D9B"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73AEA024"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lost</w:t>
            </w:r>
          </w:p>
        </w:tc>
      </w:tr>
      <w:tr w:rsidR="00F11875" w:rsidRPr="00F11875" w14:paraId="06149D81" w14:textId="77777777" w:rsidTr="000E32F2">
        <w:trPr>
          <w:trHeight w:val="290"/>
          <w:jc w:val="center"/>
        </w:trPr>
        <w:tc>
          <w:tcPr>
            <w:tcW w:w="3320" w:type="dxa"/>
            <w:tcBorders>
              <w:top w:val="nil"/>
              <w:left w:val="nil"/>
              <w:bottom w:val="single" w:sz="4" w:space="0" w:color="auto"/>
              <w:right w:val="nil"/>
            </w:tcBorders>
            <w:shd w:val="clear" w:color="auto" w:fill="auto"/>
            <w:noWrap/>
            <w:vAlign w:val="bottom"/>
            <w:hideMark/>
          </w:tcPr>
          <w:p w14:paraId="4C4D897C" w14:textId="77777777" w:rsidR="00F11875" w:rsidRPr="00F11875" w:rsidRDefault="00F11875" w:rsidP="00F11875">
            <w:pPr>
              <w:spacing w:after="0" w:line="240" w:lineRule="auto"/>
              <w:rPr>
                <w:rFonts w:ascii="Calibri" w:eastAsia="Times New Roman" w:hAnsi="Calibri" w:cs="Calibri"/>
                <w:color w:val="000000"/>
              </w:rPr>
            </w:pPr>
            <w:r w:rsidRPr="00F11875">
              <w:rPr>
                <w:rFonts w:ascii="Calibri" w:eastAsia="Times New Roman" w:hAnsi="Calibri" w:cs="Calibri"/>
                <w:color w:val="000000"/>
              </w:rPr>
              <w:t>Lilaeopsis occidentalis</w:t>
            </w:r>
          </w:p>
        </w:tc>
        <w:tc>
          <w:tcPr>
            <w:tcW w:w="680" w:type="dxa"/>
            <w:tcBorders>
              <w:top w:val="single" w:sz="4" w:space="0" w:color="auto"/>
              <w:left w:val="nil"/>
              <w:bottom w:val="single" w:sz="4" w:space="0" w:color="auto"/>
              <w:right w:val="nil"/>
            </w:tcBorders>
            <w:shd w:val="clear" w:color="auto" w:fill="auto"/>
            <w:noWrap/>
            <w:vAlign w:val="bottom"/>
            <w:hideMark/>
          </w:tcPr>
          <w:p w14:paraId="55A04531"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0.13</w:t>
            </w:r>
          </w:p>
        </w:tc>
        <w:tc>
          <w:tcPr>
            <w:tcW w:w="680" w:type="dxa"/>
            <w:tcBorders>
              <w:top w:val="single" w:sz="4" w:space="0" w:color="auto"/>
              <w:left w:val="nil"/>
              <w:bottom w:val="single" w:sz="4" w:space="0" w:color="auto"/>
              <w:right w:val="nil"/>
            </w:tcBorders>
            <w:shd w:val="clear" w:color="auto" w:fill="auto"/>
            <w:noWrap/>
            <w:vAlign w:val="bottom"/>
            <w:hideMark/>
          </w:tcPr>
          <w:p w14:paraId="008B5F44"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0.04</w:t>
            </w:r>
          </w:p>
        </w:tc>
        <w:tc>
          <w:tcPr>
            <w:tcW w:w="680" w:type="dxa"/>
            <w:tcBorders>
              <w:top w:val="single" w:sz="4" w:space="0" w:color="auto"/>
              <w:left w:val="nil"/>
              <w:bottom w:val="single" w:sz="4" w:space="0" w:color="auto"/>
              <w:right w:val="nil"/>
            </w:tcBorders>
            <w:shd w:val="clear" w:color="auto" w:fill="auto"/>
            <w:noWrap/>
            <w:vAlign w:val="bottom"/>
            <w:hideMark/>
          </w:tcPr>
          <w:p w14:paraId="7DD26DD8"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1140" w:type="dxa"/>
            <w:vMerge/>
            <w:tcBorders>
              <w:top w:val="single" w:sz="4" w:space="0" w:color="auto"/>
              <w:left w:val="nil"/>
              <w:bottom w:val="single" w:sz="4" w:space="0" w:color="000000"/>
              <w:right w:val="nil"/>
            </w:tcBorders>
            <w:vAlign w:val="center"/>
            <w:hideMark/>
          </w:tcPr>
          <w:p w14:paraId="0CCCF5E1"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2E0161E0"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lost</w:t>
            </w:r>
          </w:p>
        </w:tc>
      </w:tr>
      <w:tr w:rsidR="00F11875" w:rsidRPr="00F11875" w14:paraId="364C3AC9" w14:textId="77777777" w:rsidTr="000E32F2">
        <w:trPr>
          <w:trHeight w:val="290"/>
          <w:jc w:val="center"/>
        </w:trPr>
        <w:tc>
          <w:tcPr>
            <w:tcW w:w="3320" w:type="dxa"/>
            <w:tcBorders>
              <w:top w:val="nil"/>
              <w:left w:val="nil"/>
              <w:bottom w:val="nil"/>
              <w:right w:val="nil"/>
            </w:tcBorders>
            <w:shd w:val="clear" w:color="auto" w:fill="auto"/>
            <w:noWrap/>
            <w:vAlign w:val="bottom"/>
            <w:hideMark/>
          </w:tcPr>
          <w:p w14:paraId="5FEB0A25" w14:textId="1945D0E7" w:rsidR="00F11875" w:rsidRPr="00F11875" w:rsidRDefault="00F11875" w:rsidP="00F11875">
            <w:pPr>
              <w:spacing w:after="0" w:line="240" w:lineRule="auto"/>
              <w:rPr>
                <w:rFonts w:ascii="Calibri" w:eastAsia="Times New Roman" w:hAnsi="Calibri" w:cs="Calibri"/>
                <w:color w:val="000000"/>
              </w:rPr>
            </w:pPr>
            <w:del w:id="3158" w:author="Stefanie Lane" w:date="2023-02-06T12:22:00Z">
              <w:r w:rsidRPr="00F11875" w:rsidDel="000A23F7">
                <w:rPr>
                  <w:rFonts w:ascii="Calibri" w:eastAsia="Times New Roman" w:hAnsi="Calibri" w:cs="Calibri"/>
                  <w:color w:val="000000"/>
                </w:rPr>
                <w:delText>Mimulus guttatus</w:delText>
              </w:r>
            </w:del>
            <w:ins w:id="3159" w:author="Stefanie Lane" w:date="2023-02-06T12:22:00Z">
              <w:r w:rsidR="000A23F7">
                <w:rPr>
                  <w:rFonts w:ascii="Calibri" w:eastAsia="Times New Roman" w:hAnsi="Calibri" w:cs="Calibri"/>
                  <w:color w:val="000000"/>
                </w:rPr>
                <w:t>Erythranthe scouleri</w:t>
              </w:r>
            </w:ins>
          </w:p>
        </w:tc>
        <w:tc>
          <w:tcPr>
            <w:tcW w:w="680" w:type="dxa"/>
            <w:tcBorders>
              <w:top w:val="nil"/>
              <w:left w:val="nil"/>
              <w:bottom w:val="nil"/>
              <w:right w:val="nil"/>
            </w:tcBorders>
            <w:shd w:val="clear" w:color="auto" w:fill="auto"/>
            <w:noWrap/>
            <w:vAlign w:val="bottom"/>
            <w:hideMark/>
          </w:tcPr>
          <w:p w14:paraId="56F114B1"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0.05</w:t>
            </w:r>
          </w:p>
        </w:tc>
        <w:tc>
          <w:tcPr>
            <w:tcW w:w="680" w:type="dxa"/>
            <w:tcBorders>
              <w:top w:val="nil"/>
              <w:left w:val="nil"/>
              <w:bottom w:val="nil"/>
              <w:right w:val="nil"/>
            </w:tcBorders>
            <w:shd w:val="clear" w:color="auto" w:fill="auto"/>
            <w:noWrap/>
            <w:vAlign w:val="bottom"/>
            <w:hideMark/>
          </w:tcPr>
          <w:p w14:paraId="79B3AFAD"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680" w:type="dxa"/>
            <w:tcBorders>
              <w:top w:val="nil"/>
              <w:left w:val="nil"/>
              <w:bottom w:val="nil"/>
              <w:right w:val="nil"/>
            </w:tcBorders>
            <w:shd w:val="clear" w:color="auto" w:fill="auto"/>
            <w:noWrap/>
            <w:vAlign w:val="bottom"/>
            <w:hideMark/>
          </w:tcPr>
          <w:p w14:paraId="7D6776D5"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1140" w:type="dxa"/>
            <w:vMerge/>
            <w:tcBorders>
              <w:top w:val="single" w:sz="4" w:space="0" w:color="auto"/>
              <w:left w:val="nil"/>
              <w:bottom w:val="single" w:sz="4" w:space="0" w:color="000000"/>
              <w:right w:val="nil"/>
            </w:tcBorders>
            <w:vAlign w:val="center"/>
            <w:hideMark/>
          </w:tcPr>
          <w:p w14:paraId="0546B44E"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047FCF9C"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lost</w:t>
            </w:r>
          </w:p>
        </w:tc>
      </w:tr>
      <w:tr w:rsidR="00F11875" w:rsidRPr="00F11875" w14:paraId="200C4937" w14:textId="77777777" w:rsidTr="000E32F2">
        <w:trPr>
          <w:trHeight w:val="290"/>
          <w:jc w:val="center"/>
        </w:trPr>
        <w:tc>
          <w:tcPr>
            <w:tcW w:w="3320" w:type="dxa"/>
            <w:tcBorders>
              <w:top w:val="single" w:sz="4" w:space="0" w:color="auto"/>
              <w:left w:val="nil"/>
              <w:bottom w:val="single" w:sz="4" w:space="0" w:color="auto"/>
              <w:right w:val="nil"/>
            </w:tcBorders>
            <w:shd w:val="clear" w:color="auto" w:fill="auto"/>
            <w:noWrap/>
            <w:vAlign w:val="bottom"/>
            <w:hideMark/>
          </w:tcPr>
          <w:p w14:paraId="257803D1" w14:textId="77777777" w:rsidR="00F11875" w:rsidRPr="00F11875" w:rsidRDefault="00F11875" w:rsidP="00F11875">
            <w:pPr>
              <w:spacing w:after="0" w:line="240" w:lineRule="auto"/>
              <w:rPr>
                <w:rFonts w:ascii="Calibri" w:eastAsia="Times New Roman" w:hAnsi="Calibri" w:cs="Calibri"/>
                <w:color w:val="000000"/>
              </w:rPr>
            </w:pPr>
            <w:r w:rsidRPr="00F11875">
              <w:rPr>
                <w:rFonts w:ascii="Calibri" w:eastAsia="Times New Roman" w:hAnsi="Calibri" w:cs="Calibri"/>
                <w:color w:val="000000"/>
              </w:rPr>
              <w:t>Oenanthe sarmentosa</w:t>
            </w:r>
          </w:p>
        </w:tc>
        <w:tc>
          <w:tcPr>
            <w:tcW w:w="680" w:type="dxa"/>
            <w:tcBorders>
              <w:top w:val="single" w:sz="4" w:space="0" w:color="auto"/>
              <w:left w:val="nil"/>
              <w:bottom w:val="single" w:sz="4" w:space="0" w:color="auto"/>
              <w:right w:val="nil"/>
            </w:tcBorders>
            <w:shd w:val="clear" w:color="auto" w:fill="auto"/>
            <w:noWrap/>
            <w:vAlign w:val="bottom"/>
            <w:hideMark/>
          </w:tcPr>
          <w:p w14:paraId="083737C1"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0.50</w:t>
            </w:r>
          </w:p>
        </w:tc>
        <w:tc>
          <w:tcPr>
            <w:tcW w:w="680" w:type="dxa"/>
            <w:tcBorders>
              <w:top w:val="single" w:sz="4" w:space="0" w:color="auto"/>
              <w:left w:val="nil"/>
              <w:bottom w:val="single" w:sz="4" w:space="0" w:color="auto"/>
              <w:right w:val="nil"/>
            </w:tcBorders>
            <w:shd w:val="clear" w:color="auto" w:fill="auto"/>
            <w:noWrap/>
            <w:vAlign w:val="bottom"/>
            <w:hideMark/>
          </w:tcPr>
          <w:p w14:paraId="49629DE3"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0.29</w:t>
            </w:r>
          </w:p>
        </w:tc>
        <w:tc>
          <w:tcPr>
            <w:tcW w:w="680" w:type="dxa"/>
            <w:tcBorders>
              <w:top w:val="single" w:sz="4" w:space="0" w:color="auto"/>
              <w:left w:val="nil"/>
              <w:bottom w:val="single" w:sz="4" w:space="0" w:color="auto"/>
              <w:right w:val="nil"/>
            </w:tcBorders>
            <w:shd w:val="clear" w:color="auto" w:fill="auto"/>
            <w:noWrap/>
            <w:vAlign w:val="bottom"/>
            <w:hideMark/>
          </w:tcPr>
          <w:p w14:paraId="674FDED6"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1140" w:type="dxa"/>
            <w:vMerge/>
            <w:tcBorders>
              <w:top w:val="single" w:sz="4" w:space="0" w:color="auto"/>
              <w:left w:val="nil"/>
              <w:bottom w:val="single" w:sz="4" w:space="0" w:color="000000"/>
              <w:right w:val="nil"/>
            </w:tcBorders>
            <w:vAlign w:val="center"/>
            <w:hideMark/>
          </w:tcPr>
          <w:p w14:paraId="7E249B9E"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5D730178"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lost</w:t>
            </w:r>
          </w:p>
        </w:tc>
      </w:tr>
      <w:tr w:rsidR="00F11875" w:rsidRPr="00F11875" w14:paraId="5FA3A9F3" w14:textId="77777777" w:rsidTr="000E32F2">
        <w:trPr>
          <w:trHeight w:val="290"/>
          <w:jc w:val="center"/>
        </w:trPr>
        <w:tc>
          <w:tcPr>
            <w:tcW w:w="3320" w:type="dxa"/>
            <w:tcBorders>
              <w:top w:val="nil"/>
              <w:left w:val="nil"/>
              <w:bottom w:val="nil"/>
              <w:right w:val="nil"/>
            </w:tcBorders>
            <w:shd w:val="clear" w:color="auto" w:fill="auto"/>
            <w:noWrap/>
            <w:vAlign w:val="bottom"/>
            <w:hideMark/>
          </w:tcPr>
          <w:p w14:paraId="126176AF" w14:textId="77777777" w:rsidR="00F11875" w:rsidRPr="00F11875" w:rsidRDefault="00F11875" w:rsidP="00F11875">
            <w:pPr>
              <w:spacing w:after="0" w:line="240" w:lineRule="auto"/>
              <w:rPr>
                <w:rFonts w:ascii="Calibri" w:eastAsia="Times New Roman" w:hAnsi="Calibri" w:cs="Calibri"/>
                <w:color w:val="000000"/>
              </w:rPr>
            </w:pPr>
            <w:r w:rsidRPr="00F11875">
              <w:rPr>
                <w:rFonts w:ascii="Calibri" w:eastAsia="Times New Roman" w:hAnsi="Calibri" w:cs="Calibri"/>
                <w:color w:val="000000"/>
              </w:rPr>
              <w:t>Poa palustris</w:t>
            </w:r>
          </w:p>
        </w:tc>
        <w:tc>
          <w:tcPr>
            <w:tcW w:w="680" w:type="dxa"/>
            <w:tcBorders>
              <w:top w:val="nil"/>
              <w:left w:val="nil"/>
              <w:bottom w:val="nil"/>
              <w:right w:val="nil"/>
            </w:tcBorders>
            <w:shd w:val="clear" w:color="auto" w:fill="auto"/>
            <w:noWrap/>
            <w:vAlign w:val="bottom"/>
            <w:hideMark/>
          </w:tcPr>
          <w:p w14:paraId="4012D7CA"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0.61</w:t>
            </w:r>
          </w:p>
        </w:tc>
        <w:tc>
          <w:tcPr>
            <w:tcW w:w="680" w:type="dxa"/>
            <w:tcBorders>
              <w:top w:val="nil"/>
              <w:left w:val="nil"/>
              <w:bottom w:val="nil"/>
              <w:right w:val="nil"/>
            </w:tcBorders>
            <w:shd w:val="clear" w:color="auto" w:fill="auto"/>
            <w:noWrap/>
            <w:vAlign w:val="bottom"/>
            <w:hideMark/>
          </w:tcPr>
          <w:p w14:paraId="2DED2D69"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0.89</w:t>
            </w:r>
          </w:p>
        </w:tc>
        <w:tc>
          <w:tcPr>
            <w:tcW w:w="680" w:type="dxa"/>
            <w:tcBorders>
              <w:top w:val="nil"/>
              <w:left w:val="nil"/>
              <w:bottom w:val="nil"/>
              <w:right w:val="nil"/>
            </w:tcBorders>
            <w:shd w:val="clear" w:color="auto" w:fill="auto"/>
            <w:noWrap/>
            <w:vAlign w:val="bottom"/>
            <w:hideMark/>
          </w:tcPr>
          <w:p w14:paraId="7EF3E47D"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1140" w:type="dxa"/>
            <w:vMerge/>
            <w:tcBorders>
              <w:top w:val="single" w:sz="4" w:space="0" w:color="auto"/>
              <w:left w:val="nil"/>
              <w:bottom w:val="single" w:sz="4" w:space="0" w:color="000000"/>
              <w:right w:val="nil"/>
            </w:tcBorders>
            <w:vAlign w:val="center"/>
            <w:hideMark/>
          </w:tcPr>
          <w:p w14:paraId="6D919D52"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064D5432"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lost</w:t>
            </w:r>
          </w:p>
        </w:tc>
      </w:tr>
      <w:tr w:rsidR="00F11875" w:rsidRPr="00F11875" w14:paraId="7E27999D" w14:textId="77777777" w:rsidTr="000E32F2">
        <w:trPr>
          <w:trHeight w:val="290"/>
          <w:jc w:val="center"/>
        </w:trPr>
        <w:tc>
          <w:tcPr>
            <w:tcW w:w="3320" w:type="dxa"/>
            <w:tcBorders>
              <w:top w:val="single" w:sz="4" w:space="0" w:color="auto"/>
              <w:left w:val="nil"/>
              <w:bottom w:val="nil"/>
              <w:right w:val="nil"/>
            </w:tcBorders>
            <w:shd w:val="clear" w:color="auto" w:fill="auto"/>
            <w:noWrap/>
            <w:vAlign w:val="bottom"/>
            <w:hideMark/>
          </w:tcPr>
          <w:p w14:paraId="24BBBA6D" w14:textId="77777777" w:rsidR="00F11875" w:rsidRPr="00F11875" w:rsidRDefault="00F11875" w:rsidP="00F11875">
            <w:pPr>
              <w:spacing w:after="0" w:line="240" w:lineRule="auto"/>
              <w:rPr>
                <w:rFonts w:ascii="Calibri" w:eastAsia="Times New Roman" w:hAnsi="Calibri" w:cs="Calibri"/>
                <w:color w:val="000000"/>
              </w:rPr>
            </w:pPr>
            <w:r w:rsidRPr="00F11875">
              <w:rPr>
                <w:rFonts w:ascii="Calibri" w:eastAsia="Times New Roman" w:hAnsi="Calibri" w:cs="Calibri"/>
                <w:color w:val="000000"/>
              </w:rPr>
              <w:t>Poa trivialis</w:t>
            </w:r>
          </w:p>
        </w:tc>
        <w:tc>
          <w:tcPr>
            <w:tcW w:w="680" w:type="dxa"/>
            <w:tcBorders>
              <w:top w:val="single" w:sz="4" w:space="0" w:color="auto"/>
              <w:left w:val="nil"/>
              <w:bottom w:val="nil"/>
              <w:right w:val="nil"/>
            </w:tcBorders>
            <w:shd w:val="clear" w:color="auto" w:fill="auto"/>
            <w:noWrap/>
            <w:vAlign w:val="bottom"/>
            <w:hideMark/>
          </w:tcPr>
          <w:p w14:paraId="50EBB7B2"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0.13</w:t>
            </w:r>
          </w:p>
        </w:tc>
        <w:tc>
          <w:tcPr>
            <w:tcW w:w="680" w:type="dxa"/>
            <w:tcBorders>
              <w:top w:val="single" w:sz="4" w:space="0" w:color="auto"/>
              <w:left w:val="nil"/>
              <w:bottom w:val="nil"/>
              <w:right w:val="nil"/>
            </w:tcBorders>
            <w:shd w:val="clear" w:color="auto" w:fill="auto"/>
            <w:noWrap/>
            <w:vAlign w:val="bottom"/>
            <w:hideMark/>
          </w:tcPr>
          <w:p w14:paraId="7DF3082B"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680" w:type="dxa"/>
            <w:tcBorders>
              <w:top w:val="single" w:sz="4" w:space="0" w:color="auto"/>
              <w:left w:val="nil"/>
              <w:bottom w:val="nil"/>
              <w:right w:val="nil"/>
            </w:tcBorders>
            <w:shd w:val="clear" w:color="auto" w:fill="auto"/>
            <w:noWrap/>
            <w:vAlign w:val="bottom"/>
            <w:hideMark/>
          </w:tcPr>
          <w:p w14:paraId="6F8D5806"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1140" w:type="dxa"/>
            <w:vMerge/>
            <w:tcBorders>
              <w:top w:val="single" w:sz="4" w:space="0" w:color="auto"/>
              <w:left w:val="nil"/>
              <w:bottom w:val="single" w:sz="4" w:space="0" w:color="000000"/>
              <w:right w:val="nil"/>
            </w:tcBorders>
            <w:vAlign w:val="center"/>
            <w:hideMark/>
          </w:tcPr>
          <w:p w14:paraId="1C76C881"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13F6CD1D"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lost</w:t>
            </w:r>
          </w:p>
        </w:tc>
      </w:tr>
      <w:tr w:rsidR="00F11875" w:rsidRPr="00F11875" w14:paraId="3A40522C" w14:textId="77777777" w:rsidTr="000E32F2">
        <w:trPr>
          <w:trHeight w:val="290"/>
          <w:jc w:val="center"/>
        </w:trPr>
        <w:tc>
          <w:tcPr>
            <w:tcW w:w="3320" w:type="dxa"/>
            <w:tcBorders>
              <w:top w:val="single" w:sz="4" w:space="0" w:color="auto"/>
              <w:left w:val="nil"/>
              <w:bottom w:val="single" w:sz="4" w:space="0" w:color="auto"/>
              <w:right w:val="nil"/>
            </w:tcBorders>
            <w:shd w:val="clear" w:color="auto" w:fill="auto"/>
            <w:noWrap/>
            <w:vAlign w:val="bottom"/>
            <w:hideMark/>
          </w:tcPr>
          <w:p w14:paraId="503D1232" w14:textId="77777777" w:rsidR="00F11875" w:rsidRPr="00F11875" w:rsidRDefault="00F11875" w:rsidP="00F11875">
            <w:pPr>
              <w:spacing w:after="0" w:line="240" w:lineRule="auto"/>
              <w:rPr>
                <w:rFonts w:ascii="Calibri" w:eastAsia="Times New Roman" w:hAnsi="Calibri" w:cs="Calibri"/>
                <w:color w:val="000000"/>
              </w:rPr>
            </w:pPr>
            <w:r w:rsidRPr="00F11875">
              <w:rPr>
                <w:rFonts w:ascii="Calibri" w:eastAsia="Times New Roman" w:hAnsi="Calibri" w:cs="Calibri"/>
                <w:color w:val="000000"/>
              </w:rPr>
              <w:t>Polygonum hydropiper</w:t>
            </w:r>
          </w:p>
        </w:tc>
        <w:tc>
          <w:tcPr>
            <w:tcW w:w="680" w:type="dxa"/>
            <w:tcBorders>
              <w:top w:val="single" w:sz="4" w:space="0" w:color="auto"/>
              <w:left w:val="nil"/>
              <w:bottom w:val="single" w:sz="4" w:space="0" w:color="auto"/>
              <w:right w:val="nil"/>
            </w:tcBorders>
            <w:shd w:val="clear" w:color="auto" w:fill="auto"/>
            <w:noWrap/>
            <w:vAlign w:val="bottom"/>
            <w:hideMark/>
          </w:tcPr>
          <w:p w14:paraId="51EFF33C"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0.01</w:t>
            </w:r>
          </w:p>
        </w:tc>
        <w:tc>
          <w:tcPr>
            <w:tcW w:w="680" w:type="dxa"/>
            <w:tcBorders>
              <w:top w:val="single" w:sz="4" w:space="0" w:color="auto"/>
              <w:left w:val="nil"/>
              <w:bottom w:val="single" w:sz="4" w:space="0" w:color="auto"/>
              <w:right w:val="nil"/>
            </w:tcBorders>
            <w:shd w:val="clear" w:color="auto" w:fill="auto"/>
            <w:noWrap/>
            <w:vAlign w:val="bottom"/>
            <w:hideMark/>
          </w:tcPr>
          <w:p w14:paraId="7D533449"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680" w:type="dxa"/>
            <w:tcBorders>
              <w:top w:val="single" w:sz="4" w:space="0" w:color="auto"/>
              <w:left w:val="nil"/>
              <w:bottom w:val="single" w:sz="4" w:space="0" w:color="auto"/>
              <w:right w:val="nil"/>
            </w:tcBorders>
            <w:shd w:val="clear" w:color="auto" w:fill="auto"/>
            <w:noWrap/>
            <w:vAlign w:val="bottom"/>
            <w:hideMark/>
          </w:tcPr>
          <w:p w14:paraId="7C09DF82"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1140" w:type="dxa"/>
            <w:vMerge/>
            <w:tcBorders>
              <w:top w:val="single" w:sz="4" w:space="0" w:color="auto"/>
              <w:left w:val="nil"/>
              <w:bottom w:val="single" w:sz="4" w:space="0" w:color="000000"/>
              <w:right w:val="nil"/>
            </w:tcBorders>
            <w:vAlign w:val="center"/>
            <w:hideMark/>
          </w:tcPr>
          <w:p w14:paraId="21D07C55"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563E9754"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lost</w:t>
            </w:r>
          </w:p>
        </w:tc>
      </w:tr>
      <w:tr w:rsidR="00F11875" w:rsidRPr="00F11875" w14:paraId="6789E8DF" w14:textId="77777777" w:rsidTr="000E32F2">
        <w:trPr>
          <w:trHeight w:val="290"/>
          <w:jc w:val="center"/>
        </w:trPr>
        <w:tc>
          <w:tcPr>
            <w:tcW w:w="3320" w:type="dxa"/>
            <w:tcBorders>
              <w:top w:val="nil"/>
              <w:left w:val="nil"/>
              <w:bottom w:val="nil"/>
              <w:right w:val="nil"/>
            </w:tcBorders>
            <w:shd w:val="clear" w:color="auto" w:fill="auto"/>
            <w:noWrap/>
            <w:vAlign w:val="bottom"/>
            <w:hideMark/>
          </w:tcPr>
          <w:p w14:paraId="509D47F6" w14:textId="77777777" w:rsidR="00F11875" w:rsidRPr="00F11875" w:rsidRDefault="00F11875" w:rsidP="00F11875">
            <w:pPr>
              <w:spacing w:after="0" w:line="240" w:lineRule="auto"/>
              <w:rPr>
                <w:rFonts w:ascii="Calibri" w:eastAsia="Times New Roman" w:hAnsi="Calibri" w:cs="Calibri"/>
                <w:color w:val="000000"/>
              </w:rPr>
            </w:pPr>
            <w:r w:rsidRPr="00F11875">
              <w:rPr>
                <w:rFonts w:ascii="Calibri" w:eastAsia="Times New Roman" w:hAnsi="Calibri" w:cs="Calibri"/>
                <w:color w:val="000000"/>
              </w:rPr>
              <w:t>Puccinellia pauciflora</w:t>
            </w:r>
          </w:p>
        </w:tc>
        <w:tc>
          <w:tcPr>
            <w:tcW w:w="680" w:type="dxa"/>
            <w:tcBorders>
              <w:top w:val="nil"/>
              <w:left w:val="nil"/>
              <w:bottom w:val="nil"/>
              <w:right w:val="nil"/>
            </w:tcBorders>
            <w:shd w:val="clear" w:color="auto" w:fill="auto"/>
            <w:noWrap/>
            <w:vAlign w:val="bottom"/>
            <w:hideMark/>
          </w:tcPr>
          <w:p w14:paraId="3CDE8A60"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0.01</w:t>
            </w:r>
          </w:p>
        </w:tc>
        <w:tc>
          <w:tcPr>
            <w:tcW w:w="680" w:type="dxa"/>
            <w:tcBorders>
              <w:top w:val="nil"/>
              <w:left w:val="nil"/>
              <w:bottom w:val="nil"/>
              <w:right w:val="nil"/>
            </w:tcBorders>
            <w:shd w:val="clear" w:color="auto" w:fill="auto"/>
            <w:noWrap/>
            <w:vAlign w:val="bottom"/>
            <w:hideMark/>
          </w:tcPr>
          <w:p w14:paraId="406F4ED4"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680" w:type="dxa"/>
            <w:tcBorders>
              <w:top w:val="nil"/>
              <w:left w:val="nil"/>
              <w:bottom w:val="nil"/>
              <w:right w:val="nil"/>
            </w:tcBorders>
            <w:shd w:val="clear" w:color="auto" w:fill="auto"/>
            <w:noWrap/>
            <w:vAlign w:val="bottom"/>
            <w:hideMark/>
          </w:tcPr>
          <w:p w14:paraId="092FFF93"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1140" w:type="dxa"/>
            <w:vMerge/>
            <w:tcBorders>
              <w:top w:val="single" w:sz="4" w:space="0" w:color="auto"/>
              <w:left w:val="nil"/>
              <w:bottom w:val="single" w:sz="4" w:space="0" w:color="000000"/>
              <w:right w:val="nil"/>
            </w:tcBorders>
            <w:vAlign w:val="center"/>
            <w:hideMark/>
          </w:tcPr>
          <w:p w14:paraId="116C54BD"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03FBA231"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lost</w:t>
            </w:r>
          </w:p>
        </w:tc>
      </w:tr>
      <w:tr w:rsidR="00F11875" w:rsidRPr="00F11875" w14:paraId="7EE3C9D5" w14:textId="77777777" w:rsidTr="000E32F2">
        <w:trPr>
          <w:trHeight w:val="290"/>
          <w:jc w:val="center"/>
        </w:trPr>
        <w:tc>
          <w:tcPr>
            <w:tcW w:w="3320" w:type="dxa"/>
            <w:tcBorders>
              <w:top w:val="single" w:sz="4" w:space="0" w:color="auto"/>
              <w:left w:val="nil"/>
              <w:bottom w:val="single" w:sz="4" w:space="0" w:color="auto"/>
              <w:right w:val="nil"/>
            </w:tcBorders>
            <w:shd w:val="clear" w:color="auto" w:fill="auto"/>
            <w:noWrap/>
            <w:vAlign w:val="bottom"/>
            <w:hideMark/>
          </w:tcPr>
          <w:p w14:paraId="30B7A042" w14:textId="77777777" w:rsidR="00F11875" w:rsidRPr="00F11875" w:rsidRDefault="00F11875" w:rsidP="00F11875">
            <w:pPr>
              <w:spacing w:after="0" w:line="240" w:lineRule="auto"/>
              <w:rPr>
                <w:rFonts w:ascii="Calibri" w:eastAsia="Times New Roman" w:hAnsi="Calibri" w:cs="Calibri"/>
                <w:color w:val="000000"/>
              </w:rPr>
            </w:pPr>
            <w:r w:rsidRPr="00F11875">
              <w:rPr>
                <w:rFonts w:ascii="Calibri" w:eastAsia="Times New Roman" w:hAnsi="Calibri" w:cs="Calibri"/>
                <w:color w:val="000000"/>
              </w:rPr>
              <w:t>Sium suave</w:t>
            </w:r>
          </w:p>
        </w:tc>
        <w:tc>
          <w:tcPr>
            <w:tcW w:w="680" w:type="dxa"/>
            <w:tcBorders>
              <w:top w:val="single" w:sz="4" w:space="0" w:color="auto"/>
              <w:left w:val="nil"/>
              <w:bottom w:val="single" w:sz="4" w:space="0" w:color="auto"/>
              <w:right w:val="nil"/>
            </w:tcBorders>
            <w:shd w:val="clear" w:color="auto" w:fill="auto"/>
            <w:noWrap/>
            <w:vAlign w:val="bottom"/>
            <w:hideMark/>
          </w:tcPr>
          <w:p w14:paraId="0F8BD760"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0.44</w:t>
            </w:r>
          </w:p>
        </w:tc>
        <w:tc>
          <w:tcPr>
            <w:tcW w:w="680" w:type="dxa"/>
            <w:tcBorders>
              <w:top w:val="single" w:sz="4" w:space="0" w:color="auto"/>
              <w:left w:val="nil"/>
              <w:bottom w:val="single" w:sz="4" w:space="0" w:color="auto"/>
              <w:right w:val="nil"/>
            </w:tcBorders>
            <w:shd w:val="clear" w:color="auto" w:fill="auto"/>
            <w:noWrap/>
            <w:vAlign w:val="bottom"/>
            <w:hideMark/>
          </w:tcPr>
          <w:p w14:paraId="02D237B9"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0.17</w:t>
            </w:r>
          </w:p>
        </w:tc>
        <w:tc>
          <w:tcPr>
            <w:tcW w:w="680" w:type="dxa"/>
            <w:tcBorders>
              <w:top w:val="single" w:sz="4" w:space="0" w:color="auto"/>
              <w:left w:val="nil"/>
              <w:bottom w:val="single" w:sz="4" w:space="0" w:color="auto"/>
              <w:right w:val="nil"/>
            </w:tcBorders>
            <w:shd w:val="clear" w:color="auto" w:fill="auto"/>
            <w:noWrap/>
            <w:vAlign w:val="bottom"/>
            <w:hideMark/>
          </w:tcPr>
          <w:p w14:paraId="55B07060"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1140" w:type="dxa"/>
            <w:vMerge/>
            <w:tcBorders>
              <w:top w:val="single" w:sz="4" w:space="0" w:color="auto"/>
              <w:left w:val="nil"/>
              <w:bottom w:val="single" w:sz="4" w:space="0" w:color="000000"/>
              <w:right w:val="nil"/>
            </w:tcBorders>
            <w:vAlign w:val="center"/>
            <w:hideMark/>
          </w:tcPr>
          <w:p w14:paraId="6CD3E73F"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185B3A99"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lost</w:t>
            </w:r>
          </w:p>
        </w:tc>
      </w:tr>
      <w:tr w:rsidR="00F11875" w:rsidRPr="00F11875" w14:paraId="28C95D13" w14:textId="77777777" w:rsidTr="000E32F2">
        <w:trPr>
          <w:trHeight w:val="290"/>
          <w:jc w:val="center"/>
        </w:trPr>
        <w:tc>
          <w:tcPr>
            <w:tcW w:w="3320" w:type="dxa"/>
            <w:tcBorders>
              <w:top w:val="nil"/>
              <w:left w:val="nil"/>
              <w:bottom w:val="nil"/>
              <w:right w:val="nil"/>
            </w:tcBorders>
            <w:shd w:val="clear" w:color="auto" w:fill="auto"/>
            <w:noWrap/>
            <w:vAlign w:val="bottom"/>
            <w:hideMark/>
          </w:tcPr>
          <w:p w14:paraId="03C2F0CF" w14:textId="77777777" w:rsidR="00F11875" w:rsidRPr="00F11875" w:rsidRDefault="00F11875" w:rsidP="00F11875">
            <w:pPr>
              <w:spacing w:after="0" w:line="240" w:lineRule="auto"/>
              <w:rPr>
                <w:rFonts w:ascii="Calibri" w:eastAsia="Times New Roman" w:hAnsi="Calibri" w:cs="Calibri"/>
                <w:color w:val="000000"/>
              </w:rPr>
            </w:pPr>
            <w:r w:rsidRPr="00F11875">
              <w:rPr>
                <w:rFonts w:ascii="Calibri" w:eastAsia="Times New Roman" w:hAnsi="Calibri" w:cs="Calibri"/>
                <w:color w:val="000000"/>
              </w:rPr>
              <w:t>Caltha palustris</w:t>
            </w:r>
          </w:p>
        </w:tc>
        <w:tc>
          <w:tcPr>
            <w:tcW w:w="680" w:type="dxa"/>
            <w:tcBorders>
              <w:top w:val="nil"/>
              <w:left w:val="nil"/>
              <w:bottom w:val="nil"/>
              <w:right w:val="nil"/>
            </w:tcBorders>
            <w:shd w:val="clear" w:color="auto" w:fill="auto"/>
            <w:noWrap/>
            <w:vAlign w:val="bottom"/>
            <w:hideMark/>
          </w:tcPr>
          <w:p w14:paraId="689CF58F"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0.90</w:t>
            </w:r>
          </w:p>
        </w:tc>
        <w:tc>
          <w:tcPr>
            <w:tcW w:w="680" w:type="dxa"/>
            <w:tcBorders>
              <w:top w:val="nil"/>
              <w:left w:val="nil"/>
              <w:bottom w:val="nil"/>
              <w:right w:val="nil"/>
            </w:tcBorders>
            <w:shd w:val="clear" w:color="auto" w:fill="auto"/>
            <w:noWrap/>
            <w:vAlign w:val="bottom"/>
            <w:hideMark/>
          </w:tcPr>
          <w:p w14:paraId="68857046"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0.39</w:t>
            </w:r>
          </w:p>
        </w:tc>
        <w:tc>
          <w:tcPr>
            <w:tcW w:w="680" w:type="dxa"/>
            <w:tcBorders>
              <w:top w:val="nil"/>
              <w:left w:val="nil"/>
              <w:bottom w:val="nil"/>
              <w:right w:val="nil"/>
            </w:tcBorders>
            <w:shd w:val="clear" w:color="auto" w:fill="auto"/>
            <w:noWrap/>
            <w:vAlign w:val="bottom"/>
            <w:hideMark/>
          </w:tcPr>
          <w:p w14:paraId="62311AE6"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0.05</w:t>
            </w:r>
          </w:p>
        </w:tc>
        <w:tc>
          <w:tcPr>
            <w:tcW w:w="1140" w:type="dxa"/>
            <w:vMerge/>
            <w:tcBorders>
              <w:top w:val="single" w:sz="4" w:space="0" w:color="auto"/>
              <w:left w:val="nil"/>
              <w:bottom w:val="single" w:sz="4" w:space="0" w:color="000000"/>
              <w:right w:val="nil"/>
            </w:tcBorders>
            <w:vAlign w:val="center"/>
            <w:hideMark/>
          </w:tcPr>
          <w:p w14:paraId="10E1D1DC"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423C9267"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w:t>
            </w:r>
          </w:p>
        </w:tc>
      </w:tr>
      <w:tr w:rsidR="00F11875" w:rsidRPr="00F11875" w14:paraId="6F2ADCBE" w14:textId="77777777" w:rsidTr="000E32F2">
        <w:trPr>
          <w:trHeight w:val="290"/>
          <w:jc w:val="center"/>
        </w:trPr>
        <w:tc>
          <w:tcPr>
            <w:tcW w:w="3320" w:type="dxa"/>
            <w:tcBorders>
              <w:top w:val="single" w:sz="4" w:space="0" w:color="auto"/>
              <w:left w:val="nil"/>
              <w:bottom w:val="nil"/>
              <w:right w:val="nil"/>
            </w:tcBorders>
            <w:shd w:val="clear" w:color="auto" w:fill="auto"/>
            <w:noWrap/>
            <w:vAlign w:val="bottom"/>
            <w:hideMark/>
          </w:tcPr>
          <w:p w14:paraId="50046BB5" w14:textId="77777777" w:rsidR="00F11875" w:rsidRPr="00F11875" w:rsidRDefault="00F11875" w:rsidP="00F11875">
            <w:pPr>
              <w:spacing w:after="0" w:line="240" w:lineRule="auto"/>
              <w:rPr>
                <w:rFonts w:ascii="Calibri" w:eastAsia="Times New Roman" w:hAnsi="Calibri" w:cs="Calibri"/>
                <w:color w:val="000000"/>
              </w:rPr>
            </w:pPr>
            <w:r w:rsidRPr="00F11875">
              <w:rPr>
                <w:rFonts w:ascii="Calibri" w:eastAsia="Times New Roman" w:hAnsi="Calibri" w:cs="Calibri"/>
                <w:color w:val="000000"/>
              </w:rPr>
              <w:t>Platanthera dilatata</w:t>
            </w:r>
          </w:p>
        </w:tc>
        <w:tc>
          <w:tcPr>
            <w:tcW w:w="680" w:type="dxa"/>
            <w:tcBorders>
              <w:top w:val="single" w:sz="4" w:space="0" w:color="auto"/>
              <w:left w:val="nil"/>
              <w:bottom w:val="nil"/>
              <w:right w:val="nil"/>
            </w:tcBorders>
            <w:shd w:val="clear" w:color="auto" w:fill="auto"/>
            <w:noWrap/>
            <w:vAlign w:val="bottom"/>
            <w:hideMark/>
          </w:tcPr>
          <w:p w14:paraId="54A4D55F"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0.12</w:t>
            </w:r>
          </w:p>
        </w:tc>
        <w:tc>
          <w:tcPr>
            <w:tcW w:w="680" w:type="dxa"/>
            <w:tcBorders>
              <w:top w:val="single" w:sz="4" w:space="0" w:color="auto"/>
              <w:left w:val="nil"/>
              <w:bottom w:val="nil"/>
              <w:right w:val="nil"/>
            </w:tcBorders>
            <w:shd w:val="clear" w:color="auto" w:fill="auto"/>
            <w:noWrap/>
            <w:vAlign w:val="bottom"/>
            <w:hideMark/>
          </w:tcPr>
          <w:p w14:paraId="529A7673"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0.04</w:t>
            </w:r>
          </w:p>
        </w:tc>
        <w:tc>
          <w:tcPr>
            <w:tcW w:w="680" w:type="dxa"/>
            <w:tcBorders>
              <w:top w:val="single" w:sz="4" w:space="0" w:color="auto"/>
              <w:left w:val="nil"/>
              <w:bottom w:val="nil"/>
              <w:right w:val="nil"/>
            </w:tcBorders>
            <w:shd w:val="clear" w:color="auto" w:fill="auto"/>
            <w:noWrap/>
            <w:vAlign w:val="bottom"/>
            <w:hideMark/>
          </w:tcPr>
          <w:p w14:paraId="0ABF0AEC"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0.01</w:t>
            </w:r>
          </w:p>
        </w:tc>
        <w:tc>
          <w:tcPr>
            <w:tcW w:w="1140" w:type="dxa"/>
            <w:vMerge/>
            <w:tcBorders>
              <w:top w:val="single" w:sz="4" w:space="0" w:color="auto"/>
              <w:left w:val="nil"/>
              <w:bottom w:val="single" w:sz="4" w:space="0" w:color="000000"/>
              <w:right w:val="nil"/>
            </w:tcBorders>
            <w:vAlign w:val="center"/>
            <w:hideMark/>
          </w:tcPr>
          <w:p w14:paraId="5E12BDD9"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100A1DEE"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w:t>
            </w:r>
          </w:p>
        </w:tc>
      </w:tr>
      <w:tr w:rsidR="00F11875" w:rsidRPr="00F11875" w14:paraId="4E31D75D" w14:textId="77777777" w:rsidTr="000E32F2">
        <w:trPr>
          <w:trHeight w:val="290"/>
          <w:jc w:val="center"/>
        </w:trPr>
        <w:tc>
          <w:tcPr>
            <w:tcW w:w="3320" w:type="dxa"/>
            <w:tcBorders>
              <w:top w:val="single" w:sz="4" w:space="0" w:color="auto"/>
              <w:left w:val="nil"/>
              <w:bottom w:val="single" w:sz="4" w:space="0" w:color="auto"/>
              <w:right w:val="nil"/>
            </w:tcBorders>
            <w:shd w:val="clear" w:color="auto" w:fill="auto"/>
            <w:noWrap/>
            <w:vAlign w:val="bottom"/>
            <w:hideMark/>
          </w:tcPr>
          <w:p w14:paraId="5A636872" w14:textId="77777777" w:rsidR="00F11875" w:rsidRPr="00F11875" w:rsidRDefault="00F11875" w:rsidP="00F11875">
            <w:pPr>
              <w:spacing w:after="0" w:line="240" w:lineRule="auto"/>
              <w:rPr>
                <w:rFonts w:ascii="Calibri" w:eastAsia="Times New Roman" w:hAnsi="Calibri" w:cs="Calibri"/>
                <w:color w:val="000000"/>
              </w:rPr>
            </w:pPr>
            <w:r w:rsidRPr="00F11875">
              <w:rPr>
                <w:rFonts w:ascii="Calibri" w:eastAsia="Times New Roman" w:hAnsi="Calibri" w:cs="Calibri"/>
                <w:color w:val="000000"/>
              </w:rPr>
              <w:t>Equisetum fluviatile</w:t>
            </w:r>
          </w:p>
        </w:tc>
        <w:tc>
          <w:tcPr>
            <w:tcW w:w="680" w:type="dxa"/>
            <w:tcBorders>
              <w:top w:val="single" w:sz="4" w:space="0" w:color="auto"/>
              <w:left w:val="nil"/>
              <w:bottom w:val="single" w:sz="4" w:space="0" w:color="auto"/>
              <w:right w:val="nil"/>
            </w:tcBorders>
            <w:shd w:val="clear" w:color="auto" w:fill="auto"/>
            <w:noWrap/>
            <w:vAlign w:val="bottom"/>
            <w:hideMark/>
          </w:tcPr>
          <w:p w14:paraId="32AACE55"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0.90</w:t>
            </w:r>
          </w:p>
        </w:tc>
        <w:tc>
          <w:tcPr>
            <w:tcW w:w="680" w:type="dxa"/>
            <w:tcBorders>
              <w:top w:val="single" w:sz="4" w:space="0" w:color="auto"/>
              <w:left w:val="nil"/>
              <w:bottom w:val="single" w:sz="4" w:space="0" w:color="auto"/>
              <w:right w:val="nil"/>
            </w:tcBorders>
            <w:shd w:val="clear" w:color="auto" w:fill="auto"/>
            <w:noWrap/>
            <w:vAlign w:val="bottom"/>
            <w:hideMark/>
          </w:tcPr>
          <w:p w14:paraId="5DBA6274"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0.62</w:t>
            </w:r>
          </w:p>
        </w:tc>
        <w:tc>
          <w:tcPr>
            <w:tcW w:w="680" w:type="dxa"/>
            <w:tcBorders>
              <w:top w:val="single" w:sz="4" w:space="0" w:color="auto"/>
              <w:left w:val="nil"/>
              <w:bottom w:val="single" w:sz="4" w:space="0" w:color="auto"/>
              <w:right w:val="nil"/>
            </w:tcBorders>
            <w:shd w:val="clear" w:color="auto" w:fill="auto"/>
            <w:noWrap/>
            <w:vAlign w:val="bottom"/>
            <w:hideMark/>
          </w:tcPr>
          <w:p w14:paraId="525FD23C"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0.12</w:t>
            </w:r>
          </w:p>
        </w:tc>
        <w:tc>
          <w:tcPr>
            <w:tcW w:w="1140" w:type="dxa"/>
            <w:vMerge/>
            <w:tcBorders>
              <w:top w:val="single" w:sz="4" w:space="0" w:color="auto"/>
              <w:left w:val="nil"/>
              <w:bottom w:val="single" w:sz="4" w:space="0" w:color="000000"/>
              <w:right w:val="nil"/>
            </w:tcBorders>
            <w:vAlign w:val="center"/>
            <w:hideMark/>
          </w:tcPr>
          <w:p w14:paraId="41111652"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47922F6A"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w:t>
            </w:r>
          </w:p>
        </w:tc>
      </w:tr>
      <w:tr w:rsidR="00F11875" w:rsidRPr="00F11875" w14:paraId="700FED7A" w14:textId="77777777" w:rsidTr="000E32F2">
        <w:trPr>
          <w:trHeight w:val="290"/>
          <w:jc w:val="center"/>
        </w:trPr>
        <w:tc>
          <w:tcPr>
            <w:tcW w:w="3320" w:type="dxa"/>
            <w:tcBorders>
              <w:top w:val="nil"/>
              <w:left w:val="nil"/>
              <w:bottom w:val="nil"/>
              <w:right w:val="nil"/>
            </w:tcBorders>
            <w:shd w:val="clear" w:color="auto" w:fill="auto"/>
            <w:noWrap/>
            <w:vAlign w:val="bottom"/>
            <w:hideMark/>
          </w:tcPr>
          <w:p w14:paraId="691FED2A" w14:textId="5FB17957" w:rsidR="00F11875" w:rsidRPr="00F11875" w:rsidRDefault="00F11875" w:rsidP="00F11875">
            <w:pPr>
              <w:spacing w:after="0" w:line="240" w:lineRule="auto"/>
              <w:rPr>
                <w:rFonts w:ascii="Calibri" w:eastAsia="Times New Roman" w:hAnsi="Calibri" w:cs="Calibri"/>
                <w:color w:val="000000"/>
              </w:rPr>
            </w:pPr>
            <w:r w:rsidRPr="00F11875">
              <w:rPr>
                <w:rFonts w:ascii="Calibri" w:eastAsia="Times New Roman" w:hAnsi="Calibri" w:cs="Calibri"/>
                <w:color w:val="000000"/>
              </w:rPr>
              <w:t xml:space="preserve">Trifolium </w:t>
            </w:r>
            <w:r w:rsidR="00414079" w:rsidRPr="00F11875">
              <w:rPr>
                <w:rFonts w:ascii="Calibri" w:eastAsia="Times New Roman" w:hAnsi="Calibri" w:cs="Calibri"/>
                <w:color w:val="000000"/>
              </w:rPr>
              <w:t>wormskioldii</w:t>
            </w:r>
          </w:p>
        </w:tc>
        <w:tc>
          <w:tcPr>
            <w:tcW w:w="680" w:type="dxa"/>
            <w:tcBorders>
              <w:top w:val="nil"/>
              <w:left w:val="nil"/>
              <w:bottom w:val="nil"/>
              <w:right w:val="nil"/>
            </w:tcBorders>
            <w:shd w:val="clear" w:color="auto" w:fill="auto"/>
            <w:noWrap/>
            <w:vAlign w:val="bottom"/>
            <w:hideMark/>
          </w:tcPr>
          <w:p w14:paraId="08DA510F"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0.63</w:t>
            </w:r>
          </w:p>
        </w:tc>
        <w:tc>
          <w:tcPr>
            <w:tcW w:w="680" w:type="dxa"/>
            <w:tcBorders>
              <w:top w:val="nil"/>
              <w:left w:val="nil"/>
              <w:bottom w:val="nil"/>
              <w:right w:val="nil"/>
            </w:tcBorders>
            <w:shd w:val="clear" w:color="auto" w:fill="auto"/>
            <w:noWrap/>
            <w:vAlign w:val="bottom"/>
            <w:hideMark/>
          </w:tcPr>
          <w:p w14:paraId="3A645609"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0.29</w:t>
            </w:r>
          </w:p>
        </w:tc>
        <w:tc>
          <w:tcPr>
            <w:tcW w:w="680" w:type="dxa"/>
            <w:tcBorders>
              <w:top w:val="nil"/>
              <w:left w:val="nil"/>
              <w:bottom w:val="nil"/>
              <w:right w:val="nil"/>
            </w:tcBorders>
            <w:shd w:val="clear" w:color="auto" w:fill="auto"/>
            <w:noWrap/>
            <w:vAlign w:val="bottom"/>
            <w:hideMark/>
          </w:tcPr>
          <w:p w14:paraId="364569D7"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0.09</w:t>
            </w:r>
          </w:p>
        </w:tc>
        <w:tc>
          <w:tcPr>
            <w:tcW w:w="1140" w:type="dxa"/>
            <w:vMerge/>
            <w:tcBorders>
              <w:top w:val="single" w:sz="4" w:space="0" w:color="auto"/>
              <w:left w:val="nil"/>
              <w:bottom w:val="single" w:sz="4" w:space="0" w:color="000000"/>
              <w:right w:val="nil"/>
            </w:tcBorders>
            <w:vAlign w:val="center"/>
            <w:hideMark/>
          </w:tcPr>
          <w:p w14:paraId="1FFA3D64"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5E11E876"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w:t>
            </w:r>
          </w:p>
        </w:tc>
      </w:tr>
      <w:tr w:rsidR="00F11875" w:rsidRPr="00F11875" w14:paraId="6C740F89" w14:textId="77777777" w:rsidTr="000E32F2">
        <w:trPr>
          <w:trHeight w:val="290"/>
          <w:jc w:val="center"/>
        </w:trPr>
        <w:tc>
          <w:tcPr>
            <w:tcW w:w="3320" w:type="dxa"/>
            <w:tcBorders>
              <w:top w:val="single" w:sz="4" w:space="0" w:color="auto"/>
              <w:left w:val="nil"/>
              <w:bottom w:val="single" w:sz="4" w:space="0" w:color="auto"/>
              <w:right w:val="nil"/>
            </w:tcBorders>
            <w:shd w:val="clear" w:color="auto" w:fill="auto"/>
            <w:noWrap/>
            <w:vAlign w:val="bottom"/>
            <w:hideMark/>
          </w:tcPr>
          <w:p w14:paraId="2E164FC4" w14:textId="74BD73E3" w:rsidR="00F11875" w:rsidRPr="00F11875" w:rsidRDefault="00F11875" w:rsidP="00F11875">
            <w:pPr>
              <w:spacing w:after="0" w:line="240" w:lineRule="auto"/>
              <w:rPr>
                <w:rFonts w:ascii="Calibri" w:eastAsia="Times New Roman" w:hAnsi="Calibri" w:cs="Calibri"/>
                <w:color w:val="000000"/>
              </w:rPr>
            </w:pPr>
            <w:del w:id="3160" w:author="Stefanie Lane" w:date="2023-02-06T12:38:00Z">
              <w:r w:rsidRPr="00F11875" w:rsidDel="00C00465">
                <w:rPr>
                  <w:rFonts w:ascii="Calibri" w:eastAsia="Times New Roman" w:hAnsi="Calibri" w:cs="Calibri"/>
                  <w:color w:val="000000"/>
                </w:rPr>
                <w:delText>Mentha arvensis</w:delText>
              </w:r>
            </w:del>
            <w:ins w:id="3161" w:author="Stefanie Lane" w:date="2023-02-06T12:38:00Z">
              <w:r w:rsidR="00C00465">
                <w:rPr>
                  <w:rFonts w:ascii="Calibri" w:eastAsia="Times New Roman" w:hAnsi="Calibri" w:cs="Calibri"/>
                  <w:color w:val="000000"/>
                </w:rPr>
                <w:t>Mentha canadensis</w:t>
              </w:r>
            </w:ins>
          </w:p>
        </w:tc>
        <w:tc>
          <w:tcPr>
            <w:tcW w:w="680" w:type="dxa"/>
            <w:tcBorders>
              <w:top w:val="single" w:sz="4" w:space="0" w:color="auto"/>
              <w:left w:val="nil"/>
              <w:bottom w:val="single" w:sz="4" w:space="0" w:color="auto"/>
              <w:right w:val="nil"/>
            </w:tcBorders>
            <w:shd w:val="clear" w:color="auto" w:fill="auto"/>
            <w:noWrap/>
            <w:vAlign w:val="bottom"/>
            <w:hideMark/>
          </w:tcPr>
          <w:p w14:paraId="28FEE227"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0.29</w:t>
            </w:r>
          </w:p>
        </w:tc>
        <w:tc>
          <w:tcPr>
            <w:tcW w:w="680" w:type="dxa"/>
            <w:tcBorders>
              <w:top w:val="single" w:sz="4" w:space="0" w:color="auto"/>
              <w:left w:val="nil"/>
              <w:bottom w:val="single" w:sz="4" w:space="0" w:color="auto"/>
              <w:right w:val="nil"/>
            </w:tcBorders>
            <w:shd w:val="clear" w:color="auto" w:fill="auto"/>
            <w:noWrap/>
            <w:vAlign w:val="bottom"/>
            <w:hideMark/>
          </w:tcPr>
          <w:p w14:paraId="5536C4BD"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0.16</w:t>
            </w:r>
          </w:p>
        </w:tc>
        <w:tc>
          <w:tcPr>
            <w:tcW w:w="680" w:type="dxa"/>
            <w:tcBorders>
              <w:top w:val="single" w:sz="4" w:space="0" w:color="auto"/>
              <w:left w:val="nil"/>
              <w:bottom w:val="single" w:sz="4" w:space="0" w:color="auto"/>
              <w:right w:val="nil"/>
            </w:tcBorders>
            <w:shd w:val="clear" w:color="auto" w:fill="auto"/>
            <w:noWrap/>
            <w:vAlign w:val="bottom"/>
            <w:hideMark/>
          </w:tcPr>
          <w:p w14:paraId="312666F2"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0.05</w:t>
            </w:r>
          </w:p>
        </w:tc>
        <w:tc>
          <w:tcPr>
            <w:tcW w:w="1140" w:type="dxa"/>
            <w:vMerge/>
            <w:tcBorders>
              <w:top w:val="single" w:sz="4" w:space="0" w:color="auto"/>
              <w:left w:val="nil"/>
              <w:bottom w:val="single" w:sz="4" w:space="0" w:color="000000"/>
              <w:right w:val="nil"/>
            </w:tcBorders>
            <w:vAlign w:val="center"/>
            <w:hideMark/>
          </w:tcPr>
          <w:p w14:paraId="2948150D"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4D5C63F8"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w:t>
            </w:r>
          </w:p>
        </w:tc>
      </w:tr>
      <w:tr w:rsidR="00F11875" w:rsidRPr="00F11875" w14:paraId="32A088D9" w14:textId="77777777" w:rsidTr="000E32F2">
        <w:trPr>
          <w:trHeight w:val="290"/>
          <w:jc w:val="center"/>
        </w:trPr>
        <w:tc>
          <w:tcPr>
            <w:tcW w:w="3320" w:type="dxa"/>
            <w:tcBorders>
              <w:top w:val="nil"/>
              <w:left w:val="nil"/>
              <w:bottom w:val="nil"/>
              <w:right w:val="nil"/>
            </w:tcBorders>
            <w:shd w:val="clear" w:color="auto" w:fill="auto"/>
            <w:noWrap/>
            <w:vAlign w:val="bottom"/>
            <w:hideMark/>
          </w:tcPr>
          <w:p w14:paraId="3B84F0EF" w14:textId="77777777" w:rsidR="00F11875" w:rsidRPr="00F11875" w:rsidRDefault="00F11875" w:rsidP="00F11875">
            <w:pPr>
              <w:spacing w:after="0" w:line="240" w:lineRule="auto"/>
              <w:rPr>
                <w:rFonts w:ascii="Calibri" w:eastAsia="Times New Roman" w:hAnsi="Calibri" w:cs="Calibri"/>
                <w:color w:val="000000"/>
              </w:rPr>
            </w:pPr>
            <w:r w:rsidRPr="00F11875">
              <w:rPr>
                <w:rFonts w:ascii="Calibri" w:eastAsia="Times New Roman" w:hAnsi="Calibri" w:cs="Calibri"/>
                <w:color w:val="000000"/>
              </w:rPr>
              <w:t>Sagittaria latifolia</w:t>
            </w:r>
          </w:p>
        </w:tc>
        <w:tc>
          <w:tcPr>
            <w:tcW w:w="680" w:type="dxa"/>
            <w:tcBorders>
              <w:top w:val="nil"/>
              <w:left w:val="nil"/>
              <w:bottom w:val="nil"/>
              <w:right w:val="nil"/>
            </w:tcBorders>
            <w:shd w:val="clear" w:color="auto" w:fill="auto"/>
            <w:noWrap/>
            <w:vAlign w:val="bottom"/>
            <w:hideMark/>
          </w:tcPr>
          <w:p w14:paraId="761BC588"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0.18</w:t>
            </w:r>
          </w:p>
        </w:tc>
        <w:tc>
          <w:tcPr>
            <w:tcW w:w="680" w:type="dxa"/>
            <w:tcBorders>
              <w:top w:val="nil"/>
              <w:left w:val="nil"/>
              <w:bottom w:val="nil"/>
              <w:right w:val="nil"/>
            </w:tcBorders>
            <w:shd w:val="clear" w:color="auto" w:fill="auto"/>
            <w:noWrap/>
            <w:vAlign w:val="bottom"/>
            <w:hideMark/>
          </w:tcPr>
          <w:p w14:paraId="2275E1E7"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0.13</w:t>
            </w:r>
          </w:p>
        </w:tc>
        <w:tc>
          <w:tcPr>
            <w:tcW w:w="680" w:type="dxa"/>
            <w:tcBorders>
              <w:top w:val="nil"/>
              <w:left w:val="nil"/>
              <w:bottom w:val="nil"/>
              <w:right w:val="nil"/>
            </w:tcBorders>
            <w:shd w:val="clear" w:color="auto" w:fill="auto"/>
            <w:noWrap/>
            <w:vAlign w:val="bottom"/>
            <w:hideMark/>
          </w:tcPr>
          <w:p w14:paraId="1F681930"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0.04</w:t>
            </w:r>
          </w:p>
        </w:tc>
        <w:tc>
          <w:tcPr>
            <w:tcW w:w="1140" w:type="dxa"/>
            <w:vMerge/>
            <w:tcBorders>
              <w:top w:val="single" w:sz="4" w:space="0" w:color="auto"/>
              <w:left w:val="nil"/>
              <w:bottom w:val="single" w:sz="4" w:space="0" w:color="000000"/>
              <w:right w:val="nil"/>
            </w:tcBorders>
            <w:vAlign w:val="center"/>
            <w:hideMark/>
          </w:tcPr>
          <w:p w14:paraId="779AF7BD"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0F1EFB6F"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w:t>
            </w:r>
          </w:p>
        </w:tc>
      </w:tr>
      <w:tr w:rsidR="00F11875" w:rsidRPr="00F11875" w14:paraId="0FC3D95F" w14:textId="77777777" w:rsidTr="000E32F2">
        <w:trPr>
          <w:trHeight w:val="290"/>
          <w:jc w:val="center"/>
        </w:trPr>
        <w:tc>
          <w:tcPr>
            <w:tcW w:w="3320" w:type="dxa"/>
            <w:tcBorders>
              <w:top w:val="single" w:sz="4" w:space="0" w:color="auto"/>
              <w:left w:val="nil"/>
              <w:bottom w:val="nil"/>
              <w:right w:val="nil"/>
            </w:tcBorders>
            <w:shd w:val="clear" w:color="auto" w:fill="auto"/>
            <w:noWrap/>
            <w:vAlign w:val="bottom"/>
            <w:hideMark/>
          </w:tcPr>
          <w:p w14:paraId="53AEB729" w14:textId="77777777" w:rsidR="00F11875" w:rsidRPr="00F11875" w:rsidRDefault="00F11875" w:rsidP="00F11875">
            <w:pPr>
              <w:spacing w:after="0" w:line="240" w:lineRule="auto"/>
              <w:rPr>
                <w:rFonts w:ascii="Calibri" w:eastAsia="Times New Roman" w:hAnsi="Calibri" w:cs="Calibri"/>
                <w:color w:val="000000"/>
              </w:rPr>
            </w:pPr>
            <w:r w:rsidRPr="00F11875">
              <w:rPr>
                <w:rFonts w:ascii="Calibri" w:eastAsia="Times New Roman" w:hAnsi="Calibri" w:cs="Calibri"/>
                <w:color w:val="000000"/>
              </w:rPr>
              <w:t>Schoenoplectus tabernaemontani</w:t>
            </w:r>
          </w:p>
        </w:tc>
        <w:tc>
          <w:tcPr>
            <w:tcW w:w="680" w:type="dxa"/>
            <w:tcBorders>
              <w:top w:val="single" w:sz="4" w:space="0" w:color="auto"/>
              <w:left w:val="nil"/>
              <w:bottom w:val="nil"/>
              <w:right w:val="nil"/>
            </w:tcBorders>
            <w:shd w:val="clear" w:color="auto" w:fill="auto"/>
            <w:noWrap/>
            <w:vAlign w:val="bottom"/>
            <w:hideMark/>
          </w:tcPr>
          <w:p w14:paraId="70B580ED"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0.35</w:t>
            </w:r>
          </w:p>
        </w:tc>
        <w:tc>
          <w:tcPr>
            <w:tcW w:w="680" w:type="dxa"/>
            <w:tcBorders>
              <w:top w:val="single" w:sz="4" w:space="0" w:color="auto"/>
              <w:left w:val="nil"/>
              <w:bottom w:val="nil"/>
              <w:right w:val="nil"/>
            </w:tcBorders>
            <w:shd w:val="clear" w:color="auto" w:fill="auto"/>
            <w:noWrap/>
            <w:vAlign w:val="bottom"/>
            <w:hideMark/>
          </w:tcPr>
          <w:p w14:paraId="7E1FE68D"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0.10</w:t>
            </w:r>
          </w:p>
        </w:tc>
        <w:tc>
          <w:tcPr>
            <w:tcW w:w="680" w:type="dxa"/>
            <w:tcBorders>
              <w:top w:val="single" w:sz="4" w:space="0" w:color="auto"/>
              <w:left w:val="nil"/>
              <w:bottom w:val="nil"/>
              <w:right w:val="nil"/>
            </w:tcBorders>
            <w:shd w:val="clear" w:color="auto" w:fill="auto"/>
            <w:noWrap/>
            <w:vAlign w:val="bottom"/>
            <w:hideMark/>
          </w:tcPr>
          <w:p w14:paraId="28DCA323"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0.08</w:t>
            </w:r>
          </w:p>
        </w:tc>
        <w:tc>
          <w:tcPr>
            <w:tcW w:w="1140" w:type="dxa"/>
            <w:vMerge/>
            <w:tcBorders>
              <w:top w:val="single" w:sz="4" w:space="0" w:color="auto"/>
              <w:left w:val="nil"/>
              <w:bottom w:val="single" w:sz="4" w:space="0" w:color="000000"/>
              <w:right w:val="nil"/>
            </w:tcBorders>
            <w:vAlign w:val="center"/>
            <w:hideMark/>
          </w:tcPr>
          <w:p w14:paraId="336B4F8E"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36D7CC42"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w:t>
            </w:r>
          </w:p>
        </w:tc>
      </w:tr>
      <w:tr w:rsidR="00F11875" w:rsidRPr="00F11875" w14:paraId="345A7D03" w14:textId="77777777" w:rsidTr="005825C3">
        <w:tblPrEx>
          <w:tblW w:w="7460" w:type="dxa"/>
          <w:jc w:val="center"/>
          <w:tblPrExChange w:id="3162" w:author="Stefanie Lane" w:date="2023-02-08T10:34:00Z">
            <w:tblPrEx>
              <w:tblW w:w="7460" w:type="dxa"/>
              <w:jc w:val="center"/>
            </w:tblPrEx>
          </w:tblPrExChange>
        </w:tblPrEx>
        <w:trPr>
          <w:trHeight w:val="290"/>
          <w:jc w:val="center"/>
          <w:trPrChange w:id="3163" w:author="Stefanie Lane" w:date="2023-02-08T10:34:00Z">
            <w:trPr>
              <w:trHeight w:val="290"/>
              <w:jc w:val="center"/>
            </w:trPr>
          </w:trPrChange>
        </w:trPr>
        <w:tc>
          <w:tcPr>
            <w:tcW w:w="3320" w:type="dxa"/>
            <w:tcBorders>
              <w:top w:val="single" w:sz="4" w:space="0" w:color="auto"/>
              <w:left w:val="nil"/>
              <w:bottom w:val="single" w:sz="4" w:space="0" w:color="auto"/>
              <w:right w:val="nil"/>
            </w:tcBorders>
            <w:shd w:val="clear" w:color="auto" w:fill="auto"/>
            <w:noWrap/>
            <w:vAlign w:val="bottom"/>
            <w:hideMark/>
            <w:tcPrChange w:id="3164" w:author="Stefanie Lane" w:date="2023-02-08T10:34:00Z">
              <w:tcPr>
                <w:tcW w:w="3320" w:type="dxa"/>
                <w:tcBorders>
                  <w:top w:val="single" w:sz="4" w:space="0" w:color="auto"/>
                  <w:left w:val="nil"/>
                  <w:bottom w:val="single" w:sz="4" w:space="0" w:color="auto"/>
                  <w:right w:val="nil"/>
                </w:tcBorders>
                <w:shd w:val="clear" w:color="auto" w:fill="auto"/>
                <w:noWrap/>
                <w:vAlign w:val="bottom"/>
                <w:hideMark/>
              </w:tcPr>
            </w:tcPrChange>
          </w:tcPr>
          <w:p w14:paraId="6776B95F" w14:textId="77777777" w:rsidR="00F11875" w:rsidRPr="00F11875" w:rsidRDefault="00F11875" w:rsidP="00F11875">
            <w:pPr>
              <w:spacing w:after="0" w:line="240" w:lineRule="auto"/>
              <w:rPr>
                <w:rFonts w:ascii="Calibri" w:eastAsia="Times New Roman" w:hAnsi="Calibri" w:cs="Calibri"/>
                <w:color w:val="000000"/>
              </w:rPr>
            </w:pPr>
            <w:r w:rsidRPr="00F11875">
              <w:rPr>
                <w:rFonts w:ascii="Calibri" w:eastAsia="Times New Roman" w:hAnsi="Calibri" w:cs="Calibri"/>
                <w:color w:val="000000"/>
              </w:rPr>
              <w:t>Bidens cernua</w:t>
            </w:r>
          </w:p>
        </w:tc>
        <w:tc>
          <w:tcPr>
            <w:tcW w:w="680" w:type="dxa"/>
            <w:tcBorders>
              <w:top w:val="single" w:sz="4" w:space="0" w:color="auto"/>
              <w:left w:val="nil"/>
              <w:bottom w:val="single" w:sz="4" w:space="0" w:color="auto"/>
              <w:right w:val="nil"/>
            </w:tcBorders>
            <w:shd w:val="clear" w:color="auto" w:fill="auto"/>
            <w:noWrap/>
            <w:vAlign w:val="bottom"/>
            <w:hideMark/>
            <w:tcPrChange w:id="3165" w:author="Stefanie Lane" w:date="2023-02-08T10:34:00Z">
              <w:tcPr>
                <w:tcW w:w="680" w:type="dxa"/>
                <w:tcBorders>
                  <w:top w:val="single" w:sz="4" w:space="0" w:color="auto"/>
                  <w:left w:val="nil"/>
                  <w:bottom w:val="single" w:sz="4" w:space="0" w:color="auto"/>
                  <w:right w:val="nil"/>
                </w:tcBorders>
                <w:shd w:val="clear" w:color="auto" w:fill="auto"/>
                <w:noWrap/>
                <w:vAlign w:val="bottom"/>
                <w:hideMark/>
              </w:tcPr>
            </w:tcPrChange>
          </w:tcPr>
          <w:p w14:paraId="50B263A0"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0.46</w:t>
            </w:r>
          </w:p>
        </w:tc>
        <w:tc>
          <w:tcPr>
            <w:tcW w:w="680" w:type="dxa"/>
            <w:tcBorders>
              <w:top w:val="single" w:sz="4" w:space="0" w:color="auto"/>
              <w:left w:val="nil"/>
              <w:bottom w:val="single" w:sz="4" w:space="0" w:color="auto"/>
              <w:right w:val="nil"/>
            </w:tcBorders>
            <w:shd w:val="clear" w:color="auto" w:fill="auto"/>
            <w:noWrap/>
            <w:vAlign w:val="bottom"/>
            <w:hideMark/>
            <w:tcPrChange w:id="3166" w:author="Stefanie Lane" w:date="2023-02-08T10:34:00Z">
              <w:tcPr>
                <w:tcW w:w="680" w:type="dxa"/>
                <w:tcBorders>
                  <w:top w:val="single" w:sz="4" w:space="0" w:color="auto"/>
                  <w:left w:val="nil"/>
                  <w:bottom w:val="single" w:sz="4" w:space="0" w:color="auto"/>
                  <w:right w:val="nil"/>
                </w:tcBorders>
                <w:shd w:val="clear" w:color="auto" w:fill="auto"/>
                <w:noWrap/>
                <w:vAlign w:val="bottom"/>
                <w:hideMark/>
              </w:tcPr>
            </w:tcPrChange>
          </w:tcPr>
          <w:p w14:paraId="66A4E377"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0.29</w:t>
            </w:r>
          </w:p>
        </w:tc>
        <w:tc>
          <w:tcPr>
            <w:tcW w:w="680" w:type="dxa"/>
            <w:tcBorders>
              <w:top w:val="single" w:sz="4" w:space="0" w:color="auto"/>
              <w:left w:val="nil"/>
              <w:bottom w:val="single" w:sz="4" w:space="0" w:color="auto"/>
              <w:right w:val="nil"/>
            </w:tcBorders>
            <w:shd w:val="clear" w:color="auto" w:fill="auto"/>
            <w:noWrap/>
            <w:vAlign w:val="bottom"/>
            <w:hideMark/>
            <w:tcPrChange w:id="3167" w:author="Stefanie Lane" w:date="2023-02-08T10:34:00Z">
              <w:tcPr>
                <w:tcW w:w="680" w:type="dxa"/>
                <w:tcBorders>
                  <w:top w:val="single" w:sz="4" w:space="0" w:color="auto"/>
                  <w:left w:val="nil"/>
                  <w:bottom w:val="single" w:sz="4" w:space="0" w:color="auto"/>
                  <w:right w:val="nil"/>
                </w:tcBorders>
                <w:shd w:val="clear" w:color="auto" w:fill="auto"/>
                <w:noWrap/>
                <w:vAlign w:val="bottom"/>
                <w:hideMark/>
              </w:tcPr>
            </w:tcPrChange>
          </w:tcPr>
          <w:p w14:paraId="5EB72D1C"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0.14</w:t>
            </w:r>
          </w:p>
        </w:tc>
        <w:tc>
          <w:tcPr>
            <w:tcW w:w="1140" w:type="dxa"/>
            <w:vMerge/>
            <w:tcBorders>
              <w:top w:val="single" w:sz="4" w:space="0" w:color="auto"/>
              <w:left w:val="nil"/>
              <w:bottom w:val="single" w:sz="4" w:space="0" w:color="000000"/>
              <w:right w:val="nil"/>
            </w:tcBorders>
            <w:vAlign w:val="center"/>
            <w:hideMark/>
            <w:tcPrChange w:id="3168" w:author="Stefanie Lane" w:date="2023-02-08T10:34:00Z">
              <w:tcPr>
                <w:tcW w:w="1140" w:type="dxa"/>
                <w:vMerge/>
                <w:tcBorders>
                  <w:top w:val="single" w:sz="4" w:space="0" w:color="auto"/>
                  <w:left w:val="nil"/>
                  <w:bottom w:val="single" w:sz="4" w:space="0" w:color="000000"/>
                  <w:right w:val="nil"/>
                </w:tcBorders>
                <w:vAlign w:val="center"/>
                <w:hideMark/>
              </w:tcPr>
            </w:tcPrChange>
          </w:tcPr>
          <w:p w14:paraId="344A860E"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Change w:id="3169" w:author="Stefanie Lane" w:date="2023-02-08T10:34:00Z">
              <w:tcPr>
                <w:tcW w:w="960" w:type="dxa"/>
                <w:tcBorders>
                  <w:top w:val="nil"/>
                  <w:left w:val="nil"/>
                  <w:bottom w:val="single" w:sz="4" w:space="0" w:color="auto"/>
                  <w:right w:val="nil"/>
                </w:tcBorders>
                <w:shd w:val="clear" w:color="auto" w:fill="auto"/>
                <w:noWrap/>
                <w:vAlign w:val="bottom"/>
                <w:hideMark/>
              </w:tcPr>
            </w:tcPrChange>
          </w:tcPr>
          <w:p w14:paraId="2A059CBB"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w:t>
            </w:r>
          </w:p>
        </w:tc>
      </w:tr>
      <w:tr w:rsidR="00F11875" w:rsidRPr="00F11875" w14:paraId="6C6FACCB" w14:textId="77777777" w:rsidTr="005825C3">
        <w:tblPrEx>
          <w:tblW w:w="7460" w:type="dxa"/>
          <w:jc w:val="center"/>
          <w:tblPrExChange w:id="3170" w:author="Stefanie Lane" w:date="2023-02-08T10:34:00Z">
            <w:tblPrEx>
              <w:tblW w:w="7460" w:type="dxa"/>
              <w:jc w:val="center"/>
            </w:tblPrEx>
          </w:tblPrExChange>
        </w:tblPrEx>
        <w:trPr>
          <w:trHeight w:val="290"/>
          <w:jc w:val="center"/>
          <w:trPrChange w:id="3171" w:author="Stefanie Lane" w:date="2023-02-08T10:34:00Z">
            <w:trPr>
              <w:trHeight w:val="290"/>
              <w:jc w:val="center"/>
            </w:trPr>
          </w:trPrChange>
        </w:trPr>
        <w:tc>
          <w:tcPr>
            <w:tcW w:w="3320" w:type="dxa"/>
            <w:tcBorders>
              <w:top w:val="single" w:sz="4" w:space="0" w:color="auto"/>
              <w:left w:val="nil"/>
              <w:bottom w:val="nil"/>
              <w:right w:val="nil"/>
            </w:tcBorders>
            <w:shd w:val="clear" w:color="auto" w:fill="auto"/>
            <w:noWrap/>
            <w:vAlign w:val="bottom"/>
            <w:hideMark/>
            <w:tcPrChange w:id="3172" w:author="Stefanie Lane" w:date="2023-02-08T10:34:00Z">
              <w:tcPr>
                <w:tcW w:w="3320" w:type="dxa"/>
                <w:tcBorders>
                  <w:top w:val="nil"/>
                  <w:left w:val="nil"/>
                  <w:bottom w:val="nil"/>
                  <w:right w:val="nil"/>
                </w:tcBorders>
                <w:shd w:val="clear" w:color="auto" w:fill="auto"/>
                <w:noWrap/>
                <w:vAlign w:val="bottom"/>
                <w:hideMark/>
              </w:tcPr>
            </w:tcPrChange>
          </w:tcPr>
          <w:p w14:paraId="0E7AB615" w14:textId="77777777" w:rsidR="00F11875" w:rsidRPr="00F11875" w:rsidRDefault="00F11875" w:rsidP="00F11875">
            <w:pPr>
              <w:spacing w:after="0" w:line="240" w:lineRule="auto"/>
              <w:rPr>
                <w:rFonts w:ascii="Calibri" w:eastAsia="Times New Roman" w:hAnsi="Calibri" w:cs="Calibri"/>
                <w:color w:val="000000"/>
              </w:rPr>
            </w:pPr>
            <w:r w:rsidRPr="00F11875">
              <w:rPr>
                <w:rFonts w:ascii="Calibri" w:eastAsia="Times New Roman" w:hAnsi="Calibri" w:cs="Calibri"/>
                <w:color w:val="000000"/>
              </w:rPr>
              <w:t>Eleocharis palustris</w:t>
            </w:r>
          </w:p>
        </w:tc>
        <w:tc>
          <w:tcPr>
            <w:tcW w:w="680" w:type="dxa"/>
            <w:tcBorders>
              <w:top w:val="single" w:sz="4" w:space="0" w:color="auto"/>
              <w:left w:val="nil"/>
              <w:bottom w:val="nil"/>
              <w:right w:val="nil"/>
            </w:tcBorders>
            <w:shd w:val="clear" w:color="auto" w:fill="auto"/>
            <w:noWrap/>
            <w:vAlign w:val="bottom"/>
            <w:hideMark/>
            <w:tcPrChange w:id="3173" w:author="Stefanie Lane" w:date="2023-02-08T10:34:00Z">
              <w:tcPr>
                <w:tcW w:w="680" w:type="dxa"/>
                <w:tcBorders>
                  <w:top w:val="nil"/>
                  <w:left w:val="nil"/>
                  <w:bottom w:val="nil"/>
                  <w:right w:val="nil"/>
                </w:tcBorders>
                <w:shd w:val="clear" w:color="auto" w:fill="auto"/>
                <w:noWrap/>
                <w:vAlign w:val="bottom"/>
                <w:hideMark/>
              </w:tcPr>
            </w:tcPrChange>
          </w:tcPr>
          <w:p w14:paraId="14A7FCE1"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0.82</w:t>
            </w:r>
          </w:p>
        </w:tc>
        <w:tc>
          <w:tcPr>
            <w:tcW w:w="680" w:type="dxa"/>
            <w:tcBorders>
              <w:top w:val="single" w:sz="4" w:space="0" w:color="auto"/>
              <w:left w:val="nil"/>
              <w:bottom w:val="nil"/>
              <w:right w:val="nil"/>
            </w:tcBorders>
            <w:shd w:val="clear" w:color="auto" w:fill="auto"/>
            <w:noWrap/>
            <w:vAlign w:val="bottom"/>
            <w:hideMark/>
            <w:tcPrChange w:id="3174" w:author="Stefanie Lane" w:date="2023-02-08T10:34:00Z">
              <w:tcPr>
                <w:tcW w:w="680" w:type="dxa"/>
                <w:tcBorders>
                  <w:top w:val="nil"/>
                  <w:left w:val="nil"/>
                  <w:bottom w:val="nil"/>
                  <w:right w:val="nil"/>
                </w:tcBorders>
                <w:shd w:val="clear" w:color="auto" w:fill="auto"/>
                <w:noWrap/>
                <w:vAlign w:val="bottom"/>
                <w:hideMark/>
              </w:tcPr>
            </w:tcPrChange>
          </w:tcPr>
          <w:p w14:paraId="0B9CEE87"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0.44</w:t>
            </w:r>
          </w:p>
        </w:tc>
        <w:tc>
          <w:tcPr>
            <w:tcW w:w="680" w:type="dxa"/>
            <w:tcBorders>
              <w:top w:val="single" w:sz="4" w:space="0" w:color="auto"/>
              <w:left w:val="nil"/>
              <w:bottom w:val="nil"/>
              <w:right w:val="nil"/>
            </w:tcBorders>
            <w:shd w:val="clear" w:color="auto" w:fill="auto"/>
            <w:noWrap/>
            <w:vAlign w:val="bottom"/>
            <w:hideMark/>
            <w:tcPrChange w:id="3175" w:author="Stefanie Lane" w:date="2023-02-08T10:34:00Z">
              <w:tcPr>
                <w:tcW w:w="680" w:type="dxa"/>
                <w:tcBorders>
                  <w:top w:val="nil"/>
                  <w:left w:val="nil"/>
                  <w:bottom w:val="nil"/>
                  <w:right w:val="nil"/>
                </w:tcBorders>
                <w:shd w:val="clear" w:color="auto" w:fill="auto"/>
                <w:noWrap/>
                <w:vAlign w:val="bottom"/>
                <w:hideMark/>
              </w:tcPr>
            </w:tcPrChange>
          </w:tcPr>
          <w:p w14:paraId="1E7759A8"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0.30</w:t>
            </w:r>
          </w:p>
        </w:tc>
        <w:tc>
          <w:tcPr>
            <w:tcW w:w="1140" w:type="dxa"/>
            <w:vMerge/>
            <w:tcBorders>
              <w:top w:val="single" w:sz="4" w:space="0" w:color="auto"/>
              <w:left w:val="nil"/>
              <w:bottom w:val="single" w:sz="4" w:space="0" w:color="000000"/>
              <w:right w:val="nil"/>
            </w:tcBorders>
            <w:vAlign w:val="center"/>
            <w:hideMark/>
            <w:tcPrChange w:id="3176" w:author="Stefanie Lane" w:date="2023-02-08T10:34:00Z">
              <w:tcPr>
                <w:tcW w:w="1140" w:type="dxa"/>
                <w:vMerge/>
                <w:tcBorders>
                  <w:top w:val="single" w:sz="4" w:space="0" w:color="auto"/>
                  <w:left w:val="nil"/>
                  <w:bottom w:val="single" w:sz="4" w:space="0" w:color="000000"/>
                  <w:right w:val="nil"/>
                </w:tcBorders>
                <w:vAlign w:val="center"/>
                <w:hideMark/>
              </w:tcPr>
            </w:tcPrChange>
          </w:tcPr>
          <w:p w14:paraId="63B746BD"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Change w:id="3177" w:author="Stefanie Lane" w:date="2023-02-08T10:34:00Z">
              <w:tcPr>
                <w:tcW w:w="960" w:type="dxa"/>
                <w:tcBorders>
                  <w:top w:val="nil"/>
                  <w:left w:val="nil"/>
                  <w:bottom w:val="single" w:sz="4" w:space="0" w:color="auto"/>
                  <w:right w:val="nil"/>
                </w:tcBorders>
                <w:shd w:val="clear" w:color="auto" w:fill="auto"/>
                <w:noWrap/>
                <w:vAlign w:val="bottom"/>
                <w:hideMark/>
              </w:tcPr>
            </w:tcPrChange>
          </w:tcPr>
          <w:p w14:paraId="0921B028"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w:t>
            </w:r>
          </w:p>
        </w:tc>
      </w:tr>
      <w:tr w:rsidR="00F11875" w:rsidRPr="00F11875" w14:paraId="4EB4E04F" w14:textId="77777777" w:rsidTr="000E32F2">
        <w:trPr>
          <w:trHeight w:val="290"/>
          <w:jc w:val="center"/>
        </w:trPr>
        <w:tc>
          <w:tcPr>
            <w:tcW w:w="3320" w:type="dxa"/>
            <w:tcBorders>
              <w:top w:val="single" w:sz="4" w:space="0" w:color="auto"/>
              <w:left w:val="nil"/>
              <w:bottom w:val="single" w:sz="4" w:space="0" w:color="auto"/>
              <w:right w:val="nil"/>
            </w:tcBorders>
            <w:shd w:val="clear" w:color="auto" w:fill="auto"/>
            <w:noWrap/>
            <w:vAlign w:val="bottom"/>
            <w:hideMark/>
          </w:tcPr>
          <w:p w14:paraId="1344E5C7" w14:textId="77777777" w:rsidR="00F11875" w:rsidRPr="00F11875" w:rsidRDefault="00F11875" w:rsidP="00F11875">
            <w:pPr>
              <w:spacing w:after="0" w:line="240" w:lineRule="auto"/>
              <w:rPr>
                <w:rFonts w:ascii="Calibri" w:eastAsia="Times New Roman" w:hAnsi="Calibri" w:cs="Calibri"/>
                <w:color w:val="000000"/>
              </w:rPr>
            </w:pPr>
            <w:r w:rsidRPr="00F11875">
              <w:rPr>
                <w:rFonts w:ascii="Calibri" w:eastAsia="Times New Roman" w:hAnsi="Calibri" w:cs="Calibri"/>
                <w:color w:val="000000"/>
              </w:rPr>
              <w:t>Hordeum brachyantherum</w:t>
            </w:r>
          </w:p>
        </w:tc>
        <w:tc>
          <w:tcPr>
            <w:tcW w:w="680" w:type="dxa"/>
            <w:tcBorders>
              <w:top w:val="single" w:sz="4" w:space="0" w:color="auto"/>
              <w:left w:val="nil"/>
              <w:bottom w:val="single" w:sz="4" w:space="0" w:color="auto"/>
              <w:right w:val="nil"/>
            </w:tcBorders>
            <w:shd w:val="clear" w:color="auto" w:fill="auto"/>
            <w:noWrap/>
            <w:vAlign w:val="bottom"/>
            <w:hideMark/>
          </w:tcPr>
          <w:p w14:paraId="552FCAD9"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0.06</w:t>
            </w:r>
          </w:p>
        </w:tc>
        <w:tc>
          <w:tcPr>
            <w:tcW w:w="680" w:type="dxa"/>
            <w:tcBorders>
              <w:top w:val="single" w:sz="4" w:space="0" w:color="auto"/>
              <w:left w:val="nil"/>
              <w:bottom w:val="single" w:sz="4" w:space="0" w:color="auto"/>
              <w:right w:val="nil"/>
            </w:tcBorders>
            <w:shd w:val="clear" w:color="auto" w:fill="auto"/>
            <w:noWrap/>
            <w:vAlign w:val="bottom"/>
            <w:hideMark/>
          </w:tcPr>
          <w:p w14:paraId="2585D295"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680" w:type="dxa"/>
            <w:tcBorders>
              <w:top w:val="single" w:sz="4" w:space="0" w:color="auto"/>
              <w:left w:val="nil"/>
              <w:bottom w:val="single" w:sz="4" w:space="0" w:color="auto"/>
              <w:right w:val="nil"/>
            </w:tcBorders>
            <w:shd w:val="clear" w:color="auto" w:fill="auto"/>
            <w:noWrap/>
            <w:vAlign w:val="bottom"/>
            <w:hideMark/>
          </w:tcPr>
          <w:p w14:paraId="19EC5940"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0.03</w:t>
            </w:r>
          </w:p>
        </w:tc>
        <w:tc>
          <w:tcPr>
            <w:tcW w:w="1140" w:type="dxa"/>
            <w:vMerge/>
            <w:tcBorders>
              <w:top w:val="single" w:sz="4" w:space="0" w:color="auto"/>
              <w:left w:val="nil"/>
              <w:bottom w:val="single" w:sz="4" w:space="0" w:color="000000"/>
              <w:right w:val="nil"/>
            </w:tcBorders>
            <w:vAlign w:val="center"/>
            <w:hideMark/>
          </w:tcPr>
          <w:p w14:paraId="1B28ABCB"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02533F6D"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w:t>
            </w:r>
          </w:p>
        </w:tc>
      </w:tr>
      <w:tr w:rsidR="00F11875" w:rsidRPr="00F11875" w14:paraId="02269765" w14:textId="77777777" w:rsidTr="000E32F2">
        <w:trPr>
          <w:trHeight w:val="290"/>
          <w:jc w:val="center"/>
        </w:trPr>
        <w:tc>
          <w:tcPr>
            <w:tcW w:w="3320" w:type="dxa"/>
            <w:tcBorders>
              <w:top w:val="nil"/>
              <w:left w:val="nil"/>
              <w:bottom w:val="nil"/>
              <w:right w:val="nil"/>
            </w:tcBorders>
            <w:shd w:val="clear" w:color="auto" w:fill="auto"/>
            <w:noWrap/>
            <w:vAlign w:val="bottom"/>
            <w:hideMark/>
          </w:tcPr>
          <w:p w14:paraId="0C0E1AE2" w14:textId="77777777" w:rsidR="00F11875" w:rsidRPr="00F11875" w:rsidRDefault="00F11875" w:rsidP="00F11875">
            <w:pPr>
              <w:spacing w:after="0" w:line="240" w:lineRule="auto"/>
              <w:rPr>
                <w:rFonts w:ascii="Calibri" w:eastAsia="Times New Roman" w:hAnsi="Calibri" w:cs="Calibri"/>
                <w:color w:val="000000"/>
              </w:rPr>
            </w:pPr>
            <w:r w:rsidRPr="00F11875">
              <w:rPr>
                <w:rFonts w:ascii="Calibri" w:eastAsia="Times New Roman" w:hAnsi="Calibri" w:cs="Calibri"/>
                <w:color w:val="000000"/>
              </w:rPr>
              <w:t>Symphyotrichum subspicatum</w:t>
            </w:r>
          </w:p>
        </w:tc>
        <w:tc>
          <w:tcPr>
            <w:tcW w:w="680" w:type="dxa"/>
            <w:tcBorders>
              <w:top w:val="nil"/>
              <w:left w:val="nil"/>
              <w:bottom w:val="nil"/>
              <w:right w:val="nil"/>
            </w:tcBorders>
            <w:shd w:val="clear" w:color="auto" w:fill="auto"/>
            <w:noWrap/>
            <w:vAlign w:val="bottom"/>
            <w:hideMark/>
          </w:tcPr>
          <w:p w14:paraId="142A14F7"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0.44</w:t>
            </w:r>
          </w:p>
        </w:tc>
        <w:tc>
          <w:tcPr>
            <w:tcW w:w="680" w:type="dxa"/>
            <w:tcBorders>
              <w:top w:val="nil"/>
              <w:left w:val="nil"/>
              <w:bottom w:val="nil"/>
              <w:right w:val="nil"/>
            </w:tcBorders>
            <w:shd w:val="clear" w:color="auto" w:fill="auto"/>
            <w:noWrap/>
            <w:vAlign w:val="bottom"/>
            <w:hideMark/>
          </w:tcPr>
          <w:p w14:paraId="2D72F86F"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0.22</w:t>
            </w:r>
          </w:p>
        </w:tc>
        <w:tc>
          <w:tcPr>
            <w:tcW w:w="680" w:type="dxa"/>
            <w:tcBorders>
              <w:top w:val="nil"/>
              <w:left w:val="nil"/>
              <w:bottom w:val="nil"/>
              <w:right w:val="nil"/>
            </w:tcBorders>
            <w:shd w:val="clear" w:color="auto" w:fill="auto"/>
            <w:noWrap/>
            <w:vAlign w:val="bottom"/>
            <w:hideMark/>
          </w:tcPr>
          <w:p w14:paraId="2EB196B6"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0.22</w:t>
            </w:r>
          </w:p>
        </w:tc>
        <w:tc>
          <w:tcPr>
            <w:tcW w:w="1140" w:type="dxa"/>
            <w:vMerge/>
            <w:tcBorders>
              <w:top w:val="single" w:sz="4" w:space="0" w:color="auto"/>
              <w:left w:val="nil"/>
              <w:bottom w:val="single" w:sz="4" w:space="0" w:color="000000"/>
              <w:right w:val="nil"/>
            </w:tcBorders>
            <w:vAlign w:val="center"/>
            <w:hideMark/>
          </w:tcPr>
          <w:p w14:paraId="6DEF9C88"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1C54F423"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w:t>
            </w:r>
          </w:p>
        </w:tc>
      </w:tr>
      <w:tr w:rsidR="00F11875" w:rsidRPr="00F11875" w14:paraId="081D03C2" w14:textId="77777777" w:rsidTr="000E32F2">
        <w:trPr>
          <w:trHeight w:val="290"/>
          <w:jc w:val="center"/>
        </w:trPr>
        <w:tc>
          <w:tcPr>
            <w:tcW w:w="3320" w:type="dxa"/>
            <w:tcBorders>
              <w:top w:val="single" w:sz="4" w:space="0" w:color="auto"/>
              <w:left w:val="nil"/>
              <w:bottom w:val="nil"/>
              <w:right w:val="nil"/>
            </w:tcBorders>
            <w:shd w:val="clear" w:color="auto" w:fill="auto"/>
            <w:noWrap/>
            <w:vAlign w:val="bottom"/>
            <w:hideMark/>
          </w:tcPr>
          <w:p w14:paraId="1D8AA568" w14:textId="77777777" w:rsidR="00F11875" w:rsidRPr="00F11875" w:rsidRDefault="00F11875" w:rsidP="00F11875">
            <w:pPr>
              <w:spacing w:after="0" w:line="240" w:lineRule="auto"/>
              <w:rPr>
                <w:rFonts w:ascii="Calibri" w:eastAsia="Times New Roman" w:hAnsi="Calibri" w:cs="Calibri"/>
                <w:color w:val="000000"/>
              </w:rPr>
            </w:pPr>
            <w:r w:rsidRPr="00F11875">
              <w:rPr>
                <w:rFonts w:ascii="Calibri" w:eastAsia="Times New Roman" w:hAnsi="Calibri" w:cs="Calibri"/>
                <w:color w:val="000000"/>
              </w:rPr>
              <w:t>Juncus articulatus</w:t>
            </w:r>
          </w:p>
        </w:tc>
        <w:tc>
          <w:tcPr>
            <w:tcW w:w="680" w:type="dxa"/>
            <w:tcBorders>
              <w:top w:val="single" w:sz="4" w:space="0" w:color="auto"/>
              <w:left w:val="nil"/>
              <w:bottom w:val="nil"/>
              <w:right w:val="nil"/>
            </w:tcBorders>
            <w:shd w:val="clear" w:color="auto" w:fill="auto"/>
            <w:noWrap/>
            <w:vAlign w:val="bottom"/>
            <w:hideMark/>
          </w:tcPr>
          <w:p w14:paraId="6AF84499"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0.24</w:t>
            </w:r>
          </w:p>
        </w:tc>
        <w:tc>
          <w:tcPr>
            <w:tcW w:w="680" w:type="dxa"/>
            <w:tcBorders>
              <w:top w:val="single" w:sz="4" w:space="0" w:color="auto"/>
              <w:left w:val="nil"/>
              <w:bottom w:val="nil"/>
              <w:right w:val="nil"/>
            </w:tcBorders>
            <w:shd w:val="clear" w:color="auto" w:fill="auto"/>
            <w:noWrap/>
            <w:vAlign w:val="bottom"/>
            <w:hideMark/>
          </w:tcPr>
          <w:p w14:paraId="516C8CCE"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0.11</w:t>
            </w:r>
          </w:p>
        </w:tc>
        <w:tc>
          <w:tcPr>
            <w:tcW w:w="680" w:type="dxa"/>
            <w:tcBorders>
              <w:top w:val="single" w:sz="4" w:space="0" w:color="auto"/>
              <w:left w:val="nil"/>
              <w:bottom w:val="nil"/>
              <w:right w:val="nil"/>
            </w:tcBorders>
            <w:shd w:val="clear" w:color="auto" w:fill="auto"/>
            <w:noWrap/>
            <w:vAlign w:val="bottom"/>
            <w:hideMark/>
          </w:tcPr>
          <w:p w14:paraId="4C6291FA"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0.12</w:t>
            </w:r>
          </w:p>
        </w:tc>
        <w:tc>
          <w:tcPr>
            <w:tcW w:w="1140" w:type="dxa"/>
            <w:vMerge/>
            <w:tcBorders>
              <w:top w:val="single" w:sz="4" w:space="0" w:color="auto"/>
              <w:left w:val="nil"/>
              <w:bottom w:val="single" w:sz="4" w:space="0" w:color="000000"/>
              <w:right w:val="nil"/>
            </w:tcBorders>
            <w:vAlign w:val="center"/>
            <w:hideMark/>
          </w:tcPr>
          <w:p w14:paraId="7C87072C"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632B1DA4"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w:t>
            </w:r>
          </w:p>
        </w:tc>
      </w:tr>
      <w:tr w:rsidR="00F11875" w:rsidRPr="00F11875" w14:paraId="7DC1A57E" w14:textId="77777777" w:rsidTr="000E32F2">
        <w:trPr>
          <w:trHeight w:val="290"/>
          <w:jc w:val="center"/>
        </w:trPr>
        <w:tc>
          <w:tcPr>
            <w:tcW w:w="3320" w:type="dxa"/>
            <w:tcBorders>
              <w:top w:val="single" w:sz="4" w:space="0" w:color="auto"/>
              <w:left w:val="nil"/>
              <w:bottom w:val="single" w:sz="4" w:space="0" w:color="auto"/>
              <w:right w:val="nil"/>
            </w:tcBorders>
            <w:shd w:val="clear" w:color="auto" w:fill="auto"/>
            <w:noWrap/>
            <w:vAlign w:val="bottom"/>
            <w:hideMark/>
          </w:tcPr>
          <w:p w14:paraId="5C25E186" w14:textId="77777777" w:rsidR="00F11875" w:rsidRPr="00F11875" w:rsidRDefault="00F11875" w:rsidP="00F11875">
            <w:pPr>
              <w:spacing w:after="0" w:line="240" w:lineRule="auto"/>
              <w:rPr>
                <w:rFonts w:ascii="Calibri" w:eastAsia="Times New Roman" w:hAnsi="Calibri" w:cs="Calibri"/>
                <w:color w:val="000000"/>
              </w:rPr>
            </w:pPr>
            <w:r w:rsidRPr="00F11875">
              <w:rPr>
                <w:rFonts w:ascii="Calibri" w:eastAsia="Times New Roman" w:hAnsi="Calibri" w:cs="Calibri"/>
                <w:color w:val="000000"/>
              </w:rPr>
              <w:t>Carex lyngbyei</w:t>
            </w:r>
          </w:p>
        </w:tc>
        <w:tc>
          <w:tcPr>
            <w:tcW w:w="680" w:type="dxa"/>
            <w:tcBorders>
              <w:top w:val="single" w:sz="4" w:space="0" w:color="auto"/>
              <w:left w:val="nil"/>
              <w:bottom w:val="single" w:sz="4" w:space="0" w:color="auto"/>
              <w:right w:val="nil"/>
            </w:tcBorders>
            <w:shd w:val="clear" w:color="auto" w:fill="auto"/>
            <w:noWrap/>
            <w:vAlign w:val="bottom"/>
            <w:hideMark/>
          </w:tcPr>
          <w:p w14:paraId="3449A66D"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1.61</w:t>
            </w:r>
          </w:p>
        </w:tc>
        <w:tc>
          <w:tcPr>
            <w:tcW w:w="680" w:type="dxa"/>
            <w:tcBorders>
              <w:top w:val="single" w:sz="4" w:space="0" w:color="auto"/>
              <w:left w:val="nil"/>
              <w:bottom w:val="single" w:sz="4" w:space="0" w:color="auto"/>
              <w:right w:val="nil"/>
            </w:tcBorders>
            <w:shd w:val="clear" w:color="auto" w:fill="auto"/>
            <w:noWrap/>
            <w:vAlign w:val="bottom"/>
            <w:hideMark/>
          </w:tcPr>
          <w:p w14:paraId="088267C9"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1.79</w:t>
            </w:r>
          </w:p>
        </w:tc>
        <w:tc>
          <w:tcPr>
            <w:tcW w:w="680" w:type="dxa"/>
            <w:tcBorders>
              <w:top w:val="single" w:sz="4" w:space="0" w:color="auto"/>
              <w:left w:val="nil"/>
              <w:bottom w:val="single" w:sz="4" w:space="0" w:color="auto"/>
              <w:right w:val="nil"/>
            </w:tcBorders>
            <w:shd w:val="clear" w:color="auto" w:fill="auto"/>
            <w:noWrap/>
            <w:vAlign w:val="bottom"/>
            <w:hideMark/>
          </w:tcPr>
          <w:p w14:paraId="0DD448BD"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1.14</w:t>
            </w:r>
          </w:p>
        </w:tc>
        <w:tc>
          <w:tcPr>
            <w:tcW w:w="1140" w:type="dxa"/>
            <w:vMerge/>
            <w:tcBorders>
              <w:top w:val="single" w:sz="4" w:space="0" w:color="auto"/>
              <w:left w:val="nil"/>
              <w:bottom w:val="single" w:sz="4" w:space="0" w:color="000000"/>
              <w:right w:val="nil"/>
            </w:tcBorders>
            <w:vAlign w:val="center"/>
            <w:hideMark/>
          </w:tcPr>
          <w:p w14:paraId="23F72F69"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5CE2A430"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w:t>
            </w:r>
          </w:p>
        </w:tc>
      </w:tr>
      <w:tr w:rsidR="00F11875" w:rsidRPr="00F11875" w14:paraId="0BFA3A80" w14:textId="77777777" w:rsidTr="000E32F2">
        <w:trPr>
          <w:trHeight w:val="290"/>
          <w:jc w:val="center"/>
        </w:trPr>
        <w:tc>
          <w:tcPr>
            <w:tcW w:w="3320" w:type="dxa"/>
            <w:tcBorders>
              <w:top w:val="nil"/>
              <w:left w:val="nil"/>
              <w:bottom w:val="nil"/>
              <w:right w:val="nil"/>
            </w:tcBorders>
            <w:shd w:val="clear" w:color="auto" w:fill="auto"/>
            <w:noWrap/>
            <w:vAlign w:val="bottom"/>
            <w:hideMark/>
          </w:tcPr>
          <w:p w14:paraId="08F6CDBC" w14:textId="77777777" w:rsidR="00F11875" w:rsidRPr="00F11875" w:rsidRDefault="00F11875" w:rsidP="00F11875">
            <w:pPr>
              <w:spacing w:after="0" w:line="240" w:lineRule="auto"/>
              <w:rPr>
                <w:rFonts w:ascii="Calibri" w:eastAsia="Times New Roman" w:hAnsi="Calibri" w:cs="Calibri"/>
                <w:color w:val="000000"/>
              </w:rPr>
            </w:pPr>
            <w:r w:rsidRPr="00F11875">
              <w:rPr>
                <w:rFonts w:ascii="Calibri" w:eastAsia="Times New Roman" w:hAnsi="Calibri" w:cs="Calibri"/>
                <w:color w:val="000000"/>
              </w:rPr>
              <w:t>Menyanthes trifoliata</w:t>
            </w:r>
          </w:p>
        </w:tc>
        <w:tc>
          <w:tcPr>
            <w:tcW w:w="680" w:type="dxa"/>
            <w:tcBorders>
              <w:top w:val="nil"/>
              <w:left w:val="nil"/>
              <w:bottom w:val="nil"/>
              <w:right w:val="nil"/>
            </w:tcBorders>
            <w:shd w:val="clear" w:color="auto" w:fill="auto"/>
            <w:noWrap/>
            <w:vAlign w:val="bottom"/>
            <w:hideMark/>
          </w:tcPr>
          <w:p w14:paraId="7F3F5B9E"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1.68</w:t>
            </w:r>
          </w:p>
        </w:tc>
        <w:tc>
          <w:tcPr>
            <w:tcW w:w="680" w:type="dxa"/>
            <w:tcBorders>
              <w:top w:val="nil"/>
              <w:left w:val="nil"/>
              <w:bottom w:val="nil"/>
              <w:right w:val="nil"/>
            </w:tcBorders>
            <w:shd w:val="clear" w:color="auto" w:fill="auto"/>
            <w:noWrap/>
            <w:vAlign w:val="bottom"/>
            <w:hideMark/>
          </w:tcPr>
          <w:p w14:paraId="3CAAB0B0"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1.46</w:t>
            </w:r>
          </w:p>
        </w:tc>
        <w:tc>
          <w:tcPr>
            <w:tcW w:w="680" w:type="dxa"/>
            <w:tcBorders>
              <w:top w:val="nil"/>
              <w:left w:val="nil"/>
              <w:bottom w:val="nil"/>
              <w:right w:val="nil"/>
            </w:tcBorders>
            <w:shd w:val="clear" w:color="auto" w:fill="auto"/>
            <w:noWrap/>
            <w:vAlign w:val="bottom"/>
            <w:hideMark/>
          </w:tcPr>
          <w:p w14:paraId="7B49262D"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1.22</w:t>
            </w:r>
          </w:p>
        </w:tc>
        <w:tc>
          <w:tcPr>
            <w:tcW w:w="1140" w:type="dxa"/>
            <w:vMerge/>
            <w:tcBorders>
              <w:top w:val="single" w:sz="4" w:space="0" w:color="auto"/>
              <w:left w:val="nil"/>
              <w:bottom w:val="single" w:sz="4" w:space="0" w:color="000000"/>
              <w:right w:val="nil"/>
            </w:tcBorders>
            <w:vAlign w:val="center"/>
            <w:hideMark/>
          </w:tcPr>
          <w:p w14:paraId="404A8F2C"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07636A86"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w:t>
            </w:r>
          </w:p>
        </w:tc>
      </w:tr>
      <w:tr w:rsidR="00F11875" w:rsidRPr="00F11875" w14:paraId="468E6DC2" w14:textId="77777777" w:rsidTr="000E32F2">
        <w:trPr>
          <w:trHeight w:val="290"/>
          <w:jc w:val="center"/>
        </w:trPr>
        <w:tc>
          <w:tcPr>
            <w:tcW w:w="3320" w:type="dxa"/>
            <w:tcBorders>
              <w:top w:val="single" w:sz="4" w:space="0" w:color="auto"/>
              <w:left w:val="nil"/>
              <w:bottom w:val="single" w:sz="4" w:space="0" w:color="auto"/>
              <w:right w:val="nil"/>
            </w:tcBorders>
            <w:shd w:val="clear" w:color="auto" w:fill="auto"/>
            <w:noWrap/>
            <w:vAlign w:val="bottom"/>
            <w:hideMark/>
          </w:tcPr>
          <w:p w14:paraId="19A2ED3C" w14:textId="77777777" w:rsidR="00F11875" w:rsidRPr="00F11875" w:rsidRDefault="00F11875" w:rsidP="00F11875">
            <w:pPr>
              <w:spacing w:after="0" w:line="240" w:lineRule="auto"/>
              <w:rPr>
                <w:rFonts w:ascii="Calibri" w:eastAsia="Times New Roman" w:hAnsi="Calibri" w:cs="Calibri"/>
                <w:color w:val="000000"/>
              </w:rPr>
            </w:pPr>
            <w:r w:rsidRPr="00F11875">
              <w:rPr>
                <w:rFonts w:ascii="Calibri" w:eastAsia="Times New Roman" w:hAnsi="Calibri" w:cs="Calibri"/>
                <w:color w:val="000000"/>
              </w:rPr>
              <w:t>Typha latifolia</w:t>
            </w:r>
          </w:p>
        </w:tc>
        <w:tc>
          <w:tcPr>
            <w:tcW w:w="680" w:type="dxa"/>
            <w:tcBorders>
              <w:top w:val="single" w:sz="4" w:space="0" w:color="auto"/>
              <w:left w:val="nil"/>
              <w:bottom w:val="single" w:sz="4" w:space="0" w:color="auto"/>
              <w:right w:val="nil"/>
            </w:tcBorders>
            <w:shd w:val="clear" w:color="auto" w:fill="auto"/>
            <w:noWrap/>
            <w:vAlign w:val="bottom"/>
            <w:hideMark/>
          </w:tcPr>
          <w:p w14:paraId="1A73DB22"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0.49</w:t>
            </w:r>
          </w:p>
        </w:tc>
        <w:tc>
          <w:tcPr>
            <w:tcW w:w="680" w:type="dxa"/>
            <w:tcBorders>
              <w:top w:val="single" w:sz="4" w:space="0" w:color="auto"/>
              <w:left w:val="nil"/>
              <w:bottom w:val="single" w:sz="4" w:space="0" w:color="auto"/>
              <w:right w:val="nil"/>
            </w:tcBorders>
            <w:shd w:val="clear" w:color="auto" w:fill="auto"/>
            <w:noWrap/>
            <w:vAlign w:val="bottom"/>
            <w:hideMark/>
          </w:tcPr>
          <w:p w14:paraId="69AA7400"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0.34</w:t>
            </w:r>
          </w:p>
        </w:tc>
        <w:tc>
          <w:tcPr>
            <w:tcW w:w="680" w:type="dxa"/>
            <w:tcBorders>
              <w:top w:val="single" w:sz="4" w:space="0" w:color="auto"/>
              <w:left w:val="nil"/>
              <w:bottom w:val="single" w:sz="4" w:space="0" w:color="auto"/>
              <w:right w:val="nil"/>
            </w:tcBorders>
            <w:shd w:val="clear" w:color="auto" w:fill="auto"/>
            <w:noWrap/>
            <w:vAlign w:val="bottom"/>
            <w:hideMark/>
          </w:tcPr>
          <w:p w14:paraId="4B311D3C"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0.36</w:t>
            </w:r>
          </w:p>
        </w:tc>
        <w:tc>
          <w:tcPr>
            <w:tcW w:w="1140" w:type="dxa"/>
            <w:vMerge/>
            <w:tcBorders>
              <w:top w:val="single" w:sz="4" w:space="0" w:color="auto"/>
              <w:left w:val="nil"/>
              <w:bottom w:val="single" w:sz="4" w:space="0" w:color="000000"/>
              <w:right w:val="nil"/>
            </w:tcBorders>
            <w:vAlign w:val="center"/>
            <w:hideMark/>
          </w:tcPr>
          <w:p w14:paraId="363B5C97"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1E5BE5DF"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w:t>
            </w:r>
          </w:p>
        </w:tc>
      </w:tr>
      <w:tr w:rsidR="00F11875" w:rsidRPr="00F11875" w14:paraId="34A7947C" w14:textId="77777777" w:rsidTr="000E32F2">
        <w:trPr>
          <w:trHeight w:val="290"/>
          <w:jc w:val="center"/>
        </w:trPr>
        <w:tc>
          <w:tcPr>
            <w:tcW w:w="3320" w:type="dxa"/>
            <w:tcBorders>
              <w:top w:val="nil"/>
              <w:left w:val="nil"/>
              <w:bottom w:val="nil"/>
              <w:right w:val="nil"/>
            </w:tcBorders>
            <w:shd w:val="clear" w:color="auto" w:fill="auto"/>
            <w:noWrap/>
            <w:vAlign w:val="bottom"/>
            <w:hideMark/>
          </w:tcPr>
          <w:p w14:paraId="61158BD5" w14:textId="09FE2111" w:rsidR="00F11875" w:rsidRPr="00F11875" w:rsidRDefault="00414079" w:rsidP="00F11875">
            <w:pPr>
              <w:spacing w:after="0" w:line="240" w:lineRule="auto"/>
              <w:rPr>
                <w:rFonts w:ascii="Calibri" w:eastAsia="Times New Roman" w:hAnsi="Calibri" w:cs="Calibri"/>
                <w:color w:val="000000"/>
              </w:rPr>
            </w:pPr>
            <w:r w:rsidRPr="00F11875">
              <w:rPr>
                <w:rFonts w:ascii="Calibri" w:eastAsia="Times New Roman" w:hAnsi="Calibri" w:cs="Calibri"/>
                <w:color w:val="000000"/>
              </w:rPr>
              <w:t>Sidalcea</w:t>
            </w:r>
            <w:r w:rsidR="00F11875" w:rsidRPr="00F11875">
              <w:rPr>
                <w:rFonts w:ascii="Calibri" w:eastAsia="Times New Roman" w:hAnsi="Calibri" w:cs="Calibri"/>
                <w:color w:val="000000"/>
              </w:rPr>
              <w:t xml:space="preserve"> hendersonii</w:t>
            </w:r>
          </w:p>
        </w:tc>
        <w:tc>
          <w:tcPr>
            <w:tcW w:w="680" w:type="dxa"/>
            <w:tcBorders>
              <w:top w:val="nil"/>
              <w:left w:val="nil"/>
              <w:bottom w:val="nil"/>
              <w:right w:val="nil"/>
            </w:tcBorders>
            <w:shd w:val="clear" w:color="auto" w:fill="auto"/>
            <w:noWrap/>
            <w:vAlign w:val="bottom"/>
            <w:hideMark/>
          </w:tcPr>
          <w:p w14:paraId="12A25AD9"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0.20</w:t>
            </w:r>
          </w:p>
        </w:tc>
        <w:tc>
          <w:tcPr>
            <w:tcW w:w="680" w:type="dxa"/>
            <w:tcBorders>
              <w:top w:val="nil"/>
              <w:left w:val="nil"/>
              <w:bottom w:val="nil"/>
              <w:right w:val="nil"/>
            </w:tcBorders>
            <w:shd w:val="clear" w:color="auto" w:fill="auto"/>
            <w:noWrap/>
            <w:vAlign w:val="bottom"/>
            <w:hideMark/>
          </w:tcPr>
          <w:p w14:paraId="798402F5"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0.11</w:t>
            </w:r>
          </w:p>
        </w:tc>
        <w:tc>
          <w:tcPr>
            <w:tcW w:w="680" w:type="dxa"/>
            <w:tcBorders>
              <w:top w:val="nil"/>
              <w:left w:val="nil"/>
              <w:bottom w:val="nil"/>
              <w:right w:val="nil"/>
            </w:tcBorders>
            <w:shd w:val="clear" w:color="auto" w:fill="auto"/>
            <w:noWrap/>
            <w:vAlign w:val="bottom"/>
            <w:hideMark/>
          </w:tcPr>
          <w:p w14:paraId="58725FD2"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0.16</w:t>
            </w:r>
          </w:p>
        </w:tc>
        <w:tc>
          <w:tcPr>
            <w:tcW w:w="1140" w:type="dxa"/>
            <w:vMerge/>
            <w:tcBorders>
              <w:top w:val="single" w:sz="4" w:space="0" w:color="auto"/>
              <w:left w:val="nil"/>
              <w:bottom w:val="single" w:sz="4" w:space="0" w:color="000000"/>
              <w:right w:val="nil"/>
            </w:tcBorders>
            <w:vAlign w:val="center"/>
            <w:hideMark/>
          </w:tcPr>
          <w:p w14:paraId="36D2EE01"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550179B9"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w:t>
            </w:r>
          </w:p>
        </w:tc>
      </w:tr>
      <w:tr w:rsidR="00F11875" w:rsidRPr="00F11875" w14:paraId="7CD42B9F" w14:textId="77777777" w:rsidTr="000E32F2">
        <w:trPr>
          <w:trHeight w:val="290"/>
          <w:jc w:val="center"/>
        </w:trPr>
        <w:tc>
          <w:tcPr>
            <w:tcW w:w="3320" w:type="dxa"/>
            <w:tcBorders>
              <w:top w:val="single" w:sz="4" w:space="0" w:color="auto"/>
              <w:left w:val="nil"/>
              <w:bottom w:val="nil"/>
              <w:right w:val="nil"/>
            </w:tcBorders>
            <w:shd w:val="clear" w:color="auto" w:fill="auto"/>
            <w:noWrap/>
            <w:vAlign w:val="bottom"/>
            <w:hideMark/>
          </w:tcPr>
          <w:p w14:paraId="1BF83091" w14:textId="77777777" w:rsidR="00F11875" w:rsidRPr="00F11875" w:rsidRDefault="00F11875" w:rsidP="00F11875">
            <w:pPr>
              <w:spacing w:after="0" w:line="240" w:lineRule="auto"/>
              <w:rPr>
                <w:rFonts w:ascii="Calibri" w:eastAsia="Times New Roman" w:hAnsi="Calibri" w:cs="Calibri"/>
                <w:color w:val="000000"/>
              </w:rPr>
            </w:pPr>
            <w:r w:rsidRPr="00F11875">
              <w:rPr>
                <w:rFonts w:ascii="Calibri" w:eastAsia="Times New Roman" w:hAnsi="Calibri" w:cs="Calibri"/>
                <w:color w:val="000000"/>
              </w:rPr>
              <w:t>Salix lasiandra</w:t>
            </w:r>
          </w:p>
        </w:tc>
        <w:tc>
          <w:tcPr>
            <w:tcW w:w="680" w:type="dxa"/>
            <w:tcBorders>
              <w:top w:val="single" w:sz="4" w:space="0" w:color="auto"/>
              <w:left w:val="nil"/>
              <w:bottom w:val="nil"/>
              <w:right w:val="nil"/>
            </w:tcBorders>
            <w:shd w:val="clear" w:color="auto" w:fill="auto"/>
            <w:noWrap/>
            <w:vAlign w:val="bottom"/>
            <w:hideMark/>
          </w:tcPr>
          <w:p w14:paraId="1B6BE426"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0.37</w:t>
            </w:r>
          </w:p>
        </w:tc>
        <w:tc>
          <w:tcPr>
            <w:tcW w:w="680" w:type="dxa"/>
            <w:tcBorders>
              <w:top w:val="single" w:sz="4" w:space="0" w:color="auto"/>
              <w:left w:val="nil"/>
              <w:bottom w:val="nil"/>
              <w:right w:val="nil"/>
            </w:tcBorders>
            <w:shd w:val="clear" w:color="auto" w:fill="auto"/>
            <w:noWrap/>
            <w:vAlign w:val="bottom"/>
            <w:hideMark/>
          </w:tcPr>
          <w:p w14:paraId="151C457F"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0.30</w:t>
            </w:r>
          </w:p>
        </w:tc>
        <w:tc>
          <w:tcPr>
            <w:tcW w:w="680" w:type="dxa"/>
            <w:tcBorders>
              <w:top w:val="single" w:sz="4" w:space="0" w:color="auto"/>
              <w:left w:val="nil"/>
              <w:bottom w:val="nil"/>
              <w:right w:val="nil"/>
            </w:tcBorders>
            <w:shd w:val="clear" w:color="auto" w:fill="auto"/>
            <w:noWrap/>
            <w:vAlign w:val="bottom"/>
            <w:hideMark/>
          </w:tcPr>
          <w:p w14:paraId="78A2DBBF"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0.32</w:t>
            </w:r>
          </w:p>
        </w:tc>
        <w:tc>
          <w:tcPr>
            <w:tcW w:w="1140" w:type="dxa"/>
            <w:vMerge/>
            <w:tcBorders>
              <w:top w:val="single" w:sz="4" w:space="0" w:color="auto"/>
              <w:left w:val="nil"/>
              <w:bottom w:val="single" w:sz="4" w:space="0" w:color="000000"/>
              <w:right w:val="nil"/>
            </w:tcBorders>
            <w:vAlign w:val="center"/>
            <w:hideMark/>
          </w:tcPr>
          <w:p w14:paraId="1AD51A96"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7C69AB0E"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w:t>
            </w:r>
          </w:p>
        </w:tc>
      </w:tr>
      <w:tr w:rsidR="00F11875" w:rsidRPr="00F11875" w14:paraId="4B8F140E" w14:textId="77777777" w:rsidTr="000E32F2">
        <w:trPr>
          <w:trHeight w:val="290"/>
          <w:jc w:val="center"/>
        </w:trPr>
        <w:tc>
          <w:tcPr>
            <w:tcW w:w="3320" w:type="dxa"/>
            <w:tcBorders>
              <w:top w:val="nil"/>
              <w:left w:val="nil"/>
              <w:bottom w:val="nil"/>
              <w:right w:val="nil"/>
            </w:tcBorders>
            <w:shd w:val="clear" w:color="auto" w:fill="auto"/>
            <w:noWrap/>
            <w:vAlign w:val="bottom"/>
            <w:hideMark/>
          </w:tcPr>
          <w:p w14:paraId="729A768F" w14:textId="77777777" w:rsidR="00F11875" w:rsidRPr="00F11875" w:rsidRDefault="00F11875" w:rsidP="00F11875">
            <w:pPr>
              <w:spacing w:after="0" w:line="240" w:lineRule="auto"/>
              <w:rPr>
                <w:rFonts w:ascii="Calibri" w:eastAsia="Times New Roman" w:hAnsi="Calibri" w:cs="Calibri"/>
                <w:color w:val="000000"/>
              </w:rPr>
            </w:pPr>
            <w:r w:rsidRPr="00F11875">
              <w:rPr>
                <w:rFonts w:ascii="Calibri" w:eastAsia="Times New Roman" w:hAnsi="Calibri" w:cs="Calibri"/>
                <w:color w:val="000000"/>
              </w:rPr>
              <w:t>Lysimachia thyrsiflora</w:t>
            </w:r>
          </w:p>
        </w:tc>
        <w:tc>
          <w:tcPr>
            <w:tcW w:w="680" w:type="dxa"/>
            <w:tcBorders>
              <w:top w:val="nil"/>
              <w:left w:val="nil"/>
              <w:bottom w:val="nil"/>
              <w:right w:val="nil"/>
            </w:tcBorders>
            <w:shd w:val="clear" w:color="auto" w:fill="auto"/>
            <w:noWrap/>
            <w:vAlign w:val="bottom"/>
            <w:hideMark/>
          </w:tcPr>
          <w:p w14:paraId="2AC33945"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0.20</w:t>
            </w:r>
          </w:p>
        </w:tc>
        <w:tc>
          <w:tcPr>
            <w:tcW w:w="680" w:type="dxa"/>
            <w:tcBorders>
              <w:top w:val="nil"/>
              <w:left w:val="nil"/>
              <w:bottom w:val="nil"/>
              <w:right w:val="nil"/>
            </w:tcBorders>
            <w:shd w:val="clear" w:color="auto" w:fill="auto"/>
            <w:noWrap/>
            <w:vAlign w:val="bottom"/>
            <w:hideMark/>
          </w:tcPr>
          <w:p w14:paraId="1E78E682"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0.18</w:t>
            </w:r>
          </w:p>
        </w:tc>
        <w:tc>
          <w:tcPr>
            <w:tcW w:w="680" w:type="dxa"/>
            <w:tcBorders>
              <w:top w:val="nil"/>
              <w:left w:val="nil"/>
              <w:bottom w:val="nil"/>
              <w:right w:val="nil"/>
            </w:tcBorders>
            <w:shd w:val="clear" w:color="auto" w:fill="auto"/>
            <w:noWrap/>
            <w:vAlign w:val="bottom"/>
            <w:hideMark/>
          </w:tcPr>
          <w:p w14:paraId="1F2FC5EC"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0.27</w:t>
            </w:r>
          </w:p>
        </w:tc>
        <w:tc>
          <w:tcPr>
            <w:tcW w:w="1140" w:type="dxa"/>
            <w:vMerge/>
            <w:tcBorders>
              <w:top w:val="single" w:sz="4" w:space="0" w:color="auto"/>
              <w:left w:val="nil"/>
              <w:bottom w:val="single" w:sz="4" w:space="0" w:color="000000"/>
              <w:right w:val="nil"/>
            </w:tcBorders>
            <w:vAlign w:val="center"/>
            <w:hideMark/>
          </w:tcPr>
          <w:p w14:paraId="06C8A729"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5AC17AC1"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w:t>
            </w:r>
          </w:p>
        </w:tc>
      </w:tr>
      <w:tr w:rsidR="00F11875" w:rsidRPr="00F11875" w14:paraId="03E25080" w14:textId="77777777" w:rsidTr="000E32F2">
        <w:trPr>
          <w:trHeight w:val="290"/>
          <w:jc w:val="center"/>
        </w:trPr>
        <w:tc>
          <w:tcPr>
            <w:tcW w:w="3320" w:type="dxa"/>
            <w:tcBorders>
              <w:top w:val="single" w:sz="4" w:space="0" w:color="auto"/>
              <w:left w:val="nil"/>
              <w:bottom w:val="single" w:sz="4" w:space="0" w:color="auto"/>
              <w:right w:val="nil"/>
            </w:tcBorders>
            <w:shd w:val="clear" w:color="auto" w:fill="auto"/>
            <w:noWrap/>
            <w:vAlign w:val="bottom"/>
            <w:hideMark/>
          </w:tcPr>
          <w:p w14:paraId="4B014409" w14:textId="77777777" w:rsidR="00F11875" w:rsidRPr="00F11875" w:rsidRDefault="00F11875" w:rsidP="00F11875">
            <w:pPr>
              <w:spacing w:after="0" w:line="240" w:lineRule="auto"/>
              <w:rPr>
                <w:rFonts w:ascii="Calibri" w:eastAsia="Times New Roman" w:hAnsi="Calibri" w:cs="Calibri"/>
                <w:color w:val="000000"/>
              </w:rPr>
            </w:pPr>
            <w:r w:rsidRPr="00F11875">
              <w:rPr>
                <w:rFonts w:ascii="Calibri" w:eastAsia="Times New Roman" w:hAnsi="Calibri" w:cs="Calibri"/>
                <w:color w:val="000000"/>
              </w:rPr>
              <w:t>Rumex occidentalis</w:t>
            </w:r>
          </w:p>
        </w:tc>
        <w:tc>
          <w:tcPr>
            <w:tcW w:w="680" w:type="dxa"/>
            <w:tcBorders>
              <w:top w:val="single" w:sz="4" w:space="0" w:color="auto"/>
              <w:left w:val="nil"/>
              <w:bottom w:val="single" w:sz="4" w:space="0" w:color="auto"/>
              <w:right w:val="nil"/>
            </w:tcBorders>
            <w:shd w:val="clear" w:color="auto" w:fill="auto"/>
            <w:noWrap/>
            <w:vAlign w:val="bottom"/>
            <w:hideMark/>
          </w:tcPr>
          <w:p w14:paraId="0A9BFD24"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0.09</w:t>
            </w:r>
          </w:p>
        </w:tc>
        <w:tc>
          <w:tcPr>
            <w:tcW w:w="680" w:type="dxa"/>
            <w:tcBorders>
              <w:top w:val="single" w:sz="4" w:space="0" w:color="auto"/>
              <w:left w:val="nil"/>
              <w:bottom w:val="single" w:sz="4" w:space="0" w:color="auto"/>
              <w:right w:val="nil"/>
            </w:tcBorders>
            <w:shd w:val="clear" w:color="auto" w:fill="auto"/>
            <w:noWrap/>
            <w:vAlign w:val="bottom"/>
            <w:hideMark/>
          </w:tcPr>
          <w:p w14:paraId="1D4B08D3"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0.15</w:t>
            </w:r>
          </w:p>
        </w:tc>
        <w:tc>
          <w:tcPr>
            <w:tcW w:w="680" w:type="dxa"/>
            <w:tcBorders>
              <w:top w:val="single" w:sz="4" w:space="0" w:color="auto"/>
              <w:left w:val="nil"/>
              <w:bottom w:val="single" w:sz="4" w:space="0" w:color="auto"/>
              <w:right w:val="nil"/>
            </w:tcBorders>
            <w:shd w:val="clear" w:color="auto" w:fill="auto"/>
            <w:noWrap/>
            <w:vAlign w:val="bottom"/>
            <w:hideMark/>
          </w:tcPr>
          <w:p w14:paraId="629E49B6"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0.12</w:t>
            </w:r>
          </w:p>
        </w:tc>
        <w:tc>
          <w:tcPr>
            <w:tcW w:w="1140" w:type="dxa"/>
            <w:vMerge/>
            <w:tcBorders>
              <w:top w:val="single" w:sz="4" w:space="0" w:color="auto"/>
              <w:left w:val="nil"/>
              <w:bottom w:val="single" w:sz="4" w:space="0" w:color="000000"/>
              <w:right w:val="nil"/>
            </w:tcBorders>
            <w:vAlign w:val="center"/>
            <w:hideMark/>
          </w:tcPr>
          <w:p w14:paraId="6D7EBAC2"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14:paraId="31CF970B"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w:t>
            </w:r>
          </w:p>
        </w:tc>
      </w:tr>
      <w:tr w:rsidR="00F11875" w:rsidRPr="00F11875" w14:paraId="282BBCD8" w14:textId="77777777" w:rsidTr="000E32F2">
        <w:trPr>
          <w:trHeight w:val="290"/>
          <w:jc w:val="center"/>
        </w:trPr>
        <w:tc>
          <w:tcPr>
            <w:tcW w:w="3320" w:type="dxa"/>
            <w:tcBorders>
              <w:top w:val="nil"/>
              <w:left w:val="nil"/>
              <w:bottom w:val="nil"/>
              <w:right w:val="nil"/>
            </w:tcBorders>
            <w:shd w:val="clear" w:color="auto" w:fill="auto"/>
            <w:noWrap/>
            <w:vAlign w:val="bottom"/>
            <w:hideMark/>
          </w:tcPr>
          <w:p w14:paraId="1C36E743" w14:textId="77777777" w:rsidR="00F11875" w:rsidRPr="00F11875" w:rsidRDefault="00F11875" w:rsidP="00F11875">
            <w:pPr>
              <w:spacing w:after="0" w:line="240" w:lineRule="auto"/>
              <w:rPr>
                <w:rFonts w:ascii="Calibri" w:eastAsia="Times New Roman" w:hAnsi="Calibri" w:cs="Calibri"/>
                <w:color w:val="000000"/>
              </w:rPr>
            </w:pPr>
            <w:r w:rsidRPr="00F11875">
              <w:rPr>
                <w:rFonts w:ascii="Calibri" w:eastAsia="Times New Roman" w:hAnsi="Calibri" w:cs="Calibri"/>
                <w:color w:val="000000"/>
              </w:rPr>
              <w:t>Potentilla anserina-pacifica</w:t>
            </w:r>
          </w:p>
        </w:tc>
        <w:tc>
          <w:tcPr>
            <w:tcW w:w="680" w:type="dxa"/>
            <w:tcBorders>
              <w:top w:val="nil"/>
              <w:left w:val="nil"/>
              <w:bottom w:val="nil"/>
              <w:right w:val="nil"/>
            </w:tcBorders>
            <w:shd w:val="clear" w:color="auto" w:fill="auto"/>
            <w:noWrap/>
            <w:vAlign w:val="bottom"/>
            <w:hideMark/>
          </w:tcPr>
          <w:p w14:paraId="0152C7FD"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0.35</w:t>
            </w:r>
          </w:p>
        </w:tc>
        <w:tc>
          <w:tcPr>
            <w:tcW w:w="680" w:type="dxa"/>
            <w:tcBorders>
              <w:top w:val="nil"/>
              <w:left w:val="nil"/>
              <w:bottom w:val="nil"/>
              <w:right w:val="nil"/>
            </w:tcBorders>
            <w:shd w:val="clear" w:color="auto" w:fill="auto"/>
            <w:noWrap/>
            <w:vAlign w:val="bottom"/>
            <w:hideMark/>
          </w:tcPr>
          <w:p w14:paraId="5FCEF5CC"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0.76</w:t>
            </w:r>
          </w:p>
        </w:tc>
        <w:tc>
          <w:tcPr>
            <w:tcW w:w="680" w:type="dxa"/>
            <w:tcBorders>
              <w:top w:val="nil"/>
              <w:left w:val="nil"/>
              <w:bottom w:val="nil"/>
              <w:right w:val="nil"/>
            </w:tcBorders>
            <w:shd w:val="clear" w:color="auto" w:fill="auto"/>
            <w:noWrap/>
            <w:vAlign w:val="bottom"/>
            <w:hideMark/>
          </w:tcPr>
          <w:p w14:paraId="21B8787E"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0.76</w:t>
            </w:r>
          </w:p>
        </w:tc>
        <w:tc>
          <w:tcPr>
            <w:tcW w:w="1140" w:type="dxa"/>
            <w:vMerge/>
            <w:tcBorders>
              <w:top w:val="single" w:sz="4" w:space="0" w:color="auto"/>
              <w:left w:val="nil"/>
              <w:bottom w:val="single" w:sz="4" w:space="0" w:color="000000"/>
              <w:right w:val="nil"/>
            </w:tcBorders>
            <w:vAlign w:val="center"/>
            <w:hideMark/>
          </w:tcPr>
          <w:p w14:paraId="3CF32F7F"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single" w:sz="4" w:space="0" w:color="auto"/>
              <w:left w:val="nil"/>
              <w:bottom w:val="single" w:sz="4" w:space="0" w:color="auto"/>
              <w:right w:val="nil"/>
            </w:tcBorders>
            <w:shd w:val="clear" w:color="auto" w:fill="auto"/>
            <w:noWrap/>
            <w:vAlign w:val="bottom"/>
            <w:hideMark/>
          </w:tcPr>
          <w:p w14:paraId="5871FE0A"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w:t>
            </w:r>
          </w:p>
        </w:tc>
      </w:tr>
      <w:tr w:rsidR="00F11875" w:rsidRPr="00F11875" w14:paraId="293B6331" w14:textId="77777777" w:rsidTr="000E32F2">
        <w:trPr>
          <w:trHeight w:val="290"/>
          <w:jc w:val="center"/>
        </w:trPr>
        <w:tc>
          <w:tcPr>
            <w:tcW w:w="3320" w:type="dxa"/>
            <w:tcBorders>
              <w:top w:val="single" w:sz="4" w:space="0" w:color="auto"/>
              <w:left w:val="nil"/>
              <w:bottom w:val="nil"/>
              <w:right w:val="nil"/>
            </w:tcBorders>
            <w:shd w:val="clear" w:color="auto" w:fill="auto"/>
            <w:noWrap/>
            <w:vAlign w:val="bottom"/>
            <w:hideMark/>
          </w:tcPr>
          <w:p w14:paraId="30F883EF" w14:textId="77777777" w:rsidR="00F11875" w:rsidRPr="00F11875" w:rsidRDefault="00F11875" w:rsidP="00F11875">
            <w:pPr>
              <w:spacing w:after="0" w:line="240" w:lineRule="auto"/>
              <w:rPr>
                <w:rFonts w:ascii="Calibri" w:eastAsia="Times New Roman" w:hAnsi="Calibri" w:cs="Calibri"/>
                <w:color w:val="000000"/>
              </w:rPr>
            </w:pPr>
            <w:r w:rsidRPr="00F11875">
              <w:rPr>
                <w:rFonts w:ascii="Calibri" w:eastAsia="Times New Roman" w:hAnsi="Calibri" w:cs="Calibri"/>
                <w:color w:val="000000"/>
              </w:rPr>
              <w:t>Lathyrus palustris</w:t>
            </w:r>
          </w:p>
        </w:tc>
        <w:tc>
          <w:tcPr>
            <w:tcW w:w="680" w:type="dxa"/>
            <w:tcBorders>
              <w:top w:val="single" w:sz="4" w:space="0" w:color="auto"/>
              <w:left w:val="nil"/>
              <w:bottom w:val="nil"/>
              <w:right w:val="nil"/>
            </w:tcBorders>
            <w:shd w:val="clear" w:color="auto" w:fill="auto"/>
            <w:noWrap/>
            <w:vAlign w:val="bottom"/>
            <w:hideMark/>
          </w:tcPr>
          <w:p w14:paraId="48EA3D04"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0.23</w:t>
            </w:r>
          </w:p>
        </w:tc>
        <w:tc>
          <w:tcPr>
            <w:tcW w:w="680" w:type="dxa"/>
            <w:tcBorders>
              <w:top w:val="single" w:sz="4" w:space="0" w:color="auto"/>
              <w:left w:val="nil"/>
              <w:bottom w:val="nil"/>
              <w:right w:val="nil"/>
            </w:tcBorders>
            <w:shd w:val="clear" w:color="auto" w:fill="auto"/>
            <w:noWrap/>
            <w:vAlign w:val="bottom"/>
            <w:hideMark/>
          </w:tcPr>
          <w:p w14:paraId="5D33B072"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0.20</w:t>
            </w:r>
          </w:p>
        </w:tc>
        <w:tc>
          <w:tcPr>
            <w:tcW w:w="680" w:type="dxa"/>
            <w:tcBorders>
              <w:top w:val="single" w:sz="4" w:space="0" w:color="auto"/>
              <w:left w:val="nil"/>
              <w:bottom w:val="nil"/>
              <w:right w:val="nil"/>
            </w:tcBorders>
            <w:shd w:val="clear" w:color="auto" w:fill="auto"/>
            <w:noWrap/>
            <w:vAlign w:val="bottom"/>
            <w:hideMark/>
          </w:tcPr>
          <w:p w14:paraId="2304F822"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0.50</w:t>
            </w:r>
          </w:p>
        </w:tc>
        <w:tc>
          <w:tcPr>
            <w:tcW w:w="1140" w:type="dxa"/>
            <w:vMerge/>
            <w:tcBorders>
              <w:top w:val="single" w:sz="4" w:space="0" w:color="auto"/>
              <w:left w:val="nil"/>
              <w:bottom w:val="single" w:sz="4" w:space="0" w:color="000000"/>
              <w:right w:val="nil"/>
            </w:tcBorders>
            <w:vAlign w:val="center"/>
            <w:hideMark/>
          </w:tcPr>
          <w:p w14:paraId="10AFE75A"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14:paraId="474B279C"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w:t>
            </w:r>
          </w:p>
        </w:tc>
      </w:tr>
      <w:tr w:rsidR="00F11875" w:rsidRPr="00F11875" w14:paraId="0C18B0B4" w14:textId="77777777" w:rsidTr="000E32F2">
        <w:trPr>
          <w:trHeight w:val="290"/>
          <w:jc w:val="center"/>
        </w:trPr>
        <w:tc>
          <w:tcPr>
            <w:tcW w:w="3320" w:type="dxa"/>
            <w:tcBorders>
              <w:top w:val="single" w:sz="4" w:space="0" w:color="auto"/>
              <w:left w:val="nil"/>
              <w:bottom w:val="single" w:sz="4" w:space="0" w:color="auto"/>
              <w:right w:val="nil"/>
            </w:tcBorders>
            <w:shd w:val="clear" w:color="auto" w:fill="auto"/>
            <w:noWrap/>
            <w:vAlign w:val="bottom"/>
            <w:hideMark/>
          </w:tcPr>
          <w:p w14:paraId="66590845" w14:textId="77777777" w:rsidR="00F11875" w:rsidRPr="00F11875" w:rsidRDefault="00F11875" w:rsidP="00F11875">
            <w:pPr>
              <w:spacing w:after="0" w:line="240" w:lineRule="auto"/>
              <w:rPr>
                <w:rFonts w:ascii="Calibri" w:eastAsia="Times New Roman" w:hAnsi="Calibri" w:cs="Calibri"/>
                <w:color w:val="000000"/>
              </w:rPr>
            </w:pPr>
            <w:r w:rsidRPr="00F11875">
              <w:rPr>
                <w:rFonts w:ascii="Calibri" w:eastAsia="Times New Roman" w:hAnsi="Calibri" w:cs="Calibri"/>
                <w:color w:val="000000"/>
              </w:rPr>
              <w:t>Juncus oxymeris</w:t>
            </w:r>
          </w:p>
        </w:tc>
        <w:tc>
          <w:tcPr>
            <w:tcW w:w="680" w:type="dxa"/>
            <w:tcBorders>
              <w:top w:val="single" w:sz="4" w:space="0" w:color="auto"/>
              <w:left w:val="nil"/>
              <w:bottom w:val="single" w:sz="4" w:space="0" w:color="auto"/>
              <w:right w:val="nil"/>
            </w:tcBorders>
            <w:shd w:val="clear" w:color="auto" w:fill="auto"/>
            <w:noWrap/>
            <w:vAlign w:val="bottom"/>
            <w:hideMark/>
          </w:tcPr>
          <w:p w14:paraId="009F251F"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0.01</w:t>
            </w:r>
          </w:p>
        </w:tc>
        <w:tc>
          <w:tcPr>
            <w:tcW w:w="680" w:type="dxa"/>
            <w:tcBorders>
              <w:top w:val="single" w:sz="4" w:space="0" w:color="auto"/>
              <w:left w:val="nil"/>
              <w:bottom w:val="single" w:sz="4" w:space="0" w:color="auto"/>
              <w:right w:val="nil"/>
            </w:tcBorders>
            <w:shd w:val="clear" w:color="auto" w:fill="auto"/>
            <w:noWrap/>
            <w:vAlign w:val="bottom"/>
            <w:hideMark/>
          </w:tcPr>
          <w:p w14:paraId="745FD8DF"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0.06</w:t>
            </w:r>
          </w:p>
        </w:tc>
        <w:tc>
          <w:tcPr>
            <w:tcW w:w="680" w:type="dxa"/>
            <w:tcBorders>
              <w:top w:val="single" w:sz="4" w:space="0" w:color="auto"/>
              <w:left w:val="nil"/>
              <w:bottom w:val="single" w:sz="4" w:space="0" w:color="auto"/>
              <w:right w:val="nil"/>
            </w:tcBorders>
            <w:shd w:val="clear" w:color="auto" w:fill="auto"/>
            <w:noWrap/>
            <w:vAlign w:val="bottom"/>
            <w:hideMark/>
          </w:tcPr>
          <w:p w14:paraId="1C0FCF36"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0.03</w:t>
            </w:r>
          </w:p>
        </w:tc>
        <w:tc>
          <w:tcPr>
            <w:tcW w:w="1140" w:type="dxa"/>
            <w:vMerge/>
            <w:tcBorders>
              <w:top w:val="single" w:sz="4" w:space="0" w:color="auto"/>
              <w:left w:val="nil"/>
              <w:bottom w:val="single" w:sz="4" w:space="0" w:color="000000"/>
              <w:right w:val="nil"/>
            </w:tcBorders>
            <w:vAlign w:val="center"/>
            <w:hideMark/>
          </w:tcPr>
          <w:p w14:paraId="258D14B9"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single" w:sz="4" w:space="0" w:color="auto"/>
              <w:left w:val="nil"/>
              <w:bottom w:val="single" w:sz="4" w:space="0" w:color="auto"/>
              <w:right w:val="nil"/>
            </w:tcBorders>
            <w:shd w:val="clear" w:color="auto" w:fill="auto"/>
            <w:noWrap/>
            <w:vAlign w:val="bottom"/>
            <w:hideMark/>
          </w:tcPr>
          <w:p w14:paraId="3060C956"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w:t>
            </w:r>
          </w:p>
        </w:tc>
      </w:tr>
      <w:tr w:rsidR="00F11875" w:rsidRPr="00F11875" w14:paraId="5D27DDF8" w14:textId="77777777" w:rsidTr="000E32F2">
        <w:trPr>
          <w:trHeight w:val="290"/>
          <w:jc w:val="center"/>
        </w:trPr>
        <w:tc>
          <w:tcPr>
            <w:tcW w:w="3320" w:type="dxa"/>
            <w:tcBorders>
              <w:top w:val="nil"/>
              <w:left w:val="nil"/>
              <w:bottom w:val="nil"/>
              <w:right w:val="nil"/>
            </w:tcBorders>
            <w:shd w:val="clear" w:color="auto" w:fill="auto"/>
            <w:noWrap/>
            <w:vAlign w:val="bottom"/>
            <w:hideMark/>
          </w:tcPr>
          <w:p w14:paraId="2A3F8F4E" w14:textId="77777777" w:rsidR="00F11875" w:rsidRPr="00F11875" w:rsidRDefault="00F11875" w:rsidP="00F11875">
            <w:pPr>
              <w:spacing w:after="0" w:line="240" w:lineRule="auto"/>
              <w:rPr>
                <w:rFonts w:ascii="Calibri" w:eastAsia="Times New Roman" w:hAnsi="Calibri" w:cs="Calibri"/>
                <w:color w:val="000000"/>
              </w:rPr>
            </w:pPr>
            <w:r w:rsidRPr="00F11875">
              <w:rPr>
                <w:rFonts w:ascii="Calibri" w:eastAsia="Times New Roman" w:hAnsi="Calibri" w:cs="Calibri"/>
                <w:color w:val="000000"/>
              </w:rPr>
              <w:t>Impatiens capensis</w:t>
            </w:r>
          </w:p>
        </w:tc>
        <w:tc>
          <w:tcPr>
            <w:tcW w:w="680" w:type="dxa"/>
            <w:tcBorders>
              <w:top w:val="nil"/>
              <w:left w:val="nil"/>
              <w:bottom w:val="nil"/>
              <w:right w:val="nil"/>
            </w:tcBorders>
            <w:shd w:val="clear" w:color="auto" w:fill="auto"/>
            <w:noWrap/>
            <w:vAlign w:val="bottom"/>
            <w:hideMark/>
          </w:tcPr>
          <w:p w14:paraId="636979BA"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0.16</w:t>
            </w:r>
          </w:p>
        </w:tc>
        <w:tc>
          <w:tcPr>
            <w:tcW w:w="680" w:type="dxa"/>
            <w:tcBorders>
              <w:top w:val="nil"/>
              <w:left w:val="nil"/>
              <w:bottom w:val="nil"/>
              <w:right w:val="nil"/>
            </w:tcBorders>
            <w:shd w:val="clear" w:color="auto" w:fill="auto"/>
            <w:noWrap/>
            <w:vAlign w:val="bottom"/>
            <w:hideMark/>
          </w:tcPr>
          <w:p w14:paraId="606FBEF8"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0.67</w:t>
            </w:r>
          </w:p>
        </w:tc>
        <w:tc>
          <w:tcPr>
            <w:tcW w:w="680" w:type="dxa"/>
            <w:tcBorders>
              <w:top w:val="nil"/>
              <w:left w:val="nil"/>
              <w:bottom w:val="nil"/>
              <w:right w:val="nil"/>
            </w:tcBorders>
            <w:shd w:val="clear" w:color="auto" w:fill="auto"/>
            <w:noWrap/>
            <w:vAlign w:val="bottom"/>
            <w:hideMark/>
          </w:tcPr>
          <w:p w14:paraId="39FE073C"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0.59</w:t>
            </w:r>
          </w:p>
        </w:tc>
        <w:tc>
          <w:tcPr>
            <w:tcW w:w="1140" w:type="dxa"/>
            <w:vMerge/>
            <w:tcBorders>
              <w:top w:val="single" w:sz="4" w:space="0" w:color="auto"/>
              <w:left w:val="nil"/>
              <w:bottom w:val="single" w:sz="4" w:space="0" w:color="000000"/>
              <w:right w:val="nil"/>
            </w:tcBorders>
            <w:vAlign w:val="center"/>
            <w:hideMark/>
          </w:tcPr>
          <w:p w14:paraId="61686C26"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14:paraId="7E09E875"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w:t>
            </w:r>
          </w:p>
        </w:tc>
      </w:tr>
      <w:tr w:rsidR="00F11875" w:rsidRPr="00F11875" w14:paraId="04F2B6A6" w14:textId="77777777" w:rsidTr="000E32F2">
        <w:trPr>
          <w:trHeight w:val="290"/>
          <w:jc w:val="center"/>
        </w:trPr>
        <w:tc>
          <w:tcPr>
            <w:tcW w:w="3320" w:type="dxa"/>
            <w:tcBorders>
              <w:top w:val="single" w:sz="4" w:space="0" w:color="auto"/>
              <w:left w:val="nil"/>
              <w:bottom w:val="single" w:sz="4" w:space="0" w:color="auto"/>
              <w:right w:val="nil"/>
            </w:tcBorders>
            <w:shd w:val="clear" w:color="auto" w:fill="auto"/>
            <w:noWrap/>
            <w:vAlign w:val="bottom"/>
            <w:hideMark/>
          </w:tcPr>
          <w:p w14:paraId="5D7B4A89" w14:textId="77777777" w:rsidR="00F11875" w:rsidRPr="00F11875" w:rsidRDefault="00F11875" w:rsidP="00F11875">
            <w:pPr>
              <w:spacing w:after="0" w:line="240" w:lineRule="auto"/>
              <w:rPr>
                <w:rFonts w:ascii="Calibri" w:eastAsia="Times New Roman" w:hAnsi="Calibri" w:cs="Calibri"/>
                <w:color w:val="000000"/>
              </w:rPr>
            </w:pPr>
            <w:r w:rsidRPr="00F11875">
              <w:rPr>
                <w:rFonts w:ascii="Calibri" w:eastAsia="Times New Roman" w:hAnsi="Calibri" w:cs="Calibri"/>
                <w:color w:val="000000"/>
              </w:rPr>
              <w:t>Galium trifidum</w:t>
            </w:r>
          </w:p>
        </w:tc>
        <w:tc>
          <w:tcPr>
            <w:tcW w:w="680" w:type="dxa"/>
            <w:tcBorders>
              <w:top w:val="single" w:sz="4" w:space="0" w:color="auto"/>
              <w:left w:val="nil"/>
              <w:bottom w:val="single" w:sz="4" w:space="0" w:color="auto"/>
              <w:right w:val="nil"/>
            </w:tcBorders>
            <w:shd w:val="clear" w:color="auto" w:fill="auto"/>
            <w:noWrap/>
            <w:vAlign w:val="bottom"/>
            <w:hideMark/>
          </w:tcPr>
          <w:p w14:paraId="5DE742A2"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0.01</w:t>
            </w:r>
          </w:p>
        </w:tc>
        <w:tc>
          <w:tcPr>
            <w:tcW w:w="680" w:type="dxa"/>
            <w:tcBorders>
              <w:top w:val="single" w:sz="4" w:space="0" w:color="auto"/>
              <w:left w:val="nil"/>
              <w:bottom w:val="single" w:sz="4" w:space="0" w:color="auto"/>
              <w:right w:val="nil"/>
            </w:tcBorders>
            <w:shd w:val="clear" w:color="auto" w:fill="auto"/>
            <w:noWrap/>
            <w:vAlign w:val="bottom"/>
            <w:hideMark/>
          </w:tcPr>
          <w:p w14:paraId="0BF42B07"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680" w:type="dxa"/>
            <w:tcBorders>
              <w:top w:val="single" w:sz="4" w:space="0" w:color="auto"/>
              <w:left w:val="nil"/>
              <w:bottom w:val="single" w:sz="4" w:space="0" w:color="auto"/>
              <w:right w:val="nil"/>
            </w:tcBorders>
            <w:shd w:val="clear" w:color="auto" w:fill="auto"/>
            <w:noWrap/>
            <w:vAlign w:val="bottom"/>
            <w:hideMark/>
          </w:tcPr>
          <w:p w14:paraId="31236DC8"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0.18</w:t>
            </w:r>
          </w:p>
        </w:tc>
        <w:tc>
          <w:tcPr>
            <w:tcW w:w="1140" w:type="dxa"/>
            <w:vMerge/>
            <w:tcBorders>
              <w:top w:val="single" w:sz="4" w:space="0" w:color="auto"/>
              <w:left w:val="nil"/>
              <w:bottom w:val="single" w:sz="4" w:space="0" w:color="000000"/>
              <w:right w:val="nil"/>
            </w:tcBorders>
            <w:vAlign w:val="center"/>
            <w:hideMark/>
          </w:tcPr>
          <w:p w14:paraId="37375B03"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single" w:sz="4" w:space="0" w:color="auto"/>
              <w:left w:val="nil"/>
              <w:bottom w:val="single" w:sz="4" w:space="0" w:color="auto"/>
              <w:right w:val="nil"/>
            </w:tcBorders>
            <w:shd w:val="clear" w:color="auto" w:fill="auto"/>
            <w:noWrap/>
            <w:vAlign w:val="bottom"/>
            <w:hideMark/>
          </w:tcPr>
          <w:p w14:paraId="61AB5542"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w:t>
            </w:r>
          </w:p>
        </w:tc>
      </w:tr>
      <w:tr w:rsidR="00F11875" w:rsidRPr="00F11875" w14:paraId="46735877" w14:textId="77777777" w:rsidTr="000E32F2">
        <w:trPr>
          <w:trHeight w:val="290"/>
          <w:jc w:val="center"/>
        </w:trPr>
        <w:tc>
          <w:tcPr>
            <w:tcW w:w="3320" w:type="dxa"/>
            <w:tcBorders>
              <w:top w:val="nil"/>
              <w:left w:val="nil"/>
              <w:bottom w:val="nil"/>
              <w:right w:val="nil"/>
            </w:tcBorders>
            <w:shd w:val="clear" w:color="auto" w:fill="auto"/>
            <w:noWrap/>
            <w:vAlign w:val="bottom"/>
            <w:hideMark/>
          </w:tcPr>
          <w:p w14:paraId="6E55A078" w14:textId="77777777" w:rsidR="00F11875" w:rsidRPr="00F11875" w:rsidRDefault="00F11875" w:rsidP="00F11875">
            <w:pPr>
              <w:spacing w:after="0" w:line="240" w:lineRule="auto"/>
              <w:rPr>
                <w:rFonts w:ascii="Calibri" w:eastAsia="Times New Roman" w:hAnsi="Calibri" w:cs="Calibri"/>
                <w:color w:val="000000"/>
              </w:rPr>
            </w:pPr>
            <w:r w:rsidRPr="00F11875">
              <w:rPr>
                <w:rFonts w:ascii="Calibri" w:eastAsia="Times New Roman" w:hAnsi="Calibri" w:cs="Calibri"/>
                <w:color w:val="000000"/>
              </w:rPr>
              <w:t>Equisetum arvense</w:t>
            </w:r>
          </w:p>
        </w:tc>
        <w:tc>
          <w:tcPr>
            <w:tcW w:w="680" w:type="dxa"/>
            <w:tcBorders>
              <w:top w:val="nil"/>
              <w:left w:val="nil"/>
              <w:bottom w:val="nil"/>
              <w:right w:val="nil"/>
            </w:tcBorders>
            <w:shd w:val="clear" w:color="auto" w:fill="auto"/>
            <w:noWrap/>
            <w:vAlign w:val="bottom"/>
            <w:hideMark/>
          </w:tcPr>
          <w:p w14:paraId="65FA1533"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680" w:type="dxa"/>
            <w:tcBorders>
              <w:top w:val="nil"/>
              <w:left w:val="nil"/>
              <w:bottom w:val="nil"/>
              <w:right w:val="nil"/>
            </w:tcBorders>
            <w:shd w:val="clear" w:color="auto" w:fill="auto"/>
            <w:noWrap/>
            <w:vAlign w:val="bottom"/>
            <w:hideMark/>
          </w:tcPr>
          <w:p w14:paraId="460C3E3D"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680" w:type="dxa"/>
            <w:tcBorders>
              <w:top w:val="nil"/>
              <w:left w:val="nil"/>
              <w:bottom w:val="nil"/>
              <w:right w:val="nil"/>
            </w:tcBorders>
            <w:shd w:val="clear" w:color="auto" w:fill="auto"/>
            <w:noWrap/>
            <w:vAlign w:val="bottom"/>
            <w:hideMark/>
          </w:tcPr>
          <w:p w14:paraId="5EBC7589"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0.59</w:t>
            </w:r>
          </w:p>
        </w:tc>
        <w:tc>
          <w:tcPr>
            <w:tcW w:w="1140" w:type="dxa"/>
            <w:vMerge/>
            <w:tcBorders>
              <w:top w:val="single" w:sz="4" w:space="0" w:color="auto"/>
              <w:left w:val="nil"/>
              <w:bottom w:val="single" w:sz="4" w:space="0" w:color="000000"/>
              <w:right w:val="nil"/>
            </w:tcBorders>
            <w:vAlign w:val="center"/>
            <w:hideMark/>
          </w:tcPr>
          <w:p w14:paraId="7EF5FEA1"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3E365BFA"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gained</w:t>
            </w:r>
          </w:p>
        </w:tc>
      </w:tr>
      <w:tr w:rsidR="00F11875" w:rsidRPr="00F11875" w14:paraId="7B8B54A6" w14:textId="77777777" w:rsidTr="000E32F2">
        <w:trPr>
          <w:trHeight w:val="290"/>
          <w:jc w:val="center"/>
        </w:trPr>
        <w:tc>
          <w:tcPr>
            <w:tcW w:w="3320" w:type="dxa"/>
            <w:tcBorders>
              <w:top w:val="single" w:sz="4" w:space="0" w:color="auto"/>
              <w:left w:val="nil"/>
              <w:bottom w:val="nil"/>
              <w:right w:val="nil"/>
            </w:tcBorders>
            <w:shd w:val="clear" w:color="auto" w:fill="auto"/>
            <w:noWrap/>
            <w:vAlign w:val="bottom"/>
            <w:hideMark/>
          </w:tcPr>
          <w:p w14:paraId="5215B47B" w14:textId="77777777" w:rsidR="00F11875" w:rsidRPr="00F11875" w:rsidRDefault="00F11875" w:rsidP="00F11875">
            <w:pPr>
              <w:spacing w:after="0" w:line="240" w:lineRule="auto"/>
              <w:rPr>
                <w:rFonts w:ascii="Calibri" w:eastAsia="Times New Roman" w:hAnsi="Calibri" w:cs="Calibri"/>
                <w:color w:val="000000"/>
              </w:rPr>
            </w:pPr>
            <w:r w:rsidRPr="00F11875">
              <w:rPr>
                <w:rFonts w:ascii="Calibri" w:eastAsia="Times New Roman" w:hAnsi="Calibri" w:cs="Calibri"/>
                <w:color w:val="000000"/>
              </w:rPr>
              <w:t>Galium palustre</w:t>
            </w:r>
          </w:p>
        </w:tc>
        <w:tc>
          <w:tcPr>
            <w:tcW w:w="680" w:type="dxa"/>
            <w:tcBorders>
              <w:top w:val="single" w:sz="4" w:space="0" w:color="auto"/>
              <w:left w:val="nil"/>
              <w:bottom w:val="nil"/>
              <w:right w:val="nil"/>
            </w:tcBorders>
            <w:shd w:val="clear" w:color="auto" w:fill="auto"/>
            <w:noWrap/>
            <w:vAlign w:val="bottom"/>
            <w:hideMark/>
          </w:tcPr>
          <w:p w14:paraId="25B9B810"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680" w:type="dxa"/>
            <w:tcBorders>
              <w:top w:val="single" w:sz="4" w:space="0" w:color="auto"/>
              <w:left w:val="nil"/>
              <w:bottom w:val="nil"/>
              <w:right w:val="nil"/>
            </w:tcBorders>
            <w:shd w:val="clear" w:color="auto" w:fill="auto"/>
            <w:noWrap/>
            <w:vAlign w:val="bottom"/>
            <w:hideMark/>
          </w:tcPr>
          <w:p w14:paraId="60D70E6F"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680" w:type="dxa"/>
            <w:tcBorders>
              <w:top w:val="single" w:sz="4" w:space="0" w:color="auto"/>
              <w:left w:val="nil"/>
              <w:bottom w:val="nil"/>
              <w:right w:val="nil"/>
            </w:tcBorders>
            <w:shd w:val="clear" w:color="auto" w:fill="auto"/>
            <w:noWrap/>
            <w:vAlign w:val="bottom"/>
            <w:hideMark/>
          </w:tcPr>
          <w:p w14:paraId="3551A33F"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0.01</w:t>
            </w:r>
          </w:p>
        </w:tc>
        <w:tc>
          <w:tcPr>
            <w:tcW w:w="1140" w:type="dxa"/>
            <w:vMerge/>
            <w:tcBorders>
              <w:top w:val="single" w:sz="4" w:space="0" w:color="auto"/>
              <w:left w:val="nil"/>
              <w:bottom w:val="single" w:sz="4" w:space="0" w:color="000000"/>
              <w:right w:val="nil"/>
            </w:tcBorders>
            <w:vAlign w:val="center"/>
            <w:hideMark/>
          </w:tcPr>
          <w:p w14:paraId="17F08972"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01D5A0ED"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gained</w:t>
            </w:r>
          </w:p>
        </w:tc>
      </w:tr>
      <w:tr w:rsidR="00F11875" w:rsidRPr="00F11875" w14:paraId="34239DBE" w14:textId="77777777" w:rsidTr="000E32F2">
        <w:trPr>
          <w:trHeight w:val="290"/>
          <w:jc w:val="center"/>
        </w:trPr>
        <w:tc>
          <w:tcPr>
            <w:tcW w:w="3320" w:type="dxa"/>
            <w:tcBorders>
              <w:top w:val="single" w:sz="4" w:space="0" w:color="auto"/>
              <w:left w:val="nil"/>
              <w:bottom w:val="single" w:sz="4" w:space="0" w:color="auto"/>
              <w:right w:val="nil"/>
            </w:tcBorders>
            <w:shd w:val="clear" w:color="auto" w:fill="auto"/>
            <w:noWrap/>
            <w:vAlign w:val="bottom"/>
            <w:hideMark/>
          </w:tcPr>
          <w:p w14:paraId="2B3B591F" w14:textId="77777777" w:rsidR="00F11875" w:rsidRPr="00F11875" w:rsidRDefault="00F11875" w:rsidP="00F11875">
            <w:pPr>
              <w:spacing w:after="0" w:line="240" w:lineRule="auto"/>
              <w:rPr>
                <w:rFonts w:ascii="Calibri" w:eastAsia="Times New Roman" w:hAnsi="Calibri" w:cs="Calibri"/>
                <w:color w:val="000000"/>
              </w:rPr>
            </w:pPr>
            <w:r w:rsidRPr="00F11875">
              <w:rPr>
                <w:rFonts w:ascii="Calibri" w:eastAsia="Times New Roman" w:hAnsi="Calibri" w:cs="Calibri"/>
                <w:color w:val="000000"/>
              </w:rPr>
              <w:t>Juncus acuminatus</w:t>
            </w:r>
          </w:p>
        </w:tc>
        <w:tc>
          <w:tcPr>
            <w:tcW w:w="680" w:type="dxa"/>
            <w:tcBorders>
              <w:top w:val="single" w:sz="4" w:space="0" w:color="auto"/>
              <w:left w:val="nil"/>
              <w:bottom w:val="single" w:sz="4" w:space="0" w:color="auto"/>
              <w:right w:val="nil"/>
            </w:tcBorders>
            <w:shd w:val="clear" w:color="auto" w:fill="auto"/>
            <w:noWrap/>
            <w:vAlign w:val="bottom"/>
            <w:hideMark/>
          </w:tcPr>
          <w:p w14:paraId="1ED6CB90"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680" w:type="dxa"/>
            <w:tcBorders>
              <w:top w:val="single" w:sz="4" w:space="0" w:color="auto"/>
              <w:left w:val="nil"/>
              <w:bottom w:val="single" w:sz="4" w:space="0" w:color="auto"/>
              <w:right w:val="nil"/>
            </w:tcBorders>
            <w:shd w:val="clear" w:color="auto" w:fill="auto"/>
            <w:noWrap/>
            <w:vAlign w:val="bottom"/>
            <w:hideMark/>
          </w:tcPr>
          <w:p w14:paraId="314C09DD"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680" w:type="dxa"/>
            <w:tcBorders>
              <w:top w:val="single" w:sz="4" w:space="0" w:color="auto"/>
              <w:left w:val="nil"/>
              <w:bottom w:val="single" w:sz="4" w:space="0" w:color="auto"/>
              <w:right w:val="nil"/>
            </w:tcBorders>
            <w:shd w:val="clear" w:color="auto" w:fill="auto"/>
            <w:noWrap/>
            <w:vAlign w:val="bottom"/>
            <w:hideMark/>
          </w:tcPr>
          <w:p w14:paraId="4D231FC0"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0.01</w:t>
            </w:r>
          </w:p>
        </w:tc>
        <w:tc>
          <w:tcPr>
            <w:tcW w:w="1140" w:type="dxa"/>
            <w:vMerge/>
            <w:tcBorders>
              <w:top w:val="single" w:sz="4" w:space="0" w:color="auto"/>
              <w:left w:val="nil"/>
              <w:bottom w:val="single" w:sz="4" w:space="0" w:color="000000"/>
              <w:right w:val="nil"/>
            </w:tcBorders>
            <w:vAlign w:val="center"/>
            <w:hideMark/>
          </w:tcPr>
          <w:p w14:paraId="5785F8FE"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49AE05DC"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gained</w:t>
            </w:r>
          </w:p>
        </w:tc>
      </w:tr>
      <w:tr w:rsidR="00F11875" w:rsidRPr="00F11875" w14:paraId="1AC8C2D6" w14:textId="77777777" w:rsidTr="000E32F2">
        <w:trPr>
          <w:trHeight w:val="290"/>
          <w:jc w:val="center"/>
        </w:trPr>
        <w:tc>
          <w:tcPr>
            <w:tcW w:w="3320" w:type="dxa"/>
            <w:tcBorders>
              <w:top w:val="nil"/>
              <w:left w:val="nil"/>
              <w:bottom w:val="single" w:sz="4" w:space="0" w:color="auto"/>
              <w:right w:val="nil"/>
            </w:tcBorders>
            <w:shd w:val="clear" w:color="auto" w:fill="auto"/>
            <w:noWrap/>
            <w:vAlign w:val="bottom"/>
            <w:hideMark/>
          </w:tcPr>
          <w:p w14:paraId="55674D2D" w14:textId="77777777" w:rsidR="00F11875" w:rsidRPr="00F11875" w:rsidRDefault="00F11875" w:rsidP="00F11875">
            <w:pPr>
              <w:spacing w:after="0" w:line="240" w:lineRule="auto"/>
              <w:rPr>
                <w:rFonts w:ascii="Calibri" w:eastAsia="Times New Roman" w:hAnsi="Calibri" w:cs="Calibri"/>
                <w:color w:val="000000"/>
              </w:rPr>
            </w:pPr>
            <w:r w:rsidRPr="00F11875">
              <w:rPr>
                <w:rFonts w:ascii="Calibri" w:eastAsia="Times New Roman" w:hAnsi="Calibri" w:cs="Calibri"/>
                <w:color w:val="000000"/>
              </w:rPr>
              <w:t>Juncus effusus</w:t>
            </w:r>
          </w:p>
        </w:tc>
        <w:tc>
          <w:tcPr>
            <w:tcW w:w="680" w:type="dxa"/>
            <w:tcBorders>
              <w:top w:val="nil"/>
              <w:left w:val="nil"/>
              <w:bottom w:val="single" w:sz="4" w:space="0" w:color="auto"/>
              <w:right w:val="nil"/>
            </w:tcBorders>
            <w:shd w:val="clear" w:color="auto" w:fill="auto"/>
            <w:noWrap/>
            <w:vAlign w:val="bottom"/>
            <w:hideMark/>
          </w:tcPr>
          <w:p w14:paraId="7708984D"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680" w:type="dxa"/>
            <w:tcBorders>
              <w:top w:val="nil"/>
              <w:left w:val="nil"/>
              <w:bottom w:val="single" w:sz="4" w:space="0" w:color="auto"/>
              <w:right w:val="nil"/>
            </w:tcBorders>
            <w:shd w:val="clear" w:color="auto" w:fill="auto"/>
            <w:noWrap/>
            <w:vAlign w:val="bottom"/>
            <w:hideMark/>
          </w:tcPr>
          <w:p w14:paraId="1FC7C3D3"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680" w:type="dxa"/>
            <w:tcBorders>
              <w:top w:val="nil"/>
              <w:left w:val="nil"/>
              <w:bottom w:val="single" w:sz="4" w:space="0" w:color="auto"/>
              <w:right w:val="nil"/>
            </w:tcBorders>
            <w:shd w:val="clear" w:color="auto" w:fill="auto"/>
            <w:noWrap/>
            <w:vAlign w:val="bottom"/>
            <w:hideMark/>
          </w:tcPr>
          <w:p w14:paraId="4DB04740"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0.01</w:t>
            </w:r>
          </w:p>
        </w:tc>
        <w:tc>
          <w:tcPr>
            <w:tcW w:w="1140" w:type="dxa"/>
            <w:vMerge/>
            <w:tcBorders>
              <w:top w:val="single" w:sz="4" w:space="0" w:color="auto"/>
              <w:left w:val="nil"/>
              <w:bottom w:val="single" w:sz="4" w:space="0" w:color="000000"/>
              <w:right w:val="nil"/>
            </w:tcBorders>
            <w:vAlign w:val="center"/>
            <w:hideMark/>
          </w:tcPr>
          <w:p w14:paraId="7EAA34AB"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62B37CD4"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gained</w:t>
            </w:r>
          </w:p>
        </w:tc>
      </w:tr>
      <w:tr w:rsidR="00F11875" w:rsidRPr="00F11875" w14:paraId="4D37EDC3" w14:textId="77777777" w:rsidTr="000E32F2">
        <w:trPr>
          <w:trHeight w:val="290"/>
          <w:jc w:val="center"/>
        </w:trPr>
        <w:tc>
          <w:tcPr>
            <w:tcW w:w="3320" w:type="dxa"/>
            <w:tcBorders>
              <w:top w:val="nil"/>
              <w:left w:val="nil"/>
              <w:bottom w:val="nil"/>
              <w:right w:val="nil"/>
            </w:tcBorders>
            <w:shd w:val="clear" w:color="auto" w:fill="auto"/>
            <w:noWrap/>
            <w:vAlign w:val="bottom"/>
            <w:hideMark/>
          </w:tcPr>
          <w:p w14:paraId="22E73BD9" w14:textId="77777777" w:rsidR="00F11875" w:rsidRPr="00F11875" w:rsidRDefault="00F11875" w:rsidP="00F11875">
            <w:pPr>
              <w:spacing w:after="0" w:line="240" w:lineRule="auto"/>
              <w:rPr>
                <w:rFonts w:ascii="Calibri" w:eastAsia="Times New Roman" w:hAnsi="Calibri" w:cs="Calibri"/>
                <w:color w:val="000000"/>
              </w:rPr>
            </w:pPr>
            <w:r w:rsidRPr="00F11875">
              <w:rPr>
                <w:rFonts w:ascii="Calibri" w:eastAsia="Times New Roman" w:hAnsi="Calibri" w:cs="Calibri"/>
                <w:color w:val="000000"/>
              </w:rPr>
              <w:t>Lysichiton americanum</w:t>
            </w:r>
          </w:p>
        </w:tc>
        <w:tc>
          <w:tcPr>
            <w:tcW w:w="680" w:type="dxa"/>
            <w:tcBorders>
              <w:top w:val="nil"/>
              <w:left w:val="nil"/>
              <w:bottom w:val="nil"/>
              <w:right w:val="nil"/>
            </w:tcBorders>
            <w:shd w:val="clear" w:color="auto" w:fill="auto"/>
            <w:noWrap/>
            <w:vAlign w:val="bottom"/>
            <w:hideMark/>
          </w:tcPr>
          <w:p w14:paraId="1BEFBED6"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680" w:type="dxa"/>
            <w:tcBorders>
              <w:top w:val="nil"/>
              <w:left w:val="nil"/>
              <w:bottom w:val="nil"/>
              <w:right w:val="nil"/>
            </w:tcBorders>
            <w:shd w:val="clear" w:color="auto" w:fill="auto"/>
            <w:noWrap/>
            <w:vAlign w:val="bottom"/>
            <w:hideMark/>
          </w:tcPr>
          <w:p w14:paraId="5778EAC3"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0.01</w:t>
            </w:r>
          </w:p>
        </w:tc>
        <w:tc>
          <w:tcPr>
            <w:tcW w:w="680" w:type="dxa"/>
            <w:tcBorders>
              <w:top w:val="nil"/>
              <w:left w:val="nil"/>
              <w:bottom w:val="nil"/>
              <w:right w:val="nil"/>
            </w:tcBorders>
            <w:shd w:val="clear" w:color="auto" w:fill="auto"/>
            <w:noWrap/>
            <w:vAlign w:val="bottom"/>
            <w:hideMark/>
          </w:tcPr>
          <w:p w14:paraId="54D31E92"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0.05</w:t>
            </w:r>
          </w:p>
        </w:tc>
        <w:tc>
          <w:tcPr>
            <w:tcW w:w="1140" w:type="dxa"/>
            <w:vMerge/>
            <w:tcBorders>
              <w:top w:val="single" w:sz="4" w:space="0" w:color="auto"/>
              <w:left w:val="nil"/>
              <w:bottom w:val="single" w:sz="4" w:space="0" w:color="000000"/>
              <w:right w:val="nil"/>
            </w:tcBorders>
            <w:vAlign w:val="center"/>
            <w:hideMark/>
          </w:tcPr>
          <w:p w14:paraId="424897D0"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75F4D90E"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gained</w:t>
            </w:r>
          </w:p>
        </w:tc>
      </w:tr>
      <w:tr w:rsidR="00F11875" w:rsidRPr="00F11875" w14:paraId="742FD3F4" w14:textId="77777777" w:rsidTr="000E32F2">
        <w:trPr>
          <w:trHeight w:val="290"/>
          <w:jc w:val="center"/>
        </w:trPr>
        <w:tc>
          <w:tcPr>
            <w:tcW w:w="3320" w:type="dxa"/>
            <w:tcBorders>
              <w:top w:val="single" w:sz="4" w:space="0" w:color="auto"/>
              <w:left w:val="nil"/>
              <w:bottom w:val="nil"/>
              <w:right w:val="nil"/>
            </w:tcBorders>
            <w:shd w:val="clear" w:color="auto" w:fill="auto"/>
            <w:noWrap/>
            <w:vAlign w:val="bottom"/>
            <w:hideMark/>
          </w:tcPr>
          <w:p w14:paraId="75A93F75" w14:textId="77777777" w:rsidR="00F11875" w:rsidRPr="00F11875" w:rsidRDefault="00F11875" w:rsidP="00F11875">
            <w:pPr>
              <w:spacing w:after="0" w:line="240" w:lineRule="auto"/>
              <w:rPr>
                <w:rFonts w:ascii="Calibri" w:eastAsia="Times New Roman" w:hAnsi="Calibri" w:cs="Calibri"/>
                <w:color w:val="000000"/>
              </w:rPr>
            </w:pPr>
            <w:r w:rsidRPr="00F11875">
              <w:rPr>
                <w:rFonts w:ascii="Calibri" w:eastAsia="Times New Roman" w:hAnsi="Calibri" w:cs="Calibri"/>
                <w:color w:val="000000"/>
              </w:rPr>
              <w:t>Myrica gale</w:t>
            </w:r>
          </w:p>
        </w:tc>
        <w:tc>
          <w:tcPr>
            <w:tcW w:w="680" w:type="dxa"/>
            <w:tcBorders>
              <w:top w:val="single" w:sz="4" w:space="0" w:color="auto"/>
              <w:left w:val="nil"/>
              <w:bottom w:val="nil"/>
              <w:right w:val="nil"/>
            </w:tcBorders>
            <w:shd w:val="clear" w:color="auto" w:fill="auto"/>
            <w:noWrap/>
            <w:vAlign w:val="bottom"/>
            <w:hideMark/>
          </w:tcPr>
          <w:p w14:paraId="78F461BD"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680" w:type="dxa"/>
            <w:tcBorders>
              <w:top w:val="single" w:sz="4" w:space="0" w:color="auto"/>
              <w:left w:val="nil"/>
              <w:bottom w:val="nil"/>
              <w:right w:val="nil"/>
            </w:tcBorders>
            <w:shd w:val="clear" w:color="auto" w:fill="auto"/>
            <w:noWrap/>
            <w:vAlign w:val="bottom"/>
            <w:hideMark/>
          </w:tcPr>
          <w:p w14:paraId="525681C6"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680" w:type="dxa"/>
            <w:tcBorders>
              <w:top w:val="single" w:sz="4" w:space="0" w:color="auto"/>
              <w:left w:val="nil"/>
              <w:bottom w:val="nil"/>
              <w:right w:val="nil"/>
            </w:tcBorders>
            <w:shd w:val="clear" w:color="auto" w:fill="auto"/>
            <w:noWrap/>
            <w:vAlign w:val="bottom"/>
            <w:hideMark/>
          </w:tcPr>
          <w:p w14:paraId="5BBD7B58"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0.05</w:t>
            </w:r>
          </w:p>
        </w:tc>
        <w:tc>
          <w:tcPr>
            <w:tcW w:w="1140" w:type="dxa"/>
            <w:vMerge/>
            <w:tcBorders>
              <w:top w:val="single" w:sz="4" w:space="0" w:color="auto"/>
              <w:left w:val="nil"/>
              <w:bottom w:val="single" w:sz="4" w:space="0" w:color="000000"/>
              <w:right w:val="nil"/>
            </w:tcBorders>
            <w:vAlign w:val="center"/>
            <w:hideMark/>
          </w:tcPr>
          <w:p w14:paraId="0F31C6D3"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03A536B1"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gained</w:t>
            </w:r>
          </w:p>
        </w:tc>
      </w:tr>
      <w:tr w:rsidR="00F11875" w:rsidRPr="00F11875" w14:paraId="3DF1E5C6" w14:textId="77777777" w:rsidTr="000E32F2">
        <w:trPr>
          <w:trHeight w:val="290"/>
          <w:jc w:val="center"/>
        </w:trPr>
        <w:tc>
          <w:tcPr>
            <w:tcW w:w="3320" w:type="dxa"/>
            <w:tcBorders>
              <w:top w:val="single" w:sz="4" w:space="0" w:color="auto"/>
              <w:left w:val="nil"/>
              <w:bottom w:val="single" w:sz="4" w:space="0" w:color="auto"/>
              <w:right w:val="nil"/>
            </w:tcBorders>
            <w:shd w:val="clear" w:color="auto" w:fill="auto"/>
            <w:noWrap/>
            <w:vAlign w:val="bottom"/>
            <w:hideMark/>
          </w:tcPr>
          <w:p w14:paraId="69E3258F" w14:textId="77777777" w:rsidR="00F11875" w:rsidRPr="00F11875" w:rsidRDefault="00F11875" w:rsidP="00F11875">
            <w:pPr>
              <w:spacing w:after="0" w:line="240" w:lineRule="auto"/>
              <w:rPr>
                <w:rFonts w:ascii="Calibri" w:eastAsia="Times New Roman" w:hAnsi="Calibri" w:cs="Calibri"/>
                <w:color w:val="000000"/>
              </w:rPr>
            </w:pPr>
            <w:r w:rsidRPr="00F11875">
              <w:rPr>
                <w:rFonts w:ascii="Calibri" w:eastAsia="Times New Roman" w:hAnsi="Calibri" w:cs="Calibri"/>
                <w:color w:val="000000"/>
              </w:rPr>
              <w:t>Salix scouleriana</w:t>
            </w:r>
          </w:p>
        </w:tc>
        <w:tc>
          <w:tcPr>
            <w:tcW w:w="680" w:type="dxa"/>
            <w:tcBorders>
              <w:top w:val="single" w:sz="4" w:space="0" w:color="auto"/>
              <w:left w:val="nil"/>
              <w:bottom w:val="single" w:sz="4" w:space="0" w:color="auto"/>
              <w:right w:val="nil"/>
            </w:tcBorders>
            <w:shd w:val="clear" w:color="auto" w:fill="auto"/>
            <w:noWrap/>
            <w:vAlign w:val="bottom"/>
            <w:hideMark/>
          </w:tcPr>
          <w:p w14:paraId="4A24CAC5"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680" w:type="dxa"/>
            <w:tcBorders>
              <w:top w:val="single" w:sz="4" w:space="0" w:color="auto"/>
              <w:left w:val="nil"/>
              <w:bottom w:val="single" w:sz="4" w:space="0" w:color="auto"/>
              <w:right w:val="nil"/>
            </w:tcBorders>
            <w:shd w:val="clear" w:color="auto" w:fill="auto"/>
            <w:noWrap/>
            <w:vAlign w:val="bottom"/>
            <w:hideMark/>
          </w:tcPr>
          <w:p w14:paraId="0083D005"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680" w:type="dxa"/>
            <w:tcBorders>
              <w:top w:val="single" w:sz="4" w:space="0" w:color="auto"/>
              <w:left w:val="nil"/>
              <w:bottom w:val="single" w:sz="4" w:space="0" w:color="auto"/>
              <w:right w:val="nil"/>
            </w:tcBorders>
            <w:shd w:val="clear" w:color="auto" w:fill="auto"/>
            <w:noWrap/>
            <w:vAlign w:val="bottom"/>
            <w:hideMark/>
          </w:tcPr>
          <w:p w14:paraId="5BD00B3C"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0.05</w:t>
            </w:r>
          </w:p>
        </w:tc>
        <w:tc>
          <w:tcPr>
            <w:tcW w:w="1140" w:type="dxa"/>
            <w:vMerge/>
            <w:tcBorders>
              <w:top w:val="single" w:sz="4" w:space="0" w:color="auto"/>
              <w:left w:val="nil"/>
              <w:bottom w:val="single" w:sz="4" w:space="0" w:color="000000"/>
              <w:right w:val="nil"/>
            </w:tcBorders>
            <w:vAlign w:val="center"/>
            <w:hideMark/>
          </w:tcPr>
          <w:p w14:paraId="574BD836"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13B265A3"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gained</w:t>
            </w:r>
          </w:p>
        </w:tc>
      </w:tr>
      <w:tr w:rsidR="00F11875" w:rsidRPr="00F11875" w14:paraId="54650751" w14:textId="77777777" w:rsidTr="000E32F2">
        <w:trPr>
          <w:trHeight w:val="290"/>
          <w:jc w:val="center"/>
        </w:trPr>
        <w:tc>
          <w:tcPr>
            <w:tcW w:w="3320" w:type="dxa"/>
            <w:tcBorders>
              <w:top w:val="nil"/>
              <w:left w:val="nil"/>
              <w:bottom w:val="nil"/>
              <w:right w:val="nil"/>
            </w:tcBorders>
            <w:shd w:val="clear" w:color="auto" w:fill="auto"/>
            <w:noWrap/>
            <w:vAlign w:val="bottom"/>
            <w:hideMark/>
          </w:tcPr>
          <w:p w14:paraId="0408A251" w14:textId="77777777" w:rsidR="00F11875" w:rsidRPr="00F11875" w:rsidRDefault="00F11875" w:rsidP="00F11875">
            <w:pPr>
              <w:spacing w:after="0" w:line="240" w:lineRule="auto"/>
              <w:rPr>
                <w:rFonts w:ascii="Calibri" w:eastAsia="Times New Roman" w:hAnsi="Calibri" w:cs="Calibri"/>
                <w:color w:val="000000"/>
              </w:rPr>
            </w:pPr>
            <w:r w:rsidRPr="00F11875">
              <w:rPr>
                <w:rFonts w:ascii="Calibri" w:eastAsia="Times New Roman" w:hAnsi="Calibri" w:cs="Calibri"/>
                <w:color w:val="000000"/>
              </w:rPr>
              <w:t>Scirpus microcarpus</w:t>
            </w:r>
          </w:p>
        </w:tc>
        <w:tc>
          <w:tcPr>
            <w:tcW w:w="680" w:type="dxa"/>
            <w:tcBorders>
              <w:top w:val="nil"/>
              <w:left w:val="nil"/>
              <w:bottom w:val="nil"/>
              <w:right w:val="nil"/>
            </w:tcBorders>
            <w:shd w:val="clear" w:color="auto" w:fill="auto"/>
            <w:noWrap/>
            <w:vAlign w:val="bottom"/>
            <w:hideMark/>
          </w:tcPr>
          <w:p w14:paraId="5A47B88B"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680" w:type="dxa"/>
            <w:tcBorders>
              <w:top w:val="nil"/>
              <w:left w:val="nil"/>
              <w:bottom w:val="nil"/>
              <w:right w:val="nil"/>
            </w:tcBorders>
            <w:shd w:val="clear" w:color="auto" w:fill="auto"/>
            <w:noWrap/>
            <w:vAlign w:val="bottom"/>
            <w:hideMark/>
          </w:tcPr>
          <w:p w14:paraId="0C7F9267"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680" w:type="dxa"/>
            <w:tcBorders>
              <w:top w:val="nil"/>
              <w:left w:val="nil"/>
              <w:bottom w:val="nil"/>
              <w:right w:val="nil"/>
            </w:tcBorders>
            <w:shd w:val="clear" w:color="auto" w:fill="auto"/>
            <w:noWrap/>
            <w:vAlign w:val="bottom"/>
            <w:hideMark/>
          </w:tcPr>
          <w:p w14:paraId="15202E18"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0.03</w:t>
            </w:r>
          </w:p>
        </w:tc>
        <w:tc>
          <w:tcPr>
            <w:tcW w:w="1140" w:type="dxa"/>
            <w:vMerge/>
            <w:tcBorders>
              <w:top w:val="single" w:sz="4" w:space="0" w:color="auto"/>
              <w:left w:val="nil"/>
              <w:bottom w:val="single" w:sz="4" w:space="0" w:color="000000"/>
              <w:right w:val="nil"/>
            </w:tcBorders>
            <w:vAlign w:val="center"/>
            <w:hideMark/>
          </w:tcPr>
          <w:p w14:paraId="0E951CCC"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097E7BEE"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gained</w:t>
            </w:r>
          </w:p>
        </w:tc>
      </w:tr>
      <w:tr w:rsidR="00F11875" w:rsidRPr="00F11875" w14:paraId="5FA0A3DC" w14:textId="77777777" w:rsidTr="000E32F2">
        <w:trPr>
          <w:trHeight w:val="290"/>
          <w:jc w:val="center"/>
        </w:trPr>
        <w:tc>
          <w:tcPr>
            <w:tcW w:w="3320" w:type="dxa"/>
            <w:tcBorders>
              <w:top w:val="single" w:sz="4" w:space="0" w:color="auto"/>
              <w:left w:val="nil"/>
              <w:bottom w:val="single" w:sz="4" w:space="0" w:color="auto"/>
              <w:right w:val="nil"/>
            </w:tcBorders>
            <w:shd w:val="clear" w:color="auto" w:fill="auto"/>
            <w:noWrap/>
            <w:vAlign w:val="bottom"/>
            <w:hideMark/>
          </w:tcPr>
          <w:p w14:paraId="42D68E8F" w14:textId="77777777" w:rsidR="00F11875" w:rsidRPr="00F11875" w:rsidRDefault="00F11875" w:rsidP="00F11875">
            <w:pPr>
              <w:spacing w:after="0" w:line="240" w:lineRule="auto"/>
              <w:rPr>
                <w:rFonts w:ascii="Calibri" w:eastAsia="Times New Roman" w:hAnsi="Calibri" w:cs="Calibri"/>
                <w:color w:val="000000"/>
              </w:rPr>
            </w:pPr>
            <w:r w:rsidRPr="00F11875">
              <w:rPr>
                <w:rFonts w:ascii="Calibri" w:eastAsia="Times New Roman" w:hAnsi="Calibri" w:cs="Calibri"/>
                <w:color w:val="000000"/>
              </w:rPr>
              <w:t>Equisetum variegatum</w:t>
            </w:r>
          </w:p>
        </w:tc>
        <w:tc>
          <w:tcPr>
            <w:tcW w:w="680" w:type="dxa"/>
            <w:tcBorders>
              <w:top w:val="single" w:sz="4" w:space="0" w:color="auto"/>
              <w:left w:val="nil"/>
              <w:bottom w:val="single" w:sz="4" w:space="0" w:color="auto"/>
              <w:right w:val="nil"/>
            </w:tcBorders>
            <w:shd w:val="clear" w:color="auto" w:fill="auto"/>
            <w:noWrap/>
            <w:vAlign w:val="bottom"/>
            <w:hideMark/>
          </w:tcPr>
          <w:p w14:paraId="3C27DF83"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680" w:type="dxa"/>
            <w:tcBorders>
              <w:top w:val="single" w:sz="4" w:space="0" w:color="auto"/>
              <w:left w:val="nil"/>
              <w:bottom w:val="single" w:sz="4" w:space="0" w:color="auto"/>
              <w:right w:val="nil"/>
            </w:tcBorders>
            <w:shd w:val="clear" w:color="auto" w:fill="auto"/>
            <w:noWrap/>
            <w:vAlign w:val="bottom"/>
            <w:hideMark/>
          </w:tcPr>
          <w:p w14:paraId="60B67D14"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0.02</w:t>
            </w:r>
          </w:p>
        </w:tc>
        <w:tc>
          <w:tcPr>
            <w:tcW w:w="680" w:type="dxa"/>
            <w:tcBorders>
              <w:top w:val="single" w:sz="4" w:space="0" w:color="auto"/>
              <w:left w:val="nil"/>
              <w:bottom w:val="single" w:sz="4" w:space="0" w:color="auto"/>
              <w:right w:val="nil"/>
            </w:tcBorders>
            <w:shd w:val="clear" w:color="auto" w:fill="auto"/>
            <w:noWrap/>
            <w:vAlign w:val="bottom"/>
            <w:hideMark/>
          </w:tcPr>
          <w:p w14:paraId="53E955F6"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1140" w:type="dxa"/>
            <w:vMerge/>
            <w:tcBorders>
              <w:top w:val="single" w:sz="4" w:space="0" w:color="auto"/>
              <w:left w:val="nil"/>
              <w:bottom w:val="single" w:sz="4" w:space="0" w:color="000000"/>
              <w:right w:val="nil"/>
            </w:tcBorders>
            <w:vAlign w:val="center"/>
            <w:hideMark/>
          </w:tcPr>
          <w:p w14:paraId="39939536"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6DD00019"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NA</w:t>
            </w:r>
          </w:p>
        </w:tc>
      </w:tr>
      <w:tr w:rsidR="00F11875" w:rsidRPr="00F11875" w14:paraId="4D52EBB2" w14:textId="77777777" w:rsidTr="000E32F2">
        <w:trPr>
          <w:trHeight w:val="290"/>
          <w:jc w:val="center"/>
        </w:trPr>
        <w:tc>
          <w:tcPr>
            <w:tcW w:w="3320" w:type="dxa"/>
            <w:tcBorders>
              <w:top w:val="nil"/>
              <w:left w:val="nil"/>
              <w:bottom w:val="single" w:sz="4" w:space="0" w:color="auto"/>
              <w:right w:val="nil"/>
            </w:tcBorders>
            <w:shd w:val="clear" w:color="auto" w:fill="auto"/>
            <w:noWrap/>
            <w:vAlign w:val="bottom"/>
            <w:hideMark/>
          </w:tcPr>
          <w:p w14:paraId="30BB149A" w14:textId="77777777" w:rsidR="00F11875" w:rsidRPr="00F11875" w:rsidRDefault="00F11875" w:rsidP="00F11875">
            <w:pPr>
              <w:spacing w:after="0" w:line="240" w:lineRule="auto"/>
              <w:rPr>
                <w:rFonts w:ascii="Calibri" w:eastAsia="Times New Roman" w:hAnsi="Calibri" w:cs="Calibri"/>
                <w:color w:val="000000"/>
              </w:rPr>
            </w:pPr>
            <w:r w:rsidRPr="00F11875">
              <w:rPr>
                <w:rFonts w:ascii="Calibri" w:eastAsia="Times New Roman" w:hAnsi="Calibri" w:cs="Calibri"/>
                <w:color w:val="000000"/>
              </w:rPr>
              <w:t>Hypericum scouleri</w:t>
            </w:r>
          </w:p>
        </w:tc>
        <w:tc>
          <w:tcPr>
            <w:tcW w:w="680" w:type="dxa"/>
            <w:tcBorders>
              <w:top w:val="nil"/>
              <w:left w:val="nil"/>
              <w:bottom w:val="single" w:sz="4" w:space="0" w:color="auto"/>
              <w:right w:val="nil"/>
            </w:tcBorders>
            <w:shd w:val="clear" w:color="auto" w:fill="auto"/>
            <w:noWrap/>
            <w:vAlign w:val="bottom"/>
            <w:hideMark/>
          </w:tcPr>
          <w:p w14:paraId="14121E15"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0.04</w:t>
            </w:r>
          </w:p>
        </w:tc>
        <w:tc>
          <w:tcPr>
            <w:tcW w:w="680" w:type="dxa"/>
            <w:tcBorders>
              <w:top w:val="nil"/>
              <w:left w:val="nil"/>
              <w:bottom w:val="single" w:sz="4" w:space="0" w:color="auto"/>
              <w:right w:val="nil"/>
            </w:tcBorders>
            <w:shd w:val="clear" w:color="auto" w:fill="auto"/>
            <w:noWrap/>
            <w:vAlign w:val="bottom"/>
            <w:hideMark/>
          </w:tcPr>
          <w:p w14:paraId="1618BFB5"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680" w:type="dxa"/>
            <w:tcBorders>
              <w:top w:val="nil"/>
              <w:left w:val="nil"/>
              <w:bottom w:val="single" w:sz="4" w:space="0" w:color="auto"/>
              <w:right w:val="nil"/>
            </w:tcBorders>
            <w:shd w:val="clear" w:color="auto" w:fill="auto"/>
            <w:noWrap/>
            <w:vAlign w:val="bottom"/>
            <w:hideMark/>
          </w:tcPr>
          <w:p w14:paraId="4E7F3F72"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0.04</w:t>
            </w:r>
          </w:p>
        </w:tc>
        <w:tc>
          <w:tcPr>
            <w:tcW w:w="1140" w:type="dxa"/>
            <w:vMerge/>
            <w:tcBorders>
              <w:top w:val="single" w:sz="4" w:space="0" w:color="auto"/>
              <w:left w:val="nil"/>
              <w:bottom w:val="single" w:sz="4" w:space="0" w:color="000000"/>
              <w:right w:val="nil"/>
            </w:tcBorders>
            <w:vAlign w:val="center"/>
            <w:hideMark/>
          </w:tcPr>
          <w:p w14:paraId="02B1D734"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7B9990BF"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NA</w:t>
            </w:r>
          </w:p>
        </w:tc>
      </w:tr>
      <w:tr w:rsidR="00F11875" w:rsidRPr="00F11875" w14:paraId="21FF9F64" w14:textId="77777777" w:rsidTr="000E32F2">
        <w:trPr>
          <w:trHeight w:val="290"/>
          <w:jc w:val="center"/>
        </w:trPr>
        <w:tc>
          <w:tcPr>
            <w:tcW w:w="3320" w:type="dxa"/>
            <w:tcBorders>
              <w:top w:val="nil"/>
              <w:left w:val="nil"/>
              <w:bottom w:val="nil"/>
              <w:right w:val="nil"/>
            </w:tcBorders>
            <w:shd w:val="clear" w:color="auto" w:fill="auto"/>
            <w:noWrap/>
            <w:vAlign w:val="bottom"/>
            <w:hideMark/>
          </w:tcPr>
          <w:p w14:paraId="0128E342" w14:textId="77777777" w:rsidR="00F11875" w:rsidRPr="00F11875" w:rsidRDefault="00F11875" w:rsidP="00F11875">
            <w:pPr>
              <w:spacing w:after="0" w:line="240" w:lineRule="auto"/>
              <w:rPr>
                <w:rFonts w:ascii="Calibri" w:eastAsia="Times New Roman" w:hAnsi="Calibri" w:cs="Calibri"/>
                <w:color w:val="000000"/>
              </w:rPr>
            </w:pPr>
            <w:r w:rsidRPr="00F11875">
              <w:rPr>
                <w:rFonts w:ascii="Calibri" w:eastAsia="Times New Roman" w:hAnsi="Calibri" w:cs="Calibri"/>
                <w:color w:val="000000"/>
              </w:rPr>
              <w:t>Salix sitchensis</w:t>
            </w:r>
          </w:p>
        </w:tc>
        <w:tc>
          <w:tcPr>
            <w:tcW w:w="680" w:type="dxa"/>
            <w:tcBorders>
              <w:top w:val="nil"/>
              <w:left w:val="nil"/>
              <w:bottom w:val="nil"/>
              <w:right w:val="nil"/>
            </w:tcBorders>
            <w:shd w:val="clear" w:color="auto" w:fill="auto"/>
            <w:noWrap/>
            <w:vAlign w:val="bottom"/>
            <w:hideMark/>
          </w:tcPr>
          <w:p w14:paraId="18A31B6B"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680" w:type="dxa"/>
            <w:tcBorders>
              <w:top w:val="nil"/>
              <w:left w:val="nil"/>
              <w:bottom w:val="nil"/>
              <w:right w:val="nil"/>
            </w:tcBorders>
            <w:shd w:val="clear" w:color="auto" w:fill="auto"/>
            <w:noWrap/>
            <w:vAlign w:val="bottom"/>
            <w:hideMark/>
          </w:tcPr>
          <w:p w14:paraId="445F9371"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0.04</w:t>
            </w:r>
          </w:p>
        </w:tc>
        <w:tc>
          <w:tcPr>
            <w:tcW w:w="680" w:type="dxa"/>
            <w:tcBorders>
              <w:top w:val="nil"/>
              <w:left w:val="nil"/>
              <w:bottom w:val="nil"/>
              <w:right w:val="nil"/>
            </w:tcBorders>
            <w:shd w:val="clear" w:color="auto" w:fill="auto"/>
            <w:noWrap/>
            <w:vAlign w:val="bottom"/>
            <w:hideMark/>
          </w:tcPr>
          <w:p w14:paraId="21A8248A"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1140" w:type="dxa"/>
            <w:vMerge/>
            <w:tcBorders>
              <w:top w:val="single" w:sz="4" w:space="0" w:color="auto"/>
              <w:left w:val="nil"/>
              <w:bottom w:val="single" w:sz="4" w:space="0" w:color="000000"/>
              <w:right w:val="nil"/>
            </w:tcBorders>
            <w:vAlign w:val="center"/>
            <w:hideMark/>
          </w:tcPr>
          <w:p w14:paraId="4A8E930E"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single" w:sz="4" w:space="0" w:color="auto"/>
              <w:right w:val="nil"/>
            </w:tcBorders>
            <w:shd w:val="clear" w:color="auto" w:fill="auto"/>
            <w:noWrap/>
            <w:vAlign w:val="bottom"/>
            <w:hideMark/>
          </w:tcPr>
          <w:p w14:paraId="5AAC6084"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NA</w:t>
            </w:r>
          </w:p>
        </w:tc>
      </w:tr>
      <w:tr w:rsidR="00F11875" w:rsidRPr="00F11875" w14:paraId="36A348AF" w14:textId="77777777" w:rsidTr="000E32F2">
        <w:trPr>
          <w:trHeight w:val="290"/>
          <w:jc w:val="center"/>
        </w:trPr>
        <w:tc>
          <w:tcPr>
            <w:tcW w:w="3320" w:type="dxa"/>
            <w:tcBorders>
              <w:top w:val="single" w:sz="4" w:space="0" w:color="auto"/>
              <w:left w:val="nil"/>
              <w:bottom w:val="nil"/>
              <w:right w:val="nil"/>
            </w:tcBorders>
            <w:shd w:val="clear" w:color="auto" w:fill="auto"/>
            <w:noWrap/>
            <w:vAlign w:val="bottom"/>
            <w:hideMark/>
          </w:tcPr>
          <w:p w14:paraId="66928755" w14:textId="77777777" w:rsidR="00F11875" w:rsidRPr="00F11875" w:rsidRDefault="00F11875" w:rsidP="00F11875">
            <w:pPr>
              <w:spacing w:after="0" w:line="240" w:lineRule="auto"/>
              <w:rPr>
                <w:rFonts w:ascii="Calibri" w:eastAsia="Times New Roman" w:hAnsi="Calibri" w:cs="Calibri"/>
                <w:color w:val="000000"/>
              </w:rPr>
            </w:pPr>
            <w:r w:rsidRPr="00F11875">
              <w:rPr>
                <w:rFonts w:ascii="Calibri" w:eastAsia="Times New Roman" w:hAnsi="Calibri" w:cs="Calibri"/>
                <w:color w:val="000000"/>
              </w:rPr>
              <w:t> </w:t>
            </w:r>
          </w:p>
        </w:tc>
        <w:tc>
          <w:tcPr>
            <w:tcW w:w="680" w:type="dxa"/>
            <w:tcBorders>
              <w:top w:val="single" w:sz="4" w:space="0" w:color="auto"/>
              <w:left w:val="nil"/>
              <w:bottom w:val="nil"/>
              <w:right w:val="nil"/>
            </w:tcBorders>
            <w:shd w:val="clear" w:color="auto" w:fill="auto"/>
            <w:noWrap/>
            <w:vAlign w:val="bottom"/>
            <w:hideMark/>
          </w:tcPr>
          <w:p w14:paraId="1E5EB713"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 </w:t>
            </w:r>
          </w:p>
        </w:tc>
        <w:tc>
          <w:tcPr>
            <w:tcW w:w="680" w:type="dxa"/>
            <w:tcBorders>
              <w:top w:val="single" w:sz="4" w:space="0" w:color="auto"/>
              <w:left w:val="nil"/>
              <w:bottom w:val="nil"/>
              <w:right w:val="nil"/>
            </w:tcBorders>
            <w:shd w:val="clear" w:color="auto" w:fill="auto"/>
            <w:noWrap/>
            <w:vAlign w:val="bottom"/>
            <w:hideMark/>
          </w:tcPr>
          <w:p w14:paraId="32A21CA9"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 </w:t>
            </w:r>
          </w:p>
        </w:tc>
        <w:tc>
          <w:tcPr>
            <w:tcW w:w="680" w:type="dxa"/>
            <w:tcBorders>
              <w:top w:val="single" w:sz="4" w:space="0" w:color="auto"/>
              <w:left w:val="nil"/>
              <w:bottom w:val="nil"/>
              <w:right w:val="nil"/>
            </w:tcBorders>
            <w:shd w:val="clear" w:color="auto" w:fill="auto"/>
            <w:noWrap/>
            <w:vAlign w:val="bottom"/>
            <w:hideMark/>
          </w:tcPr>
          <w:p w14:paraId="1032412F"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 </w:t>
            </w:r>
          </w:p>
        </w:tc>
        <w:tc>
          <w:tcPr>
            <w:tcW w:w="1140" w:type="dxa"/>
            <w:tcBorders>
              <w:top w:val="nil"/>
              <w:left w:val="nil"/>
              <w:bottom w:val="nil"/>
              <w:right w:val="nil"/>
            </w:tcBorders>
            <w:shd w:val="clear" w:color="auto" w:fill="auto"/>
            <w:noWrap/>
            <w:vAlign w:val="center"/>
            <w:hideMark/>
          </w:tcPr>
          <w:p w14:paraId="72FB6DFB" w14:textId="77777777" w:rsidR="00F11875" w:rsidRPr="00F11875" w:rsidRDefault="00F11875" w:rsidP="00F11875">
            <w:pPr>
              <w:spacing w:after="0" w:line="240" w:lineRule="auto"/>
              <w:jc w:val="center"/>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14:paraId="32B72215" w14:textId="77777777" w:rsidR="00F11875" w:rsidRPr="00F11875" w:rsidRDefault="00F11875" w:rsidP="00F11875">
            <w:pPr>
              <w:spacing w:after="0" w:line="240" w:lineRule="auto"/>
              <w:jc w:val="center"/>
              <w:rPr>
                <w:rFonts w:ascii="Times New Roman" w:eastAsia="Times New Roman" w:hAnsi="Times New Roman" w:cs="Times New Roman"/>
                <w:sz w:val="20"/>
                <w:szCs w:val="20"/>
              </w:rPr>
            </w:pPr>
          </w:p>
        </w:tc>
      </w:tr>
      <w:tr w:rsidR="00F11875" w:rsidRPr="00F11875" w14:paraId="066324A6" w14:textId="77777777" w:rsidTr="000E32F2">
        <w:trPr>
          <w:trHeight w:val="290"/>
          <w:jc w:val="center"/>
        </w:trPr>
        <w:tc>
          <w:tcPr>
            <w:tcW w:w="3320" w:type="dxa"/>
            <w:tcBorders>
              <w:top w:val="single" w:sz="4" w:space="0" w:color="auto"/>
              <w:left w:val="nil"/>
              <w:bottom w:val="single" w:sz="4" w:space="0" w:color="auto"/>
              <w:right w:val="nil"/>
            </w:tcBorders>
            <w:shd w:val="clear" w:color="auto" w:fill="auto"/>
            <w:noWrap/>
            <w:vAlign w:val="bottom"/>
            <w:hideMark/>
          </w:tcPr>
          <w:p w14:paraId="31283F3C" w14:textId="77777777" w:rsidR="00F11875" w:rsidRPr="00F11875" w:rsidRDefault="00F11875" w:rsidP="00F11875">
            <w:pPr>
              <w:spacing w:after="0" w:line="240" w:lineRule="auto"/>
              <w:rPr>
                <w:rFonts w:ascii="Calibri" w:eastAsia="Times New Roman" w:hAnsi="Calibri" w:cs="Calibri"/>
                <w:color w:val="000000"/>
              </w:rPr>
            </w:pPr>
            <w:r w:rsidRPr="00F11875">
              <w:rPr>
                <w:rFonts w:ascii="Calibri" w:eastAsia="Times New Roman" w:hAnsi="Calibri" w:cs="Calibri"/>
                <w:color w:val="000000"/>
              </w:rPr>
              <w:t>Festuca sp.</w:t>
            </w:r>
          </w:p>
        </w:tc>
        <w:tc>
          <w:tcPr>
            <w:tcW w:w="680" w:type="dxa"/>
            <w:tcBorders>
              <w:top w:val="single" w:sz="4" w:space="0" w:color="auto"/>
              <w:left w:val="nil"/>
              <w:bottom w:val="single" w:sz="4" w:space="0" w:color="auto"/>
              <w:right w:val="nil"/>
            </w:tcBorders>
            <w:shd w:val="clear" w:color="auto" w:fill="auto"/>
            <w:noWrap/>
            <w:vAlign w:val="bottom"/>
            <w:hideMark/>
          </w:tcPr>
          <w:p w14:paraId="700EBC95"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0.01</w:t>
            </w:r>
          </w:p>
        </w:tc>
        <w:tc>
          <w:tcPr>
            <w:tcW w:w="680" w:type="dxa"/>
            <w:tcBorders>
              <w:top w:val="single" w:sz="4" w:space="0" w:color="auto"/>
              <w:left w:val="nil"/>
              <w:bottom w:val="single" w:sz="4" w:space="0" w:color="auto"/>
              <w:right w:val="nil"/>
            </w:tcBorders>
            <w:shd w:val="clear" w:color="auto" w:fill="auto"/>
            <w:noWrap/>
            <w:vAlign w:val="bottom"/>
            <w:hideMark/>
          </w:tcPr>
          <w:p w14:paraId="00658D87"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680" w:type="dxa"/>
            <w:tcBorders>
              <w:top w:val="single" w:sz="4" w:space="0" w:color="auto"/>
              <w:left w:val="nil"/>
              <w:bottom w:val="single" w:sz="4" w:space="0" w:color="auto"/>
              <w:right w:val="nil"/>
            </w:tcBorders>
            <w:shd w:val="clear" w:color="auto" w:fill="auto"/>
            <w:noWrap/>
            <w:vAlign w:val="bottom"/>
            <w:hideMark/>
          </w:tcPr>
          <w:p w14:paraId="52F32F03"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1140" w:type="dxa"/>
            <w:vMerge w:val="restart"/>
            <w:tcBorders>
              <w:top w:val="single" w:sz="4" w:space="0" w:color="auto"/>
              <w:left w:val="nil"/>
              <w:bottom w:val="single" w:sz="4" w:space="0" w:color="000000"/>
              <w:right w:val="nil"/>
            </w:tcBorders>
            <w:shd w:val="clear" w:color="auto" w:fill="auto"/>
            <w:vAlign w:val="center"/>
            <w:hideMark/>
          </w:tcPr>
          <w:p w14:paraId="565F5E0E"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Unknown (Not identified to species)</w:t>
            </w:r>
          </w:p>
        </w:tc>
        <w:tc>
          <w:tcPr>
            <w:tcW w:w="960" w:type="dxa"/>
            <w:tcBorders>
              <w:top w:val="nil"/>
              <w:left w:val="nil"/>
              <w:bottom w:val="nil"/>
              <w:right w:val="nil"/>
            </w:tcBorders>
            <w:shd w:val="clear" w:color="auto" w:fill="auto"/>
            <w:noWrap/>
            <w:vAlign w:val="bottom"/>
            <w:hideMark/>
          </w:tcPr>
          <w:p w14:paraId="23A830C1" w14:textId="77777777" w:rsidR="00F11875" w:rsidRPr="00F11875" w:rsidRDefault="00F11875" w:rsidP="00F11875">
            <w:pPr>
              <w:spacing w:after="0" w:line="240" w:lineRule="auto"/>
              <w:jc w:val="center"/>
              <w:rPr>
                <w:rFonts w:ascii="Calibri" w:eastAsia="Times New Roman" w:hAnsi="Calibri" w:cs="Calibri"/>
                <w:color w:val="000000"/>
              </w:rPr>
            </w:pPr>
          </w:p>
        </w:tc>
      </w:tr>
      <w:tr w:rsidR="00F11875" w:rsidRPr="00F11875" w14:paraId="5094DD55" w14:textId="77777777" w:rsidTr="000E32F2">
        <w:trPr>
          <w:trHeight w:val="290"/>
          <w:jc w:val="center"/>
        </w:trPr>
        <w:tc>
          <w:tcPr>
            <w:tcW w:w="3320" w:type="dxa"/>
            <w:tcBorders>
              <w:top w:val="nil"/>
              <w:left w:val="nil"/>
              <w:bottom w:val="nil"/>
              <w:right w:val="nil"/>
            </w:tcBorders>
            <w:shd w:val="clear" w:color="auto" w:fill="auto"/>
            <w:noWrap/>
            <w:vAlign w:val="bottom"/>
            <w:hideMark/>
          </w:tcPr>
          <w:p w14:paraId="2481A130" w14:textId="77777777" w:rsidR="00F11875" w:rsidRPr="00F11875" w:rsidRDefault="00F11875" w:rsidP="00F11875">
            <w:pPr>
              <w:spacing w:after="0" w:line="240" w:lineRule="auto"/>
              <w:rPr>
                <w:rFonts w:ascii="Calibri" w:eastAsia="Times New Roman" w:hAnsi="Calibri" w:cs="Calibri"/>
                <w:color w:val="000000"/>
              </w:rPr>
            </w:pPr>
            <w:r w:rsidRPr="00F11875">
              <w:rPr>
                <w:rFonts w:ascii="Calibri" w:eastAsia="Times New Roman" w:hAnsi="Calibri" w:cs="Calibri"/>
                <w:color w:val="000000"/>
              </w:rPr>
              <w:t>Salix sp.</w:t>
            </w:r>
          </w:p>
        </w:tc>
        <w:tc>
          <w:tcPr>
            <w:tcW w:w="680" w:type="dxa"/>
            <w:tcBorders>
              <w:top w:val="nil"/>
              <w:left w:val="nil"/>
              <w:bottom w:val="nil"/>
              <w:right w:val="nil"/>
            </w:tcBorders>
            <w:shd w:val="clear" w:color="auto" w:fill="auto"/>
            <w:noWrap/>
            <w:vAlign w:val="bottom"/>
            <w:hideMark/>
          </w:tcPr>
          <w:p w14:paraId="1C1180B6"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0.01</w:t>
            </w:r>
          </w:p>
        </w:tc>
        <w:tc>
          <w:tcPr>
            <w:tcW w:w="680" w:type="dxa"/>
            <w:tcBorders>
              <w:top w:val="nil"/>
              <w:left w:val="nil"/>
              <w:bottom w:val="nil"/>
              <w:right w:val="nil"/>
            </w:tcBorders>
            <w:shd w:val="clear" w:color="auto" w:fill="auto"/>
            <w:noWrap/>
            <w:vAlign w:val="bottom"/>
            <w:hideMark/>
          </w:tcPr>
          <w:p w14:paraId="66838A86"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680" w:type="dxa"/>
            <w:tcBorders>
              <w:top w:val="nil"/>
              <w:left w:val="nil"/>
              <w:bottom w:val="nil"/>
              <w:right w:val="nil"/>
            </w:tcBorders>
            <w:shd w:val="clear" w:color="auto" w:fill="auto"/>
            <w:noWrap/>
            <w:vAlign w:val="bottom"/>
            <w:hideMark/>
          </w:tcPr>
          <w:p w14:paraId="5F6630A9"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1140" w:type="dxa"/>
            <w:vMerge/>
            <w:tcBorders>
              <w:top w:val="single" w:sz="4" w:space="0" w:color="auto"/>
              <w:left w:val="nil"/>
              <w:bottom w:val="single" w:sz="4" w:space="0" w:color="000000"/>
              <w:right w:val="nil"/>
            </w:tcBorders>
            <w:vAlign w:val="center"/>
            <w:hideMark/>
          </w:tcPr>
          <w:p w14:paraId="6E65B881"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14:paraId="4F642965" w14:textId="77777777" w:rsidR="00F11875" w:rsidRPr="00F11875" w:rsidRDefault="00F11875" w:rsidP="00F11875">
            <w:pPr>
              <w:spacing w:after="0" w:line="240" w:lineRule="auto"/>
              <w:jc w:val="center"/>
              <w:rPr>
                <w:rFonts w:ascii="Calibri" w:eastAsia="Times New Roman" w:hAnsi="Calibri" w:cs="Calibri"/>
                <w:color w:val="000000"/>
              </w:rPr>
            </w:pPr>
          </w:p>
        </w:tc>
      </w:tr>
      <w:tr w:rsidR="00F11875" w:rsidRPr="00F11875" w14:paraId="0EF2A93E" w14:textId="77777777" w:rsidTr="000E32F2">
        <w:trPr>
          <w:trHeight w:val="290"/>
          <w:jc w:val="center"/>
        </w:trPr>
        <w:tc>
          <w:tcPr>
            <w:tcW w:w="3320" w:type="dxa"/>
            <w:tcBorders>
              <w:top w:val="single" w:sz="4" w:space="0" w:color="auto"/>
              <w:left w:val="nil"/>
              <w:bottom w:val="nil"/>
              <w:right w:val="nil"/>
            </w:tcBorders>
            <w:shd w:val="clear" w:color="auto" w:fill="auto"/>
            <w:noWrap/>
            <w:vAlign w:val="bottom"/>
            <w:hideMark/>
          </w:tcPr>
          <w:p w14:paraId="79FBF751" w14:textId="73124381" w:rsidR="00F11875" w:rsidRPr="00F11875" w:rsidRDefault="00414079" w:rsidP="00F11875">
            <w:pPr>
              <w:spacing w:after="0" w:line="240" w:lineRule="auto"/>
              <w:rPr>
                <w:rFonts w:ascii="Calibri" w:eastAsia="Times New Roman" w:hAnsi="Calibri" w:cs="Calibri"/>
                <w:color w:val="000000"/>
              </w:rPr>
            </w:pPr>
            <w:r w:rsidRPr="00F11875">
              <w:rPr>
                <w:rFonts w:ascii="Calibri" w:eastAsia="Times New Roman" w:hAnsi="Calibri" w:cs="Calibri"/>
                <w:color w:val="000000"/>
              </w:rPr>
              <w:t>Asteraceae</w:t>
            </w:r>
            <w:r w:rsidR="00F11875" w:rsidRPr="00F11875">
              <w:rPr>
                <w:rFonts w:ascii="Calibri" w:eastAsia="Times New Roman" w:hAnsi="Calibri" w:cs="Calibri"/>
                <w:color w:val="000000"/>
              </w:rPr>
              <w:t xml:space="preserve"> sp.</w:t>
            </w:r>
          </w:p>
        </w:tc>
        <w:tc>
          <w:tcPr>
            <w:tcW w:w="680" w:type="dxa"/>
            <w:tcBorders>
              <w:top w:val="single" w:sz="4" w:space="0" w:color="auto"/>
              <w:left w:val="nil"/>
              <w:bottom w:val="nil"/>
              <w:right w:val="nil"/>
            </w:tcBorders>
            <w:shd w:val="clear" w:color="auto" w:fill="auto"/>
            <w:noWrap/>
            <w:vAlign w:val="bottom"/>
            <w:hideMark/>
          </w:tcPr>
          <w:p w14:paraId="524BDEC7"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680" w:type="dxa"/>
            <w:tcBorders>
              <w:top w:val="single" w:sz="4" w:space="0" w:color="auto"/>
              <w:left w:val="nil"/>
              <w:bottom w:val="nil"/>
              <w:right w:val="nil"/>
            </w:tcBorders>
            <w:shd w:val="clear" w:color="auto" w:fill="auto"/>
            <w:noWrap/>
            <w:vAlign w:val="bottom"/>
            <w:hideMark/>
          </w:tcPr>
          <w:p w14:paraId="43AE57FA"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0.01</w:t>
            </w:r>
          </w:p>
        </w:tc>
        <w:tc>
          <w:tcPr>
            <w:tcW w:w="680" w:type="dxa"/>
            <w:tcBorders>
              <w:top w:val="single" w:sz="4" w:space="0" w:color="auto"/>
              <w:left w:val="nil"/>
              <w:bottom w:val="nil"/>
              <w:right w:val="nil"/>
            </w:tcBorders>
            <w:shd w:val="clear" w:color="auto" w:fill="auto"/>
            <w:noWrap/>
            <w:vAlign w:val="bottom"/>
            <w:hideMark/>
          </w:tcPr>
          <w:p w14:paraId="1271E9F0"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1140" w:type="dxa"/>
            <w:vMerge/>
            <w:tcBorders>
              <w:top w:val="single" w:sz="4" w:space="0" w:color="auto"/>
              <w:left w:val="nil"/>
              <w:bottom w:val="single" w:sz="4" w:space="0" w:color="000000"/>
              <w:right w:val="nil"/>
            </w:tcBorders>
            <w:vAlign w:val="center"/>
            <w:hideMark/>
          </w:tcPr>
          <w:p w14:paraId="3728670B"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14:paraId="2405D615" w14:textId="77777777" w:rsidR="00F11875" w:rsidRPr="00F11875" w:rsidRDefault="00F11875" w:rsidP="00F11875">
            <w:pPr>
              <w:spacing w:after="0" w:line="240" w:lineRule="auto"/>
              <w:jc w:val="center"/>
              <w:rPr>
                <w:rFonts w:ascii="Calibri" w:eastAsia="Times New Roman" w:hAnsi="Calibri" w:cs="Calibri"/>
                <w:color w:val="000000"/>
              </w:rPr>
            </w:pPr>
          </w:p>
        </w:tc>
      </w:tr>
      <w:tr w:rsidR="00F11875" w:rsidRPr="00F11875" w14:paraId="45C95F03" w14:textId="77777777" w:rsidTr="000E32F2">
        <w:trPr>
          <w:trHeight w:val="290"/>
          <w:jc w:val="center"/>
        </w:trPr>
        <w:tc>
          <w:tcPr>
            <w:tcW w:w="3320" w:type="dxa"/>
            <w:tcBorders>
              <w:top w:val="single" w:sz="4" w:space="0" w:color="auto"/>
              <w:left w:val="nil"/>
              <w:bottom w:val="single" w:sz="4" w:space="0" w:color="auto"/>
              <w:right w:val="nil"/>
            </w:tcBorders>
            <w:shd w:val="clear" w:color="auto" w:fill="auto"/>
            <w:noWrap/>
            <w:vAlign w:val="bottom"/>
            <w:hideMark/>
          </w:tcPr>
          <w:p w14:paraId="0E535930" w14:textId="77777777" w:rsidR="00F11875" w:rsidRPr="00F11875" w:rsidRDefault="00F11875" w:rsidP="00F11875">
            <w:pPr>
              <w:spacing w:after="0" w:line="240" w:lineRule="auto"/>
              <w:rPr>
                <w:rFonts w:ascii="Calibri" w:eastAsia="Times New Roman" w:hAnsi="Calibri" w:cs="Calibri"/>
                <w:color w:val="000000"/>
              </w:rPr>
            </w:pPr>
            <w:r w:rsidRPr="00F11875">
              <w:rPr>
                <w:rFonts w:ascii="Calibri" w:eastAsia="Times New Roman" w:hAnsi="Calibri" w:cs="Calibri"/>
                <w:color w:val="000000"/>
              </w:rPr>
              <w:t>Carex sp.</w:t>
            </w:r>
          </w:p>
        </w:tc>
        <w:tc>
          <w:tcPr>
            <w:tcW w:w="680" w:type="dxa"/>
            <w:tcBorders>
              <w:top w:val="single" w:sz="4" w:space="0" w:color="auto"/>
              <w:left w:val="nil"/>
              <w:bottom w:val="single" w:sz="4" w:space="0" w:color="auto"/>
              <w:right w:val="nil"/>
            </w:tcBorders>
            <w:shd w:val="clear" w:color="auto" w:fill="auto"/>
            <w:noWrap/>
            <w:vAlign w:val="bottom"/>
            <w:hideMark/>
          </w:tcPr>
          <w:p w14:paraId="2E91399D"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680" w:type="dxa"/>
            <w:tcBorders>
              <w:top w:val="single" w:sz="4" w:space="0" w:color="auto"/>
              <w:left w:val="nil"/>
              <w:bottom w:val="single" w:sz="4" w:space="0" w:color="auto"/>
              <w:right w:val="nil"/>
            </w:tcBorders>
            <w:shd w:val="clear" w:color="auto" w:fill="auto"/>
            <w:noWrap/>
            <w:vAlign w:val="bottom"/>
            <w:hideMark/>
          </w:tcPr>
          <w:p w14:paraId="145C1833"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0.02</w:t>
            </w:r>
          </w:p>
        </w:tc>
        <w:tc>
          <w:tcPr>
            <w:tcW w:w="680" w:type="dxa"/>
            <w:tcBorders>
              <w:top w:val="single" w:sz="4" w:space="0" w:color="auto"/>
              <w:left w:val="nil"/>
              <w:bottom w:val="single" w:sz="4" w:space="0" w:color="auto"/>
              <w:right w:val="nil"/>
            </w:tcBorders>
            <w:shd w:val="clear" w:color="auto" w:fill="auto"/>
            <w:noWrap/>
            <w:vAlign w:val="bottom"/>
            <w:hideMark/>
          </w:tcPr>
          <w:p w14:paraId="2C19200A"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1140" w:type="dxa"/>
            <w:vMerge/>
            <w:tcBorders>
              <w:top w:val="single" w:sz="4" w:space="0" w:color="auto"/>
              <w:left w:val="nil"/>
              <w:bottom w:val="single" w:sz="4" w:space="0" w:color="000000"/>
              <w:right w:val="nil"/>
            </w:tcBorders>
            <w:vAlign w:val="center"/>
            <w:hideMark/>
          </w:tcPr>
          <w:p w14:paraId="5AEEEC5C"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14:paraId="1AEE5F43" w14:textId="77777777" w:rsidR="00F11875" w:rsidRPr="00F11875" w:rsidRDefault="00F11875" w:rsidP="00F11875">
            <w:pPr>
              <w:spacing w:after="0" w:line="240" w:lineRule="auto"/>
              <w:jc w:val="center"/>
              <w:rPr>
                <w:rFonts w:ascii="Calibri" w:eastAsia="Times New Roman" w:hAnsi="Calibri" w:cs="Calibri"/>
                <w:color w:val="000000"/>
              </w:rPr>
            </w:pPr>
          </w:p>
        </w:tc>
      </w:tr>
      <w:tr w:rsidR="00F11875" w:rsidRPr="00F11875" w14:paraId="39A03590" w14:textId="77777777" w:rsidTr="000E32F2">
        <w:trPr>
          <w:trHeight w:val="290"/>
          <w:jc w:val="center"/>
        </w:trPr>
        <w:tc>
          <w:tcPr>
            <w:tcW w:w="3320" w:type="dxa"/>
            <w:tcBorders>
              <w:top w:val="nil"/>
              <w:left w:val="nil"/>
              <w:bottom w:val="nil"/>
              <w:right w:val="nil"/>
            </w:tcBorders>
            <w:shd w:val="clear" w:color="auto" w:fill="auto"/>
            <w:noWrap/>
            <w:vAlign w:val="bottom"/>
            <w:hideMark/>
          </w:tcPr>
          <w:p w14:paraId="594ECF7A" w14:textId="77777777" w:rsidR="00F11875" w:rsidRPr="00F11875" w:rsidRDefault="00F11875" w:rsidP="00F11875">
            <w:pPr>
              <w:spacing w:after="0" w:line="240" w:lineRule="auto"/>
              <w:rPr>
                <w:rFonts w:ascii="Calibri" w:eastAsia="Times New Roman" w:hAnsi="Calibri" w:cs="Calibri"/>
                <w:color w:val="000000"/>
              </w:rPr>
            </w:pPr>
            <w:r w:rsidRPr="00F11875">
              <w:rPr>
                <w:rFonts w:ascii="Calibri" w:eastAsia="Times New Roman" w:hAnsi="Calibri" w:cs="Calibri"/>
                <w:color w:val="000000"/>
              </w:rPr>
              <w:t>Galium sp.</w:t>
            </w:r>
          </w:p>
        </w:tc>
        <w:tc>
          <w:tcPr>
            <w:tcW w:w="680" w:type="dxa"/>
            <w:tcBorders>
              <w:top w:val="nil"/>
              <w:left w:val="nil"/>
              <w:bottom w:val="nil"/>
              <w:right w:val="nil"/>
            </w:tcBorders>
            <w:shd w:val="clear" w:color="auto" w:fill="auto"/>
            <w:noWrap/>
            <w:vAlign w:val="bottom"/>
            <w:hideMark/>
          </w:tcPr>
          <w:p w14:paraId="3F7A6FE9"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680" w:type="dxa"/>
            <w:tcBorders>
              <w:top w:val="nil"/>
              <w:left w:val="nil"/>
              <w:bottom w:val="nil"/>
              <w:right w:val="nil"/>
            </w:tcBorders>
            <w:shd w:val="clear" w:color="auto" w:fill="auto"/>
            <w:noWrap/>
            <w:vAlign w:val="bottom"/>
            <w:hideMark/>
          </w:tcPr>
          <w:p w14:paraId="57240965"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0.04</w:t>
            </w:r>
          </w:p>
        </w:tc>
        <w:tc>
          <w:tcPr>
            <w:tcW w:w="680" w:type="dxa"/>
            <w:tcBorders>
              <w:top w:val="nil"/>
              <w:left w:val="nil"/>
              <w:bottom w:val="nil"/>
              <w:right w:val="nil"/>
            </w:tcBorders>
            <w:shd w:val="clear" w:color="auto" w:fill="auto"/>
            <w:noWrap/>
            <w:vAlign w:val="bottom"/>
            <w:hideMark/>
          </w:tcPr>
          <w:p w14:paraId="1C895A09"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1140" w:type="dxa"/>
            <w:vMerge/>
            <w:tcBorders>
              <w:top w:val="single" w:sz="4" w:space="0" w:color="auto"/>
              <w:left w:val="nil"/>
              <w:bottom w:val="single" w:sz="4" w:space="0" w:color="000000"/>
              <w:right w:val="nil"/>
            </w:tcBorders>
            <w:vAlign w:val="center"/>
            <w:hideMark/>
          </w:tcPr>
          <w:p w14:paraId="5C4FC5CA"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14:paraId="7B63AAE6" w14:textId="77777777" w:rsidR="00F11875" w:rsidRPr="00F11875" w:rsidRDefault="00F11875" w:rsidP="00F11875">
            <w:pPr>
              <w:spacing w:after="0" w:line="240" w:lineRule="auto"/>
              <w:jc w:val="center"/>
              <w:rPr>
                <w:rFonts w:ascii="Calibri" w:eastAsia="Times New Roman" w:hAnsi="Calibri" w:cs="Calibri"/>
                <w:color w:val="000000"/>
              </w:rPr>
            </w:pPr>
          </w:p>
        </w:tc>
      </w:tr>
      <w:tr w:rsidR="00F11875" w:rsidRPr="00F11875" w14:paraId="089194A8" w14:textId="77777777" w:rsidTr="000E32F2">
        <w:trPr>
          <w:trHeight w:val="290"/>
          <w:jc w:val="center"/>
        </w:trPr>
        <w:tc>
          <w:tcPr>
            <w:tcW w:w="3320" w:type="dxa"/>
            <w:tcBorders>
              <w:top w:val="single" w:sz="4" w:space="0" w:color="auto"/>
              <w:left w:val="nil"/>
              <w:bottom w:val="single" w:sz="4" w:space="0" w:color="auto"/>
              <w:right w:val="nil"/>
            </w:tcBorders>
            <w:shd w:val="clear" w:color="auto" w:fill="auto"/>
            <w:noWrap/>
            <w:vAlign w:val="bottom"/>
            <w:hideMark/>
          </w:tcPr>
          <w:p w14:paraId="5233A077" w14:textId="77777777" w:rsidR="00F11875" w:rsidRPr="00F11875" w:rsidRDefault="00F11875" w:rsidP="00F11875">
            <w:pPr>
              <w:spacing w:after="0" w:line="240" w:lineRule="auto"/>
              <w:rPr>
                <w:rFonts w:ascii="Calibri" w:eastAsia="Times New Roman" w:hAnsi="Calibri" w:cs="Calibri"/>
                <w:color w:val="000000"/>
              </w:rPr>
            </w:pPr>
            <w:r w:rsidRPr="00F11875">
              <w:rPr>
                <w:rFonts w:ascii="Calibri" w:eastAsia="Times New Roman" w:hAnsi="Calibri" w:cs="Calibri"/>
                <w:color w:val="000000"/>
              </w:rPr>
              <w:t>Poaceae sp.</w:t>
            </w:r>
          </w:p>
        </w:tc>
        <w:tc>
          <w:tcPr>
            <w:tcW w:w="680" w:type="dxa"/>
            <w:tcBorders>
              <w:top w:val="single" w:sz="4" w:space="0" w:color="auto"/>
              <w:left w:val="nil"/>
              <w:bottom w:val="single" w:sz="4" w:space="0" w:color="auto"/>
              <w:right w:val="nil"/>
            </w:tcBorders>
            <w:shd w:val="clear" w:color="auto" w:fill="auto"/>
            <w:noWrap/>
            <w:vAlign w:val="bottom"/>
            <w:hideMark/>
          </w:tcPr>
          <w:p w14:paraId="219FD631"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680" w:type="dxa"/>
            <w:tcBorders>
              <w:top w:val="single" w:sz="4" w:space="0" w:color="auto"/>
              <w:left w:val="nil"/>
              <w:bottom w:val="single" w:sz="4" w:space="0" w:color="auto"/>
              <w:right w:val="nil"/>
            </w:tcBorders>
            <w:shd w:val="clear" w:color="auto" w:fill="auto"/>
            <w:noWrap/>
            <w:vAlign w:val="bottom"/>
            <w:hideMark/>
          </w:tcPr>
          <w:p w14:paraId="0BE8CAEE"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0.06</w:t>
            </w:r>
          </w:p>
        </w:tc>
        <w:tc>
          <w:tcPr>
            <w:tcW w:w="680" w:type="dxa"/>
            <w:tcBorders>
              <w:top w:val="single" w:sz="4" w:space="0" w:color="auto"/>
              <w:left w:val="nil"/>
              <w:bottom w:val="single" w:sz="4" w:space="0" w:color="auto"/>
              <w:right w:val="nil"/>
            </w:tcBorders>
            <w:shd w:val="clear" w:color="auto" w:fill="auto"/>
            <w:noWrap/>
            <w:vAlign w:val="bottom"/>
            <w:hideMark/>
          </w:tcPr>
          <w:p w14:paraId="7CBDB79E" w14:textId="77777777" w:rsidR="00F11875" w:rsidRPr="00F11875" w:rsidRDefault="00F11875" w:rsidP="00F11875">
            <w:pPr>
              <w:spacing w:after="0" w:line="240" w:lineRule="auto"/>
              <w:jc w:val="center"/>
              <w:rPr>
                <w:rFonts w:ascii="Calibri" w:eastAsia="Times New Roman" w:hAnsi="Calibri" w:cs="Calibri"/>
                <w:color w:val="000000"/>
              </w:rPr>
            </w:pPr>
            <w:r w:rsidRPr="00F11875">
              <w:rPr>
                <w:rFonts w:ascii="Calibri" w:eastAsia="Times New Roman" w:hAnsi="Calibri" w:cs="Calibri"/>
                <w:color w:val="000000"/>
              </w:rPr>
              <w:t>0.00</w:t>
            </w:r>
          </w:p>
        </w:tc>
        <w:tc>
          <w:tcPr>
            <w:tcW w:w="1140" w:type="dxa"/>
            <w:vMerge/>
            <w:tcBorders>
              <w:top w:val="single" w:sz="4" w:space="0" w:color="auto"/>
              <w:left w:val="nil"/>
              <w:bottom w:val="single" w:sz="4" w:space="0" w:color="000000"/>
              <w:right w:val="nil"/>
            </w:tcBorders>
            <w:vAlign w:val="center"/>
            <w:hideMark/>
          </w:tcPr>
          <w:p w14:paraId="153A1A38" w14:textId="77777777" w:rsidR="00F11875" w:rsidRPr="00F11875" w:rsidRDefault="00F11875" w:rsidP="00F11875">
            <w:pPr>
              <w:spacing w:after="0" w:line="240" w:lineRule="auto"/>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14:paraId="710C8685" w14:textId="77777777" w:rsidR="00F11875" w:rsidRPr="00F11875" w:rsidRDefault="00F11875" w:rsidP="00F11875">
            <w:pPr>
              <w:spacing w:after="0" w:line="240" w:lineRule="auto"/>
              <w:jc w:val="center"/>
              <w:rPr>
                <w:rFonts w:ascii="Calibri" w:eastAsia="Times New Roman" w:hAnsi="Calibri" w:cs="Calibri"/>
                <w:color w:val="000000"/>
              </w:rPr>
            </w:pPr>
          </w:p>
        </w:tc>
      </w:tr>
    </w:tbl>
    <w:p w14:paraId="000C58F4" w14:textId="77777777" w:rsidR="00F11875" w:rsidRDefault="00F11875" w:rsidP="00EB4CE1"/>
    <w:p w14:paraId="650B30F2" w14:textId="0A644C12" w:rsidR="008029F2" w:rsidRDefault="008029F2" w:rsidP="009B561B">
      <w:pPr>
        <w:keepNext/>
      </w:pPr>
    </w:p>
    <w:p w14:paraId="44C6F26E" w14:textId="47128DBE" w:rsidR="008029F2" w:rsidRDefault="008029F2" w:rsidP="009B561B">
      <w:pPr>
        <w:keepNext/>
      </w:pPr>
    </w:p>
    <w:p w14:paraId="4E0E6FC5" w14:textId="77777777" w:rsidR="008029F2" w:rsidRDefault="008029F2" w:rsidP="009B561B">
      <w:pPr>
        <w:keepNext/>
      </w:pPr>
    </w:p>
    <w:p w14:paraId="0AD566B4" w14:textId="249B5C0C" w:rsidR="009B561B" w:rsidRDefault="009B561B">
      <w:r>
        <w:br w:type="page"/>
      </w:r>
    </w:p>
    <w:p w14:paraId="7726F57F" w14:textId="77777777" w:rsidR="008029F2" w:rsidRDefault="008029F2" w:rsidP="009B561B">
      <w:pPr>
        <w:keepNext/>
      </w:pPr>
    </w:p>
    <w:p w14:paraId="0AD517D8" w14:textId="1D391878" w:rsidR="009B561B" w:rsidRPr="009B561B" w:rsidRDefault="009B561B" w:rsidP="009B561B">
      <w:pPr>
        <w:rPr>
          <w:b/>
        </w:rPr>
      </w:pPr>
      <w:r>
        <w:rPr>
          <w:b/>
        </w:rPr>
        <w:t>Table S</w:t>
      </w:r>
      <w:r w:rsidR="003D1FED">
        <w:rPr>
          <w:b/>
        </w:rPr>
        <w:t>7</w:t>
      </w:r>
      <w:r w:rsidR="00D361CA" w:rsidRPr="00D361CA">
        <w:t xml:space="preserve"> All species recorded in 1979, 1999, and 2019, their synonymous nomenclature, and endemic status according to the </w:t>
      </w:r>
      <w:r w:rsidR="00D01521" w:rsidRPr="00D361CA">
        <w:t>Electronic</w:t>
      </w:r>
      <w:r w:rsidR="00D361CA" w:rsidRPr="00D361CA">
        <w:t xml:space="preserve"> Atlas of the Flora of British Columbia (E-Flora BC, https://ibis.geog.ubc.ca/biodiversity/eflora/)</w:t>
      </w:r>
    </w:p>
    <w:tbl>
      <w:tblPr>
        <w:tblW w:w="8200" w:type="dxa"/>
        <w:tblLook w:val="04A0" w:firstRow="1" w:lastRow="0" w:firstColumn="1" w:lastColumn="0" w:noHBand="0" w:noVBand="1"/>
      </w:tblPr>
      <w:tblGrid>
        <w:gridCol w:w="3340"/>
        <w:gridCol w:w="3140"/>
        <w:gridCol w:w="1720"/>
        <w:tblGridChange w:id="3178">
          <w:tblGrid>
            <w:gridCol w:w="3340"/>
            <w:gridCol w:w="3140"/>
            <w:gridCol w:w="1720"/>
          </w:tblGrid>
        </w:tblGridChange>
      </w:tblGrid>
      <w:tr w:rsidR="00132719" w:rsidRPr="00132719" w14:paraId="745BEF07" w14:textId="77777777" w:rsidTr="00132719">
        <w:trPr>
          <w:trHeight w:val="290"/>
        </w:trPr>
        <w:tc>
          <w:tcPr>
            <w:tcW w:w="3340" w:type="dxa"/>
            <w:tcBorders>
              <w:top w:val="nil"/>
              <w:left w:val="nil"/>
              <w:bottom w:val="nil"/>
              <w:right w:val="nil"/>
            </w:tcBorders>
            <w:shd w:val="clear" w:color="auto" w:fill="auto"/>
            <w:noWrap/>
            <w:vAlign w:val="bottom"/>
            <w:hideMark/>
          </w:tcPr>
          <w:p w14:paraId="4C79714D" w14:textId="77777777" w:rsidR="00132719" w:rsidRPr="00132719" w:rsidRDefault="00132719" w:rsidP="00132719">
            <w:pPr>
              <w:spacing w:after="0" w:line="240" w:lineRule="auto"/>
              <w:jc w:val="center"/>
              <w:rPr>
                <w:rFonts w:ascii="Calibri" w:eastAsia="Times New Roman" w:hAnsi="Calibri" w:cs="Calibri"/>
                <w:b/>
                <w:bCs/>
                <w:color w:val="000000"/>
              </w:rPr>
            </w:pPr>
            <w:r w:rsidRPr="00132719">
              <w:rPr>
                <w:rFonts w:ascii="Calibri" w:eastAsia="Times New Roman" w:hAnsi="Calibri" w:cs="Calibri"/>
                <w:b/>
                <w:bCs/>
                <w:color w:val="000000"/>
              </w:rPr>
              <w:t>Species found 1979-2019</w:t>
            </w:r>
          </w:p>
        </w:tc>
        <w:tc>
          <w:tcPr>
            <w:tcW w:w="3140" w:type="dxa"/>
            <w:tcBorders>
              <w:top w:val="nil"/>
              <w:left w:val="nil"/>
              <w:bottom w:val="nil"/>
              <w:right w:val="nil"/>
            </w:tcBorders>
            <w:shd w:val="clear" w:color="auto" w:fill="auto"/>
            <w:noWrap/>
            <w:vAlign w:val="bottom"/>
            <w:hideMark/>
          </w:tcPr>
          <w:p w14:paraId="69FC6EDC" w14:textId="43786DE7" w:rsidR="00132719" w:rsidRPr="00132719" w:rsidRDefault="00132719" w:rsidP="00132719">
            <w:pPr>
              <w:spacing w:after="0" w:line="240" w:lineRule="auto"/>
              <w:jc w:val="center"/>
              <w:rPr>
                <w:rFonts w:ascii="Calibri" w:eastAsia="Times New Roman" w:hAnsi="Calibri" w:cs="Calibri"/>
                <w:b/>
                <w:bCs/>
                <w:color w:val="000000"/>
              </w:rPr>
            </w:pPr>
            <w:r w:rsidRPr="00132719">
              <w:rPr>
                <w:rFonts w:ascii="Calibri" w:eastAsia="Times New Roman" w:hAnsi="Calibri" w:cs="Calibri"/>
                <w:b/>
                <w:bCs/>
                <w:color w:val="000000"/>
              </w:rPr>
              <w:t>Synonym recorded in 1979</w:t>
            </w:r>
            <w:r w:rsidR="00B4779B">
              <w:rPr>
                <w:rFonts w:ascii="Calibri" w:eastAsia="Times New Roman" w:hAnsi="Calibri" w:cs="Calibri"/>
                <w:b/>
                <w:bCs/>
                <w:color w:val="000000"/>
              </w:rPr>
              <w:t xml:space="preserve"> and/or</w:t>
            </w:r>
            <w:r w:rsidRPr="00132719">
              <w:rPr>
                <w:rFonts w:ascii="Calibri" w:eastAsia="Times New Roman" w:hAnsi="Calibri" w:cs="Calibri"/>
                <w:b/>
                <w:bCs/>
                <w:color w:val="000000"/>
              </w:rPr>
              <w:t xml:space="preserve"> 1999</w:t>
            </w:r>
          </w:p>
        </w:tc>
        <w:tc>
          <w:tcPr>
            <w:tcW w:w="1720" w:type="dxa"/>
            <w:tcBorders>
              <w:top w:val="nil"/>
              <w:left w:val="nil"/>
              <w:bottom w:val="nil"/>
              <w:right w:val="nil"/>
            </w:tcBorders>
            <w:shd w:val="clear" w:color="auto" w:fill="auto"/>
            <w:noWrap/>
            <w:vAlign w:val="bottom"/>
            <w:hideMark/>
          </w:tcPr>
          <w:p w14:paraId="1435F09A" w14:textId="77777777" w:rsidR="00132719" w:rsidRPr="00132719" w:rsidRDefault="00132719" w:rsidP="00132719">
            <w:pPr>
              <w:spacing w:after="0" w:line="240" w:lineRule="auto"/>
              <w:jc w:val="center"/>
              <w:rPr>
                <w:rFonts w:ascii="Calibri" w:eastAsia="Times New Roman" w:hAnsi="Calibri" w:cs="Calibri"/>
                <w:b/>
                <w:bCs/>
                <w:color w:val="000000"/>
              </w:rPr>
            </w:pPr>
            <w:r w:rsidRPr="00132719">
              <w:rPr>
                <w:rFonts w:ascii="Calibri" w:eastAsia="Times New Roman" w:hAnsi="Calibri" w:cs="Calibri"/>
                <w:b/>
                <w:bCs/>
                <w:color w:val="000000"/>
              </w:rPr>
              <w:t>Endemism Status</w:t>
            </w:r>
          </w:p>
        </w:tc>
      </w:tr>
      <w:tr w:rsidR="00132719" w:rsidRPr="00132719" w14:paraId="59A45C52" w14:textId="77777777" w:rsidTr="00132719">
        <w:trPr>
          <w:trHeight w:val="290"/>
        </w:trPr>
        <w:tc>
          <w:tcPr>
            <w:tcW w:w="3340" w:type="dxa"/>
            <w:tcBorders>
              <w:top w:val="single" w:sz="4" w:space="0" w:color="auto"/>
              <w:left w:val="nil"/>
              <w:bottom w:val="single" w:sz="4" w:space="0" w:color="auto"/>
              <w:right w:val="nil"/>
            </w:tcBorders>
            <w:shd w:val="clear" w:color="auto" w:fill="auto"/>
            <w:noWrap/>
            <w:vAlign w:val="bottom"/>
            <w:hideMark/>
          </w:tcPr>
          <w:p w14:paraId="05EDCA65" w14:textId="77777777" w:rsidR="00132719" w:rsidRPr="00132719" w:rsidRDefault="00132719" w:rsidP="00132719">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Agrostis stolonifera</w:t>
            </w:r>
          </w:p>
        </w:tc>
        <w:tc>
          <w:tcPr>
            <w:tcW w:w="3140" w:type="dxa"/>
            <w:tcBorders>
              <w:top w:val="single" w:sz="4" w:space="0" w:color="auto"/>
              <w:left w:val="nil"/>
              <w:bottom w:val="single" w:sz="4" w:space="0" w:color="auto"/>
              <w:right w:val="nil"/>
            </w:tcBorders>
            <w:shd w:val="clear" w:color="auto" w:fill="auto"/>
            <w:noWrap/>
            <w:vAlign w:val="bottom"/>
            <w:hideMark/>
          </w:tcPr>
          <w:p w14:paraId="0E7A3912" w14:textId="77777777" w:rsidR="00132719" w:rsidRPr="00132719" w:rsidRDefault="00132719" w:rsidP="00132719">
            <w:pPr>
              <w:spacing w:after="0" w:line="240" w:lineRule="auto"/>
              <w:rPr>
                <w:rFonts w:ascii="Calibri" w:eastAsia="Times New Roman" w:hAnsi="Calibri" w:cs="Calibri"/>
                <w:i/>
                <w:iCs/>
              </w:rPr>
            </w:pPr>
            <w:r w:rsidRPr="00132719">
              <w:rPr>
                <w:rFonts w:ascii="Calibri" w:eastAsia="Times New Roman" w:hAnsi="Calibri" w:cs="Calibri"/>
                <w:i/>
                <w:iCs/>
              </w:rPr>
              <w:t>Agrostis alba</w:t>
            </w:r>
          </w:p>
        </w:tc>
        <w:tc>
          <w:tcPr>
            <w:tcW w:w="1720" w:type="dxa"/>
            <w:tcBorders>
              <w:top w:val="single" w:sz="4" w:space="0" w:color="auto"/>
              <w:left w:val="nil"/>
              <w:bottom w:val="single" w:sz="4" w:space="0" w:color="auto"/>
              <w:right w:val="nil"/>
            </w:tcBorders>
            <w:shd w:val="clear" w:color="auto" w:fill="auto"/>
            <w:noWrap/>
            <w:vAlign w:val="bottom"/>
            <w:hideMark/>
          </w:tcPr>
          <w:p w14:paraId="01EC19BF" w14:textId="7E1D1FE4" w:rsidR="00132719" w:rsidRPr="00132719" w:rsidRDefault="00341A26" w:rsidP="00132719">
            <w:pPr>
              <w:spacing w:after="0" w:line="240" w:lineRule="auto"/>
              <w:jc w:val="center"/>
              <w:rPr>
                <w:rFonts w:ascii="Calibri" w:eastAsia="Times New Roman" w:hAnsi="Calibri" w:cs="Calibri"/>
              </w:rPr>
            </w:pPr>
            <w:r>
              <w:rPr>
                <w:rFonts w:ascii="Calibri" w:eastAsia="Times New Roman" w:hAnsi="Calibri" w:cs="Calibri"/>
              </w:rPr>
              <w:t>Non-native</w:t>
            </w:r>
          </w:p>
        </w:tc>
      </w:tr>
      <w:tr w:rsidR="00132719" w:rsidRPr="00132719" w14:paraId="592672BB" w14:textId="77777777" w:rsidTr="00132719">
        <w:trPr>
          <w:trHeight w:val="290"/>
        </w:trPr>
        <w:tc>
          <w:tcPr>
            <w:tcW w:w="3340" w:type="dxa"/>
            <w:tcBorders>
              <w:top w:val="nil"/>
              <w:left w:val="nil"/>
              <w:bottom w:val="nil"/>
              <w:right w:val="nil"/>
            </w:tcBorders>
            <w:shd w:val="clear" w:color="auto" w:fill="auto"/>
            <w:noWrap/>
            <w:vAlign w:val="bottom"/>
            <w:hideMark/>
          </w:tcPr>
          <w:p w14:paraId="1176AEE1" w14:textId="77777777" w:rsidR="00132719" w:rsidRPr="00132719" w:rsidRDefault="00132719" w:rsidP="00132719">
            <w:pPr>
              <w:spacing w:after="0" w:line="240" w:lineRule="auto"/>
              <w:rPr>
                <w:rFonts w:ascii="Calibri" w:eastAsia="Times New Roman" w:hAnsi="Calibri" w:cs="Calibri"/>
                <w:i/>
                <w:iCs/>
              </w:rPr>
            </w:pPr>
            <w:r w:rsidRPr="00132719">
              <w:rPr>
                <w:rFonts w:ascii="Calibri" w:eastAsia="Times New Roman" w:hAnsi="Calibri" w:cs="Calibri"/>
                <w:i/>
                <w:iCs/>
              </w:rPr>
              <w:t>Alisma plantago-aquatica</w:t>
            </w:r>
          </w:p>
        </w:tc>
        <w:tc>
          <w:tcPr>
            <w:tcW w:w="3140" w:type="dxa"/>
            <w:tcBorders>
              <w:top w:val="nil"/>
              <w:left w:val="nil"/>
              <w:bottom w:val="nil"/>
              <w:right w:val="nil"/>
            </w:tcBorders>
            <w:shd w:val="clear" w:color="auto" w:fill="auto"/>
            <w:noWrap/>
            <w:vAlign w:val="bottom"/>
            <w:hideMark/>
          </w:tcPr>
          <w:p w14:paraId="111FA63D" w14:textId="77777777" w:rsidR="00132719" w:rsidRPr="00132719" w:rsidRDefault="00132719" w:rsidP="00132719">
            <w:pPr>
              <w:spacing w:after="0" w:line="240" w:lineRule="auto"/>
              <w:rPr>
                <w:rFonts w:ascii="Calibri" w:eastAsia="Times New Roman" w:hAnsi="Calibri" w:cs="Calibri"/>
                <w:i/>
                <w:iCs/>
              </w:rPr>
            </w:pPr>
          </w:p>
        </w:tc>
        <w:tc>
          <w:tcPr>
            <w:tcW w:w="1720" w:type="dxa"/>
            <w:tcBorders>
              <w:top w:val="nil"/>
              <w:left w:val="nil"/>
              <w:bottom w:val="nil"/>
              <w:right w:val="nil"/>
            </w:tcBorders>
            <w:shd w:val="clear" w:color="auto" w:fill="auto"/>
            <w:noWrap/>
            <w:vAlign w:val="bottom"/>
            <w:hideMark/>
          </w:tcPr>
          <w:p w14:paraId="063923FE" w14:textId="3E5D5A06" w:rsidR="00132719" w:rsidRPr="00132719" w:rsidRDefault="00341A26" w:rsidP="00132719">
            <w:pPr>
              <w:spacing w:after="0" w:line="240" w:lineRule="auto"/>
              <w:jc w:val="center"/>
              <w:rPr>
                <w:rFonts w:ascii="Calibri" w:eastAsia="Times New Roman" w:hAnsi="Calibri" w:cs="Calibri"/>
                <w:color w:val="000000"/>
              </w:rPr>
            </w:pPr>
            <w:r>
              <w:rPr>
                <w:rFonts w:ascii="Calibri" w:eastAsia="Times New Roman" w:hAnsi="Calibri" w:cs="Calibri"/>
                <w:color w:val="000000"/>
              </w:rPr>
              <w:t>Non-native</w:t>
            </w:r>
          </w:p>
        </w:tc>
      </w:tr>
      <w:tr w:rsidR="00132719" w:rsidRPr="00132719" w14:paraId="56E7C10A" w14:textId="77777777" w:rsidTr="00132719">
        <w:trPr>
          <w:trHeight w:val="290"/>
        </w:trPr>
        <w:tc>
          <w:tcPr>
            <w:tcW w:w="3340" w:type="dxa"/>
            <w:tcBorders>
              <w:top w:val="single" w:sz="4" w:space="0" w:color="auto"/>
              <w:left w:val="nil"/>
              <w:bottom w:val="single" w:sz="4" w:space="0" w:color="auto"/>
              <w:right w:val="nil"/>
            </w:tcBorders>
            <w:shd w:val="clear" w:color="auto" w:fill="auto"/>
            <w:noWrap/>
            <w:vAlign w:val="bottom"/>
            <w:hideMark/>
          </w:tcPr>
          <w:p w14:paraId="330C5743" w14:textId="77777777" w:rsidR="00132719" w:rsidRPr="00132719" w:rsidRDefault="00132719" w:rsidP="00132719">
            <w:pPr>
              <w:spacing w:after="0" w:line="240" w:lineRule="auto"/>
              <w:rPr>
                <w:rFonts w:ascii="Calibri" w:eastAsia="Times New Roman" w:hAnsi="Calibri" w:cs="Calibri"/>
                <w:i/>
                <w:iCs/>
              </w:rPr>
            </w:pPr>
            <w:r w:rsidRPr="00132719">
              <w:rPr>
                <w:rFonts w:ascii="Calibri" w:eastAsia="Times New Roman" w:hAnsi="Calibri" w:cs="Calibri"/>
                <w:i/>
                <w:iCs/>
              </w:rPr>
              <w:t>Alopecurus geniculatus</w:t>
            </w:r>
          </w:p>
        </w:tc>
        <w:tc>
          <w:tcPr>
            <w:tcW w:w="3140" w:type="dxa"/>
            <w:tcBorders>
              <w:top w:val="single" w:sz="4" w:space="0" w:color="auto"/>
              <w:left w:val="nil"/>
              <w:bottom w:val="single" w:sz="4" w:space="0" w:color="auto"/>
              <w:right w:val="nil"/>
            </w:tcBorders>
            <w:shd w:val="clear" w:color="auto" w:fill="auto"/>
            <w:noWrap/>
            <w:vAlign w:val="bottom"/>
            <w:hideMark/>
          </w:tcPr>
          <w:p w14:paraId="7B7C6B52" w14:textId="77777777" w:rsidR="00132719" w:rsidRPr="00132719" w:rsidRDefault="00132719" w:rsidP="00132719">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single" w:sz="4" w:space="0" w:color="auto"/>
              <w:left w:val="nil"/>
              <w:bottom w:val="single" w:sz="4" w:space="0" w:color="auto"/>
              <w:right w:val="nil"/>
            </w:tcBorders>
            <w:shd w:val="clear" w:color="auto" w:fill="auto"/>
            <w:noWrap/>
            <w:vAlign w:val="bottom"/>
            <w:hideMark/>
          </w:tcPr>
          <w:p w14:paraId="6F2E1BA7" w14:textId="1E537D1C" w:rsidR="00132719" w:rsidRPr="00132719" w:rsidRDefault="00341A26" w:rsidP="00132719">
            <w:pPr>
              <w:spacing w:after="0" w:line="240" w:lineRule="auto"/>
              <w:jc w:val="center"/>
              <w:rPr>
                <w:rFonts w:ascii="Calibri" w:eastAsia="Times New Roman" w:hAnsi="Calibri" w:cs="Calibri"/>
                <w:color w:val="000000"/>
              </w:rPr>
            </w:pPr>
            <w:r>
              <w:rPr>
                <w:rFonts w:ascii="Calibri" w:eastAsia="Times New Roman" w:hAnsi="Calibri" w:cs="Calibri"/>
                <w:color w:val="000000"/>
              </w:rPr>
              <w:t>Non-native</w:t>
            </w:r>
          </w:p>
        </w:tc>
      </w:tr>
      <w:tr w:rsidR="00132719" w:rsidRPr="00132719" w14:paraId="3EA91261" w14:textId="77777777" w:rsidTr="00132719">
        <w:trPr>
          <w:trHeight w:val="290"/>
        </w:trPr>
        <w:tc>
          <w:tcPr>
            <w:tcW w:w="3340" w:type="dxa"/>
            <w:tcBorders>
              <w:top w:val="nil"/>
              <w:left w:val="nil"/>
              <w:bottom w:val="nil"/>
              <w:right w:val="nil"/>
            </w:tcBorders>
            <w:shd w:val="clear" w:color="auto" w:fill="auto"/>
            <w:noWrap/>
            <w:vAlign w:val="bottom"/>
            <w:hideMark/>
          </w:tcPr>
          <w:p w14:paraId="13E581B7" w14:textId="77777777" w:rsidR="00132719" w:rsidRPr="00132719" w:rsidRDefault="00132719" w:rsidP="00132719">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Bidens cernua</w:t>
            </w:r>
          </w:p>
        </w:tc>
        <w:tc>
          <w:tcPr>
            <w:tcW w:w="3140" w:type="dxa"/>
            <w:tcBorders>
              <w:top w:val="nil"/>
              <w:left w:val="nil"/>
              <w:bottom w:val="nil"/>
              <w:right w:val="nil"/>
            </w:tcBorders>
            <w:shd w:val="clear" w:color="auto" w:fill="auto"/>
            <w:noWrap/>
            <w:vAlign w:val="bottom"/>
            <w:hideMark/>
          </w:tcPr>
          <w:p w14:paraId="66ADFE3A" w14:textId="77777777" w:rsidR="00132719" w:rsidRPr="00132719" w:rsidRDefault="00132719" w:rsidP="00132719">
            <w:pPr>
              <w:spacing w:after="0" w:line="240" w:lineRule="auto"/>
              <w:rPr>
                <w:rFonts w:ascii="Calibri" w:eastAsia="Times New Roman" w:hAnsi="Calibri" w:cs="Calibri"/>
                <w:i/>
                <w:iCs/>
                <w:color w:val="000000"/>
              </w:rPr>
            </w:pPr>
          </w:p>
        </w:tc>
        <w:tc>
          <w:tcPr>
            <w:tcW w:w="1720" w:type="dxa"/>
            <w:tcBorders>
              <w:top w:val="nil"/>
              <w:left w:val="nil"/>
              <w:bottom w:val="nil"/>
              <w:right w:val="nil"/>
            </w:tcBorders>
            <w:shd w:val="clear" w:color="auto" w:fill="auto"/>
            <w:noWrap/>
            <w:vAlign w:val="bottom"/>
            <w:hideMark/>
          </w:tcPr>
          <w:p w14:paraId="3BFEF27A" w14:textId="77777777" w:rsidR="00132719" w:rsidRPr="00132719" w:rsidRDefault="00132719" w:rsidP="00132719">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132719" w:rsidRPr="00132719" w14:paraId="64018EDF" w14:textId="77777777" w:rsidTr="00132719">
        <w:trPr>
          <w:trHeight w:val="290"/>
        </w:trPr>
        <w:tc>
          <w:tcPr>
            <w:tcW w:w="3340" w:type="dxa"/>
            <w:tcBorders>
              <w:top w:val="single" w:sz="4" w:space="0" w:color="auto"/>
              <w:left w:val="nil"/>
              <w:bottom w:val="single" w:sz="4" w:space="0" w:color="auto"/>
              <w:right w:val="nil"/>
            </w:tcBorders>
            <w:shd w:val="clear" w:color="auto" w:fill="auto"/>
            <w:noWrap/>
            <w:vAlign w:val="bottom"/>
            <w:hideMark/>
          </w:tcPr>
          <w:p w14:paraId="7732E7D4" w14:textId="77777777" w:rsidR="00132719" w:rsidRPr="00132719" w:rsidRDefault="00132719" w:rsidP="00132719">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Caltha palustris</w:t>
            </w:r>
          </w:p>
        </w:tc>
        <w:tc>
          <w:tcPr>
            <w:tcW w:w="3140" w:type="dxa"/>
            <w:tcBorders>
              <w:top w:val="single" w:sz="4" w:space="0" w:color="auto"/>
              <w:left w:val="nil"/>
              <w:bottom w:val="single" w:sz="4" w:space="0" w:color="auto"/>
              <w:right w:val="nil"/>
            </w:tcBorders>
            <w:shd w:val="clear" w:color="auto" w:fill="auto"/>
            <w:noWrap/>
            <w:vAlign w:val="bottom"/>
            <w:hideMark/>
          </w:tcPr>
          <w:p w14:paraId="76F4B2FD" w14:textId="77777777" w:rsidR="00132719" w:rsidRPr="00132719" w:rsidRDefault="00132719" w:rsidP="00132719">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single" w:sz="4" w:space="0" w:color="auto"/>
              <w:left w:val="nil"/>
              <w:bottom w:val="single" w:sz="4" w:space="0" w:color="auto"/>
              <w:right w:val="nil"/>
            </w:tcBorders>
            <w:shd w:val="clear" w:color="auto" w:fill="auto"/>
            <w:noWrap/>
            <w:vAlign w:val="bottom"/>
            <w:hideMark/>
          </w:tcPr>
          <w:p w14:paraId="2483813C" w14:textId="77777777" w:rsidR="00132719" w:rsidRPr="00132719" w:rsidRDefault="00132719" w:rsidP="00132719">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132719" w:rsidRPr="00132719" w14:paraId="169E5ACD"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2AD2E412" w14:textId="77777777" w:rsidR="00132719" w:rsidRPr="00132719" w:rsidRDefault="00132719" w:rsidP="00132719">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Carex lyngbyei</w:t>
            </w:r>
          </w:p>
        </w:tc>
        <w:tc>
          <w:tcPr>
            <w:tcW w:w="3140" w:type="dxa"/>
            <w:tcBorders>
              <w:top w:val="nil"/>
              <w:left w:val="nil"/>
              <w:bottom w:val="single" w:sz="4" w:space="0" w:color="auto"/>
              <w:right w:val="nil"/>
            </w:tcBorders>
            <w:shd w:val="clear" w:color="auto" w:fill="auto"/>
            <w:noWrap/>
            <w:vAlign w:val="bottom"/>
            <w:hideMark/>
          </w:tcPr>
          <w:p w14:paraId="77843EF5" w14:textId="77777777" w:rsidR="00132719" w:rsidRPr="00132719" w:rsidRDefault="00132719" w:rsidP="00132719">
            <w:pPr>
              <w:spacing w:after="0" w:line="240" w:lineRule="auto"/>
              <w:rPr>
                <w:rFonts w:ascii="Calibri" w:eastAsia="Times New Roman" w:hAnsi="Calibri" w:cs="Calibri"/>
                <w:i/>
                <w:iCs/>
              </w:rPr>
            </w:pPr>
            <w:r w:rsidRPr="00132719">
              <w:rPr>
                <w:rFonts w:ascii="Calibri" w:eastAsia="Times New Roman" w:hAnsi="Calibri" w:cs="Calibri"/>
                <w:i/>
                <w:iCs/>
              </w:rPr>
              <w:t> </w:t>
            </w:r>
          </w:p>
        </w:tc>
        <w:tc>
          <w:tcPr>
            <w:tcW w:w="1720" w:type="dxa"/>
            <w:tcBorders>
              <w:top w:val="nil"/>
              <w:left w:val="nil"/>
              <w:bottom w:val="single" w:sz="4" w:space="0" w:color="auto"/>
              <w:right w:val="nil"/>
            </w:tcBorders>
            <w:shd w:val="clear" w:color="auto" w:fill="auto"/>
            <w:noWrap/>
            <w:vAlign w:val="bottom"/>
            <w:hideMark/>
          </w:tcPr>
          <w:p w14:paraId="27703497" w14:textId="77777777" w:rsidR="00132719" w:rsidRPr="00132719" w:rsidRDefault="00132719" w:rsidP="00132719">
            <w:pPr>
              <w:spacing w:after="0" w:line="240" w:lineRule="auto"/>
              <w:jc w:val="center"/>
              <w:rPr>
                <w:rFonts w:ascii="Calibri" w:eastAsia="Times New Roman" w:hAnsi="Calibri" w:cs="Calibri"/>
              </w:rPr>
            </w:pPr>
            <w:r w:rsidRPr="00132719">
              <w:rPr>
                <w:rFonts w:ascii="Calibri" w:eastAsia="Times New Roman" w:hAnsi="Calibri" w:cs="Calibri"/>
              </w:rPr>
              <w:t>Native</w:t>
            </w:r>
          </w:p>
        </w:tc>
      </w:tr>
      <w:tr w:rsidR="00132719" w:rsidRPr="00132719" w14:paraId="564D7CD4"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540E2B0F" w14:textId="77777777" w:rsidR="00132719" w:rsidRPr="00132719" w:rsidRDefault="00132719" w:rsidP="00132719">
            <w:pPr>
              <w:spacing w:after="0" w:line="240" w:lineRule="auto"/>
              <w:rPr>
                <w:rFonts w:ascii="Calibri" w:eastAsia="Times New Roman" w:hAnsi="Calibri" w:cs="Calibri"/>
                <w:i/>
                <w:iCs/>
              </w:rPr>
            </w:pPr>
            <w:r w:rsidRPr="00132719">
              <w:rPr>
                <w:rFonts w:ascii="Calibri" w:eastAsia="Times New Roman" w:hAnsi="Calibri" w:cs="Calibri"/>
                <w:i/>
                <w:iCs/>
              </w:rPr>
              <w:t xml:space="preserve">Carex </w:t>
            </w:r>
            <w:r w:rsidRPr="00132719">
              <w:rPr>
                <w:rFonts w:ascii="Calibri" w:eastAsia="Times New Roman" w:hAnsi="Calibri" w:cs="Calibri"/>
              </w:rPr>
              <w:t>sp1</w:t>
            </w:r>
          </w:p>
        </w:tc>
        <w:tc>
          <w:tcPr>
            <w:tcW w:w="3140" w:type="dxa"/>
            <w:tcBorders>
              <w:top w:val="nil"/>
              <w:left w:val="nil"/>
              <w:bottom w:val="single" w:sz="4" w:space="0" w:color="auto"/>
              <w:right w:val="nil"/>
            </w:tcBorders>
            <w:shd w:val="clear" w:color="auto" w:fill="auto"/>
            <w:noWrap/>
            <w:vAlign w:val="bottom"/>
            <w:hideMark/>
          </w:tcPr>
          <w:p w14:paraId="3E96CE51" w14:textId="77777777" w:rsidR="00132719" w:rsidRPr="00132719" w:rsidRDefault="00132719" w:rsidP="00132719">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3A75DA89" w14:textId="77777777" w:rsidR="00132719" w:rsidRPr="00132719" w:rsidRDefault="00132719" w:rsidP="00132719">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 xml:space="preserve">NA </w:t>
            </w:r>
          </w:p>
        </w:tc>
      </w:tr>
      <w:tr w:rsidR="00132719" w:rsidRPr="00132719" w14:paraId="4E90B4C1"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75BAC0A8" w14:textId="77777777" w:rsidR="00132719" w:rsidRPr="00132719" w:rsidRDefault="00132719" w:rsidP="00132719">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xml:space="preserve">Carex </w:t>
            </w:r>
            <w:r w:rsidRPr="00132719">
              <w:rPr>
                <w:rFonts w:ascii="Calibri" w:eastAsia="Times New Roman" w:hAnsi="Calibri" w:cs="Calibri"/>
              </w:rPr>
              <w:t>sp2</w:t>
            </w:r>
          </w:p>
        </w:tc>
        <w:tc>
          <w:tcPr>
            <w:tcW w:w="3140" w:type="dxa"/>
            <w:tcBorders>
              <w:top w:val="nil"/>
              <w:left w:val="nil"/>
              <w:bottom w:val="single" w:sz="4" w:space="0" w:color="auto"/>
              <w:right w:val="nil"/>
            </w:tcBorders>
            <w:shd w:val="clear" w:color="auto" w:fill="auto"/>
            <w:noWrap/>
            <w:vAlign w:val="bottom"/>
            <w:hideMark/>
          </w:tcPr>
          <w:p w14:paraId="187DDF99" w14:textId="77777777" w:rsidR="00132719" w:rsidRPr="00132719" w:rsidRDefault="00132719" w:rsidP="00132719">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2FF7C015" w14:textId="77777777" w:rsidR="00132719" w:rsidRPr="00132719" w:rsidRDefault="00132719" w:rsidP="00132719">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 xml:space="preserve">NA </w:t>
            </w:r>
          </w:p>
        </w:tc>
      </w:tr>
      <w:tr w:rsidR="00132719" w:rsidRPr="00132719" w14:paraId="38B199FA"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207322C3" w14:textId="77777777" w:rsidR="00132719" w:rsidRPr="00132719" w:rsidRDefault="00132719" w:rsidP="00132719">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Cirsium arvense</w:t>
            </w:r>
          </w:p>
        </w:tc>
        <w:tc>
          <w:tcPr>
            <w:tcW w:w="3140" w:type="dxa"/>
            <w:tcBorders>
              <w:top w:val="nil"/>
              <w:left w:val="nil"/>
              <w:bottom w:val="single" w:sz="4" w:space="0" w:color="auto"/>
              <w:right w:val="nil"/>
            </w:tcBorders>
            <w:shd w:val="clear" w:color="auto" w:fill="auto"/>
            <w:noWrap/>
            <w:vAlign w:val="bottom"/>
            <w:hideMark/>
          </w:tcPr>
          <w:p w14:paraId="7C0953B9" w14:textId="77777777" w:rsidR="00132719" w:rsidRPr="00132719" w:rsidRDefault="00132719" w:rsidP="00132719">
            <w:pPr>
              <w:spacing w:after="0" w:line="240" w:lineRule="auto"/>
              <w:rPr>
                <w:rFonts w:ascii="Calibri" w:eastAsia="Times New Roman" w:hAnsi="Calibri" w:cs="Calibri"/>
                <w:i/>
                <w:iCs/>
              </w:rPr>
            </w:pPr>
            <w:r w:rsidRPr="00132719">
              <w:rPr>
                <w:rFonts w:ascii="Calibri" w:eastAsia="Times New Roman" w:hAnsi="Calibri" w:cs="Calibri"/>
                <w:i/>
                <w:iCs/>
              </w:rPr>
              <w:t> </w:t>
            </w:r>
          </w:p>
        </w:tc>
        <w:tc>
          <w:tcPr>
            <w:tcW w:w="1720" w:type="dxa"/>
            <w:tcBorders>
              <w:top w:val="nil"/>
              <w:left w:val="nil"/>
              <w:bottom w:val="single" w:sz="4" w:space="0" w:color="auto"/>
              <w:right w:val="nil"/>
            </w:tcBorders>
            <w:shd w:val="clear" w:color="auto" w:fill="auto"/>
            <w:noWrap/>
            <w:vAlign w:val="bottom"/>
            <w:hideMark/>
          </w:tcPr>
          <w:p w14:paraId="0CDDEBF4" w14:textId="03F3685A" w:rsidR="00132719" w:rsidRPr="00132719" w:rsidRDefault="00341A26" w:rsidP="00132719">
            <w:pPr>
              <w:spacing w:after="0" w:line="240" w:lineRule="auto"/>
              <w:jc w:val="center"/>
              <w:rPr>
                <w:rFonts w:ascii="Calibri" w:eastAsia="Times New Roman" w:hAnsi="Calibri" w:cs="Calibri"/>
              </w:rPr>
            </w:pPr>
            <w:r>
              <w:rPr>
                <w:rFonts w:ascii="Calibri" w:eastAsia="Times New Roman" w:hAnsi="Calibri" w:cs="Calibri"/>
              </w:rPr>
              <w:t>Non-native</w:t>
            </w:r>
          </w:p>
        </w:tc>
      </w:tr>
      <w:tr w:rsidR="00132719" w:rsidRPr="00132719" w14:paraId="7C14E92B"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106CD75A" w14:textId="77777777" w:rsidR="00132719" w:rsidRPr="00132719" w:rsidRDefault="00132719" w:rsidP="00132719">
            <w:pPr>
              <w:spacing w:after="0" w:line="240" w:lineRule="auto"/>
              <w:rPr>
                <w:rFonts w:ascii="Calibri" w:eastAsia="Times New Roman" w:hAnsi="Calibri" w:cs="Calibri"/>
                <w:i/>
                <w:iCs/>
              </w:rPr>
            </w:pPr>
            <w:r w:rsidRPr="00132719">
              <w:rPr>
                <w:rFonts w:ascii="Calibri" w:eastAsia="Times New Roman" w:hAnsi="Calibri" w:cs="Calibri"/>
                <w:i/>
                <w:iCs/>
              </w:rPr>
              <w:t>Composite</w:t>
            </w:r>
            <w:r w:rsidRPr="00132719">
              <w:rPr>
                <w:rFonts w:ascii="Calibri" w:eastAsia="Times New Roman" w:hAnsi="Calibri" w:cs="Calibri"/>
              </w:rPr>
              <w:t xml:space="preserve"> (unidentified)</w:t>
            </w:r>
          </w:p>
        </w:tc>
        <w:tc>
          <w:tcPr>
            <w:tcW w:w="3140" w:type="dxa"/>
            <w:tcBorders>
              <w:top w:val="nil"/>
              <w:left w:val="nil"/>
              <w:bottom w:val="single" w:sz="4" w:space="0" w:color="auto"/>
              <w:right w:val="nil"/>
            </w:tcBorders>
            <w:shd w:val="clear" w:color="auto" w:fill="auto"/>
            <w:noWrap/>
            <w:vAlign w:val="bottom"/>
            <w:hideMark/>
          </w:tcPr>
          <w:p w14:paraId="3A8E4EC5" w14:textId="77777777" w:rsidR="00132719" w:rsidRPr="00132719" w:rsidRDefault="00132719" w:rsidP="00132719">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0070A274" w14:textId="77777777" w:rsidR="00132719" w:rsidRPr="00132719" w:rsidRDefault="00132719" w:rsidP="00132719">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w:t>
            </w:r>
          </w:p>
        </w:tc>
      </w:tr>
      <w:tr w:rsidR="00132719" w:rsidRPr="00132719" w14:paraId="08E7DA1F"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49421D31" w14:textId="77777777" w:rsidR="00132719" w:rsidRPr="00132719" w:rsidRDefault="00132719" w:rsidP="00132719">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Deschampsia caespitosa</w:t>
            </w:r>
          </w:p>
        </w:tc>
        <w:tc>
          <w:tcPr>
            <w:tcW w:w="3140" w:type="dxa"/>
            <w:tcBorders>
              <w:top w:val="nil"/>
              <w:left w:val="nil"/>
              <w:bottom w:val="single" w:sz="4" w:space="0" w:color="auto"/>
              <w:right w:val="nil"/>
            </w:tcBorders>
            <w:shd w:val="clear" w:color="auto" w:fill="auto"/>
            <w:noWrap/>
            <w:vAlign w:val="bottom"/>
            <w:hideMark/>
          </w:tcPr>
          <w:p w14:paraId="0866CEE0" w14:textId="77777777" w:rsidR="00132719" w:rsidRPr="00132719" w:rsidRDefault="00132719" w:rsidP="00132719">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6B1B1454" w14:textId="77777777" w:rsidR="00132719" w:rsidRPr="00132719" w:rsidRDefault="00132719" w:rsidP="00132719">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132719" w:rsidRPr="00132719" w14:paraId="6FE37C2A"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41A797A0" w14:textId="77777777" w:rsidR="00132719" w:rsidRPr="00132719" w:rsidRDefault="00132719" w:rsidP="00132719">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Dulichium arundinaceum</w:t>
            </w:r>
          </w:p>
        </w:tc>
        <w:tc>
          <w:tcPr>
            <w:tcW w:w="3140" w:type="dxa"/>
            <w:tcBorders>
              <w:top w:val="nil"/>
              <w:left w:val="nil"/>
              <w:bottom w:val="single" w:sz="4" w:space="0" w:color="auto"/>
              <w:right w:val="nil"/>
            </w:tcBorders>
            <w:shd w:val="clear" w:color="auto" w:fill="auto"/>
            <w:noWrap/>
            <w:vAlign w:val="bottom"/>
            <w:hideMark/>
          </w:tcPr>
          <w:p w14:paraId="5570B016" w14:textId="77777777" w:rsidR="00132719" w:rsidRPr="00132719" w:rsidRDefault="00132719" w:rsidP="00132719">
            <w:pPr>
              <w:spacing w:after="0" w:line="240" w:lineRule="auto"/>
              <w:rPr>
                <w:rFonts w:ascii="Calibri" w:eastAsia="Times New Roman" w:hAnsi="Calibri" w:cs="Calibri"/>
                <w:i/>
                <w:iCs/>
              </w:rPr>
            </w:pPr>
            <w:r w:rsidRPr="00132719">
              <w:rPr>
                <w:rFonts w:ascii="Calibri" w:eastAsia="Times New Roman" w:hAnsi="Calibri" w:cs="Calibri"/>
                <w:i/>
                <w:iCs/>
              </w:rPr>
              <w:t> </w:t>
            </w:r>
          </w:p>
        </w:tc>
        <w:tc>
          <w:tcPr>
            <w:tcW w:w="1720" w:type="dxa"/>
            <w:tcBorders>
              <w:top w:val="nil"/>
              <w:left w:val="nil"/>
              <w:bottom w:val="single" w:sz="4" w:space="0" w:color="auto"/>
              <w:right w:val="nil"/>
            </w:tcBorders>
            <w:shd w:val="clear" w:color="auto" w:fill="auto"/>
            <w:noWrap/>
            <w:vAlign w:val="bottom"/>
            <w:hideMark/>
          </w:tcPr>
          <w:p w14:paraId="5F202976" w14:textId="77777777" w:rsidR="00132719" w:rsidRPr="00132719" w:rsidRDefault="00132719" w:rsidP="00132719">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132719" w:rsidRPr="00132719" w14:paraId="70CD7A92"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051F5178" w14:textId="77777777" w:rsidR="00132719" w:rsidRPr="00132719" w:rsidRDefault="00132719" w:rsidP="00132719">
            <w:pPr>
              <w:spacing w:after="0" w:line="240" w:lineRule="auto"/>
              <w:rPr>
                <w:rFonts w:ascii="Calibri" w:eastAsia="Times New Roman" w:hAnsi="Calibri" w:cs="Calibri"/>
                <w:i/>
                <w:iCs/>
              </w:rPr>
            </w:pPr>
            <w:r w:rsidRPr="00132719">
              <w:rPr>
                <w:rFonts w:ascii="Calibri" w:eastAsia="Times New Roman" w:hAnsi="Calibri" w:cs="Calibri"/>
                <w:i/>
                <w:iCs/>
              </w:rPr>
              <w:t>Eleocharis palustris</w:t>
            </w:r>
          </w:p>
        </w:tc>
        <w:tc>
          <w:tcPr>
            <w:tcW w:w="3140" w:type="dxa"/>
            <w:tcBorders>
              <w:top w:val="nil"/>
              <w:left w:val="nil"/>
              <w:bottom w:val="single" w:sz="4" w:space="0" w:color="auto"/>
              <w:right w:val="nil"/>
            </w:tcBorders>
            <w:shd w:val="clear" w:color="auto" w:fill="auto"/>
            <w:noWrap/>
            <w:vAlign w:val="bottom"/>
            <w:hideMark/>
          </w:tcPr>
          <w:p w14:paraId="1D8525F6" w14:textId="77777777" w:rsidR="00132719" w:rsidRPr="00132719" w:rsidRDefault="00132719" w:rsidP="00132719">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180E1F25" w14:textId="77777777" w:rsidR="00132719" w:rsidRPr="00132719" w:rsidRDefault="00132719" w:rsidP="00132719">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775B7B" w:rsidRPr="00132719" w14:paraId="1A5BEFFA" w14:textId="77777777" w:rsidTr="00132719">
        <w:trPr>
          <w:trHeight w:val="290"/>
          <w:ins w:id="3179" w:author="Stefanie Lane" w:date="2023-02-06T12:35:00Z"/>
        </w:trPr>
        <w:tc>
          <w:tcPr>
            <w:tcW w:w="3340" w:type="dxa"/>
            <w:tcBorders>
              <w:top w:val="nil"/>
              <w:left w:val="nil"/>
              <w:bottom w:val="single" w:sz="4" w:space="0" w:color="auto"/>
              <w:right w:val="nil"/>
            </w:tcBorders>
            <w:shd w:val="clear" w:color="auto" w:fill="auto"/>
            <w:noWrap/>
            <w:vAlign w:val="bottom"/>
          </w:tcPr>
          <w:p w14:paraId="1A5EF293" w14:textId="74C81EFD" w:rsidR="00775B7B" w:rsidRPr="00132719" w:rsidRDefault="00775B7B" w:rsidP="00775B7B">
            <w:pPr>
              <w:spacing w:after="0" w:line="240" w:lineRule="auto"/>
              <w:rPr>
                <w:ins w:id="3180" w:author="Stefanie Lane" w:date="2023-02-06T12:35:00Z"/>
                <w:rFonts w:ascii="Calibri" w:eastAsia="Times New Roman" w:hAnsi="Calibri" w:cs="Calibri"/>
                <w:i/>
                <w:iCs/>
                <w:color w:val="000000"/>
              </w:rPr>
            </w:pPr>
            <w:ins w:id="3181" w:author="Stefanie Lane" w:date="2023-02-06T12:35:00Z">
              <w:r>
                <w:rPr>
                  <w:rFonts w:ascii="Calibri" w:eastAsia="Times New Roman" w:hAnsi="Calibri" w:cs="Calibri"/>
                  <w:i/>
                  <w:iCs/>
                  <w:color w:val="000000"/>
                </w:rPr>
                <w:t>Erythranthe scouleri</w:t>
              </w:r>
            </w:ins>
          </w:p>
        </w:tc>
        <w:tc>
          <w:tcPr>
            <w:tcW w:w="3140" w:type="dxa"/>
            <w:tcBorders>
              <w:top w:val="nil"/>
              <w:left w:val="nil"/>
              <w:bottom w:val="single" w:sz="4" w:space="0" w:color="auto"/>
              <w:right w:val="nil"/>
            </w:tcBorders>
            <w:shd w:val="clear" w:color="auto" w:fill="auto"/>
            <w:noWrap/>
            <w:vAlign w:val="bottom"/>
          </w:tcPr>
          <w:p w14:paraId="478CA960" w14:textId="3C59CB8B" w:rsidR="00775B7B" w:rsidRPr="00132719" w:rsidRDefault="00775B7B" w:rsidP="00775B7B">
            <w:pPr>
              <w:spacing w:after="0" w:line="240" w:lineRule="auto"/>
              <w:rPr>
                <w:ins w:id="3182" w:author="Stefanie Lane" w:date="2023-02-06T12:35:00Z"/>
                <w:rFonts w:ascii="Calibri" w:eastAsia="Times New Roman" w:hAnsi="Calibri" w:cs="Calibri"/>
                <w:i/>
                <w:iCs/>
                <w:color w:val="000000"/>
              </w:rPr>
            </w:pPr>
            <w:ins w:id="3183" w:author="Stefanie Lane" w:date="2023-02-06T12:35:00Z">
              <w:r>
                <w:rPr>
                  <w:rFonts w:ascii="Calibri" w:eastAsia="Times New Roman" w:hAnsi="Calibri" w:cs="Calibri"/>
                  <w:i/>
                  <w:iCs/>
                  <w:color w:val="000000"/>
                </w:rPr>
                <w:t>Mimulus guttatus</w:t>
              </w:r>
            </w:ins>
          </w:p>
        </w:tc>
        <w:tc>
          <w:tcPr>
            <w:tcW w:w="1720" w:type="dxa"/>
            <w:tcBorders>
              <w:top w:val="nil"/>
              <w:left w:val="nil"/>
              <w:bottom w:val="single" w:sz="4" w:space="0" w:color="auto"/>
              <w:right w:val="nil"/>
            </w:tcBorders>
            <w:shd w:val="clear" w:color="auto" w:fill="auto"/>
            <w:noWrap/>
            <w:vAlign w:val="bottom"/>
          </w:tcPr>
          <w:p w14:paraId="7A4A95A6" w14:textId="5BE2623F" w:rsidR="00775B7B" w:rsidRPr="00132719" w:rsidRDefault="00775B7B" w:rsidP="00775B7B">
            <w:pPr>
              <w:spacing w:after="0" w:line="240" w:lineRule="auto"/>
              <w:jc w:val="center"/>
              <w:rPr>
                <w:ins w:id="3184" w:author="Stefanie Lane" w:date="2023-02-06T12:35:00Z"/>
                <w:rFonts w:ascii="Calibri" w:eastAsia="Times New Roman" w:hAnsi="Calibri" w:cs="Calibri"/>
                <w:color w:val="000000"/>
              </w:rPr>
            </w:pPr>
            <w:ins w:id="3185" w:author="Stefanie Lane" w:date="2023-02-06T12:35:00Z">
              <w:r w:rsidRPr="00132719">
                <w:rPr>
                  <w:rFonts w:ascii="Calibri" w:eastAsia="Times New Roman" w:hAnsi="Calibri" w:cs="Calibri"/>
                  <w:color w:val="000000"/>
                </w:rPr>
                <w:t>Native</w:t>
              </w:r>
            </w:ins>
          </w:p>
        </w:tc>
      </w:tr>
      <w:tr w:rsidR="00775B7B" w:rsidRPr="00132719" w14:paraId="18AE7A8B"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15E432B8"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Equisetum arvense</w:t>
            </w:r>
          </w:p>
        </w:tc>
        <w:tc>
          <w:tcPr>
            <w:tcW w:w="3140" w:type="dxa"/>
            <w:tcBorders>
              <w:top w:val="nil"/>
              <w:left w:val="nil"/>
              <w:bottom w:val="single" w:sz="4" w:space="0" w:color="auto"/>
              <w:right w:val="nil"/>
            </w:tcBorders>
            <w:shd w:val="clear" w:color="auto" w:fill="auto"/>
            <w:noWrap/>
            <w:vAlign w:val="bottom"/>
            <w:hideMark/>
          </w:tcPr>
          <w:p w14:paraId="6E7A8419"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6D2AA951" w14:textId="77777777" w:rsidR="00775B7B" w:rsidRPr="00132719" w:rsidRDefault="00775B7B" w:rsidP="00775B7B">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775B7B" w:rsidRPr="00132719" w14:paraId="219E87B7"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789FF28C"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Equisetum fluviatile</w:t>
            </w:r>
          </w:p>
        </w:tc>
        <w:tc>
          <w:tcPr>
            <w:tcW w:w="3140" w:type="dxa"/>
            <w:tcBorders>
              <w:top w:val="nil"/>
              <w:left w:val="nil"/>
              <w:bottom w:val="single" w:sz="4" w:space="0" w:color="auto"/>
              <w:right w:val="nil"/>
            </w:tcBorders>
            <w:shd w:val="clear" w:color="auto" w:fill="auto"/>
            <w:noWrap/>
            <w:vAlign w:val="bottom"/>
            <w:hideMark/>
          </w:tcPr>
          <w:p w14:paraId="2B28CCB6" w14:textId="77777777" w:rsidR="00775B7B" w:rsidRPr="00132719" w:rsidRDefault="00775B7B" w:rsidP="00775B7B">
            <w:pPr>
              <w:spacing w:after="0" w:line="240" w:lineRule="auto"/>
              <w:rPr>
                <w:rFonts w:ascii="Calibri" w:eastAsia="Times New Roman" w:hAnsi="Calibri" w:cs="Calibri"/>
                <w:i/>
                <w:iCs/>
              </w:rPr>
            </w:pPr>
            <w:r w:rsidRPr="00132719">
              <w:rPr>
                <w:rFonts w:ascii="Calibri" w:eastAsia="Times New Roman" w:hAnsi="Calibri" w:cs="Calibri"/>
                <w:i/>
                <w:iCs/>
              </w:rPr>
              <w:t> </w:t>
            </w:r>
          </w:p>
        </w:tc>
        <w:tc>
          <w:tcPr>
            <w:tcW w:w="1720" w:type="dxa"/>
            <w:tcBorders>
              <w:top w:val="nil"/>
              <w:left w:val="nil"/>
              <w:bottom w:val="single" w:sz="4" w:space="0" w:color="auto"/>
              <w:right w:val="nil"/>
            </w:tcBorders>
            <w:shd w:val="clear" w:color="auto" w:fill="auto"/>
            <w:noWrap/>
            <w:vAlign w:val="bottom"/>
            <w:hideMark/>
          </w:tcPr>
          <w:p w14:paraId="574232AA" w14:textId="77777777" w:rsidR="00775B7B" w:rsidRPr="00132719" w:rsidRDefault="00775B7B" w:rsidP="00775B7B">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775B7B" w:rsidRPr="00132719" w14:paraId="2DB2FA6D"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59C936CB" w14:textId="77777777" w:rsidR="00775B7B" w:rsidRPr="00132719" w:rsidRDefault="00775B7B" w:rsidP="00775B7B">
            <w:pPr>
              <w:spacing w:after="0" w:line="240" w:lineRule="auto"/>
              <w:rPr>
                <w:rFonts w:ascii="Calibri" w:eastAsia="Times New Roman" w:hAnsi="Calibri" w:cs="Calibri"/>
                <w:i/>
                <w:iCs/>
              </w:rPr>
            </w:pPr>
            <w:r w:rsidRPr="00132719">
              <w:rPr>
                <w:rFonts w:ascii="Calibri" w:eastAsia="Times New Roman" w:hAnsi="Calibri" w:cs="Calibri"/>
                <w:i/>
                <w:iCs/>
              </w:rPr>
              <w:t>Equisetum variegatum</w:t>
            </w:r>
          </w:p>
        </w:tc>
        <w:tc>
          <w:tcPr>
            <w:tcW w:w="3140" w:type="dxa"/>
            <w:tcBorders>
              <w:top w:val="nil"/>
              <w:left w:val="nil"/>
              <w:bottom w:val="single" w:sz="4" w:space="0" w:color="auto"/>
              <w:right w:val="nil"/>
            </w:tcBorders>
            <w:shd w:val="clear" w:color="auto" w:fill="auto"/>
            <w:noWrap/>
            <w:vAlign w:val="bottom"/>
            <w:hideMark/>
          </w:tcPr>
          <w:p w14:paraId="1747F63F"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3EBE82F6" w14:textId="77777777" w:rsidR="00775B7B" w:rsidRPr="00132719" w:rsidRDefault="00775B7B" w:rsidP="00775B7B">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775B7B" w:rsidRPr="00132719" w:rsidDel="009A0221" w14:paraId="56DF085A" w14:textId="77A0F741" w:rsidTr="009A0221">
        <w:tblPrEx>
          <w:tblW w:w="8200" w:type="dxa"/>
          <w:tblPrExChange w:id="3186" w:author="Stefanie Lane" w:date="2023-02-08T10:33:00Z">
            <w:tblPrEx>
              <w:tblW w:w="8200" w:type="dxa"/>
            </w:tblPrEx>
          </w:tblPrExChange>
        </w:tblPrEx>
        <w:trPr>
          <w:trHeight w:val="290"/>
          <w:del w:id="3187" w:author="Stefanie Lane" w:date="2023-02-08T10:33:00Z"/>
          <w:trPrChange w:id="3188" w:author="Stefanie Lane" w:date="2023-02-08T10:33:00Z">
            <w:trPr>
              <w:trHeight w:val="290"/>
            </w:trPr>
          </w:trPrChange>
        </w:trPr>
        <w:tc>
          <w:tcPr>
            <w:tcW w:w="3340" w:type="dxa"/>
            <w:tcBorders>
              <w:top w:val="nil"/>
              <w:left w:val="nil"/>
              <w:bottom w:val="single" w:sz="4" w:space="0" w:color="auto"/>
              <w:right w:val="nil"/>
            </w:tcBorders>
            <w:shd w:val="clear" w:color="auto" w:fill="auto"/>
            <w:noWrap/>
            <w:vAlign w:val="bottom"/>
            <w:tcPrChange w:id="3189" w:author="Stefanie Lane" w:date="2023-02-08T10:33:00Z">
              <w:tcPr>
                <w:tcW w:w="3340" w:type="dxa"/>
                <w:tcBorders>
                  <w:top w:val="nil"/>
                  <w:left w:val="nil"/>
                  <w:bottom w:val="single" w:sz="4" w:space="0" w:color="auto"/>
                  <w:right w:val="nil"/>
                </w:tcBorders>
                <w:shd w:val="clear" w:color="auto" w:fill="auto"/>
                <w:noWrap/>
                <w:vAlign w:val="bottom"/>
              </w:tcPr>
            </w:tcPrChange>
          </w:tcPr>
          <w:p w14:paraId="463DE005" w14:textId="69B1C0DB" w:rsidR="00775B7B" w:rsidRPr="00132719" w:rsidDel="009A0221" w:rsidRDefault="00775B7B" w:rsidP="00775B7B">
            <w:pPr>
              <w:spacing w:after="0" w:line="240" w:lineRule="auto"/>
              <w:rPr>
                <w:del w:id="3190" w:author="Stefanie Lane" w:date="2023-02-08T10:33:00Z"/>
                <w:rFonts w:ascii="Calibri" w:eastAsia="Times New Roman" w:hAnsi="Calibri" w:cs="Calibri"/>
                <w:i/>
                <w:iCs/>
                <w:color w:val="000000"/>
              </w:rPr>
            </w:pPr>
            <w:del w:id="3191" w:author="Stefanie Lane" w:date="2023-02-08T10:04:00Z">
              <w:r w:rsidRPr="00132719" w:rsidDel="00B678A8">
                <w:rPr>
                  <w:rFonts w:ascii="Calibri" w:eastAsia="Times New Roman" w:hAnsi="Calibri" w:cs="Calibri"/>
                  <w:i/>
                  <w:iCs/>
                  <w:color w:val="000000"/>
                </w:rPr>
                <w:delText xml:space="preserve">Festuca </w:delText>
              </w:r>
              <w:r w:rsidDel="00B678A8">
                <w:rPr>
                  <w:rFonts w:ascii="Calibri" w:eastAsia="Times New Roman" w:hAnsi="Calibri" w:cs="Calibri"/>
                  <w:i/>
                  <w:iCs/>
                  <w:color w:val="000000"/>
                </w:rPr>
                <w:delText>arundinacea</w:delText>
              </w:r>
            </w:del>
          </w:p>
        </w:tc>
        <w:tc>
          <w:tcPr>
            <w:tcW w:w="3140" w:type="dxa"/>
            <w:tcBorders>
              <w:top w:val="nil"/>
              <w:left w:val="nil"/>
              <w:bottom w:val="single" w:sz="4" w:space="0" w:color="auto"/>
              <w:right w:val="nil"/>
            </w:tcBorders>
            <w:shd w:val="clear" w:color="auto" w:fill="auto"/>
            <w:noWrap/>
            <w:vAlign w:val="bottom"/>
            <w:tcPrChange w:id="3192" w:author="Stefanie Lane" w:date="2023-02-08T10:33:00Z">
              <w:tcPr>
                <w:tcW w:w="3140" w:type="dxa"/>
                <w:tcBorders>
                  <w:top w:val="nil"/>
                  <w:left w:val="nil"/>
                  <w:bottom w:val="single" w:sz="4" w:space="0" w:color="auto"/>
                  <w:right w:val="nil"/>
                </w:tcBorders>
                <w:shd w:val="clear" w:color="auto" w:fill="auto"/>
                <w:noWrap/>
                <w:vAlign w:val="bottom"/>
              </w:tcPr>
            </w:tcPrChange>
          </w:tcPr>
          <w:p w14:paraId="4EC7F10A" w14:textId="63406E9E" w:rsidR="00775B7B" w:rsidRPr="00132719" w:rsidDel="009A0221" w:rsidRDefault="00775B7B" w:rsidP="00775B7B">
            <w:pPr>
              <w:spacing w:after="0" w:line="240" w:lineRule="auto"/>
              <w:rPr>
                <w:del w:id="3193" w:author="Stefanie Lane" w:date="2023-02-08T10:33:00Z"/>
                <w:rFonts w:ascii="Calibri" w:eastAsia="Times New Roman" w:hAnsi="Calibri" w:cs="Calibri"/>
                <w:i/>
                <w:iCs/>
                <w:color w:val="000000"/>
              </w:rPr>
            </w:pPr>
            <w:del w:id="3194" w:author="Stefanie Lane" w:date="2023-02-08T10:33:00Z">
              <w:r w:rsidRPr="00132719" w:rsidDel="009A0221">
                <w:rPr>
                  <w:rFonts w:ascii="Calibri" w:eastAsia="Times New Roman" w:hAnsi="Calibri" w:cs="Calibri"/>
                  <w:i/>
                  <w:iCs/>
                  <w:color w:val="000000"/>
                </w:rPr>
                <w:delText> </w:delText>
              </w:r>
            </w:del>
          </w:p>
        </w:tc>
        <w:tc>
          <w:tcPr>
            <w:tcW w:w="1720" w:type="dxa"/>
            <w:tcBorders>
              <w:top w:val="nil"/>
              <w:left w:val="nil"/>
              <w:bottom w:val="single" w:sz="4" w:space="0" w:color="auto"/>
              <w:right w:val="nil"/>
            </w:tcBorders>
            <w:shd w:val="clear" w:color="auto" w:fill="auto"/>
            <w:noWrap/>
            <w:vAlign w:val="bottom"/>
            <w:tcPrChange w:id="3195" w:author="Stefanie Lane" w:date="2023-02-08T10:33:00Z">
              <w:tcPr>
                <w:tcW w:w="1720" w:type="dxa"/>
                <w:tcBorders>
                  <w:top w:val="nil"/>
                  <w:left w:val="nil"/>
                  <w:bottom w:val="single" w:sz="4" w:space="0" w:color="auto"/>
                  <w:right w:val="nil"/>
                </w:tcBorders>
                <w:shd w:val="clear" w:color="auto" w:fill="auto"/>
                <w:noWrap/>
                <w:vAlign w:val="bottom"/>
              </w:tcPr>
            </w:tcPrChange>
          </w:tcPr>
          <w:p w14:paraId="6776E293" w14:textId="39E0942B" w:rsidR="00775B7B" w:rsidRPr="00132719" w:rsidDel="009A0221" w:rsidRDefault="00775B7B" w:rsidP="00775B7B">
            <w:pPr>
              <w:spacing w:after="0" w:line="240" w:lineRule="auto"/>
              <w:jc w:val="center"/>
              <w:rPr>
                <w:del w:id="3196" w:author="Stefanie Lane" w:date="2023-02-08T10:33:00Z"/>
                <w:rFonts w:ascii="Calibri" w:eastAsia="Times New Roman" w:hAnsi="Calibri" w:cs="Calibri"/>
                <w:color w:val="000000"/>
              </w:rPr>
            </w:pPr>
            <w:del w:id="3197" w:author="Stefanie Lane" w:date="2023-02-08T10:33:00Z">
              <w:r w:rsidDel="009A0221">
                <w:rPr>
                  <w:rFonts w:ascii="Calibri" w:eastAsia="Times New Roman" w:hAnsi="Calibri" w:cs="Calibri"/>
                  <w:color w:val="000000"/>
                </w:rPr>
                <w:delText>Non-native</w:delText>
              </w:r>
            </w:del>
          </w:p>
        </w:tc>
      </w:tr>
      <w:tr w:rsidR="00775B7B" w:rsidRPr="00132719" w14:paraId="222897E4"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45505490"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xml:space="preserve">Festuca </w:t>
            </w:r>
            <w:r w:rsidRPr="00132719">
              <w:rPr>
                <w:rFonts w:ascii="Calibri" w:eastAsia="Times New Roman" w:hAnsi="Calibri" w:cs="Calibri"/>
              </w:rPr>
              <w:t>sp</w:t>
            </w:r>
          </w:p>
        </w:tc>
        <w:tc>
          <w:tcPr>
            <w:tcW w:w="3140" w:type="dxa"/>
            <w:tcBorders>
              <w:top w:val="nil"/>
              <w:left w:val="nil"/>
              <w:bottom w:val="single" w:sz="4" w:space="0" w:color="auto"/>
              <w:right w:val="nil"/>
            </w:tcBorders>
            <w:shd w:val="clear" w:color="auto" w:fill="auto"/>
            <w:noWrap/>
            <w:vAlign w:val="bottom"/>
            <w:hideMark/>
          </w:tcPr>
          <w:p w14:paraId="35C8F96C" w14:textId="77777777" w:rsidR="00775B7B" w:rsidRPr="00132719" w:rsidRDefault="00775B7B" w:rsidP="00775B7B">
            <w:pPr>
              <w:spacing w:after="0" w:line="240" w:lineRule="auto"/>
              <w:rPr>
                <w:rFonts w:ascii="Calibri" w:eastAsia="Times New Roman" w:hAnsi="Calibri" w:cs="Calibri"/>
                <w:i/>
                <w:iCs/>
              </w:rPr>
            </w:pPr>
            <w:r w:rsidRPr="00132719">
              <w:rPr>
                <w:rFonts w:ascii="Calibri" w:eastAsia="Times New Roman" w:hAnsi="Calibri" w:cs="Calibri"/>
                <w:i/>
                <w:iCs/>
              </w:rPr>
              <w:t> </w:t>
            </w:r>
          </w:p>
        </w:tc>
        <w:tc>
          <w:tcPr>
            <w:tcW w:w="1720" w:type="dxa"/>
            <w:tcBorders>
              <w:top w:val="nil"/>
              <w:left w:val="nil"/>
              <w:bottom w:val="single" w:sz="4" w:space="0" w:color="auto"/>
              <w:right w:val="nil"/>
            </w:tcBorders>
            <w:shd w:val="clear" w:color="auto" w:fill="auto"/>
            <w:noWrap/>
            <w:vAlign w:val="bottom"/>
            <w:hideMark/>
          </w:tcPr>
          <w:p w14:paraId="7A15674B" w14:textId="77777777" w:rsidR="00775B7B" w:rsidRPr="00132719" w:rsidRDefault="00775B7B" w:rsidP="00775B7B">
            <w:pPr>
              <w:spacing w:after="0" w:line="240" w:lineRule="auto"/>
              <w:jc w:val="center"/>
              <w:rPr>
                <w:rFonts w:ascii="Calibri" w:eastAsia="Times New Roman" w:hAnsi="Calibri" w:cs="Calibri"/>
              </w:rPr>
            </w:pPr>
            <w:r w:rsidRPr="00132719">
              <w:rPr>
                <w:rFonts w:ascii="Calibri" w:eastAsia="Times New Roman" w:hAnsi="Calibri" w:cs="Calibri"/>
              </w:rPr>
              <w:t xml:space="preserve">NA </w:t>
            </w:r>
          </w:p>
        </w:tc>
      </w:tr>
      <w:tr w:rsidR="00775B7B" w:rsidRPr="00132719" w14:paraId="3CEACD71"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0A57D22F" w14:textId="77777777" w:rsidR="00775B7B" w:rsidRPr="00132719" w:rsidRDefault="00775B7B" w:rsidP="00775B7B">
            <w:pPr>
              <w:spacing w:after="0" w:line="240" w:lineRule="auto"/>
              <w:rPr>
                <w:rFonts w:ascii="Calibri" w:eastAsia="Times New Roman" w:hAnsi="Calibri" w:cs="Calibri"/>
                <w:i/>
                <w:iCs/>
              </w:rPr>
            </w:pPr>
            <w:r w:rsidRPr="00132719">
              <w:rPr>
                <w:rFonts w:ascii="Calibri" w:eastAsia="Times New Roman" w:hAnsi="Calibri" w:cs="Calibri"/>
                <w:i/>
                <w:iCs/>
              </w:rPr>
              <w:t>Galium palustre</w:t>
            </w:r>
          </w:p>
        </w:tc>
        <w:tc>
          <w:tcPr>
            <w:tcW w:w="3140" w:type="dxa"/>
            <w:tcBorders>
              <w:top w:val="nil"/>
              <w:left w:val="nil"/>
              <w:bottom w:val="single" w:sz="4" w:space="0" w:color="auto"/>
              <w:right w:val="nil"/>
            </w:tcBorders>
            <w:shd w:val="clear" w:color="auto" w:fill="auto"/>
            <w:noWrap/>
            <w:vAlign w:val="bottom"/>
            <w:hideMark/>
          </w:tcPr>
          <w:p w14:paraId="66270C12"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0306F4D2" w14:textId="77777777" w:rsidR="00775B7B" w:rsidRPr="00132719" w:rsidRDefault="00775B7B" w:rsidP="00775B7B">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775B7B" w:rsidRPr="00132719" w14:paraId="0116B1B7"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16D847E4"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Galium</w:t>
            </w:r>
            <w:r w:rsidRPr="00132719">
              <w:rPr>
                <w:rFonts w:ascii="Calibri" w:eastAsia="Times New Roman" w:hAnsi="Calibri" w:cs="Calibri"/>
              </w:rPr>
              <w:t xml:space="preserve"> sp</w:t>
            </w:r>
          </w:p>
        </w:tc>
        <w:tc>
          <w:tcPr>
            <w:tcW w:w="3140" w:type="dxa"/>
            <w:tcBorders>
              <w:top w:val="nil"/>
              <w:left w:val="nil"/>
              <w:bottom w:val="single" w:sz="4" w:space="0" w:color="auto"/>
              <w:right w:val="nil"/>
            </w:tcBorders>
            <w:shd w:val="clear" w:color="auto" w:fill="auto"/>
            <w:noWrap/>
            <w:vAlign w:val="bottom"/>
            <w:hideMark/>
          </w:tcPr>
          <w:p w14:paraId="024AA629"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04D52C72" w14:textId="77777777" w:rsidR="00775B7B" w:rsidRPr="00132719" w:rsidRDefault="00775B7B" w:rsidP="00775B7B">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 xml:space="preserve">NA </w:t>
            </w:r>
          </w:p>
        </w:tc>
      </w:tr>
      <w:tr w:rsidR="00775B7B" w:rsidRPr="00132719" w14:paraId="209E36CC"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5EAC6899"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Galium trifidum</w:t>
            </w:r>
          </w:p>
        </w:tc>
        <w:tc>
          <w:tcPr>
            <w:tcW w:w="3140" w:type="dxa"/>
            <w:tcBorders>
              <w:top w:val="nil"/>
              <w:left w:val="nil"/>
              <w:bottom w:val="single" w:sz="4" w:space="0" w:color="auto"/>
              <w:right w:val="nil"/>
            </w:tcBorders>
            <w:shd w:val="clear" w:color="auto" w:fill="auto"/>
            <w:noWrap/>
            <w:vAlign w:val="bottom"/>
            <w:hideMark/>
          </w:tcPr>
          <w:p w14:paraId="1735B032" w14:textId="77777777" w:rsidR="00775B7B" w:rsidRPr="00132719" w:rsidRDefault="00775B7B" w:rsidP="00775B7B">
            <w:pPr>
              <w:spacing w:after="0" w:line="240" w:lineRule="auto"/>
              <w:rPr>
                <w:rFonts w:ascii="Calibri" w:eastAsia="Times New Roman" w:hAnsi="Calibri" w:cs="Calibri"/>
                <w:i/>
                <w:iCs/>
              </w:rPr>
            </w:pPr>
            <w:r w:rsidRPr="00132719">
              <w:rPr>
                <w:rFonts w:ascii="Calibri" w:eastAsia="Times New Roman" w:hAnsi="Calibri" w:cs="Calibri"/>
                <w:i/>
                <w:iCs/>
              </w:rPr>
              <w:t>Galium cymosum</w:t>
            </w:r>
          </w:p>
        </w:tc>
        <w:tc>
          <w:tcPr>
            <w:tcW w:w="1720" w:type="dxa"/>
            <w:tcBorders>
              <w:top w:val="nil"/>
              <w:left w:val="nil"/>
              <w:bottom w:val="single" w:sz="4" w:space="0" w:color="auto"/>
              <w:right w:val="nil"/>
            </w:tcBorders>
            <w:shd w:val="clear" w:color="auto" w:fill="auto"/>
            <w:noWrap/>
            <w:vAlign w:val="bottom"/>
            <w:hideMark/>
          </w:tcPr>
          <w:p w14:paraId="01B53AD2" w14:textId="77777777" w:rsidR="00775B7B" w:rsidRPr="00132719" w:rsidRDefault="00775B7B" w:rsidP="00775B7B">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775B7B" w:rsidRPr="00132719" w14:paraId="3CE436B4"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70A905E7" w14:textId="77777777" w:rsidR="00775B7B" w:rsidRPr="00132719" w:rsidRDefault="00775B7B" w:rsidP="00775B7B">
            <w:pPr>
              <w:spacing w:after="0" w:line="240" w:lineRule="auto"/>
              <w:rPr>
                <w:rFonts w:ascii="Calibri" w:eastAsia="Times New Roman" w:hAnsi="Calibri" w:cs="Calibri"/>
                <w:i/>
                <w:iCs/>
              </w:rPr>
            </w:pPr>
            <w:r w:rsidRPr="00132719">
              <w:rPr>
                <w:rFonts w:ascii="Calibri" w:eastAsia="Times New Roman" w:hAnsi="Calibri" w:cs="Calibri"/>
              </w:rPr>
              <w:t>Grass</w:t>
            </w:r>
            <w:r w:rsidRPr="00132719">
              <w:rPr>
                <w:rFonts w:ascii="Calibri" w:eastAsia="Times New Roman" w:hAnsi="Calibri" w:cs="Calibri"/>
                <w:i/>
                <w:iCs/>
              </w:rPr>
              <w:t xml:space="preserve"> </w:t>
            </w:r>
            <w:r w:rsidRPr="00132719">
              <w:rPr>
                <w:rFonts w:ascii="Calibri" w:eastAsia="Times New Roman" w:hAnsi="Calibri" w:cs="Calibri"/>
              </w:rPr>
              <w:t>(unidentified)</w:t>
            </w:r>
          </w:p>
        </w:tc>
        <w:tc>
          <w:tcPr>
            <w:tcW w:w="3140" w:type="dxa"/>
            <w:tcBorders>
              <w:top w:val="nil"/>
              <w:left w:val="nil"/>
              <w:bottom w:val="single" w:sz="4" w:space="0" w:color="auto"/>
              <w:right w:val="nil"/>
            </w:tcBorders>
            <w:shd w:val="clear" w:color="auto" w:fill="auto"/>
            <w:noWrap/>
            <w:vAlign w:val="bottom"/>
            <w:hideMark/>
          </w:tcPr>
          <w:p w14:paraId="1F545EF0"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02CAE5F2" w14:textId="77777777" w:rsidR="00775B7B" w:rsidRPr="00132719" w:rsidRDefault="00775B7B" w:rsidP="00775B7B">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w:t>
            </w:r>
          </w:p>
        </w:tc>
      </w:tr>
      <w:tr w:rsidR="00775B7B" w:rsidRPr="00132719" w14:paraId="71CB3066"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1A135D4E"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Hordeum brachyantherum</w:t>
            </w:r>
          </w:p>
        </w:tc>
        <w:tc>
          <w:tcPr>
            <w:tcW w:w="3140" w:type="dxa"/>
            <w:tcBorders>
              <w:top w:val="nil"/>
              <w:left w:val="nil"/>
              <w:bottom w:val="single" w:sz="4" w:space="0" w:color="auto"/>
              <w:right w:val="nil"/>
            </w:tcBorders>
            <w:shd w:val="clear" w:color="auto" w:fill="auto"/>
            <w:noWrap/>
            <w:vAlign w:val="bottom"/>
            <w:hideMark/>
          </w:tcPr>
          <w:p w14:paraId="73EF2F82"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39FE7494" w14:textId="77777777" w:rsidR="00775B7B" w:rsidRPr="00132719" w:rsidRDefault="00775B7B" w:rsidP="00775B7B">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775B7B" w:rsidRPr="00132719" w14:paraId="1360F0A4"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1B0CA2B5"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Hypericum scouleri</w:t>
            </w:r>
          </w:p>
        </w:tc>
        <w:tc>
          <w:tcPr>
            <w:tcW w:w="3140" w:type="dxa"/>
            <w:tcBorders>
              <w:top w:val="nil"/>
              <w:left w:val="nil"/>
              <w:bottom w:val="single" w:sz="4" w:space="0" w:color="auto"/>
              <w:right w:val="nil"/>
            </w:tcBorders>
            <w:shd w:val="clear" w:color="auto" w:fill="auto"/>
            <w:noWrap/>
            <w:vAlign w:val="bottom"/>
            <w:hideMark/>
          </w:tcPr>
          <w:p w14:paraId="4ECAB1BA" w14:textId="77777777" w:rsidR="00775B7B" w:rsidRPr="00132719" w:rsidRDefault="00775B7B" w:rsidP="00775B7B">
            <w:pPr>
              <w:spacing w:after="0" w:line="240" w:lineRule="auto"/>
              <w:rPr>
                <w:rFonts w:ascii="Calibri" w:eastAsia="Times New Roman" w:hAnsi="Calibri" w:cs="Calibri"/>
                <w:i/>
                <w:iCs/>
              </w:rPr>
            </w:pPr>
            <w:r w:rsidRPr="00132719">
              <w:rPr>
                <w:rFonts w:ascii="Calibri" w:eastAsia="Times New Roman" w:hAnsi="Calibri" w:cs="Calibri"/>
                <w:i/>
                <w:iCs/>
              </w:rPr>
              <w:t>Hypericum formosum</w:t>
            </w:r>
          </w:p>
        </w:tc>
        <w:tc>
          <w:tcPr>
            <w:tcW w:w="1720" w:type="dxa"/>
            <w:tcBorders>
              <w:top w:val="nil"/>
              <w:left w:val="nil"/>
              <w:bottom w:val="single" w:sz="4" w:space="0" w:color="auto"/>
              <w:right w:val="nil"/>
            </w:tcBorders>
            <w:shd w:val="clear" w:color="auto" w:fill="auto"/>
            <w:noWrap/>
            <w:vAlign w:val="bottom"/>
            <w:hideMark/>
          </w:tcPr>
          <w:p w14:paraId="5110FA58" w14:textId="77777777" w:rsidR="00775B7B" w:rsidRPr="00132719" w:rsidRDefault="00775B7B" w:rsidP="00775B7B">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775B7B" w:rsidRPr="00132719" w14:paraId="66E1EC46"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08FC81EC" w14:textId="77777777" w:rsidR="00775B7B" w:rsidRPr="00132719" w:rsidRDefault="00775B7B" w:rsidP="00775B7B">
            <w:pPr>
              <w:spacing w:after="0" w:line="240" w:lineRule="auto"/>
              <w:rPr>
                <w:rFonts w:ascii="Calibri" w:eastAsia="Times New Roman" w:hAnsi="Calibri" w:cs="Calibri"/>
                <w:i/>
                <w:iCs/>
              </w:rPr>
            </w:pPr>
            <w:r w:rsidRPr="00132719">
              <w:rPr>
                <w:rFonts w:ascii="Calibri" w:eastAsia="Times New Roman" w:hAnsi="Calibri" w:cs="Calibri"/>
                <w:i/>
                <w:iCs/>
              </w:rPr>
              <w:t>Impatiens capensis</w:t>
            </w:r>
          </w:p>
        </w:tc>
        <w:tc>
          <w:tcPr>
            <w:tcW w:w="3140" w:type="dxa"/>
            <w:tcBorders>
              <w:top w:val="nil"/>
              <w:left w:val="nil"/>
              <w:bottom w:val="single" w:sz="4" w:space="0" w:color="auto"/>
              <w:right w:val="nil"/>
            </w:tcBorders>
            <w:shd w:val="clear" w:color="auto" w:fill="auto"/>
            <w:noWrap/>
            <w:vAlign w:val="bottom"/>
            <w:hideMark/>
          </w:tcPr>
          <w:p w14:paraId="5A10F301"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57475703" w14:textId="0570EA65" w:rsidR="00775B7B" w:rsidRPr="00132719" w:rsidRDefault="00775B7B" w:rsidP="00775B7B">
            <w:pPr>
              <w:spacing w:after="0" w:line="240" w:lineRule="auto"/>
              <w:jc w:val="center"/>
              <w:rPr>
                <w:rFonts w:ascii="Calibri" w:eastAsia="Times New Roman" w:hAnsi="Calibri" w:cs="Calibri"/>
                <w:color w:val="000000"/>
              </w:rPr>
            </w:pPr>
            <w:r>
              <w:rPr>
                <w:rFonts w:ascii="Calibri" w:eastAsia="Times New Roman" w:hAnsi="Calibri" w:cs="Calibri"/>
                <w:color w:val="000000"/>
              </w:rPr>
              <w:t>Non-native</w:t>
            </w:r>
          </w:p>
        </w:tc>
      </w:tr>
      <w:tr w:rsidR="00775B7B" w:rsidRPr="00132719" w14:paraId="48443567"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04321FA3"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Iris pseudacorus</w:t>
            </w:r>
          </w:p>
        </w:tc>
        <w:tc>
          <w:tcPr>
            <w:tcW w:w="3140" w:type="dxa"/>
            <w:tcBorders>
              <w:top w:val="nil"/>
              <w:left w:val="nil"/>
              <w:bottom w:val="single" w:sz="4" w:space="0" w:color="auto"/>
              <w:right w:val="nil"/>
            </w:tcBorders>
            <w:shd w:val="clear" w:color="auto" w:fill="auto"/>
            <w:noWrap/>
            <w:vAlign w:val="bottom"/>
            <w:hideMark/>
          </w:tcPr>
          <w:p w14:paraId="11F45A67"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663CDF02" w14:textId="57DCDDC9" w:rsidR="00775B7B" w:rsidRPr="00132719" w:rsidRDefault="00775B7B" w:rsidP="00775B7B">
            <w:pPr>
              <w:spacing w:after="0" w:line="240" w:lineRule="auto"/>
              <w:jc w:val="center"/>
              <w:rPr>
                <w:rFonts w:ascii="Calibri" w:eastAsia="Times New Roman" w:hAnsi="Calibri" w:cs="Calibri"/>
                <w:color w:val="000000"/>
              </w:rPr>
            </w:pPr>
            <w:r>
              <w:rPr>
                <w:rFonts w:ascii="Calibri" w:eastAsia="Times New Roman" w:hAnsi="Calibri" w:cs="Calibri"/>
                <w:color w:val="000000"/>
              </w:rPr>
              <w:t>Non-native</w:t>
            </w:r>
          </w:p>
        </w:tc>
      </w:tr>
      <w:tr w:rsidR="00775B7B" w:rsidRPr="00132719" w14:paraId="369B6140"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7BC19CE9"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Juncus acuminatus</w:t>
            </w:r>
          </w:p>
        </w:tc>
        <w:tc>
          <w:tcPr>
            <w:tcW w:w="3140" w:type="dxa"/>
            <w:tcBorders>
              <w:top w:val="nil"/>
              <w:left w:val="nil"/>
              <w:bottom w:val="single" w:sz="4" w:space="0" w:color="auto"/>
              <w:right w:val="nil"/>
            </w:tcBorders>
            <w:shd w:val="clear" w:color="auto" w:fill="auto"/>
            <w:noWrap/>
            <w:vAlign w:val="bottom"/>
            <w:hideMark/>
          </w:tcPr>
          <w:p w14:paraId="4DAD9772" w14:textId="77777777" w:rsidR="00775B7B" w:rsidRPr="00132719" w:rsidRDefault="00775B7B" w:rsidP="00775B7B">
            <w:pPr>
              <w:spacing w:after="0" w:line="240" w:lineRule="auto"/>
              <w:rPr>
                <w:rFonts w:ascii="Calibri" w:eastAsia="Times New Roman" w:hAnsi="Calibri" w:cs="Calibri"/>
                <w:i/>
                <w:iCs/>
              </w:rPr>
            </w:pPr>
            <w:r w:rsidRPr="00132719">
              <w:rPr>
                <w:rFonts w:ascii="Calibri" w:eastAsia="Times New Roman" w:hAnsi="Calibri" w:cs="Calibri"/>
                <w:i/>
                <w:iCs/>
              </w:rPr>
              <w:t> </w:t>
            </w:r>
          </w:p>
        </w:tc>
        <w:tc>
          <w:tcPr>
            <w:tcW w:w="1720" w:type="dxa"/>
            <w:tcBorders>
              <w:top w:val="nil"/>
              <w:left w:val="nil"/>
              <w:bottom w:val="single" w:sz="4" w:space="0" w:color="auto"/>
              <w:right w:val="nil"/>
            </w:tcBorders>
            <w:shd w:val="clear" w:color="auto" w:fill="auto"/>
            <w:noWrap/>
            <w:vAlign w:val="bottom"/>
            <w:hideMark/>
          </w:tcPr>
          <w:p w14:paraId="1797D38C" w14:textId="77777777" w:rsidR="00775B7B" w:rsidRPr="00132719" w:rsidRDefault="00775B7B" w:rsidP="00775B7B">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775B7B" w:rsidRPr="00132719" w14:paraId="38206E95"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01EEA15B" w14:textId="77777777" w:rsidR="00775B7B" w:rsidRPr="00132719" w:rsidRDefault="00775B7B" w:rsidP="00775B7B">
            <w:pPr>
              <w:spacing w:after="0" w:line="240" w:lineRule="auto"/>
              <w:rPr>
                <w:rFonts w:ascii="Calibri" w:eastAsia="Times New Roman" w:hAnsi="Calibri" w:cs="Calibri"/>
                <w:i/>
                <w:iCs/>
              </w:rPr>
            </w:pPr>
            <w:r w:rsidRPr="00132719">
              <w:rPr>
                <w:rFonts w:ascii="Calibri" w:eastAsia="Times New Roman" w:hAnsi="Calibri" w:cs="Calibri"/>
                <w:i/>
                <w:iCs/>
              </w:rPr>
              <w:t>Juncus articulatus</w:t>
            </w:r>
          </w:p>
        </w:tc>
        <w:tc>
          <w:tcPr>
            <w:tcW w:w="3140" w:type="dxa"/>
            <w:tcBorders>
              <w:top w:val="nil"/>
              <w:left w:val="nil"/>
              <w:bottom w:val="single" w:sz="4" w:space="0" w:color="auto"/>
              <w:right w:val="nil"/>
            </w:tcBorders>
            <w:shd w:val="clear" w:color="auto" w:fill="auto"/>
            <w:noWrap/>
            <w:vAlign w:val="bottom"/>
            <w:hideMark/>
          </w:tcPr>
          <w:p w14:paraId="3AB0D003"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2C28E686" w14:textId="77777777" w:rsidR="00775B7B" w:rsidRPr="00132719" w:rsidRDefault="00775B7B" w:rsidP="00775B7B">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775B7B" w:rsidRPr="00132719" w14:paraId="7F36FFA5"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4F3F240B"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Juncus effusus</w:t>
            </w:r>
          </w:p>
        </w:tc>
        <w:tc>
          <w:tcPr>
            <w:tcW w:w="3140" w:type="dxa"/>
            <w:tcBorders>
              <w:top w:val="nil"/>
              <w:left w:val="nil"/>
              <w:bottom w:val="single" w:sz="4" w:space="0" w:color="auto"/>
              <w:right w:val="nil"/>
            </w:tcBorders>
            <w:shd w:val="clear" w:color="auto" w:fill="auto"/>
            <w:noWrap/>
            <w:vAlign w:val="bottom"/>
            <w:hideMark/>
          </w:tcPr>
          <w:p w14:paraId="445692A3"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48444C7C" w14:textId="77777777" w:rsidR="00775B7B" w:rsidRPr="00132719" w:rsidRDefault="00775B7B" w:rsidP="00775B7B">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775B7B" w:rsidRPr="00132719" w14:paraId="554A358B"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7BFA4B88"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Juncus oxymeris</w:t>
            </w:r>
          </w:p>
        </w:tc>
        <w:tc>
          <w:tcPr>
            <w:tcW w:w="3140" w:type="dxa"/>
            <w:tcBorders>
              <w:top w:val="nil"/>
              <w:left w:val="nil"/>
              <w:bottom w:val="single" w:sz="4" w:space="0" w:color="auto"/>
              <w:right w:val="nil"/>
            </w:tcBorders>
            <w:shd w:val="clear" w:color="auto" w:fill="auto"/>
            <w:noWrap/>
            <w:vAlign w:val="bottom"/>
            <w:hideMark/>
          </w:tcPr>
          <w:p w14:paraId="4C30A481" w14:textId="77777777" w:rsidR="00775B7B" w:rsidRPr="00132719" w:rsidRDefault="00775B7B" w:rsidP="00775B7B">
            <w:pPr>
              <w:spacing w:after="0" w:line="240" w:lineRule="auto"/>
              <w:rPr>
                <w:rFonts w:ascii="Calibri" w:eastAsia="Times New Roman" w:hAnsi="Calibri" w:cs="Calibri"/>
                <w:i/>
                <w:iCs/>
              </w:rPr>
            </w:pPr>
            <w:r w:rsidRPr="00132719">
              <w:rPr>
                <w:rFonts w:ascii="Calibri" w:eastAsia="Times New Roman" w:hAnsi="Calibri" w:cs="Calibri"/>
                <w:i/>
                <w:iCs/>
              </w:rPr>
              <w:t> </w:t>
            </w:r>
          </w:p>
        </w:tc>
        <w:tc>
          <w:tcPr>
            <w:tcW w:w="1720" w:type="dxa"/>
            <w:tcBorders>
              <w:top w:val="nil"/>
              <w:left w:val="nil"/>
              <w:bottom w:val="single" w:sz="4" w:space="0" w:color="auto"/>
              <w:right w:val="nil"/>
            </w:tcBorders>
            <w:shd w:val="clear" w:color="auto" w:fill="auto"/>
            <w:noWrap/>
            <w:vAlign w:val="bottom"/>
            <w:hideMark/>
          </w:tcPr>
          <w:p w14:paraId="0123CBB3" w14:textId="77777777" w:rsidR="00775B7B" w:rsidRPr="00132719" w:rsidRDefault="00775B7B" w:rsidP="00775B7B">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775B7B" w:rsidRPr="00132719" w14:paraId="10D00BB1"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1AF4F316" w14:textId="77777777" w:rsidR="00775B7B" w:rsidRPr="00132719" w:rsidRDefault="00775B7B" w:rsidP="00775B7B">
            <w:pPr>
              <w:spacing w:after="0" w:line="240" w:lineRule="auto"/>
              <w:rPr>
                <w:rFonts w:ascii="Calibri" w:eastAsia="Times New Roman" w:hAnsi="Calibri" w:cs="Calibri"/>
                <w:i/>
                <w:iCs/>
              </w:rPr>
            </w:pPr>
            <w:r w:rsidRPr="00132719">
              <w:rPr>
                <w:rFonts w:ascii="Calibri" w:eastAsia="Times New Roman" w:hAnsi="Calibri" w:cs="Calibri"/>
                <w:i/>
                <w:iCs/>
              </w:rPr>
              <w:t>Lathyrus palustris</w:t>
            </w:r>
          </w:p>
        </w:tc>
        <w:tc>
          <w:tcPr>
            <w:tcW w:w="3140" w:type="dxa"/>
            <w:tcBorders>
              <w:top w:val="nil"/>
              <w:left w:val="nil"/>
              <w:bottom w:val="single" w:sz="4" w:space="0" w:color="auto"/>
              <w:right w:val="nil"/>
            </w:tcBorders>
            <w:shd w:val="clear" w:color="auto" w:fill="auto"/>
            <w:noWrap/>
            <w:vAlign w:val="bottom"/>
            <w:hideMark/>
          </w:tcPr>
          <w:p w14:paraId="421E4CE9"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1F797025" w14:textId="77777777" w:rsidR="00775B7B" w:rsidRPr="00132719" w:rsidRDefault="00775B7B" w:rsidP="00775B7B">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775B7B" w:rsidRPr="00132719" w14:paraId="4F59F73F"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185D4D62"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Leersia oryzoides</w:t>
            </w:r>
          </w:p>
        </w:tc>
        <w:tc>
          <w:tcPr>
            <w:tcW w:w="3140" w:type="dxa"/>
            <w:tcBorders>
              <w:top w:val="nil"/>
              <w:left w:val="nil"/>
              <w:bottom w:val="single" w:sz="4" w:space="0" w:color="auto"/>
              <w:right w:val="nil"/>
            </w:tcBorders>
            <w:shd w:val="clear" w:color="auto" w:fill="auto"/>
            <w:noWrap/>
            <w:vAlign w:val="bottom"/>
            <w:hideMark/>
          </w:tcPr>
          <w:p w14:paraId="4E6E7866"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7F0DCC0C" w14:textId="77777777" w:rsidR="00775B7B" w:rsidRPr="00132719" w:rsidRDefault="00775B7B" w:rsidP="00775B7B">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775B7B" w:rsidRPr="00132719" w14:paraId="05BE50CA"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496F14B6"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Lilaea scilloides</w:t>
            </w:r>
          </w:p>
        </w:tc>
        <w:tc>
          <w:tcPr>
            <w:tcW w:w="3140" w:type="dxa"/>
            <w:tcBorders>
              <w:top w:val="nil"/>
              <w:left w:val="nil"/>
              <w:bottom w:val="single" w:sz="4" w:space="0" w:color="auto"/>
              <w:right w:val="nil"/>
            </w:tcBorders>
            <w:shd w:val="clear" w:color="auto" w:fill="auto"/>
            <w:noWrap/>
            <w:vAlign w:val="bottom"/>
            <w:hideMark/>
          </w:tcPr>
          <w:p w14:paraId="457A6861" w14:textId="77777777" w:rsidR="00775B7B" w:rsidRPr="00132719" w:rsidRDefault="00775B7B" w:rsidP="00775B7B">
            <w:pPr>
              <w:spacing w:after="0" w:line="240" w:lineRule="auto"/>
              <w:rPr>
                <w:rFonts w:ascii="Calibri" w:eastAsia="Times New Roman" w:hAnsi="Calibri" w:cs="Calibri"/>
                <w:i/>
                <w:iCs/>
              </w:rPr>
            </w:pPr>
            <w:r w:rsidRPr="00132719">
              <w:rPr>
                <w:rFonts w:ascii="Calibri" w:eastAsia="Times New Roman" w:hAnsi="Calibri" w:cs="Calibri"/>
                <w:i/>
                <w:iCs/>
              </w:rPr>
              <w:t> </w:t>
            </w:r>
          </w:p>
        </w:tc>
        <w:tc>
          <w:tcPr>
            <w:tcW w:w="1720" w:type="dxa"/>
            <w:tcBorders>
              <w:top w:val="nil"/>
              <w:left w:val="nil"/>
              <w:bottom w:val="single" w:sz="4" w:space="0" w:color="auto"/>
              <w:right w:val="nil"/>
            </w:tcBorders>
            <w:shd w:val="clear" w:color="auto" w:fill="auto"/>
            <w:noWrap/>
            <w:vAlign w:val="bottom"/>
            <w:hideMark/>
          </w:tcPr>
          <w:p w14:paraId="0403180D" w14:textId="77777777" w:rsidR="00775B7B" w:rsidRPr="00132719" w:rsidRDefault="00775B7B" w:rsidP="00775B7B">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775B7B" w:rsidRPr="00132719" w14:paraId="6E14E406"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712E1359" w14:textId="4F355198" w:rsidR="00775B7B" w:rsidRPr="00132719" w:rsidRDefault="00775B7B" w:rsidP="00775B7B">
            <w:pPr>
              <w:spacing w:after="0" w:line="240" w:lineRule="auto"/>
              <w:rPr>
                <w:rFonts w:ascii="Calibri" w:eastAsia="Times New Roman" w:hAnsi="Calibri" w:cs="Calibri"/>
                <w:i/>
                <w:iCs/>
              </w:rPr>
            </w:pPr>
            <w:r w:rsidRPr="00132719">
              <w:rPr>
                <w:rFonts w:ascii="Calibri" w:eastAsia="Times New Roman" w:hAnsi="Calibri" w:cs="Calibri"/>
                <w:i/>
                <w:iCs/>
              </w:rPr>
              <w:t>Lilaeopsis occidentalis</w:t>
            </w:r>
          </w:p>
        </w:tc>
        <w:tc>
          <w:tcPr>
            <w:tcW w:w="3140" w:type="dxa"/>
            <w:tcBorders>
              <w:top w:val="nil"/>
              <w:left w:val="nil"/>
              <w:bottom w:val="single" w:sz="4" w:space="0" w:color="auto"/>
              <w:right w:val="nil"/>
            </w:tcBorders>
            <w:shd w:val="clear" w:color="auto" w:fill="auto"/>
            <w:noWrap/>
            <w:vAlign w:val="bottom"/>
            <w:hideMark/>
          </w:tcPr>
          <w:p w14:paraId="0FA91F7E"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6629D673" w14:textId="77777777" w:rsidR="00775B7B" w:rsidRPr="00132719" w:rsidRDefault="00775B7B" w:rsidP="00775B7B">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775B7B" w:rsidRPr="00132719" w14:paraId="0D184C65"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327CA9C0"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Lycopus europaeus</w:t>
            </w:r>
          </w:p>
        </w:tc>
        <w:tc>
          <w:tcPr>
            <w:tcW w:w="3140" w:type="dxa"/>
            <w:tcBorders>
              <w:top w:val="nil"/>
              <w:left w:val="nil"/>
              <w:bottom w:val="single" w:sz="4" w:space="0" w:color="auto"/>
              <w:right w:val="nil"/>
            </w:tcBorders>
            <w:shd w:val="clear" w:color="auto" w:fill="auto"/>
            <w:noWrap/>
            <w:vAlign w:val="bottom"/>
            <w:hideMark/>
          </w:tcPr>
          <w:p w14:paraId="7388F00E"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676E49F6" w14:textId="4B880B6F" w:rsidR="00775B7B" w:rsidRPr="00132719" w:rsidRDefault="00775B7B" w:rsidP="00775B7B">
            <w:pPr>
              <w:spacing w:after="0" w:line="240" w:lineRule="auto"/>
              <w:jc w:val="center"/>
              <w:rPr>
                <w:rFonts w:ascii="Calibri" w:eastAsia="Times New Roman" w:hAnsi="Calibri" w:cs="Calibri"/>
                <w:color w:val="000000"/>
              </w:rPr>
            </w:pPr>
            <w:r>
              <w:rPr>
                <w:rFonts w:ascii="Calibri" w:eastAsia="Times New Roman" w:hAnsi="Calibri" w:cs="Calibri"/>
                <w:color w:val="000000"/>
              </w:rPr>
              <w:t>Non-native</w:t>
            </w:r>
          </w:p>
        </w:tc>
      </w:tr>
      <w:tr w:rsidR="00775B7B" w:rsidRPr="00132719" w14:paraId="422F608B"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783772FD"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Lysichiton americanus</w:t>
            </w:r>
          </w:p>
        </w:tc>
        <w:tc>
          <w:tcPr>
            <w:tcW w:w="3140" w:type="dxa"/>
            <w:tcBorders>
              <w:top w:val="nil"/>
              <w:left w:val="nil"/>
              <w:bottom w:val="single" w:sz="4" w:space="0" w:color="auto"/>
              <w:right w:val="nil"/>
            </w:tcBorders>
            <w:shd w:val="clear" w:color="auto" w:fill="auto"/>
            <w:noWrap/>
            <w:vAlign w:val="bottom"/>
            <w:hideMark/>
          </w:tcPr>
          <w:p w14:paraId="02434BE0" w14:textId="77777777" w:rsidR="00775B7B" w:rsidRPr="00132719" w:rsidRDefault="00775B7B" w:rsidP="00775B7B">
            <w:pPr>
              <w:spacing w:after="0" w:line="240" w:lineRule="auto"/>
              <w:rPr>
                <w:rFonts w:ascii="Calibri" w:eastAsia="Times New Roman" w:hAnsi="Calibri" w:cs="Calibri"/>
                <w:i/>
                <w:iCs/>
              </w:rPr>
            </w:pPr>
            <w:r w:rsidRPr="00132719">
              <w:rPr>
                <w:rFonts w:ascii="Calibri" w:eastAsia="Times New Roman" w:hAnsi="Calibri" w:cs="Calibri"/>
                <w:i/>
                <w:iCs/>
              </w:rPr>
              <w:t> </w:t>
            </w:r>
          </w:p>
        </w:tc>
        <w:tc>
          <w:tcPr>
            <w:tcW w:w="1720" w:type="dxa"/>
            <w:tcBorders>
              <w:top w:val="nil"/>
              <w:left w:val="nil"/>
              <w:bottom w:val="single" w:sz="4" w:space="0" w:color="auto"/>
              <w:right w:val="nil"/>
            </w:tcBorders>
            <w:shd w:val="clear" w:color="auto" w:fill="auto"/>
            <w:noWrap/>
            <w:vAlign w:val="bottom"/>
            <w:hideMark/>
          </w:tcPr>
          <w:p w14:paraId="6AC27C81" w14:textId="77777777" w:rsidR="00775B7B" w:rsidRPr="00132719" w:rsidRDefault="00775B7B" w:rsidP="00775B7B">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775B7B" w:rsidRPr="00132719" w14:paraId="41CEAF3E"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2E9792C2" w14:textId="77777777" w:rsidR="00775B7B" w:rsidRPr="00132719" w:rsidRDefault="00775B7B" w:rsidP="00775B7B">
            <w:pPr>
              <w:spacing w:after="0" w:line="240" w:lineRule="auto"/>
              <w:rPr>
                <w:rFonts w:ascii="Calibri" w:eastAsia="Times New Roman" w:hAnsi="Calibri" w:cs="Calibri"/>
                <w:i/>
                <w:iCs/>
              </w:rPr>
            </w:pPr>
            <w:r w:rsidRPr="00132719">
              <w:rPr>
                <w:rFonts w:ascii="Calibri" w:eastAsia="Times New Roman" w:hAnsi="Calibri" w:cs="Calibri"/>
                <w:i/>
                <w:iCs/>
              </w:rPr>
              <w:t>Lysimachia thyrsiflora</w:t>
            </w:r>
          </w:p>
        </w:tc>
        <w:tc>
          <w:tcPr>
            <w:tcW w:w="3140" w:type="dxa"/>
            <w:tcBorders>
              <w:top w:val="nil"/>
              <w:left w:val="nil"/>
              <w:bottom w:val="single" w:sz="4" w:space="0" w:color="auto"/>
              <w:right w:val="nil"/>
            </w:tcBorders>
            <w:shd w:val="clear" w:color="auto" w:fill="auto"/>
            <w:noWrap/>
            <w:vAlign w:val="bottom"/>
            <w:hideMark/>
          </w:tcPr>
          <w:p w14:paraId="07E5E34A"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194D33F3" w14:textId="77777777" w:rsidR="00775B7B" w:rsidRPr="00132719" w:rsidRDefault="00775B7B" w:rsidP="00775B7B">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775B7B" w:rsidRPr="00132719" w14:paraId="2EE83EED"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3125BFAE"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Lythrum salicaria</w:t>
            </w:r>
          </w:p>
        </w:tc>
        <w:tc>
          <w:tcPr>
            <w:tcW w:w="3140" w:type="dxa"/>
            <w:tcBorders>
              <w:top w:val="nil"/>
              <w:left w:val="nil"/>
              <w:bottom w:val="single" w:sz="4" w:space="0" w:color="auto"/>
              <w:right w:val="nil"/>
            </w:tcBorders>
            <w:shd w:val="clear" w:color="auto" w:fill="auto"/>
            <w:noWrap/>
            <w:vAlign w:val="bottom"/>
            <w:hideMark/>
          </w:tcPr>
          <w:p w14:paraId="10374E1B"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34BC17C2" w14:textId="3D2B8BA6" w:rsidR="00775B7B" w:rsidRPr="00132719" w:rsidRDefault="00775B7B" w:rsidP="00775B7B">
            <w:pPr>
              <w:spacing w:after="0" w:line="240" w:lineRule="auto"/>
              <w:jc w:val="center"/>
              <w:rPr>
                <w:rFonts w:ascii="Calibri" w:eastAsia="Times New Roman" w:hAnsi="Calibri" w:cs="Calibri"/>
                <w:color w:val="000000"/>
              </w:rPr>
            </w:pPr>
            <w:r>
              <w:rPr>
                <w:rFonts w:ascii="Calibri" w:eastAsia="Times New Roman" w:hAnsi="Calibri" w:cs="Calibri"/>
                <w:color w:val="000000"/>
              </w:rPr>
              <w:t>Non-native</w:t>
            </w:r>
          </w:p>
        </w:tc>
      </w:tr>
      <w:tr w:rsidR="00775B7B" w:rsidRPr="00132719" w14:paraId="24E9E580"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1EC2CE96"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Mentha aquatica</w:t>
            </w:r>
          </w:p>
        </w:tc>
        <w:tc>
          <w:tcPr>
            <w:tcW w:w="3140" w:type="dxa"/>
            <w:tcBorders>
              <w:top w:val="nil"/>
              <w:left w:val="nil"/>
              <w:bottom w:val="single" w:sz="4" w:space="0" w:color="auto"/>
              <w:right w:val="nil"/>
            </w:tcBorders>
            <w:shd w:val="clear" w:color="auto" w:fill="auto"/>
            <w:noWrap/>
            <w:vAlign w:val="bottom"/>
            <w:hideMark/>
          </w:tcPr>
          <w:p w14:paraId="327C04B8" w14:textId="77777777" w:rsidR="00775B7B" w:rsidRPr="00132719" w:rsidRDefault="00775B7B" w:rsidP="00775B7B">
            <w:pPr>
              <w:spacing w:after="0" w:line="240" w:lineRule="auto"/>
              <w:rPr>
                <w:rFonts w:ascii="Calibri" w:eastAsia="Times New Roman" w:hAnsi="Calibri" w:cs="Calibri"/>
                <w:i/>
                <w:iCs/>
              </w:rPr>
            </w:pPr>
            <w:r w:rsidRPr="00132719">
              <w:rPr>
                <w:rFonts w:ascii="Calibri" w:eastAsia="Times New Roman" w:hAnsi="Calibri" w:cs="Calibri"/>
                <w:i/>
                <w:iCs/>
              </w:rPr>
              <w:t>Mentha citrata</w:t>
            </w:r>
          </w:p>
        </w:tc>
        <w:tc>
          <w:tcPr>
            <w:tcW w:w="1720" w:type="dxa"/>
            <w:tcBorders>
              <w:top w:val="nil"/>
              <w:left w:val="nil"/>
              <w:bottom w:val="single" w:sz="4" w:space="0" w:color="auto"/>
              <w:right w:val="nil"/>
            </w:tcBorders>
            <w:shd w:val="clear" w:color="auto" w:fill="auto"/>
            <w:noWrap/>
            <w:vAlign w:val="bottom"/>
            <w:hideMark/>
          </w:tcPr>
          <w:p w14:paraId="5ACDD179" w14:textId="4A992F7A" w:rsidR="00775B7B" w:rsidRPr="00132719" w:rsidRDefault="00775B7B" w:rsidP="00775B7B">
            <w:pPr>
              <w:spacing w:after="0" w:line="240" w:lineRule="auto"/>
              <w:jc w:val="center"/>
              <w:rPr>
                <w:rFonts w:ascii="Calibri" w:eastAsia="Times New Roman" w:hAnsi="Calibri" w:cs="Calibri"/>
              </w:rPr>
            </w:pPr>
            <w:r>
              <w:rPr>
                <w:rFonts w:ascii="Calibri" w:eastAsia="Times New Roman" w:hAnsi="Calibri" w:cs="Calibri"/>
              </w:rPr>
              <w:t>Non-native</w:t>
            </w:r>
          </w:p>
        </w:tc>
      </w:tr>
      <w:tr w:rsidR="00775B7B" w:rsidRPr="00132719" w14:paraId="5BD06D02"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3C163179" w14:textId="45D2C8E9" w:rsidR="00775B7B" w:rsidRPr="00132719" w:rsidRDefault="00775B7B" w:rsidP="00775B7B">
            <w:pPr>
              <w:spacing w:after="0" w:line="240" w:lineRule="auto"/>
              <w:rPr>
                <w:rFonts w:ascii="Calibri" w:eastAsia="Times New Roman" w:hAnsi="Calibri" w:cs="Calibri"/>
                <w:i/>
                <w:iCs/>
              </w:rPr>
            </w:pPr>
            <w:del w:id="3198" w:author="Stefanie Lane" w:date="2023-02-06T12:38:00Z">
              <w:r w:rsidRPr="00132719" w:rsidDel="00C00465">
                <w:rPr>
                  <w:rFonts w:ascii="Calibri" w:eastAsia="Times New Roman" w:hAnsi="Calibri" w:cs="Calibri"/>
                  <w:i/>
                  <w:iCs/>
                </w:rPr>
                <w:delText>Mentha arvensis</w:delText>
              </w:r>
            </w:del>
            <w:ins w:id="3199" w:author="Stefanie Lane" w:date="2023-02-06T12:38:00Z">
              <w:r w:rsidR="00C00465">
                <w:rPr>
                  <w:rFonts w:ascii="Calibri" w:eastAsia="Times New Roman" w:hAnsi="Calibri" w:cs="Calibri"/>
                  <w:i/>
                  <w:iCs/>
                </w:rPr>
                <w:t>Mentha canadensis</w:t>
              </w:r>
            </w:ins>
          </w:p>
        </w:tc>
        <w:tc>
          <w:tcPr>
            <w:tcW w:w="3140" w:type="dxa"/>
            <w:tcBorders>
              <w:top w:val="nil"/>
              <w:left w:val="nil"/>
              <w:bottom w:val="single" w:sz="4" w:space="0" w:color="auto"/>
              <w:right w:val="nil"/>
            </w:tcBorders>
            <w:shd w:val="clear" w:color="auto" w:fill="auto"/>
            <w:noWrap/>
            <w:vAlign w:val="bottom"/>
            <w:hideMark/>
          </w:tcPr>
          <w:p w14:paraId="3A74BDDB"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2BA45EAA" w14:textId="71BF42CB" w:rsidR="00775B7B" w:rsidRPr="00132719" w:rsidRDefault="00775B7B" w:rsidP="00775B7B">
            <w:pPr>
              <w:spacing w:after="0" w:line="240" w:lineRule="auto"/>
              <w:jc w:val="center"/>
              <w:rPr>
                <w:rFonts w:ascii="Calibri" w:eastAsia="Times New Roman" w:hAnsi="Calibri" w:cs="Calibri"/>
                <w:color w:val="000000"/>
              </w:rPr>
            </w:pPr>
            <w:r>
              <w:rPr>
                <w:rFonts w:ascii="Calibri" w:eastAsia="Times New Roman" w:hAnsi="Calibri" w:cs="Calibri"/>
                <w:color w:val="000000"/>
              </w:rPr>
              <w:t>Non-native</w:t>
            </w:r>
          </w:p>
        </w:tc>
      </w:tr>
      <w:tr w:rsidR="00775B7B" w:rsidRPr="00132719" w14:paraId="7486CD9D"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65F2C9FB"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Menyanthes trifoliata</w:t>
            </w:r>
          </w:p>
        </w:tc>
        <w:tc>
          <w:tcPr>
            <w:tcW w:w="3140" w:type="dxa"/>
            <w:tcBorders>
              <w:top w:val="nil"/>
              <w:left w:val="nil"/>
              <w:bottom w:val="single" w:sz="4" w:space="0" w:color="auto"/>
              <w:right w:val="nil"/>
            </w:tcBorders>
            <w:shd w:val="clear" w:color="auto" w:fill="auto"/>
            <w:noWrap/>
            <w:vAlign w:val="bottom"/>
            <w:hideMark/>
          </w:tcPr>
          <w:p w14:paraId="2E3B7D5F"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3B458186" w14:textId="77777777" w:rsidR="00775B7B" w:rsidRPr="00132719" w:rsidRDefault="00775B7B" w:rsidP="00775B7B">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775B7B" w:rsidRPr="00132719" w:rsidDel="00775B7B" w14:paraId="3F8A3B44" w14:textId="2992E8E4" w:rsidTr="00D64622">
        <w:tblPrEx>
          <w:tblW w:w="8200" w:type="dxa"/>
          <w:tblPrExChange w:id="3200" w:author="Stefanie Lane" w:date="2023-02-06T12:35:00Z">
            <w:tblPrEx>
              <w:tblW w:w="8200" w:type="dxa"/>
            </w:tblPrEx>
          </w:tblPrExChange>
        </w:tblPrEx>
        <w:trPr>
          <w:trHeight w:val="290"/>
          <w:del w:id="3201" w:author="Stefanie Lane" w:date="2023-02-06T12:35:00Z"/>
          <w:trPrChange w:id="3202" w:author="Stefanie Lane" w:date="2023-02-06T12:35:00Z">
            <w:trPr>
              <w:trHeight w:val="290"/>
            </w:trPr>
          </w:trPrChange>
        </w:trPr>
        <w:tc>
          <w:tcPr>
            <w:tcW w:w="3340" w:type="dxa"/>
            <w:tcBorders>
              <w:top w:val="nil"/>
              <w:left w:val="nil"/>
              <w:bottom w:val="single" w:sz="4" w:space="0" w:color="auto"/>
              <w:right w:val="nil"/>
            </w:tcBorders>
            <w:shd w:val="clear" w:color="auto" w:fill="auto"/>
            <w:noWrap/>
            <w:vAlign w:val="bottom"/>
            <w:tcPrChange w:id="3203" w:author="Stefanie Lane" w:date="2023-02-06T12:35:00Z">
              <w:tcPr>
                <w:tcW w:w="3340" w:type="dxa"/>
                <w:tcBorders>
                  <w:top w:val="nil"/>
                  <w:left w:val="nil"/>
                  <w:bottom w:val="single" w:sz="4" w:space="0" w:color="auto"/>
                  <w:right w:val="nil"/>
                </w:tcBorders>
                <w:shd w:val="clear" w:color="auto" w:fill="auto"/>
                <w:noWrap/>
                <w:vAlign w:val="bottom"/>
              </w:tcPr>
            </w:tcPrChange>
          </w:tcPr>
          <w:p w14:paraId="728AFB5D" w14:textId="1B643BB7" w:rsidR="00775B7B" w:rsidRPr="00132719" w:rsidDel="00775B7B" w:rsidRDefault="00775B7B" w:rsidP="00775B7B">
            <w:pPr>
              <w:spacing w:after="0" w:line="240" w:lineRule="auto"/>
              <w:rPr>
                <w:del w:id="3204" w:author="Stefanie Lane" w:date="2023-02-06T12:35:00Z"/>
                <w:rFonts w:ascii="Calibri" w:eastAsia="Times New Roman" w:hAnsi="Calibri" w:cs="Calibri"/>
                <w:i/>
                <w:iCs/>
                <w:color w:val="000000"/>
              </w:rPr>
            </w:pPr>
            <w:commentRangeStart w:id="3205"/>
            <w:del w:id="3206" w:author="Stefanie Lane" w:date="2023-02-06T12:22:00Z">
              <w:r w:rsidRPr="00132719" w:rsidDel="000A23F7">
                <w:rPr>
                  <w:rFonts w:ascii="Calibri" w:eastAsia="Times New Roman" w:hAnsi="Calibri" w:cs="Calibri"/>
                  <w:i/>
                  <w:iCs/>
                  <w:color w:val="000000"/>
                </w:rPr>
                <w:delText>Mimulus guttatus</w:delText>
              </w:r>
            </w:del>
            <w:commentRangeEnd w:id="3205"/>
            <w:del w:id="3207" w:author="Stefanie Lane" w:date="2023-02-06T12:23:00Z">
              <w:r w:rsidDel="005777B8">
                <w:rPr>
                  <w:rStyle w:val="CommentReference"/>
                </w:rPr>
                <w:commentReference w:id="3205"/>
              </w:r>
            </w:del>
          </w:p>
        </w:tc>
        <w:tc>
          <w:tcPr>
            <w:tcW w:w="3140" w:type="dxa"/>
            <w:tcBorders>
              <w:top w:val="nil"/>
              <w:left w:val="nil"/>
              <w:bottom w:val="single" w:sz="4" w:space="0" w:color="auto"/>
              <w:right w:val="nil"/>
            </w:tcBorders>
            <w:shd w:val="clear" w:color="auto" w:fill="auto"/>
            <w:noWrap/>
            <w:vAlign w:val="bottom"/>
            <w:tcPrChange w:id="3208" w:author="Stefanie Lane" w:date="2023-02-06T12:35:00Z">
              <w:tcPr>
                <w:tcW w:w="3140" w:type="dxa"/>
                <w:tcBorders>
                  <w:top w:val="nil"/>
                  <w:left w:val="nil"/>
                  <w:bottom w:val="single" w:sz="4" w:space="0" w:color="auto"/>
                  <w:right w:val="nil"/>
                </w:tcBorders>
                <w:shd w:val="clear" w:color="auto" w:fill="auto"/>
                <w:noWrap/>
                <w:vAlign w:val="bottom"/>
              </w:tcPr>
            </w:tcPrChange>
          </w:tcPr>
          <w:p w14:paraId="58DA1E63" w14:textId="6F53915A" w:rsidR="00775B7B" w:rsidRPr="00132719" w:rsidDel="00775B7B" w:rsidRDefault="00775B7B" w:rsidP="00775B7B">
            <w:pPr>
              <w:spacing w:after="0" w:line="240" w:lineRule="auto"/>
              <w:rPr>
                <w:del w:id="3209" w:author="Stefanie Lane" w:date="2023-02-06T12:35:00Z"/>
                <w:rFonts w:ascii="Calibri" w:eastAsia="Times New Roman" w:hAnsi="Calibri" w:cs="Calibri"/>
                <w:i/>
                <w:iCs/>
              </w:rPr>
            </w:pPr>
            <w:del w:id="3210" w:author="Stefanie Lane" w:date="2023-02-06T12:23:00Z">
              <w:r w:rsidRPr="00132719" w:rsidDel="005777B8">
                <w:rPr>
                  <w:rFonts w:ascii="Calibri" w:eastAsia="Times New Roman" w:hAnsi="Calibri" w:cs="Calibri"/>
                  <w:i/>
                  <w:iCs/>
                </w:rPr>
                <w:delText> </w:delText>
              </w:r>
            </w:del>
          </w:p>
        </w:tc>
        <w:tc>
          <w:tcPr>
            <w:tcW w:w="1720" w:type="dxa"/>
            <w:tcBorders>
              <w:top w:val="nil"/>
              <w:left w:val="nil"/>
              <w:bottom w:val="single" w:sz="4" w:space="0" w:color="auto"/>
              <w:right w:val="nil"/>
            </w:tcBorders>
            <w:shd w:val="clear" w:color="auto" w:fill="auto"/>
            <w:noWrap/>
            <w:vAlign w:val="bottom"/>
            <w:tcPrChange w:id="3211" w:author="Stefanie Lane" w:date="2023-02-06T12:35:00Z">
              <w:tcPr>
                <w:tcW w:w="1720" w:type="dxa"/>
                <w:tcBorders>
                  <w:top w:val="nil"/>
                  <w:left w:val="nil"/>
                  <w:bottom w:val="single" w:sz="4" w:space="0" w:color="auto"/>
                  <w:right w:val="nil"/>
                </w:tcBorders>
                <w:shd w:val="clear" w:color="auto" w:fill="auto"/>
                <w:noWrap/>
                <w:vAlign w:val="bottom"/>
              </w:tcPr>
            </w:tcPrChange>
          </w:tcPr>
          <w:p w14:paraId="42CCA2B1" w14:textId="73FC1A89" w:rsidR="00775B7B" w:rsidRPr="00132719" w:rsidDel="00775B7B" w:rsidRDefault="00775B7B" w:rsidP="00775B7B">
            <w:pPr>
              <w:spacing w:after="0" w:line="240" w:lineRule="auto"/>
              <w:jc w:val="center"/>
              <w:rPr>
                <w:del w:id="3212" w:author="Stefanie Lane" w:date="2023-02-06T12:35:00Z"/>
                <w:rFonts w:ascii="Calibri" w:eastAsia="Times New Roman" w:hAnsi="Calibri" w:cs="Calibri"/>
                <w:color w:val="000000"/>
              </w:rPr>
            </w:pPr>
            <w:del w:id="3213" w:author="Stefanie Lane" w:date="2023-02-06T12:35:00Z">
              <w:r w:rsidRPr="00132719" w:rsidDel="00D64622">
                <w:rPr>
                  <w:rFonts w:ascii="Calibri" w:eastAsia="Times New Roman" w:hAnsi="Calibri" w:cs="Calibri"/>
                  <w:color w:val="000000"/>
                </w:rPr>
                <w:delText>Native</w:delText>
              </w:r>
            </w:del>
          </w:p>
        </w:tc>
      </w:tr>
      <w:tr w:rsidR="00775B7B" w:rsidRPr="00132719" w14:paraId="377EE0A0"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351066D0" w14:textId="77777777" w:rsidR="00775B7B" w:rsidRPr="00132719" w:rsidRDefault="00775B7B" w:rsidP="00775B7B">
            <w:pPr>
              <w:spacing w:after="0" w:line="240" w:lineRule="auto"/>
              <w:rPr>
                <w:rFonts w:ascii="Calibri" w:eastAsia="Times New Roman" w:hAnsi="Calibri" w:cs="Calibri"/>
                <w:i/>
                <w:iCs/>
              </w:rPr>
            </w:pPr>
            <w:r w:rsidRPr="00132719">
              <w:rPr>
                <w:rFonts w:ascii="Calibri" w:eastAsia="Times New Roman" w:hAnsi="Calibri" w:cs="Calibri"/>
                <w:i/>
                <w:iCs/>
              </w:rPr>
              <w:t>Myosotis scorpioides</w:t>
            </w:r>
          </w:p>
        </w:tc>
        <w:tc>
          <w:tcPr>
            <w:tcW w:w="3140" w:type="dxa"/>
            <w:tcBorders>
              <w:top w:val="nil"/>
              <w:left w:val="nil"/>
              <w:bottom w:val="single" w:sz="4" w:space="0" w:color="auto"/>
              <w:right w:val="nil"/>
            </w:tcBorders>
            <w:shd w:val="clear" w:color="auto" w:fill="auto"/>
            <w:noWrap/>
            <w:vAlign w:val="bottom"/>
            <w:hideMark/>
          </w:tcPr>
          <w:p w14:paraId="5144FB80"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5E713158" w14:textId="51726007" w:rsidR="00775B7B" w:rsidRPr="00132719" w:rsidRDefault="00775B7B" w:rsidP="00775B7B">
            <w:pPr>
              <w:spacing w:after="0" w:line="240" w:lineRule="auto"/>
              <w:jc w:val="center"/>
              <w:rPr>
                <w:rFonts w:ascii="Calibri" w:eastAsia="Times New Roman" w:hAnsi="Calibri" w:cs="Calibri"/>
                <w:color w:val="000000"/>
              </w:rPr>
            </w:pPr>
            <w:r>
              <w:rPr>
                <w:rFonts w:ascii="Calibri" w:eastAsia="Times New Roman" w:hAnsi="Calibri" w:cs="Calibri"/>
                <w:color w:val="000000"/>
              </w:rPr>
              <w:t>Non-native</w:t>
            </w:r>
          </w:p>
        </w:tc>
      </w:tr>
      <w:tr w:rsidR="00775B7B" w:rsidRPr="00132719" w14:paraId="04FD2C09"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197C23EF"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Myrica gale</w:t>
            </w:r>
          </w:p>
        </w:tc>
        <w:tc>
          <w:tcPr>
            <w:tcW w:w="3140" w:type="dxa"/>
            <w:tcBorders>
              <w:top w:val="nil"/>
              <w:left w:val="nil"/>
              <w:bottom w:val="single" w:sz="4" w:space="0" w:color="auto"/>
              <w:right w:val="nil"/>
            </w:tcBorders>
            <w:shd w:val="clear" w:color="auto" w:fill="auto"/>
            <w:noWrap/>
            <w:vAlign w:val="bottom"/>
            <w:hideMark/>
          </w:tcPr>
          <w:p w14:paraId="4A7B3814"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74233034" w14:textId="77777777" w:rsidR="00775B7B" w:rsidRPr="00132719" w:rsidRDefault="00775B7B" w:rsidP="00775B7B">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775B7B" w:rsidRPr="00132719" w14:paraId="172D7C46"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7F8F1388"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Oenanthe sarmentosa</w:t>
            </w:r>
          </w:p>
        </w:tc>
        <w:tc>
          <w:tcPr>
            <w:tcW w:w="3140" w:type="dxa"/>
            <w:tcBorders>
              <w:top w:val="nil"/>
              <w:left w:val="nil"/>
              <w:bottom w:val="single" w:sz="4" w:space="0" w:color="auto"/>
              <w:right w:val="nil"/>
            </w:tcBorders>
            <w:shd w:val="clear" w:color="auto" w:fill="auto"/>
            <w:noWrap/>
            <w:vAlign w:val="bottom"/>
            <w:hideMark/>
          </w:tcPr>
          <w:p w14:paraId="2EED4670" w14:textId="77777777" w:rsidR="00775B7B" w:rsidRPr="00132719" w:rsidRDefault="00775B7B" w:rsidP="00775B7B">
            <w:pPr>
              <w:spacing w:after="0" w:line="240" w:lineRule="auto"/>
              <w:rPr>
                <w:rFonts w:ascii="Calibri" w:eastAsia="Times New Roman" w:hAnsi="Calibri" w:cs="Calibri"/>
                <w:i/>
                <w:iCs/>
              </w:rPr>
            </w:pPr>
            <w:r w:rsidRPr="00132719">
              <w:rPr>
                <w:rFonts w:ascii="Calibri" w:eastAsia="Times New Roman" w:hAnsi="Calibri" w:cs="Calibri"/>
                <w:i/>
                <w:iCs/>
              </w:rPr>
              <w:t> </w:t>
            </w:r>
          </w:p>
        </w:tc>
        <w:tc>
          <w:tcPr>
            <w:tcW w:w="1720" w:type="dxa"/>
            <w:tcBorders>
              <w:top w:val="nil"/>
              <w:left w:val="nil"/>
              <w:bottom w:val="single" w:sz="4" w:space="0" w:color="auto"/>
              <w:right w:val="nil"/>
            </w:tcBorders>
            <w:shd w:val="clear" w:color="auto" w:fill="auto"/>
            <w:noWrap/>
            <w:vAlign w:val="bottom"/>
            <w:hideMark/>
          </w:tcPr>
          <w:p w14:paraId="5FB3FE3E" w14:textId="77777777" w:rsidR="00775B7B" w:rsidRPr="00132719" w:rsidRDefault="00775B7B" w:rsidP="00775B7B">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775B7B" w:rsidRPr="00132719" w14:paraId="347CA0D1"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4705448C" w14:textId="77777777" w:rsidR="00775B7B" w:rsidRPr="00132719" w:rsidRDefault="00775B7B" w:rsidP="00775B7B">
            <w:pPr>
              <w:spacing w:after="0" w:line="240" w:lineRule="auto"/>
              <w:rPr>
                <w:rFonts w:ascii="Calibri" w:eastAsia="Times New Roman" w:hAnsi="Calibri" w:cs="Calibri"/>
                <w:i/>
                <w:iCs/>
              </w:rPr>
            </w:pPr>
            <w:r w:rsidRPr="00132719">
              <w:rPr>
                <w:rFonts w:ascii="Calibri" w:eastAsia="Times New Roman" w:hAnsi="Calibri" w:cs="Calibri"/>
                <w:i/>
                <w:iCs/>
              </w:rPr>
              <w:t>Phalaris arundinacea</w:t>
            </w:r>
          </w:p>
        </w:tc>
        <w:tc>
          <w:tcPr>
            <w:tcW w:w="3140" w:type="dxa"/>
            <w:tcBorders>
              <w:top w:val="nil"/>
              <w:left w:val="nil"/>
              <w:bottom w:val="single" w:sz="4" w:space="0" w:color="auto"/>
              <w:right w:val="nil"/>
            </w:tcBorders>
            <w:shd w:val="clear" w:color="auto" w:fill="auto"/>
            <w:noWrap/>
            <w:vAlign w:val="bottom"/>
            <w:hideMark/>
          </w:tcPr>
          <w:p w14:paraId="302394C3"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600ED7E0" w14:textId="2BDAD72B" w:rsidR="00775B7B" w:rsidRPr="00132719" w:rsidRDefault="00775B7B" w:rsidP="00775B7B">
            <w:pPr>
              <w:spacing w:after="0" w:line="240" w:lineRule="auto"/>
              <w:jc w:val="center"/>
              <w:rPr>
                <w:rFonts w:ascii="Calibri" w:eastAsia="Times New Roman" w:hAnsi="Calibri" w:cs="Calibri"/>
                <w:color w:val="000000"/>
              </w:rPr>
            </w:pPr>
            <w:r>
              <w:rPr>
                <w:rFonts w:ascii="Calibri" w:eastAsia="Times New Roman" w:hAnsi="Calibri" w:cs="Calibri"/>
                <w:color w:val="000000"/>
              </w:rPr>
              <w:t>Non-native</w:t>
            </w:r>
          </w:p>
        </w:tc>
      </w:tr>
      <w:tr w:rsidR="00775B7B" w:rsidRPr="00132719" w14:paraId="4F68AA98"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2C322FBE" w14:textId="6C6C8AE9"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xml:space="preserve">Platanthera dilatata </w:t>
            </w:r>
            <w:del w:id="3214" w:author="Stefanie Lane" w:date="2023-02-06T12:36:00Z">
              <w:r w:rsidRPr="001C2072" w:rsidDel="001A6DA8">
                <w:rPr>
                  <w:rFonts w:ascii="Calibri" w:eastAsia="Times New Roman" w:hAnsi="Calibri" w:cs="Calibri"/>
                  <w:color w:val="000000"/>
                  <w:rPrChange w:id="3215" w:author="Daniel Stewart" w:date="2023-02-02T13:52:00Z">
                    <w:rPr>
                      <w:rFonts w:ascii="Calibri" w:eastAsia="Times New Roman" w:hAnsi="Calibri" w:cs="Calibri"/>
                      <w:i/>
                      <w:iCs/>
                      <w:color w:val="000000"/>
                    </w:rPr>
                  </w:rPrChange>
                </w:rPr>
                <w:delText>var</w:delText>
              </w:r>
              <w:r w:rsidRPr="00132719" w:rsidDel="001A6DA8">
                <w:rPr>
                  <w:rFonts w:ascii="Calibri" w:eastAsia="Times New Roman" w:hAnsi="Calibri" w:cs="Calibri"/>
                  <w:i/>
                  <w:iCs/>
                  <w:color w:val="000000"/>
                </w:rPr>
                <w:delText xml:space="preserve"> dilatata</w:delText>
              </w:r>
            </w:del>
          </w:p>
        </w:tc>
        <w:tc>
          <w:tcPr>
            <w:tcW w:w="3140" w:type="dxa"/>
            <w:tcBorders>
              <w:top w:val="nil"/>
              <w:left w:val="nil"/>
              <w:bottom w:val="single" w:sz="4" w:space="0" w:color="auto"/>
              <w:right w:val="nil"/>
            </w:tcBorders>
            <w:shd w:val="clear" w:color="auto" w:fill="auto"/>
            <w:noWrap/>
            <w:vAlign w:val="bottom"/>
            <w:hideMark/>
          </w:tcPr>
          <w:p w14:paraId="1C5E603F"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6B9F0AA7" w14:textId="77777777" w:rsidR="00775B7B" w:rsidRPr="00132719" w:rsidRDefault="00775B7B" w:rsidP="00775B7B">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775B7B" w:rsidRPr="00132719" w14:paraId="23299F64"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7D6561DB"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Poa palustris</w:t>
            </w:r>
          </w:p>
        </w:tc>
        <w:tc>
          <w:tcPr>
            <w:tcW w:w="3140" w:type="dxa"/>
            <w:tcBorders>
              <w:top w:val="nil"/>
              <w:left w:val="nil"/>
              <w:bottom w:val="single" w:sz="4" w:space="0" w:color="auto"/>
              <w:right w:val="nil"/>
            </w:tcBorders>
            <w:shd w:val="clear" w:color="auto" w:fill="auto"/>
            <w:noWrap/>
            <w:vAlign w:val="bottom"/>
            <w:hideMark/>
          </w:tcPr>
          <w:p w14:paraId="35680A31" w14:textId="77777777" w:rsidR="00775B7B" w:rsidRPr="00132719" w:rsidRDefault="00775B7B" w:rsidP="00775B7B">
            <w:pPr>
              <w:spacing w:after="0" w:line="240" w:lineRule="auto"/>
              <w:rPr>
                <w:rFonts w:ascii="Calibri" w:eastAsia="Times New Roman" w:hAnsi="Calibri" w:cs="Calibri"/>
                <w:i/>
                <w:iCs/>
              </w:rPr>
            </w:pPr>
            <w:r w:rsidRPr="00132719">
              <w:rPr>
                <w:rFonts w:ascii="Calibri" w:eastAsia="Times New Roman" w:hAnsi="Calibri" w:cs="Calibri"/>
                <w:i/>
                <w:iCs/>
              </w:rPr>
              <w:t> </w:t>
            </w:r>
          </w:p>
        </w:tc>
        <w:tc>
          <w:tcPr>
            <w:tcW w:w="1720" w:type="dxa"/>
            <w:tcBorders>
              <w:top w:val="nil"/>
              <w:left w:val="nil"/>
              <w:bottom w:val="single" w:sz="4" w:space="0" w:color="auto"/>
              <w:right w:val="nil"/>
            </w:tcBorders>
            <w:shd w:val="clear" w:color="auto" w:fill="auto"/>
            <w:noWrap/>
            <w:vAlign w:val="bottom"/>
            <w:hideMark/>
          </w:tcPr>
          <w:p w14:paraId="735BC88C" w14:textId="77777777" w:rsidR="00775B7B" w:rsidRPr="00132719" w:rsidRDefault="00775B7B" w:rsidP="00775B7B">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775B7B" w:rsidRPr="00132719" w14:paraId="41BD4616"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0ED494F9" w14:textId="77777777" w:rsidR="00775B7B" w:rsidRPr="00132719" w:rsidRDefault="00775B7B" w:rsidP="00775B7B">
            <w:pPr>
              <w:spacing w:after="0" w:line="240" w:lineRule="auto"/>
              <w:rPr>
                <w:rFonts w:ascii="Calibri" w:eastAsia="Times New Roman" w:hAnsi="Calibri" w:cs="Calibri"/>
                <w:i/>
                <w:iCs/>
              </w:rPr>
            </w:pPr>
            <w:r w:rsidRPr="00132719">
              <w:rPr>
                <w:rFonts w:ascii="Calibri" w:eastAsia="Times New Roman" w:hAnsi="Calibri" w:cs="Calibri"/>
                <w:i/>
                <w:iCs/>
              </w:rPr>
              <w:t>Poa trivialis</w:t>
            </w:r>
          </w:p>
        </w:tc>
        <w:tc>
          <w:tcPr>
            <w:tcW w:w="3140" w:type="dxa"/>
            <w:tcBorders>
              <w:top w:val="nil"/>
              <w:left w:val="nil"/>
              <w:bottom w:val="single" w:sz="4" w:space="0" w:color="auto"/>
              <w:right w:val="nil"/>
            </w:tcBorders>
            <w:shd w:val="clear" w:color="auto" w:fill="auto"/>
            <w:noWrap/>
            <w:vAlign w:val="bottom"/>
            <w:hideMark/>
          </w:tcPr>
          <w:p w14:paraId="0C63DF8A"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6E8364C2" w14:textId="057D524F" w:rsidR="00775B7B" w:rsidRPr="00132719" w:rsidRDefault="00775B7B" w:rsidP="00775B7B">
            <w:pPr>
              <w:spacing w:after="0" w:line="240" w:lineRule="auto"/>
              <w:jc w:val="center"/>
              <w:rPr>
                <w:rFonts w:ascii="Calibri" w:eastAsia="Times New Roman" w:hAnsi="Calibri" w:cs="Calibri"/>
                <w:color w:val="000000"/>
              </w:rPr>
            </w:pPr>
            <w:r>
              <w:rPr>
                <w:rFonts w:ascii="Calibri" w:eastAsia="Times New Roman" w:hAnsi="Calibri" w:cs="Calibri"/>
                <w:color w:val="000000"/>
              </w:rPr>
              <w:t>Non-native</w:t>
            </w:r>
          </w:p>
        </w:tc>
      </w:tr>
      <w:tr w:rsidR="00775B7B" w:rsidRPr="00132719" w14:paraId="39B72F3D"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15368B24"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Polygonum hydropiper</w:t>
            </w:r>
          </w:p>
        </w:tc>
        <w:tc>
          <w:tcPr>
            <w:tcW w:w="3140" w:type="dxa"/>
            <w:tcBorders>
              <w:top w:val="nil"/>
              <w:left w:val="nil"/>
              <w:bottom w:val="single" w:sz="4" w:space="0" w:color="auto"/>
              <w:right w:val="nil"/>
            </w:tcBorders>
            <w:shd w:val="clear" w:color="auto" w:fill="auto"/>
            <w:noWrap/>
            <w:vAlign w:val="bottom"/>
            <w:hideMark/>
          </w:tcPr>
          <w:p w14:paraId="6884B30D"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45D5E4CC" w14:textId="33CB5154" w:rsidR="00775B7B" w:rsidRPr="00132719" w:rsidRDefault="00775B7B" w:rsidP="00775B7B">
            <w:pPr>
              <w:spacing w:after="0" w:line="240" w:lineRule="auto"/>
              <w:jc w:val="center"/>
              <w:rPr>
                <w:rFonts w:ascii="Calibri" w:eastAsia="Times New Roman" w:hAnsi="Calibri" w:cs="Calibri"/>
                <w:color w:val="000000"/>
              </w:rPr>
            </w:pPr>
            <w:r>
              <w:rPr>
                <w:rFonts w:ascii="Calibri" w:eastAsia="Times New Roman" w:hAnsi="Calibri" w:cs="Calibri"/>
                <w:color w:val="000000"/>
              </w:rPr>
              <w:t>Non-native</w:t>
            </w:r>
          </w:p>
        </w:tc>
      </w:tr>
      <w:tr w:rsidR="00775B7B" w:rsidRPr="00132719" w14:paraId="736EADCC"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439C1BCA"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Potentilla pacifica</w:t>
            </w:r>
          </w:p>
        </w:tc>
        <w:tc>
          <w:tcPr>
            <w:tcW w:w="3140" w:type="dxa"/>
            <w:tcBorders>
              <w:top w:val="nil"/>
              <w:left w:val="nil"/>
              <w:bottom w:val="single" w:sz="4" w:space="0" w:color="auto"/>
              <w:right w:val="nil"/>
            </w:tcBorders>
            <w:shd w:val="clear" w:color="auto" w:fill="auto"/>
            <w:noWrap/>
            <w:vAlign w:val="bottom"/>
            <w:hideMark/>
          </w:tcPr>
          <w:p w14:paraId="56E2EC0C" w14:textId="77777777" w:rsidR="00775B7B" w:rsidRPr="00132719" w:rsidRDefault="00775B7B" w:rsidP="00775B7B">
            <w:pPr>
              <w:spacing w:after="0" w:line="240" w:lineRule="auto"/>
              <w:rPr>
                <w:rFonts w:ascii="Calibri" w:eastAsia="Times New Roman" w:hAnsi="Calibri" w:cs="Calibri"/>
                <w:i/>
                <w:iCs/>
              </w:rPr>
            </w:pPr>
            <w:r w:rsidRPr="00132719">
              <w:rPr>
                <w:rFonts w:ascii="Calibri" w:eastAsia="Times New Roman" w:hAnsi="Calibri" w:cs="Calibri"/>
                <w:i/>
                <w:iCs/>
              </w:rPr>
              <w:t> </w:t>
            </w:r>
          </w:p>
        </w:tc>
        <w:tc>
          <w:tcPr>
            <w:tcW w:w="1720" w:type="dxa"/>
            <w:tcBorders>
              <w:top w:val="nil"/>
              <w:left w:val="nil"/>
              <w:bottom w:val="single" w:sz="4" w:space="0" w:color="auto"/>
              <w:right w:val="nil"/>
            </w:tcBorders>
            <w:shd w:val="clear" w:color="auto" w:fill="auto"/>
            <w:noWrap/>
            <w:vAlign w:val="bottom"/>
            <w:hideMark/>
          </w:tcPr>
          <w:p w14:paraId="5A867621" w14:textId="77777777" w:rsidR="00775B7B" w:rsidRPr="00132719" w:rsidRDefault="00775B7B" w:rsidP="00775B7B">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775B7B" w:rsidRPr="00132719" w14:paraId="36172118"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780E54D5" w14:textId="77777777" w:rsidR="00775B7B" w:rsidRPr="00132719" w:rsidRDefault="00775B7B" w:rsidP="00775B7B">
            <w:pPr>
              <w:spacing w:after="0" w:line="240" w:lineRule="auto"/>
              <w:rPr>
                <w:rFonts w:ascii="Calibri" w:eastAsia="Times New Roman" w:hAnsi="Calibri" w:cs="Calibri"/>
                <w:i/>
                <w:iCs/>
              </w:rPr>
            </w:pPr>
            <w:r w:rsidRPr="00132719">
              <w:rPr>
                <w:rFonts w:ascii="Calibri" w:eastAsia="Times New Roman" w:hAnsi="Calibri" w:cs="Calibri"/>
                <w:i/>
                <w:iCs/>
              </w:rPr>
              <w:t>Puccinellia pauciflora</w:t>
            </w:r>
          </w:p>
        </w:tc>
        <w:tc>
          <w:tcPr>
            <w:tcW w:w="3140" w:type="dxa"/>
            <w:tcBorders>
              <w:top w:val="nil"/>
              <w:left w:val="nil"/>
              <w:bottom w:val="single" w:sz="4" w:space="0" w:color="auto"/>
              <w:right w:val="nil"/>
            </w:tcBorders>
            <w:shd w:val="clear" w:color="auto" w:fill="auto"/>
            <w:noWrap/>
            <w:vAlign w:val="bottom"/>
            <w:hideMark/>
          </w:tcPr>
          <w:p w14:paraId="58D9549B"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248FA76F" w14:textId="77777777" w:rsidR="00775B7B" w:rsidRPr="00132719" w:rsidRDefault="00775B7B" w:rsidP="00775B7B">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775B7B" w:rsidRPr="00132719" w14:paraId="6B590919"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305D7268"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Rumex conglomeratus</w:t>
            </w:r>
          </w:p>
        </w:tc>
        <w:tc>
          <w:tcPr>
            <w:tcW w:w="3140" w:type="dxa"/>
            <w:tcBorders>
              <w:top w:val="nil"/>
              <w:left w:val="nil"/>
              <w:bottom w:val="single" w:sz="4" w:space="0" w:color="auto"/>
              <w:right w:val="nil"/>
            </w:tcBorders>
            <w:shd w:val="clear" w:color="auto" w:fill="auto"/>
            <w:noWrap/>
            <w:vAlign w:val="bottom"/>
            <w:hideMark/>
          </w:tcPr>
          <w:p w14:paraId="0BFACDB6"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2FB26EFF" w14:textId="19FBD8F0" w:rsidR="00775B7B" w:rsidRPr="00132719" w:rsidRDefault="00775B7B" w:rsidP="00775B7B">
            <w:pPr>
              <w:spacing w:after="0" w:line="240" w:lineRule="auto"/>
              <w:jc w:val="center"/>
              <w:rPr>
                <w:rFonts w:ascii="Calibri" w:eastAsia="Times New Roman" w:hAnsi="Calibri" w:cs="Calibri"/>
                <w:color w:val="000000"/>
              </w:rPr>
            </w:pPr>
            <w:r>
              <w:rPr>
                <w:rFonts w:ascii="Calibri" w:eastAsia="Times New Roman" w:hAnsi="Calibri" w:cs="Calibri"/>
                <w:color w:val="000000"/>
              </w:rPr>
              <w:t>Non-native</w:t>
            </w:r>
          </w:p>
        </w:tc>
      </w:tr>
      <w:tr w:rsidR="00775B7B" w:rsidRPr="00132719" w14:paraId="68218A1A"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51BEE377"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Rumex occidentalis</w:t>
            </w:r>
          </w:p>
        </w:tc>
        <w:tc>
          <w:tcPr>
            <w:tcW w:w="3140" w:type="dxa"/>
            <w:tcBorders>
              <w:top w:val="nil"/>
              <w:left w:val="nil"/>
              <w:bottom w:val="single" w:sz="4" w:space="0" w:color="auto"/>
              <w:right w:val="nil"/>
            </w:tcBorders>
            <w:shd w:val="clear" w:color="auto" w:fill="auto"/>
            <w:noWrap/>
            <w:vAlign w:val="bottom"/>
            <w:hideMark/>
          </w:tcPr>
          <w:p w14:paraId="23292EEA" w14:textId="77777777" w:rsidR="00775B7B" w:rsidRPr="00132719" w:rsidRDefault="00775B7B" w:rsidP="00775B7B">
            <w:pPr>
              <w:spacing w:after="0" w:line="240" w:lineRule="auto"/>
              <w:rPr>
                <w:rFonts w:ascii="Calibri" w:eastAsia="Times New Roman" w:hAnsi="Calibri" w:cs="Calibri"/>
                <w:i/>
                <w:iCs/>
              </w:rPr>
            </w:pPr>
            <w:r w:rsidRPr="00132719">
              <w:rPr>
                <w:rFonts w:ascii="Calibri" w:eastAsia="Times New Roman" w:hAnsi="Calibri" w:cs="Calibri"/>
                <w:i/>
                <w:iCs/>
              </w:rPr>
              <w:t> </w:t>
            </w:r>
          </w:p>
        </w:tc>
        <w:tc>
          <w:tcPr>
            <w:tcW w:w="1720" w:type="dxa"/>
            <w:tcBorders>
              <w:top w:val="nil"/>
              <w:left w:val="nil"/>
              <w:bottom w:val="single" w:sz="4" w:space="0" w:color="auto"/>
              <w:right w:val="nil"/>
            </w:tcBorders>
            <w:shd w:val="clear" w:color="auto" w:fill="auto"/>
            <w:noWrap/>
            <w:vAlign w:val="bottom"/>
            <w:hideMark/>
          </w:tcPr>
          <w:p w14:paraId="7DF982F2" w14:textId="77777777" w:rsidR="00775B7B" w:rsidRPr="00132719" w:rsidRDefault="00775B7B" w:rsidP="00775B7B">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775B7B" w:rsidRPr="00132719" w14:paraId="67FD4281"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69BC01F3" w14:textId="77777777" w:rsidR="00775B7B" w:rsidRPr="00132719" w:rsidRDefault="00775B7B" w:rsidP="00775B7B">
            <w:pPr>
              <w:spacing w:after="0" w:line="240" w:lineRule="auto"/>
              <w:rPr>
                <w:rFonts w:ascii="Calibri" w:eastAsia="Times New Roman" w:hAnsi="Calibri" w:cs="Calibri"/>
                <w:i/>
                <w:iCs/>
              </w:rPr>
            </w:pPr>
            <w:r w:rsidRPr="00132719">
              <w:rPr>
                <w:rFonts w:ascii="Calibri" w:eastAsia="Times New Roman" w:hAnsi="Calibri" w:cs="Calibri"/>
                <w:i/>
                <w:iCs/>
              </w:rPr>
              <w:t>Sagittaria latifolia</w:t>
            </w:r>
          </w:p>
        </w:tc>
        <w:tc>
          <w:tcPr>
            <w:tcW w:w="3140" w:type="dxa"/>
            <w:tcBorders>
              <w:top w:val="nil"/>
              <w:left w:val="nil"/>
              <w:bottom w:val="single" w:sz="4" w:space="0" w:color="auto"/>
              <w:right w:val="nil"/>
            </w:tcBorders>
            <w:shd w:val="clear" w:color="auto" w:fill="auto"/>
            <w:noWrap/>
            <w:vAlign w:val="bottom"/>
            <w:hideMark/>
          </w:tcPr>
          <w:p w14:paraId="6CA3C6CE"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620EAC85" w14:textId="77777777" w:rsidR="00775B7B" w:rsidRPr="00132719" w:rsidRDefault="00775B7B" w:rsidP="00775B7B">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775B7B" w:rsidRPr="00132719" w14:paraId="33B5691C"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79ED470C"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Salix lasiandra</w:t>
            </w:r>
          </w:p>
        </w:tc>
        <w:tc>
          <w:tcPr>
            <w:tcW w:w="3140" w:type="dxa"/>
            <w:tcBorders>
              <w:top w:val="nil"/>
              <w:left w:val="nil"/>
              <w:bottom w:val="single" w:sz="4" w:space="0" w:color="auto"/>
              <w:right w:val="nil"/>
            </w:tcBorders>
            <w:shd w:val="clear" w:color="auto" w:fill="auto"/>
            <w:noWrap/>
            <w:vAlign w:val="bottom"/>
            <w:hideMark/>
          </w:tcPr>
          <w:p w14:paraId="1ECB7EB0"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7FC7EBFE" w14:textId="77777777" w:rsidR="00775B7B" w:rsidRPr="00132719" w:rsidRDefault="00775B7B" w:rsidP="00775B7B">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775B7B" w:rsidRPr="00132719" w14:paraId="46BF8557"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518E1822"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Salix scouleriana</w:t>
            </w:r>
          </w:p>
        </w:tc>
        <w:tc>
          <w:tcPr>
            <w:tcW w:w="3140" w:type="dxa"/>
            <w:tcBorders>
              <w:top w:val="nil"/>
              <w:left w:val="nil"/>
              <w:bottom w:val="single" w:sz="4" w:space="0" w:color="auto"/>
              <w:right w:val="nil"/>
            </w:tcBorders>
            <w:shd w:val="clear" w:color="auto" w:fill="auto"/>
            <w:noWrap/>
            <w:vAlign w:val="bottom"/>
            <w:hideMark/>
          </w:tcPr>
          <w:p w14:paraId="5340BCB2" w14:textId="77777777" w:rsidR="00775B7B" w:rsidRPr="00132719" w:rsidRDefault="00775B7B" w:rsidP="00775B7B">
            <w:pPr>
              <w:spacing w:after="0" w:line="240" w:lineRule="auto"/>
              <w:rPr>
                <w:rFonts w:ascii="Calibri" w:eastAsia="Times New Roman" w:hAnsi="Calibri" w:cs="Calibri"/>
                <w:i/>
                <w:iCs/>
              </w:rPr>
            </w:pPr>
            <w:r w:rsidRPr="00132719">
              <w:rPr>
                <w:rFonts w:ascii="Calibri" w:eastAsia="Times New Roman" w:hAnsi="Calibri" w:cs="Calibri"/>
                <w:i/>
                <w:iCs/>
              </w:rPr>
              <w:t> </w:t>
            </w:r>
          </w:p>
        </w:tc>
        <w:tc>
          <w:tcPr>
            <w:tcW w:w="1720" w:type="dxa"/>
            <w:tcBorders>
              <w:top w:val="nil"/>
              <w:left w:val="nil"/>
              <w:bottom w:val="single" w:sz="4" w:space="0" w:color="auto"/>
              <w:right w:val="nil"/>
            </w:tcBorders>
            <w:shd w:val="clear" w:color="auto" w:fill="auto"/>
            <w:noWrap/>
            <w:vAlign w:val="bottom"/>
            <w:hideMark/>
          </w:tcPr>
          <w:p w14:paraId="7593EB87" w14:textId="77777777" w:rsidR="00775B7B" w:rsidRPr="00132719" w:rsidRDefault="00775B7B" w:rsidP="00775B7B">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775B7B" w:rsidRPr="00132719" w14:paraId="0FE5DD43"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3C6B38A4" w14:textId="77777777" w:rsidR="00775B7B" w:rsidRPr="00132719" w:rsidRDefault="00775B7B" w:rsidP="00775B7B">
            <w:pPr>
              <w:spacing w:after="0" w:line="240" w:lineRule="auto"/>
              <w:rPr>
                <w:rFonts w:ascii="Calibri" w:eastAsia="Times New Roman" w:hAnsi="Calibri" w:cs="Calibri"/>
                <w:i/>
                <w:iCs/>
              </w:rPr>
            </w:pPr>
            <w:r w:rsidRPr="00132719">
              <w:rPr>
                <w:rFonts w:ascii="Calibri" w:eastAsia="Times New Roman" w:hAnsi="Calibri" w:cs="Calibri"/>
                <w:i/>
                <w:iCs/>
              </w:rPr>
              <w:t>Salix sitchensis</w:t>
            </w:r>
          </w:p>
        </w:tc>
        <w:tc>
          <w:tcPr>
            <w:tcW w:w="3140" w:type="dxa"/>
            <w:tcBorders>
              <w:top w:val="nil"/>
              <w:left w:val="nil"/>
              <w:bottom w:val="single" w:sz="4" w:space="0" w:color="auto"/>
              <w:right w:val="nil"/>
            </w:tcBorders>
            <w:shd w:val="clear" w:color="auto" w:fill="auto"/>
            <w:noWrap/>
            <w:vAlign w:val="bottom"/>
            <w:hideMark/>
          </w:tcPr>
          <w:p w14:paraId="7868C3D7"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662E0E42" w14:textId="77777777" w:rsidR="00775B7B" w:rsidRPr="00132719" w:rsidRDefault="00775B7B" w:rsidP="00775B7B">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775B7B" w:rsidRPr="00132719" w14:paraId="50F96235"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0065FA4F"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xml:space="preserve">Salix </w:t>
            </w:r>
            <w:r w:rsidRPr="00132719">
              <w:rPr>
                <w:rFonts w:ascii="Calibri" w:eastAsia="Times New Roman" w:hAnsi="Calibri" w:cs="Calibri"/>
              </w:rPr>
              <w:t>sp</w:t>
            </w:r>
          </w:p>
        </w:tc>
        <w:tc>
          <w:tcPr>
            <w:tcW w:w="3140" w:type="dxa"/>
            <w:tcBorders>
              <w:top w:val="nil"/>
              <w:left w:val="nil"/>
              <w:bottom w:val="single" w:sz="4" w:space="0" w:color="auto"/>
              <w:right w:val="nil"/>
            </w:tcBorders>
            <w:shd w:val="clear" w:color="auto" w:fill="auto"/>
            <w:noWrap/>
            <w:vAlign w:val="bottom"/>
            <w:hideMark/>
          </w:tcPr>
          <w:p w14:paraId="63404731" w14:textId="77777777" w:rsidR="00775B7B" w:rsidRPr="00132719" w:rsidRDefault="00775B7B" w:rsidP="00775B7B">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33F8203C" w14:textId="77777777" w:rsidR="00775B7B" w:rsidRPr="00132719" w:rsidRDefault="00775B7B" w:rsidP="00775B7B">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w:t>
            </w:r>
          </w:p>
        </w:tc>
      </w:tr>
      <w:tr w:rsidR="009A0221" w:rsidRPr="00132719" w14:paraId="0F05F5AA" w14:textId="77777777" w:rsidTr="00132719">
        <w:trPr>
          <w:trHeight w:val="290"/>
          <w:ins w:id="3216" w:author="Stefanie Lane" w:date="2023-02-08T10:33:00Z"/>
        </w:trPr>
        <w:tc>
          <w:tcPr>
            <w:tcW w:w="3340" w:type="dxa"/>
            <w:tcBorders>
              <w:top w:val="nil"/>
              <w:left w:val="nil"/>
              <w:bottom w:val="single" w:sz="4" w:space="0" w:color="auto"/>
              <w:right w:val="nil"/>
            </w:tcBorders>
            <w:shd w:val="clear" w:color="auto" w:fill="auto"/>
            <w:noWrap/>
            <w:vAlign w:val="bottom"/>
          </w:tcPr>
          <w:p w14:paraId="6D9EAE10" w14:textId="76A44DB1" w:rsidR="009A0221" w:rsidRPr="00132719" w:rsidRDefault="009A0221" w:rsidP="009A0221">
            <w:pPr>
              <w:spacing w:after="0" w:line="240" w:lineRule="auto"/>
              <w:rPr>
                <w:ins w:id="3217" w:author="Stefanie Lane" w:date="2023-02-08T10:33:00Z"/>
                <w:rFonts w:ascii="Calibri" w:eastAsia="Times New Roman" w:hAnsi="Calibri" w:cs="Calibri"/>
                <w:i/>
                <w:iCs/>
                <w:color w:val="000000"/>
              </w:rPr>
            </w:pPr>
            <w:ins w:id="3218" w:author="Stefanie Lane" w:date="2023-02-08T10:33:00Z">
              <w:r>
                <w:rPr>
                  <w:rFonts w:ascii="Calibri" w:eastAsia="Times New Roman" w:hAnsi="Calibri" w:cs="Calibri"/>
                  <w:i/>
                  <w:iCs/>
                  <w:color w:val="000000"/>
                </w:rPr>
                <w:t>Schedonorus arundinaceus</w:t>
              </w:r>
            </w:ins>
          </w:p>
        </w:tc>
        <w:tc>
          <w:tcPr>
            <w:tcW w:w="3140" w:type="dxa"/>
            <w:tcBorders>
              <w:top w:val="nil"/>
              <w:left w:val="nil"/>
              <w:bottom w:val="single" w:sz="4" w:space="0" w:color="auto"/>
              <w:right w:val="nil"/>
            </w:tcBorders>
            <w:shd w:val="clear" w:color="auto" w:fill="auto"/>
            <w:noWrap/>
            <w:vAlign w:val="bottom"/>
          </w:tcPr>
          <w:p w14:paraId="7B888E99" w14:textId="18456AFA" w:rsidR="009A0221" w:rsidRPr="00132719" w:rsidRDefault="009A0221" w:rsidP="009A0221">
            <w:pPr>
              <w:spacing w:after="0" w:line="240" w:lineRule="auto"/>
              <w:rPr>
                <w:ins w:id="3219" w:author="Stefanie Lane" w:date="2023-02-08T10:33:00Z"/>
                <w:rFonts w:ascii="Calibri" w:eastAsia="Times New Roman" w:hAnsi="Calibri" w:cs="Calibri"/>
                <w:i/>
                <w:iCs/>
                <w:color w:val="000000"/>
              </w:rPr>
            </w:pPr>
            <w:ins w:id="3220" w:author="Stefanie Lane" w:date="2023-02-08T10:33:00Z">
              <w:r w:rsidRPr="00132719">
                <w:rPr>
                  <w:rFonts w:ascii="Calibri" w:eastAsia="Times New Roman" w:hAnsi="Calibri" w:cs="Calibri"/>
                  <w:i/>
                  <w:iCs/>
                  <w:color w:val="000000"/>
                </w:rPr>
                <w:t> </w:t>
              </w:r>
              <w:r>
                <w:rPr>
                  <w:rFonts w:ascii="Calibri" w:eastAsia="Times New Roman" w:hAnsi="Calibri" w:cs="Calibri"/>
                  <w:i/>
                  <w:iCs/>
                  <w:color w:val="000000"/>
                </w:rPr>
                <w:t>Festuca arundinacea</w:t>
              </w:r>
            </w:ins>
          </w:p>
        </w:tc>
        <w:tc>
          <w:tcPr>
            <w:tcW w:w="1720" w:type="dxa"/>
            <w:tcBorders>
              <w:top w:val="nil"/>
              <w:left w:val="nil"/>
              <w:bottom w:val="single" w:sz="4" w:space="0" w:color="auto"/>
              <w:right w:val="nil"/>
            </w:tcBorders>
            <w:shd w:val="clear" w:color="auto" w:fill="auto"/>
            <w:noWrap/>
            <w:vAlign w:val="bottom"/>
          </w:tcPr>
          <w:p w14:paraId="40D38E46" w14:textId="3A25AD0C" w:rsidR="009A0221" w:rsidRPr="00132719" w:rsidRDefault="009A0221" w:rsidP="009A0221">
            <w:pPr>
              <w:spacing w:after="0" w:line="240" w:lineRule="auto"/>
              <w:jc w:val="center"/>
              <w:rPr>
                <w:ins w:id="3221" w:author="Stefanie Lane" w:date="2023-02-08T10:33:00Z"/>
                <w:rFonts w:ascii="Calibri" w:eastAsia="Times New Roman" w:hAnsi="Calibri" w:cs="Calibri"/>
                <w:color w:val="000000"/>
              </w:rPr>
            </w:pPr>
            <w:ins w:id="3222" w:author="Stefanie Lane" w:date="2023-02-08T10:33:00Z">
              <w:r>
                <w:rPr>
                  <w:rFonts w:ascii="Calibri" w:eastAsia="Times New Roman" w:hAnsi="Calibri" w:cs="Calibri"/>
                  <w:color w:val="000000"/>
                </w:rPr>
                <w:t>Non-native</w:t>
              </w:r>
            </w:ins>
          </w:p>
        </w:tc>
      </w:tr>
      <w:tr w:rsidR="009A0221" w:rsidRPr="00132719" w14:paraId="4150F43D"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0A395EE1" w14:textId="77777777" w:rsidR="009A0221" w:rsidRPr="00132719" w:rsidRDefault="009A0221" w:rsidP="009A0221">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Schoenoplectus tabernaemontani</w:t>
            </w:r>
          </w:p>
        </w:tc>
        <w:tc>
          <w:tcPr>
            <w:tcW w:w="3140" w:type="dxa"/>
            <w:tcBorders>
              <w:top w:val="nil"/>
              <w:left w:val="nil"/>
              <w:bottom w:val="single" w:sz="4" w:space="0" w:color="auto"/>
              <w:right w:val="nil"/>
            </w:tcBorders>
            <w:shd w:val="clear" w:color="auto" w:fill="auto"/>
            <w:noWrap/>
            <w:vAlign w:val="bottom"/>
            <w:hideMark/>
          </w:tcPr>
          <w:p w14:paraId="55F98620" w14:textId="77777777" w:rsidR="009A0221" w:rsidRPr="00132719" w:rsidRDefault="009A0221" w:rsidP="009A0221">
            <w:pPr>
              <w:spacing w:after="0" w:line="240" w:lineRule="auto"/>
              <w:rPr>
                <w:rFonts w:ascii="Calibri" w:eastAsia="Times New Roman" w:hAnsi="Calibri" w:cs="Calibri"/>
                <w:i/>
                <w:iCs/>
              </w:rPr>
            </w:pPr>
            <w:r w:rsidRPr="00132719">
              <w:rPr>
                <w:rFonts w:ascii="Calibri" w:eastAsia="Times New Roman" w:hAnsi="Calibri" w:cs="Calibri"/>
                <w:i/>
                <w:iCs/>
              </w:rPr>
              <w:t>Scirpus validus</w:t>
            </w:r>
          </w:p>
        </w:tc>
        <w:tc>
          <w:tcPr>
            <w:tcW w:w="1720" w:type="dxa"/>
            <w:tcBorders>
              <w:top w:val="nil"/>
              <w:left w:val="nil"/>
              <w:bottom w:val="single" w:sz="4" w:space="0" w:color="auto"/>
              <w:right w:val="nil"/>
            </w:tcBorders>
            <w:shd w:val="clear" w:color="auto" w:fill="auto"/>
            <w:noWrap/>
            <w:vAlign w:val="bottom"/>
            <w:hideMark/>
          </w:tcPr>
          <w:p w14:paraId="609B4FCA" w14:textId="77777777" w:rsidR="009A0221" w:rsidRPr="00132719" w:rsidRDefault="009A0221" w:rsidP="009A0221">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9A0221" w:rsidRPr="00132719" w14:paraId="74C2CFC1"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59B6ABAA" w14:textId="77777777" w:rsidR="009A0221" w:rsidRPr="00132719" w:rsidRDefault="009A0221" w:rsidP="009A0221">
            <w:pPr>
              <w:spacing w:after="0" w:line="240" w:lineRule="auto"/>
              <w:rPr>
                <w:rFonts w:ascii="Calibri" w:eastAsia="Times New Roman" w:hAnsi="Calibri" w:cs="Calibri"/>
                <w:i/>
                <w:iCs/>
              </w:rPr>
            </w:pPr>
            <w:r w:rsidRPr="00132719">
              <w:rPr>
                <w:rFonts w:ascii="Calibri" w:eastAsia="Times New Roman" w:hAnsi="Calibri" w:cs="Calibri"/>
                <w:i/>
                <w:iCs/>
              </w:rPr>
              <w:t>Scirpus microcarpus</w:t>
            </w:r>
          </w:p>
        </w:tc>
        <w:tc>
          <w:tcPr>
            <w:tcW w:w="3140" w:type="dxa"/>
            <w:tcBorders>
              <w:top w:val="nil"/>
              <w:left w:val="nil"/>
              <w:bottom w:val="single" w:sz="4" w:space="0" w:color="auto"/>
              <w:right w:val="nil"/>
            </w:tcBorders>
            <w:shd w:val="clear" w:color="auto" w:fill="auto"/>
            <w:noWrap/>
            <w:vAlign w:val="bottom"/>
            <w:hideMark/>
          </w:tcPr>
          <w:p w14:paraId="4FE47AFD" w14:textId="77777777" w:rsidR="009A0221" w:rsidRPr="00132719" w:rsidRDefault="009A0221" w:rsidP="009A0221">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0B4F1AC6" w14:textId="77777777" w:rsidR="009A0221" w:rsidRPr="00132719" w:rsidRDefault="009A0221" w:rsidP="009A0221">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9A0221" w:rsidRPr="00132719" w14:paraId="64D27A5B"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70A9174C" w14:textId="77777777" w:rsidR="009A0221" w:rsidRPr="00132719" w:rsidRDefault="009A0221" w:rsidP="009A0221">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Sidalcea hendersonii</w:t>
            </w:r>
          </w:p>
        </w:tc>
        <w:tc>
          <w:tcPr>
            <w:tcW w:w="3140" w:type="dxa"/>
            <w:tcBorders>
              <w:top w:val="nil"/>
              <w:left w:val="nil"/>
              <w:bottom w:val="single" w:sz="4" w:space="0" w:color="auto"/>
              <w:right w:val="nil"/>
            </w:tcBorders>
            <w:shd w:val="clear" w:color="auto" w:fill="auto"/>
            <w:noWrap/>
            <w:vAlign w:val="bottom"/>
            <w:hideMark/>
          </w:tcPr>
          <w:p w14:paraId="21EFA5F0" w14:textId="77777777" w:rsidR="009A0221" w:rsidRPr="00132719" w:rsidRDefault="009A0221" w:rsidP="009A0221">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01BDAE40" w14:textId="77777777" w:rsidR="009A0221" w:rsidRPr="00132719" w:rsidRDefault="009A0221" w:rsidP="009A0221">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9A0221" w:rsidRPr="00132719" w14:paraId="11469691"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79ACDC3C" w14:textId="77777777" w:rsidR="009A0221" w:rsidRPr="00132719" w:rsidRDefault="009A0221" w:rsidP="009A0221">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Sium suave</w:t>
            </w:r>
          </w:p>
        </w:tc>
        <w:tc>
          <w:tcPr>
            <w:tcW w:w="3140" w:type="dxa"/>
            <w:tcBorders>
              <w:top w:val="nil"/>
              <w:left w:val="nil"/>
              <w:bottom w:val="single" w:sz="4" w:space="0" w:color="auto"/>
              <w:right w:val="nil"/>
            </w:tcBorders>
            <w:shd w:val="clear" w:color="auto" w:fill="auto"/>
            <w:noWrap/>
            <w:vAlign w:val="bottom"/>
            <w:hideMark/>
          </w:tcPr>
          <w:p w14:paraId="7789DF35" w14:textId="77777777" w:rsidR="009A0221" w:rsidRPr="00132719" w:rsidRDefault="009A0221" w:rsidP="009A0221">
            <w:pPr>
              <w:spacing w:after="0" w:line="240" w:lineRule="auto"/>
              <w:rPr>
                <w:rFonts w:ascii="Calibri" w:eastAsia="Times New Roman" w:hAnsi="Calibri" w:cs="Calibri"/>
                <w:i/>
                <w:iCs/>
              </w:rPr>
            </w:pPr>
            <w:r w:rsidRPr="00132719">
              <w:rPr>
                <w:rFonts w:ascii="Calibri" w:eastAsia="Times New Roman" w:hAnsi="Calibri" w:cs="Calibri"/>
                <w:i/>
                <w:iCs/>
              </w:rPr>
              <w:t> </w:t>
            </w:r>
          </w:p>
        </w:tc>
        <w:tc>
          <w:tcPr>
            <w:tcW w:w="1720" w:type="dxa"/>
            <w:tcBorders>
              <w:top w:val="nil"/>
              <w:left w:val="nil"/>
              <w:bottom w:val="single" w:sz="4" w:space="0" w:color="auto"/>
              <w:right w:val="nil"/>
            </w:tcBorders>
            <w:shd w:val="clear" w:color="auto" w:fill="auto"/>
            <w:noWrap/>
            <w:vAlign w:val="bottom"/>
            <w:hideMark/>
          </w:tcPr>
          <w:p w14:paraId="7F44E65E" w14:textId="77777777" w:rsidR="009A0221" w:rsidRPr="00132719" w:rsidRDefault="009A0221" w:rsidP="009A0221">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9A0221" w:rsidRPr="00132719" w14:paraId="0F12367C"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5C0AFA3D" w14:textId="77777777" w:rsidR="009A0221" w:rsidRPr="00132719" w:rsidRDefault="009A0221" w:rsidP="009A0221">
            <w:pPr>
              <w:spacing w:after="0" w:line="240" w:lineRule="auto"/>
              <w:rPr>
                <w:rFonts w:ascii="Calibri" w:eastAsia="Times New Roman" w:hAnsi="Calibri" w:cs="Calibri"/>
                <w:i/>
                <w:iCs/>
              </w:rPr>
            </w:pPr>
            <w:r w:rsidRPr="00132719">
              <w:rPr>
                <w:rFonts w:ascii="Calibri" w:eastAsia="Times New Roman" w:hAnsi="Calibri" w:cs="Calibri"/>
                <w:i/>
                <w:iCs/>
              </w:rPr>
              <w:t>Sonchus arvensis</w:t>
            </w:r>
          </w:p>
        </w:tc>
        <w:tc>
          <w:tcPr>
            <w:tcW w:w="3140" w:type="dxa"/>
            <w:tcBorders>
              <w:top w:val="nil"/>
              <w:left w:val="nil"/>
              <w:bottom w:val="single" w:sz="4" w:space="0" w:color="auto"/>
              <w:right w:val="nil"/>
            </w:tcBorders>
            <w:shd w:val="clear" w:color="auto" w:fill="auto"/>
            <w:noWrap/>
            <w:vAlign w:val="bottom"/>
            <w:hideMark/>
          </w:tcPr>
          <w:p w14:paraId="2C2ECD87" w14:textId="77777777" w:rsidR="009A0221" w:rsidRPr="00132719" w:rsidRDefault="009A0221" w:rsidP="009A0221">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1A8F85F1" w14:textId="6DBE255C" w:rsidR="009A0221" w:rsidRPr="00132719" w:rsidRDefault="009A0221" w:rsidP="009A0221">
            <w:pPr>
              <w:spacing w:after="0" w:line="240" w:lineRule="auto"/>
              <w:jc w:val="center"/>
              <w:rPr>
                <w:rFonts w:ascii="Calibri" w:eastAsia="Times New Roman" w:hAnsi="Calibri" w:cs="Calibri"/>
                <w:color w:val="000000"/>
              </w:rPr>
            </w:pPr>
            <w:r>
              <w:rPr>
                <w:rFonts w:ascii="Calibri" w:eastAsia="Times New Roman" w:hAnsi="Calibri" w:cs="Calibri"/>
                <w:color w:val="000000"/>
              </w:rPr>
              <w:t>Non-native</w:t>
            </w:r>
          </w:p>
        </w:tc>
      </w:tr>
      <w:tr w:rsidR="009A0221" w:rsidRPr="00132719" w14:paraId="37B89326"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48C0F4E9" w14:textId="32AC20C6" w:rsidR="009A0221" w:rsidRPr="00132719" w:rsidRDefault="009A0221" w:rsidP="009A0221">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Symphyotrichum subspicatum</w:t>
            </w:r>
          </w:p>
        </w:tc>
        <w:tc>
          <w:tcPr>
            <w:tcW w:w="3140" w:type="dxa"/>
            <w:tcBorders>
              <w:top w:val="nil"/>
              <w:left w:val="nil"/>
              <w:bottom w:val="single" w:sz="4" w:space="0" w:color="auto"/>
              <w:right w:val="nil"/>
            </w:tcBorders>
            <w:shd w:val="clear" w:color="auto" w:fill="auto"/>
            <w:noWrap/>
            <w:vAlign w:val="bottom"/>
            <w:hideMark/>
          </w:tcPr>
          <w:p w14:paraId="2D805B86" w14:textId="77777777" w:rsidR="009A0221" w:rsidRPr="00132719" w:rsidRDefault="009A0221" w:rsidP="009A0221">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Aster eatonii</w:t>
            </w:r>
          </w:p>
        </w:tc>
        <w:tc>
          <w:tcPr>
            <w:tcW w:w="1720" w:type="dxa"/>
            <w:tcBorders>
              <w:top w:val="nil"/>
              <w:left w:val="nil"/>
              <w:bottom w:val="single" w:sz="4" w:space="0" w:color="auto"/>
              <w:right w:val="nil"/>
            </w:tcBorders>
            <w:shd w:val="clear" w:color="auto" w:fill="auto"/>
            <w:noWrap/>
            <w:vAlign w:val="bottom"/>
            <w:hideMark/>
          </w:tcPr>
          <w:p w14:paraId="3043E518" w14:textId="77777777" w:rsidR="009A0221" w:rsidRPr="00132719" w:rsidRDefault="009A0221" w:rsidP="009A0221">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9A0221" w:rsidRPr="00132719" w14:paraId="5DA821A2"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3EF1F2F2" w14:textId="77777777" w:rsidR="009A0221" w:rsidRPr="00132719" w:rsidRDefault="009A0221" w:rsidP="009A0221">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Trifolium wormskioldii</w:t>
            </w:r>
          </w:p>
        </w:tc>
        <w:tc>
          <w:tcPr>
            <w:tcW w:w="3140" w:type="dxa"/>
            <w:tcBorders>
              <w:top w:val="nil"/>
              <w:left w:val="nil"/>
              <w:bottom w:val="single" w:sz="4" w:space="0" w:color="auto"/>
              <w:right w:val="nil"/>
            </w:tcBorders>
            <w:shd w:val="clear" w:color="auto" w:fill="auto"/>
            <w:noWrap/>
            <w:vAlign w:val="bottom"/>
            <w:hideMark/>
          </w:tcPr>
          <w:p w14:paraId="6301F518" w14:textId="4B6BC710" w:rsidR="009A0221" w:rsidRPr="00132719" w:rsidRDefault="009A0221" w:rsidP="009A0221">
            <w:pPr>
              <w:spacing w:after="0" w:line="240" w:lineRule="auto"/>
              <w:rPr>
                <w:rFonts w:ascii="Calibri" w:eastAsia="Times New Roman" w:hAnsi="Calibri" w:cs="Calibri"/>
                <w:i/>
                <w:iCs/>
              </w:rPr>
            </w:pPr>
            <w:commentRangeStart w:id="3223"/>
            <w:del w:id="3224" w:author="Stefanie Lane" w:date="2023-02-06T12:23:00Z">
              <w:r w:rsidRPr="00132719" w:rsidDel="005777B8">
                <w:rPr>
                  <w:rFonts w:ascii="Calibri" w:eastAsia="Times New Roman" w:hAnsi="Calibri" w:cs="Calibri"/>
                  <w:i/>
                  <w:iCs/>
                </w:rPr>
                <w:delText>Trifolium wormskioldii</w:delText>
              </w:r>
              <w:commentRangeEnd w:id="3223"/>
              <w:r w:rsidDel="005777B8">
                <w:rPr>
                  <w:rStyle w:val="CommentReference"/>
                </w:rPr>
                <w:commentReference w:id="3223"/>
              </w:r>
            </w:del>
          </w:p>
        </w:tc>
        <w:tc>
          <w:tcPr>
            <w:tcW w:w="1720" w:type="dxa"/>
            <w:tcBorders>
              <w:top w:val="nil"/>
              <w:left w:val="nil"/>
              <w:bottom w:val="single" w:sz="4" w:space="0" w:color="auto"/>
              <w:right w:val="nil"/>
            </w:tcBorders>
            <w:shd w:val="clear" w:color="auto" w:fill="auto"/>
            <w:noWrap/>
            <w:vAlign w:val="bottom"/>
            <w:hideMark/>
          </w:tcPr>
          <w:p w14:paraId="5D2488FC" w14:textId="77777777" w:rsidR="009A0221" w:rsidRPr="00132719" w:rsidRDefault="009A0221" w:rsidP="009A0221">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9A0221" w:rsidRPr="00132719" w14:paraId="1968B3A3"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161F27E2" w14:textId="77777777" w:rsidR="009A0221" w:rsidRPr="00132719" w:rsidRDefault="009A0221" w:rsidP="009A0221">
            <w:pPr>
              <w:spacing w:after="0" w:line="240" w:lineRule="auto"/>
              <w:rPr>
                <w:rFonts w:ascii="Calibri" w:eastAsia="Times New Roman" w:hAnsi="Calibri" w:cs="Calibri"/>
                <w:i/>
                <w:iCs/>
              </w:rPr>
            </w:pPr>
            <w:r w:rsidRPr="00132719">
              <w:rPr>
                <w:rFonts w:ascii="Calibri" w:eastAsia="Times New Roman" w:hAnsi="Calibri" w:cs="Calibri"/>
                <w:i/>
                <w:iCs/>
              </w:rPr>
              <w:t>Typha latifolia</w:t>
            </w:r>
          </w:p>
        </w:tc>
        <w:tc>
          <w:tcPr>
            <w:tcW w:w="3140" w:type="dxa"/>
            <w:tcBorders>
              <w:top w:val="nil"/>
              <w:left w:val="nil"/>
              <w:bottom w:val="single" w:sz="4" w:space="0" w:color="auto"/>
              <w:right w:val="nil"/>
            </w:tcBorders>
            <w:shd w:val="clear" w:color="auto" w:fill="auto"/>
            <w:noWrap/>
            <w:vAlign w:val="bottom"/>
            <w:hideMark/>
          </w:tcPr>
          <w:p w14:paraId="4449CF62" w14:textId="77777777" w:rsidR="009A0221" w:rsidRPr="00132719" w:rsidRDefault="009A0221" w:rsidP="009A0221">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5EA5CAFA" w14:textId="77777777" w:rsidR="009A0221" w:rsidRPr="00132719" w:rsidRDefault="009A0221" w:rsidP="009A0221">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r w:rsidR="009A0221" w:rsidRPr="00132719" w14:paraId="567B1977" w14:textId="77777777" w:rsidTr="00132719">
        <w:trPr>
          <w:trHeight w:val="290"/>
        </w:trPr>
        <w:tc>
          <w:tcPr>
            <w:tcW w:w="3340" w:type="dxa"/>
            <w:tcBorders>
              <w:top w:val="nil"/>
              <w:left w:val="nil"/>
              <w:bottom w:val="single" w:sz="4" w:space="0" w:color="auto"/>
              <w:right w:val="nil"/>
            </w:tcBorders>
            <w:shd w:val="clear" w:color="auto" w:fill="auto"/>
            <w:noWrap/>
            <w:vAlign w:val="bottom"/>
            <w:hideMark/>
          </w:tcPr>
          <w:p w14:paraId="60C02D62" w14:textId="77777777" w:rsidR="009A0221" w:rsidRPr="00132719" w:rsidRDefault="009A0221" w:rsidP="009A0221">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Zannichellia palustris</w:t>
            </w:r>
          </w:p>
        </w:tc>
        <w:tc>
          <w:tcPr>
            <w:tcW w:w="3140" w:type="dxa"/>
            <w:tcBorders>
              <w:top w:val="nil"/>
              <w:left w:val="nil"/>
              <w:bottom w:val="single" w:sz="4" w:space="0" w:color="auto"/>
              <w:right w:val="nil"/>
            </w:tcBorders>
            <w:shd w:val="clear" w:color="auto" w:fill="auto"/>
            <w:noWrap/>
            <w:vAlign w:val="bottom"/>
            <w:hideMark/>
          </w:tcPr>
          <w:p w14:paraId="4799F925" w14:textId="77777777" w:rsidR="009A0221" w:rsidRPr="00132719" w:rsidRDefault="009A0221" w:rsidP="009A0221">
            <w:pPr>
              <w:spacing w:after="0" w:line="240" w:lineRule="auto"/>
              <w:rPr>
                <w:rFonts w:ascii="Calibri" w:eastAsia="Times New Roman" w:hAnsi="Calibri" w:cs="Calibri"/>
                <w:i/>
                <w:iCs/>
                <w:color w:val="000000"/>
              </w:rPr>
            </w:pPr>
            <w:r w:rsidRPr="00132719">
              <w:rPr>
                <w:rFonts w:ascii="Calibri" w:eastAsia="Times New Roman" w:hAnsi="Calibri" w:cs="Calibri"/>
                <w:i/>
                <w:iCs/>
                <w:color w:val="000000"/>
              </w:rPr>
              <w:t> </w:t>
            </w:r>
          </w:p>
        </w:tc>
        <w:tc>
          <w:tcPr>
            <w:tcW w:w="1720" w:type="dxa"/>
            <w:tcBorders>
              <w:top w:val="nil"/>
              <w:left w:val="nil"/>
              <w:bottom w:val="single" w:sz="4" w:space="0" w:color="auto"/>
              <w:right w:val="nil"/>
            </w:tcBorders>
            <w:shd w:val="clear" w:color="auto" w:fill="auto"/>
            <w:noWrap/>
            <w:vAlign w:val="bottom"/>
            <w:hideMark/>
          </w:tcPr>
          <w:p w14:paraId="78F7D389" w14:textId="77777777" w:rsidR="009A0221" w:rsidRPr="00132719" w:rsidRDefault="009A0221" w:rsidP="009A0221">
            <w:pPr>
              <w:spacing w:after="0" w:line="240" w:lineRule="auto"/>
              <w:jc w:val="center"/>
              <w:rPr>
                <w:rFonts w:ascii="Calibri" w:eastAsia="Times New Roman" w:hAnsi="Calibri" w:cs="Calibri"/>
                <w:color w:val="000000"/>
              </w:rPr>
            </w:pPr>
            <w:r w:rsidRPr="00132719">
              <w:rPr>
                <w:rFonts w:ascii="Calibri" w:eastAsia="Times New Roman" w:hAnsi="Calibri" w:cs="Calibri"/>
                <w:color w:val="000000"/>
              </w:rPr>
              <w:t>Native</w:t>
            </w:r>
          </w:p>
        </w:tc>
      </w:tr>
    </w:tbl>
    <w:p w14:paraId="7DDD04C3" w14:textId="77777777" w:rsidR="00132719" w:rsidRPr="00132719" w:rsidRDefault="00132719"/>
    <w:p w14:paraId="0D07F5BE" w14:textId="0B1FE62A" w:rsidR="00AF6DDB" w:rsidRDefault="00AF6DDB" w:rsidP="00D361CA">
      <w:pPr>
        <w:rPr>
          <w:rFonts w:asciiTheme="majorHAnsi" w:eastAsiaTheme="majorEastAsia" w:hAnsiTheme="majorHAnsi" w:cstheme="majorBidi"/>
          <w:color w:val="2F5496" w:themeColor="accent1" w:themeShade="BF"/>
          <w:sz w:val="32"/>
          <w:szCs w:val="32"/>
        </w:rPr>
      </w:pPr>
    </w:p>
    <w:p w14:paraId="61CD931A" w14:textId="75AB5A8B" w:rsidR="009D2585" w:rsidRDefault="009D2585" w:rsidP="00D361CA">
      <w:pPr>
        <w:rPr>
          <w:rFonts w:asciiTheme="majorHAnsi" w:eastAsiaTheme="majorEastAsia" w:hAnsiTheme="majorHAnsi" w:cstheme="majorBidi"/>
          <w:color w:val="2F5496" w:themeColor="accent1" w:themeShade="BF"/>
          <w:sz w:val="32"/>
          <w:szCs w:val="32"/>
        </w:rPr>
      </w:pPr>
    </w:p>
    <w:p w14:paraId="49BD8619" w14:textId="14D5DCD7" w:rsidR="009D2585" w:rsidRDefault="009D2585" w:rsidP="00D361CA">
      <w:pPr>
        <w:rPr>
          <w:rFonts w:asciiTheme="majorHAnsi" w:eastAsiaTheme="majorEastAsia" w:hAnsiTheme="majorHAnsi" w:cstheme="majorBidi"/>
          <w:color w:val="2F5496" w:themeColor="accent1" w:themeShade="BF"/>
          <w:sz w:val="32"/>
          <w:szCs w:val="32"/>
        </w:rPr>
      </w:pPr>
    </w:p>
    <w:p w14:paraId="6B85E165" w14:textId="1E7C82E5" w:rsidR="009D2585" w:rsidRDefault="009D2585" w:rsidP="00D361CA">
      <w:pPr>
        <w:rPr>
          <w:rFonts w:asciiTheme="majorHAnsi" w:eastAsiaTheme="majorEastAsia" w:hAnsiTheme="majorHAnsi" w:cstheme="majorBidi"/>
          <w:color w:val="2F5496" w:themeColor="accent1" w:themeShade="BF"/>
          <w:sz w:val="32"/>
          <w:szCs w:val="32"/>
        </w:rPr>
      </w:pPr>
    </w:p>
    <w:p w14:paraId="29B65167" w14:textId="0836A3BE" w:rsidR="009D2585" w:rsidRDefault="009D2585" w:rsidP="00D361CA">
      <w:pPr>
        <w:rPr>
          <w:rFonts w:asciiTheme="majorHAnsi" w:eastAsiaTheme="majorEastAsia" w:hAnsiTheme="majorHAnsi" w:cstheme="majorBidi"/>
          <w:color w:val="2F5496" w:themeColor="accent1" w:themeShade="BF"/>
          <w:sz w:val="32"/>
          <w:szCs w:val="32"/>
        </w:rPr>
      </w:pPr>
    </w:p>
    <w:p w14:paraId="33347136" w14:textId="2007E663" w:rsidR="009D2585" w:rsidRDefault="009D2585">
      <w:pPr>
        <w:rPr>
          <w:rFonts w:asciiTheme="majorHAnsi" w:eastAsiaTheme="majorEastAsia" w:hAnsiTheme="majorHAnsi" w:cstheme="majorBidi"/>
          <w:color w:val="2F5496" w:themeColor="accent1" w:themeShade="BF"/>
          <w:sz w:val="32"/>
          <w:szCs w:val="32"/>
        </w:rPr>
      </w:pPr>
      <w:r>
        <w:rPr>
          <w:rFonts w:asciiTheme="majorHAnsi" w:eastAsiaTheme="majorEastAsia" w:hAnsiTheme="majorHAnsi" w:cstheme="majorBidi"/>
          <w:color w:val="2F5496" w:themeColor="accent1" w:themeShade="BF"/>
          <w:sz w:val="32"/>
          <w:szCs w:val="32"/>
        </w:rPr>
        <w:br w:type="page"/>
      </w:r>
    </w:p>
    <w:p w14:paraId="048AABDC" w14:textId="77777777" w:rsidR="009D2585" w:rsidRDefault="009D2585" w:rsidP="009D2585"/>
    <w:p w14:paraId="56EFD9E8" w14:textId="77777777" w:rsidR="009D2585" w:rsidRDefault="009D2585" w:rsidP="009D2585">
      <w:pPr>
        <w:keepNext/>
      </w:pPr>
      <w:r>
        <w:rPr>
          <w:noProof/>
        </w:rPr>
        <w:drawing>
          <wp:inline distT="0" distB="0" distL="0" distR="0" wp14:anchorId="0055BB5C" wp14:editId="74015711">
            <wp:extent cx="6377432" cy="3985895"/>
            <wp:effectExtent l="0" t="0" r="444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6377432" cy="3985895"/>
                    </a:xfrm>
                    <a:prstGeom prst="rect">
                      <a:avLst/>
                    </a:prstGeom>
                  </pic:spPr>
                </pic:pic>
              </a:graphicData>
            </a:graphic>
          </wp:inline>
        </w:drawing>
      </w:r>
    </w:p>
    <w:p w14:paraId="4A8781F5" w14:textId="0ED20E7F" w:rsidR="009D2585" w:rsidRDefault="009D2585" w:rsidP="009D2585">
      <w:r>
        <w:rPr>
          <w:b/>
        </w:rPr>
        <w:t xml:space="preserve">Fig. S1 </w:t>
      </w:r>
      <w:r w:rsidRPr="003B2929">
        <w:t>Cluster analysis using Bray-</w:t>
      </w:r>
      <w:proofErr w:type="gramStart"/>
      <w:r w:rsidRPr="003B2929">
        <w:t>Curtis</w:t>
      </w:r>
      <w:proofErr w:type="gramEnd"/>
      <w:r w:rsidRPr="003B2929">
        <w:t xml:space="preserve"> distance measure shows similar trends of increasing </w:t>
      </w:r>
      <w:r w:rsidR="00D01521">
        <w:t>homogeneity within assemblages</w:t>
      </w:r>
      <w:r w:rsidRPr="003B2929">
        <w:t xml:space="preserve"> as when using Euclidean distance (</w:t>
      </w:r>
      <w:r>
        <w:t>Fig.</w:t>
      </w:r>
      <w:r w:rsidRPr="003B2929">
        <w:t xml:space="preserve"> </w:t>
      </w:r>
      <w:ins w:id="3225" w:author="Stefanie Lane" w:date="2023-02-06T12:20:00Z">
        <w:r w:rsidR="009A277A">
          <w:t>3</w:t>
        </w:r>
      </w:ins>
      <w:del w:id="3226" w:author="Stefanie Lane" w:date="2023-02-06T12:20:00Z">
        <w:r w:rsidRPr="003B2929" w:rsidDel="009A277A">
          <w:delText>2</w:delText>
        </w:r>
      </w:del>
      <w:r w:rsidRPr="003B2929">
        <w:t xml:space="preserve">) </w:t>
      </w:r>
    </w:p>
    <w:p w14:paraId="4B916454" w14:textId="77777777" w:rsidR="009D2585" w:rsidRDefault="009D2585" w:rsidP="009D2585">
      <w:pPr>
        <w:keepNext/>
        <w:jc w:val="center"/>
      </w:pPr>
      <w:r>
        <w:rPr>
          <w:noProof/>
        </w:rPr>
        <w:drawing>
          <wp:inline distT="0" distB="0" distL="0" distR="0" wp14:anchorId="72760C2E" wp14:editId="7EE91587">
            <wp:extent cx="5466080" cy="5466080"/>
            <wp:effectExtent l="0" t="0" r="127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bwMode="auto">
                    <a:xfrm>
                      <a:off x="0" y="0"/>
                      <a:ext cx="5466080" cy="5466080"/>
                    </a:xfrm>
                    <a:prstGeom prst="rect">
                      <a:avLst/>
                    </a:prstGeom>
                    <a:ln>
                      <a:noFill/>
                    </a:ln>
                    <a:extLst>
                      <a:ext uri="{53640926-AAD7-44D8-BBD7-CCE9431645EC}">
                        <a14:shadowObscured xmlns:a14="http://schemas.microsoft.com/office/drawing/2010/main"/>
                      </a:ext>
                    </a:extLst>
                  </pic:spPr>
                </pic:pic>
              </a:graphicData>
            </a:graphic>
          </wp:inline>
        </w:drawing>
      </w:r>
    </w:p>
    <w:p w14:paraId="23C2B991" w14:textId="0866B96A" w:rsidR="009D2585" w:rsidRPr="008029F2" w:rsidRDefault="009D2585" w:rsidP="009D2585">
      <w:pPr>
        <w:rPr>
          <w:b/>
        </w:rPr>
      </w:pPr>
      <w:r>
        <w:rPr>
          <w:b/>
        </w:rPr>
        <w:t>Fig. S2</w:t>
      </w:r>
      <w:r w:rsidRPr="008029F2">
        <w:t xml:space="preserve"> Top panel: Loss of native species richness over time across all assemblages is largely driven by loss of native species from the Fescue Assemblage. However, native species richness does not change substantially in the other two assemblages. Bottom panel: Native species cover is decreasing on average across all assemblages. Non-native species cover </w:t>
      </w:r>
      <w:r w:rsidR="00D01521">
        <w:t>shows a more variable pattern of change</w:t>
      </w:r>
      <w:r w:rsidRPr="008029F2">
        <w:t xml:space="preserve">, although the ratio of native to non-native cover in Bogbean assemblage becomes more even by 2019. ‘Unknown’ species origin represents species identified only to genus, and assessment of native status cannot be </w:t>
      </w:r>
      <w:proofErr w:type="gramStart"/>
      <w:r w:rsidRPr="008029F2">
        <w:t>made</w:t>
      </w:r>
      <w:proofErr w:type="gramEnd"/>
    </w:p>
    <w:p w14:paraId="6A1E1C15" w14:textId="77777777" w:rsidR="009D2585" w:rsidRPr="00D361CA" w:rsidRDefault="009D2585" w:rsidP="00D361CA">
      <w:pPr>
        <w:rPr>
          <w:rFonts w:asciiTheme="majorHAnsi" w:eastAsiaTheme="majorEastAsia" w:hAnsiTheme="majorHAnsi" w:cstheme="majorBidi"/>
          <w:color w:val="2F5496" w:themeColor="accent1" w:themeShade="BF"/>
          <w:sz w:val="32"/>
          <w:szCs w:val="32"/>
        </w:rPr>
      </w:pPr>
    </w:p>
    <w:sectPr w:rsidR="009D2585" w:rsidRPr="00D361CA" w:rsidSect="00046624">
      <w:pgSz w:w="12240" w:h="15840"/>
      <w:pgMar w:top="1080" w:right="1080" w:bottom="1080" w:left="108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4" w:author="Daniel Stewart" w:date="2023-02-10T15:41:00Z" w:initials="DS">
    <w:p w14:paraId="36C44C1A" w14:textId="77777777" w:rsidR="00036FEE" w:rsidRDefault="00036FEE" w:rsidP="00D1529C">
      <w:r>
        <w:rPr>
          <w:rStyle w:val="CommentReference"/>
        </w:rPr>
        <w:annotationRef/>
      </w:r>
      <w:r>
        <w:rPr>
          <w:color w:val="000000"/>
          <w:sz w:val="20"/>
          <w:szCs w:val="20"/>
        </w:rPr>
        <w:t>I added the describer here, as I didn’t see it for Iris or Phalaris elsewhere.</w:t>
      </w:r>
    </w:p>
  </w:comment>
  <w:comment w:id="0" w:author="Daniel Stewart" w:date="2023-02-02T14:15:00Z" w:initials="DS">
    <w:p w14:paraId="13D65639" w14:textId="6C957A7F" w:rsidR="006B76A1" w:rsidRDefault="006B76A1" w:rsidP="001B6814">
      <w:r>
        <w:rPr>
          <w:rStyle w:val="CommentReference"/>
        </w:rPr>
        <w:annotationRef/>
      </w:r>
      <w:r>
        <w:rPr>
          <w:color w:val="000000"/>
          <w:sz w:val="20"/>
          <w:szCs w:val="20"/>
        </w:rPr>
        <w:t xml:space="preserve">If Iris and Phalaris represent the greatest increases, then I would not shy away from using the term ‘invasive’ nor their scientific names. Both species have very little traction in invasive species conversations locally. </w:t>
      </w:r>
    </w:p>
  </w:comment>
  <w:comment w:id="28" w:author="Daniel Stewart" w:date="2023-02-01T14:16:00Z" w:initials="DS">
    <w:p w14:paraId="281232AD" w14:textId="4792110C" w:rsidR="006B76A1" w:rsidRDefault="006B76A1" w:rsidP="001B6814">
      <w:r>
        <w:rPr>
          <w:rStyle w:val="CommentReference"/>
        </w:rPr>
        <w:annotationRef/>
      </w:r>
      <w:r>
        <w:rPr>
          <w:color w:val="000000"/>
          <w:sz w:val="20"/>
          <w:szCs w:val="20"/>
        </w:rPr>
        <w:t>Consider adding this paper from Boundary Bay marshes too:</w:t>
      </w:r>
    </w:p>
    <w:p w14:paraId="5D2EEAB1" w14:textId="77777777" w:rsidR="006B76A1" w:rsidRDefault="006B76A1" w:rsidP="001B6814"/>
    <w:p w14:paraId="6BEE6BF4" w14:textId="77777777" w:rsidR="006B76A1" w:rsidRDefault="006B76A1" w:rsidP="001B6814">
      <w:r>
        <w:rPr>
          <w:color w:val="000000"/>
          <w:sz w:val="20"/>
          <w:szCs w:val="20"/>
        </w:rPr>
        <w:t xml:space="preserve">Gailis, Maija, Karen Elizabeth Kohfeld, Marlow G. Pellatt, and Deborah Carlson. ‘Quantifying Blue Carbon for the Largest Salt Marsh in Southern British Columbia: Implications for Regional Coastal Management’. Coastal Engineering Journal 63, no. 3 (3 July 2021): 275–309. </w:t>
      </w:r>
      <w:hyperlink r:id="rId1" w:history="1">
        <w:r w:rsidRPr="008C33BA">
          <w:rPr>
            <w:rStyle w:val="Hyperlink"/>
            <w:sz w:val="20"/>
            <w:szCs w:val="20"/>
          </w:rPr>
          <w:t>https://doi.org/10.1080/21664250.2021.1894815</w:t>
        </w:r>
      </w:hyperlink>
      <w:r>
        <w:rPr>
          <w:color w:val="000000"/>
          <w:sz w:val="20"/>
          <w:szCs w:val="20"/>
        </w:rPr>
        <w:t xml:space="preserve">. </w:t>
      </w:r>
    </w:p>
    <w:p w14:paraId="1A502A1B" w14:textId="77777777" w:rsidR="006B76A1" w:rsidRDefault="006B76A1" w:rsidP="001B6814"/>
  </w:comment>
  <w:comment w:id="35" w:author="Daniel Stewart" w:date="2023-02-01T14:34:00Z" w:initials="DS">
    <w:p w14:paraId="1B3E8C83" w14:textId="77777777" w:rsidR="006B76A1" w:rsidRDefault="006B76A1" w:rsidP="001B6814">
      <w:r>
        <w:rPr>
          <w:rStyle w:val="CommentReference"/>
        </w:rPr>
        <w:annotationRef/>
      </w:r>
      <w:r>
        <w:rPr>
          <w:color w:val="000000"/>
          <w:sz w:val="20"/>
          <w:szCs w:val="20"/>
        </w:rPr>
        <w:t>Are these #s relevant to the Fraser Estuary? Or the Lower Fraser?</w:t>
      </w:r>
    </w:p>
  </w:comment>
  <w:comment w:id="38" w:author="Martin, Tara (Forestry)" w:date="2023-02-08T16:57:00Z" w:initials="MT(">
    <w:p w14:paraId="71D40F9F" w14:textId="0C3883F6" w:rsidR="00900F68" w:rsidRDefault="00900F68">
      <w:pPr>
        <w:pStyle w:val="CommentText"/>
      </w:pPr>
      <w:r>
        <w:rPr>
          <w:rStyle w:val="CommentReference"/>
        </w:rPr>
        <w:annotationRef/>
      </w:r>
      <w:r>
        <w:t>Without this, readers may wonder why its called the Festuca group</w:t>
      </w:r>
    </w:p>
  </w:comment>
  <w:comment w:id="39" w:author="Daniel Stewart" w:date="2023-02-10T15:08:00Z" w:initials="DS">
    <w:p w14:paraId="6BD10862" w14:textId="77777777" w:rsidR="00AE4E5E" w:rsidRDefault="00AE4E5E" w:rsidP="002B408F">
      <w:r>
        <w:rPr>
          <w:rStyle w:val="CommentReference"/>
        </w:rPr>
        <w:annotationRef/>
      </w:r>
      <w:r>
        <w:rPr>
          <w:color w:val="000000"/>
          <w:sz w:val="20"/>
          <w:szCs w:val="20"/>
        </w:rPr>
        <w:t xml:space="preserve">Good call </w:t>
      </w:r>
    </w:p>
  </w:comment>
  <w:comment w:id="44" w:author="Daniel Stewart" w:date="2023-02-02T14:20:00Z" w:initials="DS">
    <w:p w14:paraId="59ED4DDF" w14:textId="5B03C8B2" w:rsidR="006B76A1" w:rsidRDefault="006B76A1" w:rsidP="001B6814">
      <w:r>
        <w:rPr>
          <w:rStyle w:val="CommentReference"/>
        </w:rPr>
        <w:annotationRef/>
      </w:r>
      <w:r>
        <w:rPr>
          <w:color w:val="000000"/>
          <w:sz w:val="20"/>
          <w:szCs w:val="20"/>
        </w:rPr>
        <w:t>Now Schedonorus</w:t>
      </w:r>
    </w:p>
  </w:comment>
  <w:comment w:id="51" w:author="Daniel Stewart" w:date="2023-02-02T14:22:00Z" w:initials="DS">
    <w:p w14:paraId="21BF1AE2" w14:textId="639434EC" w:rsidR="006B76A1" w:rsidRDefault="006B76A1" w:rsidP="001B6814">
      <w:r>
        <w:rPr>
          <w:rStyle w:val="CommentReference"/>
        </w:rPr>
        <w:annotationRef/>
      </w:r>
      <w:r>
        <w:rPr>
          <w:color w:val="000000"/>
          <w:sz w:val="20"/>
          <w:szCs w:val="20"/>
        </w:rPr>
        <w:t xml:space="preserve">I think (pertinent to my comments in the discussion) that it would be worth mentioning that this marsh is formally protected. </w:t>
      </w:r>
    </w:p>
  </w:comment>
  <w:comment w:id="52" w:author="Daniel Stewart" w:date="2023-02-02T14:49:00Z" w:initials="DS">
    <w:p w14:paraId="46DC9838" w14:textId="77777777" w:rsidR="006B76A1" w:rsidRDefault="006B76A1" w:rsidP="001B6814">
      <w:r>
        <w:rPr>
          <w:rStyle w:val="CommentReference"/>
        </w:rPr>
        <w:annotationRef/>
      </w:r>
      <w:r>
        <w:rPr>
          <w:sz w:val="20"/>
          <w:szCs w:val="20"/>
        </w:rPr>
        <w:t xml:space="preserve">Your data appear pretty sensitive to skill/effort differences between observers. Especially when these studies had different objectives. </w:t>
      </w:r>
      <w:r>
        <w:rPr>
          <w:sz w:val="20"/>
          <w:szCs w:val="20"/>
        </w:rPr>
        <w:cr/>
      </w:r>
      <w:r>
        <w:rPr>
          <w:sz w:val="20"/>
          <w:szCs w:val="20"/>
        </w:rPr>
        <w:cr/>
        <w:t xml:space="preserve">An example of this is the compensation site report we released last year. We actually included “observer” as a variable in our model and found that the person surveying had a significant impact on the # of species detected (up to 1 species/plot). </w:t>
      </w:r>
      <w:r>
        <w:rPr>
          <w:sz w:val="20"/>
          <w:szCs w:val="20"/>
        </w:rPr>
        <w:cr/>
      </w:r>
      <w:r>
        <w:rPr>
          <w:sz w:val="20"/>
          <w:szCs w:val="20"/>
        </w:rPr>
        <w:cr/>
        <w:t xml:space="preserve">You know these data more than me and I defer to you, but just want you to be prepared for potential pushback on this issue! </w:t>
      </w:r>
      <w:r>
        <w:rPr>
          <w:sz w:val="20"/>
          <w:szCs w:val="20"/>
        </w:rPr>
        <w:cr/>
      </w:r>
    </w:p>
  </w:comment>
  <w:comment w:id="53" w:author="Daniel Stewart" w:date="2023-02-02T11:07:00Z" w:initials="DS">
    <w:p w14:paraId="723F2931" w14:textId="3020DD94" w:rsidR="006B76A1" w:rsidRDefault="006B76A1" w:rsidP="001B6814">
      <w:r>
        <w:rPr>
          <w:rStyle w:val="CommentReference"/>
        </w:rPr>
        <w:annotationRef/>
      </w:r>
      <w:r>
        <w:rPr>
          <w:color w:val="000000"/>
          <w:sz w:val="20"/>
          <w:szCs w:val="20"/>
        </w:rPr>
        <w:t xml:space="preserve">Were these 1979 methods repeated again in 1999? If so please clarify. If not, you may need to note discrepancies in methods/approaches. </w:t>
      </w:r>
    </w:p>
  </w:comment>
  <w:comment w:id="68" w:author="Daniel Stewart" w:date="2023-02-02T12:03:00Z" w:initials="DS">
    <w:p w14:paraId="21F45C64" w14:textId="77777777" w:rsidR="006B76A1" w:rsidRDefault="006B76A1" w:rsidP="001B6814">
      <w:r>
        <w:rPr>
          <w:rStyle w:val="CommentReference"/>
        </w:rPr>
        <w:annotationRef/>
      </w:r>
      <w:r>
        <w:rPr>
          <w:sz w:val="20"/>
          <w:szCs w:val="20"/>
        </w:rPr>
        <w:t xml:space="preserve">I’ve noticed the terms “plot” and “quadrat” are used interchangeably in the Methods text. I suggest clarifying this, maybe adjusting this sentence to something like “Each plot was comprised of a 1m2 quadrat centered over the transect…”  </w:t>
      </w:r>
    </w:p>
  </w:comment>
  <w:comment w:id="74" w:author="Daniel Stewart" w:date="2023-02-02T11:32:00Z" w:initials="DS">
    <w:p w14:paraId="373ABDEB" w14:textId="77777777" w:rsidR="006B76A1" w:rsidRDefault="006B76A1" w:rsidP="001B6814">
      <w:r>
        <w:rPr>
          <w:rStyle w:val="CommentReference"/>
        </w:rPr>
        <w:annotationRef/>
      </w:r>
      <w:r>
        <w:rPr>
          <w:sz w:val="20"/>
          <w:szCs w:val="20"/>
        </w:rPr>
        <w:t>Insert describer to be consistent with formatting.</w:t>
      </w:r>
    </w:p>
    <w:p w14:paraId="6394B56A" w14:textId="77777777" w:rsidR="006B76A1" w:rsidRDefault="006B76A1" w:rsidP="001B6814"/>
    <w:p w14:paraId="145BBE3F" w14:textId="77777777" w:rsidR="006B76A1" w:rsidRDefault="006B76A1" w:rsidP="001B6814">
      <w:r>
        <w:rPr>
          <w:sz w:val="20"/>
          <w:szCs w:val="20"/>
        </w:rPr>
        <w:t xml:space="preserve">Also, I’m being knit-picky but J. balticus is not mentioned anywhere else in the paper. Maybe C. lyngbyei?  </w:t>
      </w:r>
    </w:p>
  </w:comment>
  <w:comment w:id="78" w:author="Daniel Stewart" w:date="2023-02-02T11:34:00Z" w:initials="DS">
    <w:p w14:paraId="62CF6E6E" w14:textId="3DC42645" w:rsidR="006B76A1" w:rsidRDefault="006B76A1" w:rsidP="001B6814">
      <w:r>
        <w:rPr>
          <w:rStyle w:val="CommentReference"/>
        </w:rPr>
        <w:annotationRef/>
      </w:r>
      <w:r>
        <w:rPr>
          <w:color w:val="000000"/>
          <w:sz w:val="20"/>
          <w:szCs w:val="20"/>
        </w:rPr>
        <w:t xml:space="preserve">I second this approach! Agrostis taxonomy is a bit of a mess locally. </w:t>
      </w:r>
    </w:p>
  </w:comment>
  <w:comment w:id="79" w:author="Daniel Stewart" w:date="2023-02-02T11:37:00Z" w:initials="DS">
    <w:p w14:paraId="200F777B" w14:textId="77777777" w:rsidR="006B76A1" w:rsidRDefault="006B76A1" w:rsidP="001B6814">
      <w:r>
        <w:rPr>
          <w:rStyle w:val="CommentReference"/>
        </w:rPr>
        <w:annotationRef/>
      </w:r>
      <w:r>
        <w:rPr>
          <w:sz w:val="20"/>
          <w:szCs w:val="20"/>
        </w:rPr>
        <w:t xml:space="preserve">Citation for R software to be consistent? I noticed you cited Avenza above. </w:t>
      </w:r>
    </w:p>
  </w:comment>
  <w:comment w:id="86" w:author="Daniel Stewart" w:date="2023-02-02T12:07:00Z" w:initials="DS">
    <w:p w14:paraId="7C56C847" w14:textId="77777777" w:rsidR="006B76A1" w:rsidRDefault="006B76A1" w:rsidP="001B6814">
      <w:r>
        <w:rPr>
          <w:rStyle w:val="CommentReference"/>
        </w:rPr>
        <w:annotationRef/>
      </w:r>
      <w:r>
        <w:rPr>
          <w:color w:val="000000"/>
          <w:sz w:val="20"/>
          <w:szCs w:val="20"/>
        </w:rPr>
        <w:t xml:space="preserve">Is this also within an observation year? </w:t>
      </w:r>
    </w:p>
  </w:comment>
  <w:comment w:id="93" w:author="Daniel Stewart" w:date="2023-02-10T15:47:00Z" w:initials="DS">
    <w:p w14:paraId="3E463B7B" w14:textId="77777777" w:rsidR="00036FEE" w:rsidRDefault="00036FEE" w:rsidP="006C0DB2">
      <w:r>
        <w:rPr>
          <w:rStyle w:val="CommentReference"/>
        </w:rPr>
        <w:annotationRef/>
      </w:r>
      <w:r>
        <w:rPr>
          <w:color w:val="000000"/>
          <w:sz w:val="20"/>
          <w:szCs w:val="20"/>
        </w:rPr>
        <w:t>What is this? I don’t see Fig. S4</w:t>
      </w:r>
    </w:p>
  </w:comment>
  <w:comment w:id="98" w:author="Daniel Stewart" w:date="2023-02-02T12:10:00Z" w:initials="DS">
    <w:p w14:paraId="54BEA8D1" w14:textId="45772B31" w:rsidR="006B76A1" w:rsidRDefault="006B76A1" w:rsidP="001B6814">
      <w:r>
        <w:rPr>
          <w:rStyle w:val="CommentReference"/>
        </w:rPr>
        <w:annotationRef/>
      </w:r>
      <w:r>
        <w:rPr>
          <w:color w:val="000000"/>
          <w:sz w:val="20"/>
          <w:szCs w:val="20"/>
        </w:rPr>
        <w:t>See my note on citing R above</w:t>
      </w:r>
    </w:p>
  </w:comment>
  <w:comment w:id="100" w:author="Daniel Stewart" w:date="2023-02-10T15:20:00Z" w:initials="DS">
    <w:p w14:paraId="1C81BC54" w14:textId="77777777" w:rsidR="00036FEE" w:rsidRDefault="00151EBA" w:rsidP="00E53C10">
      <w:r>
        <w:rPr>
          <w:rStyle w:val="CommentReference"/>
        </w:rPr>
        <w:annotationRef/>
      </w:r>
      <w:r w:rsidR="00036FEE">
        <w:rPr>
          <w:sz w:val="20"/>
          <w:szCs w:val="20"/>
        </w:rPr>
        <w:t xml:space="preserve">Figure C is probably the most important of the three figures, but suffers from being a little scrunched. Perhaps this could be helped by (1) cropping Figure C so that it fills the box to its maximum potential, or (2) adjust the proportions of A and B to make more room for C expansion. </w:t>
      </w:r>
    </w:p>
    <w:p w14:paraId="3822B516" w14:textId="77777777" w:rsidR="00036FEE" w:rsidRDefault="00036FEE" w:rsidP="00E53C10"/>
    <w:p w14:paraId="2689ED47" w14:textId="77777777" w:rsidR="00036FEE" w:rsidRDefault="00036FEE" w:rsidP="00E53C10"/>
    <w:p w14:paraId="14607FEF" w14:textId="77777777" w:rsidR="00036FEE" w:rsidRDefault="00036FEE" w:rsidP="00E53C10"/>
    <w:p w14:paraId="55189DB5" w14:textId="77777777" w:rsidR="00036FEE" w:rsidRDefault="00036FEE" w:rsidP="00E53C10"/>
    <w:p w14:paraId="2C671733" w14:textId="77777777" w:rsidR="00036FEE" w:rsidRDefault="00036FEE" w:rsidP="00E53C10"/>
    <w:p w14:paraId="09F1CF54" w14:textId="77777777" w:rsidR="00036FEE" w:rsidRDefault="00036FEE" w:rsidP="00E53C10"/>
    <w:p w14:paraId="1CAB8E27" w14:textId="77777777" w:rsidR="00036FEE" w:rsidRDefault="00036FEE" w:rsidP="00E53C10"/>
    <w:p w14:paraId="7C793054" w14:textId="77777777" w:rsidR="00036FEE" w:rsidRDefault="00036FEE" w:rsidP="00E53C10"/>
    <w:p w14:paraId="503FEF44" w14:textId="77777777" w:rsidR="00036FEE" w:rsidRDefault="00036FEE" w:rsidP="00E53C10"/>
    <w:p w14:paraId="3FCADB25" w14:textId="77777777" w:rsidR="00036FEE" w:rsidRDefault="00036FEE" w:rsidP="00E53C10"/>
    <w:p w14:paraId="6445F34E" w14:textId="77777777" w:rsidR="00036FEE" w:rsidRDefault="00036FEE" w:rsidP="00E53C10"/>
    <w:p w14:paraId="6A93E182" w14:textId="77777777" w:rsidR="00036FEE" w:rsidRDefault="00036FEE" w:rsidP="00E53C10"/>
    <w:p w14:paraId="0461A0A8" w14:textId="77777777" w:rsidR="00036FEE" w:rsidRDefault="00036FEE" w:rsidP="00E53C10"/>
  </w:comment>
  <w:comment w:id="101" w:author="Daniel Stewart" w:date="2023-02-02T12:21:00Z" w:initials="DS">
    <w:p w14:paraId="5DF60C90" w14:textId="7EDB2E5E" w:rsidR="006B76A1" w:rsidRDefault="006B76A1" w:rsidP="001B6814">
      <w:r>
        <w:rPr>
          <w:rStyle w:val="CommentReference"/>
        </w:rPr>
        <w:annotationRef/>
      </w:r>
      <w:r>
        <w:rPr>
          <w:color w:val="000000"/>
          <w:sz w:val="20"/>
          <w:szCs w:val="20"/>
        </w:rPr>
        <w:t>This figure contains a lot of info. I’m a little concerned that small text size and too much content may be detracting from its effectiveness. I don’t have a perfect solution to offer, but here are a few thoughts:</w:t>
      </w:r>
    </w:p>
    <w:p w14:paraId="434CDB3C" w14:textId="77777777" w:rsidR="006B76A1" w:rsidRDefault="006B76A1" w:rsidP="001B6814"/>
    <w:p w14:paraId="76836E5A" w14:textId="77777777" w:rsidR="006B76A1" w:rsidRDefault="006B76A1" w:rsidP="001B6814">
      <w:r>
        <w:rPr>
          <w:color w:val="000000"/>
          <w:sz w:val="20"/>
          <w:szCs w:val="20"/>
        </w:rPr>
        <w:t xml:space="preserve">-Could figure C and D be combined? </w:t>
      </w:r>
    </w:p>
    <w:p w14:paraId="2B2D5F91" w14:textId="77777777" w:rsidR="006B76A1" w:rsidRDefault="006B76A1" w:rsidP="001B6814">
      <w:r>
        <w:rPr>
          <w:color w:val="000000"/>
          <w:sz w:val="20"/>
          <w:szCs w:val="20"/>
        </w:rPr>
        <w:t xml:space="preserve">-Alternatively, can the figure be split in two? I feel like A-D could be one figure (moved up to Ln 132), focusing on the location of your work, and E-F could be another (perhaps moved to Ln 144), focusing on field methods. </w:t>
      </w:r>
    </w:p>
    <w:p w14:paraId="06B814AC" w14:textId="77777777" w:rsidR="006B76A1" w:rsidRDefault="006B76A1" w:rsidP="001B6814">
      <w:r>
        <w:rPr>
          <w:color w:val="000000"/>
          <w:sz w:val="20"/>
          <w:szCs w:val="20"/>
        </w:rPr>
        <w:t>-Text size of Figures A-D is illegible on my screen at 130% zoom, which may need to be remedied by increasing font size, or increasing figure size</w:t>
      </w:r>
    </w:p>
    <w:p w14:paraId="5EFDB98A" w14:textId="77777777" w:rsidR="006B76A1" w:rsidRDefault="006B76A1" w:rsidP="001B6814">
      <w:r>
        <w:rPr>
          <w:color w:val="000000"/>
          <w:sz w:val="20"/>
          <w:szCs w:val="20"/>
        </w:rPr>
        <w:t xml:space="preserve">-can you brighten the photos in  F? </w:t>
      </w:r>
    </w:p>
    <w:p w14:paraId="46C3BFAB" w14:textId="77777777" w:rsidR="006B76A1" w:rsidRDefault="006B76A1" w:rsidP="001B6814"/>
    <w:p w14:paraId="6E4FAFA6" w14:textId="77777777" w:rsidR="006B76A1" w:rsidRDefault="006B76A1" w:rsidP="001B6814"/>
  </w:comment>
  <w:comment w:id="131" w:author="Daniel Stewart" w:date="2023-02-10T15:20:00Z" w:initials="DS">
    <w:p w14:paraId="35C79F86" w14:textId="77777777" w:rsidR="00151EBA" w:rsidRDefault="00151EBA" w:rsidP="000323A2">
      <w:r>
        <w:rPr>
          <w:rStyle w:val="CommentReference"/>
        </w:rPr>
        <w:annotationRef/>
      </w:r>
      <w:r>
        <w:rPr>
          <w:color w:val="000000"/>
          <w:sz w:val="20"/>
          <w:szCs w:val="20"/>
        </w:rPr>
        <w:t xml:space="preserve">Looks great! </w:t>
      </w:r>
    </w:p>
  </w:comment>
  <w:comment w:id="1779" w:author="Daniel Stewart" w:date="2023-02-10T15:59:00Z" w:initials="DS">
    <w:p w14:paraId="4A936890" w14:textId="77777777" w:rsidR="00A46D11" w:rsidRDefault="00A46D11" w:rsidP="00490147">
      <w:r>
        <w:rPr>
          <w:rStyle w:val="CommentReference"/>
        </w:rPr>
        <w:annotationRef/>
      </w:r>
      <w:r>
        <w:rPr>
          <w:color w:val="000000"/>
          <w:sz w:val="20"/>
          <w:szCs w:val="20"/>
        </w:rPr>
        <w:t>Do you need a subheading for this discussion section? I noticed you have one further down</w:t>
      </w:r>
    </w:p>
  </w:comment>
  <w:comment w:id="1782" w:author="Daniel Stewart" w:date="2023-02-02T12:36:00Z" w:initials="DS">
    <w:p w14:paraId="3CC2C67F" w14:textId="712E8E9D" w:rsidR="006B76A1" w:rsidRDefault="006B76A1" w:rsidP="001B6814">
      <w:r>
        <w:rPr>
          <w:rStyle w:val="CommentReference"/>
        </w:rPr>
        <w:annotationRef/>
      </w:r>
      <w:r>
        <w:rPr>
          <w:color w:val="000000"/>
          <w:sz w:val="20"/>
          <w:szCs w:val="20"/>
        </w:rPr>
        <w:t xml:space="preserve">Is this referring to it being a WMA? </w:t>
      </w:r>
    </w:p>
  </w:comment>
  <w:comment w:id="1786" w:author="Daniel Stewart" w:date="2023-02-02T12:54:00Z" w:initials="DS">
    <w:p w14:paraId="64EB611E" w14:textId="77777777" w:rsidR="006B76A1" w:rsidRDefault="006B76A1" w:rsidP="001B6814">
      <w:r>
        <w:rPr>
          <w:rStyle w:val="CommentReference"/>
        </w:rPr>
        <w:annotationRef/>
      </w:r>
      <w:r>
        <w:rPr>
          <w:color w:val="000000"/>
          <w:sz w:val="20"/>
          <w:szCs w:val="20"/>
        </w:rPr>
        <w:t xml:space="preserve">I think this sentence is one of the most important to emphasize. </w:t>
      </w:r>
    </w:p>
  </w:comment>
  <w:comment w:id="1795" w:author="Daniel Stewart" w:date="2023-02-02T12:41:00Z" w:initials="DS">
    <w:p w14:paraId="2FD3E836" w14:textId="77777777" w:rsidR="006B76A1" w:rsidRDefault="006B76A1" w:rsidP="001B6814">
      <w:r>
        <w:rPr>
          <w:rStyle w:val="CommentReference"/>
        </w:rPr>
        <w:annotationRef/>
      </w:r>
      <w:r>
        <w:rPr>
          <w:sz w:val="20"/>
          <w:szCs w:val="20"/>
        </w:rPr>
        <w:t xml:space="preserve">I’d also add that it isn’t just non-native species but invasive species that are increasing (Phalaris, Iris). These have competitive advantages well-beyond most non-natives in the estuary and are terribly understudied. </w:t>
      </w:r>
    </w:p>
  </w:comment>
  <w:comment w:id="1780" w:author="Daniel Stewart" w:date="2023-02-10T16:18:00Z" w:initials="DS">
    <w:p w14:paraId="451D63B8" w14:textId="77777777" w:rsidR="002C5A13" w:rsidRDefault="00D63701" w:rsidP="008A6A56">
      <w:r>
        <w:rPr>
          <w:rStyle w:val="CommentReference"/>
        </w:rPr>
        <w:annotationRef/>
      </w:r>
      <w:r w:rsidR="002C5A13">
        <w:rPr>
          <w:sz w:val="20"/>
          <w:szCs w:val="20"/>
        </w:rPr>
        <w:t>Fun thought:</w:t>
      </w:r>
    </w:p>
    <w:p w14:paraId="13876735" w14:textId="77777777" w:rsidR="002C5A13" w:rsidRDefault="002C5A13" w:rsidP="008A6A56"/>
    <w:p w14:paraId="4C8F1C2B" w14:textId="77777777" w:rsidR="002C5A13" w:rsidRDefault="002C5A13" w:rsidP="008A6A56">
      <w:r>
        <w:rPr>
          <w:sz w:val="20"/>
          <w:szCs w:val="20"/>
        </w:rPr>
        <w:t xml:space="preserve">I suppose a question to consider is whether even without invasive species and human disturbance if this site would be on a similar homogenizing trajectory, simply due to successional processes and natural topography/morphology, which isolate this marsh from the Fraser. I have found (along with others) that there is an elevational sweet spot in richness/diversity in estuaries, and if you go too low or too high you begin to see declines, presumably due to harsh environmental conditions (in low elevations), and more competitiveness and decreases in disturbance (high elevations). </w:t>
      </w:r>
    </w:p>
    <w:p w14:paraId="29387524" w14:textId="77777777" w:rsidR="002C5A13" w:rsidRDefault="002C5A13" w:rsidP="008A6A56"/>
    <w:p w14:paraId="6BC78D3B" w14:textId="77777777" w:rsidR="002C5A13" w:rsidRDefault="002C5A13" w:rsidP="008A6A56">
      <w:r>
        <w:rPr>
          <w:sz w:val="20"/>
          <w:szCs w:val="20"/>
        </w:rPr>
        <w:t xml:space="preserve">I’m not disagreeing with your interpretation, but am also trying to tease apart the fact that these marshes were never static to begin with, and perhaps they would be moving towards a more homogenised community? </w:t>
      </w:r>
      <w:r>
        <w:rPr>
          <w:sz w:val="20"/>
          <w:szCs w:val="20"/>
        </w:rPr>
        <w:cr/>
      </w:r>
    </w:p>
  </w:comment>
  <w:comment w:id="1803" w:author="Daniel Stewart" w:date="2023-02-02T12:51:00Z" w:initials="DS">
    <w:p w14:paraId="5EDF4618" w14:textId="77DFA3E9" w:rsidR="006B76A1" w:rsidRDefault="006B76A1" w:rsidP="001B6814">
      <w:r>
        <w:rPr>
          <w:rStyle w:val="CommentReference"/>
        </w:rPr>
        <w:annotationRef/>
      </w:r>
      <w:r>
        <w:rPr>
          <w:color w:val="000000"/>
          <w:sz w:val="20"/>
          <w:szCs w:val="20"/>
        </w:rPr>
        <w:t>Can you clarify? What life histories and functional traits?</w:t>
      </w:r>
    </w:p>
  </w:comment>
  <w:comment w:id="1809" w:author="Daniel Stewart" w:date="2023-02-02T14:40:00Z" w:initials="DS">
    <w:p w14:paraId="4D002D31" w14:textId="77777777" w:rsidR="006B76A1" w:rsidRDefault="006B76A1" w:rsidP="001B6814">
      <w:r>
        <w:rPr>
          <w:rStyle w:val="CommentReference"/>
        </w:rPr>
        <w:annotationRef/>
      </w:r>
      <w:r>
        <w:rPr>
          <w:sz w:val="20"/>
          <w:szCs w:val="20"/>
        </w:rPr>
        <w:t>I think recruitment is an important mechanism to consider (and a topic you know tons about!), but I’d advise looking at environmental change, and the slow response of a plant community to that change. This can compound when invasive species are thrown into the mix. Potential other factors to consider are:</w:t>
      </w:r>
      <w:r>
        <w:rPr>
          <w:sz w:val="20"/>
          <w:szCs w:val="20"/>
        </w:rPr>
        <w:cr/>
      </w:r>
      <w:r>
        <w:rPr>
          <w:sz w:val="20"/>
          <w:szCs w:val="20"/>
        </w:rPr>
        <w:cr/>
        <w:t>-isolation of Ladner Marsh from natural and anthropogenic disturbance (pulse stability) which facilitate diversity</w:t>
      </w:r>
      <w:r>
        <w:rPr>
          <w:sz w:val="20"/>
          <w:szCs w:val="20"/>
        </w:rPr>
        <w:cr/>
        <w:t>-how modifications to the river have contributed to that stability (e.g. Deas Slough causeway, nearby dikes, alteration of waterways)</w:t>
      </w:r>
      <w:r>
        <w:rPr>
          <w:sz w:val="20"/>
          <w:szCs w:val="20"/>
        </w:rPr>
        <w:cr/>
        <w:t xml:space="preserve">-estuary-wide environmental changes, most notably increases in available nutrients, which can greatly alter the competitive dynamics of a community </w:t>
      </w:r>
    </w:p>
  </w:comment>
  <w:comment w:id="1830" w:author="Daniel Stewart" w:date="2023-02-10T16:07:00Z" w:initials="DS">
    <w:p w14:paraId="4C9962BF" w14:textId="77777777" w:rsidR="00C20E8A" w:rsidRDefault="00C20E8A" w:rsidP="001272CE">
      <w:r>
        <w:rPr>
          <w:rStyle w:val="CommentReference"/>
        </w:rPr>
        <w:annotationRef/>
      </w:r>
      <w:r>
        <w:rPr>
          <w:sz w:val="20"/>
          <w:szCs w:val="20"/>
        </w:rPr>
        <w:t>And promote the dominance of invasive species. See these examples:</w:t>
      </w:r>
      <w:r>
        <w:rPr>
          <w:sz w:val="20"/>
          <w:szCs w:val="20"/>
        </w:rPr>
        <w:cr/>
      </w:r>
      <w:r>
        <w:rPr>
          <w:sz w:val="20"/>
          <w:szCs w:val="20"/>
        </w:rPr>
        <w:cr/>
        <w:t xml:space="preserve">Woo, Isa, and Joy B. Zedler. ‘Can Nutrients Alone Shift a Sedge Meadow towards Dominance by the Invasive Typha × Glauca’. Wetlands 22, no. 3 (September 2002): 509–21. </w:t>
      </w:r>
      <w:hyperlink r:id="rId2" w:history="1">
        <w:r w:rsidRPr="001272CE">
          <w:rPr>
            <w:rStyle w:val="Hyperlink"/>
            <w:sz w:val="20"/>
            <w:szCs w:val="20"/>
          </w:rPr>
          <w:t>https://doi.org/10.1672/0277-5212(2002)022[0509:CNASAS]2.0.CO;2</w:t>
        </w:r>
      </w:hyperlink>
      <w:r>
        <w:rPr>
          <w:sz w:val="20"/>
          <w:szCs w:val="20"/>
        </w:rPr>
        <w:t xml:space="preserve">. </w:t>
      </w:r>
    </w:p>
    <w:p w14:paraId="336E2882" w14:textId="77777777" w:rsidR="00C20E8A" w:rsidRDefault="00C20E8A" w:rsidP="001272CE"/>
    <w:p w14:paraId="2414C504" w14:textId="77777777" w:rsidR="00C20E8A" w:rsidRDefault="00C20E8A" w:rsidP="001272CE">
      <w:r>
        <w:rPr>
          <w:sz w:val="20"/>
          <w:szCs w:val="20"/>
        </w:rPr>
        <w:t>Green, E. K. and Galatowisch, S. M. 2002. Effects of Phalaris arundinacea and nitrate-N addition on the establishment of wetland plant communities. J. Appl. Ecol. 39: 134–144.</w:t>
      </w:r>
    </w:p>
    <w:p w14:paraId="4BD6F05C" w14:textId="77777777" w:rsidR="00C20E8A" w:rsidRDefault="00C20E8A" w:rsidP="001272CE"/>
    <w:p w14:paraId="0FCFE552" w14:textId="77777777" w:rsidR="00C20E8A" w:rsidRDefault="00C20E8A" w:rsidP="001272CE">
      <w:r>
        <w:rPr>
          <w:color w:val="000000"/>
          <w:sz w:val="20"/>
          <w:szCs w:val="20"/>
        </w:rPr>
        <w:t xml:space="preserve">Zedler, Joy B., and Suzanne Kercher. ‘Causes and Consequences of Invasive Plants in Wetlands: Opportunities, Opportunists, and Outcomes’. Critical Reviews in Plant Sciences 23, no. 5 (September 2004): 431–52. </w:t>
      </w:r>
      <w:hyperlink r:id="rId3" w:history="1">
        <w:r w:rsidRPr="001272CE">
          <w:rPr>
            <w:rStyle w:val="Hyperlink"/>
            <w:sz w:val="20"/>
            <w:szCs w:val="20"/>
          </w:rPr>
          <w:t>https://doi.org/10.1080/07352680490514673</w:t>
        </w:r>
      </w:hyperlink>
      <w:r>
        <w:rPr>
          <w:color w:val="000000"/>
          <w:sz w:val="20"/>
          <w:szCs w:val="20"/>
        </w:rPr>
        <w:t>.</w:t>
      </w:r>
    </w:p>
    <w:p w14:paraId="39D679EF" w14:textId="77777777" w:rsidR="00C20E8A" w:rsidRDefault="00C20E8A" w:rsidP="001272CE"/>
  </w:comment>
  <w:comment w:id="1844" w:author="Daniel Stewart" w:date="2023-02-02T13:03:00Z" w:initials="DS">
    <w:p w14:paraId="3CC8E627" w14:textId="6D409320" w:rsidR="006B76A1" w:rsidRDefault="006B76A1" w:rsidP="001B6814">
      <w:r>
        <w:rPr>
          <w:rStyle w:val="CommentReference"/>
        </w:rPr>
        <w:annotationRef/>
      </w:r>
      <w:r>
        <w:rPr>
          <w:sz w:val="20"/>
          <w:szCs w:val="20"/>
        </w:rPr>
        <w:t xml:space="preserve">Thus far we haven’t seen evidence of this in the Fraser, though I agree it warrants investigation. Our recent tidal marsh creation project report found no significant difference between created marshes and reference marshes in terms of richness, despite the fact that created marshes are generally planted with 1-2 species at most, and are highly fragmented. This suggests that many native species are effectively dispersing in the estuary. This manuscript is currently undergoing final preparations for journal submission: </w:t>
      </w:r>
      <w:r>
        <w:rPr>
          <w:sz w:val="20"/>
          <w:szCs w:val="20"/>
        </w:rPr>
        <w:cr/>
      </w:r>
      <w:r>
        <w:rPr>
          <w:sz w:val="20"/>
          <w:szCs w:val="20"/>
        </w:rPr>
        <w:cr/>
        <w:t xml:space="preserve">Stewart, Daniel, Daniel Hennigar, Robyn Ingham, and Eric Balke. ‘Factors Influencing the Persistence of Created Tidal Marshes in the Fraser River Estuary’. Technical Report. Surrey, B.C.: Ducks Unlimited Canada, 2022. </w:t>
      </w:r>
      <w:hyperlink r:id="rId4" w:history="1">
        <w:r w:rsidRPr="00907310">
          <w:rPr>
            <w:rStyle w:val="Hyperlink"/>
            <w:sz w:val="20"/>
            <w:szCs w:val="20"/>
          </w:rPr>
          <w:t>http://dx.doi.org/10.13140/RG.2.2.25743.66724</w:t>
        </w:r>
      </w:hyperlink>
      <w:r>
        <w:rPr>
          <w:sz w:val="20"/>
          <w:szCs w:val="20"/>
        </w:rPr>
        <w:t>.</w:t>
      </w:r>
      <w:r>
        <w:rPr>
          <w:sz w:val="20"/>
          <w:szCs w:val="20"/>
        </w:rPr>
        <w:cr/>
      </w:r>
      <w:r>
        <w:rPr>
          <w:sz w:val="20"/>
          <w:szCs w:val="20"/>
        </w:rPr>
        <w:cr/>
      </w:r>
      <w:r>
        <w:rPr>
          <w:sz w:val="20"/>
          <w:szCs w:val="20"/>
        </w:rPr>
        <w:cr/>
      </w:r>
    </w:p>
  </w:comment>
  <w:comment w:id="1846" w:author="Daniel Stewart" w:date="2023-02-02T13:15:00Z" w:initials="DS">
    <w:p w14:paraId="3A37F7E0" w14:textId="77777777" w:rsidR="006B76A1" w:rsidRDefault="006B76A1" w:rsidP="001B6814">
      <w:r>
        <w:rPr>
          <w:rStyle w:val="CommentReference"/>
        </w:rPr>
        <w:annotationRef/>
      </w:r>
      <w:r>
        <w:rPr>
          <w:sz w:val="20"/>
          <w:szCs w:val="20"/>
        </w:rPr>
        <w:t xml:space="preserve">I agree this is a major factor in the estuary, particularly with loosestrife which has excellent seed banking abilities and can produce &gt;1 million seeds/plant. Increased propagule pressure = increased colonisation pressure. </w:t>
      </w:r>
      <w:r>
        <w:rPr>
          <w:sz w:val="20"/>
          <w:szCs w:val="20"/>
        </w:rPr>
        <w:cr/>
      </w:r>
      <w:r>
        <w:rPr>
          <w:sz w:val="20"/>
          <w:szCs w:val="20"/>
        </w:rPr>
        <w:cr/>
        <w:t xml:space="preserve">Briski, Elizabeta, Sarah A. Bailey, Oscar Casas-Monroy, Claudio DiBacco, Irena Kaczmarska, Colin Levings, Michael L. MacGillivary, et al. ‘Relationship between Propagule Pressure and Colonization Pressure in Invasion Ecology: A Test with Ships’ Ballast’. Proceedings of the Royal Society B: Biological Sciences 279, no. 1740 (7 August 2012): 2990–97. </w:t>
      </w:r>
      <w:hyperlink r:id="rId5" w:history="1">
        <w:r w:rsidRPr="00B85D28">
          <w:rPr>
            <w:rStyle w:val="Hyperlink"/>
            <w:sz w:val="20"/>
            <w:szCs w:val="20"/>
          </w:rPr>
          <w:t>https://doi.org/10.1098/rspb.2011.2671</w:t>
        </w:r>
      </w:hyperlink>
      <w:r>
        <w:rPr>
          <w:sz w:val="20"/>
          <w:szCs w:val="20"/>
        </w:rPr>
        <w:t>.</w:t>
      </w:r>
      <w:r>
        <w:rPr>
          <w:sz w:val="20"/>
          <w:szCs w:val="20"/>
        </w:rPr>
        <w:cr/>
      </w:r>
      <w:r>
        <w:rPr>
          <w:sz w:val="20"/>
          <w:szCs w:val="20"/>
        </w:rPr>
        <w:cr/>
      </w:r>
      <w:r>
        <w:rPr>
          <w:sz w:val="20"/>
          <w:szCs w:val="20"/>
        </w:rPr>
        <w:cr/>
      </w:r>
    </w:p>
  </w:comment>
  <w:comment w:id="1817" w:author="Daniel Stewart" w:date="2023-02-10T16:03:00Z" w:initials="DS">
    <w:p w14:paraId="098EC2AE" w14:textId="77777777" w:rsidR="00D63701" w:rsidRDefault="00C20E8A" w:rsidP="0051374C">
      <w:r>
        <w:rPr>
          <w:rStyle w:val="CommentReference"/>
        </w:rPr>
        <w:annotationRef/>
      </w:r>
      <w:r w:rsidR="00D63701">
        <w:rPr>
          <w:sz w:val="20"/>
          <w:szCs w:val="20"/>
        </w:rPr>
        <w:t>Another consideration (I’m not necessarily advocating for making changes) is that the site is largely removed from “maintaining” natural disturbances, and that these natural disturbances may be what promote species richness, by creating vacant spaces for r-selected species to colonise, to and also hold competitors at bay (e.g., intermediate disturbance hypothesis, pulse stability etc.).</w:t>
      </w:r>
    </w:p>
  </w:comment>
  <w:comment w:id="1852" w:author="Daniel Stewart" w:date="2023-02-02T13:31:00Z" w:initials="DS">
    <w:p w14:paraId="0FC27197" w14:textId="6EC0B8AF" w:rsidR="006B76A1" w:rsidRDefault="006B76A1" w:rsidP="001B6814">
      <w:r>
        <w:rPr>
          <w:rStyle w:val="CommentReference"/>
        </w:rPr>
        <w:annotationRef/>
      </w:r>
      <w:r>
        <w:rPr>
          <w:sz w:val="20"/>
          <w:szCs w:val="20"/>
        </w:rPr>
        <w:t>I think this can be expanded on further, and is an important point for local conservation/management. This site occurs in a marsh that has been formally protected as a WMA since 1991. Knowing that these changes can occur, despite the lines on the map protecting them, is a wakeup call that managers need to hear (I’m advocating really hard for the province to install a long-term vegetation monitoring plan into their WMAs).</w:t>
      </w:r>
      <w:r>
        <w:rPr>
          <w:sz w:val="20"/>
          <w:szCs w:val="20"/>
        </w:rPr>
        <w:cr/>
      </w:r>
      <w:r>
        <w:rPr>
          <w:sz w:val="20"/>
          <w:szCs w:val="20"/>
        </w:rPr>
        <w:cr/>
        <w:t>This was also demonstrated in our recent cattail paper, which showed that the majority of non-native cattail in the estuary is in protected marshes. These changes in community composition will continue to go undetected without proper monitoring programs.</w:t>
      </w:r>
    </w:p>
    <w:p w14:paraId="318C6561" w14:textId="77777777" w:rsidR="006B76A1" w:rsidRDefault="006B76A1" w:rsidP="001B6814"/>
    <w:p w14:paraId="57793FF4" w14:textId="77777777" w:rsidR="006B76A1" w:rsidRDefault="006B76A1" w:rsidP="001B6814">
      <w:r>
        <w:rPr>
          <w:sz w:val="20"/>
          <w:szCs w:val="20"/>
        </w:rPr>
        <w:t>So maybe in the “alert” sentence you could add the need for monitoring programs?</w:t>
      </w:r>
      <w:r>
        <w:rPr>
          <w:sz w:val="20"/>
          <w:szCs w:val="20"/>
        </w:rPr>
        <w:cr/>
      </w:r>
      <w:r>
        <w:rPr>
          <w:sz w:val="20"/>
          <w:szCs w:val="20"/>
        </w:rPr>
        <w:cr/>
        <w:t xml:space="preserve">Stewart, Daniel, W. Gregory Hood, and Tara G. Martin. ‘Undetected but Widespread: The Cryptic Invasion of Non-Native Cattail (Typha) in a Pacific Northwest Estuary’. Estuaries and Coasts, 27 January 2023. </w:t>
      </w:r>
      <w:hyperlink r:id="rId6" w:history="1">
        <w:r w:rsidRPr="00BC4D2B">
          <w:rPr>
            <w:rStyle w:val="Hyperlink"/>
            <w:sz w:val="20"/>
            <w:szCs w:val="20"/>
          </w:rPr>
          <w:t>https://doi.org/10.1007/s12237-023-01171-4</w:t>
        </w:r>
      </w:hyperlink>
      <w:r>
        <w:rPr>
          <w:sz w:val="20"/>
          <w:szCs w:val="20"/>
        </w:rPr>
        <w:t xml:space="preserve">. </w:t>
      </w:r>
      <w:r>
        <w:rPr>
          <w:sz w:val="20"/>
          <w:szCs w:val="20"/>
        </w:rPr>
        <w:cr/>
      </w:r>
    </w:p>
  </w:comment>
  <w:comment w:id="1888" w:author="Daniel Stewart" w:date="2023-02-02T14:11:00Z" w:initials="DS">
    <w:p w14:paraId="777D6AB8" w14:textId="77777777" w:rsidR="006B76A1" w:rsidRDefault="006B76A1" w:rsidP="001B6814">
      <w:r>
        <w:rPr>
          <w:rStyle w:val="CommentReference"/>
        </w:rPr>
        <w:annotationRef/>
      </w:r>
      <w:r>
        <w:rPr>
          <w:color w:val="000000"/>
          <w:sz w:val="20"/>
          <w:szCs w:val="20"/>
        </w:rPr>
        <w:t xml:space="preserve">I think this is huge - and there may be evidence of this in your data with how loosestrife has remained fairly stable or even declined. Of the three Invasives in your study, it is the only one with a biocontrol agent in the region. </w:t>
      </w:r>
    </w:p>
  </w:comment>
  <w:comment w:id="3004" w:author="Daniel Stewart" w:date="2023-02-02T13:41:00Z" w:initials="DS">
    <w:p w14:paraId="44C85C7A" w14:textId="77777777" w:rsidR="006B76A1" w:rsidRDefault="006B76A1" w:rsidP="001B6814">
      <w:r>
        <w:rPr>
          <w:rStyle w:val="CommentReference"/>
        </w:rPr>
        <w:annotationRef/>
      </w:r>
      <w:r>
        <w:rPr>
          <w:color w:val="000000"/>
          <w:sz w:val="20"/>
          <w:szCs w:val="20"/>
        </w:rPr>
        <w:t xml:space="preserve">Insert “native” here </w:t>
      </w:r>
    </w:p>
  </w:comment>
  <w:comment w:id="3023" w:author="Daniel Stewart" w:date="2023-02-02T13:39:00Z" w:initials="DS">
    <w:p w14:paraId="6DC84FA8" w14:textId="77777777" w:rsidR="006B76A1" w:rsidRDefault="006B76A1" w:rsidP="001B6814">
      <w:r>
        <w:rPr>
          <w:rStyle w:val="CommentReference"/>
        </w:rPr>
        <w:annotationRef/>
      </w:r>
      <w:r>
        <w:rPr>
          <w:color w:val="000000"/>
          <w:sz w:val="20"/>
          <w:szCs w:val="20"/>
        </w:rPr>
        <w:t>This is now called Mentha canadensis, and is considered native.</w:t>
      </w:r>
    </w:p>
  </w:comment>
  <w:comment w:id="3047" w:author="Daniel Stewart" w:date="2023-02-02T13:45:00Z" w:initials="DS">
    <w:p w14:paraId="17F6F374" w14:textId="001EB0E6" w:rsidR="006B76A1" w:rsidRDefault="006B76A1" w:rsidP="001B6814">
      <w:r>
        <w:rPr>
          <w:rStyle w:val="CommentReference"/>
        </w:rPr>
        <w:annotationRef/>
      </w:r>
      <w:r>
        <w:rPr>
          <w:color w:val="000000"/>
          <w:sz w:val="20"/>
          <w:szCs w:val="20"/>
        </w:rPr>
        <w:t>Insert “native”</w:t>
      </w:r>
    </w:p>
  </w:comment>
  <w:comment w:id="3133" w:author="Daniel Stewart" w:date="2023-02-02T13:49:00Z" w:initials="DS">
    <w:p w14:paraId="1ACF2C73" w14:textId="77777777" w:rsidR="006B76A1" w:rsidRDefault="006B76A1" w:rsidP="001B6814">
      <w:r>
        <w:rPr>
          <w:rStyle w:val="CommentReference"/>
        </w:rPr>
        <w:annotationRef/>
      </w:r>
      <w:r>
        <w:rPr>
          <w:color w:val="000000"/>
          <w:sz w:val="20"/>
          <w:szCs w:val="20"/>
        </w:rPr>
        <w:t xml:space="preserve">See my note above. </w:t>
      </w:r>
    </w:p>
  </w:comment>
  <w:comment w:id="3154" w:author="Daniel Stewart" w:date="2023-02-10T15:57:00Z" w:initials="DS">
    <w:p w14:paraId="7A0352D9" w14:textId="77777777" w:rsidR="00A46D11" w:rsidRDefault="00A46D11" w:rsidP="00FB010C">
      <w:r>
        <w:rPr>
          <w:rStyle w:val="CommentReference"/>
        </w:rPr>
        <w:annotationRef/>
      </w:r>
      <w:r>
        <w:rPr>
          <w:color w:val="000000"/>
          <w:sz w:val="20"/>
          <w:szCs w:val="20"/>
        </w:rPr>
        <w:t>Italicise scientific names</w:t>
      </w:r>
    </w:p>
  </w:comment>
  <w:comment w:id="3205" w:author="Daniel Stewart" w:date="2023-02-02T13:52:00Z" w:initials="DS">
    <w:p w14:paraId="5BAAD877" w14:textId="50D3BEB0" w:rsidR="006B76A1" w:rsidRDefault="006B76A1" w:rsidP="001B6814">
      <w:r>
        <w:rPr>
          <w:rStyle w:val="CommentReference"/>
        </w:rPr>
        <w:annotationRef/>
      </w:r>
      <w:r>
        <w:rPr>
          <w:color w:val="000000"/>
          <w:sz w:val="20"/>
          <w:szCs w:val="20"/>
        </w:rPr>
        <w:t>In the estuary we now refer to this as Erythranthe scouleri.</w:t>
      </w:r>
    </w:p>
  </w:comment>
  <w:comment w:id="3223" w:author="Daniel Stewart" w:date="2023-02-02T13:53:00Z" w:initials="DS">
    <w:p w14:paraId="1E9F4419" w14:textId="77777777" w:rsidR="006B76A1" w:rsidRDefault="006B76A1" w:rsidP="001B6814">
      <w:r>
        <w:rPr>
          <w:rStyle w:val="CommentReference"/>
        </w:rPr>
        <w:annotationRef/>
      </w:r>
      <w:r>
        <w:rPr>
          <w:color w:val="000000"/>
          <w:sz w:val="20"/>
          <w:szCs w:val="20"/>
        </w:rPr>
        <w:t>What is the difference between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6C44C1A" w15:done="0"/>
  <w15:commentEx w15:paraId="13D65639" w15:done="1"/>
  <w15:commentEx w15:paraId="1A502A1B" w15:done="1"/>
  <w15:commentEx w15:paraId="1B3E8C83" w15:done="1"/>
  <w15:commentEx w15:paraId="71D40F9F" w15:done="0"/>
  <w15:commentEx w15:paraId="6BD10862" w15:paraIdParent="71D40F9F" w15:done="0"/>
  <w15:commentEx w15:paraId="59ED4DDF" w15:done="1"/>
  <w15:commentEx w15:paraId="21BF1AE2" w15:done="1"/>
  <w15:commentEx w15:paraId="46DC9838" w15:done="1"/>
  <w15:commentEx w15:paraId="723F2931" w15:done="1"/>
  <w15:commentEx w15:paraId="21F45C64" w15:done="1"/>
  <w15:commentEx w15:paraId="145BBE3F" w15:done="1"/>
  <w15:commentEx w15:paraId="62CF6E6E" w15:done="1"/>
  <w15:commentEx w15:paraId="200F777B" w15:done="1"/>
  <w15:commentEx w15:paraId="7C56C847" w15:done="1"/>
  <w15:commentEx w15:paraId="3E463B7B" w15:done="0"/>
  <w15:commentEx w15:paraId="54BEA8D1" w15:done="1"/>
  <w15:commentEx w15:paraId="0461A0A8" w15:done="0"/>
  <w15:commentEx w15:paraId="6E4FAFA6" w15:done="1"/>
  <w15:commentEx w15:paraId="35C79F86" w15:done="0"/>
  <w15:commentEx w15:paraId="4A936890" w15:done="0"/>
  <w15:commentEx w15:paraId="3CC2C67F" w15:done="1"/>
  <w15:commentEx w15:paraId="64EB611E" w15:done="1"/>
  <w15:commentEx w15:paraId="2FD3E836" w15:done="1"/>
  <w15:commentEx w15:paraId="6BC78D3B" w15:done="0"/>
  <w15:commentEx w15:paraId="5EDF4618" w15:done="1"/>
  <w15:commentEx w15:paraId="4D002D31" w15:done="1"/>
  <w15:commentEx w15:paraId="39D679EF" w15:done="0"/>
  <w15:commentEx w15:paraId="3CC8E627" w15:done="1"/>
  <w15:commentEx w15:paraId="3A37F7E0" w15:done="1"/>
  <w15:commentEx w15:paraId="098EC2AE" w15:done="0"/>
  <w15:commentEx w15:paraId="57793FF4" w15:done="1"/>
  <w15:commentEx w15:paraId="777D6AB8" w15:done="1"/>
  <w15:commentEx w15:paraId="44C85C7A" w15:done="1"/>
  <w15:commentEx w15:paraId="6DC84FA8" w15:done="1"/>
  <w15:commentEx w15:paraId="17F6F374" w15:done="1"/>
  <w15:commentEx w15:paraId="1ACF2C73" w15:done="1"/>
  <w15:commentEx w15:paraId="7A0352D9" w15:done="0"/>
  <w15:commentEx w15:paraId="5BAAD877" w15:done="0"/>
  <w15:commentEx w15:paraId="1E9F4419"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90E439" w16cex:dateUtc="2023-02-10T23:41:00Z"/>
  <w16cex:commentExtensible w16cex:durableId="278643F8" w16cex:dateUtc="2023-02-02T22:15:00Z"/>
  <w16cex:commentExtensible w16cex:durableId="2784F2A9" w16cex:dateUtc="2023-02-01T22:16:00Z"/>
  <w16cex:commentExtensible w16cex:durableId="2784F6DA" w16cex:dateUtc="2023-02-01T22:34:00Z"/>
  <w16cex:commentExtensible w16cex:durableId="2790DC59" w16cex:dateUtc="2023-02-10T23:08:00Z"/>
  <w16cex:commentExtensible w16cex:durableId="2786454B" w16cex:dateUtc="2023-02-02T22:20:00Z"/>
  <w16cex:commentExtensible w16cex:durableId="278645BD" w16cex:dateUtc="2023-02-02T22:22:00Z"/>
  <w16cex:commentExtensible w16cex:durableId="27864C03" w16cex:dateUtc="2023-02-02T22:49:00Z"/>
  <w16cex:commentExtensible w16cex:durableId="278617E5" w16cex:dateUtc="2023-02-02T19:07:00Z"/>
  <w16cex:commentExtensible w16cex:durableId="2786252F" w16cex:dateUtc="2023-02-02T20:03:00Z"/>
  <w16cex:commentExtensible w16cex:durableId="27861DDC" w16cex:dateUtc="2023-02-02T19:32:00Z"/>
  <w16cex:commentExtensible w16cex:durableId="27861E55" w16cex:dateUtc="2023-02-02T19:34:00Z"/>
  <w16cex:commentExtensible w16cex:durableId="27861EE0" w16cex:dateUtc="2023-02-02T19:37:00Z"/>
  <w16cex:commentExtensible w16cex:durableId="2786260D" w16cex:dateUtc="2023-02-02T20:07:00Z"/>
  <w16cex:commentExtensible w16cex:durableId="2790E580" w16cex:dateUtc="2023-02-10T23:47:00Z"/>
  <w16cex:commentExtensible w16cex:durableId="278626BE" w16cex:dateUtc="2023-02-02T20:10:00Z"/>
  <w16cex:commentExtensible w16cex:durableId="2790DF33" w16cex:dateUtc="2023-02-10T23:20:00Z"/>
  <w16cex:commentExtensible w16cex:durableId="27862953" w16cex:dateUtc="2023-02-02T20:21:00Z"/>
  <w16cex:commentExtensible w16cex:durableId="2790DF48" w16cex:dateUtc="2023-02-10T23:20:00Z"/>
  <w16cex:commentExtensible w16cex:durableId="2790E86E" w16cex:dateUtc="2023-02-10T23:59:00Z"/>
  <w16cex:commentExtensible w16cex:durableId="27862CD3" w16cex:dateUtc="2023-02-02T20:36:00Z"/>
  <w16cex:commentExtensible w16cex:durableId="27863116" w16cex:dateUtc="2023-02-02T20:54:00Z"/>
  <w16cex:commentExtensible w16cex:durableId="27862DE0" w16cex:dateUtc="2023-02-02T20:41:00Z"/>
  <w16cex:commentExtensible w16cex:durableId="2790ECCD" w16cex:dateUtc="2023-02-11T00:18:00Z"/>
  <w16cex:commentExtensible w16cex:durableId="27863040" w16cex:dateUtc="2023-02-02T20:51:00Z"/>
  <w16cex:commentExtensible w16cex:durableId="278649E7" w16cex:dateUtc="2023-02-02T22:40:00Z"/>
  <w16cex:commentExtensible w16cex:durableId="2790EA2B" w16cex:dateUtc="2023-02-11T00:07:00Z"/>
  <w16cex:commentExtensible w16cex:durableId="27863323" w16cex:dateUtc="2023-02-02T21:03:00Z"/>
  <w16cex:commentExtensible w16cex:durableId="278635EA" w16cex:dateUtc="2023-02-02T21:15:00Z"/>
  <w16cex:commentExtensible w16cex:durableId="2790E93D" w16cex:dateUtc="2023-02-11T00:03:00Z"/>
  <w16cex:commentExtensible w16cex:durableId="278639C0" w16cex:dateUtc="2023-02-02T21:31:00Z"/>
  <w16cex:commentExtensible w16cex:durableId="27864315" w16cex:dateUtc="2023-02-02T22:11:00Z"/>
  <w16cex:commentExtensible w16cex:durableId="27863BEF" w16cex:dateUtc="2023-02-02T21:41:00Z"/>
  <w16cex:commentExtensible w16cex:durableId="27863D15" w16cex:dateUtc="2023-02-02T21:45:00Z"/>
  <w16cex:commentExtensible w16cex:durableId="2790E802" w16cex:dateUtc="2023-02-10T23:57:00Z"/>
  <w16cex:commentExtensible w16cex:durableId="27863E90" w16cex:dateUtc="2023-02-02T21:52:00Z"/>
  <w16cex:commentExtensible w16cex:durableId="27863EC3" w16cex:dateUtc="2023-02-02T21:5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6C44C1A" w16cid:durableId="2790E439"/>
  <w16cid:commentId w16cid:paraId="13D65639" w16cid:durableId="278643F8"/>
  <w16cid:commentId w16cid:paraId="1A502A1B" w16cid:durableId="2784F2A9"/>
  <w16cid:commentId w16cid:paraId="1B3E8C83" w16cid:durableId="2784F6DA"/>
  <w16cid:commentId w16cid:paraId="71D40F9F" w16cid:durableId="278E52F6"/>
  <w16cid:commentId w16cid:paraId="6BD10862" w16cid:durableId="2790DC59"/>
  <w16cid:commentId w16cid:paraId="59ED4DDF" w16cid:durableId="2786454B"/>
  <w16cid:commentId w16cid:paraId="21BF1AE2" w16cid:durableId="278645BD"/>
  <w16cid:commentId w16cid:paraId="46DC9838" w16cid:durableId="27864C03"/>
  <w16cid:commentId w16cid:paraId="723F2931" w16cid:durableId="278617E5"/>
  <w16cid:commentId w16cid:paraId="21F45C64" w16cid:durableId="2786252F"/>
  <w16cid:commentId w16cid:paraId="145BBE3F" w16cid:durableId="27861DDC"/>
  <w16cid:commentId w16cid:paraId="62CF6E6E" w16cid:durableId="27861E55"/>
  <w16cid:commentId w16cid:paraId="200F777B" w16cid:durableId="27861EE0"/>
  <w16cid:commentId w16cid:paraId="7C56C847" w16cid:durableId="2786260D"/>
  <w16cid:commentId w16cid:paraId="3E463B7B" w16cid:durableId="2790E580"/>
  <w16cid:commentId w16cid:paraId="54BEA8D1" w16cid:durableId="278626BE"/>
  <w16cid:commentId w16cid:paraId="0461A0A8" w16cid:durableId="2790DF33"/>
  <w16cid:commentId w16cid:paraId="6E4FAFA6" w16cid:durableId="27862953"/>
  <w16cid:commentId w16cid:paraId="35C79F86" w16cid:durableId="2790DF48"/>
  <w16cid:commentId w16cid:paraId="4A936890" w16cid:durableId="2790E86E"/>
  <w16cid:commentId w16cid:paraId="3CC2C67F" w16cid:durableId="27862CD3"/>
  <w16cid:commentId w16cid:paraId="64EB611E" w16cid:durableId="27863116"/>
  <w16cid:commentId w16cid:paraId="2FD3E836" w16cid:durableId="27862DE0"/>
  <w16cid:commentId w16cid:paraId="6BC78D3B" w16cid:durableId="2790ECCD"/>
  <w16cid:commentId w16cid:paraId="5EDF4618" w16cid:durableId="27863040"/>
  <w16cid:commentId w16cid:paraId="4D002D31" w16cid:durableId="278649E7"/>
  <w16cid:commentId w16cid:paraId="39D679EF" w16cid:durableId="2790EA2B"/>
  <w16cid:commentId w16cid:paraId="3CC8E627" w16cid:durableId="27863323"/>
  <w16cid:commentId w16cid:paraId="3A37F7E0" w16cid:durableId="278635EA"/>
  <w16cid:commentId w16cid:paraId="098EC2AE" w16cid:durableId="2790E93D"/>
  <w16cid:commentId w16cid:paraId="57793FF4" w16cid:durableId="278639C0"/>
  <w16cid:commentId w16cid:paraId="777D6AB8" w16cid:durableId="27864315"/>
  <w16cid:commentId w16cid:paraId="44C85C7A" w16cid:durableId="27863BEF"/>
  <w16cid:commentId w16cid:paraId="6DC84FA8" w16cid:durableId="2790DC31"/>
  <w16cid:commentId w16cid:paraId="17F6F374" w16cid:durableId="27863D15"/>
  <w16cid:commentId w16cid:paraId="1ACF2C73" w16cid:durableId="2790DC33"/>
  <w16cid:commentId w16cid:paraId="7A0352D9" w16cid:durableId="2790E802"/>
  <w16cid:commentId w16cid:paraId="5BAAD877" w16cid:durableId="27863E90"/>
  <w16cid:commentId w16cid:paraId="1E9F4419" w16cid:durableId="27863EC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ACB124E" w14:textId="77777777" w:rsidR="00B16E5A" w:rsidRDefault="00B16E5A" w:rsidP="00BF4E75">
      <w:pPr>
        <w:spacing w:after="0" w:line="240" w:lineRule="auto"/>
      </w:pPr>
      <w:r>
        <w:separator/>
      </w:r>
    </w:p>
  </w:endnote>
  <w:endnote w:type="continuationSeparator" w:id="0">
    <w:p w14:paraId="4F8A622D" w14:textId="77777777" w:rsidR="00B16E5A" w:rsidRDefault="00B16E5A" w:rsidP="00BF4E75">
      <w:pPr>
        <w:spacing w:after="0" w:line="240" w:lineRule="auto"/>
      </w:pPr>
      <w:r>
        <w:continuationSeparator/>
      </w:r>
    </w:p>
  </w:endnote>
  <w:endnote w:type="continuationNotice" w:id="1">
    <w:p w14:paraId="141120A4" w14:textId="77777777" w:rsidR="00B16E5A" w:rsidRDefault="00B16E5A">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Segoe UI">
    <w:altName w:val="Sylfaen"/>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EFB0F81" w14:textId="77777777" w:rsidR="00B16E5A" w:rsidRDefault="00B16E5A" w:rsidP="00BF4E75">
      <w:pPr>
        <w:spacing w:after="0" w:line="240" w:lineRule="auto"/>
      </w:pPr>
      <w:r>
        <w:separator/>
      </w:r>
    </w:p>
  </w:footnote>
  <w:footnote w:type="continuationSeparator" w:id="0">
    <w:p w14:paraId="3D11AEB7" w14:textId="77777777" w:rsidR="00B16E5A" w:rsidRDefault="00B16E5A" w:rsidP="00BF4E75">
      <w:pPr>
        <w:spacing w:after="0" w:line="240" w:lineRule="auto"/>
      </w:pPr>
      <w:r>
        <w:continuationSeparator/>
      </w:r>
    </w:p>
  </w:footnote>
  <w:footnote w:type="continuationNotice" w:id="1">
    <w:p w14:paraId="45146BDC" w14:textId="77777777" w:rsidR="00B16E5A" w:rsidRDefault="00B16E5A">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90599134"/>
      <w:docPartObj>
        <w:docPartGallery w:val="Page Numbers (Top of Page)"/>
        <w:docPartUnique/>
      </w:docPartObj>
    </w:sdtPr>
    <w:sdtEndPr>
      <w:rPr>
        <w:noProof/>
      </w:rPr>
    </w:sdtEndPr>
    <w:sdtContent>
      <w:p w14:paraId="202B23FC" w14:textId="7DA2D004" w:rsidR="006B76A1" w:rsidRDefault="006B76A1">
        <w:pPr>
          <w:pStyle w:val="Header"/>
          <w:jc w:val="right"/>
        </w:pPr>
        <w:r>
          <w:t xml:space="preserve">Lane et al., Plant community stability, </w:t>
        </w:r>
        <w:r>
          <w:fldChar w:fldCharType="begin"/>
        </w:r>
        <w:r>
          <w:instrText xml:space="preserve"> PAGE   \* MERGEFORMAT </w:instrText>
        </w:r>
        <w:r>
          <w:fldChar w:fldCharType="separate"/>
        </w:r>
        <w:r>
          <w:rPr>
            <w:noProof/>
          </w:rPr>
          <w:t>2</w:t>
        </w:r>
        <w:r>
          <w:rPr>
            <w:noProof/>
          </w:rPr>
          <w:fldChar w:fldCharType="end"/>
        </w:r>
      </w:p>
    </w:sdtContent>
  </w:sdt>
  <w:p w14:paraId="3210384A" w14:textId="77777777" w:rsidR="006B76A1" w:rsidRDefault="006B76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58175818"/>
      <w:docPartObj>
        <w:docPartGallery w:val="Page Numbers (Top of Page)"/>
        <w:docPartUnique/>
      </w:docPartObj>
    </w:sdtPr>
    <w:sdtEndPr>
      <w:rPr>
        <w:noProof/>
      </w:rPr>
    </w:sdtEndPr>
    <w:sdtContent>
      <w:p w14:paraId="7C2A62D9" w14:textId="7902EC3B" w:rsidR="006B76A1" w:rsidRDefault="006B76A1">
        <w:pPr>
          <w:pStyle w:val="Header"/>
          <w:jc w:val="right"/>
        </w:pPr>
        <w:r>
          <w:t xml:space="preserve">Lane et al., 2023. Plant community stability, </w:t>
        </w:r>
        <w:r>
          <w:fldChar w:fldCharType="begin"/>
        </w:r>
        <w:r>
          <w:instrText xml:space="preserve"> PAGE   \* MERGEFORMAT </w:instrText>
        </w:r>
        <w:r>
          <w:fldChar w:fldCharType="separate"/>
        </w:r>
        <w:r>
          <w:rPr>
            <w:noProof/>
          </w:rPr>
          <w:t>2</w:t>
        </w:r>
        <w:r>
          <w:rPr>
            <w:noProof/>
          </w:rPr>
          <w:fldChar w:fldCharType="end"/>
        </w:r>
      </w:p>
    </w:sdtContent>
  </w:sdt>
  <w:p w14:paraId="5C36AD25" w14:textId="77777777" w:rsidR="006B76A1" w:rsidRDefault="006B76A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D814A8"/>
    <w:multiLevelType w:val="hybridMultilevel"/>
    <w:tmpl w:val="790665DA"/>
    <w:lvl w:ilvl="0" w:tplc="6CBAA5F6">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 w15:restartNumberingAfterBreak="0">
    <w:nsid w:val="12196BF9"/>
    <w:multiLevelType w:val="hybridMultilevel"/>
    <w:tmpl w:val="DFB242C0"/>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7000441"/>
    <w:multiLevelType w:val="hybridMultilevel"/>
    <w:tmpl w:val="1436D51E"/>
    <w:lvl w:ilvl="0" w:tplc="0409000F">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192F5DC7"/>
    <w:multiLevelType w:val="multilevel"/>
    <w:tmpl w:val="0409001D"/>
    <w:lvl w:ilvl="0">
      <w:start w:val="1"/>
      <w:numFmt w:val="decimal"/>
      <w:lvlText w:val="%1)"/>
      <w:lvlJc w:val="left"/>
      <w:pPr>
        <w:ind w:left="360" w:hanging="360"/>
      </w:pPr>
    </w:lvl>
    <w:lvl w:ilvl="1">
      <w:start w:val="1"/>
      <w:numFmt w:val="lowerLetter"/>
      <w:lvlText w:val="%2)"/>
      <w:lvlJc w:val="left"/>
      <w:pPr>
        <w:ind w:left="99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 w15:restartNumberingAfterBreak="0">
    <w:nsid w:val="197C6A04"/>
    <w:multiLevelType w:val="multilevel"/>
    <w:tmpl w:val="D59408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9CA7EB3"/>
    <w:multiLevelType w:val="hybridMultilevel"/>
    <w:tmpl w:val="D18A4FDE"/>
    <w:lvl w:ilvl="0" w:tplc="8EAE49F0">
      <w:start w:val="3"/>
      <w:numFmt w:val="bullet"/>
      <w:lvlText w:val=""/>
      <w:lvlJc w:val="left"/>
      <w:pPr>
        <w:ind w:left="1080" w:hanging="360"/>
      </w:pPr>
      <w:rPr>
        <w:rFonts w:ascii="Symbol" w:eastAsiaTheme="minorHAnsi" w:hAnsi="Symbol" w:cstheme="minorBidi"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1AAE2B06"/>
    <w:multiLevelType w:val="hybridMultilevel"/>
    <w:tmpl w:val="6F745476"/>
    <w:lvl w:ilvl="0" w:tplc="42D8D74E">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156126E"/>
    <w:multiLevelType w:val="hybridMultilevel"/>
    <w:tmpl w:val="4DCE510C"/>
    <w:lvl w:ilvl="0" w:tplc="383A82A4">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8" w15:restartNumberingAfterBreak="0">
    <w:nsid w:val="228631A5"/>
    <w:multiLevelType w:val="hybridMultilevel"/>
    <w:tmpl w:val="1436D51E"/>
    <w:lvl w:ilvl="0" w:tplc="0409000F">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273421AB"/>
    <w:multiLevelType w:val="hybridMultilevel"/>
    <w:tmpl w:val="98C2CCA8"/>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0" w15:restartNumberingAfterBreak="0">
    <w:nsid w:val="28D65211"/>
    <w:multiLevelType w:val="hybridMultilevel"/>
    <w:tmpl w:val="4D8424BE"/>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29043947"/>
    <w:multiLevelType w:val="hybridMultilevel"/>
    <w:tmpl w:val="2C08BA66"/>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2" w15:restartNumberingAfterBreak="0">
    <w:nsid w:val="2B5102F2"/>
    <w:multiLevelType w:val="hybridMultilevel"/>
    <w:tmpl w:val="690ED420"/>
    <w:lvl w:ilvl="0" w:tplc="76D89F04">
      <w:start w:val="1"/>
      <w:numFmt w:val="bullet"/>
      <w:lvlText w:val=""/>
      <w:lvlJc w:val="left"/>
      <w:pPr>
        <w:ind w:left="720" w:hanging="360"/>
      </w:pPr>
      <w:rPr>
        <w:rFonts w:ascii="Symbol" w:eastAsiaTheme="minorHAnsi" w:hAnsi="Symbol" w:cstheme="minorBidi" w:hint="default"/>
      </w:rPr>
    </w:lvl>
    <w:lvl w:ilvl="1" w:tplc="76D89F04">
      <w:start w:val="1"/>
      <w:numFmt w:val="bullet"/>
      <w:lvlText w:val=""/>
      <w:lvlJc w:val="left"/>
      <w:pPr>
        <w:ind w:left="1440" w:hanging="360"/>
      </w:pPr>
      <w:rPr>
        <w:rFonts w:ascii="Symbol" w:eastAsiaTheme="minorHAnsi" w:hAnsi="Symbol" w:cstheme="minorBidi"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C4F1966"/>
    <w:multiLevelType w:val="hybridMultilevel"/>
    <w:tmpl w:val="E1C61F2C"/>
    <w:lvl w:ilvl="0" w:tplc="A2AC2CEC">
      <w:start w:val="1"/>
      <w:numFmt w:val="bullet"/>
      <w:lvlText w:val="-"/>
      <w:lvlJc w:val="left"/>
      <w:pPr>
        <w:ind w:left="410" w:hanging="360"/>
      </w:pPr>
      <w:rPr>
        <w:rFonts w:ascii="Calibri" w:eastAsiaTheme="minorHAnsi" w:hAnsi="Calibri" w:cs="Calibri" w:hint="default"/>
      </w:rPr>
    </w:lvl>
    <w:lvl w:ilvl="1" w:tplc="04090003" w:tentative="1">
      <w:start w:val="1"/>
      <w:numFmt w:val="bullet"/>
      <w:lvlText w:val="o"/>
      <w:lvlJc w:val="left"/>
      <w:pPr>
        <w:ind w:left="1130" w:hanging="360"/>
      </w:pPr>
      <w:rPr>
        <w:rFonts w:ascii="Courier New" w:hAnsi="Courier New" w:cs="Courier New" w:hint="default"/>
      </w:rPr>
    </w:lvl>
    <w:lvl w:ilvl="2" w:tplc="04090005" w:tentative="1">
      <w:start w:val="1"/>
      <w:numFmt w:val="bullet"/>
      <w:lvlText w:val=""/>
      <w:lvlJc w:val="left"/>
      <w:pPr>
        <w:ind w:left="1850" w:hanging="360"/>
      </w:pPr>
      <w:rPr>
        <w:rFonts w:ascii="Wingdings" w:hAnsi="Wingdings" w:hint="default"/>
      </w:rPr>
    </w:lvl>
    <w:lvl w:ilvl="3" w:tplc="04090001" w:tentative="1">
      <w:start w:val="1"/>
      <w:numFmt w:val="bullet"/>
      <w:lvlText w:val=""/>
      <w:lvlJc w:val="left"/>
      <w:pPr>
        <w:ind w:left="2570" w:hanging="360"/>
      </w:pPr>
      <w:rPr>
        <w:rFonts w:ascii="Symbol" w:hAnsi="Symbol" w:hint="default"/>
      </w:rPr>
    </w:lvl>
    <w:lvl w:ilvl="4" w:tplc="04090003" w:tentative="1">
      <w:start w:val="1"/>
      <w:numFmt w:val="bullet"/>
      <w:lvlText w:val="o"/>
      <w:lvlJc w:val="left"/>
      <w:pPr>
        <w:ind w:left="3290" w:hanging="360"/>
      </w:pPr>
      <w:rPr>
        <w:rFonts w:ascii="Courier New" w:hAnsi="Courier New" w:cs="Courier New" w:hint="default"/>
      </w:rPr>
    </w:lvl>
    <w:lvl w:ilvl="5" w:tplc="04090005" w:tentative="1">
      <w:start w:val="1"/>
      <w:numFmt w:val="bullet"/>
      <w:lvlText w:val=""/>
      <w:lvlJc w:val="left"/>
      <w:pPr>
        <w:ind w:left="4010" w:hanging="360"/>
      </w:pPr>
      <w:rPr>
        <w:rFonts w:ascii="Wingdings" w:hAnsi="Wingdings" w:hint="default"/>
      </w:rPr>
    </w:lvl>
    <w:lvl w:ilvl="6" w:tplc="04090001" w:tentative="1">
      <w:start w:val="1"/>
      <w:numFmt w:val="bullet"/>
      <w:lvlText w:val=""/>
      <w:lvlJc w:val="left"/>
      <w:pPr>
        <w:ind w:left="4730" w:hanging="360"/>
      </w:pPr>
      <w:rPr>
        <w:rFonts w:ascii="Symbol" w:hAnsi="Symbol" w:hint="default"/>
      </w:rPr>
    </w:lvl>
    <w:lvl w:ilvl="7" w:tplc="04090003" w:tentative="1">
      <w:start w:val="1"/>
      <w:numFmt w:val="bullet"/>
      <w:lvlText w:val="o"/>
      <w:lvlJc w:val="left"/>
      <w:pPr>
        <w:ind w:left="5450" w:hanging="360"/>
      </w:pPr>
      <w:rPr>
        <w:rFonts w:ascii="Courier New" w:hAnsi="Courier New" w:cs="Courier New" w:hint="default"/>
      </w:rPr>
    </w:lvl>
    <w:lvl w:ilvl="8" w:tplc="04090005" w:tentative="1">
      <w:start w:val="1"/>
      <w:numFmt w:val="bullet"/>
      <w:lvlText w:val=""/>
      <w:lvlJc w:val="left"/>
      <w:pPr>
        <w:ind w:left="6170" w:hanging="360"/>
      </w:pPr>
      <w:rPr>
        <w:rFonts w:ascii="Wingdings" w:hAnsi="Wingdings" w:hint="default"/>
      </w:rPr>
    </w:lvl>
  </w:abstractNum>
  <w:abstractNum w:abstractNumId="14" w15:restartNumberingAfterBreak="0">
    <w:nsid w:val="2DDB6023"/>
    <w:multiLevelType w:val="hybridMultilevel"/>
    <w:tmpl w:val="EE6C3A6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0130988"/>
    <w:multiLevelType w:val="hybridMultilevel"/>
    <w:tmpl w:val="7C50A852"/>
    <w:lvl w:ilvl="0" w:tplc="76D89F04">
      <w:start w:val="1"/>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3CB2BAA"/>
    <w:multiLevelType w:val="hybridMultilevel"/>
    <w:tmpl w:val="1C7ABB80"/>
    <w:lvl w:ilvl="0" w:tplc="0409000F">
      <w:start w:val="1"/>
      <w:numFmt w:val="decimal"/>
      <w:lvlText w:val="%1."/>
      <w:lvlJc w:val="left"/>
      <w:pPr>
        <w:ind w:left="720" w:hanging="360"/>
      </w:pPr>
      <w:rPr>
        <w:rFonts w:hint="default"/>
      </w:rPr>
    </w:lvl>
    <w:lvl w:ilvl="1" w:tplc="F0522FAE">
      <w:start w:val="6"/>
      <w:numFmt w:val="bullet"/>
      <w:lvlText w:val=""/>
      <w:lvlJc w:val="left"/>
      <w:pPr>
        <w:ind w:left="1440" w:hanging="360"/>
      </w:pPr>
      <w:rPr>
        <w:rFonts w:ascii="Symbol" w:eastAsiaTheme="minorHAnsi" w:hAnsi="Symbol" w:cstheme="minorBidi" w:hint="default"/>
      </w:rPr>
    </w:lvl>
    <w:lvl w:ilvl="2" w:tplc="0409001B">
      <w:start w:val="1"/>
      <w:numFmt w:val="lowerRoman"/>
      <w:lvlText w:val="%3."/>
      <w:lvlJc w:val="right"/>
      <w:pPr>
        <w:ind w:left="2160" w:hanging="180"/>
      </w:pPr>
    </w:lvl>
    <w:lvl w:ilvl="3" w:tplc="04090001">
      <w:start w:val="1"/>
      <w:numFmt w:val="bullet"/>
      <w:lvlText w:val=""/>
      <w:lvlJc w:val="left"/>
      <w:pPr>
        <w:ind w:left="2880" w:hanging="360"/>
      </w:pPr>
      <w:rPr>
        <w:rFonts w:ascii="Symbol" w:hAnsi="Symbol" w:hint="default"/>
      </w:r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CA7024B"/>
    <w:multiLevelType w:val="hybridMultilevel"/>
    <w:tmpl w:val="6CFA4C0C"/>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3E3F2A1C"/>
    <w:multiLevelType w:val="hybridMultilevel"/>
    <w:tmpl w:val="43B611C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3E9E7ABB"/>
    <w:multiLevelType w:val="hybridMultilevel"/>
    <w:tmpl w:val="E99A6B08"/>
    <w:lvl w:ilvl="0" w:tplc="6F3CEDB6">
      <w:start w:val="1"/>
      <w:numFmt w:val="bullet"/>
      <w:lvlText w:val=""/>
      <w:lvlJc w:val="left"/>
      <w:pPr>
        <w:ind w:left="1080" w:hanging="360"/>
      </w:pPr>
      <w:rPr>
        <w:rFonts w:ascii="Symbol" w:eastAsiaTheme="minorHAnsi" w:hAnsi="Symbol"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40135DF6"/>
    <w:multiLevelType w:val="hybridMultilevel"/>
    <w:tmpl w:val="2F3A4572"/>
    <w:lvl w:ilvl="0" w:tplc="00BEDF3A">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1" w15:restartNumberingAfterBreak="0">
    <w:nsid w:val="4220110B"/>
    <w:multiLevelType w:val="hybridMultilevel"/>
    <w:tmpl w:val="F6E8EB84"/>
    <w:lvl w:ilvl="0" w:tplc="76D89F04">
      <w:start w:val="1"/>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4286F3C"/>
    <w:multiLevelType w:val="hybridMultilevel"/>
    <w:tmpl w:val="5F384722"/>
    <w:lvl w:ilvl="0" w:tplc="6EB48CE2">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68C21D1"/>
    <w:multiLevelType w:val="hybridMultilevel"/>
    <w:tmpl w:val="4CB2B200"/>
    <w:lvl w:ilvl="0" w:tplc="5DE49226">
      <w:start w:val="6"/>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7E140C3"/>
    <w:multiLevelType w:val="hybridMultilevel"/>
    <w:tmpl w:val="A28E9D08"/>
    <w:lvl w:ilvl="0" w:tplc="E1CCEA5E">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A2C2C7C"/>
    <w:multiLevelType w:val="hybridMultilevel"/>
    <w:tmpl w:val="ED707D3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B165E23"/>
    <w:multiLevelType w:val="hybridMultilevel"/>
    <w:tmpl w:val="652E1182"/>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5109119A"/>
    <w:multiLevelType w:val="hybridMultilevel"/>
    <w:tmpl w:val="F01C057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50734B0"/>
    <w:multiLevelType w:val="hybridMultilevel"/>
    <w:tmpl w:val="057CB012"/>
    <w:lvl w:ilvl="0" w:tplc="BCB05EE6">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6F961C3"/>
    <w:multiLevelType w:val="hybridMultilevel"/>
    <w:tmpl w:val="93AEDFA6"/>
    <w:lvl w:ilvl="0" w:tplc="2C96E3C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ED607D8"/>
    <w:multiLevelType w:val="hybridMultilevel"/>
    <w:tmpl w:val="ACFA6FBA"/>
    <w:lvl w:ilvl="0" w:tplc="AF4228C6">
      <w:start w:val="3"/>
      <w:numFmt w:val="bullet"/>
      <w:lvlText w:val=""/>
      <w:lvlJc w:val="left"/>
      <w:pPr>
        <w:ind w:left="1080" w:hanging="360"/>
      </w:pPr>
      <w:rPr>
        <w:rFonts w:ascii="Symbol" w:eastAsiaTheme="minorHAnsi" w:hAnsi="Symbol"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62174553"/>
    <w:multiLevelType w:val="hybridMultilevel"/>
    <w:tmpl w:val="1AE07BF4"/>
    <w:lvl w:ilvl="0" w:tplc="2440F678">
      <w:start w:val="2020"/>
      <w:numFmt w:val="bullet"/>
      <w:lvlText w:val=""/>
      <w:lvlJc w:val="left"/>
      <w:pPr>
        <w:ind w:left="1080" w:hanging="360"/>
      </w:pPr>
      <w:rPr>
        <w:rFonts w:ascii="Symbol" w:eastAsiaTheme="minorHAnsi" w:hAnsi="Symbol"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68083D2D"/>
    <w:multiLevelType w:val="hybridMultilevel"/>
    <w:tmpl w:val="CAA22F54"/>
    <w:lvl w:ilvl="0" w:tplc="88D25574">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3" w15:restartNumberingAfterBreak="0">
    <w:nsid w:val="68513BB2"/>
    <w:multiLevelType w:val="hybridMultilevel"/>
    <w:tmpl w:val="F16ECE72"/>
    <w:lvl w:ilvl="0" w:tplc="4C1A1056">
      <w:start w:val="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A186D67"/>
    <w:multiLevelType w:val="hybridMultilevel"/>
    <w:tmpl w:val="99D4EFD6"/>
    <w:lvl w:ilvl="0" w:tplc="76D89F04">
      <w:start w:val="1"/>
      <w:numFmt w:val="bullet"/>
      <w:lvlText w:val=""/>
      <w:lvlJc w:val="left"/>
      <w:pPr>
        <w:ind w:left="360" w:hanging="360"/>
      </w:pPr>
      <w:rPr>
        <w:rFonts w:ascii="Symbol" w:eastAsiaTheme="minorHAnsi" w:hAnsi="Symbol" w:cstheme="minorBidi"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15:restartNumberingAfterBreak="0">
    <w:nsid w:val="6C3C0C37"/>
    <w:multiLevelType w:val="multilevel"/>
    <w:tmpl w:val="7C3A62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743F649D"/>
    <w:multiLevelType w:val="hybridMultilevel"/>
    <w:tmpl w:val="11E2509E"/>
    <w:lvl w:ilvl="0" w:tplc="B83C7DA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7" w15:restartNumberingAfterBreak="0">
    <w:nsid w:val="745353BA"/>
    <w:multiLevelType w:val="hybridMultilevel"/>
    <w:tmpl w:val="FC18BF02"/>
    <w:lvl w:ilvl="0" w:tplc="AED48698">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4BE75E4"/>
    <w:multiLevelType w:val="hybridMultilevel"/>
    <w:tmpl w:val="ED707D3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AAB383A"/>
    <w:multiLevelType w:val="hybridMultilevel"/>
    <w:tmpl w:val="A67A2856"/>
    <w:lvl w:ilvl="0" w:tplc="2C96E3C2">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0" w15:restartNumberingAfterBreak="0">
    <w:nsid w:val="7B7D4F35"/>
    <w:multiLevelType w:val="multilevel"/>
    <w:tmpl w:val="F7F2CA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7C8F5A3F"/>
    <w:multiLevelType w:val="hybridMultilevel"/>
    <w:tmpl w:val="0D8E3B72"/>
    <w:lvl w:ilvl="0" w:tplc="8F588858">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2" w15:restartNumberingAfterBreak="0">
    <w:nsid w:val="7CB3451D"/>
    <w:multiLevelType w:val="hybridMultilevel"/>
    <w:tmpl w:val="EE6AE6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483883805">
    <w:abstractNumId w:val="25"/>
  </w:num>
  <w:num w:numId="2" w16cid:durableId="2042198733">
    <w:abstractNumId w:val="8"/>
  </w:num>
  <w:num w:numId="3" w16cid:durableId="2035110067">
    <w:abstractNumId w:val="15"/>
  </w:num>
  <w:num w:numId="4" w16cid:durableId="643513291">
    <w:abstractNumId w:val="21"/>
  </w:num>
  <w:num w:numId="5" w16cid:durableId="623275633">
    <w:abstractNumId w:val="38"/>
  </w:num>
  <w:num w:numId="6" w16cid:durableId="407121851">
    <w:abstractNumId w:val="34"/>
  </w:num>
  <w:num w:numId="7" w16cid:durableId="1960838252">
    <w:abstractNumId w:val="12"/>
  </w:num>
  <w:num w:numId="8" w16cid:durableId="1732390259">
    <w:abstractNumId w:val="11"/>
  </w:num>
  <w:num w:numId="9" w16cid:durableId="810367660">
    <w:abstractNumId w:val="24"/>
  </w:num>
  <w:num w:numId="10" w16cid:durableId="172840543">
    <w:abstractNumId w:val="2"/>
  </w:num>
  <w:num w:numId="11" w16cid:durableId="1585600675">
    <w:abstractNumId w:val="1"/>
  </w:num>
  <w:num w:numId="12" w16cid:durableId="675888899">
    <w:abstractNumId w:val="3"/>
  </w:num>
  <w:num w:numId="13" w16cid:durableId="805974682">
    <w:abstractNumId w:val="14"/>
  </w:num>
  <w:num w:numId="14" w16cid:durableId="2144155768">
    <w:abstractNumId w:val="26"/>
  </w:num>
  <w:num w:numId="15" w16cid:durableId="206333762">
    <w:abstractNumId w:val="10"/>
  </w:num>
  <w:num w:numId="16" w16cid:durableId="477068540">
    <w:abstractNumId w:val="18"/>
  </w:num>
  <w:num w:numId="17" w16cid:durableId="2003121138">
    <w:abstractNumId w:val="27"/>
  </w:num>
  <w:num w:numId="18" w16cid:durableId="148442811">
    <w:abstractNumId w:val="22"/>
  </w:num>
  <w:num w:numId="19" w16cid:durableId="1767650296">
    <w:abstractNumId w:val="13"/>
  </w:num>
  <w:num w:numId="20" w16cid:durableId="1853105000">
    <w:abstractNumId w:val="17"/>
  </w:num>
  <w:num w:numId="21" w16cid:durableId="573971966">
    <w:abstractNumId w:val="37"/>
  </w:num>
  <w:num w:numId="22" w16cid:durableId="2000572747">
    <w:abstractNumId w:val="40"/>
  </w:num>
  <w:num w:numId="23" w16cid:durableId="359665053">
    <w:abstractNumId w:val="35"/>
  </w:num>
  <w:num w:numId="24" w16cid:durableId="379324096">
    <w:abstractNumId w:val="4"/>
  </w:num>
  <w:num w:numId="25" w16cid:durableId="10228101">
    <w:abstractNumId w:val="6"/>
  </w:num>
  <w:num w:numId="26" w16cid:durableId="459228128">
    <w:abstractNumId w:val="33"/>
  </w:num>
  <w:num w:numId="27" w16cid:durableId="97021220">
    <w:abstractNumId w:val="31"/>
  </w:num>
  <w:num w:numId="28" w16cid:durableId="941380121">
    <w:abstractNumId w:val="42"/>
  </w:num>
  <w:num w:numId="29" w16cid:durableId="374159160">
    <w:abstractNumId w:val="5"/>
  </w:num>
  <w:num w:numId="30" w16cid:durableId="195428957">
    <w:abstractNumId w:val="30"/>
  </w:num>
  <w:num w:numId="31" w16cid:durableId="1574580945">
    <w:abstractNumId w:val="28"/>
  </w:num>
  <w:num w:numId="32" w16cid:durableId="698310771">
    <w:abstractNumId w:val="32"/>
  </w:num>
  <w:num w:numId="33" w16cid:durableId="1279990924">
    <w:abstractNumId w:val="7"/>
  </w:num>
  <w:num w:numId="34" w16cid:durableId="170530097">
    <w:abstractNumId w:val="0"/>
  </w:num>
  <w:num w:numId="35" w16cid:durableId="1945570626">
    <w:abstractNumId w:val="20"/>
  </w:num>
  <w:num w:numId="36" w16cid:durableId="1651443276">
    <w:abstractNumId w:val="9"/>
  </w:num>
  <w:num w:numId="37" w16cid:durableId="222496483">
    <w:abstractNumId w:val="16"/>
  </w:num>
  <w:num w:numId="38" w16cid:durableId="628973390">
    <w:abstractNumId w:val="36"/>
  </w:num>
  <w:num w:numId="39" w16cid:durableId="1818642171">
    <w:abstractNumId w:val="29"/>
  </w:num>
  <w:num w:numId="40" w16cid:durableId="436413011">
    <w:abstractNumId w:val="39"/>
  </w:num>
  <w:num w:numId="41" w16cid:durableId="730231610">
    <w:abstractNumId w:val="41"/>
  </w:num>
  <w:num w:numId="42" w16cid:durableId="1649431355">
    <w:abstractNumId w:val="23"/>
  </w:num>
  <w:num w:numId="43" w16cid:durableId="703019986">
    <w:abstractNumId w:val="1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Stefanie Lane">
    <w15:presenceInfo w15:providerId="None" w15:userId="Stefanie Lane"/>
  </w15:person>
  <w15:person w15:author="Daniel Stewart">
    <w15:presenceInfo w15:providerId="Windows Live" w15:userId="d79e1966eb26c46f"/>
  </w15:person>
  <w15:person w15:author="Martin, Tara (Forestry)">
    <w15:presenceInfo w15:providerId="AD" w15:userId="S-1-5-21-3458574638-2780845101-4193349012-41469"/>
  </w15:person>
  <w15:person w15:author="Lane, Stefanie">
    <w15:presenceInfo w15:providerId="AD" w15:userId="S::stefanie.lane@ubc.ca::4a8c6c9c-e558-4387-bb26-bde8015993b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trackRevisions/>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53476"/>
    <w:rsid w:val="00000D46"/>
    <w:rsid w:val="000020A6"/>
    <w:rsid w:val="000028FD"/>
    <w:rsid w:val="00002B17"/>
    <w:rsid w:val="0000464B"/>
    <w:rsid w:val="000078AC"/>
    <w:rsid w:val="00007C90"/>
    <w:rsid w:val="00007D89"/>
    <w:rsid w:val="000100C5"/>
    <w:rsid w:val="0001042C"/>
    <w:rsid w:val="00010D37"/>
    <w:rsid w:val="0001195D"/>
    <w:rsid w:val="00011E3D"/>
    <w:rsid w:val="00012A89"/>
    <w:rsid w:val="00012C42"/>
    <w:rsid w:val="000146C2"/>
    <w:rsid w:val="00014A9A"/>
    <w:rsid w:val="00014C3B"/>
    <w:rsid w:val="00014CC8"/>
    <w:rsid w:val="00014D08"/>
    <w:rsid w:val="0001682B"/>
    <w:rsid w:val="000169C2"/>
    <w:rsid w:val="0001759B"/>
    <w:rsid w:val="000178FD"/>
    <w:rsid w:val="00020056"/>
    <w:rsid w:val="00020B45"/>
    <w:rsid w:val="00021ECF"/>
    <w:rsid w:val="00023269"/>
    <w:rsid w:val="00023622"/>
    <w:rsid w:val="00023B13"/>
    <w:rsid w:val="00025568"/>
    <w:rsid w:val="0003077F"/>
    <w:rsid w:val="00030FB9"/>
    <w:rsid w:val="00032A06"/>
    <w:rsid w:val="00032F50"/>
    <w:rsid w:val="0003331D"/>
    <w:rsid w:val="000335B7"/>
    <w:rsid w:val="0003389B"/>
    <w:rsid w:val="00034FC5"/>
    <w:rsid w:val="00035204"/>
    <w:rsid w:val="0003526B"/>
    <w:rsid w:val="000353ED"/>
    <w:rsid w:val="0003545C"/>
    <w:rsid w:val="000359C2"/>
    <w:rsid w:val="00036063"/>
    <w:rsid w:val="00036FEE"/>
    <w:rsid w:val="0003711B"/>
    <w:rsid w:val="00040606"/>
    <w:rsid w:val="000406CD"/>
    <w:rsid w:val="000414B4"/>
    <w:rsid w:val="000415CA"/>
    <w:rsid w:val="00041623"/>
    <w:rsid w:val="000423C4"/>
    <w:rsid w:val="000425A4"/>
    <w:rsid w:val="00042C5A"/>
    <w:rsid w:val="000431F1"/>
    <w:rsid w:val="00044FA6"/>
    <w:rsid w:val="00045C36"/>
    <w:rsid w:val="00046624"/>
    <w:rsid w:val="00046A60"/>
    <w:rsid w:val="000475FF"/>
    <w:rsid w:val="00050718"/>
    <w:rsid w:val="00050B97"/>
    <w:rsid w:val="00051192"/>
    <w:rsid w:val="0005195D"/>
    <w:rsid w:val="00051B04"/>
    <w:rsid w:val="000526C6"/>
    <w:rsid w:val="00053453"/>
    <w:rsid w:val="00054383"/>
    <w:rsid w:val="0005604F"/>
    <w:rsid w:val="00056084"/>
    <w:rsid w:val="00057AEE"/>
    <w:rsid w:val="00057D4B"/>
    <w:rsid w:val="00060358"/>
    <w:rsid w:val="00060AB7"/>
    <w:rsid w:val="00061706"/>
    <w:rsid w:val="00062BA9"/>
    <w:rsid w:val="000637FD"/>
    <w:rsid w:val="00063E63"/>
    <w:rsid w:val="0006408D"/>
    <w:rsid w:val="000648CF"/>
    <w:rsid w:val="00064908"/>
    <w:rsid w:val="00064A54"/>
    <w:rsid w:val="00064ACC"/>
    <w:rsid w:val="0006502E"/>
    <w:rsid w:val="00065197"/>
    <w:rsid w:val="000663A8"/>
    <w:rsid w:val="00066512"/>
    <w:rsid w:val="00066638"/>
    <w:rsid w:val="00066EFD"/>
    <w:rsid w:val="00067159"/>
    <w:rsid w:val="000678E1"/>
    <w:rsid w:val="000700CF"/>
    <w:rsid w:val="000703CB"/>
    <w:rsid w:val="00070546"/>
    <w:rsid w:val="000710F5"/>
    <w:rsid w:val="0007169F"/>
    <w:rsid w:val="00071896"/>
    <w:rsid w:val="0007225D"/>
    <w:rsid w:val="00073000"/>
    <w:rsid w:val="00073461"/>
    <w:rsid w:val="00074139"/>
    <w:rsid w:val="00074DAF"/>
    <w:rsid w:val="00075B9F"/>
    <w:rsid w:val="000761F4"/>
    <w:rsid w:val="000766B8"/>
    <w:rsid w:val="00076FA5"/>
    <w:rsid w:val="000770BA"/>
    <w:rsid w:val="00080FBC"/>
    <w:rsid w:val="00081087"/>
    <w:rsid w:val="000815B6"/>
    <w:rsid w:val="000822A0"/>
    <w:rsid w:val="00083189"/>
    <w:rsid w:val="000832A2"/>
    <w:rsid w:val="000834F5"/>
    <w:rsid w:val="00084BC6"/>
    <w:rsid w:val="00085771"/>
    <w:rsid w:val="00085CD4"/>
    <w:rsid w:val="00086CE1"/>
    <w:rsid w:val="00086D6C"/>
    <w:rsid w:val="0008706B"/>
    <w:rsid w:val="00087251"/>
    <w:rsid w:val="000900E9"/>
    <w:rsid w:val="00091870"/>
    <w:rsid w:val="00091B5C"/>
    <w:rsid w:val="000938AA"/>
    <w:rsid w:val="00094D57"/>
    <w:rsid w:val="00094EB5"/>
    <w:rsid w:val="000A0ACB"/>
    <w:rsid w:val="000A179C"/>
    <w:rsid w:val="000A23F7"/>
    <w:rsid w:val="000A283C"/>
    <w:rsid w:val="000A2ECF"/>
    <w:rsid w:val="000A3AB7"/>
    <w:rsid w:val="000A3E15"/>
    <w:rsid w:val="000A3E1A"/>
    <w:rsid w:val="000A497A"/>
    <w:rsid w:val="000A4A50"/>
    <w:rsid w:val="000A57D0"/>
    <w:rsid w:val="000A5A24"/>
    <w:rsid w:val="000A6492"/>
    <w:rsid w:val="000A7784"/>
    <w:rsid w:val="000A7824"/>
    <w:rsid w:val="000B2B17"/>
    <w:rsid w:val="000B2B56"/>
    <w:rsid w:val="000B37AD"/>
    <w:rsid w:val="000B556F"/>
    <w:rsid w:val="000B6378"/>
    <w:rsid w:val="000B68F2"/>
    <w:rsid w:val="000B6922"/>
    <w:rsid w:val="000B79A0"/>
    <w:rsid w:val="000C043C"/>
    <w:rsid w:val="000C13F0"/>
    <w:rsid w:val="000C17C5"/>
    <w:rsid w:val="000C185E"/>
    <w:rsid w:val="000C2F44"/>
    <w:rsid w:val="000C3F87"/>
    <w:rsid w:val="000C4B24"/>
    <w:rsid w:val="000C4EEC"/>
    <w:rsid w:val="000C5906"/>
    <w:rsid w:val="000C5CE7"/>
    <w:rsid w:val="000C79E3"/>
    <w:rsid w:val="000C7E11"/>
    <w:rsid w:val="000C7EAE"/>
    <w:rsid w:val="000C7F52"/>
    <w:rsid w:val="000D021C"/>
    <w:rsid w:val="000D0AF3"/>
    <w:rsid w:val="000D0AFA"/>
    <w:rsid w:val="000D0EFF"/>
    <w:rsid w:val="000D1015"/>
    <w:rsid w:val="000D1B5F"/>
    <w:rsid w:val="000D215B"/>
    <w:rsid w:val="000D2AAE"/>
    <w:rsid w:val="000D3031"/>
    <w:rsid w:val="000D33FC"/>
    <w:rsid w:val="000D340D"/>
    <w:rsid w:val="000D3AD7"/>
    <w:rsid w:val="000D3FE4"/>
    <w:rsid w:val="000D4503"/>
    <w:rsid w:val="000D4F36"/>
    <w:rsid w:val="000D57FF"/>
    <w:rsid w:val="000D7921"/>
    <w:rsid w:val="000E0AA0"/>
    <w:rsid w:val="000E1309"/>
    <w:rsid w:val="000E1C8D"/>
    <w:rsid w:val="000E2011"/>
    <w:rsid w:val="000E32F2"/>
    <w:rsid w:val="000E45C4"/>
    <w:rsid w:val="000E4F24"/>
    <w:rsid w:val="000E4F3A"/>
    <w:rsid w:val="000E5484"/>
    <w:rsid w:val="000E5B61"/>
    <w:rsid w:val="000E643E"/>
    <w:rsid w:val="000E6E42"/>
    <w:rsid w:val="000E729E"/>
    <w:rsid w:val="000E7352"/>
    <w:rsid w:val="000E7AE9"/>
    <w:rsid w:val="000F08CD"/>
    <w:rsid w:val="000F0F9A"/>
    <w:rsid w:val="000F0FB8"/>
    <w:rsid w:val="000F1E70"/>
    <w:rsid w:val="000F2194"/>
    <w:rsid w:val="000F24FD"/>
    <w:rsid w:val="000F3BDD"/>
    <w:rsid w:val="000F3F96"/>
    <w:rsid w:val="000F4196"/>
    <w:rsid w:val="000F4426"/>
    <w:rsid w:val="000F6AE5"/>
    <w:rsid w:val="000F6BE9"/>
    <w:rsid w:val="000F6CCA"/>
    <w:rsid w:val="000F72BD"/>
    <w:rsid w:val="0010024C"/>
    <w:rsid w:val="00100565"/>
    <w:rsid w:val="00100D21"/>
    <w:rsid w:val="00102B71"/>
    <w:rsid w:val="0010340E"/>
    <w:rsid w:val="00103DCF"/>
    <w:rsid w:val="00103F95"/>
    <w:rsid w:val="001042B3"/>
    <w:rsid w:val="00104466"/>
    <w:rsid w:val="001045B0"/>
    <w:rsid w:val="001062CB"/>
    <w:rsid w:val="00106BDF"/>
    <w:rsid w:val="001105CB"/>
    <w:rsid w:val="00110DE4"/>
    <w:rsid w:val="00111023"/>
    <w:rsid w:val="001121E1"/>
    <w:rsid w:val="00112B78"/>
    <w:rsid w:val="00113427"/>
    <w:rsid w:val="00114665"/>
    <w:rsid w:val="001148CD"/>
    <w:rsid w:val="001148DE"/>
    <w:rsid w:val="00114E8B"/>
    <w:rsid w:val="00114EB3"/>
    <w:rsid w:val="00115FDC"/>
    <w:rsid w:val="00116D28"/>
    <w:rsid w:val="00116F1A"/>
    <w:rsid w:val="00120429"/>
    <w:rsid w:val="0012104D"/>
    <w:rsid w:val="00121419"/>
    <w:rsid w:val="00122537"/>
    <w:rsid w:val="00122884"/>
    <w:rsid w:val="00124273"/>
    <w:rsid w:val="00124BDB"/>
    <w:rsid w:val="00124F9C"/>
    <w:rsid w:val="001262D0"/>
    <w:rsid w:val="00126416"/>
    <w:rsid w:val="00126A23"/>
    <w:rsid w:val="00127FC1"/>
    <w:rsid w:val="00130227"/>
    <w:rsid w:val="001307AD"/>
    <w:rsid w:val="00130DE3"/>
    <w:rsid w:val="001326DF"/>
    <w:rsid w:val="00132719"/>
    <w:rsid w:val="00132E6A"/>
    <w:rsid w:val="00132E99"/>
    <w:rsid w:val="00133550"/>
    <w:rsid w:val="0013437B"/>
    <w:rsid w:val="00135A6C"/>
    <w:rsid w:val="00136362"/>
    <w:rsid w:val="001369F0"/>
    <w:rsid w:val="00137AA7"/>
    <w:rsid w:val="00137DE2"/>
    <w:rsid w:val="001401E6"/>
    <w:rsid w:val="00140BDF"/>
    <w:rsid w:val="001410CD"/>
    <w:rsid w:val="0014157A"/>
    <w:rsid w:val="00141FDA"/>
    <w:rsid w:val="00142404"/>
    <w:rsid w:val="00142945"/>
    <w:rsid w:val="001429F4"/>
    <w:rsid w:val="0014430F"/>
    <w:rsid w:val="00145842"/>
    <w:rsid w:val="00147878"/>
    <w:rsid w:val="001504D2"/>
    <w:rsid w:val="00151992"/>
    <w:rsid w:val="00151EBA"/>
    <w:rsid w:val="00153D83"/>
    <w:rsid w:val="0015412F"/>
    <w:rsid w:val="0015482B"/>
    <w:rsid w:val="00154B30"/>
    <w:rsid w:val="0015525B"/>
    <w:rsid w:val="001552E4"/>
    <w:rsid w:val="0015552F"/>
    <w:rsid w:val="00155EC6"/>
    <w:rsid w:val="00156528"/>
    <w:rsid w:val="0015725C"/>
    <w:rsid w:val="0015732E"/>
    <w:rsid w:val="001578C8"/>
    <w:rsid w:val="00160864"/>
    <w:rsid w:val="0016094B"/>
    <w:rsid w:val="00160B87"/>
    <w:rsid w:val="00160C1F"/>
    <w:rsid w:val="00161052"/>
    <w:rsid w:val="001617DD"/>
    <w:rsid w:val="0016265B"/>
    <w:rsid w:val="001627D6"/>
    <w:rsid w:val="00162ED5"/>
    <w:rsid w:val="00163B51"/>
    <w:rsid w:val="001646E3"/>
    <w:rsid w:val="00165333"/>
    <w:rsid w:val="0016567D"/>
    <w:rsid w:val="001656ED"/>
    <w:rsid w:val="00165997"/>
    <w:rsid w:val="00165AD4"/>
    <w:rsid w:val="00165DCB"/>
    <w:rsid w:val="00170E03"/>
    <w:rsid w:val="00171408"/>
    <w:rsid w:val="0017156E"/>
    <w:rsid w:val="00173151"/>
    <w:rsid w:val="00173A95"/>
    <w:rsid w:val="00175845"/>
    <w:rsid w:val="00175D27"/>
    <w:rsid w:val="001760FB"/>
    <w:rsid w:val="00176325"/>
    <w:rsid w:val="0017705E"/>
    <w:rsid w:val="00177A8E"/>
    <w:rsid w:val="00177E71"/>
    <w:rsid w:val="00177F29"/>
    <w:rsid w:val="00180C15"/>
    <w:rsid w:val="00181EBA"/>
    <w:rsid w:val="001820E2"/>
    <w:rsid w:val="00182C65"/>
    <w:rsid w:val="00182D7E"/>
    <w:rsid w:val="00183D94"/>
    <w:rsid w:val="00183E18"/>
    <w:rsid w:val="00184350"/>
    <w:rsid w:val="00184440"/>
    <w:rsid w:val="0018553F"/>
    <w:rsid w:val="0018587A"/>
    <w:rsid w:val="00185AB9"/>
    <w:rsid w:val="001867AC"/>
    <w:rsid w:val="00190738"/>
    <w:rsid w:val="00191332"/>
    <w:rsid w:val="00191909"/>
    <w:rsid w:val="00191A59"/>
    <w:rsid w:val="00192617"/>
    <w:rsid w:val="00192CAF"/>
    <w:rsid w:val="00193021"/>
    <w:rsid w:val="00193320"/>
    <w:rsid w:val="00193416"/>
    <w:rsid w:val="001939FA"/>
    <w:rsid w:val="0019438B"/>
    <w:rsid w:val="00194D0A"/>
    <w:rsid w:val="0019569C"/>
    <w:rsid w:val="001957B8"/>
    <w:rsid w:val="001959B3"/>
    <w:rsid w:val="00195C88"/>
    <w:rsid w:val="00195D4F"/>
    <w:rsid w:val="00195DA8"/>
    <w:rsid w:val="00195DF7"/>
    <w:rsid w:val="001961B7"/>
    <w:rsid w:val="0019665E"/>
    <w:rsid w:val="001971CB"/>
    <w:rsid w:val="001A0EA3"/>
    <w:rsid w:val="001A11D6"/>
    <w:rsid w:val="001A1881"/>
    <w:rsid w:val="001A34D2"/>
    <w:rsid w:val="001A3616"/>
    <w:rsid w:val="001A3EA1"/>
    <w:rsid w:val="001A3ED2"/>
    <w:rsid w:val="001A595A"/>
    <w:rsid w:val="001A5B3B"/>
    <w:rsid w:val="001A62D5"/>
    <w:rsid w:val="001A6DA8"/>
    <w:rsid w:val="001A6EA1"/>
    <w:rsid w:val="001A74A2"/>
    <w:rsid w:val="001B0737"/>
    <w:rsid w:val="001B0904"/>
    <w:rsid w:val="001B103D"/>
    <w:rsid w:val="001B122A"/>
    <w:rsid w:val="001B1861"/>
    <w:rsid w:val="001B332E"/>
    <w:rsid w:val="001B3F90"/>
    <w:rsid w:val="001B46DC"/>
    <w:rsid w:val="001B6814"/>
    <w:rsid w:val="001B70A0"/>
    <w:rsid w:val="001B77EA"/>
    <w:rsid w:val="001B7EC2"/>
    <w:rsid w:val="001C0365"/>
    <w:rsid w:val="001C04D5"/>
    <w:rsid w:val="001C2072"/>
    <w:rsid w:val="001C22FB"/>
    <w:rsid w:val="001C2799"/>
    <w:rsid w:val="001C2E6E"/>
    <w:rsid w:val="001C33F4"/>
    <w:rsid w:val="001C3C06"/>
    <w:rsid w:val="001C4110"/>
    <w:rsid w:val="001C4C35"/>
    <w:rsid w:val="001C585A"/>
    <w:rsid w:val="001C64DC"/>
    <w:rsid w:val="001D071B"/>
    <w:rsid w:val="001D0894"/>
    <w:rsid w:val="001D098D"/>
    <w:rsid w:val="001D3977"/>
    <w:rsid w:val="001D3B02"/>
    <w:rsid w:val="001D3EAE"/>
    <w:rsid w:val="001D4552"/>
    <w:rsid w:val="001D47E7"/>
    <w:rsid w:val="001D487B"/>
    <w:rsid w:val="001D61AD"/>
    <w:rsid w:val="001D7003"/>
    <w:rsid w:val="001D74D7"/>
    <w:rsid w:val="001D7731"/>
    <w:rsid w:val="001D7CD1"/>
    <w:rsid w:val="001E033A"/>
    <w:rsid w:val="001E072A"/>
    <w:rsid w:val="001E210B"/>
    <w:rsid w:val="001E2497"/>
    <w:rsid w:val="001E2B56"/>
    <w:rsid w:val="001E3351"/>
    <w:rsid w:val="001E3C6F"/>
    <w:rsid w:val="001E40D0"/>
    <w:rsid w:val="001E50E6"/>
    <w:rsid w:val="001E54D2"/>
    <w:rsid w:val="001E5A8C"/>
    <w:rsid w:val="001E5D06"/>
    <w:rsid w:val="001E6553"/>
    <w:rsid w:val="001E759C"/>
    <w:rsid w:val="001E79B7"/>
    <w:rsid w:val="001F0165"/>
    <w:rsid w:val="001F0C92"/>
    <w:rsid w:val="001F19B1"/>
    <w:rsid w:val="001F1D23"/>
    <w:rsid w:val="001F2BA8"/>
    <w:rsid w:val="001F3B46"/>
    <w:rsid w:val="001F436B"/>
    <w:rsid w:val="001F4CD8"/>
    <w:rsid w:val="001F4D1F"/>
    <w:rsid w:val="001F5046"/>
    <w:rsid w:val="001F5545"/>
    <w:rsid w:val="001F5852"/>
    <w:rsid w:val="001F699E"/>
    <w:rsid w:val="001F6AC9"/>
    <w:rsid w:val="001F6F8B"/>
    <w:rsid w:val="0020057A"/>
    <w:rsid w:val="00201A74"/>
    <w:rsid w:val="00202599"/>
    <w:rsid w:val="002025D5"/>
    <w:rsid w:val="00202A12"/>
    <w:rsid w:val="00204F18"/>
    <w:rsid w:val="0020507B"/>
    <w:rsid w:val="00205444"/>
    <w:rsid w:val="002058BA"/>
    <w:rsid w:val="00205D24"/>
    <w:rsid w:val="002066B9"/>
    <w:rsid w:val="00206A47"/>
    <w:rsid w:val="00206F53"/>
    <w:rsid w:val="00207B11"/>
    <w:rsid w:val="0021014A"/>
    <w:rsid w:val="00210833"/>
    <w:rsid w:val="002116AC"/>
    <w:rsid w:val="002117EF"/>
    <w:rsid w:val="00215022"/>
    <w:rsid w:val="00215C48"/>
    <w:rsid w:val="00215C67"/>
    <w:rsid w:val="00216BAC"/>
    <w:rsid w:val="00217779"/>
    <w:rsid w:val="00221150"/>
    <w:rsid w:val="0022148A"/>
    <w:rsid w:val="0022363E"/>
    <w:rsid w:val="0022504C"/>
    <w:rsid w:val="00226A79"/>
    <w:rsid w:val="00230665"/>
    <w:rsid w:val="00230F74"/>
    <w:rsid w:val="00231775"/>
    <w:rsid w:val="00231BAA"/>
    <w:rsid w:val="00232AF1"/>
    <w:rsid w:val="00232B99"/>
    <w:rsid w:val="00233A34"/>
    <w:rsid w:val="002346AE"/>
    <w:rsid w:val="002355AC"/>
    <w:rsid w:val="00235C27"/>
    <w:rsid w:val="00236A5C"/>
    <w:rsid w:val="0023791D"/>
    <w:rsid w:val="00240EFF"/>
    <w:rsid w:val="0024165F"/>
    <w:rsid w:val="0024166F"/>
    <w:rsid w:val="0024173A"/>
    <w:rsid w:val="00241A51"/>
    <w:rsid w:val="00241ED3"/>
    <w:rsid w:val="0024305C"/>
    <w:rsid w:val="002445D1"/>
    <w:rsid w:val="0024557E"/>
    <w:rsid w:val="00245C13"/>
    <w:rsid w:val="00245C4A"/>
    <w:rsid w:val="0024702D"/>
    <w:rsid w:val="002501CE"/>
    <w:rsid w:val="00250355"/>
    <w:rsid w:val="002505BD"/>
    <w:rsid w:val="00250AFD"/>
    <w:rsid w:val="0025136C"/>
    <w:rsid w:val="00251DBF"/>
    <w:rsid w:val="00251F2D"/>
    <w:rsid w:val="00252136"/>
    <w:rsid w:val="00252FF7"/>
    <w:rsid w:val="002530CB"/>
    <w:rsid w:val="002532A3"/>
    <w:rsid w:val="00253CA2"/>
    <w:rsid w:val="00254112"/>
    <w:rsid w:val="0025479E"/>
    <w:rsid w:val="00255AC0"/>
    <w:rsid w:val="00255BCB"/>
    <w:rsid w:val="00255F0D"/>
    <w:rsid w:val="00256BCE"/>
    <w:rsid w:val="00257238"/>
    <w:rsid w:val="0025752A"/>
    <w:rsid w:val="00257EE0"/>
    <w:rsid w:val="00260E9B"/>
    <w:rsid w:val="0026100C"/>
    <w:rsid w:val="002613DE"/>
    <w:rsid w:val="00262172"/>
    <w:rsid w:val="00262B24"/>
    <w:rsid w:val="0026386E"/>
    <w:rsid w:val="0026387D"/>
    <w:rsid w:val="0026405A"/>
    <w:rsid w:val="00264104"/>
    <w:rsid w:val="002647A9"/>
    <w:rsid w:val="0026490B"/>
    <w:rsid w:val="00265339"/>
    <w:rsid w:val="00265374"/>
    <w:rsid w:val="00265CEC"/>
    <w:rsid w:val="00266237"/>
    <w:rsid w:val="0026711C"/>
    <w:rsid w:val="0026723A"/>
    <w:rsid w:val="00270100"/>
    <w:rsid w:val="0027015A"/>
    <w:rsid w:val="002719F7"/>
    <w:rsid w:val="00271F10"/>
    <w:rsid w:val="0027229B"/>
    <w:rsid w:val="0027315E"/>
    <w:rsid w:val="00274100"/>
    <w:rsid w:val="002753AC"/>
    <w:rsid w:val="00276B00"/>
    <w:rsid w:val="00277767"/>
    <w:rsid w:val="00277DF8"/>
    <w:rsid w:val="002807D2"/>
    <w:rsid w:val="0028101F"/>
    <w:rsid w:val="00281198"/>
    <w:rsid w:val="00281A74"/>
    <w:rsid w:val="00281B1F"/>
    <w:rsid w:val="00281B21"/>
    <w:rsid w:val="002825EC"/>
    <w:rsid w:val="00282781"/>
    <w:rsid w:val="00282D23"/>
    <w:rsid w:val="002839E8"/>
    <w:rsid w:val="002846E2"/>
    <w:rsid w:val="002853ED"/>
    <w:rsid w:val="002870BD"/>
    <w:rsid w:val="0029101D"/>
    <w:rsid w:val="00291286"/>
    <w:rsid w:val="00291BAF"/>
    <w:rsid w:val="002930FD"/>
    <w:rsid w:val="002938D7"/>
    <w:rsid w:val="00293DD0"/>
    <w:rsid w:val="0029452B"/>
    <w:rsid w:val="002946C0"/>
    <w:rsid w:val="00295131"/>
    <w:rsid w:val="00295CCC"/>
    <w:rsid w:val="0029656F"/>
    <w:rsid w:val="002979C4"/>
    <w:rsid w:val="00297BDD"/>
    <w:rsid w:val="00297FBE"/>
    <w:rsid w:val="002A08D2"/>
    <w:rsid w:val="002A1954"/>
    <w:rsid w:val="002A21CB"/>
    <w:rsid w:val="002A28FF"/>
    <w:rsid w:val="002A34E3"/>
    <w:rsid w:val="002A3848"/>
    <w:rsid w:val="002A39AE"/>
    <w:rsid w:val="002A5220"/>
    <w:rsid w:val="002A5734"/>
    <w:rsid w:val="002A5853"/>
    <w:rsid w:val="002A77CD"/>
    <w:rsid w:val="002B0398"/>
    <w:rsid w:val="002B0984"/>
    <w:rsid w:val="002B0F52"/>
    <w:rsid w:val="002B1438"/>
    <w:rsid w:val="002B234B"/>
    <w:rsid w:val="002B2C64"/>
    <w:rsid w:val="002B30B8"/>
    <w:rsid w:val="002B31C6"/>
    <w:rsid w:val="002B346B"/>
    <w:rsid w:val="002B358C"/>
    <w:rsid w:val="002B3DDB"/>
    <w:rsid w:val="002B4227"/>
    <w:rsid w:val="002B4493"/>
    <w:rsid w:val="002B602F"/>
    <w:rsid w:val="002B6766"/>
    <w:rsid w:val="002B6BE6"/>
    <w:rsid w:val="002B7A49"/>
    <w:rsid w:val="002B7F52"/>
    <w:rsid w:val="002C0185"/>
    <w:rsid w:val="002C15CA"/>
    <w:rsid w:val="002C1B96"/>
    <w:rsid w:val="002C1D2C"/>
    <w:rsid w:val="002C2500"/>
    <w:rsid w:val="002C2814"/>
    <w:rsid w:val="002C2B35"/>
    <w:rsid w:val="002C2E18"/>
    <w:rsid w:val="002C3C8D"/>
    <w:rsid w:val="002C4FFA"/>
    <w:rsid w:val="002C55D8"/>
    <w:rsid w:val="002C5A13"/>
    <w:rsid w:val="002C6819"/>
    <w:rsid w:val="002C7961"/>
    <w:rsid w:val="002C7CA2"/>
    <w:rsid w:val="002D0061"/>
    <w:rsid w:val="002D0C63"/>
    <w:rsid w:val="002D186B"/>
    <w:rsid w:val="002D28F3"/>
    <w:rsid w:val="002D2CF5"/>
    <w:rsid w:val="002D3D31"/>
    <w:rsid w:val="002D465C"/>
    <w:rsid w:val="002D4941"/>
    <w:rsid w:val="002D498A"/>
    <w:rsid w:val="002D5588"/>
    <w:rsid w:val="002D5D96"/>
    <w:rsid w:val="002D6004"/>
    <w:rsid w:val="002D603D"/>
    <w:rsid w:val="002D6550"/>
    <w:rsid w:val="002D6BFB"/>
    <w:rsid w:val="002D727E"/>
    <w:rsid w:val="002D7F1C"/>
    <w:rsid w:val="002E0274"/>
    <w:rsid w:val="002E02B0"/>
    <w:rsid w:val="002E0FEC"/>
    <w:rsid w:val="002E1C7E"/>
    <w:rsid w:val="002E2740"/>
    <w:rsid w:val="002E27AD"/>
    <w:rsid w:val="002E3586"/>
    <w:rsid w:val="002E36A8"/>
    <w:rsid w:val="002E39F4"/>
    <w:rsid w:val="002E4247"/>
    <w:rsid w:val="002E43B4"/>
    <w:rsid w:val="002E4B64"/>
    <w:rsid w:val="002E4D1C"/>
    <w:rsid w:val="002E4E7F"/>
    <w:rsid w:val="002E52B1"/>
    <w:rsid w:val="002E58E8"/>
    <w:rsid w:val="002E65F3"/>
    <w:rsid w:val="002E78EE"/>
    <w:rsid w:val="002F00D1"/>
    <w:rsid w:val="002F0421"/>
    <w:rsid w:val="002F1902"/>
    <w:rsid w:val="002F27E1"/>
    <w:rsid w:val="002F2AE6"/>
    <w:rsid w:val="002F31C1"/>
    <w:rsid w:val="002F3708"/>
    <w:rsid w:val="002F3BE6"/>
    <w:rsid w:val="002F3C7E"/>
    <w:rsid w:val="002F438B"/>
    <w:rsid w:val="002F47C7"/>
    <w:rsid w:val="002F4DD5"/>
    <w:rsid w:val="002F548C"/>
    <w:rsid w:val="002F591F"/>
    <w:rsid w:val="002F5F88"/>
    <w:rsid w:val="002F72ED"/>
    <w:rsid w:val="002F78F4"/>
    <w:rsid w:val="002F7CB6"/>
    <w:rsid w:val="00300749"/>
    <w:rsid w:val="00300D58"/>
    <w:rsid w:val="00302A99"/>
    <w:rsid w:val="00302BAF"/>
    <w:rsid w:val="00302E12"/>
    <w:rsid w:val="003039A5"/>
    <w:rsid w:val="00304676"/>
    <w:rsid w:val="0030673F"/>
    <w:rsid w:val="003069B8"/>
    <w:rsid w:val="00306F95"/>
    <w:rsid w:val="00307412"/>
    <w:rsid w:val="00307FEB"/>
    <w:rsid w:val="00310235"/>
    <w:rsid w:val="00310388"/>
    <w:rsid w:val="00311779"/>
    <w:rsid w:val="00311A63"/>
    <w:rsid w:val="00311DF5"/>
    <w:rsid w:val="00311ED8"/>
    <w:rsid w:val="003124A1"/>
    <w:rsid w:val="0031439A"/>
    <w:rsid w:val="00314D54"/>
    <w:rsid w:val="00315C34"/>
    <w:rsid w:val="00316E6C"/>
    <w:rsid w:val="003171E9"/>
    <w:rsid w:val="003213DF"/>
    <w:rsid w:val="00321C4A"/>
    <w:rsid w:val="00321D8D"/>
    <w:rsid w:val="00322751"/>
    <w:rsid w:val="00323240"/>
    <w:rsid w:val="0032440B"/>
    <w:rsid w:val="0032580F"/>
    <w:rsid w:val="0032655A"/>
    <w:rsid w:val="00326E41"/>
    <w:rsid w:val="00327456"/>
    <w:rsid w:val="00327D46"/>
    <w:rsid w:val="00330735"/>
    <w:rsid w:val="0033085B"/>
    <w:rsid w:val="00331981"/>
    <w:rsid w:val="00331C29"/>
    <w:rsid w:val="00331CF9"/>
    <w:rsid w:val="00331E39"/>
    <w:rsid w:val="00332C68"/>
    <w:rsid w:val="00332EF5"/>
    <w:rsid w:val="00333323"/>
    <w:rsid w:val="00334ABA"/>
    <w:rsid w:val="00335529"/>
    <w:rsid w:val="00335EA8"/>
    <w:rsid w:val="00336630"/>
    <w:rsid w:val="0033682E"/>
    <w:rsid w:val="00336C31"/>
    <w:rsid w:val="00336FE4"/>
    <w:rsid w:val="00340BB0"/>
    <w:rsid w:val="00340BED"/>
    <w:rsid w:val="00340ED7"/>
    <w:rsid w:val="003414EC"/>
    <w:rsid w:val="00341A26"/>
    <w:rsid w:val="00341EBD"/>
    <w:rsid w:val="00342ABF"/>
    <w:rsid w:val="003436E0"/>
    <w:rsid w:val="00343A98"/>
    <w:rsid w:val="00344CC9"/>
    <w:rsid w:val="003452F6"/>
    <w:rsid w:val="00345DE4"/>
    <w:rsid w:val="00346135"/>
    <w:rsid w:val="00350D7F"/>
    <w:rsid w:val="00351298"/>
    <w:rsid w:val="003516D0"/>
    <w:rsid w:val="003518FC"/>
    <w:rsid w:val="00351D89"/>
    <w:rsid w:val="00352A16"/>
    <w:rsid w:val="0035373D"/>
    <w:rsid w:val="00353F7C"/>
    <w:rsid w:val="00353FEA"/>
    <w:rsid w:val="00354D05"/>
    <w:rsid w:val="003554A2"/>
    <w:rsid w:val="00355BBB"/>
    <w:rsid w:val="00355E83"/>
    <w:rsid w:val="00356B3E"/>
    <w:rsid w:val="00356FC2"/>
    <w:rsid w:val="00357A5D"/>
    <w:rsid w:val="00357F51"/>
    <w:rsid w:val="00361ED3"/>
    <w:rsid w:val="003626B4"/>
    <w:rsid w:val="00362708"/>
    <w:rsid w:val="00362DA9"/>
    <w:rsid w:val="00363546"/>
    <w:rsid w:val="00363A72"/>
    <w:rsid w:val="003644E4"/>
    <w:rsid w:val="00364A1D"/>
    <w:rsid w:val="00365200"/>
    <w:rsid w:val="00365839"/>
    <w:rsid w:val="0036590C"/>
    <w:rsid w:val="00365F91"/>
    <w:rsid w:val="003662C9"/>
    <w:rsid w:val="00367E6C"/>
    <w:rsid w:val="0037010C"/>
    <w:rsid w:val="003702F5"/>
    <w:rsid w:val="00370D1D"/>
    <w:rsid w:val="00370EED"/>
    <w:rsid w:val="00371AF4"/>
    <w:rsid w:val="003720C8"/>
    <w:rsid w:val="00372129"/>
    <w:rsid w:val="00372150"/>
    <w:rsid w:val="00373A49"/>
    <w:rsid w:val="00373BDC"/>
    <w:rsid w:val="003744EF"/>
    <w:rsid w:val="00375FF5"/>
    <w:rsid w:val="00376059"/>
    <w:rsid w:val="003765AB"/>
    <w:rsid w:val="00376FC5"/>
    <w:rsid w:val="00377013"/>
    <w:rsid w:val="003778BD"/>
    <w:rsid w:val="00377AD3"/>
    <w:rsid w:val="00377EFC"/>
    <w:rsid w:val="00380102"/>
    <w:rsid w:val="0038013D"/>
    <w:rsid w:val="003808F4"/>
    <w:rsid w:val="00380BA0"/>
    <w:rsid w:val="00380D8E"/>
    <w:rsid w:val="0038192E"/>
    <w:rsid w:val="003820A4"/>
    <w:rsid w:val="003821F1"/>
    <w:rsid w:val="003828C6"/>
    <w:rsid w:val="00382938"/>
    <w:rsid w:val="00382E30"/>
    <w:rsid w:val="003830F4"/>
    <w:rsid w:val="00383DA9"/>
    <w:rsid w:val="00383F64"/>
    <w:rsid w:val="003841DB"/>
    <w:rsid w:val="003843D8"/>
    <w:rsid w:val="003857E9"/>
    <w:rsid w:val="003867D0"/>
    <w:rsid w:val="00386AB6"/>
    <w:rsid w:val="00387B4B"/>
    <w:rsid w:val="003900B2"/>
    <w:rsid w:val="003907B0"/>
    <w:rsid w:val="00390CC3"/>
    <w:rsid w:val="00390DB5"/>
    <w:rsid w:val="003911FA"/>
    <w:rsid w:val="00391339"/>
    <w:rsid w:val="00392DC9"/>
    <w:rsid w:val="00392F8F"/>
    <w:rsid w:val="003969AA"/>
    <w:rsid w:val="003A048B"/>
    <w:rsid w:val="003A0F7F"/>
    <w:rsid w:val="003A302D"/>
    <w:rsid w:val="003A3518"/>
    <w:rsid w:val="003A476F"/>
    <w:rsid w:val="003A6805"/>
    <w:rsid w:val="003A6BF0"/>
    <w:rsid w:val="003A7FEF"/>
    <w:rsid w:val="003B0E2E"/>
    <w:rsid w:val="003B1B0B"/>
    <w:rsid w:val="003B2576"/>
    <w:rsid w:val="003B2929"/>
    <w:rsid w:val="003B2DDD"/>
    <w:rsid w:val="003B3564"/>
    <w:rsid w:val="003B5A38"/>
    <w:rsid w:val="003B66C2"/>
    <w:rsid w:val="003B6B3D"/>
    <w:rsid w:val="003B7A2A"/>
    <w:rsid w:val="003C16FB"/>
    <w:rsid w:val="003C24CD"/>
    <w:rsid w:val="003C77E5"/>
    <w:rsid w:val="003C783A"/>
    <w:rsid w:val="003D0B07"/>
    <w:rsid w:val="003D0C8D"/>
    <w:rsid w:val="003D15FC"/>
    <w:rsid w:val="003D1B65"/>
    <w:rsid w:val="003D1FED"/>
    <w:rsid w:val="003D217F"/>
    <w:rsid w:val="003D30A6"/>
    <w:rsid w:val="003D3321"/>
    <w:rsid w:val="003D3366"/>
    <w:rsid w:val="003D427D"/>
    <w:rsid w:val="003D4C7B"/>
    <w:rsid w:val="003D5043"/>
    <w:rsid w:val="003D5257"/>
    <w:rsid w:val="003D7780"/>
    <w:rsid w:val="003E057F"/>
    <w:rsid w:val="003E0877"/>
    <w:rsid w:val="003E1207"/>
    <w:rsid w:val="003E322E"/>
    <w:rsid w:val="003E38B1"/>
    <w:rsid w:val="003E3BE9"/>
    <w:rsid w:val="003E42DD"/>
    <w:rsid w:val="003E48D9"/>
    <w:rsid w:val="003E5380"/>
    <w:rsid w:val="003E5928"/>
    <w:rsid w:val="003E5EE4"/>
    <w:rsid w:val="003E6D9C"/>
    <w:rsid w:val="003E73BD"/>
    <w:rsid w:val="003E77DE"/>
    <w:rsid w:val="003E7D1B"/>
    <w:rsid w:val="003E7D76"/>
    <w:rsid w:val="003F0CC5"/>
    <w:rsid w:val="003F0DE8"/>
    <w:rsid w:val="003F19D8"/>
    <w:rsid w:val="003F241A"/>
    <w:rsid w:val="003F2561"/>
    <w:rsid w:val="003F3DA8"/>
    <w:rsid w:val="003F3E2D"/>
    <w:rsid w:val="003F3F7D"/>
    <w:rsid w:val="003F4603"/>
    <w:rsid w:val="003F46BE"/>
    <w:rsid w:val="003F479F"/>
    <w:rsid w:val="003F5BE9"/>
    <w:rsid w:val="00401CF6"/>
    <w:rsid w:val="00403637"/>
    <w:rsid w:val="00403789"/>
    <w:rsid w:val="0040424A"/>
    <w:rsid w:val="00404C66"/>
    <w:rsid w:val="00404CFC"/>
    <w:rsid w:val="00405320"/>
    <w:rsid w:val="0040538A"/>
    <w:rsid w:val="00405FBE"/>
    <w:rsid w:val="004074EB"/>
    <w:rsid w:val="004079C7"/>
    <w:rsid w:val="00410567"/>
    <w:rsid w:val="00412BC8"/>
    <w:rsid w:val="00414079"/>
    <w:rsid w:val="0041482D"/>
    <w:rsid w:val="00415113"/>
    <w:rsid w:val="00415786"/>
    <w:rsid w:val="00417186"/>
    <w:rsid w:val="00417CFC"/>
    <w:rsid w:val="004201F0"/>
    <w:rsid w:val="004209CF"/>
    <w:rsid w:val="004215E5"/>
    <w:rsid w:val="0042175C"/>
    <w:rsid w:val="00421CA1"/>
    <w:rsid w:val="004230F9"/>
    <w:rsid w:val="004243E3"/>
    <w:rsid w:val="004250FF"/>
    <w:rsid w:val="004269BE"/>
    <w:rsid w:val="00427EC4"/>
    <w:rsid w:val="004306D0"/>
    <w:rsid w:val="00431393"/>
    <w:rsid w:val="004313B8"/>
    <w:rsid w:val="004318EB"/>
    <w:rsid w:val="00431B5B"/>
    <w:rsid w:val="0043332E"/>
    <w:rsid w:val="0043333B"/>
    <w:rsid w:val="00433C77"/>
    <w:rsid w:val="00434A28"/>
    <w:rsid w:val="00434C56"/>
    <w:rsid w:val="00434F98"/>
    <w:rsid w:val="004351B5"/>
    <w:rsid w:val="00435B0E"/>
    <w:rsid w:val="00436959"/>
    <w:rsid w:val="00436FFB"/>
    <w:rsid w:val="00437EB0"/>
    <w:rsid w:val="00441CBB"/>
    <w:rsid w:val="00443FA2"/>
    <w:rsid w:val="004440E6"/>
    <w:rsid w:val="00444F7F"/>
    <w:rsid w:val="0044529D"/>
    <w:rsid w:val="00446B55"/>
    <w:rsid w:val="00447198"/>
    <w:rsid w:val="00447259"/>
    <w:rsid w:val="00447764"/>
    <w:rsid w:val="004506A9"/>
    <w:rsid w:val="00450EEF"/>
    <w:rsid w:val="004517BA"/>
    <w:rsid w:val="00451D10"/>
    <w:rsid w:val="00452942"/>
    <w:rsid w:val="00453072"/>
    <w:rsid w:val="00453ACC"/>
    <w:rsid w:val="00454781"/>
    <w:rsid w:val="00454B0C"/>
    <w:rsid w:val="004567B5"/>
    <w:rsid w:val="00456B4F"/>
    <w:rsid w:val="0045765D"/>
    <w:rsid w:val="00457D2C"/>
    <w:rsid w:val="004604A1"/>
    <w:rsid w:val="00461840"/>
    <w:rsid w:val="00462B87"/>
    <w:rsid w:val="00463533"/>
    <w:rsid w:val="004645C0"/>
    <w:rsid w:val="00464F00"/>
    <w:rsid w:val="00464FB4"/>
    <w:rsid w:val="00466169"/>
    <w:rsid w:val="00466393"/>
    <w:rsid w:val="0046752E"/>
    <w:rsid w:val="00467A3C"/>
    <w:rsid w:val="00470252"/>
    <w:rsid w:val="004708C1"/>
    <w:rsid w:val="004715D9"/>
    <w:rsid w:val="004727BA"/>
    <w:rsid w:val="00474703"/>
    <w:rsid w:val="0047773F"/>
    <w:rsid w:val="00481F1F"/>
    <w:rsid w:val="004832DC"/>
    <w:rsid w:val="004834EB"/>
    <w:rsid w:val="00483733"/>
    <w:rsid w:val="00483828"/>
    <w:rsid w:val="00483D34"/>
    <w:rsid w:val="0048433D"/>
    <w:rsid w:val="0048459B"/>
    <w:rsid w:val="00484DDC"/>
    <w:rsid w:val="00485A40"/>
    <w:rsid w:val="0048665D"/>
    <w:rsid w:val="00486ABD"/>
    <w:rsid w:val="00487436"/>
    <w:rsid w:val="00492DA7"/>
    <w:rsid w:val="00493281"/>
    <w:rsid w:val="004939B2"/>
    <w:rsid w:val="00493F79"/>
    <w:rsid w:val="004947CD"/>
    <w:rsid w:val="00494860"/>
    <w:rsid w:val="004951EF"/>
    <w:rsid w:val="004952BF"/>
    <w:rsid w:val="004952DE"/>
    <w:rsid w:val="00495EC1"/>
    <w:rsid w:val="00496966"/>
    <w:rsid w:val="00496BFB"/>
    <w:rsid w:val="00496DDE"/>
    <w:rsid w:val="00497451"/>
    <w:rsid w:val="00497B75"/>
    <w:rsid w:val="004A0096"/>
    <w:rsid w:val="004A05B5"/>
    <w:rsid w:val="004A11CD"/>
    <w:rsid w:val="004A412C"/>
    <w:rsid w:val="004A46B4"/>
    <w:rsid w:val="004A4987"/>
    <w:rsid w:val="004A6FF1"/>
    <w:rsid w:val="004A7E82"/>
    <w:rsid w:val="004B0EA2"/>
    <w:rsid w:val="004B1258"/>
    <w:rsid w:val="004B125C"/>
    <w:rsid w:val="004B1BD8"/>
    <w:rsid w:val="004B1CD4"/>
    <w:rsid w:val="004B1E88"/>
    <w:rsid w:val="004B4DCF"/>
    <w:rsid w:val="004B4F5B"/>
    <w:rsid w:val="004B5453"/>
    <w:rsid w:val="004B5482"/>
    <w:rsid w:val="004B5A6B"/>
    <w:rsid w:val="004C0674"/>
    <w:rsid w:val="004C0E17"/>
    <w:rsid w:val="004C1992"/>
    <w:rsid w:val="004C27A2"/>
    <w:rsid w:val="004C3383"/>
    <w:rsid w:val="004C3D45"/>
    <w:rsid w:val="004C46A4"/>
    <w:rsid w:val="004C58D7"/>
    <w:rsid w:val="004C5AEE"/>
    <w:rsid w:val="004C6C15"/>
    <w:rsid w:val="004C75E2"/>
    <w:rsid w:val="004C7DF9"/>
    <w:rsid w:val="004D02DE"/>
    <w:rsid w:val="004D05CA"/>
    <w:rsid w:val="004D0D10"/>
    <w:rsid w:val="004D0FAD"/>
    <w:rsid w:val="004D1A85"/>
    <w:rsid w:val="004D1B87"/>
    <w:rsid w:val="004D1F88"/>
    <w:rsid w:val="004D3AB1"/>
    <w:rsid w:val="004D4202"/>
    <w:rsid w:val="004D6175"/>
    <w:rsid w:val="004D64AE"/>
    <w:rsid w:val="004D6D42"/>
    <w:rsid w:val="004D7289"/>
    <w:rsid w:val="004D7707"/>
    <w:rsid w:val="004D7A19"/>
    <w:rsid w:val="004E025F"/>
    <w:rsid w:val="004E02A1"/>
    <w:rsid w:val="004E07B6"/>
    <w:rsid w:val="004E07CE"/>
    <w:rsid w:val="004E0F3A"/>
    <w:rsid w:val="004E2523"/>
    <w:rsid w:val="004E3A5A"/>
    <w:rsid w:val="004E41B7"/>
    <w:rsid w:val="004E4F25"/>
    <w:rsid w:val="004E4FD4"/>
    <w:rsid w:val="004E511D"/>
    <w:rsid w:val="004E55A1"/>
    <w:rsid w:val="004E5737"/>
    <w:rsid w:val="004E6247"/>
    <w:rsid w:val="004E6525"/>
    <w:rsid w:val="004E715D"/>
    <w:rsid w:val="004E761A"/>
    <w:rsid w:val="004E7BED"/>
    <w:rsid w:val="004E7DB3"/>
    <w:rsid w:val="004F0A5E"/>
    <w:rsid w:val="004F158E"/>
    <w:rsid w:val="004F15B5"/>
    <w:rsid w:val="004F1DD3"/>
    <w:rsid w:val="004F22B4"/>
    <w:rsid w:val="004F2CC3"/>
    <w:rsid w:val="004F3149"/>
    <w:rsid w:val="004F31B5"/>
    <w:rsid w:val="004F4742"/>
    <w:rsid w:val="004F551A"/>
    <w:rsid w:val="004F5CAC"/>
    <w:rsid w:val="004F5D7D"/>
    <w:rsid w:val="004F6583"/>
    <w:rsid w:val="005006C8"/>
    <w:rsid w:val="00500E4E"/>
    <w:rsid w:val="00502AA6"/>
    <w:rsid w:val="0050398A"/>
    <w:rsid w:val="0050398F"/>
    <w:rsid w:val="00504CB3"/>
    <w:rsid w:val="00504E47"/>
    <w:rsid w:val="00505257"/>
    <w:rsid w:val="005057F7"/>
    <w:rsid w:val="00506E75"/>
    <w:rsid w:val="005105F8"/>
    <w:rsid w:val="00510C96"/>
    <w:rsid w:val="00511F46"/>
    <w:rsid w:val="005138C0"/>
    <w:rsid w:val="00513926"/>
    <w:rsid w:val="00514DA9"/>
    <w:rsid w:val="00515791"/>
    <w:rsid w:val="00516504"/>
    <w:rsid w:val="00516E54"/>
    <w:rsid w:val="0051760C"/>
    <w:rsid w:val="00517991"/>
    <w:rsid w:val="00517DAD"/>
    <w:rsid w:val="005205A8"/>
    <w:rsid w:val="00520744"/>
    <w:rsid w:val="005209C4"/>
    <w:rsid w:val="00520A50"/>
    <w:rsid w:val="005211A7"/>
    <w:rsid w:val="0052296F"/>
    <w:rsid w:val="00522ABE"/>
    <w:rsid w:val="00522C09"/>
    <w:rsid w:val="00523DCA"/>
    <w:rsid w:val="00524332"/>
    <w:rsid w:val="005245AB"/>
    <w:rsid w:val="005245B5"/>
    <w:rsid w:val="00530C3C"/>
    <w:rsid w:val="005314CF"/>
    <w:rsid w:val="005317D4"/>
    <w:rsid w:val="00532682"/>
    <w:rsid w:val="00533507"/>
    <w:rsid w:val="00534F10"/>
    <w:rsid w:val="00535269"/>
    <w:rsid w:val="00535270"/>
    <w:rsid w:val="00535E4B"/>
    <w:rsid w:val="00536771"/>
    <w:rsid w:val="00536D7E"/>
    <w:rsid w:val="005372BF"/>
    <w:rsid w:val="00537848"/>
    <w:rsid w:val="0054108C"/>
    <w:rsid w:val="00541E9E"/>
    <w:rsid w:val="0054211F"/>
    <w:rsid w:val="005429E8"/>
    <w:rsid w:val="005433FF"/>
    <w:rsid w:val="0054402A"/>
    <w:rsid w:val="00545520"/>
    <w:rsid w:val="00545B23"/>
    <w:rsid w:val="00546478"/>
    <w:rsid w:val="00547922"/>
    <w:rsid w:val="00547973"/>
    <w:rsid w:val="00547B2C"/>
    <w:rsid w:val="00547C63"/>
    <w:rsid w:val="00550CD6"/>
    <w:rsid w:val="00551D64"/>
    <w:rsid w:val="00551E87"/>
    <w:rsid w:val="00552502"/>
    <w:rsid w:val="00552E8C"/>
    <w:rsid w:val="00552EA2"/>
    <w:rsid w:val="005531EB"/>
    <w:rsid w:val="00554B0B"/>
    <w:rsid w:val="00554EAC"/>
    <w:rsid w:val="0055555D"/>
    <w:rsid w:val="005569B1"/>
    <w:rsid w:val="00556C34"/>
    <w:rsid w:val="00557665"/>
    <w:rsid w:val="005576FA"/>
    <w:rsid w:val="0055787A"/>
    <w:rsid w:val="00560BD4"/>
    <w:rsid w:val="00561B5B"/>
    <w:rsid w:val="00561EB0"/>
    <w:rsid w:val="00562266"/>
    <w:rsid w:val="005622C3"/>
    <w:rsid w:val="005624D1"/>
    <w:rsid w:val="00563294"/>
    <w:rsid w:val="00563415"/>
    <w:rsid w:val="00563755"/>
    <w:rsid w:val="00563A63"/>
    <w:rsid w:val="00564330"/>
    <w:rsid w:val="00564B1B"/>
    <w:rsid w:val="00565D1D"/>
    <w:rsid w:val="00566C69"/>
    <w:rsid w:val="00567277"/>
    <w:rsid w:val="005709DE"/>
    <w:rsid w:val="00571772"/>
    <w:rsid w:val="00571E01"/>
    <w:rsid w:val="005726B7"/>
    <w:rsid w:val="00572AAF"/>
    <w:rsid w:val="005741BB"/>
    <w:rsid w:val="005744F3"/>
    <w:rsid w:val="00576443"/>
    <w:rsid w:val="005775E0"/>
    <w:rsid w:val="005776B5"/>
    <w:rsid w:val="005777B8"/>
    <w:rsid w:val="0058125F"/>
    <w:rsid w:val="0058243F"/>
    <w:rsid w:val="005825A8"/>
    <w:rsid w:val="005825C3"/>
    <w:rsid w:val="00582A2B"/>
    <w:rsid w:val="00582D1C"/>
    <w:rsid w:val="0058339D"/>
    <w:rsid w:val="0058369D"/>
    <w:rsid w:val="0058398E"/>
    <w:rsid w:val="00583FF1"/>
    <w:rsid w:val="00584559"/>
    <w:rsid w:val="00585782"/>
    <w:rsid w:val="0058652A"/>
    <w:rsid w:val="005865AB"/>
    <w:rsid w:val="00586761"/>
    <w:rsid w:val="005867A4"/>
    <w:rsid w:val="00586AB0"/>
    <w:rsid w:val="00586B0D"/>
    <w:rsid w:val="00587990"/>
    <w:rsid w:val="00587A56"/>
    <w:rsid w:val="005900DC"/>
    <w:rsid w:val="00591510"/>
    <w:rsid w:val="0059170F"/>
    <w:rsid w:val="00591C26"/>
    <w:rsid w:val="00592970"/>
    <w:rsid w:val="00592A8A"/>
    <w:rsid w:val="00592B7A"/>
    <w:rsid w:val="00592C5E"/>
    <w:rsid w:val="00595372"/>
    <w:rsid w:val="00595899"/>
    <w:rsid w:val="00597434"/>
    <w:rsid w:val="00597B02"/>
    <w:rsid w:val="00597B6A"/>
    <w:rsid w:val="005A0A05"/>
    <w:rsid w:val="005A0CEB"/>
    <w:rsid w:val="005A13B4"/>
    <w:rsid w:val="005A152F"/>
    <w:rsid w:val="005A1945"/>
    <w:rsid w:val="005A3958"/>
    <w:rsid w:val="005A3964"/>
    <w:rsid w:val="005A45E0"/>
    <w:rsid w:val="005A5EAC"/>
    <w:rsid w:val="005A646D"/>
    <w:rsid w:val="005A64B1"/>
    <w:rsid w:val="005A73BE"/>
    <w:rsid w:val="005A76EB"/>
    <w:rsid w:val="005A7F9E"/>
    <w:rsid w:val="005B01F1"/>
    <w:rsid w:val="005B1812"/>
    <w:rsid w:val="005B182C"/>
    <w:rsid w:val="005B1D1F"/>
    <w:rsid w:val="005B2868"/>
    <w:rsid w:val="005B2A34"/>
    <w:rsid w:val="005B324C"/>
    <w:rsid w:val="005B3DD8"/>
    <w:rsid w:val="005B3EAB"/>
    <w:rsid w:val="005B3F3F"/>
    <w:rsid w:val="005B41A4"/>
    <w:rsid w:val="005B45C6"/>
    <w:rsid w:val="005B5681"/>
    <w:rsid w:val="005B6F7B"/>
    <w:rsid w:val="005B73D6"/>
    <w:rsid w:val="005C05E1"/>
    <w:rsid w:val="005C0700"/>
    <w:rsid w:val="005C10A8"/>
    <w:rsid w:val="005C1666"/>
    <w:rsid w:val="005C168D"/>
    <w:rsid w:val="005C1DBD"/>
    <w:rsid w:val="005C2E6D"/>
    <w:rsid w:val="005C36C7"/>
    <w:rsid w:val="005C36D9"/>
    <w:rsid w:val="005C3E4E"/>
    <w:rsid w:val="005C67FA"/>
    <w:rsid w:val="005C7E26"/>
    <w:rsid w:val="005D0F1A"/>
    <w:rsid w:val="005D14F1"/>
    <w:rsid w:val="005D2289"/>
    <w:rsid w:val="005D3606"/>
    <w:rsid w:val="005D42F4"/>
    <w:rsid w:val="005D4914"/>
    <w:rsid w:val="005D4D22"/>
    <w:rsid w:val="005D604F"/>
    <w:rsid w:val="005D63D3"/>
    <w:rsid w:val="005D71DC"/>
    <w:rsid w:val="005D7840"/>
    <w:rsid w:val="005E086E"/>
    <w:rsid w:val="005E1406"/>
    <w:rsid w:val="005E1C14"/>
    <w:rsid w:val="005E3171"/>
    <w:rsid w:val="005E3503"/>
    <w:rsid w:val="005E4258"/>
    <w:rsid w:val="005E629B"/>
    <w:rsid w:val="005E6D0A"/>
    <w:rsid w:val="005E6D45"/>
    <w:rsid w:val="005E6ECB"/>
    <w:rsid w:val="005E7ED4"/>
    <w:rsid w:val="005F04B3"/>
    <w:rsid w:val="005F05BC"/>
    <w:rsid w:val="005F0DCC"/>
    <w:rsid w:val="005F13EE"/>
    <w:rsid w:val="005F13EF"/>
    <w:rsid w:val="005F174E"/>
    <w:rsid w:val="005F1C36"/>
    <w:rsid w:val="005F25F4"/>
    <w:rsid w:val="005F2EB8"/>
    <w:rsid w:val="005F30A9"/>
    <w:rsid w:val="005F38AE"/>
    <w:rsid w:val="005F3F8D"/>
    <w:rsid w:val="005F44EE"/>
    <w:rsid w:val="005F50D8"/>
    <w:rsid w:val="005F530C"/>
    <w:rsid w:val="005F56D4"/>
    <w:rsid w:val="005F5A8B"/>
    <w:rsid w:val="005F62FF"/>
    <w:rsid w:val="005F6877"/>
    <w:rsid w:val="005F6F03"/>
    <w:rsid w:val="005F7BFA"/>
    <w:rsid w:val="005F7C5D"/>
    <w:rsid w:val="00601380"/>
    <w:rsid w:val="00601C8E"/>
    <w:rsid w:val="00602041"/>
    <w:rsid w:val="0060276B"/>
    <w:rsid w:val="006033C4"/>
    <w:rsid w:val="00603887"/>
    <w:rsid w:val="00604724"/>
    <w:rsid w:val="0060507D"/>
    <w:rsid w:val="006056DB"/>
    <w:rsid w:val="006058F4"/>
    <w:rsid w:val="00606561"/>
    <w:rsid w:val="00606677"/>
    <w:rsid w:val="006072B1"/>
    <w:rsid w:val="00607597"/>
    <w:rsid w:val="00607741"/>
    <w:rsid w:val="0061133C"/>
    <w:rsid w:val="00611D5E"/>
    <w:rsid w:val="00611EFF"/>
    <w:rsid w:val="00612035"/>
    <w:rsid w:val="006122A6"/>
    <w:rsid w:val="006124A6"/>
    <w:rsid w:val="00612ED6"/>
    <w:rsid w:val="006138FD"/>
    <w:rsid w:val="00613DBC"/>
    <w:rsid w:val="006144D9"/>
    <w:rsid w:val="006146EA"/>
    <w:rsid w:val="00614712"/>
    <w:rsid w:val="00614FDC"/>
    <w:rsid w:val="00615121"/>
    <w:rsid w:val="00615601"/>
    <w:rsid w:val="00615617"/>
    <w:rsid w:val="00615FBC"/>
    <w:rsid w:val="00616D04"/>
    <w:rsid w:val="0062006A"/>
    <w:rsid w:val="006202C7"/>
    <w:rsid w:val="00621AD0"/>
    <w:rsid w:val="006227CC"/>
    <w:rsid w:val="006228AE"/>
    <w:rsid w:val="006229F7"/>
    <w:rsid w:val="00623488"/>
    <w:rsid w:val="006236E0"/>
    <w:rsid w:val="00624A07"/>
    <w:rsid w:val="00625AAE"/>
    <w:rsid w:val="006260D4"/>
    <w:rsid w:val="006261B2"/>
    <w:rsid w:val="006268EF"/>
    <w:rsid w:val="00626CB4"/>
    <w:rsid w:val="006270A2"/>
    <w:rsid w:val="00627D91"/>
    <w:rsid w:val="0063163F"/>
    <w:rsid w:val="0063166D"/>
    <w:rsid w:val="00631E68"/>
    <w:rsid w:val="00631EE5"/>
    <w:rsid w:val="00632450"/>
    <w:rsid w:val="00632BF9"/>
    <w:rsid w:val="00632C3F"/>
    <w:rsid w:val="006331D4"/>
    <w:rsid w:val="006335EE"/>
    <w:rsid w:val="00633AFD"/>
    <w:rsid w:val="00633FDF"/>
    <w:rsid w:val="00635D91"/>
    <w:rsid w:val="00637D0D"/>
    <w:rsid w:val="00640A60"/>
    <w:rsid w:val="00640EC2"/>
    <w:rsid w:val="00640F94"/>
    <w:rsid w:val="00641175"/>
    <w:rsid w:val="0064149B"/>
    <w:rsid w:val="00642FB2"/>
    <w:rsid w:val="00644338"/>
    <w:rsid w:val="00645972"/>
    <w:rsid w:val="00645BA0"/>
    <w:rsid w:val="00646478"/>
    <w:rsid w:val="0064684A"/>
    <w:rsid w:val="006509EF"/>
    <w:rsid w:val="0065175A"/>
    <w:rsid w:val="0065237F"/>
    <w:rsid w:val="00653374"/>
    <w:rsid w:val="00654EFB"/>
    <w:rsid w:val="00655BBE"/>
    <w:rsid w:val="006561F0"/>
    <w:rsid w:val="00656568"/>
    <w:rsid w:val="00656D64"/>
    <w:rsid w:val="006571A8"/>
    <w:rsid w:val="0065735F"/>
    <w:rsid w:val="006601E5"/>
    <w:rsid w:val="00660428"/>
    <w:rsid w:val="00660F1B"/>
    <w:rsid w:val="00661313"/>
    <w:rsid w:val="00662518"/>
    <w:rsid w:val="006634D1"/>
    <w:rsid w:val="00664139"/>
    <w:rsid w:val="0066416F"/>
    <w:rsid w:val="0066549B"/>
    <w:rsid w:val="00666186"/>
    <w:rsid w:val="006661F8"/>
    <w:rsid w:val="00666F91"/>
    <w:rsid w:val="0066777E"/>
    <w:rsid w:val="0067071B"/>
    <w:rsid w:val="00670D47"/>
    <w:rsid w:val="00671503"/>
    <w:rsid w:val="00672105"/>
    <w:rsid w:val="00672132"/>
    <w:rsid w:val="00672AF5"/>
    <w:rsid w:val="00673842"/>
    <w:rsid w:val="00673CF3"/>
    <w:rsid w:val="006742F3"/>
    <w:rsid w:val="006753B2"/>
    <w:rsid w:val="00675DE4"/>
    <w:rsid w:val="00675F92"/>
    <w:rsid w:val="00676817"/>
    <w:rsid w:val="006779DC"/>
    <w:rsid w:val="00677BE0"/>
    <w:rsid w:val="00680610"/>
    <w:rsid w:val="006822AD"/>
    <w:rsid w:val="00682510"/>
    <w:rsid w:val="006825FE"/>
    <w:rsid w:val="00682835"/>
    <w:rsid w:val="00682F61"/>
    <w:rsid w:val="00682FC6"/>
    <w:rsid w:val="00683B73"/>
    <w:rsid w:val="00684212"/>
    <w:rsid w:val="0068421F"/>
    <w:rsid w:val="00684F80"/>
    <w:rsid w:val="00685B0E"/>
    <w:rsid w:val="00686E15"/>
    <w:rsid w:val="006875E7"/>
    <w:rsid w:val="0068789A"/>
    <w:rsid w:val="00687A8E"/>
    <w:rsid w:val="00687F56"/>
    <w:rsid w:val="00690F8B"/>
    <w:rsid w:val="00691F2A"/>
    <w:rsid w:val="006922E8"/>
    <w:rsid w:val="0069273A"/>
    <w:rsid w:val="0069287A"/>
    <w:rsid w:val="00693FAC"/>
    <w:rsid w:val="006941AD"/>
    <w:rsid w:val="006943BC"/>
    <w:rsid w:val="00694C2C"/>
    <w:rsid w:val="00694E8A"/>
    <w:rsid w:val="00695A7B"/>
    <w:rsid w:val="006A03F4"/>
    <w:rsid w:val="006A05B2"/>
    <w:rsid w:val="006A113D"/>
    <w:rsid w:val="006A158D"/>
    <w:rsid w:val="006A1D56"/>
    <w:rsid w:val="006A2027"/>
    <w:rsid w:val="006A23F5"/>
    <w:rsid w:val="006A3A46"/>
    <w:rsid w:val="006A6238"/>
    <w:rsid w:val="006A6D6A"/>
    <w:rsid w:val="006A7EBD"/>
    <w:rsid w:val="006B0258"/>
    <w:rsid w:val="006B280C"/>
    <w:rsid w:val="006B4B1A"/>
    <w:rsid w:val="006B4D7D"/>
    <w:rsid w:val="006B67B7"/>
    <w:rsid w:val="006B76A1"/>
    <w:rsid w:val="006B7D31"/>
    <w:rsid w:val="006B7F7A"/>
    <w:rsid w:val="006C0FD4"/>
    <w:rsid w:val="006C1001"/>
    <w:rsid w:val="006C1E97"/>
    <w:rsid w:val="006C27E6"/>
    <w:rsid w:val="006C2A87"/>
    <w:rsid w:val="006C3B4D"/>
    <w:rsid w:val="006C45D8"/>
    <w:rsid w:val="006C5D18"/>
    <w:rsid w:val="006C5DF2"/>
    <w:rsid w:val="006C721D"/>
    <w:rsid w:val="006C7722"/>
    <w:rsid w:val="006C79B5"/>
    <w:rsid w:val="006C7F76"/>
    <w:rsid w:val="006D0E40"/>
    <w:rsid w:val="006D1301"/>
    <w:rsid w:val="006D1F2B"/>
    <w:rsid w:val="006D3208"/>
    <w:rsid w:val="006D403A"/>
    <w:rsid w:val="006D411C"/>
    <w:rsid w:val="006D50AD"/>
    <w:rsid w:val="006D51A4"/>
    <w:rsid w:val="006D7A0C"/>
    <w:rsid w:val="006D7D53"/>
    <w:rsid w:val="006E07BF"/>
    <w:rsid w:val="006E0F29"/>
    <w:rsid w:val="006E12A0"/>
    <w:rsid w:val="006E1EEE"/>
    <w:rsid w:val="006E2769"/>
    <w:rsid w:val="006E3CE2"/>
    <w:rsid w:val="006E431C"/>
    <w:rsid w:val="006E4746"/>
    <w:rsid w:val="006E4E89"/>
    <w:rsid w:val="006E56C2"/>
    <w:rsid w:val="006E56E2"/>
    <w:rsid w:val="006E652B"/>
    <w:rsid w:val="006E6E32"/>
    <w:rsid w:val="006E7FF9"/>
    <w:rsid w:val="006F08D8"/>
    <w:rsid w:val="006F0DE5"/>
    <w:rsid w:val="006F10B7"/>
    <w:rsid w:val="006F1D4B"/>
    <w:rsid w:val="006F2224"/>
    <w:rsid w:val="006F225A"/>
    <w:rsid w:val="006F2706"/>
    <w:rsid w:val="006F36A0"/>
    <w:rsid w:val="006F3B74"/>
    <w:rsid w:val="006F3C9D"/>
    <w:rsid w:val="006F3FB8"/>
    <w:rsid w:val="006F44DC"/>
    <w:rsid w:val="006F4C99"/>
    <w:rsid w:val="006F52AD"/>
    <w:rsid w:val="006F63DA"/>
    <w:rsid w:val="006F7223"/>
    <w:rsid w:val="006F792D"/>
    <w:rsid w:val="006F7949"/>
    <w:rsid w:val="00701643"/>
    <w:rsid w:val="0070263C"/>
    <w:rsid w:val="00704458"/>
    <w:rsid w:val="00704594"/>
    <w:rsid w:val="0070513B"/>
    <w:rsid w:val="0070559A"/>
    <w:rsid w:val="0070593E"/>
    <w:rsid w:val="00705CB9"/>
    <w:rsid w:val="007068D1"/>
    <w:rsid w:val="007072B6"/>
    <w:rsid w:val="007079F9"/>
    <w:rsid w:val="007108E4"/>
    <w:rsid w:val="007112BE"/>
    <w:rsid w:val="00711CA1"/>
    <w:rsid w:val="0071257D"/>
    <w:rsid w:val="00713666"/>
    <w:rsid w:val="00713AA8"/>
    <w:rsid w:val="00714DA7"/>
    <w:rsid w:val="007150E2"/>
    <w:rsid w:val="00715E10"/>
    <w:rsid w:val="00716B73"/>
    <w:rsid w:val="00716C72"/>
    <w:rsid w:val="00717599"/>
    <w:rsid w:val="00717925"/>
    <w:rsid w:val="00717B42"/>
    <w:rsid w:val="00717F79"/>
    <w:rsid w:val="00722277"/>
    <w:rsid w:val="00722C6E"/>
    <w:rsid w:val="007232F0"/>
    <w:rsid w:val="00724187"/>
    <w:rsid w:val="007262A8"/>
    <w:rsid w:val="007277D8"/>
    <w:rsid w:val="00727FDF"/>
    <w:rsid w:val="00730E37"/>
    <w:rsid w:val="00730EE5"/>
    <w:rsid w:val="007319A9"/>
    <w:rsid w:val="00731E9D"/>
    <w:rsid w:val="0073236A"/>
    <w:rsid w:val="007340B4"/>
    <w:rsid w:val="00735705"/>
    <w:rsid w:val="00735F9E"/>
    <w:rsid w:val="00736096"/>
    <w:rsid w:val="00736E67"/>
    <w:rsid w:val="00737167"/>
    <w:rsid w:val="00737227"/>
    <w:rsid w:val="00737366"/>
    <w:rsid w:val="00737DC6"/>
    <w:rsid w:val="0074150F"/>
    <w:rsid w:val="0074167B"/>
    <w:rsid w:val="00742ECA"/>
    <w:rsid w:val="00742F8E"/>
    <w:rsid w:val="007438F6"/>
    <w:rsid w:val="00743C5F"/>
    <w:rsid w:val="00744FD6"/>
    <w:rsid w:val="00745462"/>
    <w:rsid w:val="0074639E"/>
    <w:rsid w:val="00746A34"/>
    <w:rsid w:val="00746ACC"/>
    <w:rsid w:val="007502B6"/>
    <w:rsid w:val="007503F0"/>
    <w:rsid w:val="00750658"/>
    <w:rsid w:val="00750723"/>
    <w:rsid w:val="00750F10"/>
    <w:rsid w:val="0075178D"/>
    <w:rsid w:val="00751C22"/>
    <w:rsid w:val="00751D86"/>
    <w:rsid w:val="00752CEE"/>
    <w:rsid w:val="0075327A"/>
    <w:rsid w:val="00754CEC"/>
    <w:rsid w:val="00755FA7"/>
    <w:rsid w:val="00756082"/>
    <w:rsid w:val="007560EB"/>
    <w:rsid w:val="007604A5"/>
    <w:rsid w:val="007613DB"/>
    <w:rsid w:val="00761764"/>
    <w:rsid w:val="00762609"/>
    <w:rsid w:val="007627B8"/>
    <w:rsid w:val="00762AB0"/>
    <w:rsid w:val="007635AF"/>
    <w:rsid w:val="007641CD"/>
    <w:rsid w:val="00764D94"/>
    <w:rsid w:val="00765E49"/>
    <w:rsid w:val="00766A27"/>
    <w:rsid w:val="00766A9C"/>
    <w:rsid w:val="0076765B"/>
    <w:rsid w:val="00767D63"/>
    <w:rsid w:val="007700F0"/>
    <w:rsid w:val="00770D39"/>
    <w:rsid w:val="0077186C"/>
    <w:rsid w:val="00771950"/>
    <w:rsid w:val="00771C50"/>
    <w:rsid w:val="007720EE"/>
    <w:rsid w:val="00772D17"/>
    <w:rsid w:val="00773068"/>
    <w:rsid w:val="00774A3D"/>
    <w:rsid w:val="00774F7E"/>
    <w:rsid w:val="0077580C"/>
    <w:rsid w:val="00775B7B"/>
    <w:rsid w:val="00775E14"/>
    <w:rsid w:val="0077726A"/>
    <w:rsid w:val="00777525"/>
    <w:rsid w:val="00780854"/>
    <w:rsid w:val="00780EFE"/>
    <w:rsid w:val="00781587"/>
    <w:rsid w:val="00781C35"/>
    <w:rsid w:val="0078247C"/>
    <w:rsid w:val="00782975"/>
    <w:rsid w:val="00782F3F"/>
    <w:rsid w:val="007843C6"/>
    <w:rsid w:val="007853EC"/>
    <w:rsid w:val="00785A55"/>
    <w:rsid w:val="007860F0"/>
    <w:rsid w:val="00786304"/>
    <w:rsid w:val="007864C0"/>
    <w:rsid w:val="007868FB"/>
    <w:rsid w:val="00786C01"/>
    <w:rsid w:val="007876E4"/>
    <w:rsid w:val="007910C1"/>
    <w:rsid w:val="00791770"/>
    <w:rsid w:val="00791A3B"/>
    <w:rsid w:val="00791DB8"/>
    <w:rsid w:val="00793D97"/>
    <w:rsid w:val="007945ED"/>
    <w:rsid w:val="007947E2"/>
    <w:rsid w:val="00794FEF"/>
    <w:rsid w:val="00796E00"/>
    <w:rsid w:val="007A06C0"/>
    <w:rsid w:val="007A161D"/>
    <w:rsid w:val="007A2463"/>
    <w:rsid w:val="007A295B"/>
    <w:rsid w:val="007A3D34"/>
    <w:rsid w:val="007A3E6B"/>
    <w:rsid w:val="007A43B5"/>
    <w:rsid w:val="007A5898"/>
    <w:rsid w:val="007A5AD4"/>
    <w:rsid w:val="007A5BBC"/>
    <w:rsid w:val="007A5BC9"/>
    <w:rsid w:val="007A6D47"/>
    <w:rsid w:val="007A7412"/>
    <w:rsid w:val="007A7E2C"/>
    <w:rsid w:val="007B0287"/>
    <w:rsid w:val="007B08D6"/>
    <w:rsid w:val="007B1284"/>
    <w:rsid w:val="007B228A"/>
    <w:rsid w:val="007B267B"/>
    <w:rsid w:val="007B5827"/>
    <w:rsid w:val="007B5B53"/>
    <w:rsid w:val="007B5EB8"/>
    <w:rsid w:val="007B643A"/>
    <w:rsid w:val="007B68EF"/>
    <w:rsid w:val="007B6DAA"/>
    <w:rsid w:val="007B714A"/>
    <w:rsid w:val="007B7B88"/>
    <w:rsid w:val="007C0BBD"/>
    <w:rsid w:val="007C0BCF"/>
    <w:rsid w:val="007C16FD"/>
    <w:rsid w:val="007C216B"/>
    <w:rsid w:val="007C2518"/>
    <w:rsid w:val="007C36CA"/>
    <w:rsid w:val="007C4787"/>
    <w:rsid w:val="007C5111"/>
    <w:rsid w:val="007C5BD3"/>
    <w:rsid w:val="007C65DB"/>
    <w:rsid w:val="007C7215"/>
    <w:rsid w:val="007D14DA"/>
    <w:rsid w:val="007D1510"/>
    <w:rsid w:val="007D18BD"/>
    <w:rsid w:val="007D1BFD"/>
    <w:rsid w:val="007D1EBB"/>
    <w:rsid w:val="007D2223"/>
    <w:rsid w:val="007D2D1E"/>
    <w:rsid w:val="007D2DED"/>
    <w:rsid w:val="007D3305"/>
    <w:rsid w:val="007D3502"/>
    <w:rsid w:val="007D3C72"/>
    <w:rsid w:val="007D3D3E"/>
    <w:rsid w:val="007D3D81"/>
    <w:rsid w:val="007D3FF6"/>
    <w:rsid w:val="007D481D"/>
    <w:rsid w:val="007D4F72"/>
    <w:rsid w:val="007D5193"/>
    <w:rsid w:val="007D52A9"/>
    <w:rsid w:val="007D691F"/>
    <w:rsid w:val="007D6E8A"/>
    <w:rsid w:val="007D79A2"/>
    <w:rsid w:val="007D7FC0"/>
    <w:rsid w:val="007E0130"/>
    <w:rsid w:val="007E1038"/>
    <w:rsid w:val="007E1F86"/>
    <w:rsid w:val="007E2743"/>
    <w:rsid w:val="007E3BEE"/>
    <w:rsid w:val="007E4150"/>
    <w:rsid w:val="007E422F"/>
    <w:rsid w:val="007E551D"/>
    <w:rsid w:val="007E76F8"/>
    <w:rsid w:val="007F10E6"/>
    <w:rsid w:val="007F224A"/>
    <w:rsid w:val="007F2945"/>
    <w:rsid w:val="007F2AFD"/>
    <w:rsid w:val="007F2C68"/>
    <w:rsid w:val="007F357F"/>
    <w:rsid w:val="007F4687"/>
    <w:rsid w:val="007F552F"/>
    <w:rsid w:val="007F57C9"/>
    <w:rsid w:val="007F58E7"/>
    <w:rsid w:val="007F678F"/>
    <w:rsid w:val="007F6820"/>
    <w:rsid w:val="007F6D5D"/>
    <w:rsid w:val="007F7457"/>
    <w:rsid w:val="007F75D5"/>
    <w:rsid w:val="00801A98"/>
    <w:rsid w:val="008029F2"/>
    <w:rsid w:val="00803152"/>
    <w:rsid w:val="00803E36"/>
    <w:rsid w:val="00804535"/>
    <w:rsid w:val="00804ABF"/>
    <w:rsid w:val="0080524E"/>
    <w:rsid w:val="00807ABB"/>
    <w:rsid w:val="0081006F"/>
    <w:rsid w:val="008102CA"/>
    <w:rsid w:val="00810405"/>
    <w:rsid w:val="00810720"/>
    <w:rsid w:val="008112B2"/>
    <w:rsid w:val="00811EA0"/>
    <w:rsid w:val="00811F80"/>
    <w:rsid w:val="008143B4"/>
    <w:rsid w:val="00815308"/>
    <w:rsid w:val="00816C57"/>
    <w:rsid w:val="0081728E"/>
    <w:rsid w:val="00817BE1"/>
    <w:rsid w:val="00820DD1"/>
    <w:rsid w:val="00820F42"/>
    <w:rsid w:val="008215F2"/>
    <w:rsid w:val="00821B04"/>
    <w:rsid w:val="00821C64"/>
    <w:rsid w:val="00822A1D"/>
    <w:rsid w:val="00823843"/>
    <w:rsid w:val="00823CE5"/>
    <w:rsid w:val="00824093"/>
    <w:rsid w:val="008246B7"/>
    <w:rsid w:val="00825048"/>
    <w:rsid w:val="0082558B"/>
    <w:rsid w:val="00826980"/>
    <w:rsid w:val="00827754"/>
    <w:rsid w:val="008278AB"/>
    <w:rsid w:val="00827992"/>
    <w:rsid w:val="00827E44"/>
    <w:rsid w:val="00827EE2"/>
    <w:rsid w:val="0083015A"/>
    <w:rsid w:val="00831F9E"/>
    <w:rsid w:val="00832709"/>
    <w:rsid w:val="00834C53"/>
    <w:rsid w:val="0083503E"/>
    <w:rsid w:val="008358B4"/>
    <w:rsid w:val="00835A79"/>
    <w:rsid w:val="00840506"/>
    <w:rsid w:val="0084145C"/>
    <w:rsid w:val="00841571"/>
    <w:rsid w:val="0084176A"/>
    <w:rsid w:val="00841CC4"/>
    <w:rsid w:val="00841E62"/>
    <w:rsid w:val="008421CE"/>
    <w:rsid w:val="00843D41"/>
    <w:rsid w:val="00843EDC"/>
    <w:rsid w:val="00843FAB"/>
    <w:rsid w:val="00845EA1"/>
    <w:rsid w:val="00846E77"/>
    <w:rsid w:val="00847A51"/>
    <w:rsid w:val="00847E0E"/>
    <w:rsid w:val="00852326"/>
    <w:rsid w:val="00853061"/>
    <w:rsid w:val="00853200"/>
    <w:rsid w:val="008547E1"/>
    <w:rsid w:val="00855241"/>
    <w:rsid w:val="0086027D"/>
    <w:rsid w:val="00861509"/>
    <w:rsid w:val="00862EDC"/>
    <w:rsid w:val="00865A8D"/>
    <w:rsid w:val="0086653A"/>
    <w:rsid w:val="008667DB"/>
    <w:rsid w:val="00867217"/>
    <w:rsid w:val="008712CB"/>
    <w:rsid w:val="008712F3"/>
    <w:rsid w:val="00872B0C"/>
    <w:rsid w:val="00872B88"/>
    <w:rsid w:val="00872EF0"/>
    <w:rsid w:val="00873701"/>
    <w:rsid w:val="00875EE5"/>
    <w:rsid w:val="00876513"/>
    <w:rsid w:val="00876D65"/>
    <w:rsid w:val="008772A4"/>
    <w:rsid w:val="008775FD"/>
    <w:rsid w:val="008801B5"/>
    <w:rsid w:val="00880A48"/>
    <w:rsid w:val="00883BFA"/>
    <w:rsid w:val="00883C1A"/>
    <w:rsid w:val="008847DD"/>
    <w:rsid w:val="00886BBD"/>
    <w:rsid w:val="00886BE2"/>
    <w:rsid w:val="008871D9"/>
    <w:rsid w:val="008871E9"/>
    <w:rsid w:val="0088780B"/>
    <w:rsid w:val="008879FB"/>
    <w:rsid w:val="00887D9F"/>
    <w:rsid w:val="008906A5"/>
    <w:rsid w:val="0089145E"/>
    <w:rsid w:val="008919D3"/>
    <w:rsid w:val="00891DA7"/>
    <w:rsid w:val="00892282"/>
    <w:rsid w:val="00892550"/>
    <w:rsid w:val="008934E0"/>
    <w:rsid w:val="0089375E"/>
    <w:rsid w:val="00893C3F"/>
    <w:rsid w:val="00895AFF"/>
    <w:rsid w:val="00896D44"/>
    <w:rsid w:val="00896D69"/>
    <w:rsid w:val="008971A1"/>
    <w:rsid w:val="008A0E01"/>
    <w:rsid w:val="008A107F"/>
    <w:rsid w:val="008A1FF7"/>
    <w:rsid w:val="008A2825"/>
    <w:rsid w:val="008A2BAB"/>
    <w:rsid w:val="008A398F"/>
    <w:rsid w:val="008A50C9"/>
    <w:rsid w:val="008A576F"/>
    <w:rsid w:val="008A626A"/>
    <w:rsid w:val="008A69F5"/>
    <w:rsid w:val="008A6AC1"/>
    <w:rsid w:val="008A7467"/>
    <w:rsid w:val="008A77C3"/>
    <w:rsid w:val="008A7ABD"/>
    <w:rsid w:val="008A7B12"/>
    <w:rsid w:val="008A7BA5"/>
    <w:rsid w:val="008B0483"/>
    <w:rsid w:val="008B0BB8"/>
    <w:rsid w:val="008B171B"/>
    <w:rsid w:val="008B1E75"/>
    <w:rsid w:val="008B20C7"/>
    <w:rsid w:val="008B2154"/>
    <w:rsid w:val="008B255A"/>
    <w:rsid w:val="008B2DA0"/>
    <w:rsid w:val="008B4342"/>
    <w:rsid w:val="008B5290"/>
    <w:rsid w:val="008B54D6"/>
    <w:rsid w:val="008B5C68"/>
    <w:rsid w:val="008B741A"/>
    <w:rsid w:val="008B7573"/>
    <w:rsid w:val="008B774C"/>
    <w:rsid w:val="008C1ED6"/>
    <w:rsid w:val="008C1ED9"/>
    <w:rsid w:val="008C2B2E"/>
    <w:rsid w:val="008C37CD"/>
    <w:rsid w:val="008C5173"/>
    <w:rsid w:val="008C76B7"/>
    <w:rsid w:val="008D1487"/>
    <w:rsid w:val="008D148B"/>
    <w:rsid w:val="008D2B4D"/>
    <w:rsid w:val="008D3363"/>
    <w:rsid w:val="008D3478"/>
    <w:rsid w:val="008D4031"/>
    <w:rsid w:val="008D412C"/>
    <w:rsid w:val="008D4F6C"/>
    <w:rsid w:val="008D51B1"/>
    <w:rsid w:val="008D620A"/>
    <w:rsid w:val="008D6FF0"/>
    <w:rsid w:val="008D70B6"/>
    <w:rsid w:val="008D7C52"/>
    <w:rsid w:val="008E0C4C"/>
    <w:rsid w:val="008E1F98"/>
    <w:rsid w:val="008E207B"/>
    <w:rsid w:val="008E28D2"/>
    <w:rsid w:val="008E3E4F"/>
    <w:rsid w:val="008E445C"/>
    <w:rsid w:val="008E45A1"/>
    <w:rsid w:val="008E57C4"/>
    <w:rsid w:val="008E58F0"/>
    <w:rsid w:val="008E5A8C"/>
    <w:rsid w:val="008E629E"/>
    <w:rsid w:val="008E79A6"/>
    <w:rsid w:val="008F0232"/>
    <w:rsid w:val="008F047F"/>
    <w:rsid w:val="008F096E"/>
    <w:rsid w:val="008F11DF"/>
    <w:rsid w:val="008F15A4"/>
    <w:rsid w:val="008F1D4F"/>
    <w:rsid w:val="008F27B9"/>
    <w:rsid w:val="008F28C2"/>
    <w:rsid w:val="008F4A72"/>
    <w:rsid w:val="008F615E"/>
    <w:rsid w:val="008F67B8"/>
    <w:rsid w:val="008F774C"/>
    <w:rsid w:val="0090054E"/>
    <w:rsid w:val="00900F68"/>
    <w:rsid w:val="009013A2"/>
    <w:rsid w:val="009024D3"/>
    <w:rsid w:val="009029D0"/>
    <w:rsid w:val="00902E6D"/>
    <w:rsid w:val="0090306A"/>
    <w:rsid w:val="00903A33"/>
    <w:rsid w:val="00904591"/>
    <w:rsid w:val="00904B6A"/>
    <w:rsid w:val="00907858"/>
    <w:rsid w:val="00907A37"/>
    <w:rsid w:val="00907F33"/>
    <w:rsid w:val="00910BAB"/>
    <w:rsid w:val="009113BE"/>
    <w:rsid w:val="009118D4"/>
    <w:rsid w:val="0091199A"/>
    <w:rsid w:val="0091299F"/>
    <w:rsid w:val="009129C1"/>
    <w:rsid w:val="00912C74"/>
    <w:rsid w:val="00912D77"/>
    <w:rsid w:val="0091346E"/>
    <w:rsid w:val="00914152"/>
    <w:rsid w:val="0091469A"/>
    <w:rsid w:val="00914749"/>
    <w:rsid w:val="00915AD9"/>
    <w:rsid w:val="00915BF8"/>
    <w:rsid w:val="0091666F"/>
    <w:rsid w:val="0091685C"/>
    <w:rsid w:val="00916C60"/>
    <w:rsid w:val="00916FCC"/>
    <w:rsid w:val="00920A98"/>
    <w:rsid w:val="009216D0"/>
    <w:rsid w:val="009243D5"/>
    <w:rsid w:val="0092463A"/>
    <w:rsid w:val="009247E5"/>
    <w:rsid w:val="0092571E"/>
    <w:rsid w:val="00926019"/>
    <w:rsid w:val="009262D8"/>
    <w:rsid w:val="009266CB"/>
    <w:rsid w:val="00926CC1"/>
    <w:rsid w:val="00927269"/>
    <w:rsid w:val="0092786B"/>
    <w:rsid w:val="00927ACF"/>
    <w:rsid w:val="00930F60"/>
    <w:rsid w:val="00931405"/>
    <w:rsid w:val="00931CB9"/>
    <w:rsid w:val="009335C2"/>
    <w:rsid w:val="00933E4A"/>
    <w:rsid w:val="00933EF5"/>
    <w:rsid w:val="0093412C"/>
    <w:rsid w:val="00934D31"/>
    <w:rsid w:val="009359AB"/>
    <w:rsid w:val="00936505"/>
    <w:rsid w:val="00937950"/>
    <w:rsid w:val="00937C7B"/>
    <w:rsid w:val="00937CCB"/>
    <w:rsid w:val="0094003C"/>
    <w:rsid w:val="00942048"/>
    <w:rsid w:val="00942DF3"/>
    <w:rsid w:val="009434BA"/>
    <w:rsid w:val="009452F6"/>
    <w:rsid w:val="00945595"/>
    <w:rsid w:val="0094616F"/>
    <w:rsid w:val="009468BB"/>
    <w:rsid w:val="00947182"/>
    <w:rsid w:val="0095055A"/>
    <w:rsid w:val="0095147C"/>
    <w:rsid w:val="009515CD"/>
    <w:rsid w:val="009518AE"/>
    <w:rsid w:val="00954FB4"/>
    <w:rsid w:val="00955CC6"/>
    <w:rsid w:val="00955EA6"/>
    <w:rsid w:val="009560F5"/>
    <w:rsid w:val="009565D0"/>
    <w:rsid w:val="00956F76"/>
    <w:rsid w:val="009575C7"/>
    <w:rsid w:val="0096038A"/>
    <w:rsid w:val="00960ADF"/>
    <w:rsid w:val="00960C24"/>
    <w:rsid w:val="00960C57"/>
    <w:rsid w:val="0096189D"/>
    <w:rsid w:val="00961F12"/>
    <w:rsid w:val="00962576"/>
    <w:rsid w:val="00962E6C"/>
    <w:rsid w:val="00964A54"/>
    <w:rsid w:val="00965B70"/>
    <w:rsid w:val="00967299"/>
    <w:rsid w:val="00967664"/>
    <w:rsid w:val="00971A0A"/>
    <w:rsid w:val="00971FCC"/>
    <w:rsid w:val="00972717"/>
    <w:rsid w:val="0097316A"/>
    <w:rsid w:val="00973A9E"/>
    <w:rsid w:val="00975FFD"/>
    <w:rsid w:val="0097614E"/>
    <w:rsid w:val="009765DE"/>
    <w:rsid w:val="00980731"/>
    <w:rsid w:val="00980A64"/>
    <w:rsid w:val="0098105C"/>
    <w:rsid w:val="00981268"/>
    <w:rsid w:val="00982B42"/>
    <w:rsid w:val="009831EC"/>
    <w:rsid w:val="009835B0"/>
    <w:rsid w:val="009836CC"/>
    <w:rsid w:val="009837A5"/>
    <w:rsid w:val="00983F18"/>
    <w:rsid w:val="00984524"/>
    <w:rsid w:val="009853E8"/>
    <w:rsid w:val="0098597F"/>
    <w:rsid w:val="00985B10"/>
    <w:rsid w:val="00985C26"/>
    <w:rsid w:val="0098703B"/>
    <w:rsid w:val="00987A32"/>
    <w:rsid w:val="00990A72"/>
    <w:rsid w:val="00991436"/>
    <w:rsid w:val="0099288F"/>
    <w:rsid w:val="00992F14"/>
    <w:rsid w:val="00992FD9"/>
    <w:rsid w:val="00993139"/>
    <w:rsid w:val="00993560"/>
    <w:rsid w:val="00993730"/>
    <w:rsid w:val="0099445A"/>
    <w:rsid w:val="00995248"/>
    <w:rsid w:val="009961FB"/>
    <w:rsid w:val="0099765D"/>
    <w:rsid w:val="009A0221"/>
    <w:rsid w:val="009A277A"/>
    <w:rsid w:val="009A2A63"/>
    <w:rsid w:val="009A329B"/>
    <w:rsid w:val="009A5C36"/>
    <w:rsid w:val="009A5E36"/>
    <w:rsid w:val="009A68C5"/>
    <w:rsid w:val="009A70CC"/>
    <w:rsid w:val="009A71BD"/>
    <w:rsid w:val="009A74F1"/>
    <w:rsid w:val="009B0066"/>
    <w:rsid w:val="009B1053"/>
    <w:rsid w:val="009B141E"/>
    <w:rsid w:val="009B152A"/>
    <w:rsid w:val="009B15CD"/>
    <w:rsid w:val="009B15E7"/>
    <w:rsid w:val="009B1A00"/>
    <w:rsid w:val="009B1A8A"/>
    <w:rsid w:val="009B1BF0"/>
    <w:rsid w:val="009B3910"/>
    <w:rsid w:val="009B4686"/>
    <w:rsid w:val="009B46F9"/>
    <w:rsid w:val="009B4A77"/>
    <w:rsid w:val="009B5331"/>
    <w:rsid w:val="009B561B"/>
    <w:rsid w:val="009B56EB"/>
    <w:rsid w:val="009B5FFC"/>
    <w:rsid w:val="009B6478"/>
    <w:rsid w:val="009B696B"/>
    <w:rsid w:val="009B6A72"/>
    <w:rsid w:val="009B74D3"/>
    <w:rsid w:val="009B7734"/>
    <w:rsid w:val="009B791E"/>
    <w:rsid w:val="009B7C08"/>
    <w:rsid w:val="009B7F56"/>
    <w:rsid w:val="009C06CB"/>
    <w:rsid w:val="009C08E0"/>
    <w:rsid w:val="009C2620"/>
    <w:rsid w:val="009C26BA"/>
    <w:rsid w:val="009C3C00"/>
    <w:rsid w:val="009C3D6D"/>
    <w:rsid w:val="009C3F5B"/>
    <w:rsid w:val="009C4224"/>
    <w:rsid w:val="009C4383"/>
    <w:rsid w:val="009C47B2"/>
    <w:rsid w:val="009C4C63"/>
    <w:rsid w:val="009C60E7"/>
    <w:rsid w:val="009C72CE"/>
    <w:rsid w:val="009C757D"/>
    <w:rsid w:val="009C7F51"/>
    <w:rsid w:val="009D0E63"/>
    <w:rsid w:val="009D132B"/>
    <w:rsid w:val="009D1A0A"/>
    <w:rsid w:val="009D2215"/>
    <w:rsid w:val="009D2585"/>
    <w:rsid w:val="009D2CBF"/>
    <w:rsid w:val="009D3C9C"/>
    <w:rsid w:val="009D5862"/>
    <w:rsid w:val="009D5B10"/>
    <w:rsid w:val="009D5D68"/>
    <w:rsid w:val="009D5D95"/>
    <w:rsid w:val="009D6661"/>
    <w:rsid w:val="009D6D33"/>
    <w:rsid w:val="009D76D9"/>
    <w:rsid w:val="009D7C18"/>
    <w:rsid w:val="009D7D6C"/>
    <w:rsid w:val="009D7EF1"/>
    <w:rsid w:val="009E2364"/>
    <w:rsid w:val="009E24B5"/>
    <w:rsid w:val="009E30A6"/>
    <w:rsid w:val="009E33B6"/>
    <w:rsid w:val="009E3CA2"/>
    <w:rsid w:val="009E4359"/>
    <w:rsid w:val="009E678D"/>
    <w:rsid w:val="009E6EF0"/>
    <w:rsid w:val="009F0260"/>
    <w:rsid w:val="009F1121"/>
    <w:rsid w:val="009F2497"/>
    <w:rsid w:val="009F2D99"/>
    <w:rsid w:val="009F4161"/>
    <w:rsid w:val="009F4733"/>
    <w:rsid w:val="009F4F68"/>
    <w:rsid w:val="009F50EB"/>
    <w:rsid w:val="009F538B"/>
    <w:rsid w:val="009F574B"/>
    <w:rsid w:val="009F650B"/>
    <w:rsid w:val="009F7460"/>
    <w:rsid w:val="00A00E4C"/>
    <w:rsid w:val="00A0174D"/>
    <w:rsid w:val="00A019AF"/>
    <w:rsid w:val="00A03200"/>
    <w:rsid w:val="00A03E3C"/>
    <w:rsid w:val="00A04088"/>
    <w:rsid w:val="00A04573"/>
    <w:rsid w:val="00A0546E"/>
    <w:rsid w:val="00A057AC"/>
    <w:rsid w:val="00A062E4"/>
    <w:rsid w:val="00A067F6"/>
    <w:rsid w:val="00A06E47"/>
    <w:rsid w:val="00A07607"/>
    <w:rsid w:val="00A07617"/>
    <w:rsid w:val="00A1025B"/>
    <w:rsid w:val="00A10EB3"/>
    <w:rsid w:val="00A11140"/>
    <w:rsid w:val="00A11360"/>
    <w:rsid w:val="00A11AF9"/>
    <w:rsid w:val="00A11C7C"/>
    <w:rsid w:val="00A12125"/>
    <w:rsid w:val="00A13A94"/>
    <w:rsid w:val="00A1470E"/>
    <w:rsid w:val="00A14CD6"/>
    <w:rsid w:val="00A1508C"/>
    <w:rsid w:val="00A15529"/>
    <w:rsid w:val="00A15AD1"/>
    <w:rsid w:val="00A15FE2"/>
    <w:rsid w:val="00A1647F"/>
    <w:rsid w:val="00A1679A"/>
    <w:rsid w:val="00A16B4B"/>
    <w:rsid w:val="00A171B6"/>
    <w:rsid w:val="00A1775C"/>
    <w:rsid w:val="00A200D1"/>
    <w:rsid w:val="00A20DBD"/>
    <w:rsid w:val="00A21CBF"/>
    <w:rsid w:val="00A22262"/>
    <w:rsid w:val="00A22923"/>
    <w:rsid w:val="00A22EC7"/>
    <w:rsid w:val="00A238B2"/>
    <w:rsid w:val="00A25394"/>
    <w:rsid w:val="00A255D6"/>
    <w:rsid w:val="00A25A9F"/>
    <w:rsid w:val="00A25F28"/>
    <w:rsid w:val="00A26EDE"/>
    <w:rsid w:val="00A300F5"/>
    <w:rsid w:val="00A30A7A"/>
    <w:rsid w:val="00A3231D"/>
    <w:rsid w:val="00A34032"/>
    <w:rsid w:val="00A34338"/>
    <w:rsid w:val="00A3469C"/>
    <w:rsid w:val="00A35646"/>
    <w:rsid w:val="00A35DB7"/>
    <w:rsid w:val="00A3674B"/>
    <w:rsid w:val="00A36F97"/>
    <w:rsid w:val="00A4023D"/>
    <w:rsid w:val="00A40812"/>
    <w:rsid w:val="00A40B7A"/>
    <w:rsid w:val="00A41305"/>
    <w:rsid w:val="00A414E5"/>
    <w:rsid w:val="00A41C9C"/>
    <w:rsid w:val="00A41F77"/>
    <w:rsid w:val="00A42668"/>
    <w:rsid w:val="00A43219"/>
    <w:rsid w:val="00A43430"/>
    <w:rsid w:val="00A43AC2"/>
    <w:rsid w:val="00A4417A"/>
    <w:rsid w:val="00A443FC"/>
    <w:rsid w:val="00A44FA4"/>
    <w:rsid w:val="00A4533D"/>
    <w:rsid w:val="00A46471"/>
    <w:rsid w:val="00A4684F"/>
    <w:rsid w:val="00A46D11"/>
    <w:rsid w:val="00A47155"/>
    <w:rsid w:val="00A4761F"/>
    <w:rsid w:val="00A47782"/>
    <w:rsid w:val="00A4794B"/>
    <w:rsid w:val="00A50052"/>
    <w:rsid w:val="00A50A0C"/>
    <w:rsid w:val="00A51337"/>
    <w:rsid w:val="00A51372"/>
    <w:rsid w:val="00A516D4"/>
    <w:rsid w:val="00A51A9A"/>
    <w:rsid w:val="00A5217F"/>
    <w:rsid w:val="00A524E4"/>
    <w:rsid w:val="00A53335"/>
    <w:rsid w:val="00A5448B"/>
    <w:rsid w:val="00A55689"/>
    <w:rsid w:val="00A5580A"/>
    <w:rsid w:val="00A55AFE"/>
    <w:rsid w:val="00A56B24"/>
    <w:rsid w:val="00A572EA"/>
    <w:rsid w:val="00A627ED"/>
    <w:rsid w:val="00A62F8C"/>
    <w:rsid w:val="00A63C79"/>
    <w:rsid w:val="00A641B0"/>
    <w:rsid w:val="00A64503"/>
    <w:rsid w:val="00A65220"/>
    <w:rsid w:val="00A65322"/>
    <w:rsid w:val="00A65634"/>
    <w:rsid w:val="00A65739"/>
    <w:rsid w:val="00A65867"/>
    <w:rsid w:val="00A65C46"/>
    <w:rsid w:val="00A65F91"/>
    <w:rsid w:val="00A660A8"/>
    <w:rsid w:val="00A66519"/>
    <w:rsid w:val="00A66521"/>
    <w:rsid w:val="00A6698C"/>
    <w:rsid w:val="00A67394"/>
    <w:rsid w:val="00A67F7E"/>
    <w:rsid w:val="00A704A2"/>
    <w:rsid w:val="00A704EF"/>
    <w:rsid w:val="00A7172C"/>
    <w:rsid w:val="00A71890"/>
    <w:rsid w:val="00A71900"/>
    <w:rsid w:val="00A71F4D"/>
    <w:rsid w:val="00A73066"/>
    <w:rsid w:val="00A741B5"/>
    <w:rsid w:val="00A74744"/>
    <w:rsid w:val="00A7560C"/>
    <w:rsid w:val="00A761BA"/>
    <w:rsid w:val="00A7637D"/>
    <w:rsid w:val="00A76889"/>
    <w:rsid w:val="00A8047C"/>
    <w:rsid w:val="00A80776"/>
    <w:rsid w:val="00A812C3"/>
    <w:rsid w:val="00A81685"/>
    <w:rsid w:val="00A824F5"/>
    <w:rsid w:val="00A836C3"/>
    <w:rsid w:val="00A83A6A"/>
    <w:rsid w:val="00A83CC3"/>
    <w:rsid w:val="00A84099"/>
    <w:rsid w:val="00A84D3A"/>
    <w:rsid w:val="00A85981"/>
    <w:rsid w:val="00A85FBC"/>
    <w:rsid w:val="00A863CC"/>
    <w:rsid w:val="00A914EE"/>
    <w:rsid w:val="00A92244"/>
    <w:rsid w:val="00A92717"/>
    <w:rsid w:val="00A92976"/>
    <w:rsid w:val="00A92BF8"/>
    <w:rsid w:val="00A92F9A"/>
    <w:rsid w:val="00A944B6"/>
    <w:rsid w:val="00A9489B"/>
    <w:rsid w:val="00A94B74"/>
    <w:rsid w:val="00A94DD3"/>
    <w:rsid w:val="00A95E01"/>
    <w:rsid w:val="00A9637E"/>
    <w:rsid w:val="00A970BB"/>
    <w:rsid w:val="00A97362"/>
    <w:rsid w:val="00A97781"/>
    <w:rsid w:val="00A97D83"/>
    <w:rsid w:val="00AA00C7"/>
    <w:rsid w:val="00AA097D"/>
    <w:rsid w:val="00AA142C"/>
    <w:rsid w:val="00AA15F9"/>
    <w:rsid w:val="00AA16C1"/>
    <w:rsid w:val="00AA19AA"/>
    <w:rsid w:val="00AA1B69"/>
    <w:rsid w:val="00AA20DA"/>
    <w:rsid w:val="00AA24C1"/>
    <w:rsid w:val="00AA2531"/>
    <w:rsid w:val="00AA2D34"/>
    <w:rsid w:val="00AA2F11"/>
    <w:rsid w:val="00AA2F85"/>
    <w:rsid w:val="00AA2F87"/>
    <w:rsid w:val="00AA3A45"/>
    <w:rsid w:val="00AA5390"/>
    <w:rsid w:val="00AA6E98"/>
    <w:rsid w:val="00AA7206"/>
    <w:rsid w:val="00AA74D5"/>
    <w:rsid w:val="00AA7988"/>
    <w:rsid w:val="00AA7D9E"/>
    <w:rsid w:val="00AB067D"/>
    <w:rsid w:val="00AB0911"/>
    <w:rsid w:val="00AB0A5A"/>
    <w:rsid w:val="00AB134B"/>
    <w:rsid w:val="00AB20E8"/>
    <w:rsid w:val="00AB332D"/>
    <w:rsid w:val="00AB3637"/>
    <w:rsid w:val="00AB380C"/>
    <w:rsid w:val="00AB3F1F"/>
    <w:rsid w:val="00AB4071"/>
    <w:rsid w:val="00AB46CE"/>
    <w:rsid w:val="00AB620B"/>
    <w:rsid w:val="00AB6D4C"/>
    <w:rsid w:val="00AB7C6A"/>
    <w:rsid w:val="00AB7C6D"/>
    <w:rsid w:val="00AB7CBC"/>
    <w:rsid w:val="00AB7DAD"/>
    <w:rsid w:val="00AC0554"/>
    <w:rsid w:val="00AC078D"/>
    <w:rsid w:val="00AC1054"/>
    <w:rsid w:val="00AC1473"/>
    <w:rsid w:val="00AC332B"/>
    <w:rsid w:val="00AC33B6"/>
    <w:rsid w:val="00AC4026"/>
    <w:rsid w:val="00AC4386"/>
    <w:rsid w:val="00AC5354"/>
    <w:rsid w:val="00AC6FC0"/>
    <w:rsid w:val="00AD005D"/>
    <w:rsid w:val="00AD00F3"/>
    <w:rsid w:val="00AD058D"/>
    <w:rsid w:val="00AD0FF4"/>
    <w:rsid w:val="00AD127C"/>
    <w:rsid w:val="00AD1920"/>
    <w:rsid w:val="00AD2CF0"/>
    <w:rsid w:val="00AD2D31"/>
    <w:rsid w:val="00AD317B"/>
    <w:rsid w:val="00AD4549"/>
    <w:rsid w:val="00AD4B3A"/>
    <w:rsid w:val="00AD5B50"/>
    <w:rsid w:val="00AD611F"/>
    <w:rsid w:val="00AE0332"/>
    <w:rsid w:val="00AE0E35"/>
    <w:rsid w:val="00AE3114"/>
    <w:rsid w:val="00AE3431"/>
    <w:rsid w:val="00AE3EAA"/>
    <w:rsid w:val="00AE3EEA"/>
    <w:rsid w:val="00AE417E"/>
    <w:rsid w:val="00AE42C1"/>
    <w:rsid w:val="00AE46BC"/>
    <w:rsid w:val="00AE4E5E"/>
    <w:rsid w:val="00AE4E82"/>
    <w:rsid w:val="00AE6672"/>
    <w:rsid w:val="00AF0EE7"/>
    <w:rsid w:val="00AF13B8"/>
    <w:rsid w:val="00AF166C"/>
    <w:rsid w:val="00AF19D2"/>
    <w:rsid w:val="00AF1CB6"/>
    <w:rsid w:val="00AF1F4D"/>
    <w:rsid w:val="00AF4EFC"/>
    <w:rsid w:val="00AF5903"/>
    <w:rsid w:val="00AF5C4D"/>
    <w:rsid w:val="00AF617B"/>
    <w:rsid w:val="00AF6732"/>
    <w:rsid w:val="00AF6DDB"/>
    <w:rsid w:val="00AF6F9D"/>
    <w:rsid w:val="00AF721E"/>
    <w:rsid w:val="00B027AD"/>
    <w:rsid w:val="00B02FA4"/>
    <w:rsid w:val="00B051DD"/>
    <w:rsid w:val="00B067C5"/>
    <w:rsid w:val="00B0684C"/>
    <w:rsid w:val="00B075E1"/>
    <w:rsid w:val="00B07913"/>
    <w:rsid w:val="00B10282"/>
    <w:rsid w:val="00B112D7"/>
    <w:rsid w:val="00B12247"/>
    <w:rsid w:val="00B125A0"/>
    <w:rsid w:val="00B125C0"/>
    <w:rsid w:val="00B12BE0"/>
    <w:rsid w:val="00B1370A"/>
    <w:rsid w:val="00B137F2"/>
    <w:rsid w:val="00B13D28"/>
    <w:rsid w:val="00B14056"/>
    <w:rsid w:val="00B142F5"/>
    <w:rsid w:val="00B1439E"/>
    <w:rsid w:val="00B143A5"/>
    <w:rsid w:val="00B14FA7"/>
    <w:rsid w:val="00B152E2"/>
    <w:rsid w:val="00B16A74"/>
    <w:rsid w:val="00B16A83"/>
    <w:rsid w:val="00B16E5A"/>
    <w:rsid w:val="00B16F21"/>
    <w:rsid w:val="00B17914"/>
    <w:rsid w:val="00B17DDE"/>
    <w:rsid w:val="00B200A5"/>
    <w:rsid w:val="00B200BA"/>
    <w:rsid w:val="00B20487"/>
    <w:rsid w:val="00B20B1C"/>
    <w:rsid w:val="00B20FEF"/>
    <w:rsid w:val="00B21BC1"/>
    <w:rsid w:val="00B21E18"/>
    <w:rsid w:val="00B225CB"/>
    <w:rsid w:val="00B2311F"/>
    <w:rsid w:val="00B238CA"/>
    <w:rsid w:val="00B23904"/>
    <w:rsid w:val="00B23B30"/>
    <w:rsid w:val="00B23CC1"/>
    <w:rsid w:val="00B24004"/>
    <w:rsid w:val="00B24FA3"/>
    <w:rsid w:val="00B2582D"/>
    <w:rsid w:val="00B26ADC"/>
    <w:rsid w:val="00B26E4D"/>
    <w:rsid w:val="00B272BE"/>
    <w:rsid w:val="00B30E96"/>
    <w:rsid w:val="00B30FEA"/>
    <w:rsid w:val="00B3200B"/>
    <w:rsid w:val="00B3220D"/>
    <w:rsid w:val="00B3227D"/>
    <w:rsid w:val="00B326A2"/>
    <w:rsid w:val="00B32C11"/>
    <w:rsid w:val="00B32D23"/>
    <w:rsid w:val="00B35CD6"/>
    <w:rsid w:val="00B36617"/>
    <w:rsid w:val="00B3719A"/>
    <w:rsid w:val="00B40224"/>
    <w:rsid w:val="00B40842"/>
    <w:rsid w:val="00B41474"/>
    <w:rsid w:val="00B41609"/>
    <w:rsid w:val="00B44909"/>
    <w:rsid w:val="00B44E1E"/>
    <w:rsid w:val="00B4575F"/>
    <w:rsid w:val="00B4779B"/>
    <w:rsid w:val="00B47D6F"/>
    <w:rsid w:val="00B50176"/>
    <w:rsid w:val="00B50CE7"/>
    <w:rsid w:val="00B51030"/>
    <w:rsid w:val="00B52797"/>
    <w:rsid w:val="00B528AF"/>
    <w:rsid w:val="00B5315A"/>
    <w:rsid w:val="00B5422A"/>
    <w:rsid w:val="00B5481E"/>
    <w:rsid w:val="00B55A4F"/>
    <w:rsid w:val="00B55BE4"/>
    <w:rsid w:val="00B55CE8"/>
    <w:rsid w:val="00B5630D"/>
    <w:rsid w:val="00B56827"/>
    <w:rsid w:val="00B572BF"/>
    <w:rsid w:val="00B57438"/>
    <w:rsid w:val="00B5776F"/>
    <w:rsid w:val="00B57785"/>
    <w:rsid w:val="00B6028C"/>
    <w:rsid w:val="00B608FE"/>
    <w:rsid w:val="00B6163D"/>
    <w:rsid w:val="00B61B57"/>
    <w:rsid w:val="00B6258E"/>
    <w:rsid w:val="00B64E24"/>
    <w:rsid w:val="00B651DB"/>
    <w:rsid w:val="00B653C2"/>
    <w:rsid w:val="00B65417"/>
    <w:rsid w:val="00B65626"/>
    <w:rsid w:val="00B65DE0"/>
    <w:rsid w:val="00B673AC"/>
    <w:rsid w:val="00B678A8"/>
    <w:rsid w:val="00B67ABA"/>
    <w:rsid w:val="00B67B9B"/>
    <w:rsid w:val="00B71811"/>
    <w:rsid w:val="00B7235F"/>
    <w:rsid w:val="00B724D3"/>
    <w:rsid w:val="00B728A4"/>
    <w:rsid w:val="00B72C5D"/>
    <w:rsid w:val="00B7397C"/>
    <w:rsid w:val="00B73BCB"/>
    <w:rsid w:val="00B73CC7"/>
    <w:rsid w:val="00B743C0"/>
    <w:rsid w:val="00B745A6"/>
    <w:rsid w:val="00B75868"/>
    <w:rsid w:val="00B759A2"/>
    <w:rsid w:val="00B7682B"/>
    <w:rsid w:val="00B80321"/>
    <w:rsid w:val="00B80808"/>
    <w:rsid w:val="00B80B02"/>
    <w:rsid w:val="00B80FFC"/>
    <w:rsid w:val="00B81726"/>
    <w:rsid w:val="00B82229"/>
    <w:rsid w:val="00B829EB"/>
    <w:rsid w:val="00B82CBB"/>
    <w:rsid w:val="00B832A6"/>
    <w:rsid w:val="00B83ED7"/>
    <w:rsid w:val="00B84F11"/>
    <w:rsid w:val="00B85AC6"/>
    <w:rsid w:val="00B8617A"/>
    <w:rsid w:val="00B86420"/>
    <w:rsid w:val="00B86535"/>
    <w:rsid w:val="00B86F02"/>
    <w:rsid w:val="00B90265"/>
    <w:rsid w:val="00B903C8"/>
    <w:rsid w:val="00B905EE"/>
    <w:rsid w:val="00B92DA1"/>
    <w:rsid w:val="00B94ABA"/>
    <w:rsid w:val="00B95114"/>
    <w:rsid w:val="00B95C51"/>
    <w:rsid w:val="00B95F38"/>
    <w:rsid w:val="00B963AE"/>
    <w:rsid w:val="00B9664C"/>
    <w:rsid w:val="00B9796C"/>
    <w:rsid w:val="00BA0F76"/>
    <w:rsid w:val="00BA178F"/>
    <w:rsid w:val="00BA207B"/>
    <w:rsid w:val="00BA2269"/>
    <w:rsid w:val="00BA22E1"/>
    <w:rsid w:val="00BA28BB"/>
    <w:rsid w:val="00BA3B32"/>
    <w:rsid w:val="00BA3B7F"/>
    <w:rsid w:val="00BA423A"/>
    <w:rsid w:val="00BA489F"/>
    <w:rsid w:val="00BA6842"/>
    <w:rsid w:val="00BA6C71"/>
    <w:rsid w:val="00BA6D7B"/>
    <w:rsid w:val="00BA70AB"/>
    <w:rsid w:val="00BA77BB"/>
    <w:rsid w:val="00BA7988"/>
    <w:rsid w:val="00BA7BDB"/>
    <w:rsid w:val="00BA7ED6"/>
    <w:rsid w:val="00BB0030"/>
    <w:rsid w:val="00BB0D1F"/>
    <w:rsid w:val="00BB151C"/>
    <w:rsid w:val="00BB2167"/>
    <w:rsid w:val="00BB21C0"/>
    <w:rsid w:val="00BB2F1C"/>
    <w:rsid w:val="00BB3381"/>
    <w:rsid w:val="00BB395E"/>
    <w:rsid w:val="00BB3A77"/>
    <w:rsid w:val="00BB4188"/>
    <w:rsid w:val="00BB43F1"/>
    <w:rsid w:val="00BB4442"/>
    <w:rsid w:val="00BB4ABC"/>
    <w:rsid w:val="00BB5049"/>
    <w:rsid w:val="00BB79E4"/>
    <w:rsid w:val="00BB7B17"/>
    <w:rsid w:val="00BB7C99"/>
    <w:rsid w:val="00BC0673"/>
    <w:rsid w:val="00BC2519"/>
    <w:rsid w:val="00BC6EB6"/>
    <w:rsid w:val="00BC7372"/>
    <w:rsid w:val="00BC7638"/>
    <w:rsid w:val="00BD06D9"/>
    <w:rsid w:val="00BD1C6F"/>
    <w:rsid w:val="00BD23FD"/>
    <w:rsid w:val="00BD25FC"/>
    <w:rsid w:val="00BD2963"/>
    <w:rsid w:val="00BD2EEF"/>
    <w:rsid w:val="00BD4897"/>
    <w:rsid w:val="00BD4A5D"/>
    <w:rsid w:val="00BD4A6B"/>
    <w:rsid w:val="00BD5C6E"/>
    <w:rsid w:val="00BD62FF"/>
    <w:rsid w:val="00BD7884"/>
    <w:rsid w:val="00BD7941"/>
    <w:rsid w:val="00BE1DC1"/>
    <w:rsid w:val="00BE22F1"/>
    <w:rsid w:val="00BE2A61"/>
    <w:rsid w:val="00BE2B2D"/>
    <w:rsid w:val="00BE3435"/>
    <w:rsid w:val="00BE36CE"/>
    <w:rsid w:val="00BE39A7"/>
    <w:rsid w:val="00BE3DC4"/>
    <w:rsid w:val="00BE3EBE"/>
    <w:rsid w:val="00BE4E14"/>
    <w:rsid w:val="00BE4F87"/>
    <w:rsid w:val="00BE5B2D"/>
    <w:rsid w:val="00BE6419"/>
    <w:rsid w:val="00BE6592"/>
    <w:rsid w:val="00BE76F6"/>
    <w:rsid w:val="00BF11E6"/>
    <w:rsid w:val="00BF15A3"/>
    <w:rsid w:val="00BF1A1B"/>
    <w:rsid w:val="00BF33D6"/>
    <w:rsid w:val="00BF4CF1"/>
    <w:rsid w:val="00BF4E75"/>
    <w:rsid w:val="00BF6BC0"/>
    <w:rsid w:val="00C00465"/>
    <w:rsid w:val="00C0125E"/>
    <w:rsid w:val="00C025C4"/>
    <w:rsid w:val="00C02E94"/>
    <w:rsid w:val="00C0334F"/>
    <w:rsid w:val="00C03394"/>
    <w:rsid w:val="00C034D0"/>
    <w:rsid w:val="00C04996"/>
    <w:rsid w:val="00C04EFB"/>
    <w:rsid w:val="00C11597"/>
    <w:rsid w:val="00C116DD"/>
    <w:rsid w:val="00C11F92"/>
    <w:rsid w:val="00C14267"/>
    <w:rsid w:val="00C142A5"/>
    <w:rsid w:val="00C14515"/>
    <w:rsid w:val="00C1541D"/>
    <w:rsid w:val="00C1570D"/>
    <w:rsid w:val="00C16108"/>
    <w:rsid w:val="00C1612D"/>
    <w:rsid w:val="00C165EB"/>
    <w:rsid w:val="00C16D36"/>
    <w:rsid w:val="00C204B2"/>
    <w:rsid w:val="00C20E8A"/>
    <w:rsid w:val="00C22A4D"/>
    <w:rsid w:val="00C22C3B"/>
    <w:rsid w:val="00C23268"/>
    <w:rsid w:val="00C244E6"/>
    <w:rsid w:val="00C2455A"/>
    <w:rsid w:val="00C24AE9"/>
    <w:rsid w:val="00C2620F"/>
    <w:rsid w:val="00C26A4D"/>
    <w:rsid w:val="00C278BD"/>
    <w:rsid w:val="00C27CB3"/>
    <w:rsid w:val="00C305EB"/>
    <w:rsid w:val="00C30D6E"/>
    <w:rsid w:val="00C31F17"/>
    <w:rsid w:val="00C325A9"/>
    <w:rsid w:val="00C32D1F"/>
    <w:rsid w:val="00C33618"/>
    <w:rsid w:val="00C33CFD"/>
    <w:rsid w:val="00C33D86"/>
    <w:rsid w:val="00C33F43"/>
    <w:rsid w:val="00C34294"/>
    <w:rsid w:val="00C3536E"/>
    <w:rsid w:val="00C358CD"/>
    <w:rsid w:val="00C361AB"/>
    <w:rsid w:val="00C36798"/>
    <w:rsid w:val="00C36DEA"/>
    <w:rsid w:val="00C372B0"/>
    <w:rsid w:val="00C37528"/>
    <w:rsid w:val="00C40AED"/>
    <w:rsid w:val="00C40B61"/>
    <w:rsid w:val="00C41BD1"/>
    <w:rsid w:val="00C41C30"/>
    <w:rsid w:val="00C42257"/>
    <w:rsid w:val="00C43526"/>
    <w:rsid w:val="00C43531"/>
    <w:rsid w:val="00C4373A"/>
    <w:rsid w:val="00C43860"/>
    <w:rsid w:val="00C44004"/>
    <w:rsid w:val="00C4444F"/>
    <w:rsid w:val="00C45A65"/>
    <w:rsid w:val="00C46A58"/>
    <w:rsid w:val="00C46BE3"/>
    <w:rsid w:val="00C46C72"/>
    <w:rsid w:val="00C47540"/>
    <w:rsid w:val="00C5002E"/>
    <w:rsid w:val="00C503CA"/>
    <w:rsid w:val="00C51284"/>
    <w:rsid w:val="00C52729"/>
    <w:rsid w:val="00C533CA"/>
    <w:rsid w:val="00C5392E"/>
    <w:rsid w:val="00C5549B"/>
    <w:rsid w:val="00C55998"/>
    <w:rsid w:val="00C55BA3"/>
    <w:rsid w:val="00C56065"/>
    <w:rsid w:val="00C5636B"/>
    <w:rsid w:val="00C56564"/>
    <w:rsid w:val="00C56866"/>
    <w:rsid w:val="00C57018"/>
    <w:rsid w:val="00C57936"/>
    <w:rsid w:val="00C601B8"/>
    <w:rsid w:val="00C61EC1"/>
    <w:rsid w:val="00C64559"/>
    <w:rsid w:val="00C65075"/>
    <w:rsid w:val="00C661EE"/>
    <w:rsid w:val="00C66B8E"/>
    <w:rsid w:val="00C674C0"/>
    <w:rsid w:val="00C67DE7"/>
    <w:rsid w:val="00C70D36"/>
    <w:rsid w:val="00C712A8"/>
    <w:rsid w:val="00C714A0"/>
    <w:rsid w:val="00C71566"/>
    <w:rsid w:val="00C72265"/>
    <w:rsid w:val="00C72556"/>
    <w:rsid w:val="00C7269E"/>
    <w:rsid w:val="00C72C95"/>
    <w:rsid w:val="00C73D34"/>
    <w:rsid w:val="00C7450F"/>
    <w:rsid w:val="00C748F1"/>
    <w:rsid w:val="00C75E34"/>
    <w:rsid w:val="00C75E98"/>
    <w:rsid w:val="00C764F1"/>
    <w:rsid w:val="00C76D5E"/>
    <w:rsid w:val="00C779E6"/>
    <w:rsid w:val="00C803E9"/>
    <w:rsid w:val="00C80754"/>
    <w:rsid w:val="00C80AEC"/>
    <w:rsid w:val="00C80B84"/>
    <w:rsid w:val="00C8195F"/>
    <w:rsid w:val="00C8310E"/>
    <w:rsid w:val="00C83A8E"/>
    <w:rsid w:val="00C83D32"/>
    <w:rsid w:val="00C847A1"/>
    <w:rsid w:val="00C849F4"/>
    <w:rsid w:val="00C85884"/>
    <w:rsid w:val="00C858BE"/>
    <w:rsid w:val="00C85DD5"/>
    <w:rsid w:val="00C86511"/>
    <w:rsid w:val="00C86781"/>
    <w:rsid w:val="00C87135"/>
    <w:rsid w:val="00C876B9"/>
    <w:rsid w:val="00C87C21"/>
    <w:rsid w:val="00C87D42"/>
    <w:rsid w:val="00C90FE2"/>
    <w:rsid w:val="00C91B5C"/>
    <w:rsid w:val="00C921EF"/>
    <w:rsid w:val="00C925BB"/>
    <w:rsid w:val="00C925CA"/>
    <w:rsid w:val="00C928FF"/>
    <w:rsid w:val="00C92E39"/>
    <w:rsid w:val="00C938EC"/>
    <w:rsid w:val="00C93C4F"/>
    <w:rsid w:val="00C93D84"/>
    <w:rsid w:val="00C94867"/>
    <w:rsid w:val="00C951A8"/>
    <w:rsid w:val="00CA0247"/>
    <w:rsid w:val="00CA06BF"/>
    <w:rsid w:val="00CA1C8A"/>
    <w:rsid w:val="00CA1E2C"/>
    <w:rsid w:val="00CA217E"/>
    <w:rsid w:val="00CA286F"/>
    <w:rsid w:val="00CA299E"/>
    <w:rsid w:val="00CA2FD9"/>
    <w:rsid w:val="00CA351E"/>
    <w:rsid w:val="00CA3FA9"/>
    <w:rsid w:val="00CA4346"/>
    <w:rsid w:val="00CA530C"/>
    <w:rsid w:val="00CA55C7"/>
    <w:rsid w:val="00CA5F98"/>
    <w:rsid w:val="00CA6B33"/>
    <w:rsid w:val="00CA7917"/>
    <w:rsid w:val="00CB079E"/>
    <w:rsid w:val="00CB0FA9"/>
    <w:rsid w:val="00CB11B1"/>
    <w:rsid w:val="00CB1338"/>
    <w:rsid w:val="00CB14D3"/>
    <w:rsid w:val="00CB18BB"/>
    <w:rsid w:val="00CB1A9E"/>
    <w:rsid w:val="00CB27EA"/>
    <w:rsid w:val="00CB298C"/>
    <w:rsid w:val="00CB4E27"/>
    <w:rsid w:val="00CB5F54"/>
    <w:rsid w:val="00CB72B2"/>
    <w:rsid w:val="00CC01C2"/>
    <w:rsid w:val="00CC033F"/>
    <w:rsid w:val="00CC0606"/>
    <w:rsid w:val="00CC1422"/>
    <w:rsid w:val="00CC29B1"/>
    <w:rsid w:val="00CC3464"/>
    <w:rsid w:val="00CC359C"/>
    <w:rsid w:val="00CC3A16"/>
    <w:rsid w:val="00CC44A2"/>
    <w:rsid w:val="00CC4CB5"/>
    <w:rsid w:val="00CC5170"/>
    <w:rsid w:val="00CC592C"/>
    <w:rsid w:val="00CC6367"/>
    <w:rsid w:val="00CC6B71"/>
    <w:rsid w:val="00CC78BA"/>
    <w:rsid w:val="00CD2620"/>
    <w:rsid w:val="00CD36F1"/>
    <w:rsid w:val="00CD36F2"/>
    <w:rsid w:val="00CD5021"/>
    <w:rsid w:val="00CD760E"/>
    <w:rsid w:val="00CD7B22"/>
    <w:rsid w:val="00CE0922"/>
    <w:rsid w:val="00CE0935"/>
    <w:rsid w:val="00CE0CA3"/>
    <w:rsid w:val="00CE107C"/>
    <w:rsid w:val="00CE1DA6"/>
    <w:rsid w:val="00CE1F44"/>
    <w:rsid w:val="00CE25CD"/>
    <w:rsid w:val="00CE275A"/>
    <w:rsid w:val="00CE3708"/>
    <w:rsid w:val="00CE3C9A"/>
    <w:rsid w:val="00CE3E67"/>
    <w:rsid w:val="00CE3FEC"/>
    <w:rsid w:val="00CE40F0"/>
    <w:rsid w:val="00CE440B"/>
    <w:rsid w:val="00CE4D3E"/>
    <w:rsid w:val="00CE5059"/>
    <w:rsid w:val="00CE5085"/>
    <w:rsid w:val="00CE544C"/>
    <w:rsid w:val="00CE56A8"/>
    <w:rsid w:val="00CE5FA4"/>
    <w:rsid w:val="00CE6BB0"/>
    <w:rsid w:val="00CE79B7"/>
    <w:rsid w:val="00CE7FBA"/>
    <w:rsid w:val="00CE7FE6"/>
    <w:rsid w:val="00CF0E11"/>
    <w:rsid w:val="00CF1899"/>
    <w:rsid w:val="00CF1A90"/>
    <w:rsid w:val="00CF1D15"/>
    <w:rsid w:val="00CF3124"/>
    <w:rsid w:val="00CF3773"/>
    <w:rsid w:val="00CF37E6"/>
    <w:rsid w:val="00CF381A"/>
    <w:rsid w:val="00CF490D"/>
    <w:rsid w:val="00CF4F30"/>
    <w:rsid w:val="00CF60F3"/>
    <w:rsid w:val="00CF6E65"/>
    <w:rsid w:val="00CF76D0"/>
    <w:rsid w:val="00D005C3"/>
    <w:rsid w:val="00D006A8"/>
    <w:rsid w:val="00D00AEA"/>
    <w:rsid w:val="00D00D38"/>
    <w:rsid w:val="00D01521"/>
    <w:rsid w:val="00D02040"/>
    <w:rsid w:val="00D03FB7"/>
    <w:rsid w:val="00D04063"/>
    <w:rsid w:val="00D04874"/>
    <w:rsid w:val="00D04961"/>
    <w:rsid w:val="00D04DEB"/>
    <w:rsid w:val="00D04DF2"/>
    <w:rsid w:val="00D04E75"/>
    <w:rsid w:val="00D0523C"/>
    <w:rsid w:val="00D05525"/>
    <w:rsid w:val="00D056C7"/>
    <w:rsid w:val="00D06E1D"/>
    <w:rsid w:val="00D075CE"/>
    <w:rsid w:val="00D10058"/>
    <w:rsid w:val="00D100AD"/>
    <w:rsid w:val="00D100CD"/>
    <w:rsid w:val="00D1049A"/>
    <w:rsid w:val="00D108FA"/>
    <w:rsid w:val="00D1108B"/>
    <w:rsid w:val="00D1126E"/>
    <w:rsid w:val="00D12581"/>
    <w:rsid w:val="00D12703"/>
    <w:rsid w:val="00D131BF"/>
    <w:rsid w:val="00D1328A"/>
    <w:rsid w:val="00D137D1"/>
    <w:rsid w:val="00D140CA"/>
    <w:rsid w:val="00D143A8"/>
    <w:rsid w:val="00D147AF"/>
    <w:rsid w:val="00D1578C"/>
    <w:rsid w:val="00D158CE"/>
    <w:rsid w:val="00D15B85"/>
    <w:rsid w:val="00D16117"/>
    <w:rsid w:val="00D16D98"/>
    <w:rsid w:val="00D1751E"/>
    <w:rsid w:val="00D17D24"/>
    <w:rsid w:val="00D211D7"/>
    <w:rsid w:val="00D21260"/>
    <w:rsid w:val="00D22138"/>
    <w:rsid w:val="00D24AF2"/>
    <w:rsid w:val="00D250AB"/>
    <w:rsid w:val="00D2631E"/>
    <w:rsid w:val="00D265CF"/>
    <w:rsid w:val="00D269F7"/>
    <w:rsid w:val="00D27999"/>
    <w:rsid w:val="00D305BA"/>
    <w:rsid w:val="00D30647"/>
    <w:rsid w:val="00D306D2"/>
    <w:rsid w:val="00D30F32"/>
    <w:rsid w:val="00D31AA5"/>
    <w:rsid w:val="00D32FFF"/>
    <w:rsid w:val="00D33D45"/>
    <w:rsid w:val="00D346C6"/>
    <w:rsid w:val="00D349BF"/>
    <w:rsid w:val="00D34FA5"/>
    <w:rsid w:val="00D35466"/>
    <w:rsid w:val="00D35BB2"/>
    <w:rsid w:val="00D35CF0"/>
    <w:rsid w:val="00D361CA"/>
    <w:rsid w:val="00D36DC7"/>
    <w:rsid w:val="00D36EDD"/>
    <w:rsid w:val="00D37097"/>
    <w:rsid w:val="00D374F5"/>
    <w:rsid w:val="00D40E10"/>
    <w:rsid w:val="00D41379"/>
    <w:rsid w:val="00D4140D"/>
    <w:rsid w:val="00D417C6"/>
    <w:rsid w:val="00D4262D"/>
    <w:rsid w:val="00D42A39"/>
    <w:rsid w:val="00D4353A"/>
    <w:rsid w:val="00D43FBD"/>
    <w:rsid w:val="00D4425C"/>
    <w:rsid w:val="00D449DB"/>
    <w:rsid w:val="00D472DA"/>
    <w:rsid w:val="00D47477"/>
    <w:rsid w:val="00D502A8"/>
    <w:rsid w:val="00D50E98"/>
    <w:rsid w:val="00D5247D"/>
    <w:rsid w:val="00D525E1"/>
    <w:rsid w:val="00D529B9"/>
    <w:rsid w:val="00D5322B"/>
    <w:rsid w:val="00D53476"/>
    <w:rsid w:val="00D5364E"/>
    <w:rsid w:val="00D541D1"/>
    <w:rsid w:val="00D566D4"/>
    <w:rsid w:val="00D570B4"/>
    <w:rsid w:val="00D57B41"/>
    <w:rsid w:val="00D605C4"/>
    <w:rsid w:val="00D608C6"/>
    <w:rsid w:val="00D617FA"/>
    <w:rsid w:val="00D623F0"/>
    <w:rsid w:val="00D63701"/>
    <w:rsid w:val="00D63F18"/>
    <w:rsid w:val="00D64622"/>
    <w:rsid w:val="00D647B8"/>
    <w:rsid w:val="00D66AC3"/>
    <w:rsid w:val="00D67027"/>
    <w:rsid w:val="00D673A3"/>
    <w:rsid w:val="00D67A7B"/>
    <w:rsid w:val="00D70675"/>
    <w:rsid w:val="00D70908"/>
    <w:rsid w:val="00D70B30"/>
    <w:rsid w:val="00D71364"/>
    <w:rsid w:val="00D714F9"/>
    <w:rsid w:val="00D71C66"/>
    <w:rsid w:val="00D72B27"/>
    <w:rsid w:val="00D732FC"/>
    <w:rsid w:val="00D73FB1"/>
    <w:rsid w:val="00D74EE0"/>
    <w:rsid w:val="00D75C04"/>
    <w:rsid w:val="00D75DA9"/>
    <w:rsid w:val="00D76E01"/>
    <w:rsid w:val="00D76F6F"/>
    <w:rsid w:val="00D773CF"/>
    <w:rsid w:val="00D77807"/>
    <w:rsid w:val="00D77FE1"/>
    <w:rsid w:val="00D800BC"/>
    <w:rsid w:val="00D8029E"/>
    <w:rsid w:val="00D804F7"/>
    <w:rsid w:val="00D8058E"/>
    <w:rsid w:val="00D81553"/>
    <w:rsid w:val="00D81B84"/>
    <w:rsid w:val="00D81CB7"/>
    <w:rsid w:val="00D83235"/>
    <w:rsid w:val="00D83711"/>
    <w:rsid w:val="00D83A6A"/>
    <w:rsid w:val="00D8421D"/>
    <w:rsid w:val="00D84B2A"/>
    <w:rsid w:val="00D85193"/>
    <w:rsid w:val="00D859E5"/>
    <w:rsid w:val="00D85A3F"/>
    <w:rsid w:val="00D8669D"/>
    <w:rsid w:val="00D86CB9"/>
    <w:rsid w:val="00D86EE5"/>
    <w:rsid w:val="00D8774E"/>
    <w:rsid w:val="00D90C57"/>
    <w:rsid w:val="00D9113B"/>
    <w:rsid w:val="00D91984"/>
    <w:rsid w:val="00D92323"/>
    <w:rsid w:val="00D92E45"/>
    <w:rsid w:val="00D93136"/>
    <w:rsid w:val="00D93C2E"/>
    <w:rsid w:val="00D9468B"/>
    <w:rsid w:val="00D94856"/>
    <w:rsid w:val="00D95107"/>
    <w:rsid w:val="00D9577E"/>
    <w:rsid w:val="00D95917"/>
    <w:rsid w:val="00D95CDE"/>
    <w:rsid w:val="00D95D14"/>
    <w:rsid w:val="00D95FF2"/>
    <w:rsid w:val="00D966A3"/>
    <w:rsid w:val="00D969DE"/>
    <w:rsid w:val="00D97485"/>
    <w:rsid w:val="00D97AC7"/>
    <w:rsid w:val="00D97B61"/>
    <w:rsid w:val="00D97EA0"/>
    <w:rsid w:val="00DA0E1A"/>
    <w:rsid w:val="00DA19E5"/>
    <w:rsid w:val="00DA2374"/>
    <w:rsid w:val="00DA2CBC"/>
    <w:rsid w:val="00DA2D3B"/>
    <w:rsid w:val="00DA31C7"/>
    <w:rsid w:val="00DA394C"/>
    <w:rsid w:val="00DA4426"/>
    <w:rsid w:val="00DA5F77"/>
    <w:rsid w:val="00DA6142"/>
    <w:rsid w:val="00DA6217"/>
    <w:rsid w:val="00DA75AE"/>
    <w:rsid w:val="00DB11DA"/>
    <w:rsid w:val="00DB1221"/>
    <w:rsid w:val="00DB1300"/>
    <w:rsid w:val="00DB1408"/>
    <w:rsid w:val="00DB17EC"/>
    <w:rsid w:val="00DB193D"/>
    <w:rsid w:val="00DB21FF"/>
    <w:rsid w:val="00DB252A"/>
    <w:rsid w:val="00DB370D"/>
    <w:rsid w:val="00DB38C6"/>
    <w:rsid w:val="00DB39C2"/>
    <w:rsid w:val="00DB3B41"/>
    <w:rsid w:val="00DB3F4C"/>
    <w:rsid w:val="00DB480D"/>
    <w:rsid w:val="00DB4B52"/>
    <w:rsid w:val="00DB5AC9"/>
    <w:rsid w:val="00DB669B"/>
    <w:rsid w:val="00DB6F38"/>
    <w:rsid w:val="00DC07F3"/>
    <w:rsid w:val="00DC0E63"/>
    <w:rsid w:val="00DC1B97"/>
    <w:rsid w:val="00DC2740"/>
    <w:rsid w:val="00DC27A2"/>
    <w:rsid w:val="00DC317A"/>
    <w:rsid w:val="00DC5555"/>
    <w:rsid w:val="00DC56B3"/>
    <w:rsid w:val="00DC704D"/>
    <w:rsid w:val="00DC71DA"/>
    <w:rsid w:val="00DD041B"/>
    <w:rsid w:val="00DD0C1B"/>
    <w:rsid w:val="00DD10A0"/>
    <w:rsid w:val="00DD16EB"/>
    <w:rsid w:val="00DD1D8E"/>
    <w:rsid w:val="00DD287F"/>
    <w:rsid w:val="00DD2C74"/>
    <w:rsid w:val="00DD2FCF"/>
    <w:rsid w:val="00DD3A85"/>
    <w:rsid w:val="00DD3C5D"/>
    <w:rsid w:val="00DD4C27"/>
    <w:rsid w:val="00DD54D4"/>
    <w:rsid w:val="00DD56C4"/>
    <w:rsid w:val="00DD6F5B"/>
    <w:rsid w:val="00DD7D83"/>
    <w:rsid w:val="00DE03D3"/>
    <w:rsid w:val="00DE0985"/>
    <w:rsid w:val="00DE0C36"/>
    <w:rsid w:val="00DE13CA"/>
    <w:rsid w:val="00DE3142"/>
    <w:rsid w:val="00DE35CC"/>
    <w:rsid w:val="00DE3CCB"/>
    <w:rsid w:val="00DE607E"/>
    <w:rsid w:val="00DE7F11"/>
    <w:rsid w:val="00DF0459"/>
    <w:rsid w:val="00DF048D"/>
    <w:rsid w:val="00DF05AC"/>
    <w:rsid w:val="00DF0779"/>
    <w:rsid w:val="00DF1151"/>
    <w:rsid w:val="00DF118F"/>
    <w:rsid w:val="00DF16C3"/>
    <w:rsid w:val="00DF171B"/>
    <w:rsid w:val="00DF19B2"/>
    <w:rsid w:val="00DF1B65"/>
    <w:rsid w:val="00DF1C6C"/>
    <w:rsid w:val="00DF3F9D"/>
    <w:rsid w:val="00DF41AE"/>
    <w:rsid w:val="00DF50C7"/>
    <w:rsid w:val="00DF6183"/>
    <w:rsid w:val="00E00A7F"/>
    <w:rsid w:val="00E01451"/>
    <w:rsid w:val="00E01C0E"/>
    <w:rsid w:val="00E01EEA"/>
    <w:rsid w:val="00E02BF3"/>
    <w:rsid w:val="00E031ED"/>
    <w:rsid w:val="00E03DB7"/>
    <w:rsid w:val="00E04A26"/>
    <w:rsid w:val="00E04F65"/>
    <w:rsid w:val="00E04FC7"/>
    <w:rsid w:val="00E057C1"/>
    <w:rsid w:val="00E061A8"/>
    <w:rsid w:val="00E062FC"/>
    <w:rsid w:val="00E06557"/>
    <w:rsid w:val="00E07755"/>
    <w:rsid w:val="00E07B04"/>
    <w:rsid w:val="00E07E08"/>
    <w:rsid w:val="00E10A2E"/>
    <w:rsid w:val="00E1190F"/>
    <w:rsid w:val="00E12509"/>
    <w:rsid w:val="00E12966"/>
    <w:rsid w:val="00E14193"/>
    <w:rsid w:val="00E1495F"/>
    <w:rsid w:val="00E14B82"/>
    <w:rsid w:val="00E15471"/>
    <w:rsid w:val="00E15E1A"/>
    <w:rsid w:val="00E16842"/>
    <w:rsid w:val="00E16F58"/>
    <w:rsid w:val="00E17066"/>
    <w:rsid w:val="00E20B52"/>
    <w:rsid w:val="00E221CB"/>
    <w:rsid w:val="00E224E6"/>
    <w:rsid w:val="00E240C3"/>
    <w:rsid w:val="00E24595"/>
    <w:rsid w:val="00E24A76"/>
    <w:rsid w:val="00E24F65"/>
    <w:rsid w:val="00E265CF"/>
    <w:rsid w:val="00E270CF"/>
    <w:rsid w:val="00E27DCF"/>
    <w:rsid w:val="00E27E36"/>
    <w:rsid w:val="00E3064C"/>
    <w:rsid w:val="00E30ACE"/>
    <w:rsid w:val="00E32019"/>
    <w:rsid w:val="00E32107"/>
    <w:rsid w:val="00E33562"/>
    <w:rsid w:val="00E3447A"/>
    <w:rsid w:val="00E34BC8"/>
    <w:rsid w:val="00E350B0"/>
    <w:rsid w:val="00E36358"/>
    <w:rsid w:val="00E36505"/>
    <w:rsid w:val="00E37D78"/>
    <w:rsid w:val="00E40AAD"/>
    <w:rsid w:val="00E41142"/>
    <w:rsid w:val="00E42346"/>
    <w:rsid w:val="00E42512"/>
    <w:rsid w:val="00E42D7D"/>
    <w:rsid w:val="00E43ECE"/>
    <w:rsid w:val="00E4546D"/>
    <w:rsid w:val="00E45AB9"/>
    <w:rsid w:val="00E4608F"/>
    <w:rsid w:val="00E4663E"/>
    <w:rsid w:val="00E466E4"/>
    <w:rsid w:val="00E47769"/>
    <w:rsid w:val="00E47A3F"/>
    <w:rsid w:val="00E47DE5"/>
    <w:rsid w:val="00E508B5"/>
    <w:rsid w:val="00E512E8"/>
    <w:rsid w:val="00E5257D"/>
    <w:rsid w:val="00E530AC"/>
    <w:rsid w:val="00E53E74"/>
    <w:rsid w:val="00E545CF"/>
    <w:rsid w:val="00E54798"/>
    <w:rsid w:val="00E54F00"/>
    <w:rsid w:val="00E563DA"/>
    <w:rsid w:val="00E5656A"/>
    <w:rsid w:val="00E56BEA"/>
    <w:rsid w:val="00E56CB1"/>
    <w:rsid w:val="00E5700C"/>
    <w:rsid w:val="00E57F13"/>
    <w:rsid w:val="00E600E4"/>
    <w:rsid w:val="00E60FB9"/>
    <w:rsid w:val="00E61A9B"/>
    <w:rsid w:val="00E61EF9"/>
    <w:rsid w:val="00E62615"/>
    <w:rsid w:val="00E6327A"/>
    <w:rsid w:val="00E6376F"/>
    <w:rsid w:val="00E63948"/>
    <w:rsid w:val="00E658A2"/>
    <w:rsid w:val="00E65D05"/>
    <w:rsid w:val="00E66484"/>
    <w:rsid w:val="00E67759"/>
    <w:rsid w:val="00E706FC"/>
    <w:rsid w:val="00E70CDA"/>
    <w:rsid w:val="00E71AA9"/>
    <w:rsid w:val="00E71C29"/>
    <w:rsid w:val="00E72030"/>
    <w:rsid w:val="00E72694"/>
    <w:rsid w:val="00E72813"/>
    <w:rsid w:val="00E729CD"/>
    <w:rsid w:val="00E73137"/>
    <w:rsid w:val="00E73CEC"/>
    <w:rsid w:val="00E740DA"/>
    <w:rsid w:val="00E74143"/>
    <w:rsid w:val="00E74CB5"/>
    <w:rsid w:val="00E74FF9"/>
    <w:rsid w:val="00E750F3"/>
    <w:rsid w:val="00E752D9"/>
    <w:rsid w:val="00E752DF"/>
    <w:rsid w:val="00E75976"/>
    <w:rsid w:val="00E76A50"/>
    <w:rsid w:val="00E76A6B"/>
    <w:rsid w:val="00E76F17"/>
    <w:rsid w:val="00E77D51"/>
    <w:rsid w:val="00E81669"/>
    <w:rsid w:val="00E8167E"/>
    <w:rsid w:val="00E82586"/>
    <w:rsid w:val="00E82A51"/>
    <w:rsid w:val="00E82DA2"/>
    <w:rsid w:val="00E83209"/>
    <w:rsid w:val="00E83221"/>
    <w:rsid w:val="00E84824"/>
    <w:rsid w:val="00E853B4"/>
    <w:rsid w:val="00E85DB7"/>
    <w:rsid w:val="00E85E2A"/>
    <w:rsid w:val="00E862C0"/>
    <w:rsid w:val="00E871F6"/>
    <w:rsid w:val="00E87841"/>
    <w:rsid w:val="00E90CBE"/>
    <w:rsid w:val="00E91B4C"/>
    <w:rsid w:val="00E927D5"/>
    <w:rsid w:val="00E93886"/>
    <w:rsid w:val="00E944E1"/>
    <w:rsid w:val="00E954F2"/>
    <w:rsid w:val="00E95A36"/>
    <w:rsid w:val="00E96DED"/>
    <w:rsid w:val="00E97B8B"/>
    <w:rsid w:val="00EA0260"/>
    <w:rsid w:val="00EA04D5"/>
    <w:rsid w:val="00EA053C"/>
    <w:rsid w:val="00EA1201"/>
    <w:rsid w:val="00EA13DD"/>
    <w:rsid w:val="00EA174F"/>
    <w:rsid w:val="00EA23C3"/>
    <w:rsid w:val="00EA2DD3"/>
    <w:rsid w:val="00EA2FCC"/>
    <w:rsid w:val="00EA3303"/>
    <w:rsid w:val="00EA375B"/>
    <w:rsid w:val="00EA4CCB"/>
    <w:rsid w:val="00EA500C"/>
    <w:rsid w:val="00EA54B2"/>
    <w:rsid w:val="00EA6993"/>
    <w:rsid w:val="00EA786D"/>
    <w:rsid w:val="00EA78C7"/>
    <w:rsid w:val="00EA7939"/>
    <w:rsid w:val="00EB0285"/>
    <w:rsid w:val="00EB0574"/>
    <w:rsid w:val="00EB0607"/>
    <w:rsid w:val="00EB17BE"/>
    <w:rsid w:val="00EB1BCB"/>
    <w:rsid w:val="00EB3E1E"/>
    <w:rsid w:val="00EB4CE1"/>
    <w:rsid w:val="00EB4EF6"/>
    <w:rsid w:val="00EB5014"/>
    <w:rsid w:val="00EB58B4"/>
    <w:rsid w:val="00EB5E3D"/>
    <w:rsid w:val="00EB5F8D"/>
    <w:rsid w:val="00EB6652"/>
    <w:rsid w:val="00EB6800"/>
    <w:rsid w:val="00EB7D94"/>
    <w:rsid w:val="00EC03FB"/>
    <w:rsid w:val="00EC08F6"/>
    <w:rsid w:val="00EC0E54"/>
    <w:rsid w:val="00EC14B7"/>
    <w:rsid w:val="00EC1912"/>
    <w:rsid w:val="00EC2480"/>
    <w:rsid w:val="00EC289D"/>
    <w:rsid w:val="00EC318A"/>
    <w:rsid w:val="00EC35C9"/>
    <w:rsid w:val="00EC4172"/>
    <w:rsid w:val="00EC4678"/>
    <w:rsid w:val="00EC470A"/>
    <w:rsid w:val="00EC4D9F"/>
    <w:rsid w:val="00EC5692"/>
    <w:rsid w:val="00EC6E5B"/>
    <w:rsid w:val="00EC79B9"/>
    <w:rsid w:val="00EC7C93"/>
    <w:rsid w:val="00ED0CB9"/>
    <w:rsid w:val="00ED2AAF"/>
    <w:rsid w:val="00ED432F"/>
    <w:rsid w:val="00ED4FD3"/>
    <w:rsid w:val="00ED5179"/>
    <w:rsid w:val="00ED5970"/>
    <w:rsid w:val="00ED5DE3"/>
    <w:rsid w:val="00ED658E"/>
    <w:rsid w:val="00ED6A35"/>
    <w:rsid w:val="00ED6E01"/>
    <w:rsid w:val="00ED7456"/>
    <w:rsid w:val="00ED7508"/>
    <w:rsid w:val="00ED752B"/>
    <w:rsid w:val="00ED765A"/>
    <w:rsid w:val="00ED7D40"/>
    <w:rsid w:val="00EE00B3"/>
    <w:rsid w:val="00EE010C"/>
    <w:rsid w:val="00EE06AB"/>
    <w:rsid w:val="00EE1637"/>
    <w:rsid w:val="00EE1C74"/>
    <w:rsid w:val="00EE42AD"/>
    <w:rsid w:val="00EE466E"/>
    <w:rsid w:val="00EE4DC7"/>
    <w:rsid w:val="00EE55AC"/>
    <w:rsid w:val="00EE5600"/>
    <w:rsid w:val="00EE5B7B"/>
    <w:rsid w:val="00EE5FF3"/>
    <w:rsid w:val="00EE6F44"/>
    <w:rsid w:val="00EE701C"/>
    <w:rsid w:val="00EE77BC"/>
    <w:rsid w:val="00EE7A5B"/>
    <w:rsid w:val="00EF03A0"/>
    <w:rsid w:val="00EF0807"/>
    <w:rsid w:val="00EF11F2"/>
    <w:rsid w:val="00EF13C9"/>
    <w:rsid w:val="00EF240E"/>
    <w:rsid w:val="00EF25A3"/>
    <w:rsid w:val="00EF29DE"/>
    <w:rsid w:val="00EF2E40"/>
    <w:rsid w:val="00EF307A"/>
    <w:rsid w:val="00EF396E"/>
    <w:rsid w:val="00EF3ED1"/>
    <w:rsid w:val="00EF3F51"/>
    <w:rsid w:val="00EF4732"/>
    <w:rsid w:val="00EF4ED1"/>
    <w:rsid w:val="00EF7876"/>
    <w:rsid w:val="00EF7BC5"/>
    <w:rsid w:val="00F0006A"/>
    <w:rsid w:val="00F0046C"/>
    <w:rsid w:val="00F005E9"/>
    <w:rsid w:val="00F014FE"/>
    <w:rsid w:val="00F01631"/>
    <w:rsid w:val="00F01691"/>
    <w:rsid w:val="00F01910"/>
    <w:rsid w:val="00F02440"/>
    <w:rsid w:val="00F02957"/>
    <w:rsid w:val="00F031D4"/>
    <w:rsid w:val="00F03A3F"/>
    <w:rsid w:val="00F03E48"/>
    <w:rsid w:val="00F03EF9"/>
    <w:rsid w:val="00F0404E"/>
    <w:rsid w:val="00F04B33"/>
    <w:rsid w:val="00F04F91"/>
    <w:rsid w:val="00F05767"/>
    <w:rsid w:val="00F06EDD"/>
    <w:rsid w:val="00F1008D"/>
    <w:rsid w:val="00F113F5"/>
    <w:rsid w:val="00F11875"/>
    <w:rsid w:val="00F11F03"/>
    <w:rsid w:val="00F13A30"/>
    <w:rsid w:val="00F13D1F"/>
    <w:rsid w:val="00F15F7E"/>
    <w:rsid w:val="00F17047"/>
    <w:rsid w:val="00F17B99"/>
    <w:rsid w:val="00F2017D"/>
    <w:rsid w:val="00F222C0"/>
    <w:rsid w:val="00F22523"/>
    <w:rsid w:val="00F22952"/>
    <w:rsid w:val="00F23186"/>
    <w:rsid w:val="00F2346B"/>
    <w:rsid w:val="00F2385E"/>
    <w:rsid w:val="00F23965"/>
    <w:rsid w:val="00F244B2"/>
    <w:rsid w:val="00F25D14"/>
    <w:rsid w:val="00F268FA"/>
    <w:rsid w:val="00F276E0"/>
    <w:rsid w:val="00F305FB"/>
    <w:rsid w:val="00F309EA"/>
    <w:rsid w:val="00F315F4"/>
    <w:rsid w:val="00F329FE"/>
    <w:rsid w:val="00F32DD5"/>
    <w:rsid w:val="00F34485"/>
    <w:rsid w:val="00F34A1C"/>
    <w:rsid w:val="00F34F8C"/>
    <w:rsid w:val="00F35686"/>
    <w:rsid w:val="00F35D6A"/>
    <w:rsid w:val="00F37A35"/>
    <w:rsid w:val="00F37B38"/>
    <w:rsid w:val="00F37EF3"/>
    <w:rsid w:val="00F40511"/>
    <w:rsid w:val="00F410E0"/>
    <w:rsid w:val="00F41B59"/>
    <w:rsid w:val="00F41B6A"/>
    <w:rsid w:val="00F42870"/>
    <w:rsid w:val="00F43564"/>
    <w:rsid w:val="00F436E7"/>
    <w:rsid w:val="00F43C18"/>
    <w:rsid w:val="00F4578C"/>
    <w:rsid w:val="00F45AAF"/>
    <w:rsid w:val="00F45D4C"/>
    <w:rsid w:val="00F45F29"/>
    <w:rsid w:val="00F46DE2"/>
    <w:rsid w:val="00F47998"/>
    <w:rsid w:val="00F47BBD"/>
    <w:rsid w:val="00F50457"/>
    <w:rsid w:val="00F504D0"/>
    <w:rsid w:val="00F5071A"/>
    <w:rsid w:val="00F507C0"/>
    <w:rsid w:val="00F5096A"/>
    <w:rsid w:val="00F50B13"/>
    <w:rsid w:val="00F525FA"/>
    <w:rsid w:val="00F52BCC"/>
    <w:rsid w:val="00F5377C"/>
    <w:rsid w:val="00F540D9"/>
    <w:rsid w:val="00F55297"/>
    <w:rsid w:val="00F5696D"/>
    <w:rsid w:val="00F573EF"/>
    <w:rsid w:val="00F60479"/>
    <w:rsid w:val="00F60D2F"/>
    <w:rsid w:val="00F614F1"/>
    <w:rsid w:val="00F62139"/>
    <w:rsid w:val="00F622F3"/>
    <w:rsid w:val="00F62757"/>
    <w:rsid w:val="00F62D34"/>
    <w:rsid w:val="00F63A19"/>
    <w:rsid w:val="00F6604A"/>
    <w:rsid w:val="00F661DD"/>
    <w:rsid w:val="00F66297"/>
    <w:rsid w:val="00F66803"/>
    <w:rsid w:val="00F66A63"/>
    <w:rsid w:val="00F66A7C"/>
    <w:rsid w:val="00F676D1"/>
    <w:rsid w:val="00F676E8"/>
    <w:rsid w:val="00F67AA2"/>
    <w:rsid w:val="00F67B8D"/>
    <w:rsid w:val="00F70051"/>
    <w:rsid w:val="00F7211B"/>
    <w:rsid w:val="00F73B25"/>
    <w:rsid w:val="00F73E9C"/>
    <w:rsid w:val="00F7401C"/>
    <w:rsid w:val="00F752B9"/>
    <w:rsid w:val="00F754EB"/>
    <w:rsid w:val="00F7589A"/>
    <w:rsid w:val="00F75B96"/>
    <w:rsid w:val="00F7759C"/>
    <w:rsid w:val="00F77621"/>
    <w:rsid w:val="00F77679"/>
    <w:rsid w:val="00F77806"/>
    <w:rsid w:val="00F8031D"/>
    <w:rsid w:val="00F80438"/>
    <w:rsid w:val="00F812CC"/>
    <w:rsid w:val="00F82BB0"/>
    <w:rsid w:val="00F854BF"/>
    <w:rsid w:val="00F8601E"/>
    <w:rsid w:val="00F8627C"/>
    <w:rsid w:val="00F90B99"/>
    <w:rsid w:val="00F92C8A"/>
    <w:rsid w:val="00F92EFD"/>
    <w:rsid w:val="00F9303D"/>
    <w:rsid w:val="00F9346F"/>
    <w:rsid w:val="00F94015"/>
    <w:rsid w:val="00F94B85"/>
    <w:rsid w:val="00F954D3"/>
    <w:rsid w:val="00F96909"/>
    <w:rsid w:val="00F9702A"/>
    <w:rsid w:val="00FA0A43"/>
    <w:rsid w:val="00FA12BF"/>
    <w:rsid w:val="00FA189D"/>
    <w:rsid w:val="00FA1EF5"/>
    <w:rsid w:val="00FA24FB"/>
    <w:rsid w:val="00FA337D"/>
    <w:rsid w:val="00FA4403"/>
    <w:rsid w:val="00FA4F3F"/>
    <w:rsid w:val="00FA4F48"/>
    <w:rsid w:val="00FA51DB"/>
    <w:rsid w:val="00FA6E66"/>
    <w:rsid w:val="00FA7522"/>
    <w:rsid w:val="00FB02DD"/>
    <w:rsid w:val="00FB0309"/>
    <w:rsid w:val="00FB233D"/>
    <w:rsid w:val="00FB2867"/>
    <w:rsid w:val="00FB3565"/>
    <w:rsid w:val="00FB3B31"/>
    <w:rsid w:val="00FB3E22"/>
    <w:rsid w:val="00FB450F"/>
    <w:rsid w:val="00FB539A"/>
    <w:rsid w:val="00FB5F66"/>
    <w:rsid w:val="00FB64DD"/>
    <w:rsid w:val="00FB6917"/>
    <w:rsid w:val="00FB6AA0"/>
    <w:rsid w:val="00FB6B29"/>
    <w:rsid w:val="00FB6C9B"/>
    <w:rsid w:val="00FB797B"/>
    <w:rsid w:val="00FB7B95"/>
    <w:rsid w:val="00FC0A3B"/>
    <w:rsid w:val="00FC115A"/>
    <w:rsid w:val="00FC1A57"/>
    <w:rsid w:val="00FC1C68"/>
    <w:rsid w:val="00FC1CB8"/>
    <w:rsid w:val="00FC1E8E"/>
    <w:rsid w:val="00FC27B5"/>
    <w:rsid w:val="00FC2AB6"/>
    <w:rsid w:val="00FC390B"/>
    <w:rsid w:val="00FC3E91"/>
    <w:rsid w:val="00FC460E"/>
    <w:rsid w:val="00FC461A"/>
    <w:rsid w:val="00FC47B0"/>
    <w:rsid w:val="00FC5E00"/>
    <w:rsid w:val="00FC6416"/>
    <w:rsid w:val="00FC700E"/>
    <w:rsid w:val="00FC7578"/>
    <w:rsid w:val="00FC7C7B"/>
    <w:rsid w:val="00FC7E24"/>
    <w:rsid w:val="00FC7EC2"/>
    <w:rsid w:val="00FD0F70"/>
    <w:rsid w:val="00FD158B"/>
    <w:rsid w:val="00FD278C"/>
    <w:rsid w:val="00FD28BE"/>
    <w:rsid w:val="00FD3F0F"/>
    <w:rsid w:val="00FD40DC"/>
    <w:rsid w:val="00FD41DF"/>
    <w:rsid w:val="00FD48B1"/>
    <w:rsid w:val="00FD4B64"/>
    <w:rsid w:val="00FD6216"/>
    <w:rsid w:val="00FD668C"/>
    <w:rsid w:val="00FD711B"/>
    <w:rsid w:val="00FD7A68"/>
    <w:rsid w:val="00FD7BB5"/>
    <w:rsid w:val="00FD7CDD"/>
    <w:rsid w:val="00FE156E"/>
    <w:rsid w:val="00FE1C76"/>
    <w:rsid w:val="00FE2056"/>
    <w:rsid w:val="00FE28AA"/>
    <w:rsid w:val="00FE2BE8"/>
    <w:rsid w:val="00FE39D5"/>
    <w:rsid w:val="00FE3D7A"/>
    <w:rsid w:val="00FE457F"/>
    <w:rsid w:val="00FE509A"/>
    <w:rsid w:val="00FE5CD0"/>
    <w:rsid w:val="00FE71DC"/>
    <w:rsid w:val="00FE73FB"/>
    <w:rsid w:val="00FE7CA4"/>
    <w:rsid w:val="00FF0418"/>
    <w:rsid w:val="00FF0B82"/>
    <w:rsid w:val="00FF352B"/>
    <w:rsid w:val="00FF38A0"/>
    <w:rsid w:val="00FF456A"/>
    <w:rsid w:val="00FF4DC7"/>
    <w:rsid w:val="00FF4F6C"/>
    <w:rsid w:val="00FF589B"/>
    <w:rsid w:val="00FF5C1B"/>
    <w:rsid w:val="00FF5C2F"/>
    <w:rsid w:val="00FF5CB3"/>
    <w:rsid w:val="00FF5F50"/>
    <w:rsid w:val="00FF6556"/>
    <w:rsid w:val="00FF67CC"/>
    <w:rsid w:val="00FF6B76"/>
    <w:rsid w:val="00FF754B"/>
    <w:rsid w:val="00FF7E1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A1A2691"/>
  <w15:chartTrackingRefBased/>
  <w15:docId w15:val="{6807BFD4-A90F-488B-A017-0A547D220D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75DE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E7ED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B4A7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75DE4"/>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5E7ED4"/>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9B4A77"/>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6C5D18"/>
    <w:pPr>
      <w:ind w:left="720"/>
      <w:contextualSpacing/>
    </w:pPr>
  </w:style>
  <w:style w:type="paragraph" w:styleId="Caption">
    <w:name w:val="caption"/>
    <w:basedOn w:val="Normal"/>
    <w:next w:val="Normal"/>
    <w:uiPriority w:val="35"/>
    <w:unhideWhenUsed/>
    <w:qFormat/>
    <w:rsid w:val="00F2017D"/>
    <w:pPr>
      <w:spacing w:after="200" w:line="240" w:lineRule="auto"/>
    </w:pPr>
    <w:rPr>
      <w:i/>
      <w:iCs/>
      <w:color w:val="44546A" w:themeColor="text2"/>
      <w:sz w:val="18"/>
      <w:szCs w:val="18"/>
    </w:rPr>
  </w:style>
  <w:style w:type="character" w:styleId="CommentReference">
    <w:name w:val="annotation reference"/>
    <w:basedOn w:val="DefaultParagraphFont"/>
    <w:uiPriority w:val="99"/>
    <w:semiHidden/>
    <w:unhideWhenUsed/>
    <w:rsid w:val="009F7460"/>
    <w:rPr>
      <w:sz w:val="16"/>
      <w:szCs w:val="16"/>
    </w:rPr>
  </w:style>
  <w:style w:type="paragraph" w:styleId="CommentText">
    <w:name w:val="annotation text"/>
    <w:basedOn w:val="Normal"/>
    <w:link w:val="CommentTextChar"/>
    <w:uiPriority w:val="99"/>
    <w:unhideWhenUsed/>
    <w:rsid w:val="009F7460"/>
    <w:pPr>
      <w:spacing w:line="240" w:lineRule="auto"/>
    </w:pPr>
    <w:rPr>
      <w:sz w:val="20"/>
      <w:szCs w:val="20"/>
    </w:rPr>
  </w:style>
  <w:style w:type="character" w:customStyle="1" w:styleId="CommentTextChar">
    <w:name w:val="Comment Text Char"/>
    <w:basedOn w:val="DefaultParagraphFont"/>
    <w:link w:val="CommentText"/>
    <w:uiPriority w:val="99"/>
    <w:rsid w:val="009F7460"/>
    <w:rPr>
      <w:sz w:val="20"/>
      <w:szCs w:val="20"/>
    </w:rPr>
  </w:style>
  <w:style w:type="paragraph" w:styleId="CommentSubject">
    <w:name w:val="annotation subject"/>
    <w:basedOn w:val="CommentText"/>
    <w:next w:val="CommentText"/>
    <w:link w:val="CommentSubjectChar"/>
    <w:uiPriority w:val="99"/>
    <w:semiHidden/>
    <w:unhideWhenUsed/>
    <w:rsid w:val="009F7460"/>
    <w:rPr>
      <w:b/>
      <w:bCs/>
    </w:rPr>
  </w:style>
  <w:style w:type="character" w:customStyle="1" w:styleId="CommentSubjectChar">
    <w:name w:val="Comment Subject Char"/>
    <w:basedOn w:val="CommentTextChar"/>
    <w:link w:val="CommentSubject"/>
    <w:uiPriority w:val="99"/>
    <w:semiHidden/>
    <w:rsid w:val="009F7460"/>
    <w:rPr>
      <w:b/>
      <w:bCs/>
      <w:sz w:val="20"/>
      <w:szCs w:val="20"/>
    </w:rPr>
  </w:style>
  <w:style w:type="paragraph" w:styleId="BalloonText">
    <w:name w:val="Balloon Text"/>
    <w:basedOn w:val="Normal"/>
    <w:link w:val="BalloonTextChar"/>
    <w:uiPriority w:val="99"/>
    <w:semiHidden/>
    <w:unhideWhenUsed/>
    <w:rsid w:val="009F746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F7460"/>
    <w:rPr>
      <w:rFonts w:ascii="Segoe UI" w:hAnsi="Segoe UI" w:cs="Segoe UI"/>
      <w:sz w:val="18"/>
      <w:szCs w:val="18"/>
    </w:rPr>
  </w:style>
  <w:style w:type="paragraph" w:styleId="Header">
    <w:name w:val="header"/>
    <w:basedOn w:val="Normal"/>
    <w:link w:val="HeaderChar"/>
    <w:uiPriority w:val="99"/>
    <w:unhideWhenUsed/>
    <w:rsid w:val="00BF4E75"/>
    <w:pPr>
      <w:tabs>
        <w:tab w:val="center" w:pos="4680"/>
        <w:tab w:val="right" w:pos="9360"/>
      </w:tabs>
      <w:spacing w:after="0" w:line="240" w:lineRule="auto"/>
    </w:pPr>
  </w:style>
  <w:style w:type="character" w:customStyle="1" w:styleId="HeaderChar">
    <w:name w:val="Header Char"/>
    <w:basedOn w:val="DefaultParagraphFont"/>
    <w:link w:val="Header"/>
    <w:uiPriority w:val="99"/>
    <w:rsid w:val="00BF4E75"/>
  </w:style>
  <w:style w:type="paragraph" w:styleId="Footer">
    <w:name w:val="footer"/>
    <w:basedOn w:val="Normal"/>
    <w:link w:val="FooterChar"/>
    <w:uiPriority w:val="99"/>
    <w:unhideWhenUsed/>
    <w:rsid w:val="00BF4E75"/>
    <w:pPr>
      <w:tabs>
        <w:tab w:val="center" w:pos="4680"/>
        <w:tab w:val="right" w:pos="9360"/>
      </w:tabs>
      <w:spacing w:after="0" w:line="240" w:lineRule="auto"/>
    </w:pPr>
  </w:style>
  <w:style w:type="character" w:customStyle="1" w:styleId="FooterChar">
    <w:name w:val="Footer Char"/>
    <w:basedOn w:val="DefaultParagraphFont"/>
    <w:link w:val="Footer"/>
    <w:uiPriority w:val="99"/>
    <w:rsid w:val="00BF4E75"/>
  </w:style>
  <w:style w:type="paragraph" w:styleId="Bibliography">
    <w:name w:val="Bibliography"/>
    <w:basedOn w:val="Normal"/>
    <w:next w:val="Normal"/>
    <w:uiPriority w:val="37"/>
    <w:unhideWhenUsed/>
    <w:rsid w:val="00340BB0"/>
    <w:pPr>
      <w:spacing w:after="0" w:line="480" w:lineRule="auto"/>
      <w:ind w:left="720" w:hanging="720"/>
    </w:pPr>
  </w:style>
  <w:style w:type="paragraph" w:styleId="Revision">
    <w:name w:val="Revision"/>
    <w:hidden/>
    <w:uiPriority w:val="99"/>
    <w:semiHidden/>
    <w:rsid w:val="0066777E"/>
    <w:pPr>
      <w:spacing w:after="0" w:line="240" w:lineRule="auto"/>
    </w:pPr>
  </w:style>
  <w:style w:type="character" w:styleId="Hyperlink">
    <w:name w:val="Hyperlink"/>
    <w:basedOn w:val="DefaultParagraphFont"/>
    <w:uiPriority w:val="99"/>
    <w:unhideWhenUsed/>
    <w:rsid w:val="006B67B7"/>
    <w:rPr>
      <w:color w:val="0563C1" w:themeColor="hyperlink"/>
      <w:u w:val="single"/>
    </w:rPr>
  </w:style>
  <w:style w:type="character" w:styleId="UnresolvedMention">
    <w:name w:val="Unresolved Mention"/>
    <w:basedOn w:val="DefaultParagraphFont"/>
    <w:uiPriority w:val="99"/>
    <w:semiHidden/>
    <w:unhideWhenUsed/>
    <w:rsid w:val="006B67B7"/>
    <w:rPr>
      <w:color w:val="605E5C"/>
      <w:shd w:val="clear" w:color="auto" w:fill="E1DFDD"/>
    </w:rPr>
  </w:style>
  <w:style w:type="character" w:styleId="FollowedHyperlink">
    <w:name w:val="FollowedHyperlink"/>
    <w:basedOn w:val="DefaultParagraphFont"/>
    <w:uiPriority w:val="99"/>
    <w:semiHidden/>
    <w:unhideWhenUsed/>
    <w:rsid w:val="00D056C7"/>
    <w:rPr>
      <w:color w:val="954F72" w:themeColor="followedHyperlink"/>
      <w:u w:val="single"/>
    </w:rPr>
  </w:style>
  <w:style w:type="character" w:styleId="LineNumber">
    <w:name w:val="line number"/>
    <w:basedOn w:val="DefaultParagraphFont"/>
    <w:uiPriority w:val="99"/>
    <w:semiHidden/>
    <w:unhideWhenUsed/>
    <w:rsid w:val="00742ECA"/>
  </w:style>
  <w:style w:type="table" w:styleId="TableGrid">
    <w:name w:val="Table Grid"/>
    <w:basedOn w:val="TableNormal"/>
    <w:uiPriority w:val="39"/>
    <w:rsid w:val="00163B5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9B3910"/>
    <w:pPr>
      <w:spacing w:before="100" w:beforeAutospacing="1" w:after="100" w:afterAutospacing="1" w:line="240" w:lineRule="auto"/>
    </w:pPr>
    <w:rPr>
      <w:rFonts w:ascii="Times New Roman" w:eastAsiaTheme="minorEastAsia" w:hAnsi="Times New Roman" w:cs="Times New Roman"/>
      <w:sz w:val="24"/>
      <w:szCs w:val="24"/>
    </w:rPr>
  </w:style>
  <w:style w:type="character" w:styleId="Emphasis">
    <w:name w:val="Emphasis"/>
    <w:basedOn w:val="DefaultParagraphFont"/>
    <w:uiPriority w:val="20"/>
    <w:qFormat/>
    <w:rsid w:val="00A67F7E"/>
    <w:rPr>
      <w:i/>
      <w:iCs/>
    </w:rPr>
  </w:style>
  <w:style w:type="paragraph" w:styleId="NoSpacing">
    <w:name w:val="No Spacing"/>
    <w:uiPriority w:val="1"/>
    <w:qFormat/>
    <w:rsid w:val="00535270"/>
    <w:pPr>
      <w:spacing w:after="0" w:line="240" w:lineRule="auto"/>
    </w:pPr>
  </w:style>
  <w:style w:type="paragraph" w:customStyle="1" w:styleId="msonormal0">
    <w:name w:val="msonormal"/>
    <w:basedOn w:val="Normal"/>
    <w:rsid w:val="00331E39"/>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65">
    <w:name w:val="xl65"/>
    <w:basedOn w:val="Normal"/>
    <w:rsid w:val="00331E39"/>
    <w:pPr>
      <w:spacing w:before="100" w:beforeAutospacing="1" w:after="100" w:afterAutospacing="1" w:line="240" w:lineRule="auto"/>
      <w:jc w:val="center"/>
    </w:pPr>
    <w:rPr>
      <w:rFonts w:ascii="Times New Roman" w:eastAsia="Times New Roman" w:hAnsi="Times New Roman" w:cs="Times New Roman"/>
      <w:sz w:val="24"/>
      <w:szCs w:val="24"/>
    </w:rPr>
  </w:style>
  <w:style w:type="paragraph" w:customStyle="1" w:styleId="xl66">
    <w:name w:val="xl66"/>
    <w:basedOn w:val="Normal"/>
    <w:rsid w:val="00331E39"/>
    <w:pPr>
      <w:spacing w:before="100" w:beforeAutospacing="1" w:after="100" w:afterAutospacing="1" w:line="240" w:lineRule="auto"/>
      <w:jc w:val="center"/>
      <w:textAlignment w:val="center"/>
    </w:pPr>
    <w:rPr>
      <w:rFonts w:ascii="Times New Roman" w:eastAsia="Times New Roman" w:hAnsi="Times New Roman" w:cs="Times New Roman"/>
      <w:sz w:val="24"/>
      <w:szCs w:val="24"/>
    </w:rPr>
  </w:style>
  <w:style w:type="paragraph" w:customStyle="1" w:styleId="xl67">
    <w:name w:val="xl67"/>
    <w:basedOn w:val="Normal"/>
    <w:rsid w:val="00331E39"/>
    <w:pPr>
      <w:pBdr>
        <w:top w:val="single" w:sz="8" w:space="0" w:color="auto"/>
      </w:pBdr>
      <w:spacing w:before="100" w:beforeAutospacing="1" w:after="100" w:afterAutospacing="1" w:line="240" w:lineRule="auto"/>
    </w:pPr>
    <w:rPr>
      <w:rFonts w:ascii="Times New Roman" w:eastAsia="Times New Roman" w:hAnsi="Times New Roman" w:cs="Times New Roman"/>
      <w:i/>
      <w:iCs/>
      <w:sz w:val="24"/>
      <w:szCs w:val="24"/>
    </w:rPr>
  </w:style>
  <w:style w:type="paragraph" w:customStyle="1" w:styleId="xl68">
    <w:name w:val="xl68"/>
    <w:basedOn w:val="Normal"/>
    <w:rsid w:val="00331E39"/>
    <w:pPr>
      <w:spacing w:before="100" w:beforeAutospacing="1" w:after="100" w:afterAutospacing="1" w:line="240" w:lineRule="auto"/>
    </w:pPr>
    <w:rPr>
      <w:rFonts w:ascii="Times New Roman" w:eastAsia="Times New Roman" w:hAnsi="Times New Roman" w:cs="Times New Roman"/>
      <w:i/>
      <w:iCs/>
      <w:sz w:val="24"/>
      <w:szCs w:val="24"/>
    </w:rPr>
  </w:style>
  <w:style w:type="paragraph" w:customStyle="1" w:styleId="xl69">
    <w:name w:val="xl69"/>
    <w:basedOn w:val="Normal"/>
    <w:rsid w:val="00331E39"/>
    <w:pPr>
      <w:spacing w:before="100" w:beforeAutospacing="1" w:after="100" w:afterAutospacing="1" w:line="240" w:lineRule="auto"/>
      <w:jc w:val="center"/>
    </w:pPr>
    <w:rPr>
      <w:rFonts w:ascii="Times New Roman" w:eastAsia="Times New Roman" w:hAnsi="Times New Roman" w:cs="Times New Roman"/>
      <w:sz w:val="24"/>
      <w:szCs w:val="24"/>
    </w:rPr>
  </w:style>
  <w:style w:type="paragraph" w:customStyle="1" w:styleId="xl70">
    <w:name w:val="xl70"/>
    <w:basedOn w:val="Normal"/>
    <w:rsid w:val="00331E39"/>
    <w:pPr>
      <w:pBdr>
        <w:bottom w:val="single" w:sz="8" w:space="0" w:color="auto"/>
      </w:pBdr>
      <w:spacing w:before="100" w:beforeAutospacing="1" w:after="100" w:afterAutospacing="1" w:line="240" w:lineRule="auto"/>
    </w:pPr>
    <w:rPr>
      <w:rFonts w:ascii="Times New Roman" w:eastAsia="Times New Roman" w:hAnsi="Times New Roman" w:cs="Times New Roman"/>
      <w:i/>
      <w:iCs/>
      <w:sz w:val="24"/>
      <w:szCs w:val="24"/>
    </w:rPr>
  </w:style>
  <w:style w:type="paragraph" w:customStyle="1" w:styleId="xl71">
    <w:name w:val="xl71"/>
    <w:basedOn w:val="Normal"/>
    <w:rsid w:val="00331E39"/>
    <w:pPr>
      <w:pBdr>
        <w:top w:val="single" w:sz="4" w:space="0" w:color="auto"/>
        <w:bottom w:val="single" w:sz="4" w:space="0" w:color="auto"/>
      </w:pBdr>
      <w:spacing w:before="100" w:beforeAutospacing="1" w:after="100" w:afterAutospacing="1" w:line="240" w:lineRule="auto"/>
    </w:pPr>
    <w:rPr>
      <w:rFonts w:ascii="Times New Roman" w:eastAsia="Times New Roman" w:hAnsi="Times New Roman" w:cs="Times New Roman"/>
      <w:i/>
      <w:iCs/>
      <w:sz w:val="24"/>
      <w:szCs w:val="24"/>
    </w:rPr>
  </w:style>
  <w:style w:type="paragraph" w:customStyle="1" w:styleId="xl72">
    <w:name w:val="xl72"/>
    <w:basedOn w:val="Normal"/>
    <w:rsid w:val="00331E39"/>
    <w:pPr>
      <w:pBdr>
        <w:top w:val="single" w:sz="4" w:space="0" w:color="auto"/>
      </w:pBdr>
      <w:spacing w:before="100" w:beforeAutospacing="1" w:after="100" w:afterAutospacing="1" w:line="240" w:lineRule="auto"/>
    </w:pPr>
    <w:rPr>
      <w:rFonts w:ascii="Times New Roman" w:eastAsia="Times New Roman" w:hAnsi="Times New Roman" w:cs="Times New Roman"/>
      <w:i/>
      <w:iCs/>
      <w:sz w:val="24"/>
      <w:szCs w:val="24"/>
    </w:rPr>
  </w:style>
  <w:style w:type="paragraph" w:customStyle="1" w:styleId="xl73">
    <w:name w:val="xl73"/>
    <w:basedOn w:val="Normal"/>
    <w:rsid w:val="00331E39"/>
    <w:pPr>
      <w:spacing w:before="100" w:beforeAutospacing="1" w:after="100" w:afterAutospacing="1" w:line="240" w:lineRule="auto"/>
      <w:jc w:val="center"/>
    </w:pPr>
    <w:rPr>
      <w:rFonts w:ascii="Times New Roman" w:eastAsia="Times New Roman" w:hAnsi="Times New Roman" w:cs="Times New Roman"/>
      <w:sz w:val="24"/>
      <w:szCs w:val="24"/>
    </w:rPr>
  </w:style>
  <w:style w:type="paragraph" w:customStyle="1" w:styleId="xl74">
    <w:name w:val="xl74"/>
    <w:basedOn w:val="Normal"/>
    <w:rsid w:val="00331E39"/>
    <w:pPr>
      <w:pBdr>
        <w:top w:val="single" w:sz="4" w:space="0" w:color="auto"/>
        <w:bottom w:val="single" w:sz="8" w:space="0" w:color="auto"/>
      </w:pBdr>
      <w:spacing w:before="100" w:beforeAutospacing="1" w:after="100" w:afterAutospacing="1" w:line="240" w:lineRule="auto"/>
      <w:jc w:val="center"/>
      <w:textAlignment w:val="center"/>
    </w:pPr>
    <w:rPr>
      <w:rFonts w:ascii="Times New Roman" w:eastAsia="Times New Roman" w:hAnsi="Times New Roman" w:cs="Times New Roman"/>
      <w:b/>
      <w:bCs/>
      <w:sz w:val="24"/>
      <w:szCs w:val="24"/>
    </w:rPr>
  </w:style>
  <w:style w:type="paragraph" w:customStyle="1" w:styleId="xl75">
    <w:name w:val="xl75"/>
    <w:basedOn w:val="Normal"/>
    <w:rsid w:val="00331E39"/>
    <w:pPr>
      <w:pBdr>
        <w:top w:val="single" w:sz="8" w:space="0" w:color="auto"/>
        <w:left w:val="single" w:sz="8" w:space="0" w:color="auto"/>
        <w:bottom w:val="single" w:sz="8" w:space="0" w:color="auto"/>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76">
    <w:name w:val="xl76"/>
    <w:basedOn w:val="Normal"/>
    <w:rsid w:val="00331E39"/>
    <w:pPr>
      <w:pBdr>
        <w:top w:val="single" w:sz="8" w:space="0" w:color="auto"/>
        <w:bottom w:val="single" w:sz="8" w:space="0" w:color="auto"/>
      </w:pBdr>
      <w:spacing w:before="100" w:beforeAutospacing="1" w:after="100" w:afterAutospacing="1" w:line="240" w:lineRule="auto"/>
    </w:pPr>
    <w:rPr>
      <w:rFonts w:ascii="Times New Roman" w:eastAsia="Times New Roman" w:hAnsi="Times New Roman" w:cs="Times New Roman"/>
      <w:i/>
      <w:iCs/>
      <w:sz w:val="24"/>
      <w:szCs w:val="24"/>
    </w:rPr>
  </w:style>
  <w:style w:type="paragraph" w:customStyle="1" w:styleId="xl77">
    <w:name w:val="xl77"/>
    <w:basedOn w:val="Normal"/>
    <w:rsid w:val="00331E39"/>
    <w:pPr>
      <w:pBdr>
        <w:top w:val="single" w:sz="8" w:space="0" w:color="auto"/>
        <w:left w:val="single" w:sz="8" w:space="0" w:color="auto"/>
      </w:pBdr>
      <w:spacing w:before="100" w:beforeAutospacing="1" w:after="100" w:afterAutospacing="1" w:line="240" w:lineRule="auto"/>
      <w:jc w:val="center"/>
      <w:textAlignment w:val="center"/>
    </w:pPr>
    <w:rPr>
      <w:rFonts w:ascii="Times New Roman" w:eastAsia="Times New Roman" w:hAnsi="Times New Roman" w:cs="Times New Roman"/>
      <w:sz w:val="24"/>
      <w:szCs w:val="24"/>
    </w:rPr>
  </w:style>
  <w:style w:type="paragraph" w:customStyle="1" w:styleId="xl78">
    <w:name w:val="xl78"/>
    <w:basedOn w:val="Normal"/>
    <w:rsid w:val="00331E39"/>
    <w:pPr>
      <w:pBdr>
        <w:left w:val="single" w:sz="8" w:space="0" w:color="auto"/>
      </w:pBdr>
      <w:spacing w:before="100" w:beforeAutospacing="1" w:after="100" w:afterAutospacing="1" w:line="240" w:lineRule="auto"/>
      <w:jc w:val="center"/>
      <w:textAlignment w:val="center"/>
    </w:pPr>
    <w:rPr>
      <w:rFonts w:ascii="Times New Roman" w:eastAsia="Times New Roman" w:hAnsi="Times New Roman" w:cs="Times New Roman"/>
      <w:sz w:val="24"/>
      <w:szCs w:val="24"/>
    </w:rPr>
  </w:style>
  <w:style w:type="paragraph" w:customStyle="1" w:styleId="xl79">
    <w:name w:val="xl79"/>
    <w:basedOn w:val="Normal"/>
    <w:rsid w:val="00331E39"/>
    <w:pPr>
      <w:pBdr>
        <w:left w:val="single" w:sz="8" w:space="0" w:color="auto"/>
        <w:bottom w:val="single" w:sz="8" w:space="0" w:color="auto"/>
      </w:pBdr>
      <w:spacing w:before="100" w:beforeAutospacing="1" w:after="100" w:afterAutospacing="1" w:line="240" w:lineRule="auto"/>
      <w:jc w:val="center"/>
      <w:textAlignment w:val="center"/>
    </w:pPr>
    <w:rPr>
      <w:rFonts w:ascii="Times New Roman" w:eastAsia="Times New Roman" w:hAnsi="Times New Roman" w:cs="Times New Roman"/>
      <w:sz w:val="24"/>
      <w:szCs w:val="24"/>
    </w:rPr>
  </w:style>
  <w:style w:type="paragraph" w:customStyle="1" w:styleId="xl80">
    <w:name w:val="xl80"/>
    <w:basedOn w:val="Normal"/>
    <w:rsid w:val="00331E39"/>
    <w:pPr>
      <w:pBdr>
        <w:top w:val="single" w:sz="4" w:space="0" w:color="auto"/>
        <w:bottom w:val="single" w:sz="4" w:space="0" w:color="auto"/>
      </w:pBdr>
      <w:spacing w:before="100" w:beforeAutospacing="1" w:after="100" w:afterAutospacing="1" w:line="240" w:lineRule="auto"/>
      <w:jc w:val="center"/>
    </w:pPr>
    <w:rPr>
      <w:rFonts w:ascii="Times New Roman" w:eastAsia="Times New Roman" w:hAnsi="Times New Roman" w:cs="Times New Roman"/>
      <w:sz w:val="24"/>
      <w:szCs w:val="24"/>
    </w:rPr>
  </w:style>
  <w:style w:type="paragraph" w:customStyle="1" w:styleId="xl81">
    <w:name w:val="xl81"/>
    <w:basedOn w:val="Normal"/>
    <w:rsid w:val="00331E39"/>
    <w:pPr>
      <w:pBdr>
        <w:top w:val="single" w:sz="4" w:space="0" w:color="auto"/>
      </w:pBdr>
      <w:spacing w:before="100" w:beforeAutospacing="1" w:after="100" w:afterAutospacing="1" w:line="240" w:lineRule="auto"/>
      <w:jc w:val="center"/>
    </w:pPr>
    <w:rPr>
      <w:rFonts w:ascii="Times New Roman" w:eastAsia="Times New Roman" w:hAnsi="Times New Roman" w:cs="Times New Roman"/>
      <w:sz w:val="24"/>
      <w:szCs w:val="24"/>
    </w:rPr>
  </w:style>
  <w:style w:type="paragraph" w:customStyle="1" w:styleId="xl82">
    <w:name w:val="xl82"/>
    <w:basedOn w:val="Normal"/>
    <w:rsid w:val="00331E39"/>
    <w:pPr>
      <w:pBdr>
        <w:bottom w:val="single" w:sz="8" w:space="0" w:color="auto"/>
      </w:pBdr>
      <w:spacing w:before="100" w:beforeAutospacing="1" w:after="100" w:afterAutospacing="1" w:line="240" w:lineRule="auto"/>
      <w:jc w:val="center"/>
    </w:pPr>
    <w:rPr>
      <w:rFonts w:ascii="Times New Roman" w:eastAsia="Times New Roman" w:hAnsi="Times New Roman" w:cs="Times New Roman"/>
      <w:sz w:val="24"/>
      <w:szCs w:val="24"/>
    </w:rPr>
  </w:style>
  <w:style w:type="paragraph" w:customStyle="1" w:styleId="xl83">
    <w:name w:val="xl83"/>
    <w:basedOn w:val="Normal"/>
    <w:rsid w:val="00331E39"/>
    <w:pPr>
      <w:pBdr>
        <w:top w:val="single" w:sz="8" w:space="0" w:color="auto"/>
      </w:pBdr>
      <w:spacing w:before="100" w:beforeAutospacing="1" w:after="100" w:afterAutospacing="1" w:line="240" w:lineRule="auto"/>
      <w:jc w:val="center"/>
    </w:pPr>
    <w:rPr>
      <w:rFonts w:ascii="Times New Roman" w:eastAsia="Times New Roman" w:hAnsi="Times New Roman" w:cs="Times New Roman"/>
      <w:sz w:val="24"/>
      <w:szCs w:val="24"/>
    </w:rPr>
  </w:style>
  <w:style w:type="paragraph" w:customStyle="1" w:styleId="xl84">
    <w:name w:val="xl84"/>
    <w:basedOn w:val="Normal"/>
    <w:rsid w:val="00331E39"/>
    <w:pPr>
      <w:pBdr>
        <w:top w:val="single" w:sz="8" w:space="0" w:color="auto"/>
        <w:bottom w:val="single" w:sz="8" w:space="0" w:color="auto"/>
      </w:pBdr>
      <w:spacing w:before="100" w:beforeAutospacing="1" w:after="100" w:afterAutospacing="1" w:line="240" w:lineRule="auto"/>
      <w:jc w:val="center"/>
    </w:pPr>
    <w:rPr>
      <w:rFonts w:ascii="Times New Roman" w:eastAsia="Times New Roman" w:hAnsi="Times New Roman" w:cs="Times New Roman"/>
      <w:sz w:val="24"/>
      <w:szCs w:val="24"/>
    </w:rPr>
  </w:style>
  <w:style w:type="paragraph" w:customStyle="1" w:styleId="xl85">
    <w:name w:val="xl85"/>
    <w:basedOn w:val="Normal"/>
    <w:rsid w:val="00331E39"/>
    <w:pPr>
      <w:pBdr>
        <w:top w:val="single" w:sz="8" w:space="0" w:color="auto"/>
        <w:bottom w:val="single" w:sz="4" w:space="0" w:color="auto"/>
      </w:pBdr>
      <w:spacing w:before="100" w:beforeAutospacing="1" w:after="100" w:afterAutospacing="1" w:line="240" w:lineRule="auto"/>
    </w:pPr>
    <w:rPr>
      <w:rFonts w:ascii="Times New Roman" w:eastAsia="Times New Roman" w:hAnsi="Times New Roman" w:cs="Times New Roman"/>
      <w:i/>
      <w:iCs/>
      <w:sz w:val="24"/>
      <w:szCs w:val="24"/>
    </w:rPr>
  </w:style>
  <w:style w:type="paragraph" w:customStyle="1" w:styleId="xl86">
    <w:name w:val="xl86"/>
    <w:basedOn w:val="Normal"/>
    <w:rsid w:val="00331E39"/>
    <w:pPr>
      <w:pBdr>
        <w:top w:val="single" w:sz="8" w:space="0" w:color="auto"/>
        <w:bottom w:val="single" w:sz="4" w:space="0" w:color="auto"/>
      </w:pBdr>
      <w:spacing w:before="100" w:beforeAutospacing="1" w:after="100" w:afterAutospacing="1" w:line="240" w:lineRule="auto"/>
      <w:jc w:val="center"/>
    </w:pPr>
    <w:rPr>
      <w:rFonts w:ascii="Times New Roman" w:eastAsia="Times New Roman" w:hAnsi="Times New Roman" w:cs="Times New Roman"/>
      <w:sz w:val="24"/>
      <w:szCs w:val="24"/>
    </w:rPr>
  </w:style>
  <w:style w:type="paragraph" w:customStyle="1" w:styleId="xl87">
    <w:name w:val="xl87"/>
    <w:basedOn w:val="Normal"/>
    <w:rsid w:val="00331E39"/>
    <w:pPr>
      <w:pBdr>
        <w:top w:val="single" w:sz="4" w:space="0" w:color="auto"/>
        <w:bottom w:val="single" w:sz="8" w:space="0" w:color="auto"/>
      </w:pBdr>
      <w:spacing w:before="100" w:beforeAutospacing="1" w:after="100" w:afterAutospacing="1" w:line="240" w:lineRule="auto"/>
      <w:jc w:val="center"/>
      <w:textAlignment w:val="center"/>
    </w:pPr>
    <w:rPr>
      <w:rFonts w:ascii="Times New Roman" w:eastAsia="Times New Roman" w:hAnsi="Times New Roman" w:cs="Times New Roman"/>
      <w:b/>
      <w:bCs/>
      <w:sz w:val="24"/>
      <w:szCs w:val="24"/>
    </w:rPr>
  </w:style>
  <w:style w:type="paragraph" w:customStyle="1" w:styleId="xl88">
    <w:name w:val="xl88"/>
    <w:basedOn w:val="Normal"/>
    <w:rsid w:val="00331E39"/>
    <w:pPr>
      <w:pBdr>
        <w:top w:val="single" w:sz="8" w:space="0" w:color="auto"/>
        <w:bottom w:val="single" w:sz="4" w:space="0" w:color="auto"/>
        <w:right w:val="single" w:sz="8" w:space="0" w:color="auto"/>
      </w:pBdr>
      <w:spacing w:before="100" w:beforeAutospacing="1" w:after="100" w:afterAutospacing="1" w:line="240" w:lineRule="auto"/>
      <w:jc w:val="center"/>
    </w:pPr>
    <w:rPr>
      <w:rFonts w:ascii="Times New Roman" w:eastAsia="Times New Roman" w:hAnsi="Times New Roman" w:cs="Times New Roman"/>
      <w:sz w:val="24"/>
      <w:szCs w:val="24"/>
    </w:rPr>
  </w:style>
  <w:style w:type="paragraph" w:customStyle="1" w:styleId="xl89">
    <w:name w:val="xl89"/>
    <w:basedOn w:val="Normal"/>
    <w:rsid w:val="00331E39"/>
    <w:pPr>
      <w:pBdr>
        <w:right w:val="single" w:sz="8" w:space="0" w:color="auto"/>
      </w:pBdr>
      <w:spacing w:before="100" w:beforeAutospacing="1" w:after="100" w:afterAutospacing="1" w:line="240" w:lineRule="auto"/>
      <w:jc w:val="center"/>
    </w:pPr>
    <w:rPr>
      <w:rFonts w:ascii="Times New Roman" w:eastAsia="Times New Roman" w:hAnsi="Times New Roman" w:cs="Times New Roman"/>
      <w:sz w:val="24"/>
      <w:szCs w:val="24"/>
    </w:rPr>
  </w:style>
  <w:style w:type="paragraph" w:customStyle="1" w:styleId="xl90">
    <w:name w:val="xl90"/>
    <w:basedOn w:val="Normal"/>
    <w:rsid w:val="00331E39"/>
    <w:pPr>
      <w:pBdr>
        <w:top w:val="single" w:sz="4" w:space="0" w:color="auto"/>
        <w:bottom w:val="single" w:sz="4" w:space="0" w:color="auto"/>
        <w:right w:val="single" w:sz="8" w:space="0" w:color="auto"/>
      </w:pBdr>
      <w:spacing w:before="100" w:beforeAutospacing="1" w:after="100" w:afterAutospacing="1" w:line="240" w:lineRule="auto"/>
      <w:jc w:val="center"/>
    </w:pPr>
    <w:rPr>
      <w:rFonts w:ascii="Times New Roman" w:eastAsia="Times New Roman" w:hAnsi="Times New Roman" w:cs="Times New Roman"/>
      <w:sz w:val="24"/>
      <w:szCs w:val="24"/>
    </w:rPr>
  </w:style>
  <w:style w:type="paragraph" w:customStyle="1" w:styleId="xl91">
    <w:name w:val="xl91"/>
    <w:basedOn w:val="Normal"/>
    <w:rsid w:val="00331E39"/>
    <w:pPr>
      <w:pBdr>
        <w:top w:val="single" w:sz="4" w:space="0" w:color="auto"/>
        <w:right w:val="single" w:sz="8" w:space="0" w:color="auto"/>
      </w:pBdr>
      <w:spacing w:before="100" w:beforeAutospacing="1" w:after="100" w:afterAutospacing="1" w:line="240" w:lineRule="auto"/>
      <w:jc w:val="center"/>
    </w:pPr>
    <w:rPr>
      <w:rFonts w:ascii="Times New Roman" w:eastAsia="Times New Roman" w:hAnsi="Times New Roman" w:cs="Times New Roman"/>
      <w:sz w:val="24"/>
      <w:szCs w:val="24"/>
    </w:rPr>
  </w:style>
  <w:style w:type="paragraph" w:customStyle="1" w:styleId="xl92">
    <w:name w:val="xl92"/>
    <w:basedOn w:val="Normal"/>
    <w:rsid w:val="00331E39"/>
    <w:pPr>
      <w:pBdr>
        <w:bottom w:val="single" w:sz="8" w:space="0" w:color="auto"/>
        <w:right w:val="single" w:sz="8" w:space="0" w:color="auto"/>
      </w:pBdr>
      <w:spacing w:before="100" w:beforeAutospacing="1" w:after="100" w:afterAutospacing="1" w:line="240" w:lineRule="auto"/>
      <w:jc w:val="center"/>
    </w:pPr>
    <w:rPr>
      <w:rFonts w:ascii="Times New Roman" w:eastAsia="Times New Roman" w:hAnsi="Times New Roman" w:cs="Times New Roman"/>
      <w:sz w:val="24"/>
      <w:szCs w:val="24"/>
    </w:rPr>
  </w:style>
  <w:style w:type="paragraph" w:customStyle="1" w:styleId="xl93">
    <w:name w:val="xl93"/>
    <w:basedOn w:val="Normal"/>
    <w:rsid w:val="00331E39"/>
    <w:pPr>
      <w:pBdr>
        <w:top w:val="single" w:sz="8" w:space="0" w:color="auto"/>
        <w:right w:val="single" w:sz="8" w:space="0" w:color="auto"/>
      </w:pBdr>
      <w:spacing w:before="100" w:beforeAutospacing="1" w:after="100" w:afterAutospacing="1" w:line="240" w:lineRule="auto"/>
      <w:jc w:val="center"/>
    </w:pPr>
    <w:rPr>
      <w:rFonts w:ascii="Times New Roman" w:eastAsia="Times New Roman" w:hAnsi="Times New Roman" w:cs="Times New Roman"/>
      <w:sz w:val="24"/>
      <w:szCs w:val="24"/>
    </w:rPr>
  </w:style>
  <w:style w:type="paragraph" w:customStyle="1" w:styleId="xl94">
    <w:name w:val="xl94"/>
    <w:basedOn w:val="Normal"/>
    <w:rsid w:val="00331E39"/>
    <w:pPr>
      <w:pBdr>
        <w:top w:val="single" w:sz="8" w:space="0" w:color="auto"/>
        <w:bottom w:val="single" w:sz="8" w:space="0" w:color="auto"/>
        <w:right w:val="single" w:sz="8" w:space="0" w:color="auto"/>
      </w:pBdr>
      <w:spacing w:before="100" w:beforeAutospacing="1" w:after="100" w:afterAutospacing="1" w:line="240" w:lineRule="auto"/>
      <w:jc w:val="center"/>
    </w:pPr>
    <w:rPr>
      <w:rFonts w:ascii="Times New Roman" w:eastAsia="Times New Roman" w:hAnsi="Times New Roman" w:cs="Times New Roman"/>
      <w:sz w:val="24"/>
      <w:szCs w:val="24"/>
    </w:rPr>
  </w:style>
  <w:style w:type="paragraph" w:customStyle="1" w:styleId="xl95">
    <w:name w:val="xl95"/>
    <w:basedOn w:val="Normal"/>
    <w:rsid w:val="00331E39"/>
    <w:pPr>
      <w:pBdr>
        <w:bottom w:val="single" w:sz="4" w:space="0" w:color="auto"/>
        <w:right w:val="single" w:sz="8" w:space="0" w:color="auto"/>
      </w:pBdr>
      <w:spacing w:before="100" w:beforeAutospacing="1" w:after="100" w:afterAutospacing="1" w:line="240" w:lineRule="auto"/>
      <w:jc w:val="center"/>
    </w:pPr>
    <w:rPr>
      <w:rFonts w:ascii="Times New Roman" w:eastAsia="Times New Roman" w:hAnsi="Times New Roman" w:cs="Times New Roman"/>
      <w:sz w:val="24"/>
      <w:szCs w:val="24"/>
    </w:rPr>
  </w:style>
  <w:style w:type="paragraph" w:customStyle="1" w:styleId="xl96">
    <w:name w:val="xl96"/>
    <w:basedOn w:val="Normal"/>
    <w:rsid w:val="00331E39"/>
    <w:pPr>
      <w:pBdr>
        <w:top w:val="single" w:sz="4" w:space="0" w:color="auto"/>
        <w:bottom w:val="single" w:sz="8" w:space="0" w:color="auto"/>
      </w:pBdr>
      <w:spacing w:before="100" w:beforeAutospacing="1" w:after="100" w:afterAutospacing="1" w:line="240" w:lineRule="auto"/>
      <w:jc w:val="center"/>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35057">
      <w:bodyDiv w:val="1"/>
      <w:marLeft w:val="0"/>
      <w:marRight w:val="0"/>
      <w:marTop w:val="0"/>
      <w:marBottom w:val="0"/>
      <w:divBdr>
        <w:top w:val="none" w:sz="0" w:space="0" w:color="auto"/>
        <w:left w:val="none" w:sz="0" w:space="0" w:color="auto"/>
        <w:bottom w:val="none" w:sz="0" w:space="0" w:color="auto"/>
        <w:right w:val="none" w:sz="0" w:space="0" w:color="auto"/>
      </w:divBdr>
    </w:div>
    <w:div w:id="23025353">
      <w:bodyDiv w:val="1"/>
      <w:marLeft w:val="0"/>
      <w:marRight w:val="0"/>
      <w:marTop w:val="0"/>
      <w:marBottom w:val="0"/>
      <w:divBdr>
        <w:top w:val="none" w:sz="0" w:space="0" w:color="auto"/>
        <w:left w:val="none" w:sz="0" w:space="0" w:color="auto"/>
        <w:bottom w:val="none" w:sz="0" w:space="0" w:color="auto"/>
        <w:right w:val="none" w:sz="0" w:space="0" w:color="auto"/>
      </w:divBdr>
    </w:div>
    <w:div w:id="50663714">
      <w:bodyDiv w:val="1"/>
      <w:marLeft w:val="0"/>
      <w:marRight w:val="0"/>
      <w:marTop w:val="0"/>
      <w:marBottom w:val="0"/>
      <w:divBdr>
        <w:top w:val="none" w:sz="0" w:space="0" w:color="auto"/>
        <w:left w:val="none" w:sz="0" w:space="0" w:color="auto"/>
        <w:bottom w:val="none" w:sz="0" w:space="0" w:color="auto"/>
        <w:right w:val="none" w:sz="0" w:space="0" w:color="auto"/>
      </w:divBdr>
    </w:div>
    <w:div w:id="69160228">
      <w:bodyDiv w:val="1"/>
      <w:marLeft w:val="0"/>
      <w:marRight w:val="0"/>
      <w:marTop w:val="0"/>
      <w:marBottom w:val="0"/>
      <w:divBdr>
        <w:top w:val="none" w:sz="0" w:space="0" w:color="auto"/>
        <w:left w:val="none" w:sz="0" w:space="0" w:color="auto"/>
        <w:bottom w:val="none" w:sz="0" w:space="0" w:color="auto"/>
        <w:right w:val="none" w:sz="0" w:space="0" w:color="auto"/>
      </w:divBdr>
    </w:div>
    <w:div w:id="81997418">
      <w:bodyDiv w:val="1"/>
      <w:marLeft w:val="0"/>
      <w:marRight w:val="0"/>
      <w:marTop w:val="0"/>
      <w:marBottom w:val="0"/>
      <w:divBdr>
        <w:top w:val="none" w:sz="0" w:space="0" w:color="auto"/>
        <w:left w:val="none" w:sz="0" w:space="0" w:color="auto"/>
        <w:bottom w:val="none" w:sz="0" w:space="0" w:color="auto"/>
        <w:right w:val="none" w:sz="0" w:space="0" w:color="auto"/>
      </w:divBdr>
    </w:div>
    <w:div w:id="86388072">
      <w:bodyDiv w:val="1"/>
      <w:marLeft w:val="0"/>
      <w:marRight w:val="0"/>
      <w:marTop w:val="0"/>
      <w:marBottom w:val="0"/>
      <w:divBdr>
        <w:top w:val="none" w:sz="0" w:space="0" w:color="auto"/>
        <w:left w:val="none" w:sz="0" w:space="0" w:color="auto"/>
        <w:bottom w:val="none" w:sz="0" w:space="0" w:color="auto"/>
        <w:right w:val="none" w:sz="0" w:space="0" w:color="auto"/>
      </w:divBdr>
    </w:div>
    <w:div w:id="87890273">
      <w:bodyDiv w:val="1"/>
      <w:marLeft w:val="0"/>
      <w:marRight w:val="0"/>
      <w:marTop w:val="0"/>
      <w:marBottom w:val="0"/>
      <w:divBdr>
        <w:top w:val="none" w:sz="0" w:space="0" w:color="auto"/>
        <w:left w:val="none" w:sz="0" w:space="0" w:color="auto"/>
        <w:bottom w:val="none" w:sz="0" w:space="0" w:color="auto"/>
        <w:right w:val="none" w:sz="0" w:space="0" w:color="auto"/>
      </w:divBdr>
    </w:div>
    <w:div w:id="173224628">
      <w:bodyDiv w:val="1"/>
      <w:marLeft w:val="0"/>
      <w:marRight w:val="0"/>
      <w:marTop w:val="0"/>
      <w:marBottom w:val="0"/>
      <w:divBdr>
        <w:top w:val="none" w:sz="0" w:space="0" w:color="auto"/>
        <w:left w:val="none" w:sz="0" w:space="0" w:color="auto"/>
        <w:bottom w:val="none" w:sz="0" w:space="0" w:color="auto"/>
        <w:right w:val="none" w:sz="0" w:space="0" w:color="auto"/>
      </w:divBdr>
    </w:div>
    <w:div w:id="184439564">
      <w:bodyDiv w:val="1"/>
      <w:marLeft w:val="0"/>
      <w:marRight w:val="0"/>
      <w:marTop w:val="0"/>
      <w:marBottom w:val="0"/>
      <w:divBdr>
        <w:top w:val="none" w:sz="0" w:space="0" w:color="auto"/>
        <w:left w:val="none" w:sz="0" w:space="0" w:color="auto"/>
        <w:bottom w:val="none" w:sz="0" w:space="0" w:color="auto"/>
        <w:right w:val="none" w:sz="0" w:space="0" w:color="auto"/>
      </w:divBdr>
    </w:div>
    <w:div w:id="240454875">
      <w:bodyDiv w:val="1"/>
      <w:marLeft w:val="0"/>
      <w:marRight w:val="0"/>
      <w:marTop w:val="0"/>
      <w:marBottom w:val="0"/>
      <w:divBdr>
        <w:top w:val="none" w:sz="0" w:space="0" w:color="auto"/>
        <w:left w:val="none" w:sz="0" w:space="0" w:color="auto"/>
        <w:bottom w:val="none" w:sz="0" w:space="0" w:color="auto"/>
        <w:right w:val="none" w:sz="0" w:space="0" w:color="auto"/>
      </w:divBdr>
    </w:div>
    <w:div w:id="268247546">
      <w:bodyDiv w:val="1"/>
      <w:marLeft w:val="0"/>
      <w:marRight w:val="0"/>
      <w:marTop w:val="0"/>
      <w:marBottom w:val="0"/>
      <w:divBdr>
        <w:top w:val="none" w:sz="0" w:space="0" w:color="auto"/>
        <w:left w:val="none" w:sz="0" w:space="0" w:color="auto"/>
        <w:bottom w:val="none" w:sz="0" w:space="0" w:color="auto"/>
        <w:right w:val="none" w:sz="0" w:space="0" w:color="auto"/>
      </w:divBdr>
    </w:div>
    <w:div w:id="309796413">
      <w:bodyDiv w:val="1"/>
      <w:marLeft w:val="0"/>
      <w:marRight w:val="0"/>
      <w:marTop w:val="0"/>
      <w:marBottom w:val="0"/>
      <w:divBdr>
        <w:top w:val="none" w:sz="0" w:space="0" w:color="auto"/>
        <w:left w:val="none" w:sz="0" w:space="0" w:color="auto"/>
        <w:bottom w:val="none" w:sz="0" w:space="0" w:color="auto"/>
        <w:right w:val="none" w:sz="0" w:space="0" w:color="auto"/>
      </w:divBdr>
    </w:div>
    <w:div w:id="328487570">
      <w:bodyDiv w:val="1"/>
      <w:marLeft w:val="0"/>
      <w:marRight w:val="0"/>
      <w:marTop w:val="0"/>
      <w:marBottom w:val="0"/>
      <w:divBdr>
        <w:top w:val="none" w:sz="0" w:space="0" w:color="auto"/>
        <w:left w:val="none" w:sz="0" w:space="0" w:color="auto"/>
        <w:bottom w:val="none" w:sz="0" w:space="0" w:color="auto"/>
        <w:right w:val="none" w:sz="0" w:space="0" w:color="auto"/>
      </w:divBdr>
    </w:div>
    <w:div w:id="386339181">
      <w:bodyDiv w:val="1"/>
      <w:marLeft w:val="0"/>
      <w:marRight w:val="0"/>
      <w:marTop w:val="0"/>
      <w:marBottom w:val="0"/>
      <w:divBdr>
        <w:top w:val="none" w:sz="0" w:space="0" w:color="auto"/>
        <w:left w:val="none" w:sz="0" w:space="0" w:color="auto"/>
        <w:bottom w:val="none" w:sz="0" w:space="0" w:color="auto"/>
        <w:right w:val="none" w:sz="0" w:space="0" w:color="auto"/>
      </w:divBdr>
    </w:div>
    <w:div w:id="436218074">
      <w:bodyDiv w:val="1"/>
      <w:marLeft w:val="0"/>
      <w:marRight w:val="0"/>
      <w:marTop w:val="0"/>
      <w:marBottom w:val="0"/>
      <w:divBdr>
        <w:top w:val="none" w:sz="0" w:space="0" w:color="auto"/>
        <w:left w:val="none" w:sz="0" w:space="0" w:color="auto"/>
        <w:bottom w:val="none" w:sz="0" w:space="0" w:color="auto"/>
        <w:right w:val="none" w:sz="0" w:space="0" w:color="auto"/>
      </w:divBdr>
    </w:div>
    <w:div w:id="465663072">
      <w:bodyDiv w:val="1"/>
      <w:marLeft w:val="0"/>
      <w:marRight w:val="0"/>
      <w:marTop w:val="0"/>
      <w:marBottom w:val="0"/>
      <w:divBdr>
        <w:top w:val="none" w:sz="0" w:space="0" w:color="auto"/>
        <w:left w:val="none" w:sz="0" w:space="0" w:color="auto"/>
        <w:bottom w:val="none" w:sz="0" w:space="0" w:color="auto"/>
        <w:right w:val="none" w:sz="0" w:space="0" w:color="auto"/>
      </w:divBdr>
    </w:div>
    <w:div w:id="494030947">
      <w:bodyDiv w:val="1"/>
      <w:marLeft w:val="0"/>
      <w:marRight w:val="0"/>
      <w:marTop w:val="0"/>
      <w:marBottom w:val="0"/>
      <w:divBdr>
        <w:top w:val="none" w:sz="0" w:space="0" w:color="auto"/>
        <w:left w:val="none" w:sz="0" w:space="0" w:color="auto"/>
        <w:bottom w:val="none" w:sz="0" w:space="0" w:color="auto"/>
        <w:right w:val="none" w:sz="0" w:space="0" w:color="auto"/>
      </w:divBdr>
    </w:div>
    <w:div w:id="494760219">
      <w:bodyDiv w:val="1"/>
      <w:marLeft w:val="0"/>
      <w:marRight w:val="0"/>
      <w:marTop w:val="0"/>
      <w:marBottom w:val="0"/>
      <w:divBdr>
        <w:top w:val="none" w:sz="0" w:space="0" w:color="auto"/>
        <w:left w:val="none" w:sz="0" w:space="0" w:color="auto"/>
        <w:bottom w:val="none" w:sz="0" w:space="0" w:color="auto"/>
        <w:right w:val="none" w:sz="0" w:space="0" w:color="auto"/>
      </w:divBdr>
    </w:div>
    <w:div w:id="505174106">
      <w:bodyDiv w:val="1"/>
      <w:marLeft w:val="0"/>
      <w:marRight w:val="0"/>
      <w:marTop w:val="0"/>
      <w:marBottom w:val="0"/>
      <w:divBdr>
        <w:top w:val="none" w:sz="0" w:space="0" w:color="auto"/>
        <w:left w:val="none" w:sz="0" w:space="0" w:color="auto"/>
        <w:bottom w:val="none" w:sz="0" w:space="0" w:color="auto"/>
        <w:right w:val="none" w:sz="0" w:space="0" w:color="auto"/>
      </w:divBdr>
    </w:div>
    <w:div w:id="546255819">
      <w:bodyDiv w:val="1"/>
      <w:marLeft w:val="0"/>
      <w:marRight w:val="0"/>
      <w:marTop w:val="0"/>
      <w:marBottom w:val="0"/>
      <w:divBdr>
        <w:top w:val="none" w:sz="0" w:space="0" w:color="auto"/>
        <w:left w:val="none" w:sz="0" w:space="0" w:color="auto"/>
        <w:bottom w:val="none" w:sz="0" w:space="0" w:color="auto"/>
        <w:right w:val="none" w:sz="0" w:space="0" w:color="auto"/>
      </w:divBdr>
      <w:divsChild>
        <w:div w:id="1117871732">
          <w:marLeft w:val="480"/>
          <w:marRight w:val="0"/>
          <w:marTop w:val="0"/>
          <w:marBottom w:val="0"/>
          <w:divBdr>
            <w:top w:val="none" w:sz="0" w:space="0" w:color="auto"/>
            <w:left w:val="none" w:sz="0" w:space="0" w:color="auto"/>
            <w:bottom w:val="none" w:sz="0" w:space="0" w:color="auto"/>
            <w:right w:val="none" w:sz="0" w:space="0" w:color="auto"/>
          </w:divBdr>
          <w:divsChild>
            <w:div w:id="1820001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060565">
      <w:bodyDiv w:val="1"/>
      <w:marLeft w:val="0"/>
      <w:marRight w:val="0"/>
      <w:marTop w:val="0"/>
      <w:marBottom w:val="0"/>
      <w:divBdr>
        <w:top w:val="none" w:sz="0" w:space="0" w:color="auto"/>
        <w:left w:val="none" w:sz="0" w:space="0" w:color="auto"/>
        <w:bottom w:val="none" w:sz="0" w:space="0" w:color="auto"/>
        <w:right w:val="none" w:sz="0" w:space="0" w:color="auto"/>
      </w:divBdr>
    </w:div>
    <w:div w:id="561061935">
      <w:bodyDiv w:val="1"/>
      <w:marLeft w:val="0"/>
      <w:marRight w:val="0"/>
      <w:marTop w:val="0"/>
      <w:marBottom w:val="0"/>
      <w:divBdr>
        <w:top w:val="none" w:sz="0" w:space="0" w:color="auto"/>
        <w:left w:val="none" w:sz="0" w:space="0" w:color="auto"/>
        <w:bottom w:val="none" w:sz="0" w:space="0" w:color="auto"/>
        <w:right w:val="none" w:sz="0" w:space="0" w:color="auto"/>
      </w:divBdr>
    </w:div>
    <w:div w:id="591357131">
      <w:bodyDiv w:val="1"/>
      <w:marLeft w:val="0"/>
      <w:marRight w:val="0"/>
      <w:marTop w:val="0"/>
      <w:marBottom w:val="0"/>
      <w:divBdr>
        <w:top w:val="none" w:sz="0" w:space="0" w:color="auto"/>
        <w:left w:val="none" w:sz="0" w:space="0" w:color="auto"/>
        <w:bottom w:val="none" w:sz="0" w:space="0" w:color="auto"/>
        <w:right w:val="none" w:sz="0" w:space="0" w:color="auto"/>
      </w:divBdr>
    </w:div>
    <w:div w:id="612635462">
      <w:bodyDiv w:val="1"/>
      <w:marLeft w:val="0"/>
      <w:marRight w:val="0"/>
      <w:marTop w:val="0"/>
      <w:marBottom w:val="0"/>
      <w:divBdr>
        <w:top w:val="none" w:sz="0" w:space="0" w:color="auto"/>
        <w:left w:val="none" w:sz="0" w:space="0" w:color="auto"/>
        <w:bottom w:val="none" w:sz="0" w:space="0" w:color="auto"/>
        <w:right w:val="none" w:sz="0" w:space="0" w:color="auto"/>
      </w:divBdr>
    </w:div>
    <w:div w:id="662271506">
      <w:bodyDiv w:val="1"/>
      <w:marLeft w:val="0"/>
      <w:marRight w:val="0"/>
      <w:marTop w:val="0"/>
      <w:marBottom w:val="0"/>
      <w:divBdr>
        <w:top w:val="none" w:sz="0" w:space="0" w:color="auto"/>
        <w:left w:val="none" w:sz="0" w:space="0" w:color="auto"/>
        <w:bottom w:val="none" w:sz="0" w:space="0" w:color="auto"/>
        <w:right w:val="none" w:sz="0" w:space="0" w:color="auto"/>
      </w:divBdr>
    </w:div>
    <w:div w:id="663044937">
      <w:bodyDiv w:val="1"/>
      <w:marLeft w:val="0"/>
      <w:marRight w:val="0"/>
      <w:marTop w:val="0"/>
      <w:marBottom w:val="0"/>
      <w:divBdr>
        <w:top w:val="none" w:sz="0" w:space="0" w:color="auto"/>
        <w:left w:val="none" w:sz="0" w:space="0" w:color="auto"/>
        <w:bottom w:val="none" w:sz="0" w:space="0" w:color="auto"/>
        <w:right w:val="none" w:sz="0" w:space="0" w:color="auto"/>
      </w:divBdr>
    </w:div>
    <w:div w:id="678770815">
      <w:bodyDiv w:val="1"/>
      <w:marLeft w:val="0"/>
      <w:marRight w:val="0"/>
      <w:marTop w:val="0"/>
      <w:marBottom w:val="0"/>
      <w:divBdr>
        <w:top w:val="none" w:sz="0" w:space="0" w:color="auto"/>
        <w:left w:val="none" w:sz="0" w:space="0" w:color="auto"/>
        <w:bottom w:val="none" w:sz="0" w:space="0" w:color="auto"/>
        <w:right w:val="none" w:sz="0" w:space="0" w:color="auto"/>
      </w:divBdr>
    </w:div>
    <w:div w:id="684939081">
      <w:bodyDiv w:val="1"/>
      <w:marLeft w:val="0"/>
      <w:marRight w:val="0"/>
      <w:marTop w:val="0"/>
      <w:marBottom w:val="0"/>
      <w:divBdr>
        <w:top w:val="none" w:sz="0" w:space="0" w:color="auto"/>
        <w:left w:val="none" w:sz="0" w:space="0" w:color="auto"/>
        <w:bottom w:val="none" w:sz="0" w:space="0" w:color="auto"/>
        <w:right w:val="none" w:sz="0" w:space="0" w:color="auto"/>
      </w:divBdr>
    </w:div>
    <w:div w:id="788278734">
      <w:bodyDiv w:val="1"/>
      <w:marLeft w:val="0"/>
      <w:marRight w:val="0"/>
      <w:marTop w:val="0"/>
      <w:marBottom w:val="0"/>
      <w:divBdr>
        <w:top w:val="none" w:sz="0" w:space="0" w:color="auto"/>
        <w:left w:val="none" w:sz="0" w:space="0" w:color="auto"/>
        <w:bottom w:val="none" w:sz="0" w:space="0" w:color="auto"/>
        <w:right w:val="none" w:sz="0" w:space="0" w:color="auto"/>
      </w:divBdr>
    </w:div>
    <w:div w:id="843201988">
      <w:bodyDiv w:val="1"/>
      <w:marLeft w:val="0"/>
      <w:marRight w:val="0"/>
      <w:marTop w:val="0"/>
      <w:marBottom w:val="0"/>
      <w:divBdr>
        <w:top w:val="none" w:sz="0" w:space="0" w:color="auto"/>
        <w:left w:val="none" w:sz="0" w:space="0" w:color="auto"/>
        <w:bottom w:val="none" w:sz="0" w:space="0" w:color="auto"/>
        <w:right w:val="none" w:sz="0" w:space="0" w:color="auto"/>
      </w:divBdr>
    </w:div>
    <w:div w:id="921059906">
      <w:bodyDiv w:val="1"/>
      <w:marLeft w:val="0"/>
      <w:marRight w:val="0"/>
      <w:marTop w:val="0"/>
      <w:marBottom w:val="0"/>
      <w:divBdr>
        <w:top w:val="none" w:sz="0" w:space="0" w:color="auto"/>
        <w:left w:val="none" w:sz="0" w:space="0" w:color="auto"/>
        <w:bottom w:val="none" w:sz="0" w:space="0" w:color="auto"/>
        <w:right w:val="none" w:sz="0" w:space="0" w:color="auto"/>
      </w:divBdr>
    </w:div>
    <w:div w:id="939945426">
      <w:bodyDiv w:val="1"/>
      <w:marLeft w:val="0"/>
      <w:marRight w:val="0"/>
      <w:marTop w:val="0"/>
      <w:marBottom w:val="0"/>
      <w:divBdr>
        <w:top w:val="none" w:sz="0" w:space="0" w:color="auto"/>
        <w:left w:val="none" w:sz="0" w:space="0" w:color="auto"/>
        <w:bottom w:val="none" w:sz="0" w:space="0" w:color="auto"/>
        <w:right w:val="none" w:sz="0" w:space="0" w:color="auto"/>
      </w:divBdr>
    </w:div>
    <w:div w:id="941038074">
      <w:bodyDiv w:val="1"/>
      <w:marLeft w:val="0"/>
      <w:marRight w:val="0"/>
      <w:marTop w:val="0"/>
      <w:marBottom w:val="0"/>
      <w:divBdr>
        <w:top w:val="none" w:sz="0" w:space="0" w:color="auto"/>
        <w:left w:val="none" w:sz="0" w:space="0" w:color="auto"/>
        <w:bottom w:val="none" w:sz="0" w:space="0" w:color="auto"/>
        <w:right w:val="none" w:sz="0" w:space="0" w:color="auto"/>
      </w:divBdr>
    </w:div>
    <w:div w:id="986860383">
      <w:bodyDiv w:val="1"/>
      <w:marLeft w:val="0"/>
      <w:marRight w:val="0"/>
      <w:marTop w:val="0"/>
      <w:marBottom w:val="0"/>
      <w:divBdr>
        <w:top w:val="none" w:sz="0" w:space="0" w:color="auto"/>
        <w:left w:val="none" w:sz="0" w:space="0" w:color="auto"/>
        <w:bottom w:val="none" w:sz="0" w:space="0" w:color="auto"/>
        <w:right w:val="none" w:sz="0" w:space="0" w:color="auto"/>
      </w:divBdr>
    </w:div>
    <w:div w:id="1016998082">
      <w:bodyDiv w:val="1"/>
      <w:marLeft w:val="0"/>
      <w:marRight w:val="0"/>
      <w:marTop w:val="0"/>
      <w:marBottom w:val="0"/>
      <w:divBdr>
        <w:top w:val="none" w:sz="0" w:space="0" w:color="auto"/>
        <w:left w:val="none" w:sz="0" w:space="0" w:color="auto"/>
        <w:bottom w:val="none" w:sz="0" w:space="0" w:color="auto"/>
        <w:right w:val="none" w:sz="0" w:space="0" w:color="auto"/>
      </w:divBdr>
    </w:div>
    <w:div w:id="1102382685">
      <w:bodyDiv w:val="1"/>
      <w:marLeft w:val="0"/>
      <w:marRight w:val="0"/>
      <w:marTop w:val="0"/>
      <w:marBottom w:val="0"/>
      <w:divBdr>
        <w:top w:val="none" w:sz="0" w:space="0" w:color="auto"/>
        <w:left w:val="none" w:sz="0" w:space="0" w:color="auto"/>
        <w:bottom w:val="none" w:sz="0" w:space="0" w:color="auto"/>
        <w:right w:val="none" w:sz="0" w:space="0" w:color="auto"/>
      </w:divBdr>
    </w:div>
    <w:div w:id="1114864142">
      <w:bodyDiv w:val="1"/>
      <w:marLeft w:val="0"/>
      <w:marRight w:val="0"/>
      <w:marTop w:val="0"/>
      <w:marBottom w:val="0"/>
      <w:divBdr>
        <w:top w:val="none" w:sz="0" w:space="0" w:color="auto"/>
        <w:left w:val="none" w:sz="0" w:space="0" w:color="auto"/>
        <w:bottom w:val="none" w:sz="0" w:space="0" w:color="auto"/>
        <w:right w:val="none" w:sz="0" w:space="0" w:color="auto"/>
      </w:divBdr>
    </w:div>
    <w:div w:id="1125733716">
      <w:bodyDiv w:val="1"/>
      <w:marLeft w:val="0"/>
      <w:marRight w:val="0"/>
      <w:marTop w:val="0"/>
      <w:marBottom w:val="0"/>
      <w:divBdr>
        <w:top w:val="none" w:sz="0" w:space="0" w:color="auto"/>
        <w:left w:val="none" w:sz="0" w:space="0" w:color="auto"/>
        <w:bottom w:val="none" w:sz="0" w:space="0" w:color="auto"/>
        <w:right w:val="none" w:sz="0" w:space="0" w:color="auto"/>
      </w:divBdr>
    </w:div>
    <w:div w:id="1134056935">
      <w:bodyDiv w:val="1"/>
      <w:marLeft w:val="0"/>
      <w:marRight w:val="0"/>
      <w:marTop w:val="0"/>
      <w:marBottom w:val="0"/>
      <w:divBdr>
        <w:top w:val="none" w:sz="0" w:space="0" w:color="auto"/>
        <w:left w:val="none" w:sz="0" w:space="0" w:color="auto"/>
        <w:bottom w:val="none" w:sz="0" w:space="0" w:color="auto"/>
        <w:right w:val="none" w:sz="0" w:space="0" w:color="auto"/>
      </w:divBdr>
      <w:divsChild>
        <w:div w:id="1038622504">
          <w:marLeft w:val="480"/>
          <w:marRight w:val="0"/>
          <w:marTop w:val="0"/>
          <w:marBottom w:val="0"/>
          <w:divBdr>
            <w:top w:val="none" w:sz="0" w:space="0" w:color="auto"/>
            <w:left w:val="none" w:sz="0" w:space="0" w:color="auto"/>
            <w:bottom w:val="none" w:sz="0" w:space="0" w:color="auto"/>
            <w:right w:val="none" w:sz="0" w:space="0" w:color="auto"/>
          </w:divBdr>
          <w:divsChild>
            <w:div w:id="990328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914307">
      <w:bodyDiv w:val="1"/>
      <w:marLeft w:val="0"/>
      <w:marRight w:val="0"/>
      <w:marTop w:val="0"/>
      <w:marBottom w:val="0"/>
      <w:divBdr>
        <w:top w:val="none" w:sz="0" w:space="0" w:color="auto"/>
        <w:left w:val="none" w:sz="0" w:space="0" w:color="auto"/>
        <w:bottom w:val="none" w:sz="0" w:space="0" w:color="auto"/>
        <w:right w:val="none" w:sz="0" w:space="0" w:color="auto"/>
      </w:divBdr>
      <w:divsChild>
        <w:div w:id="106659644">
          <w:marLeft w:val="480"/>
          <w:marRight w:val="0"/>
          <w:marTop w:val="0"/>
          <w:marBottom w:val="0"/>
          <w:divBdr>
            <w:top w:val="none" w:sz="0" w:space="0" w:color="auto"/>
            <w:left w:val="none" w:sz="0" w:space="0" w:color="auto"/>
            <w:bottom w:val="none" w:sz="0" w:space="0" w:color="auto"/>
            <w:right w:val="none" w:sz="0" w:space="0" w:color="auto"/>
          </w:divBdr>
          <w:divsChild>
            <w:div w:id="99688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961348">
      <w:bodyDiv w:val="1"/>
      <w:marLeft w:val="0"/>
      <w:marRight w:val="0"/>
      <w:marTop w:val="0"/>
      <w:marBottom w:val="0"/>
      <w:divBdr>
        <w:top w:val="none" w:sz="0" w:space="0" w:color="auto"/>
        <w:left w:val="none" w:sz="0" w:space="0" w:color="auto"/>
        <w:bottom w:val="none" w:sz="0" w:space="0" w:color="auto"/>
        <w:right w:val="none" w:sz="0" w:space="0" w:color="auto"/>
      </w:divBdr>
    </w:div>
    <w:div w:id="1259678568">
      <w:bodyDiv w:val="1"/>
      <w:marLeft w:val="0"/>
      <w:marRight w:val="0"/>
      <w:marTop w:val="0"/>
      <w:marBottom w:val="0"/>
      <w:divBdr>
        <w:top w:val="none" w:sz="0" w:space="0" w:color="auto"/>
        <w:left w:val="none" w:sz="0" w:space="0" w:color="auto"/>
        <w:bottom w:val="none" w:sz="0" w:space="0" w:color="auto"/>
        <w:right w:val="none" w:sz="0" w:space="0" w:color="auto"/>
      </w:divBdr>
    </w:div>
    <w:div w:id="1263685578">
      <w:bodyDiv w:val="1"/>
      <w:marLeft w:val="0"/>
      <w:marRight w:val="0"/>
      <w:marTop w:val="0"/>
      <w:marBottom w:val="0"/>
      <w:divBdr>
        <w:top w:val="none" w:sz="0" w:space="0" w:color="auto"/>
        <w:left w:val="none" w:sz="0" w:space="0" w:color="auto"/>
        <w:bottom w:val="none" w:sz="0" w:space="0" w:color="auto"/>
        <w:right w:val="none" w:sz="0" w:space="0" w:color="auto"/>
      </w:divBdr>
    </w:div>
    <w:div w:id="1296908237">
      <w:bodyDiv w:val="1"/>
      <w:marLeft w:val="0"/>
      <w:marRight w:val="0"/>
      <w:marTop w:val="0"/>
      <w:marBottom w:val="0"/>
      <w:divBdr>
        <w:top w:val="none" w:sz="0" w:space="0" w:color="auto"/>
        <w:left w:val="none" w:sz="0" w:space="0" w:color="auto"/>
        <w:bottom w:val="none" w:sz="0" w:space="0" w:color="auto"/>
        <w:right w:val="none" w:sz="0" w:space="0" w:color="auto"/>
      </w:divBdr>
    </w:div>
    <w:div w:id="1313215973">
      <w:bodyDiv w:val="1"/>
      <w:marLeft w:val="0"/>
      <w:marRight w:val="0"/>
      <w:marTop w:val="0"/>
      <w:marBottom w:val="0"/>
      <w:divBdr>
        <w:top w:val="none" w:sz="0" w:space="0" w:color="auto"/>
        <w:left w:val="none" w:sz="0" w:space="0" w:color="auto"/>
        <w:bottom w:val="none" w:sz="0" w:space="0" w:color="auto"/>
        <w:right w:val="none" w:sz="0" w:space="0" w:color="auto"/>
      </w:divBdr>
    </w:div>
    <w:div w:id="1351179940">
      <w:bodyDiv w:val="1"/>
      <w:marLeft w:val="0"/>
      <w:marRight w:val="0"/>
      <w:marTop w:val="0"/>
      <w:marBottom w:val="0"/>
      <w:divBdr>
        <w:top w:val="none" w:sz="0" w:space="0" w:color="auto"/>
        <w:left w:val="none" w:sz="0" w:space="0" w:color="auto"/>
        <w:bottom w:val="none" w:sz="0" w:space="0" w:color="auto"/>
        <w:right w:val="none" w:sz="0" w:space="0" w:color="auto"/>
      </w:divBdr>
    </w:div>
    <w:div w:id="1406686673">
      <w:bodyDiv w:val="1"/>
      <w:marLeft w:val="0"/>
      <w:marRight w:val="0"/>
      <w:marTop w:val="0"/>
      <w:marBottom w:val="0"/>
      <w:divBdr>
        <w:top w:val="none" w:sz="0" w:space="0" w:color="auto"/>
        <w:left w:val="none" w:sz="0" w:space="0" w:color="auto"/>
        <w:bottom w:val="none" w:sz="0" w:space="0" w:color="auto"/>
        <w:right w:val="none" w:sz="0" w:space="0" w:color="auto"/>
      </w:divBdr>
    </w:div>
    <w:div w:id="1414741095">
      <w:bodyDiv w:val="1"/>
      <w:marLeft w:val="0"/>
      <w:marRight w:val="0"/>
      <w:marTop w:val="0"/>
      <w:marBottom w:val="0"/>
      <w:divBdr>
        <w:top w:val="none" w:sz="0" w:space="0" w:color="auto"/>
        <w:left w:val="none" w:sz="0" w:space="0" w:color="auto"/>
        <w:bottom w:val="none" w:sz="0" w:space="0" w:color="auto"/>
        <w:right w:val="none" w:sz="0" w:space="0" w:color="auto"/>
      </w:divBdr>
      <w:divsChild>
        <w:div w:id="813792537">
          <w:marLeft w:val="480"/>
          <w:marRight w:val="0"/>
          <w:marTop w:val="0"/>
          <w:marBottom w:val="0"/>
          <w:divBdr>
            <w:top w:val="none" w:sz="0" w:space="0" w:color="auto"/>
            <w:left w:val="none" w:sz="0" w:space="0" w:color="auto"/>
            <w:bottom w:val="none" w:sz="0" w:space="0" w:color="auto"/>
            <w:right w:val="none" w:sz="0" w:space="0" w:color="auto"/>
          </w:divBdr>
          <w:divsChild>
            <w:div w:id="1163010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329942">
      <w:bodyDiv w:val="1"/>
      <w:marLeft w:val="0"/>
      <w:marRight w:val="0"/>
      <w:marTop w:val="0"/>
      <w:marBottom w:val="0"/>
      <w:divBdr>
        <w:top w:val="none" w:sz="0" w:space="0" w:color="auto"/>
        <w:left w:val="none" w:sz="0" w:space="0" w:color="auto"/>
        <w:bottom w:val="none" w:sz="0" w:space="0" w:color="auto"/>
        <w:right w:val="none" w:sz="0" w:space="0" w:color="auto"/>
      </w:divBdr>
    </w:div>
    <w:div w:id="1453743538">
      <w:bodyDiv w:val="1"/>
      <w:marLeft w:val="0"/>
      <w:marRight w:val="0"/>
      <w:marTop w:val="0"/>
      <w:marBottom w:val="0"/>
      <w:divBdr>
        <w:top w:val="none" w:sz="0" w:space="0" w:color="auto"/>
        <w:left w:val="none" w:sz="0" w:space="0" w:color="auto"/>
        <w:bottom w:val="none" w:sz="0" w:space="0" w:color="auto"/>
        <w:right w:val="none" w:sz="0" w:space="0" w:color="auto"/>
      </w:divBdr>
    </w:div>
    <w:div w:id="1483735354">
      <w:bodyDiv w:val="1"/>
      <w:marLeft w:val="0"/>
      <w:marRight w:val="0"/>
      <w:marTop w:val="0"/>
      <w:marBottom w:val="0"/>
      <w:divBdr>
        <w:top w:val="none" w:sz="0" w:space="0" w:color="auto"/>
        <w:left w:val="none" w:sz="0" w:space="0" w:color="auto"/>
        <w:bottom w:val="none" w:sz="0" w:space="0" w:color="auto"/>
        <w:right w:val="none" w:sz="0" w:space="0" w:color="auto"/>
      </w:divBdr>
    </w:div>
    <w:div w:id="1530558201">
      <w:bodyDiv w:val="1"/>
      <w:marLeft w:val="0"/>
      <w:marRight w:val="0"/>
      <w:marTop w:val="0"/>
      <w:marBottom w:val="0"/>
      <w:divBdr>
        <w:top w:val="none" w:sz="0" w:space="0" w:color="auto"/>
        <w:left w:val="none" w:sz="0" w:space="0" w:color="auto"/>
        <w:bottom w:val="none" w:sz="0" w:space="0" w:color="auto"/>
        <w:right w:val="none" w:sz="0" w:space="0" w:color="auto"/>
      </w:divBdr>
      <w:divsChild>
        <w:div w:id="77410883">
          <w:marLeft w:val="0"/>
          <w:marRight w:val="0"/>
          <w:marTop w:val="0"/>
          <w:marBottom w:val="0"/>
          <w:divBdr>
            <w:top w:val="none" w:sz="0" w:space="0" w:color="auto"/>
            <w:left w:val="none" w:sz="0" w:space="0" w:color="auto"/>
            <w:bottom w:val="none" w:sz="0" w:space="0" w:color="auto"/>
            <w:right w:val="none" w:sz="0" w:space="0" w:color="auto"/>
          </w:divBdr>
        </w:div>
      </w:divsChild>
    </w:div>
    <w:div w:id="1548492481">
      <w:bodyDiv w:val="1"/>
      <w:marLeft w:val="0"/>
      <w:marRight w:val="0"/>
      <w:marTop w:val="0"/>
      <w:marBottom w:val="0"/>
      <w:divBdr>
        <w:top w:val="none" w:sz="0" w:space="0" w:color="auto"/>
        <w:left w:val="none" w:sz="0" w:space="0" w:color="auto"/>
        <w:bottom w:val="none" w:sz="0" w:space="0" w:color="auto"/>
        <w:right w:val="none" w:sz="0" w:space="0" w:color="auto"/>
      </w:divBdr>
    </w:div>
    <w:div w:id="1572615206">
      <w:bodyDiv w:val="1"/>
      <w:marLeft w:val="0"/>
      <w:marRight w:val="0"/>
      <w:marTop w:val="0"/>
      <w:marBottom w:val="0"/>
      <w:divBdr>
        <w:top w:val="none" w:sz="0" w:space="0" w:color="auto"/>
        <w:left w:val="none" w:sz="0" w:space="0" w:color="auto"/>
        <w:bottom w:val="none" w:sz="0" w:space="0" w:color="auto"/>
        <w:right w:val="none" w:sz="0" w:space="0" w:color="auto"/>
      </w:divBdr>
    </w:div>
    <w:div w:id="1583297989">
      <w:bodyDiv w:val="1"/>
      <w:marLeft w:val="0"/>
      <w:marRight w:val="0"/>
      <w:marTop w:val="0"/>
      <w:marBottom w:val="0"/>
      <w:divBdr>
        <w:top w:val="none" w:sz="0" w:space="0" w:color="auto"/>
        <w:left w:val="none" w:sz="0" w:space="0" w:color="auto"/>
        <w:bottom w:val="none" w:sz="0" w:space="0" w:color="auto"/>
        <w:right w:val="none" w:sz="0" w:space="0" w:color="auto"/>
      </w:divBdr>
    </w:div>
    <w:div w:id="1585189505">
      <w:bodyDiv w:val="1"/>
      <w:marLeft w:val="0"/>
      <w:marRight w:val="0"/>
      <w:marTop w:val="0"/>
      <w:marBottom w:val="0"/>
      <w:divBdr>
        <w:top w:val="none" w:sz="0" w:space="0" w:color="auto"/>
        <w:left w:val="none" w:sz="0" w:space="0" w:color="auto"/>
        <w:bottom w:val="none" w:sz="0" w:space="0" w:color="auto"/>
        <w:right w:val="none" w:sz="0" w:space="0" w:color="auto"/>
      </w:divBdr>
    </w:div>
    <w:div w:id="1651785870">
      <w:bodyDiv w:val="1"/>
      <w:marLeft w:val="0"/>
      <w:marRight w:val="0"/>
      <w:marTop w:val="0"/>
      <w:marBottom w:val="0"/>
      <w:divBdr>
        <w:top w:val="none" w:sz="0" w:space="0" w:color="auto"/>
        <w:left w:val="none" w:sz="0" w:space="0" w:color="auto"/>
        <w:bottom w:val="none" w:sz="0" w:space="0" w:color="auto"/>
        <w:right w:val="none" w:sz="0" w:space="0" w:color="auto"/>
      </w:divBdr>
    </w:div>
    <w:div w:id="1651981719">
      <w:bodyDiv w:val="1"/>
      <w:marLeft w:val="0"/>
      <w:marRight w:val="0"/>
      <w:marTop w:val="0"/>
      <w:marBottom w:val="0"/>
      <w:divBdr>
        <w:top w:val="none" w:sz="0" w:space="0" w:color="auto"/>
        <w:left w:val="none" w:sz="0" w:space="0" w:color="auto"/>
        <w:bottom w:val="none" w:sz="0" w:space="0" w:color="auto"/>
        <w:right w:val="none" w:sz="0" w:space="0" w:color="auto"/>
      </w:divBdr>
    </w:div>
    <w:div w:id="1661274310">
      <w:bodyDiv w:val="1"/>
      <w:marLeft w:val="0"/>
      <w:marRight w:val="0"/>
      <w:marTop w:val="0"/>
      <w:marBottom w:val="0"/>
      <w:divBdr>
        <w:top w:val="none" w:sz="0" w:space="0" w:color="auto"/>
        <w:left w:val="none" w:sz="0" w:space="0" w:color="auto"/>
        <w:bottom w:val="none" w:sz="0" w:space="0" w:color="auto"/>
        <w:right w:val="none" w:sz="0" w:space="0" w:color="auto"/>
      </w:divBdr>
      <w:divsChild>
        <w:div w:id="1469587574">
          <w:marLeft w:val="480"/>
          <w:marRight w:val="0"/>
          <w:marTop w:val="0"/>
          <w:marBottom w:val="0"/>
          <w:divBdr>
            <w:top w:val="none" w:sz="0" w:space="0" w:color="auto"/>
            <w:left w:val="none" w:sz="0" w:space="0" w:color="auto"/>
            <w:bottom w:val="none" w:sz="0" w:space="0" w:color="auto"/>
            <w:right w:val="none" w:sz="0" w:space="0" w:color="auto"/>
          </w:divBdr>
          <w:divsChild>
            <w:div w:id="1452631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185549">
      <w:bodyDiv w:val="1"/>
      <w:marLeft w:val="0"/>
      <w:marRight w:val="0"/>
      <w:marTop w:val="0"/>
      <w:marBottom w:val="0"/>
      <w:divBdr>
        <w:top w:val="none" w:sz="0" w:space="0" w:color="auto"/>
        <w:left w:val="none" w:sz="0" w:space="0" w:color="auto"/>
        <w:bottom w:val="none" w:sz="0" w:space="0" w:color="auto"/>
        <w:right w:val="none" w:sz="0" w:space="0" w:color="auto"/>
      </w:divBdr>
      <w:divsChild>
        <w:div w:id="1966041862">
          <w:marLeft w:val="480"/>
          <w:marRight w:val="0"/>
          <w:marTop w:val="0"/>
          <w:marBottom w:val="0"/>
          <w:divBdr>
            <w:top w:val="none" w:sz="0" w:space="0" w:color="auto"/>
            <w:left w:val="none" w:sz="0" w:space="0" w:color="auto"/>
            <w:bottom w:val="none" w:sz="0" w:space="0" w:color="auto"/>
            <w:right w:val="none" w:sz="0" w:space="0" w:color="auto"/>
          </w:divBdr>
          <w:divsChild>
            <w:div w:id="714619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446613">
      <w:bodyDiv w:val="1"/>
      <w:marLeft w:val="0"/>
      <w:marRight w:val="0"/>
      <w:marTop w:val="0"/>
      <w:marBottom w:val="0"/>
      <w:divBdr>
        <w:top w:val="none" w:sz="0" w:space="0" w:color="auto"/>
        <w:left w:val="none" w:sz="0" w:space="0" w:color="auto"/>
        <w:bottom w:val="none" w:sz="0" w:space="0" w:color="auto"/>
        <w:right w:val="none" w:sz="0" w:space="0" w:color="auto"/>
      </w:divBdr>
    </w:div>
    <w:div w:id="1708486395">
      <w:bodyDiv w:val="1"/>
      <w:marLeft w:val="0"/>
      <w:marRight w:val="0"/>
      <w:marTop w:val="0"/>
      <w:marBottom w:val="0"/>
      <w:divBdr>
        <w:top w:val="none" w:sz="0" w:space="0" w:color="auto"/>
        <w:left w:val="none" w:sz="0" w:space="0" w:color="auto"/>
        <w:bottom w:val="none" w:sz="0" w:space="0" w:color="auto"/>
        <w:right w:val="none" w:sz="0" w:space="0" w:color="auto"/>
      </w:divBdr>
    </w:div>
    <w:div w:id="1721975278">
      <w:bodyDiv w:val="1"/>
      <w:marLeft w:val="0"/>
      <w:marRight w:val="0"/>
      <w:marTop w:val="0"/>
      <w:marBottom w:val="0"/>
      <w:divBdr>
        <w:top w:val="none" w:sz="0" w:space="0" w:color="auto"/>
        <w:left w:val="none" w:sz="0" w:space="0" w:color="auto"/>
        <w:bottom w:val="none" w:sz="0" w:space="0" w:color="auto"/>
        <w:right w:val="none" w:sz="0" w:space="0" w:color="auto"/>
      </w:divBdr>
    </w:div>
    <w:div w:id="1723672207">
      <w:bodyDiv w:val="1"/>
      <w:marLeft w:val="0"/>
      <w:marRight w:val="0"/>
      <w:marTop w:val="0"/>
      <w:marBottom w:val="0"/>
      <w:divBdr>
        <w:top w:val="none" w:sz="0" w:space="0" w:color="auto"/>
        <w:left w:val="none" w:sz="0" w:space="0" w:color="auto"/>
        <w:bottom w:val="none" w:sz="0" w:space="0" w:color="auto"/>
        <w:right w:val="none" w:sz="0" w:space="0" w:color="auto"/>
      </w:divBdr>
    </w:div>
    <w:div w:id="1740859122">
      <w:bodyDiv w:val="1"/>
      <w:marLeft w:val="0"/>
      <w:marRight w:val="0"/>
      <w:marTop w:val="0"/>
      <w:marBottom w:val="0"/>
      <w:divBdr>
        <w:top w:val="none" w:sz="0" w:space="0" w:color="auto"/>
        <w:left w:val="none" w:sz="0" w:space="0" w:color="auto"/>
        <w:bottom w:val="none" w:sz="0" w:space="0" w:color="auto"/>
        <w:right w:val="none" w:sz="0" w:space="0" w:color="auto"/>
      </w:divBdr>
    </w:div>
    <w:div w:id="1747533505">
      <w:bodyDiv w:val="1"/>
      <w:marLeft w:val="0"/>
      <w:marRight w:val="0"/>
      <w:marTop w:val="0"/>
      <w:marBottom w:val="0"/>
      <w:divBdr>
        <w:top w:val="none" w:sz="0" w:space="0" w:color="auto"/>
        <w:left w:val="none" w:sz="0" w:space="0" w:color="auto"/>
        <w:bottom w:val="none" w:sz="0" w:space="0" w:color="auto"/>
        <w:right w:val="none" w:sz="0" w:space="0" w:color="auto"/>
      </w:divBdr>
    </w:div>
    <w:div w:id="1766802096">
      <w:bodyDiv w:val="1"/>
      <w:marLeft w:val="0"/>
      <w:marRight w:val="0"/>
      <w:marTop w:val="0"/>
      <w:marBottom w:val="0"/>
      <w:divBdr>
        <w:top w:val="none" w:sz="0" w:space="0" w:color="auto"/>
        <w:left w:val="none" w:sz="0" w:space="0" w:color="auto"/>
        <w:bottom w:val="none" w:sz="0" w:space="0" w:color="auto"/>
        <w:right w:val="none" w:sz="0" w:space="0" w:color="auto"/>
      </w:divBdr>
    </w:div>
    <w:div w:id="1783916587">
      <w:bodyDiv w:val="1"/>
      <w:marLeft w:val="0"/>
      <w:marRight w:val="0"/>
      <w:marTop w:val="0"/>
      <w:marBottom w:val="0"/>
      <w:divBdr>
        <w:top w:val="none" w:sz="0" w:space="0" w:color="auto"/>
        <w:left w:val="none" w:sz="0" w:space="0" w:color="auto"/>
        <w:bottom w:val="none" w:sz="0" w:space="0" w:color="auto"/>
        <w:right w:val="none" w:sz="0" w:space="0" w:color="auto"/>
      </w:divBdr>
    </w:div>
    <w:div w:id="1787918391">
      <w:bodyDiv w:val="1"/>
      <w:marLeft w:val="0"/>
      <w:marRight w:val="0"/>
      <w:marTop w:val="0"/>
      <w:marBottom w:val="0"/>
      <w:divBdr>
        <w:top w:val="none" w:sz="0" w:space="0" w:color="auto"/>
        <w:left w:val="none" w:sz="0" w:space="0" w:color="auto"/>
        <w:bottom w:val="none" w:sz="0" w:space="0" w:color="auto"/>
        <w:right w:val="none" w:sz="0" w:space="0" w:color="auto"/>
      </w:divBdr>
    </w:div>
    <w:div w:id="1807434526">
      <w:bodyDiv w:val="1"/>
      <w:marLeft w:val="0"/>
      <w:marRight w:val="0"/>
      <w:marTop w:val="0"/>
      <w:marBottom w:val="0"/>
      <w:divBdr>
        <w:top w:val="none" w:sz="0" w:space="0" w:color="auto"/>
        <w:left w:val="none" w:sz="0" w:space="0" w:color="auto"/>
        <w:bottom w:val="none" w:sz="0" w:space="0" w:color="auto"/>
        <w:right w:val="none" w:sz="0" w:space="0" w:color="auto"/>
      </w:divBdr>
    </w:div>
    <w:div w:id="1809010914">
      <w:bodyDiv w:val="1"/>
      <w:marLeft w:val="0"/>
      <w:marRight w:val="0"/>
      <w:marTop w:val="0"/>
      <w:marBottom w:val="0"/>
      <w:divBdr>
        <w:top w:val="none" w:sz="0" w:space="0" w:color="auto"/>
        <w:left w:val="none" w:sz="0" w:space="0" w:color="auto"/>
        <w:bottom w:val="none" w:sz="0" w:space="0" w:color="auto"/>
        <w:right w:val="none" w:sz="0" w:space="0" w:color="auto"/>
      </w:divBdr>
    </w:div>
    <w:div w:id="1811046642">
      <w:bodyDiv w:val="1"/>
      <w:marLeft w:val="0"/>
      <w:marRight w:val="0"/>
      <w:marTop w:val="0"/>
      <w:marBottom w:val="0"/>
      <w:divBdr>
        <w:top w:val="none" w:sz="0" w:space="0" w:color="auto"/>
        <w:left w:val="none" w:sz="0" w:space="0" w:color="auto"/>
        <w:bottom w:val="none" w:sz="0" w:space="0" w:color="auto"/>
        <w:right w:val="none" w:sz="0" w:space="0" w:color="auto"/>
      </w:divBdr>
    </w:div>
    <w:div w:id="1817330826">
      <w:bodyDiv w:val="1"/>
      <w:marLeft w:val="0"/>
      <w:marRight w:val="0"/>
      <w:marTop w:val="0"/>
      <w:marBottom w:val="0"/>
      <w:divBdr>
        <w:top w:val="none" w:sz="0" w:space="0" w:color="auto"/>
        <w:left w:val="none" w:sz="0" w:space="0" w:color="auto"/>
        <w:bottom w:val="none" w:sz="0" w:space="0" w:color="auto"/>
        <w:right w:val="none" w:sz="0" w:space="0" w:color="auto"/>
      </w:divBdr>
    </w:div>
    <w:div w:id="1842432299">
      <w:bodyDiv w:val="1"/>
      <w:marLeft w:val="0"/>
      <w:marRight w:val="0"/>
      <w:marTop w:val="0"/>
      <w:marBottom w:val="0"/>
      <w:divBdr>
        <w:top w:val="none" w:sz="0" w:space="0" w:color="auto"/>
        <w:left w:val="none" w:sz="0" w:space="0" w:color="auto"/>
        <w:bottom w:val="none" w:sz="0" w:space="0" w:color="auto"/>
        <w:right w:val="none" w:sz="0" w:space="0" w:color="auto"/>
      </w:divBdr>
    </w:div>
    <w:div w:id="1852714736">
      <w:bodyDiv w:val="1"/>
      <w:marLeft w:val="0"/>
      <w:marRight w:val="0"/>
      <w:marTop w:val="0"/>
      <w:marBottom w:val="0"/>
      <w:divBdr>
        <w:top w:val="none" w:sz="0" w:space="0" w:color="auto"/>
        <w:left w:val="none" w:sz="0" w:space="0" w:color="auto"/>
        <w:bottom w:val="none" w:sz="0" w:space="0" w:color="auto"/>
        <w:right w:val="none" w:sz="0" w:space="0" w:color="auto"/>
      </w:divBdr>
    </w:div>
    <w:div w:id="1874266446">
      <w:bodyDiv w:val="1"/>
      <w:marLeft w:val="0"/>
      <w:marRight w:val="0"/>
      <w:marTop w:val="0"/>
      <w:marBottom w:val="0"/>
      <w:divBdr>
        <w:top w:val="none" w:sz="0" w:space="0" w:color="auto"/>
        <w:left w:val="none" w:sz="0" w:space="0" w:color="auto"/>
        <w:bottom w:val="none" w:sz="0" w:space="0" w:color="auto"/>
        <w:right w:val="none" w:sz="0" w:space="0" w:color="auto"/>
      </w:divBdr>
    </w:div>
    <w:div w:id="1882552572">
      <w:bodyDiv w:val="1"/>
      <w:marLeft w:val="0"/>
      <w:marRight w:val="0"/>
      <w:marTop w:val="0"/>
      <w:marBottom w:val="0"/>
      <w:divBdr>
        <w:top w:val="none" w:sz="0" w:space="0" w:color="auto"/>
        <w:left w:val="none" w:sz="0" w:space="0" w:color="auto"/>
        <w:bottom w:val="none" w:sz="0" w:space="0" w:color="auto"/>
        <w:right w:val="none" w:sz="0" w:space="0" w:color="auto"/>
      </w:divBdr>
    </w:div>
    <w:div w:id="1907259942">
      <w:bodyDiv w:val="1"/>
      <w:marLeft w:val="0"/>
      <w:marRight w:val="0"/>
      <w:marTop w:val="0"/>
      <w:marBottom w:val="0"/>
      <w:divBdr>
        <w:top w:val="none" w:sz="0" w:space="0" w:color="auto"/>
        <w:left w:val="none" w:sz="0" w:space="0" w:color="auto"/>
        <w:bottom w:val="none" w:sz="0" w:space="0" w:color="auto"/>
        <w:right w:val="none" w:sz="0" w:space="0" w:color="auto"/>
      </w:divBdr>
    </w:div>
    <w:div w:id="1918243333">
      <w:bodyDiv w:val="1"/>
      <w:marLeft w:val="0"/>
      <w:marRight w:val="0"/>
      <w:marTop w:val="0"/>
      <w:marBottom w:val="0"/>
      <w:divBdr>
        <w:top w:val="none" w:sz="0" w:space="0" w:color="auto"/>
        <w:left w:val="none" w:sz="0" w:space="0" w:color="auto"/>
        <w:bottom w:val="none" w:sz="0" w:space="0" w:color="auto"/>
        <w:right w:val="none" w:sz="0" w:space="0" w:color="auto"/>
      </w:divBdr>
    </w:div>
    <w:div w:id="1943416878">
      <w:bodyDiv w:val="1"/>
      <w:marLeft w:val="0"/>
      <w:marRight w:val="0"/>
      <w:marTop w:val="0"/>
      <w:marBottom w:val="0"/>
      <w:divBdr>
        <w:top w:val="none" w:sz="0" w:space="0" w:color="auto"/>
        <w:left w:val="none" w:sz="0" w:space="0" w:color="auto"/>
        <w:bottom w:val="none" w:sz="0" w:space="0" w:color="auto"/>
        <w:right w:val="none" w:sz="0" w:space="0" w:color="auto"/>
      </w:divBdr>
    </w:div>
    <w:div w:id="1944339710">
      <w:bodyDiv w:val="1"/>
      <w:marLeft w:val="0"/>
      <w:marRight w:val="0"/>
      <w:marTop w:val="0"/>
      <w:marBottom w:val="0"/>
      <w:divBdr>
        <w:top w:val="none" w:sz="0" w:space="0" w:color="auto"/>
        <w:left w:val="none" w:sz="0" w:space="0" w:color="auto"/>
        <w:bottom w:val="none" w:sz="0" w:space="0" w:color="auto"/>
        <w:right w:val="none" w:sz="0" w:space="0" w:color="auto"/>
      </w:divBdr>
    </w:div>
    <w:div w:id="1949850764">
      <w:bodyDiv w:val="1"/>
      <w:marLeft w:val="0"/>
      <w:marRight w:val="0"/>
      <w:marTop w:val="0"/>
      <w:marBottom w:val="0"/>
      <w:divBdr>
        <w:top w:val="none" w:sz="0" w:space="0" w:color="auto"/>
        <w:left w:val="none" w:sz="0" w:space="0" w:color="auto"/>
        <w:bottom w:val="none" w:sz="0" w:space="0" w:color="auto"/>
        <w:right w:val="none" w:sz="0" w:space="0" w:color="auto"/>
      </w:divBdr>
    </w:div>
    <w:div w:id="1984966854">
      <w:bodyDiv w:val="1"/>
      <w:marLeft w:val="0"/>
      <w:marRight w:val="0"/>
      <w:marTop w:val="0"/>
      <w:marBottom w:val="0"/>
      <w:divBdr>
        <w:top w:val="none" w:sz="0" w:space="0" w:color="auto"/>
        <w:left w:val="none" w:sz="0" w:space="0" w:color="auto"/>
        <w:bottom w:val="none" w:sz="0" w:space="0" w:color="auto"/>
        <w:right w:val="none" w:sz="0" w:space="0" w:color="auto"/>
      </w:divBdr>
    </w:div>
    <w:div w:id="1995453758">
      <w:bodyDiv w:val="1"/>
      <w:marLeft w:val="0"/>
      <w:marRight w:val="0"/>
      <w:marTop w:val="0"/>
      <w:marBottom w:val="0"/>
      <w:divBdr>
        <w:top w:val="none" w:sz="0" w:space="0" w:color="auto"/>
        <w:left w:val="none" w:sz="0" w:space="0" w:color="auto"/>
        <w:bottom w:val="none" w:sz="0" w:space="0" w:color="auto"/>
        <w:right w:val="none" w:sz="0" w:space="0" w:color="auto"/>
      </w:divBdr>
    </w:div>
    <w:div w:id="2000689811">
      <w:bodyDiv w:val="1"/>
      <w:marLeft w:val="0"/>
      <w:marRight w:val="0"/>
      <w:marTop w:val="0"/>
      <w:marBottom w:val="0"/>
      <w:divBdr>
        <w:top w:val="none" w:sz="0" w:space="0" w:color="auto"/>
        <w:left w:val="none" w:sz="0" w:space="0" w:color="auto"/>
        <w:bottom w:val="none" w:sz="0" w:space="0" w:color="auto"/>
        <w:right w:val="none" w:sz="0" w:space="0" w:color="auto"/>
      </w:divBdr>
      <w:divsChild>
        <w:div w:id="926960622">
          <w:marLeft w:val="480"/>
          <w:marRight w:val="0"/>
          <w:marTop w:val="0"/>
          <w:marBottom w:val="0"/>
          <w:divBdr>
            <w:top w:val="none" w:sz="0" w:space="0" w:color="auto"/>
            <w:left w:val="none" w:sz="0" w:space="0" w:color="auto"/>
            <w:bottom w:val="none" w:sz="0" w:space="0" w:color="auto"/>
            <w:right w:val="none" w:sz="0" w:space="0" w:color="auto"/>
          </w:divBdr>
          <w:divsChild>
            <w:div w:id="1192453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4777252">
      <w:bodyDiv w:val="1"/>
      <w:marLeft w:val="0"/>
      <w:marRight w:val="0"/>
      <w:marTop w:val="0"/>
      <w:marBottom w:val="0"/>
      <w:divBdr>
        <w:top w:val="none" w:sz="0" w:space="0" w:color="auto"/>
        <w:left w:val="none" w:sz="0" w:space="0" w:color="auto"/>
        <w:bottom w:val="none" w:sz="0" w:space="0" w:color="auto"/>
        <w:right w:val="none" w:sz="0" w:space="0" w:color="auto"/>
      </w:divBdr>
    </w:div>
    <w:div w:id="2011175433">
      <w:bodyDiv w:val="1"/>
      <w:marLeft w:val="0"/>
      <w:marRight w:val="0"/>
      <w:marTop w:val="0"/>
      <w:marBottom w:val="0"/>
      <w:divBdr>
        <w:top w:val="none" w:sz="0" w:space="0" w:color="auto"/>
        <w:left w:val="none" w:sz="0" w:space="0" w:color="auto"/>
        <w:bottom w:val="none" w:sz="0" w:space="0" w:color="auto"/>
        <w:right w:val="none" w:sz="0" w:space="0" w:color="auto"/>
      </w:divBdr>
      <w:divsChild>
        <w:div w:id="904729815">
          <w:marLeft w:val="0"/>
          <w:marRight w:val="0"/>
          <w:marTop w:val="0"/>
          <w:marBottom w:val="0"/>
          <w:divBdr>
            <w:top w:val="none" w:sz="0" w:space="0" w:color="auto"/>
            <w:left w:val="none" w:sz="0" w:space="0" w:color="auto"/>
            <w:bottom w:val="none" w:sz="0" w:space="0" w:color="auto"/>
            <w:right w:val="none" w:sz="0" w:space="0" w:color="auto"/>
          </w:divBdr>
        </w:div>
      </w:divsChild>
    </w:div>
    <w:div w:id="2042632523">
      <w:bodyDiv w:val="1"/>
      <w:marLeft w:val="0"/>
      <w:marRight w:val="0"/>
      <w:marTop w:val="0"/>
      <w:marBottom w:val="0"/>
      <w:divBdr>
        <w:top w:val="none" w:sz="0" w:space="0" w:color="auto"/>
        <w:left w:val="none" w:sz="0" w:space="0" w:color="auto"/>
        <w:bottom w:val="none" w:sz="0" w:space="0" w:color="auto"/>
        <w:right w:val="none" w:sz="0" w:space="0" w:color="auto"/>
      </w:divBdr>
    </w:div>
    <w:div w:id="2043289362">
      <w:bodyDiv w:val="1"/>
      <w:marLeft w:val="0"/>
      <w:marRight w:val="0"/>
      <w:marTop w:val="0"/>
      <w:marBottom w:val="0"/>
      <w:divBdr>
        <w:top w:val="none" w:sz="0" w:space="0" w:color="auto"/>
        <w:left w:val="none" w:sz="0" w:space="0" w:color="auto"/>
        <w:bottom w:val="none" w:sz="0" w:space="0" w:color="auto"/>
        <w:right w:val="none" w:sz="0" w:space="0" w:color="auto"/>
      </w:divBdr>
    </w:div>
    <w:div w:id="2064601369">
      <w:bodyDiv w:val="1"/>
      <w:marLeft w:val="0"/>
      <w:marRight w:val="0"/>
      <w:marTop w:val="0"/>
      <w:marBottom w:val="0"/>
      <w:divBdr>
        <w:top w:val="none" w:sz="0" w:space="0" w:color="auto"/>
        <w:left w:val="none" w:sz="0" w:space="0" w:color="auto"/>
        <w:bottom w:val="none" w:sz="0" w:space="0" w:color="auto"/>
        <w:right w:val="none" w:sz="0" w:space="0" w:color="auto"/>
      </w:divBdr>
    </w:div>
    <w:div w:id="2107457467">
      <w:bodyDiv w:val="1"/>
      <w:marLeft w:val="0"/>
      <w:marRight w:val="0"/>
      <w:marTop w:val="0"/>
      <w:marBottom w:val="0"/>
      <w:divBdr>
        <w:top w:val="none" w:sz="0" w:space="0" w:color="auto"/>
        <w:left w:val="none" w:sz="0" w:space="0" w:color="auto"/>
        <w:bottom w:val="none" w:sz="0" w:space="0" w:color="auto"/>
        <w:right w:val="none" w:sz="0" w:space="0" w:color="auto"/>
      </w:divBdr>
    </w:div>
    <w:div w:id="21246441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3" Type="http://schemas.openxmlformats.org/officeDocument/2006/relationships/hyperlink" Target="https://doi.org/10.1080/07352680490514673" TargetMode="External"/><Relationship Id="rId2" Type="http://schemas.openxmlformats.org/officeDocument/2006/relationships/hyperlink" Target="https://doi.org/10.1672/0277-5212(2002)022%5b0509:CNASAS%5d2.0.CO;2" TargetMode="External"/><Relationship Id="rId1" Type="http://schemas.openxmlformats.org/officeDocument/2006/relationships/hyperlink" Target="https://doi.org/10.1080/21664250.2021.1894815" TargetMode="External"/><Relationship Id="rId6" Type="http://schemas.openxmlformats.org/officeDocument/2006/relationships/hyperlink" Target="https://doi.org/10.1007/s12237-023-01171-4" TargetMode="External"/><Relationship Id="rId5" Type="http://schemas.openxmlformats.org/officeDocument/2006/relationships/hyperlink" Target="https://doi.org/10.1098/rspb.2011.2671" TargetMode="External"/><Relationship Id="rId4" Type="http://schemas.openxmlformats.org/officeDocument/2006/relationships/hyperlink" Target="http://dx.doi.org/10.13140/RG.2.2.25743.66724" TargetMode="External"/></Relationships>
</file>

<file path=word/_rels/document.xml.rels><?xml version="1.0" encoding="UTF-8" standalone="yes"?>
<Relationships xmlns="http://schemas.openxmlformats.org/package/2006/relationships"><Relationship Id="rId13" Type="http://schemas.openxmlformats.org/officeDocument/2006/relationships/hyperlink" Target="https://orcid.org/0000-0003-4817-0423" TargetMode="External"/><Relationship Id="rId18" Type="http://schemas.microsoft.com/office/2018/08/relationships/commentsExtensible" Target="commentsExtensible.xml"/><Relationship Id="rId26" Type="http://schemas.openxmlformats.org/officeDocument/2006/relationships/image" Target="media/image6.png"/><Relationship Id="rId3" Type="http://schemas.openxmlformats.org/officeDocument/2006/relationships/customXml" Target="../customXml/item3.xml"/><Relationship Id="rId21" Type="http://schemas.openxmlformats.org/officeDocument/2006/relationships/image" Target="media/image2.png"/><Relationship Id="rId34" Type="http://schemas.openxmlformats.org/officeDocument/2006/relationships/theme" Target="theme/theme1.xml"/><Relationship Id="rId7" Type="http://schemas.openxmlformats.org/officeDocument/2006/relationships/settings" Target="settings.xml"/><Relationship Id="rId12" Type="http://schemas.openxmlformats.org/officeDocument/2006/relationships/hyperlink" Target="https://orcid.org/0000-0002-4851-2772" TargetMode="External"/><Relationship Id="rId17" Type="http://schemas.microsoft.com/office/2016/09/relationships/commentsIds" Target="commentsIds.xml"/><Relationship Id="rId25" Type="http://schemas.openxmlformats.org/officeDocument/2006/relationships/header" Target="header2.xml"/><Relationship Id="rId33" Type="http://schemas.microsoft.com/office/2011/relationships/people" Target="people.xml"/><Relationship Id="rId2" Type="http://schemas.openxmlformats.org/officeDocument/2006/relationships/customXml" Target="../customXml/item2.xml"/><Relationship Id="rId16" Type="http://schemas.microsoft.com/office/2011/relationships/commentsExtended" Target="commentsExtended.xml"/><Relationship Id="rId20" Type="http://schemas.openxmlformats.org/officeDocument/2006/relationships/image" Target="media/image1.png"/><Relationship Id="rId29" Type="http://schemas.openxmlformats.org/officeDocument/2006/relationships/image" Target="media/image7.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yperlink" Target="mailto:stefanielane@utexas.edu" TargetMode="External"/><Relationship Id="rId24" Type="http://schemas.openxmlformats.org/officeDocument/2006/relationships/image" Target="media/image5.svg"/><Relationship Id="rId32"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comments" Target="comments.xml"/><Relationship Id="rId23" Type="http://schemas.openxmlformats.org/officeDocument/2006/relationships/image" Target="media/image4.png"/><Relationship Id="rId28" Type="http://schemas.openxmlformats.org/officeDocument/2006/relationships/hyperlink" Target="https://doi.org/10.5061/dryad.r7sqv9sh8" TargetMode="External"/><Relationship Id="rId10" Type="http://schemas.openxmlformats.org/officeDocument/2006/relationships/endnotes" Target="endnotes.xml"/><Relationship Id="rId19" Type="http://schemas.openxmlformats.org/officeDocument/2006/relationships/header" Target="header1.xml"/><Relationship Id="rId31" Type="http://schemas.openxmlformats.org/officeDocument/2006/relationships/image" Target="media/image9.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orcid.org/0000-0001-7165-9812" TargetMode="External"/><Relationship Id="rId22" Type="http://schemas.openxmlformats.org/officeDocument/2006/relationships/image" Target="media/image3.png"/><Relationship Id="rId27" Type="http://schemas.openxmlformats.org/officeDocument/2006/relationships/hyperlink" Target="https://github.com/stefanielane/CommunityStability.git" TargetMode="External"/><Relationship Id="rId30" Type="http://schemas.openxmlformats.org/officeDocument/2006/relationships/image" Target="media/image8.svg"/><Relationship Id="rId8"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483727557648AA40B029C215891F95C5" ma:contentTypeVersion="14" ma:contentTypeDescription="Create a new document." ma:contentTypeScope="" ma:versionID="d36f379eec1cf084072dcf956aecbcf8">
  <xsd:schema xmlns:xsd="http://www.w3.org/2001/XMLSchema" xmlns:xs="http://www.w3.org/2001/XMLSchema" xmlns:p="http://schemas.microsoft.com/office/2006/metadata/properties" xmlns:ns3="8c008993-a31f-4b40-b1f3-88dd9c6e1924" xmlns:ns4="360018dd-41eb-4458-b1d4-4b46a95a2b02" targetNamespace="http://schemas.microsoft.com/office/2006/metadata/properties" ma:root="true" ma:fieldsID="bd1f472f1ef3281fe4dbeb8213942d38" ns3:_="" ns4:_="">
    <xsd:import namespace="8c008993-a31f-4b40-b1f3-88dd9c6e1924"/>
    <xsd:import namespace="360018dd-41eb-4458-b1d4-4b46a95a2b02"/>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DateTaken" minOccurs="0"/>
                <xsd:element ref="ns3:MediaServiceAutoTags" minOccurs="0"/>
                <xsd:element ref="ns3:MediaServiceLocation" minOccurs="0"/>
                <xsd:element ref="ns3:MediaServiceGenerationTime" minOccurs="0"/>
                <xsd:element ref="ns3:MediaServiceEventHashCode" minOccurs="0"/>
                <xsd:element ref="ns3:MediaServiceOCR" minOccurs="0"/>
                <xsd:element ref="ns4:SharedWithUsers" minOccurs="0"/>
                <xsd:element ref="ns4:SharedWithDetails" minOccurs="0"/>
                <xsd:element ref="ns4:SharingHintHash" minOccurs="0"/>
                <xsd:element ref="ns3: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c008993-a31f-4b40-b1f3-88dd9c6e192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AutoTags" ma:index="13" nillable="true" ma:displayName="Tags" ma:internalName="MediaServiceAutoTags" ma:readOnly="true">
      <xsd:simpleType>
        <xsd:restriction base="dms:Text"/>
      </xsd:simpleType>
    </xsd:element>
    <xsd:element name="MediaServiceLocation" ma:index="14" nillable="true" ma:displayName="Location" ma:internalName="MediaServiceLocation" ma:readOnly="true">
      <xsd:simpleType>
        <xsd:restriction base="dms:Text"/>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element name="MediaLengthInSeconds" ma:index="21" nillable="true" ma:displayName="Length (seconds)"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360018dd-41eb-4458-b1d4-4b46a95a2b02" elementFormDefault="qualified">
    <xsd:import namespace="http://schemas.microsoft.com/office/2006/documentManagement/types"/>
    <xsd:import namespace="http://schemas.microsoft.com/office/infopath/2007/PartnerControls"/>
    <xsd:element name="SharedWithUsers" ma:index="1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Shared With Details" ma:internalName="SharedWithDetails" ma:readOnly="true">
      <xsd:simpleType>
        <xsd:restriction base="dms:Note">
          <xsd:maxLength value="255"/>
        </xsd:restriction>
      </xsd:simpleType>
    </xsd:element>
    <xsd:element name="SharingHintHash" ma:index="20"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3C37F3B-36B3-4EC0-ACB5-9DB2DDDD50D7}">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0705CF77-204C-4ED1-AE5A-44BAD4E57A17}">
  <ds:schemaRefs>
    <ds:schemaRef ds:uri="http://schemas.microsoft.com/sharepoint/v3/contenttype/forms"/>
  </ds:schemaRefs>
</ds:datastoreItem>
</file>

<file path=customXml/itemProps3.xml><?xml version="1.0" encoding="utf-8"?>
<ds:datastoreItem xmlns:ds="http://schemas.openxmlformats.org/officeDocument/2006/customXml" ds:itemID="{7D936717-FFF8-46F0-9FE7-E1D41D6FC4C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c008993-a31f-4b40-b1f3-88dd9c6e1924"/>
    <ds:schemaRef ds:uri="360018dd-41eb-4458-b1d4-4b46a95a2b0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492C58F6-EF83-4891-B6D0-B303CED7EE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25</Pages>
  <Words>11051</Words>
  <Characters>62994</Characters>
  <Application>Microsoft Office Word</Application>
  <DocSecurity>0</DocSecurity>
  <Lines>524</Lines>
  <Paragraphs>147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73898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Stefanie Lane</dc:creator>
  <cp:keywords/>
  <dc:description/>
  <cp:lastModifiedBy>Lane, Stefanie</cp:lastModifiedBy>
  <cp:revision>6</cp:revision>
  <cp:lastPrinted>2022-07-07T18:52:00Z</cp:lastPrinted>
  <dcterms:created xsi:type="dcterms:W3CDTF">2023-02-11T02:20:00Z</dcterms:created>
  <dcterms:modified xsi:type="dcterms:W3CDTF">2023-04-25T18:09:00Z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0x010100483727557648AA40B029C215891F95C5</vt:lpwstr>
  </property>
  <property fmtid="{D5CDD505-2E9C-101B-9397-08002B2CF9AE}" pid="3" name="ZOTERO_PREF_1">
    <vt:lpwstr>&lt;data data-version="3" zotero-version="6.0.20"&gt;&lt;session id="6NVRayp3"/&gt;&lt;style id="http://www.zotero.org/styles/apa" locale="en-US" hasBibliography="1" bibliographyStyleHasBeenSet="1"/&gt;&lt;prefs&gt;&lt;pref name="fieldType" value="Field"/&gt;&lt;/prefs&gt;&lt;/data&gt;</vt:lpwstr>
  </property>
</Properties>
</file>